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9F23E7" w14:textId="2359C696" w:rsidR="00BE2E10" w:rsidRDefault="00BE2E10" w:rsidP="00B40523">
      <w:pPr>
        <w:pStyle w:val="Heading1"/>
        <w:numPr>
          <w:ilvl w:val="0"/>
          <w:numId w:val="0"/>
        </w:numPr>
        <w:rPr>
          <w:caps/>
        </w:rPr>
      </w:pPr>
      <w:bookmarkStart w:id="0" w:name="_Toc448324286"/>
      <w:r w:rsidRPr="00412B4C">
        <w:rPr>
          <w:caps/>
        </w:rPr>
        <w:t xml:space="preserve">Retrieval of Surface Reflectance </w:t>
      </w:r>
      <w:r w:rsidR="00DF0A9C" w:rsidRPr="00412B4C">
        <w:rPr>
          <w:caps/>
        </w:rPr>
        <w:t>f</w:t>
      </w:r>
      <w:r w:rsidRPr="00412B4C">
        <w:rPr>
          <w:caps/>
        </w:rPr>
        <w:t xml:space="preserve">rom Aerial Imagery </w:t>
      </w:r>
      <w:r w:rsidR="00DF0A9C" w:rsidRPr="00412B4C">
        <w:rPr>
          <w:caps/>
        </w:rPr>
        <w:t>b</w:t>
      </w:r>
      <w:r w:rsidRPr="00412B4C">
        <w:rPr>
          <w:caps/>
        </w:rPr>
        <w:t>y Calibrati</w:t>
      </w:r>
      <w:r w:rsidR="00DF0A9C" w:rsidRPr="00412B4C">
        <w:rPr>
          <w:caps/>
        </w:rPr>
        <w:t>on</w:t>
      </w:r>
      <w:r w:rsidRPr="00412B4C">
        <w:rPr>
          <w:caps/>
        </w:rPr>
        <w:t xml:space="preserve"> with Satellite Data</w:t>
      </w:r>
      <w:bookmarkEnd w:id="0"/>
    </w:p>
    <w:p w14:paraId="5D9DB697" w14:textId="4010627D" w:rsidR="004D7C40" w:rsidRPr="004D7C40" w:rsidRDefault="004D7C40" w:rsidP="00B40523">
      <w:pPr>
        <w:jc w:val="center"/>
      </w:pPr>
      <w:proofErr w:type="spellStart"/>
      <w:r>
        <w:t>Dugal</w:t>
      </w:r>
      <w:proofErr w:type="spellEnd"/>
      <w:r>
        <w:t xml:space="preserve"> Harris and </w:t>
      </w:r>
      <w:proofErr w:type="spellStart"/>
      <w:r>
        <w:t>Adriaan</w:t>
      </w:r>
      <w:proofErr w:type="spellEnd"/>
      <w:r>
        <w:t xml:space="preserve"> Van </w:t>
      </w:r>
      <w:proofErr w:type="spellStart"/>
      <w:r>
        <w:t>Niekerk</w:t>
      </w:r>
      <w:proofErr w:type="spellEnd"/>
    </w:p>
    <w:p w14:paraId="0F314C95" w14:textId="3EAAA15A" w:rsidR="00BE2E10" w:rsidRDefault="00DF0A9C" w:rsidP="004F0A41">
      <w:pPr>
        <w:pStyle w:val="Heading1"/>
        <w:numPr>
          <w:ilvl w:val="0"/>
          <w:numId w:val="0"/>
        </w:numPr>
      </w:pPr>
      <w:r>
        <w:t>Abstract</w:t>
      </w:r>
    </w:p>
    <w:p w14:paraId="7153A6AD" w14:textId="719CDD1A" w:rsidR="00BE2E10" w:rsidRDefault="00BE2E10" w:rsidP="00BE2E10">
      <w:pPr>
        <w:pStyle w:val="1TeksCharChar"/>
      </w:pPr>
      <w:r>
        <w:t>While VHR aerial imagery holds great potential for quantitative remote sensing, its use has been limited by unwanted radiometric variation over temporal and spatial extents.  In this paper we propose a simple, yet effective technique for transforming the digital numbers of aerial images to surface reflectance values. A collocated and concurrent</w:t>
      </w:r>
      <w:r w:rsidR="00315F05">
        <w:t>,</w:t>
      </w:r>
      <w:r>
        <w:t xml:space="preserve"> well calibrated satellite image is used as a surface reflectance reference to which the images are calibrated.  The reference satellite sensor needs to be spectrally similar to the aerial sensor.  It is shown that a spatially varying local linear model can be used to approximate the relationship between the surface reflectance of the reference image and digital numbers of the aerial images.  The model parameters are estimated, for each satellite pixel location, using least squares inside a small sliding window.  The technique was applied to a set of </w:t>
      </w:r>
      <w:r w:rsidRPr="00A62A08">
        <w:t xml:space="preserve">2228 </w:t>
      </w:r>
      <w:r>
        <w:t xml:space="preserve">overlapping aerial images captured with an Intergraph DMC camera.  A near-concurrent MODIS </w:t>
      </w:r>
      <w:r w:rsidRPr="001066EA">
        <w:t>MCD43A4</w:t>
      </w:r>
      <w:r>
        <w:t xml:space="preserve"> image was used as the reflectance reference dataset.  The resulting DMC mosaic was compared to a near-concurrent SPOT 5 reflectance image of the same area, and the mean absolute reflectance difference was found to be </w:t>
      </w:r>
      <w:r w:rsidRPr="00382E7B">
        <w:t>4.18</w:t>
      </w:r>
      <w:r>
        <w:t xml:space="preserve">%, which </w:t>
      </w:r>
      <w:r w:rsidR="00130FED">
        <w:t xml:space="preserve">compares well </w:t>
      </w:r>
      <w:r>
        <w:t>to the accuracy of other aerial image correction methods.  The technique implicitly corrects for atmospheric and coarse-scale bidirectional reflectance distribution function (BRDF) effects</w:t>
      </w:r>
      <w:r w:rsidR="00315F05">
        <w:t xml:space="preserve"> and</w:t>
      </w:r>
      <w:r>
        <w:t xml:space="preserve"> does not require spectral measurements of field sites or placement of known reflectance targets and produces seamless mosaics.  Due to its relative simplicity and computational efficiency, it is an attractive alternative to existing calibration methods. </w:t>
      </w:r>
    </w:p>
    <w:p w14:paraId="312E1DAE" w14:textId="5B805900" w:rsidR="00BE2E10" w:rsidRPr="00730254" w:rsidRDefault="00B671FD" w:rsidP="00B671FD">
      <w:pPr>
        <w:pStyle w:val="Heading2"/>
        <w:numPr>
          <w:ilvl w:val="0"/>
          <w:numId w:val="0"/>
        </w:numPr>
        <w:rPr>
          <w:b w:val="0"/>
        </w:rPr>
      </w:pPr>
      <w:r>
        <w:t xml:space="preserve">Index Terms: </w:t>
      </w:r>
      <w:r w:rsidR="006F6325" w:rsidRPr="006F6325">
        <w:rPr>
          <w:rStyle w:val="1TeksCharCharChar"/>
          <w:b w:val="0"/>
        </w:rPr>
        <w:t>Aerial images</w:t>
      </w:r>
      <w:r w:rsidR="002D4B9B" w:rsidRPr="00730254">
        <w:rPr>
          <w:rStyle w:val="1TeksCharCharChar"/>
          <w:b w:val="0"/>
        </w:rPr>
        <w:t xml:space="preserve">, </w:t>
      </w:r>
      <w:r w:rsidR="003B6A16" w:rsidRPr="00730254">
        <w:rPr>
          <w:rStyle w:val="1TeksCharCharChar"/>
          <w:b w:val="0"/>
        </w:rPr>
        <w:t>calibration</w:t>
      </w:r>
      <w:r w:rsidR="003B6A16">
        <w:rPr>
          <w:rStyle w:val="1TeksCharCharChar"/>
          <w:b w:val="0"/>
        </w:rPr>
        <w:t>,</w:t>
      </w:r>
      <w:r w:rsidR="003B6A16" w:rsidRPr="00730254">
        <w:rPr>
          <w:rStyle w:val="1TeksCharCharChar"/>
          <w:b w:val="0"/>
        </w:rPr>
        <w:t xml:space="preserve"> </w:t>
      </w:r>
      <w:r w:rsidR="001F0765">
        <w:rPr>
          <w:rStyle w:val="1TeksCharCharChar"/>
          <w:b w:val="0"/>
        </w:rPr>
        <w:t xml:space="preserve">surface reflectance, </w:t>
      </w:r>
      <w:r w:rsidR="002D4B9B" w:rsidRPr="00730254">
        <w:rPr>
          <w:rStyle w:val="1TeksCharCharChar"/>
          <w:b w:val="0"/>
        </w:rPr>
        <w:t xml:space="preserve">BRDF correction, </w:t>
      </w:r>
      <w:r w:rsidR="006F6325">
        <w:rPr>
          <w:rStyle w:val="1TeksCharCharChar"/>
          <w:b w:val="0"/>
        </w:rPr>
        <w:t>atmospheric correction</w:t>
      </w:r>
    </w:p>
    <w:p w14:paraId="5135662A" w14:textId="3E69005E" w:rsidR="00BE2E10" w:rsidRPr="0002729A" w:rsidRDefault="00DF0A9C" w:rsidP="004F0A41">
      <w:pPr>
        <w:pStyle w:val="Heading1"/>
      </w:pPr>
      <w:r>
        <w:t>Introduction</w:t>
      </w:r>
    </w:p>
    <w:p w14:paraId="089D3DD1" w14:textId="32B94F6E" w:rsidR="00BE2E10" w:rsidRDefault="00BE2E10" w:rsidP="00BE2E10">
      <w:pPr>
        <w:pStyle w:val="1TeksCharChar"/>
      </w:pPr>
      <w:r>
        <w:t xml:space="preserve">VHR aerial and drone imagery is increasingly being used in remote sensing studies.  The high spatial resolution of these images enables analyses on a finer spatial scale than most satellite based platforms can provide and consequently allows the exploitation of information such as </w:t>
      </w:r>
      <w:r>
        <w:lastRenderedPageBreak/>
        <w:t xml:space="preserve">texture, object-based features and unmixed pixel spectra that is not available in lower resolution images </w:t>
      </w:r>
      <w:r>
        <w:fldChar w:fldCharType="begin" w:fldLock="1"/>
      </w:r>
      <w:r w:rsidR="00112B2F">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"ITEM-3",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"ITEM-5", "itemData" : { "DOI" : "10.3390/rs1030577", "ISSN" : "2072-4292", "abstract" : "The transition from film imaging to digital imaging in photogrammetric data capture is opening interesting possibilities for photogrammetric processes. A great advantage of digital sensors is their radiometric potential. This article presents a state-of-the-art review on the radiometric aspects of digital photogrammetric images. The analysis is based on a literature research and a questionnaire submitted to various interest groups related to the photogrammetric process. An important contribution to this paper is a characterization of the photogrammetric image acquisition and image product generation systems. The questionnaire revealed many weaknesses in current processes, but the future prospects of radiometrically quantitative photogrammetry are promising.", "author" : [ { "dropping-particle" : "", "family" : "Honkavaara", "given" : "Eija", "non-dropping-particle" : "", "parse-names" : false, "suffix" : "" }, { "dropping-particle" : "", "family" : "Arbiol", "given" : "Roman", "non-dropping-particle" : "", "parse-names" : false, "suffix" : "" }, { "dropping-particle" : "", "family" : "Markelin", "given" : "Lauri", "non-dropping-particle" : "", "parse-names" : false, "suffix" : "" }, { "dropping-particle" : "", "family" : "Martinez", "given" : "Lucas", "non-dropping-particle" : "", "parse-names" : false, "suffix" : "" }, { "dropping-particle" : "", "family" : "Cramer", "given" : "Michael", "non-dropping-particle" : "", "parse-names" : false, "suffix" : "" }, { "dropping-particle" : "", "family" : "Bovet", "given" : "St\u00e9phane", "non-dropping-particle" : "", "parse-names" : false, "suffix" : "" }, { "dropping-particle" : "", "family" : "Chandelier", "given" : "Laure", "non-dropping-particle" : "", "parse-names" : false, "suffix" : "" }, { "dropping-particle" : "", "family" : "Ilves", "given" : "Risto", "non-dropping-particle" : "", "parse-names" : false, "suffix" : "" }, { "dropping-particle" : "", "family" : "Klonus", "given" : "Sascha", "non-dropping-particle" : "", "parse-names" : false, "suffix" : "" }, { "dropping-particle" : "", "family" : "Marshal", "given" : "Paul", "non-dropping-particle" : "", "parse-names" : false, "suffix" : "" }, { "dropping-particle" : "", "family" : "Schl\u00e4pfer", "given" : "Daniel", "non-dropping-particle" : "", "parse-names" : false, "suffix" : "" }, { "dropping-particle" : "", "family" : "Tabor", "given" : "Mark", "non-dropping-particle" : "", "parse-names" : false, "suffix" : "" }, { "dropping-particle" : "", "family" : "Thom", "given" : "Christian", "non-dropping-particle" : "", "parse-names" : false, "suffix" : "" }, { "dropping-particle" : "", "family" : "Veje", "given" : "Nikolaj", "non-dropping-particle" : "", "parse-names" : false, "suffix" : "" } ], "container-title" : "Remote Sensing", "id" : "ITEM-5", "issue" : "4", "issued" : { "date-parts" : [ [ "2009", "9", "10" ] ] }, "note" : "discusses the full radiometric calib process incl camera calib, atcor, brdf\n\ndiscusses the general state of affairs in calibraiton", "page" : "577-605", "title" : "Digital Airborne Photogrammetry\u2014A New Tool for Quantitative Remote Sensing?\u2014A State-of-the-Art Review On Radiometric Aspects of Digital Photogrammetric Images", "type" : "article-journal", "volume" : "1" }, "uris" : [ "http://www.mendeley.com/documents/?uuid=3e1b8009-2f49-4384-a98c-90309df33e2d" ] } ], "mendeley" : { "formattedCitation" : "(Chandelier and Martinoty, 2009; Collings et al., 2011; Honkavaara et al., 2009; L\u00f3pez et al., 2011; Markelin et al., 2012)", "plainTextFormattedCitation" : "(Chandelier and Martinoty, 2009; Collings et al., 2011; Honkavaara et al., 2009; L\u00f3pez et al., 2011; Markelin et al., 2012)", "previouslyFormattedCitation" : "(Chandelier and Martinoty, 2009; Collings et al., 2011; Honkavaara et al., 2009; L\u00f3pez et al., 2011; Markelin et al., 2012)" }, "properties" : { "noteIndex" : 0 }, "schema" : "https://github.com/citation-style-language/schema/raw/master/csl-citation.json" }</w:instrText>
      </w:r>
      <w:r>
        <w:fldChar w:fldCharType="separate"/>
      </w:r>
      <w:r w:rsidR="000B29C2" w:rsidRPr="000B29C2">
        <w:rPr>
          <w:noProof/>
        </w:rPr>
        <w:t>(Chandelier and Martinoty, 2009; Collings et al., 2011; Honkavaara et al., 2009; López et al., 2011; Markelin et al., 2012)</w:t>
      </w:r>
      <w:r>
        <w:fldChar w:fldCharType="end"/>
      </w:r>
      <w:r>
        <w:t xml:space="preserve">.  </w:t>
      </w:r>
      <w:commentRangeStart w:id="1"/>
      <w:commentRangeStart w:id="2"/>
      <w:r>
        <w:t>A</w:t>
      </w:r>
      <w:commentRangeEnd w:id="1"/>
      <w:r w:rsidR="00AE2D0A">
        <w:rPr>
          <w:rStyle w:val="CommentReference"/>
        </w:rPr>
        <w:commentReference w:id="1"/>
      </w:r>
      <w:commentRangeEnd w:id="2"/>
      <w:r w:rsidR="007072DC">
        <w:rPr>
          <w:rStyle w:val="CommentReference"/>
        </w:rPr>
        <w:commentReference w:id="2"/>
      </w:r>
      <w:r>
        <w:t xml:space="preserve">ccurate geometric calibration techniques for producing </w:t>
      </w:r>
      <w:proofErr w:type="spellStart"/>
      <w:r>
        <w:t>orthorectified</w:t>
      </w:r>
      <w:proofErr w:type="spellEnd"/>
      <w:r>
        <w:t xml:space="preserve"> images are well established and form part of typical aerial imagery processing workflows </w:t>
      </w:r>
      <w:r>
        <w:fldChar w:fldCharType="begin" w:fldLock="1"/>
      </w:r>
      <w:r w:rsidR="000B29C2">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"plainTextFormattedCitation" : "(Chandelier and Martinoty, 2009)", "previouslyFormattedCitation" : "(Chandelier and Martinoty, 2009)" }, "properties" : { "noteIndex" : 0 }, "schema" : "https://github.com/citation-style-language/schema/raw/master/csl-citation.json" }</w:instrText>
      </w:r>
      <w:r>
        <w:fldChar w:fldCharType="separate"/>
      </w:r>
      <w:r w:rsidR="000B29C2" w:rsidRPr="000B29C2">
        <w:rPr>
          <w:noProof/>
        </w:rPr>
        <w:t>(Chandelier and Martinoty, 2009)</w:t>
      </w:r>
      <w:r>
        <w:fldChar w:fldCharType="end"/>
      </w:r>
      <w:r w:rsidR="006E5252">
        <w:t xml:space="preserve">. Because aerial image mosaics are commonly produced for the purpose of visual interpretation, techniques such as dodging and look up tables (LUTs) are often used to produce smooth and visually appealing results </w:t>
      </w:r>
      <w:r w:rsidR="006E5252">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"plainTextFormattedCitation" : "(L\u00f3pez et al., 2011)", "previouslyFormattedCitation" : "(L\u00f3pez et al., 2011)" }, "properties" : { "noteIndex" : 0 }, "schema" : "https://github.com/citation-style-language/schema/raw/master/csl-citation.json" }</w:instrText>
      </w:r>
      <w:r w:rsidR="006E5252">
        <w:fldChar w:fldCharType="separate"/>
      </w:r>
      <w:r w:rsidR="000B29C2" w:rsidRPr="000B29C2">
        <w:rPr>
          <w:noProof/>
        </w:rPr>
        <w:t>(López et al., 2011)</w:t>
      </w:r>
      <w:r w:rsidR="006E5252">
        <w:fldChar w:fldCharType="end"/>
      </w:r>
      <w:r w:rsidR="006E5252">
        <w:t>.  This kind of adjustment can damage the spectral information content and is not suited to quantitative remote sensing. Ideally quantitative analyses should be carried out on reflectance values, but e</w:t>
      </w:r>
      <w:r>
        <w:t xml:space="preserve">xtraction of </w:t>
      </w:r>
      <w:commentRangeStart w:id="3"/>
      <w:r>
        <w:t xml:space="preserve">surface reflectance from aerial imagery </w:t>
      </w:r>
      <w:commentRangeEnd w:id="3"/>
      <w:r w:rsidR="006E5252">
        <w:rPr>
          <w:rStyle w:val="CommentReference"/>
        </w:rPr>
        <w:commentReference w:id="3"/>
      </w:r>
      <w:r w:rsidR="006E5252">
        <w:t xml:space="preserve">remains </w:t>
      </w:r>
      <w:r>
        <w:t xml:space="preserve">a challenge.  </w:t>
      </w:r>
      <w:r w:rsidR="006E5252">
        <w:t>Also, s</w:t>
      </w:r>
      <w:r>
        <w:t xml:space="preserve">patial and temporal radiometric variations in aerial imagery limit the extent over which quantitative remote sensing techniques can be successfully applied </w:t>
      </w:r>
      <w:r>
        <w:fldChar w:fldCharType="begin" w:fldLock="1"/>
      </w:r>
      <w:r w:rsidR="000B29C2">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"mendeley" : { "formattedCitation" : "(Markelin et al., 2012)", "plainTextFormattedCitation" : "(Markelin et al., 2012)", "previouslyFormattedCitation" : "(Markelin et al., 2012)" }, "properties" : { "noteIndex" : 0 }, "schema" : "https://github.com/citation-style-language/schema/raw/master/csl-citation.json" }</w:instrText>
      </w:r>
      <w:r>
        <w:fldChar w:fldCharType="separate"/>
      </w:r>
      <w:r w:rsidR="000B29C2" w:rsidRPr="000B29C2">
        <w:rPr>
          <w:noProof/>
        </w:rPr>
        <w:t>(Markelin et al., 2012)</w:t>
      </w:r>
      <w:r>
        <w:fldChar w:fldCharType="end"/>
      </w:r>
      <w:r>
        <w:t xml:space="preserve">.  Atmospheric influences, bidirectional reflectance distribution function (BRDF) effects and sensor variations all contribute to radiometric variations in the imagery.  To obtain surface reflectance, these radiometric variations must be reduced as far as possible.  </w:t>
      </w:r>
    </w:p>
    <w:p w14:paraId="13592543" w14:textId="77777777" w:rsidR="00BE2E10" w:rsidRDefault="00BE2E10" w:rsidP="00BE2E10">
      <w:pPr>
        <w:pStyle w:val="1TeksCharChar"/>
      </w:pPr>
    </w:p>
    <w:p w14:paraId="5DF746DE" w14:textId="4B9FD451" w:rsidR="00BE2E10" w:rsidRDefault="00BE2E10" w:rsidP="00BE2E10">
      <w:pPr>
        <w:pStyle w:val="1TeksCharChar"/>
      </w:pPr>
      <w:r>
        <w:t xml:space="preserve">There is some confusion and ambiguity around the use of reflectance terminology in the literature </w:t>
      </w:r>
      <w:r>
        <w:fldChar w:fldCharType="begin" w:fldLock="1"/>
      </w:r>
      <w:r w:rsidR="000B29C2">
        <w:instrText>ADDIN CSL_CITATION { "citationItems" : [ { "id" : "ITEM-1", "itemData" : { "DOI" : "10.1016/j.rse.2006.03.002", "ISSN" : "00344257", "abstract" : "The remote sensing community puts major efforts into calibration and validation of sensors, measurements, and derived products to quantify and reduce uncertainties. Given recent advances in instrument design, radiometric calibration, atmospheric correction, algorithm development, product development, validation, and delivery, the lack of standardization of reflectance terminology and products becomes a considerable source of error. This article provides full access to the basic concept and definitions of reflectance quantities, as given by Nicodemus et al. [Nicodemus, F.E., Richmond, J.C., Hsia, J.J., Ginsberg, I.W., and Limperis, T. (1977). Geometrical Considerations and Nomenclature for Reflectance. In: National Bureau of Standards, US Department of Commerce, Washington, D.C. URL: http://physics.nist.gov/Divisions/Div844/facilities/specphoto/pdf/geoConsid.pdf.] and Martonchik et al. [Martonchik, J.V., Bruegge, C.J., and Strahler, A. (2000). A review of reflectance nomenclature used in remote sensing. Remote Sensing Reviews, 19, 9\u201320.]. Reflectance terms such as BRDF, HDRF, BRF, BHR, DHR, black-sky albedo, white-sky albedo, and blue-sky albedo are defined, explained, and exemplified, while separating conceptual from measurable quantities. We use selected examples from the peer-reviewed literature to demonstrate that very often the current use of reflectance terminology does not fulfill physical standards and can lead to systematic errors. Secondly, the paper highlights the importance of a proper usage of definitions through quantitative comparison of different reflectance products with special emphasis on wavelength dependent effects. Reflectance quantities acquired under hemispherical illumination conditions (i.e., all outdoor measurements) depend not only on the scattering properties of the observed surface, but as well on atmospheric conditions, the object's surroundings, and the topography, with distinct expression of these effects in different wavelengths. We exemplify differences between the hemispherical and directional illumination quantities, based on observations (i.e., MISR), and on reflectance simulations of natural surfaces (i.e., vegetation canopy and snow cover). In order to improve the current situation of frequent ambiguous usage of reflectance terms and quantities, we suggest standardizing the terminology in reflectance product descriptions and that the community carefully utilizes the proposed reflectance terminology in scientific pu\u2026", "author" : [ { "dropping-particle" : "", "family" : "Schaepman-Strub", "given" : "G.", "non-dropping-particle" : "", "parse-names" : false, "suffix" : "" }, { "dropping-particle" : "", "family" : "Schaepman", "given" : "M.E.", "non-dropping-particle" : "", "parse-names" : false, "suffix" : "" }, { "dropping-particle" : "", "family" : "Painter", "given" : "T.H.", "non-dropping-particle" : "", "parse-names" : false, "suffix" : "" }, { "dropping-particle" : "", "family" : "Dangel", "given" : "S.", "non-dropping-particle" : "", "parse-names" : false, "suffix" : "" }, { "dropping-particle" : "", "family" : "Martonchik", "given" : "J.V.", "non-dropping-particle" : "", "parse-names" : false, "suffix" : "" } ], "container-title" : "Remote Sensing of Environment", "id" : "ITEM-1", "issue" : "1", "issued" : { "date-parts" : [ [ "2006", "7" ] ] }, "note" : "Important definitions of BRF, DHF etc. Helps with general understanding of radiometry. Describes how terms are confused and misreported in the literature. \n\nSome notes apply to my cross-calibration nd validation!", "page" : "27-42", "title" : "Reflectance quantities in optical remote sensing\u2014definitions and case studies", "type" : "article-journal", "volume" : "103" }, "uris" : [ "http://www.mendeley.com/documents/?uuid=765fda75-e459-49fa-b84a-bd26dc0e525c" ] } ], "mendeley" : { "formattedCitation" : "(Schaepman-Strub et al., 2006)", "plainTextFormattedCitation" : "(Schaepman-Strub et al., 2006)", "previouslyFormattedCitation" : "(Schaepman-Strub et al., 2006)" }, "properties" : { "noteIndex" : 0 }, "schema" : "https://github.com/citation-style-language/schema/raw/master/csl-citation.json" }</w:instrText>
      </w:r>
      <w:r>
        <w:fldChar w:fldCharType="separate"/>
      </w:r>
      <w:r w:rsidR="000B29C2" w:rsidRPr="000B29C2">
        <w:rPr>
          <w:noProof/>
        </w:rPr>
        <w:t>(Schaepman-Strub et al., 2006)</w:t>
      </w:r>
      <w:r>
        <w:fldChar w:fldCharType="end"/>
      </w:r>
      <w:r>
        <w:t xml:space="preserve">.  In this paper “surface reflectance” is used to mean the bi-directional surface reflectance at local solar noon and viewed at nadir.  It is worth noting that as it is not possible or practical to correct for all the sources of radiometric variation in aerial imagery and that surface reflectance in most so-called “corrected” or “calibrated” images is only an approximation to the actual </w:t>
      </w:r>
      <w:commentRangeStart w:id="4"/>
      <w:commentRangeStart w:id="5"/>
      <w:r>
        <w:t>value</w:t>
      </w:r>
      <w:commentRangeEnd w:id="4"/>
      <w:r w:rsidR="00AE2D0A">
        <w:rPr>
          <w:rStyle w:val="CommentReference"/>
        </w:rPr>
        <w:commentReference w:id="4"/>
      </w:r>
      <w:commentRangeEnd w:id="5"/>
      <w:r w:rsidR="0067330B">
        <w:rPr>
          <w:rStyle w:val="CommentReference"/>
        </w:rPr>
        <w:commentReference w:id="5"/>
      </w:r>
      <w:r>
        <w:t>.</w:t>
      </w:r>
    </w:p>
    <w:p w14:paraId="72669015" w14:textId="77777777" w:rsidR="00BE2E10" w:rsidRDefault="00BE2E10" w:rsidP="00BE2E10">
      <w:pPr>
        <w:pStyle w:val="1TeksCharChar"/>
      </w:pPr>
    </w:p>
    <w:p w14:paraId="63B262DF" w14:textId="09FE5A94" w:rsidR="00BE2E10" w:rsidRDefault="00BE2E10" w:rsidP="00BE2E10">
      <w:pPr>
        <w:pStyle w:val="1TeksCharChar"/>
      </w:pPr>
      <w:r>
        <w:t xml:space="preserve">A number of techniques for the correction of BRDF effects are available, including the popular kernel-based method </w:t>
      </w:r>
      <w:r>
        <w:fldChar w:fldCharType="begin" w:fldLock="1"/>
      </w:r>
      <w:r w:rsidR="000B29C2">
        <w:instrText>ADDIN CSL_CITATION { "citationItems" : [ { "id" : "ITEM-1", "itemData" : { "DOI" : "10.1029/92JD01411", "ISSN" : "0148-0227", "abstract" : "A surface bidirectional reflectance model has been developed for the correction of surface bidirectional effects in time series of satellite observations, where both sun and viewing angles are varying. The model follows a semiempirical approach and is designed to be applicable to heteroge- neous surfaces. It contains only three adjustable parameters describing the surface and can potentially be included in an algorithm of processing and correction of a time series of remote sensing data. The model considers that the observed surface bidirectional reflectance is the sum of two main processes operating at a local scale: (1) a diffuse reflection component taking into account the geometrical structure of opaque reflectors on the surface, and shadowing effects, and (2) a volume scattering contribution by a collection of dispersed facets which simulates the volume scattering properties of canopies and bare soils. Detailed comparisons between the model and in situ observations show satisfactory agreement for most investigated surface types in the visible and near-infrared spectral bands. The model appears therefore as a good candidate to reduce substantially the undesirable fluctuations related to surface bidirectional effects in remotely sensed multitemporal data sets.", "author" : [ { "dropping-particle" : "", "family" : "Roujean", "given" : "Jean-Louis", "non-dropping-particle" : "", "parse-names" : false, "suffix" : "" }, { "dropping-particle" : "", "family" : "Leroy", "given" : "Marc", "non-dropping-particle" : "", "parse-names" : false, "suffix" : "" }, { "dropping-particle" : "", "family" : "Deschamps", "given" : "Pierre-Yves", "non-dropping-particle" : "", "parse-names" : false, "suffix" : "" } ], "container-title" : "Journal of Geophysical Research", "id" : "ITEM-1", "issue" : "D18", "issued" : { "date-parts" : [ [ "1992" ] ] }, "page" : "20455", "title" : "A bidirectional reflectance model of the Earth's surface for the correction of remote sensing data", "type" : "article", "volume" : "97" }, "uris" : [ "http://www.mendeley.com/documents/?uuid=43d6539b-f8f4-4a71-a46f-8ca8ad711eff" ] } ], "mendeley" : { "formattedCitation" : "(Roujean et al., 1992)", "plainTextFormattedCitation" : "(Roujean et al., 1992)", "previouslyFormattedCitation" : "(Roujean et al., 1992)" }, "properties" : { "noteIndex" : 0 }, "schema" : "https://github.com/citation-style-language/schema/raw/master/csl-citation.json" }</w:instrText>
      </w:r>
      <w:r>
        <w:fldChar w:fldCharType="separate"/>
      </w:r>
      <w:r w:rsidR="000B29C2" w:rsidRPr="000B29C2">
        <w:rPr>
          <w:noProof/>
        </w:rPr>
        <w:t>(Roujean et al., 1992)</w:t>
      </w:r>
      <w:r>
        <w:fldChar w:fldCharType="end"/>
      </w:r>
      <w:r>
        <w:t xml:space="preserve">.  Approaches based on radiometric transfer modelling (RTM), such as ATCOR </w:t>
      </w:r>
      <w:r>
        <w:fldChar w:fldCharType="begin" w:fldLock="1"/>
      </w:r>
      <w:r w:rsidR="000B29C2">
        <w:instrText>ADDIN CSL_CITATION { "citationItems" : [ { "id" : "ITEM-1", "itemData" : { "abstract" : "A method for the combined correction of atmospheric and topographic e\ue080 ects has been developed. It accounts for horizontally varying atmospheric conditions and also includes the height dependence of the atmospheric radiance and transmittance functions to simulate the simpli\u00ae ed properties of a three- dimensional atmosphere. A Digital Elevation Model (DEM) is used to obtain information about surface elevation, slope, and orientation. Based on the Lambertian assumption the surface re\u00af ectance in rugged terrain is calculated. The method is restricted to high spatial resolution satellite sensors like Landsat TM and SPOT HRV, since some simplifying assumptions are being made to reduce the required image processing time. The possibilities and limitations of the method are critically discussed.", "author" : [ { "dropping-particle" : "", "family" : "Richter", "given" : "R.", "non-dropping-particle" : "", "parse-names" : false, "suffix" : "" } ], "container-title" : "International Journal of Remote Sensing", "id" : "ITEM-1", "issue" : "5", "issued" : { "date-parts" : [ [ "1997" ] ] }, "page" : "1099-1111", "title" : "Correction of atmospheric and topographic effects for high spatial resolution satellite imagery", "type" : "article-journal", "volume" : "18" }, "uris" : [ "http://www.mendeley.com/documents/?uuid=e9d41c10-45ef-438a-8dd6-3ab2ab237706" ] } ], "mendeley" : { "formattedCitation" : "(Richter, 1997)", "plainTextFormattedCitation" : "(Richter, 1997)", "previouslyFormattedCitation" : "(Richter, 1997)" }, "properties" : { "noteIndex" : 0 }, "schema" : "https://github.com/citation-style-language/schema/raw/master/csl-citation.json" }</w:instrText>
      </w:r>
      <w:r>
        <w:fldChar w:fldCharType="separate"/>
      </w:r>
      <w:r w:rsidR="000B29C2" w:rsidRPr="000B29C2">
        <w:rPr>
          <w:noProof/>
        </w:rPr>
        <w:t>(Richter, 1997)</w:t>
      </w:r>
      <w:r>
        <w:fldChar w:fldCharType="end"/>
      </w:r>
      <w:r>
        <w:t xml:space="preserve">, MODTRAN </w:t>
      </w:r>
      <w:r>
        <w:fldChar w:fldCharType="begin" w:fldLock="1"/>
      </w:r>
      <w:r w:rsidR="000B29C2">
        <w:instrText>ADDIN CSL_CITATION { "citationItems" : [ { "id" : "ITEM-1", "itemData" : { "ISSN" : "0277786X", "abstract" : "MODTRAN4, the latest publicly released version of MODTRAN, provides many new and important options for modeling atmospheric radiation transport. A correlated-k algorithm improves multiple scattering, eliminates Curtis-Godson averaging, and introduces Beer's Law dependencies into the band model. An optimized 15 cm-1 band model provides over a 10-fold increase in speed over the standard MODTRAN 1 cm-1 band model with comparable accuracy when higher spectral resolution results are unnecessary. The MODTRAN ground surface has been upgraded to include the effects of Bidirectional Reflectance Distribution Functions (BRDFs) and Adjacency. The BRDFs are entered using standard parameterizations and are coupled into line-of-sight surface radiance calculations.", "author" : [ { "dropping-particle" : "", "family" : "Berk", "given" : "A.", "non-dropping-particle" : "", "parse-names" : false, "suffix" : "" }, { "dropping-particle" : "", "family" : "Anderson", "given" : "G. P.", "non-dropping-particle" : "", "parse-names" : false, "suffix" : "" }, { "dropping-particle" : "", "family" : "Bernstein", "given" : "L. S.", "non-dropping-particle" : "", "parse-names" : false, "suffix" : "" }, { "dropping-particle" : "", "family" : "Acharya", "given" : "P. K.", "non-dropping-particle" : "", "parse-names" : false, "suffix" : "" }, { "dropping-particle" : "", "family" : "Dothe", "given" : "H.", "non-dropping-particle" : "", "parse-names" : false, "suffix" : "" }, { "dropping-particle" : "", "family" : "Matthew", "given" : "M. W.", "non-dropping-particle" : "", "parse-names" : false, "suffix" : "" }, { "dropping-particle" : "", "family" : "Adler-Golden", "given" : "S. M.", "non-dropping-particle" : "", "parse-names" : false, "suffix" : "" }, { "dropping-particle" : "", "family" : "Chetwynd", "given" : "J. H.", "non-dropping-particle" : "", "parse-names" : false, "suffix" : "" }, { "dropping-particle" : "", "family" : "Richtsmeier", "given" : "S. C.", "non-dropping-particle" : "", "parse-names" : false, "suffix" : "" }, { "dropping-particle" : "", "family" : "Pukall", "given" : "B.", "non-dropping-particle" : "", "parse-names" : false, "suffix" : "" }, { "dropping-particle" : "", "family" : "Allred", "given" : "C. L.", "non-dropping-particle" : "", "parse-names" : false, "suffix" : "" }, { "dropping-particle" : "", "family" : "Jeong", "given" : "L. S.", "non-dropping-particle" : "", "parse-names" : false, "suffix" : "" }, { "dropping-particle" : "", "family" : "Hoke", "given" : "M. L.", "non-dropping-particle" : "", "parse-names" : false, "suffix" : "" } ], "container-title" : "Proceedings of SPIE - The International Society for Optical Engineering", "id" : "ITEM-1", "issued" : { "date-parts" : [ [ "1999", "7" ] ] }, "page" : "348-353", "publisher" : "Society of Photo-Optical Instrumentation Engineers", "publisher-place" : "Denver, CO", "title" : "MODTRAN4 radiative transfer modeling for atmospheric correction", "type" : "paper-conference", "volume" : "3756" }, "uris" : [ "http://www.mendeley.com/documents/?uuid=ebbba4ff-85cc-40e3-b993-e0a32e41ad90" ] } ], "mendeley" : { "formattedCitation" : "(Berk et al., 1999)", "plainTextFormattedCitation" : "(Berk et al., 1999)", "previouslyFormattedCitation" : "(Berk et al., 1999)" }, "properties" : { "noteIndex" : 0 }, "schema" : "https://github.com/citation-style-language/schema/raw/master/csl-citation.json" }</w:instrText>
      </w:r>
      <w:r>
        <w:fldChar w:fldCharType="separate"/>
      </w:r>
      <w:r w:rsidR="000B29C2" w:rsidRPr="000B29C2">
        <w:rPr>
          <w:noProof/>
        </w:rPr>
        <w:t>(Berk et al., 1999)</w:t>
      </w:r>
      <w:r>
        <w:fldChar w:fldCharType="end"/>
      </w:r>
      <w:r>
        <w:t xml:space="preserve"> and 6S </w:t>
      </w:r>
      <w:r>
        <w:fldChar w:fldCharType="begin" w:fldLock="1"/>
      </w:r>
      <w:r w:rsidR="000B29C2">
        <w:instrText>ADDIN CSL_CITATION { "citationItems" : [ { "id" : "ITEM-1", "itemData" : { "DOI" : "10.1109/36.581987", "ISSN" : "01962892", "author" : [ { "dropping-particle" : "", "family" : "Vermote", "given" : "E.F.", "non-dropping-particle" : "", "parse-names" : false, "suffix" : "" }, { "dropping-particle" : "", "family" : "Tanre", "given" : "D.", "non-dropping-particle" : "", "parse-names" : false, "suffix" : "" }, { "dropping-particle" : "", "family" : "Deuze", "given" : "J.L.", "non-dropping-particle" : "", "parse-names" : false, "suffix" : "" }, { "dropping-particle" : "", "family" : "Herman", "given" : "Maurice", "non-dropping-particle" : "", "parse-names" : false, "suffix" : "" }, { "dropping-particle" : "", "family" : "Morcette", "given" : "J.-J.", "non-dropping-particle" : "", "parse-names" : false, "suffix" : "" } ], "container-title" : "IEEE Transactions on Geoscience and Remote Sensing", "id" : "ITEM-1", "issue" : "3", "issued" : { "date-parts" : [ [ "1997", "5" ] ] }, "page" : "675-686", "title" : "Second simulation of the satellite signal in the solar spectrum, 6S: an overview", "type" : "article-journal", "volume" : "35" }, "uris" : [ "http://www.mendeley.com/documents/?uuid=bd4c9636-9244-4bd7-9052-43591162c308" ] } ], "mendeley" : { "formattedCitation" : "(Vermote et al., 1997)", "plainTextFormattedCitation" : "(Vermote et al., 1997)", "previouslyFormattedCitation" : "(Vermote et al., 1997)" }, "properties" : { "noteIndex" : 0 }, "schema" : "https://github.com/citation-style-language/schema/raw/master/csl-citation.json" }</w:instrText>
      </w:r>
      <w:r>
        <w:fldChar w:fldCharType="separate"/>
      </w:r>
      <w:r w:rsidR="000B29C2" w:rsidRPr="000B29C2">
        <w:rPr>
          <w:noProof/>
        </w:rPr>
        <w:t>(Vermote et al., 1997)</w:t>
      </w:r>
      <w:r>
        <w:fldChar w:fldCharType="end"/>
      </w:r>
      <w:r>
        <w:t xml:space="preserve"> are used for </w:t>
      </w:r>
      <w:commentRangeStart w:id="6"/>
      <w:commentRangeStart w:id="7"/>
      <w:r>
        <w:t xml:space="preserve">atmospheric </w:t>
      </w:r>
      <w:commentRangeEnd w:id="6"/>
      <w:r>
        <w:rPr>
          <w:rStyle w:val="CommentReference"/>
        </w:rPr>
        <w:commentReference w:id="6"/>
      </w:r>
      <w:commentRangeEnd w:id="7"/>
      <w:r w:rsidR="007072DC">
        <w:rPr>
          <w:rStyle w:val="CommentReference"/>
        </w:rPr>
        <w:commentReference w:id="7"/>
      </w:r>
      <w:r>
        <w:t xml:space="preserve">correction.  While these atmospheric and BRDF correction methods are effective on single images </w:t>
      </w:r>
      <w:r>
        <w:fldChar w:fldCharType="begin" w:fldLock="1"/>
      </w:r>
      <w:r w:rsidR="000B29C2">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"mendeley" : { "formattedCitation" : "(Markelin et al., 2012)", "plainTextFormattedCitation" : "(Markelin et al., 2012)", "previouslyFormattedCitation" : "(Markelin et al., 2012)" }, "properties" : { "noteIndex" : 0 }, "schema" : "https://github.com/citation-style-language/schema/raw/master/csl-citation.json" }</w:instrText>
      </w:r>
      <w:r>
        <w:fldChar w:fldCharType="separate"/>
      </w:r>
      <w:r w:rsidR="000B29C2" w:rsidRPr="000B29C2">
        <w:rPr>
          <w:noProof/>
        </w:rPr>
        <w:t>(Markelin et al., 2012)</w:t>
      </w:r>
      <w:r>
        <w:fldChar w:fldCharType="end"/>
      </w:r>
      <w:r>
        <w:t xml:space="preserve">, blocks of multiple aerial images present new challenges.  The large view angles of aerial imaging cameras cause the solar and viewing geometries to vary significantly through the image </w:t>
      </w:r>
      <w:r>
        <w:fldChar w:fldCharType="begin" w:fldLock="1"/>
      </w:r>
      <w:r w:rsidR="000B29C2">
        <w:instrText>ADDIN CSL_CITATION { "citationItems" : [ { "id" : "ITEM-1", "itemData" : { "DOI" : "10.3390/s8053557", "ISSN" : "14248220", "abstract" : "This paper outlines how light Unmanned Aerial Vehicles (UAV) can be used in remote sensing for precision farming. It focuses on the combination of simple digital photographic cameras with spectral filters, designed to provide multispectral images in the visible and near-infrared domains. In 2005, these instruments were fitted to powered glider and parachute, and flown at six dates staggered over the crop season. We monitored ten varieties of wheat, grown in trial micro-plots in the South-West of France. For each date, we acquired multiple views in four spectral bands corresponding to blue, green, red, and near-infrared. We then performed accurate corrections of image vignetting, geometric distortions, and radiometric bidirectional effects. Afterwards, we derived for each experimental micro-plot several vegetation indexes relevant for vegetation analyses. Finally, we sought relationships between these indexes and field-measured biophysical parameters, both generic and date-specific. Therefore, we established a robust and stable generic relationship between, in one hand, leaf area index and NDVI and, in the other hand, nitrogen uptake and GNDVI. Due to a high amount of noise in the data, it was not possible to obtain a more accurate model for each date independently. A validation protocol showed that we could expect a precision level of 15% in the biophysical parameters estimation while using these relationships.", "author" : [ { "dropping-particle" : "", "family" : "Lelong", "given" : "Camille C. D.", "non-dropping-particle" : "", "parse-names" : false, "suffix" : "" }, { "dropping-particle" : "", "family" : "Burger", "given" : "Phillipe", "non-dropping-particle" : "", "parse-names" : false, "suffix" : "" }, { "dropping-particle" : "", "family" : "Jubelin", "given" : "Guillame", "non-dropping-particle" : "", "parse-names" : false, "suffix" : "" }, { "dropping-particle" : "", "family" : "Roux", "given" : "Bruno", "non-dropping-particle" : "", "parse-names" : false, "suffix" : "" }, { "dropping-particle" : "", "family" : "Labb\u00e9", "given" : "Sylvain", "non-dropping-particle" : "", "parse-names" : false, "suffix" : "" }, { "dropping-particle" : "", "family" : "Baret", "given" : "Fr\u00e9d\u00e9ric", "non-dropping-particle" : "", "parse-names" : false, "suffix" : "" } ], "container-title" : "Sensors", "id" : "ITEM-1", "issue" : "5", "issued" : { "date-parts" : [ [ "2008", "5" ] ] }, "note" : "Good, and relevant in a couple of ways but particularly from calibration perspective.\n\nGood practical app of calibration with no pre-placed ground reference (although they were flying fields of wheat which are obviously quite homogenous). Combination of inter-image on same date and intre-date calibrations which is very relevant for us.", "page" : "3557-3585", "title" : "Assessment of unmanned aerial vehicles imagery for quantitative monitoring of wheat crop in small plots", "type" : "article-journal", "volume" : "8" }, "uris" : [ "http://www.mendeley.com/documents/?uuid=33b4401a-bf88-4cb8-bdb4-1b3b13c5345d" ] } ], "mendeley" : { "formattedCitation" : "(Lelong et al., 2008)", "plainTextFormattedCitation" : "(Lelong et al., 2008)", "previouslyFormattedCitation" : "(Lelong et al., 2008)" }, "properties" : { "noteIndex" : 0 }, "schema" : "https://github.com/citation-style-language/schema/raw/master/csl-citation.json" }</w:instrText>
      </w:r>
      <w:r>
        <w:fldChar w:fldCharType="separate"/>
      </w:r>
      <w:r w:rsidR="000B29C2" w:rsidRPr="000B29C2">
        <w:rPr>
          <w:noProof/>
        </w:rPr>
        <w:t>(Lelong et al., 2008)</w:t>
      </w:r>
      <w:r>
        <w:fldChar w:fldCharType="end"/>
      </w:r>
      <w:r>
        <w:t xml:space="preserve">.  Aerial campaigns are usually carried out over multiple days resulting in </w:t>
      </w:r>
      <w:r>
        <w:lastRenderedPageBreak/>
        <w:t xml:space="preserve">significant variation in BRDF and atmospheric conditions.  Each land cover also has its own unique BRDF and corrections should ideally model each of these covers separately </w:t>
      </w:r>
      <w:r>
        <w:fldChar w:fldCharType="begin" w:fldLock="1"/>
      </w:r>
      <w:r w:rsidR="00112B2F">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"ITEM-2", "itemData" : { "DOI" : "10.3390/rs1030577", "ISSN" : "2072-4292", "abstract" : "The transition from film imaging to digital imaging in photogrammetric data capture is opening interesting possibilities for photogrammetric processes. A great advantage of digital sensors is their radiometric potential. This article presents a state-of-the-art review on the radiometric aspects of digital photogrammetric images. The analysis is based on a literature research and a questionnaire submitted to various interest groups related to the photogrammetric process. An important contribution to this paper is a characterization of the photogrammetric image acquisition and image product generation systems. The questionnaire revealed many weaknesses in current processes, but the future prospects of radiometrically quantitative photogrammetry are promising.", "author" : [ { "dropping-particle" : "", "family" : "Honkavaara", "given" : "Eija", "non-dropping-particle" : "", "parse-names" : false, "suffix" : "" }, { "dropping-particle" : "", "family" : "Arbiol", "given" : "Roman", "non-dropping-particle" : "", "parse-names" : false, "suffix" : "" }, { "dropping-particle" : "", "family" : "Markelin", "given" : "Lauri", "non-dropping-particle" : "", "parse-names" : false, "suffix" : "" }, { "dropping-particle" : "", "family" : "Martinez", "given" : "Lucas", "non-dropping-particle" : "", "parse-names" : false, "suffix" : "" }, { "dropping-particle" : "", "family" : "Cramer", "given" : "Michael", "non-dropping-particle" : "", "parse-names" : false, "suffix" : "" }, { "dropping-particle" : "", "family" : "Bovet", "given" : "St\u00e9phane", "non-dropping-particle" : "", "parse-names" : false, "suffix" : "" }, { "dropping-particle" : "", "family" : "Chandelier", "given" : "Laure", "non-dropping-particle" : "", "parse-names" : false, "suffix" : "" }, { "dropping-particle" : "", "family" : "Ilves", "given" : "Risto", "non-dropping-particle" : "", "parse-names" : false, "suffix" : "" }, { "dropping-particle" : "", "family" : "Klonus", "given" : "Sascha", "non-dropping-particle" : "", "parse-names" : false, "suffix" : "" }, { "dropping-particle" : "", "family" : "Marshal", "given" : "Paul", "non-dropping-particle" : "", "parse-names" : false, "suffix" : "" }, { "dropping-particle" : "", "family" : "Schl\u00e4pfer", "given" : "Daniel", "non-dropping-particle" : "", "parse-names" : false, "suffix" : "" }, { "dropping-particle" : "", "family" : "Tabor", "given" : "Mark", "non-dropping-particle" : "", "parse-names" : false, "suffix" : "" }, { "dropping-particle" : "", "family" : "Thom", "given" : "Christian", "non-dropping-particle" : "", "parse-names" : false, "suffix" : "" }, { "dropping-particle" : "", "family" : "Veje", "given" : "Nikolaj", "non-dropping-particle" : "", "parse-names" : false, "suffix" : "" } ], "container-title" : "Remote Sensing", "id" : "ITEM-2", "issue" : "4", "issued" : { "date-parts" : [ [ "2009", "9", "10" ] ] }, "note" : "discusses the full radiometric calib process incl camera calib, atcor, brdf\n\ndiscusses the general state of affairs in calibraiton", "page" : "577-605", "title" : "Digital Airborne Photogrammetry\u2014A New Tool for Quantitative Remote Sensing?\u2014A State-of-the-Art Review On Radiometric Aspects of Digital Photogrammetric Images", "type" : "article-journal", "volume" : "1" }, "uris" : [ "http://www.mendeley.com/documents/?uuid=3e1b8009-2f49-4384-a98c-90309df33e2d" ] } ], "mendeley" : { "formattedCitation" : "(Collings et al., 2011; Honkavaara et al., 2009)", "plainTextFormattedCitation" : "(Collings et al., 2011; Honkavaara et al., 2009)", "previouslyFormattedCitation" : "(Collings et al., 2011; Honkavaara et al., 2009)" }, "properties" : { "noteIndex" : 0 }, "schema" : "https://github.com/citation-style-language/schema/raw/master/csl-citation.json" }</w:instrText>
      </w:r>
      <w:r>
        <w:fldChar w:fldCharType="separate"/>
      </w:r>
      <w:r w:rsidR="000B29C2" w:rsidRPr="000B29C2">
        <w:rPr>
          <w:noProof/>
        </w:rPr>
        <w:t>(Collings et al., 2011; Honkavaara et al., 2009)</w:t>
      </w:r>
      <w:r>
        <w:fldChar w:fldCharType="end"/>
      </w:r>
      <w:r>
        <w:t xml:space="preserve">.  Techniques that account for land cover specific BRDF’s require an upfront cover classification which is time-consuming and introduces another potential source of error.  Aerial campaigns can also consist of thousands of images making it impractical to apply time consuming atmospheric and BRDF correction models to every image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000B29C2" w:rsidRPr="000B29C2">
        <w:rPr>
          <w:noProof/>
        </w:rPr>
        <w:t>(López et al., 2011)</w:t>
      </w:r>
      <w:r>
        <w:fldChar w:fldCharType="end"/>
      </w:r>
      <w:r>
        <w:t xml:space="preserve">.    </w:t>
      </w:r>
      <w:r w:rsidRPr="00E94BCB">
        <w:t>Even if it was</w:t>
      </w:r>
      <w:r>
        <w:t xml:space="preserve"> practical</w:t>
      </w:r>
      <w:r w:rsidRPr="00E94BCB">
        <w:t>, remnant radiometric variation due to the inexact nature of BRDF and atmospheric corrections will result in discontinuities</w:t>
      </w:r>
      <w:r>
        <w:t>, or seam lines,</w:t>
      </w:r>
      <w:r w:rsidRPr="00E94BCB">
        <w:t xml:space="preserve"> between adjacent images.</w:t>
      </w:r>
    </w:p>
    <w:p w14:paraId="4D87FEEB" w14:textId="77777777" w:rsidR="00BE2E10" w:rsidRDefault="00BE2E10" w:rsidP="00BE2E10">
      <w:pPr>
        <w:pStyle w:val="1TeksCharChar"/>
      </w:pPr>
    </w:p>
    <w:p w14:paraId="754B6B83" w14:textId="51EE0B4D" w:rsidR="00BE2E10" w:rsidRDefault="00BE2E10" w:rsidP="00BE2E10">
      <w:pPr>
        <w:pStyle w:val="1TeksCharChar"/>
      </w:pPr>
      <w:r>
        <w:t xml:space="preserve">Approaches to calibrating mosaics of aerial imagery are receiving increasing attention </w:t>
      </w:r>
      <w:r>
        <w:fldChar w:fldCharType="begin" w:fldLock="1"/>
      </w:r>
      <w:r w:rsidR="00112B2F">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"ITEM-3",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USA", "title" : "Radiometric processing of ADS imagery: mosaicking of large image blocks", "type" : "paper-conference", "volume" : "1" }, "uris" : [ "http://www.mendeley.com/documents/?uuid=e5e5cb3b-f39f-4244-a1ce-d6a679889a42"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Collings et al., 2011; Gehrke, 2010; L\u00f3pez et al., 2011)", "plainTextFormattedCitation" : "(Chandelier and Martinoty, 2009; Collings et al., 2011; Gehrke, 2010; L\u00f3pez et al., 2011)", "previouslyFormattedCitation" : "(Chandelier and Martinoty, 2009; Collings et al., 2011; Gehrke, 2010; L\u00f3pez et al., 2011)" }, "properties" : { "noteIndex" : 0 }, "schema" : "https://github.com/citation-style-language/schema/raw/master/csl-citation.json" }</w:instrText>
      </w:r>
      <w:r>
        <w:fldChar w:fldCharType="separate"/>
      </w:r>
      <w:r w:rsidR="000B29C2" w:rsidRPr="000B29C2">
        <w:rPr>
          <w:noProof/>
        </w:rPr>
        <w:t>(Chandelier and Martinoty, 2009; Collings et al., 2011; Gehrke, 2010; López et al., 2011)</w:t>
      </w:r>
      <w:r>
        <w:fldChar w:fldCharType="end"/>
      </w:r>
      <w:r>
        <w:t xml:space="preserve">.  All of these approaches exploit the fact that adjacent images contain significant portions of overlap and that in a perfectly calibrated mosaic, these overlapping portions of different images should be identical.  </w:t>
      </w:r>
      <w:r>
        <w:fldChar w:fldCharType="begin" w:fldLock="1"/>
      </w:r>
      <w:r w:rsidR="000B29C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8B7CEC">
        <w:rPr>
          <w:noProof/>
        </w:rPr>
        <w:t xml:space="preserve">Collings et al. </w:t>
      </w:r>
      <w:r>
        <w:rPr>
          <w:noProof/>
        </w:rPr>
        <w:t>(</w:t>
      </w:r>
      <w:r w:rsidRPr="008B7CEC">
        <w:rPr>
          <w:noProof/>
        </w:rPr>
        <w:t>2011)</w:t>
      </w:r>
      <w:r>
        <w:fldChar w:fldCharType="end"/>
      </w:r>
      <w:r>
        <w:t xml:space="preserve"> introduced a spatially varying linear model to perform combined atmospheric and BRDF correction.  The parameters of the model are solved by minimising a cost function</w:t>
      </w:r>
      <w:r w:rsidR="00F8790F">
        <w:t xml:space="preserve"> that considers the </w:t>
      </w:r>
      <w:r>
        <w:t xml:space="preserve">internal accuracy of each image, similarity of overlapping image regions and smoothness (i.e. the lack of seam lines) of the mosaic.  In a second stage the entire mosaic is calibrated to absolute reflectance using specially placed ground targets with known reflectance.  In </w:t>
      </w:r>
      <w:r>
        <w:fldChar w:fldCharType="begin" w:fldLock="1"/>
      </w:r>
      <w:r w:rsidR="000B29C2">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"manualFormatting" : "Chandelier &amp; Martinoty (2009)", "plainTextFormattedCitation" : "(Chandelier and Martinoty, 2009)", "previouslyFormattedCitation" : "(Chandelier and Martinoty, 2009)" }, "properties" : { "noteIndex" : 0 }, "schema" : "https://github.com/citation-style-language/schema/raw/master/csl-citation.json" }</w:instrText>
      </w:r>
      <w:r>
        <w:fldChar w:fldCharType="separate"/>
      </w:r>
      <w:r w:rsidRPr="00007AFE">
        <w:rPr>
          <w:noProof/>
        </w:rPr>
        <w:t xml:space="preserve">Chandelier &amp; Martinoty </w:t>
      </w:r>
      <w:r>
        <w:rPr>
          <w:noProof/>
        </w:rPr>
        <w:t>(</w:t>
      </w:r>
      <w:r w:rsidRPr="00007AFE">
        <w:rPr>
          <w:noProof/>
        </w:rPr>
        <w:t>2009)</w:t>
      </w:r>
      <w:r>
        <w:fldChar w:fldCharType="end"/>
      </w:r>
      <w:r>
        <w:t xml:space="preserve"> a simple three parameter model of the combined atmospheric and BRDF effects is fitted by minimising the difference between “radiometric tie-points”, which are a selection of points in the overlapping image regions.  It is a relative calibration method and no adjustment to absolute reflectance is made.  A similar approach is used in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982CA2">
        <w:rPr>
          <w:noProof/>
        </w:rPr>
        <w:t xml:space="preserve">López et al. </w:t>
      </w:r>
      <w:r>
        <w:rPr>
          <w:noProof/>
        </w:rPr>
        <w:t>(</w:t>
      </w:r>
      <w:r w:rsidRPr="00982CA2">
        <w:rPr>
          <w:noProof/>
        </w:rPr>
        <w:t>2011)</w:t>
      </w:r>
      <w:r>
        <w:fldChar w:fldCharType="end"/>
      </w:r>
      <w:r>
        <w:t xml:space="preserve">.  </w:t>
      </w:r>
      <w:r>
        <w:fldChar w:fldCharType="begin" w:fldLock="1"/>
      </w:r>
      <w:r w:rsidR="00112B2F">
        <w:instrText>ADDIN CSL_CITATION { "citationItems" : [ { "id" : "ITEM-1",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"ITEM-1",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USA", "title" : "Radiometric processing of ADS imagery: mosaicking of large image blocks", "type" : "paper-conference", "volume" : "1" }, "uris" : [ "http://www.mendeley.com/documents/?uuid=e5e5cb3b-f39f-4244-a1ce-d6a679889a42" ] } ], "mendeley" : { "formattedCitation" : "(Gehrke, 2010)", "manualFormatting" : "Gehrke (2010)", "plainTextFormattedCitation" : "(Gehrke, 2010)", "previouslyFormattedCitation" : "(Gehrke, 2010)" }, "properties" : { "noteIndex" : 0 }, "schema" : "https://github.com/citation-style-language/schema/raw/master/csl-citation.json" }</w:instrText>
      </w:r>
      <w:r>
        <w:fldChar w:fldCharType="separate"/>
      </w:r>
      <w:r w:rsidRPr="00DA2A99">
        <w:rPr>
          <w:noProof/>
        </w:rPr>
        <w:t xml:space="preserve">Gehrke </w:t>
      </w:r>
      <w:r>
        <w:rPr>
          <w:noProof/>
        </w:rPr>
        <w:t>(</w:t>
      </w:r>
      <w:r w:rsidRPr="00DA2A99">
        <w:rPr>
          <w:noProof/>
        </w:rPr>
        <w:t>2010)</w:t>
      </w:r>
      <w:r>
        <w:fldChar w:fldCharType="end"/>
      </w:r>
      <w:r>
        <w:t xml:space="preserve"> uses standard atmospheric and BRDF methods followed by a </w:t>
      </w:r>
      <w:r w:rsidRPr="00DB71A0">
        <w:t>relative radiometric normali</w:t>
      </w:r>
      <w:r>
        <w:t>s</w:t>
      </w:r>
      <w:r w:rsidRPr="00DB71A0">
        <w:t>ation (RRN)</w:t>
      </w:r>
      <w:r>
        <w:t xml:space="preserve"> step using invariant points in overlapping regions to smooth the mosaic.  </w:t>
      </w:r>
    </w:p>
    <w:p w14:paraId="6968813D" w14:textId="77777777" w:rsidR="00BE2E10" w:rsidRDefault="00BE2E10" w:rsidP="00BE2E10">
      <w:pPr>
        <w:pStyle w:val="1TeksCharChar"/>
      </w:pPr>
    </w:p>
    <w:p w14:paraId="6932FCB7" w14:textId="388F2682" w:rsidR="00BE2E10" w:rsidRDefault="00BE2E10" w:rsidP="00BE2E10">
      <w:pPr>
        <w:pStyle w:val="1TeksCharChar"/>
      </w:pPr>
      <w:r>
        <w:t xml:space="preserve">A disadvantage of the aerial mosaic calibration techniques described above is their complexity and need for known ground references to achieve transformation to absolute surface reflectance.  Transformation to an absolute physical quantity such as reflectance is beneficial as this is an invariant property of the surface which allows the data to be used in physical models, fused with other reflectance data and used in multi-temporal studies </w:t>
      </w:r>
      <w:r>
        <w:lastRenderedPageBreak/>
        <w:fldChar w:fldCharType="begin" w:fldLock="1"/>
      </w:r>
      <w:r w:rsidR="00112B2F">
        <w:instrText>ADDIN CSL_CITATION { "citationItems" : [ { "id" : "ITEM-1", "itemData" : { "author" : [ { "dropping-particle" : "", "family" : "Downey", "given" : "Michael", "non-dropping-particle" : "", "parse-names" : false, "suffix" : "" }, { "dropping-particle" : "", "family" : "Uebbing", "given" : "Robert", "non-dropping-particle" : "", "parse-names" : false, "suffix" : "" }, { "dropping-particle" : "", "family" : "Gehrke", "given" : "Stephan", "non-dropping-particle" : "", "parse-names" : false, "suffix" : "" }, { "dropping-particle" : "", "family" : "Beisl", "given" : "Ulrich", "non-dropping-particle" : "", "parse-names" : false, "suffix" : "" } ], "container-title" : "ASPRS 2010 Annual Conference", "id" : "ITEM-1", "issued" : { "date-parts" : [ [ "2010", "4" ] ] }, "note" : "Ref IT req for storage and proc power to do per image ATcor + BRDF", "publisher-place" : "San Diego, CA, USA", "title" : "Radiometric processing of ADS imagery: using atmospheric and BRDF corrections in production", "type" : "paper-conference" }, "uris" : [ "http://www.mendeley.com/documents/?uuid=c9153b2f-db5b-473f-8015-3df817fb263f" ] }, { "id" : "ITEM-2", "itemData" : { "DOI" : "10.1016/j.rse.2008.06.011", "ISSN" : "00344257", "author" : [ { "dropping-particle" : "", "family" : "Vicente-Serrano", "given" : "S", "non-dropping-particle" : "", "parse-names" : false, "suffix" : "" }, { "dropping-particle" : "", "family" : "P\u00e9rez-Cabello", "given" : "F", "non-dropping-particle" : "", "parse-names" : false, "suffix" : "" }, { "dropping-particle" : "", "family" : "Lasanta", "given" : "T", "non-dropping-particle" : "", "parse-names" : false, "suffix" : "" } ], "container-title" : "Remote Sensing of Environment", "id" : "ITEM-2", "issue" : "10", "issued" : { "date-parts" : [ [ "2008", "10", "15" ] ] }, "note" : "Discusses the general problem of calibration and obtaining consistency. Well written and good bg on calibration.\n\nTests a number of different options. INcl xcalib and RTM\n\nDiscusses sources of atmospheric data for RTM and general issues around their reliability\n\nLinear relationship describes calibration problems, refs given\n\nThe discuss &amp;quot;topographic normalisation&amp;quot; which includes or is similar to brdf although perhaps brdf doesn't typically consider topography. Does MODIS BRDF include topographic correction? I would think that a kernelised BRDF cannot account for topograohic effects in rugged terrain.", "page" : "3916-3934", "title" : "Assessment of radiometric correction techniques in analyzing vegetation variability and change using time series of Landsat images", "type" : "article-journal", "volume" : "112" }, "uris" : [ "http://www.mendeley.com/documents/?uuid=78ec85ee-a709-4b05-9b37-5682115b8fb6" ] } ], "mendeley" : { "formattedCitation" : "(Downey et al., 2010; Vicente-Serrano et al., 2008)", "plainTextFormattedCitation" : "(Downey et al., 2010; Vicente-Serrano et al., 2008)", "previouslyFormattedCitation" : "(Downey et al., 2010; Vicente-Serrano et al., 2008)" }, "properties" : { "noteIndex" : 0 }, "schema" : "https://github.com/citation-style-language/schema/raw/master/csl-citation.json" }</w:instrText>
      </w:r>
      <w:r>
        <w:fldChar w:fldCharType="separate"/>
      </w:r>
      <w:r w:rsidR="000B29C2" w:rsidRPr="000B29C2">
        <w:rPr>
          <w:noProof/>
        </w:rPr>
        <w:t>(Downey et al., 2010; Vicente-Serrano et al., 2008)</w:t>
      </w:r>
      <w:r>
        <w:fldChar w:fldCharType="end"/>
      </w:r>
      <w:r>
        <w:t xml:space="preserve">.  The options of placing targets of known reflectance to be captured as part of the mosaic or measuring the reflectance of suitably invariant sites on the ground are often not possible or practical.  Many applications make use of archived imagery that had been captured prior to the commencement of the research and for which concurrent ground measurements are consequently not possible.  Another approach is to make use of vicarious calibration involving knowledge of the spectral characteristics of specific ground sites, but this is recognised as being labour-intensive and costly </w:t>
      </w:r>
      <w:r>
        <w:fldChar w:fldCharType="begin" w:fldLock="1"/>
      </w:r>
      <w:r w:rsidR="000B29C2">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"10.1109/TGRS.2004.836387", "ISSN" : "0196-2892", "author" : [ { "dropping-particle" : "", "family" : "Chander", "given" : "Gyanesh", "non-dropping-particle" : "", "parse-names" : false, "suffix" : "" }, { "dropping-particle" : "", "family" : "Meyer", "given" : "D.J.", "non-dropping-particle" : "", "parse-names" : false, "suffix" : "" }, { "dropping-particle" : "", "family" : "Helder", "given" : "D.L.", "non-dropping-particle" : "", "parse-names" : false, "suffix" : "" } ], "container-title" : "IEEE Transactions on Geoscience and Remote Sensing", "id" : "ITEM-2", "issue" : "12", "issued" : { "date-parts" : [ [ "2004", "12" ] ] }, "note" : "Mentions GSD Ground sample distance - ref\nOtherwise simplistic approach - dont see any ref to viewing geom, rtm corrections\n\nImages captured almost at same time so it is assumed atcor etc unnecessary (?)\n\nGround meas made for vicarious calibration used with RTM\n\nMake both xcalib and vicarious calib although I dont find any direct comparison of their results/", "page" : "2821-2831", "title" : "Cross calibration of the Landsat-7 ETM+ and EO-1 ALI sensor", "type" : "article-journal", "volume" : "42" }, "uris" : [ "http://www.mendeley.com/documents/?uuid=267ed12f-ea4f-43fc-a89a-35a56db49935" ] }, { "id" : "ITEM-3",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"ITEM-3",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"mendeley" : { "formattedCitation" : "(Chander et al., 2004; Gao et al., 2013; Liu et al., 2004)", "plainTextFormattedCitation" : "(Chander et al., 2004; Gao et al., 2013; Liu et al., 2004)", "previouslyFormattedCitation" : "(Chander et al., 2004; Gao et al., 2013; Liu et al., 2004)" }, "properties" : { "noteIndex" : 0 }, "schema" : "https://github.com/citation-style-language/schema/raw/master/csl-citation.json" }</w:instrText>
      </w:r>
      <w:r>
        <w:fldChar w:fldCharType="separate"/>
      </w:r>
      <w:r w:rsidR="000B29C2" w:rsidRPr="000B29C2">
        <w:rPr>
          <w:noProof/>
        </w:rPr>
        <w:t>(Chander et al., 2004; Gao et al., 2013; Liu et al., 2004)</w:t>
      </w:r>
      <w:r>
        <w:fldChar w:fldCharType="end"/>
      </w:r>
      <w:r>
        <w:t xml:space="preserve">.  </w:t>
      </w:r>
    </w:p>
    <w:p w14:paraId="7FB0ADBE" w14:textId="77777777" w:rsidR="00BE2E10" w:rsidRDefault="00BE2E10" w:rsidP="00BE2E10">
      <w:pPr>
        <w:pStyle w:val="1TeksCharChar"/>
      </w:pPr>
    </w:p>
    <w:p w14:paraId="31BF3F9A" w14:textId="5969F8AB" w:rsidR="00545C23" w:rsidRDefault="00BE2E10" w:rsidP="00BE2E10">
      <w:pPr>
        <w:pStyle w:val="1TeksCharChar"/>
        <w:rPr>
          <w:ins w:id="8" w:author="x" w:date="2016-05-04T17:31:00Z"/>
        </w:rPr>
      </w:pPr>
      <w:commentRangeStart w:id="9"/>
      <w:r>
        <w:t xml:space="preserve">In this paper, we propose a method of </w:t>
      </w:r>
      <w:r w:rsidR="00F8790F">
        <w:t xml:space="preserve">estimating </w:t>
      </w:r>
      <w:r>
        <w:t xml:space="preserve">surface reflectance from aerial imagery by calibrating </w:t>
      </w:r>
      <w:r w:rsidRPr="00146F8D">
        <w:t>to a</w:t>
      </w:r>
      <w:r w:rsidR="00545C23">
        <w:t xml:space="preserve"> course-resolution,</w:t>
      </w:r>
      <w:r w:rsidRPr="00146F8D">
        <w:t xml:space="preserve"> concurrent</w:t>
      </w:r>
      <w:r>
        <w:t xml:space="preserve"> and collocated</w:t>
      </w:r>
      <w:r w:rsidRPr="00146F8D">
        <w:t xml:space="preserve"> </w:t>
      </w:r>
      <w:r w:rsidR="008B1EF2">
        <w:t xml:space="preserve">satellite </w:t>
      </w:r>
      <w:r w:rsidRPr="00146F8D">
        <w:t>image</w:t>
      </w:r>
      <w:r w:rsidR="002B6EEE">
        <w:t xml:space="preserve"> that has already been corrected for atmospheric and BRDF effects</w:t>
      </w:r>
      <w:r>
        <w:t>.</w:t>
      </w:r>
      <w:ins w:id="10" w:author="x" w:date="2016-05-04T17:31:00Z">
        <w:r w:rsidR="00545C23">
          <w:t xml:space="preserve"> </w:t>
        </w:r>
      </w:ins>
      <w:ins w:id="11" w:author="dugalh" w:date="2016-05-24T15:48:00Z">
        <w:r w:rsidR="00C044CB">
          <w:t xml:space="preserve"> </w:t>
        </w:r>
      </w:ins>
      <w:ins w:id="12" w:author="dugalh" w:date="2016-05-27T18:29:00Z">
        <w:r w:rsidR="00D01A87">
          <w:t>S</w:t>
        </w:r>
      </w:ins>
      <w:ins w:id="13" w:author="dugalh" w:date="2016-05-24T15:50:00Z">
        <w:r w:rsidR="00C044CB">
          <w:t>atellite programs</w:t>
        </w:r>
      </w:ins>
      <w:ins w:id="14" w:author="dugalh" w:date="2016-05-27T18:29:00Z">
        <w:r w:rsidR="00D01A87">
          <w:t xml:space="preserve"> such</w:t>
        </w:r>
      </w:ins>
      <w:ins w:id="15" w:author="dugalh" w:date="2016-05-24T15:51:00Z">
        <w:r w:rsidR="00C044CB">
          <w:t xml:space="preserve"> </w:t>
        </w:r>
      </w:ins>
      <w:ins w:id="16" w:author="dugalh" w:date="2016-06-05T16:17:00Z">
        <w:r w:rsidR="0067330B">
          <w:t xml:space="preserve">as </w:t>
        </w:r>
      </w:ins>
      <w:ins w:id="17" w:author="dugalh" w:date="2016-05-24T15:51:00Z">
        <w:r w:rsidR="00C044CB">
          <w:t>MODIS,</w:t>
        </w:r>
      </w:ins>
      <w:ins w:id="18" w:author="dugalh" w:date="2016-05-24T15:50:00Z">
        <w:r w:rsidR="00C044CB">
          <w:t xml:space="preserve"> </w:t>
        </w:r>
      </w:ins>
      <w:ins w:id="19" w:author="dugalh" w:date="2016-06-05T16:17:00Z">
        <w:r w:rsidR="0067330B">
          <w:t xml:space="preserve">make </w:t>
        </w:r>
      </w:ins>
      <w:ins w:id="20" w:author="dugalh" w:date="2016-05-24T15:50:00Z">
        <w:r w:rsidR="00C044CB">
          <w:t>s</w:t>
        </w:r>
      </w:ins>
      <w:ins w:id="21" w:author="dugalh" w:date="2016-05-24T15:47:00Z">
        <w:r w:rsidR="00C044CB">
          <w:t xml:space="preserve">uch </w:t>
        </w:r>
      </w:ins>
      <w:ins w:id="22" w:author="dugalh" w:date="2016-06-05T15:41:00Z">
        <w:r w:rsidR="00E76560">
          <w:t xml:space="preserve">coarse-resolution </w:t>
        </w:r>
      </w:ins>
      <w:ins w:id="23" w:author="dugalh" w:date="2016-05-27T18:30:00Z">
        <w:r w:rsidR="00D01A87">
          <w:t>surface reflectance products</w:t>
        </w:r>
      </w:ins>
      <w:ins w:id="24" w:author="dugalh" w:date="2016-05-24T15:47:00Z">
        <w:r w:rsidR="00C044CB">
          <w:t xml:space="preserve"> </w:t>
        </w:r>
      </w:ins>
      <w:ins w:id="25" w:author="dugalh" w:date="2016-05-24T15:50:00Z">
        <w:r w:rsidR="00C044CB">
          <w:t>freely</w:t>
        </w:r>
      </w:ins>
      <w:ins w:id="26" w:author="dugalh" w:date="2016-06-05T16:17:00Z">
        <w:r w:rsidR="0067330B">
          <w:t xml:space="preserve"> available</w:t>
        </w:r>
      </w:ins>
      <w:ins w:id="27" w:author="dugalh" w:date="2016-05-24T15:48:00Z">
        <w:r w:rsidR="00C044CB">
          <w:t xml:space="preserve">.  </w:t>
        </w:r>
      </w:ins>
      <w:del w:id="28" w:author="dugalh" w:date="2016-06-05T16:17:00Z">
        <w:r w:rsidR="00083D51" w:rsidRPr="00083D51" w:rsidDel="0067330B">
          <w:delText xml:space="preserve"> </w:delText>
        </w:r>
        <w:r w:rsidR="00083D51" w:rsidDel="0067330B">
          <w:delText xml:space="preserve"> </w:delText>
        </w:r>
      </w:del>
      <w:ins w:id="29" w:author="dugalh" w:date="2016-05-31T10:57:00Z">
        <w:r w:rsidR="00C17B24">
          <w:t>Unlike existing methods for correction of aerial images, t</w:t>
        </w:r>
      </w:ins>
      <w:commentRangeStart w:id="30"/>
      <w:ins w:id="31" w:author="dugalh" w:date="2016-05-28T14:57:00Z">
        <w:r w:rsidR="00083D51">
          <w:t xml:space="preserve">he </w:t>
        </w:r>
      </w:ins>
      <w:ins w:id="32" w:author="dugalh" w:date="2016-05-28T14:58:00Z">
        <w:r w:rsidR="00083D51">
          <w:t xml:space="preserve">proposed </w:t>
        </w:r>
      </w:ins>
      <w:ins w:id="33" w:author="dugalh" w:date="2016-05-28T14:57:00Z">
        <w:r w:rsidR="00083D51">
          <w:t xml:space="preserve">method avoids the need to perform time consuming and complex atmospheric and BRDF corrections explicitly.  It also avoids the need for placement of known reflectance targets or field spectral measurements which can be impractical and time-consuming in many instances.  </w:t>
        </w:r>
      </w:ins>
      <w:commentRangeEnd w:id="30"/>
      <w:ins w:id="34" w:author="dugalh" w:date="2016-05-28T14:58:00Z">
        <w:r w:rsidR="00083D51">
          <w:rPr>
            <w:rStyle w:val="CommentReference"/>
          </w:rPr>
          <w:commentReference w:id="30"/>
        </w:r>
      </w:ins>
      <w:r w:rsidR="00545C23">
        <w:t xml:space="preserve">The technique was applied to a set of </w:t>
      </w:r>
      <w:r w:rsidR="00545C23" w:rsidRPr="00A62A08">
        <w:t xml:space="preserve">2228 </w:t>
      </w:r>
      <w:r w:rsidR="00545C23">
        <w:t xml:space="preserve">overlapping aerial images captured with an Intergraph DMC camera.  A near-concurrent MODIS </w:t>
      </w:r>
      <w:r w:rsidR="00545C23" w:rsidRPr="001066EA">
        <w:t>MCD43A4</w:t>
      </w:r>
      <w:r w:rsidR="00545C23">
        <w:t xml:space="preserve"> image was used as the reflectance reference dataset.  The resulting DMC mosaic was compared to a near-concurrent SPOT 5 reflectance image of the same area. </w:t>
      </w:r>
      <w:ins w:id="35" w:author="x" w:date="2016-05-04T17:31:00Z">
        <w:r w:rsidR="00545C23">
          <w:t xml:space="preserve"> </w:t>
        </w:r>
      </w:ins>
      <w:commentRangeEnd w:id="9"/>
      <w:r w:rsidR="00E76560">
        <w:rPr>
          <w:rStyle w:val="CommentReference"/>
        </w:rPr>
        <w:commentReference w:id="9"/>
      </w:r>
    </w:p>
    <w:p w14:paraId="05292334" w14:textId="77777777" w:rsidR="00545C23" w:rsidRDefault="00545C23" w:rsidP="00BE2E10">
      <w:pPr>
        <w:pStyle w:val="1TeksCharChar"/>
        <w:rPr>
          <w:ins w:id="36" w:author="x" w:date="2016-05-04T17:31:00Z"/>
        </w:rPr>
      </w:pPr>
    </w:p>
    <w:p w14:paraId="648C2ACD" w14:textId="785BCCC4" w:rsidR="00083D51" w:rsidRDefault="0067330B" w:rsidP="00BE2E10">
      <w:pPr>
        <w:pStyle w:val="1TeksCharChar"/>
        <w:rPr>
          <w:ins w:id="37" w:author="dugalh" w:date="2016-05-28T15:03:00Z"/>
        </w:rPr>
      </w:pPr>
      <w:commentRangeStart w:id="38"/>
      <w:commentRangeStart w:id="39"/>
      <w:commentRangeStart w:id="40"/>
      <w:ins w:id="41" w:author="dugalh" w:date="2016-06-05T16:20:00Z">
        <w:r>
          <w:t xml:space="preserve">In this paper, we propose a method of estimating surface reflectance from aerial imagery by calibrating </w:t>
        </w:r>
        <w:r w:rsidRPr="00146F8D">
          <w:t>to a</w:t>
        </w:r>
        <w:r>
          <w:t xml:space="preserve"> course-resolution,</w:t>
        </w:r>
        <w:r w:rsidRPr="00146F8D">
          <w:t xml:space="preserve"> concurrent</w:t>
        </w:r>
        <w:r>
          <w:t xml:space="preserve"> and collocated</w:t>
        </w:r>
        <w:r w:rsidRPr="00146F8D">
          <w:t xml:space="preserve"> </w:t>
        </w:r>
        <w:r>
          <w:t xml:space="preserve">satellite </w:t>
        </w:r>
        <w:r w:rsidRPr="00146F8D">
          <w:t>image</w:t>
        </w:r>
        <w:r>
          <w:t xml:space="preserve"> that has already been corrected for atmospheric and BRDF effects.  Satellite programs such as MODIS, make such coarse-resolution surface reflectance products freely available.  Unlike existing methods for correction of aerial images, the proposed method avoids the need to perform time consuming and complex atmospheric and BRDF corrections explicitly.  It also avoids the need for placement of known reflectance targets or field spectral measurements which can be impractical and time-consuming in many instances.  </w:t>
        </w:r>
      </w:ins>
      <w:r w:rsidR="00BE2E10">
        <w:t xml:space="preserve">This procedure borrows conceptually from the field of cross calibration </w:t>
      </w:r>
      <w:r w:rsidR="00BE2E10">
        <w:fldChar w:fldCharType="begin" w:fldLock="1"/>
      </w:r>
      <w:r w:rsidR="00313951">
        <w:instrText>ADDIN CSL_CITATION { "citationItems" : [ { "id" : "ITEM-1",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"ITEM-1",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"id" : "ITEM-2", "itemData" : { "DOI" : "10.1016/S0034-4257(01)00248-6", "ISSN" : "00344257", "author" : [ { "dropping-particle" : "", "family" : "Teillet", "given" : "PM", "non-dropping-particle" : "", "parse-names" : false, "suffix" : "" }, { "dropping-particle" : "", "family" : "Barker", "given" : "JL", "non-dropping-particle" : "", "parse-names" : false, "suffix" : "" }, { "dropping-particle" : "", "family" : "Markham", "given" : "BL", "non-dropping-particle" : "", "parse-names" : false, "suffix" : "" }, { "dropping-particle" : "", "family" : "Irish", "given" : "RR", "non-dropping-particle" : "", "parse-names" : false, "suffix" : "" }, { "dropping-particle" : "", "family" : "Fedosejevs", "given" : "G", "non-dropping-particle" : "", "parse-names" : false, "suffix" : "" }, { "dropping-particle" : "", "family" : "Storey", "given" : "JC", "non-dropping-particle" : "", "parse-names" : false, "suffix" : "" } ], "container-title" : "Remote Sensing of Environment", "id" : "ITEM-2", "issue" : "1-2", "issued" : { "date-parts" : [ [ "2001", "10" ] ] }, "note" : "Uses tandem data (sam time same place) which has advantages of not needing atcor and brdf (?). Still need to acc for spectral sensitivities though.\n\nUses at satellite reflectance for deriving calib as in prev paper. \n\nThey confirm that xcalib does req spectral knowledge of the scene to acc for differences in sensor spectral sensitivities. In other papers this is simulated with 6s etc. But at the end of the day you are modelling a nonlin rel as lin.\n\nThey use radiative transer code for dealing with differeing spectral sensitivities.\n\nWhen simulating sensor DN's from surface refl, one can use a std library of ground cover spectra to represent the expected variation.\n\nThe sensor measurements of certain types of ground covers are relatively insensitive to spectral sensitivities. These ground covers make good candidates for calibration imaging areas\n\nDiscusses importance of BRDF for xcalib\n\nAgain simulate at sensor results using std refl lib for both sensors - they infer from this what are good covers to use for calib. Similar selection of uniform test sites. RTM 6s for spectral response differences. Ground based spectra are available and are used. So this is vicarious or for eval accuracy", "page" : "39-54", "title" : "Radiometric cross-calibration of the Landsat-7 ETM+ and Landsat-5 TM sensors based on tandem data sets", "type" : "article-journal", "volume" : "78" }, "uris" : [ "http://www.mendeley.com/documents/?uuid=b65d4b8b-4382-4c29-bffe-823b00d851c4" ] } ], "mendeley" : { "formattedCitation" : "(Liu et al., 2004; Teillet et al., 2001)", "plainTextFormattedCitation" : "(Liu et al., 2004; Teillet et al., 2001)", "previouslyFormattedCitation" : "(Liu et al., 2004; Teillet et al., 2001)" }, "properties" : { "noteIndex" : 0 }, "schema" : "https://github.com/citation-style-language/schema/raw/master/csl-citation.json" }</w:instrText>
      </w:r>
      <w:r w:rsidR="00BE2E10">
        <w:fldChar w:fldCharType="separate"/>
      </w:r>
      <w:r w:rsidR="000B29C2" w:rsidRPr="000B29C2">
        <w:rPr>
          <w:noProof/>
        </w:rPr>
        <w:t>(Liu et al., 2004; Teillet et al., 2001)</w:t>
      </w:r>
      <w:r w:rsidR="00BE2E10">
        <w:fldChar w:fldCharType="end"/>
      </w:r>
      <w:r w:rsidR="00BE2E10">
        <w:t xml:space="preserve">, where one uncalibrated satellite sensor is calibrated to another well-calibrated satellite sensor using </w:t>
      </w:r>
      <w:r w:rsidR="00BE2E10">
        <w:lastRenderedPageBreak/>
        <w:t xml:space="preserve">concurrent images of an area of known surface reflectance.  It can also be considered a form of data fusion </w:t>
      </w:r>
      <w:r w:rsidR="00BE2E10">
        <w:fldChar w:fldCharType="begin" w:fldLock="1"/>
      </w:r>
      <w:r w:rsidR="000B29C2">
        <w:instrText>ADDIN CSL_CITATION { "citationItems" : [ { "id" : "ITEM-1", "itemData" : { "DOI" : "10.1080/014311698215748", "ISBN" : "0143116982157", "ISSN" : "0143-1161", "PMID" : "20089935", "abstract" : "A promising therapeutic approach to diminish pathological inflammation is to inhibit the increased production and/or biological activity of proinflammatory cytokines (e.g., TNF-alpha, IL-6). The production of proinflammatory cytokines is controlled at the gene level by the activity of transcription factors, such as NF-kappaB. Phosphatidylinositol 3-kinase (PI3K), a lipid kinase, is known to induce the activation of NF-kappaB. Given this, we hypothesized that inhibitors of PI3K activation would demonstrate anti-inflammatory potential. Accordingly, we studied the effects of a preferential p110alpha/gamma PI3K inhibitor (compound 8C; PIK-75) in inflammation-based assays. Mechanism-based assays utilizing human cells revealed that PIK-75-mediated inhibition of PI3K activation is associated with dramatic suppression of downstream signaling events, including AKT phosphorylation, IKK activation, and NF-kappaB transcription. Cell-based assays revealed that PIK-75 potently and dose dependently inhibits in vitro and in vivo production of TNF-alpha and IL-6, diminishes the induced expression of human endothelial cell adhesion molecules (E-selectin, ICAM-1, and VCAM-1), and blocks human monocyte-endothelial cell adhesion. Most importantly, PIK-75, when administered orally in a therapeutic regimen, significantly suppresses the macroscopic and histological abnormalities associated with dextran sulfate sodium-induced murine colitis. The efficacy of PIK-75 in attenuating experimental inflammation is mediated, at least in part, due to the downregulation of pertinent inflammatory mediators in the colon. Collectively, these results provide first evidence that PIK-75 possesses anti-inflammatory potential. Given that PIK-75 is known to exhibit anti-cancer activity, the findings from this study thus reinforce the cross-therapeutic functionality of potential drugs.", "author" : [ { "dropping-particle" : "", "family" : "Pohl", "given" : "C.", "non-dropping-particle" : "", "parse-names" : false, "suffix" : "" }, { "dropping-particle" : "", "family" : "Genderen", "given" : "J. L.", "non-dropping-particle" : "Van", "parse-names" : false, "suffix" : "" } ], "container-title" : "International Journal of Remote Sensing", "id" : "ITEM-1", "issue" : "5", "issued" : { "date-parts" : [ [ "1998", "1", "1" ] ] }, "page" : "823-854", "title" : "Multisensor image fusion in remote sensing: Concepts, methods and applications", "type" : "article-journal", "volume" : "19" }, "uris" : [ "http://www.mendeley.com/documents/?uuid=33c9aab5-2f9b-43b2-bfa7-79c9600ca43c" ] } ], "mendeley" : { "formattedCitation" : "(Pohl and Van Genderen, 1998)", "plainTextFormattedCitation" : "(Pohl and Van Genderen, 1998)", "previouslyFormattedCitation" : "(Pohl and Van Genderen, 1998)" }, "properties" : { "noteIndex" : 0 }, "schema" : "https://github.com/citation-style-language/schema/raw/master/csl-citation.json" }</w:instrText>
      </w:r>
      <w:r w:rsidR="00BE2E10">
        <w:fldChar w:fldCharType="separate"/>
      </w:r>
      <w:r w:rsidR="000B29C2" w:rsidRPr="000B29C2">
        <w:rPr>
          <w:noProof/>
        </w:rPr>
        <w:t>(Pohl and Van Genderen, 1998)</w:t>
      </w:r>
      <w:r w:rsidR="00BE2E10">
        <w:fldChar w:fldCharType="end"/>
      </w:r>
      <w:r w:rsidR="00BE2E10">
        <w:t xml:space="preserve"> in that it is fusing high resolution </w:t>
      </w:r>
      <w:r w:rsidR="0062410C">
        <w:t>raw “digital number” (DN)</w:t>
      </w:r>
      <w:r w:rsidR="00BE2E10">
        <w:t xml:space="preserve"> data with and coarse resolution surface reflectance data to obtain high resolution surface reflectance data.  </w:t>
      </w:r>
      <w:r w:rsidR="008D548F">
        <w:t xml:space="preserve">Results </w:t>
      </w:r>
      <w:r w:rsidR="002E0837">
        <w:t xml:space="preserve">obtained are compelling and </w:t>
      </w:r>
      <w:r w:rsidR="0044617B">
        <w:t>indicate</w:t>
      </w:r>
      <w:r w:rsidR="002E0837">
        <w:t xml:space="preserve"> that the accuracy of the method is </w:t>
      </w:r>
      <w:r w:rsidR="0044617B">
        <w:t>comparable to or possibly better than</w:t>
      </w:r>
      <w:r w:rsidR="002E0837">
        <w:t xml:space="preserve"> more complex approaches.</w:t>
      </w:r>
      <w:commentRangeEnd w:id="38"/>
      <w:r w:rsidR="00545C23">
        <w:rPr>
          <w:rStyle w:val="CommentReference"/>
        </w:rPr>
        <w:commentReference w:id="38"/>
      </w:r>
      <w:commentRangeEnd w:id="39"/>
    </w:p>
    <w:p w14:paraId="362EC126" w14:textId="77777777" w:rsidR="00083D51" w:rsidRDefault="00083D51" w:rsidP="00BE2E10">
      <w:pPr>
        <w:pStyle w:val="1TeksCharChar"/>
        <w:rPr>
          <w:ins w:id="42" w:author="dugalh" w:date="2016-05-28T15:03:00Z"/>
        </w:rPr>
      </w:pPr>
    </w:p>
    <w:p w14:paraId="0270E1C4" w14:textId="73779788" w:rsidR="008041BB" w:rsidDel="000D1EF3" w:rsidRDefault="00083D51" w:rsidP="00BE2E10">
      <w:pPr>
        <w:pStyle w:val="1TeksCharChar"/>
        <w:rPr>
          <w:del w:id="43" w:author="dugalh" w:date="2016-05-29T16:51:00Z"/>
        </w:rPr>
      </w:pPr>
      <w:ins w:id="44" w:author="dugalh" w:date="2016-05-28T15:03:00Z">
        <w:r>
          <w:t xml:space="preserve">The </w:t>
        </w:r>
      </w:ins>
      <w:ins w:id="45" w:author="dugalh" w:date="2016-05-28T15:04:00Z">
        <w:r>
          <w:t xml:space="preserve">structure of the paper is as follows: In </w:t>
        </w:r>
      </w:ins>
      <w:r w:rsidR="005F59A4">
        <w:rPr>
          <w:rStyle w:val="CommentReference"/>
        </w:rPr>
        <w:commentReference w:id="39"/>
      </w:r>
      <w:ins w:id="46" w:author="dugalh" w:date="2016-05-29T14:32:00Z">
        <w:r w:rsidR="00F83220">
          <w:t>section</w:t>
        </w:r>
      </w:ins>
      <w:ins w:id="47" w:author="dugalh" w:date="2016-05-29T14:36:00Z">
        <w:r w:rsidR="00F83220">
          <w:t xml:space="preserve"> </w:t>
        </w:r>
      </w:ins>
      <w:ins w:id="48" w:author="dugalh" w:date="2016-05-29T14:37:00Z">
        <w:r w:rsidR="00F83220">
          <w:fldChar w:fldCharType="begin"/>
        </w:r>
        <w:r w:rsidR="00F83220">
          <w:instrText xml:space="preserve"> REF _Ref452295966 \r \h </w:instrText>
        </w:r>
      </w:ins>
      <w:r w:rsidR="00F83220">
        <w:fldChar w:fldCharType="separate"/>
      </w:r>
      <w:r w:rsidR="00043E46">
        <w:t>2.1</w:t>
      </w:r>
      <w:ins w:id="49" w:author="dugalh" w:date="2016-05-29T14:37:00Z">
        <w:r w:rsidR="00F83220">
          <w:fldChar w:fldCharType="end"/>
        </w:r>
      </w:ins>
      <w:ins w:id="50" w:author="dugalh" w:date="2016-05-29T14:32:00Z">
        <w:r w:rsidR="00F83220">
          <w:t xml:space="preserve">, </w:t>
        </w:r>
      </w:ins>
      <w:ins w:id="51" w:author="dugalh" w:date="2016-05-29T18:06:00Z">
        <w:r w:rsidR="00E14BFB">
          <w:t xml:space="preserve">we present </w:t>
        </w:r>
      </w:ins>
      <w:ins w:id="52" w:author="dugalh" w:date="2016-05-31T10:55:00Z">
        <w:r w:rsidR="00C17B24">
          <w:t>a</w:t>
        </w:r>
      </w:ins>
      <w:ins w:id="53" w:author="dugalh" w:date="2016-05-29T18:06:00Z">
        <w:r w:rsidR="00E14BFB">
          <w:t xml:space="preserve"> theoretical basis for the method based on</w:t>
        </w:r>
      </w:ins>
      <w:ins w:id="54" w:author="dugalh" w:date="2016-05-29T14:56:00Z">
        <w:r w:rsidR="00D01041">
          <w:t xml:space="preserve"> radi</w:t>
        </w:r>
      </w:ins>
      <w:ins w:id="55" w:author="dugalh" w:date="2016-05-29T18:08:00Z">
        <w:r w:rsidR="00E14BFB">
          <w:t>ative</w:t>
        </w:r>
      </w:ins>
      <w:ins w:id="56" w:author="dugalh" w:date="2016-05-29T14:32:00Z">
        <w:r w:rsidR="00F83220">
          <w:t xml:space="preserve"> </w:t>
        </w:r>
      </w:ins>
      <w:ins w:id="57" w:author="dugalh" w:date="2016-05-29T18:07:00Z">
        <w:r w:rsidR="00E14BFB">
          <w:t>transfer</w:t>
        </w:r>
      </w:ins>
      <w:ins w:id="58" w:author="dugalh" w:date="2016-05-29T18:09:00Z">
        <w:r w:rsidR="00E14BFB">
          <w:t xml:space="preserve"> and </w:t>
        </w:r>
      </w:ins>
      <w:ins w:id="59" w:author="dugalh" w:date="2016-05-31T11:42:00Z">
        <w:r w:rsidR="00D606AE">
          <w:t>outline steps of</w:t>
        </w:r>
      </w:ins>
      <w:ins w:id="60" w:author="dugalh" w:date="2016-05-29T18:09:00Z">
        <w:r w:rsidR="00E14BFB">
          <w:t xml:space="preserve"> the </w:t>
        </w:r>
      </w:ins>
      <w:ins w:id="61" w:author="dugalh" w:date="2016-05-31T11:42:00Z">
        <w:r w:rsidR="00D606AE">
          <w:t>implementing</w:t>
        </w:r>
      </w:ins>
      <w:ins w:id="62" w:author="dugalh" w:date="2016-05-29T18:09:00Z">
        <w:r w:rsidR="00E14BFB">
          <w:t xml:space="preserve"> algorithm</w:t>
        </w:r>
      </w:ins>
      <w:ins w:id="63" w:author="dugalh" w:date="2016-05-29T18:07:00Z">
        <w:r w:rsidR="00E14BFB">
          <w:t xml:space="preserve">. </w:t>
        </w:r>
      </w:ins>
      <w:ins w:id="64" w:author="dugalh" w:date="2016-05-29T14:34:00Z">
        <w:r w:rsidR="00F83220">
          <w:t xml:space="preserve"> </w:t>
        </w:r>
      </w:ins>
      <w:ins w:id="65" w:author="dugalh" w:date="2016-05-29T18:07:00Z">
        <w:r w:rsidR="00E14BFB">
          <w:t>A</w:t>
        </w:r>
      </w:ins>
      <w:ins w:id="66" w:author="dugalh" w:date="2016-05-29T14:34:00Z">
        <w:r w:rsidR="00F83220">
          <w:t xml:space="preserve">pproximations </w:t>
        </w:r>
      </w:ins>
      <w:ins w:id="67" w:author="dugalh" w:date="2016-05-29T18:14:00Z">
        <w:r w:rsidR="00AD23F2">
          <w:t>made in the method formulation are discussed</w:t>
        </w:r>
      </w:ins>
      <w:ins w:id="68" w:author="dugalh" w:date="2016-05-29T14:32:00Z">
        <w:r w:rsidR="00F83220">
          <w:t xml:space="preserve"> </w:t>
        </w:r>
      </w:ins>
      <w:ins w:id="69" w:author="dugalh" w:date="2016-05-29T14:36:00Z">
        <w:r w:rsidR="00F83220">
          <w:t xml:space="preserve">and special considerations of the algorithm </w:t>
        </w:r>
      </w:ins>
      <w:ins w:id="70" w:author="dugalh" w:date="2016-05-29T18:10:00Z">
        <w:r w:rsidR="00E14BFB">
          <w:t>implementation</w:t>
        </w:r>
      </w:ins>
      <w:ins w:id="71" w:author="dugalh" w:date="2016-05-31T11:03:00Z">
        <w:r w:rsidR="008D028E">
          <w:t xml:space="preserve"> for resampling between aerial and satellite image resolutions</w:t>
        </w:r>
      </w:ins>
      <w:ins w:id="72" w:author="dugalh" w:date="2016-05-29T18:13:00Z">
        <w:r w:rsidR="00AD23F2">
          <w:t>,</w:t>
        </w:r>
      </w:ins>
      <w:ins w:id="73" w:author="dugalh" w:date="2016-05-29T18:10:00Z">
        <w:r w:rsidR="00E14BFB">
          <w:t xml:space="preserve"> </w:t>
        </w:r>
      </w:ins>
      <w:ins w:id="74" w:author="dugalh" w:date="2016-05-29T14:36:00Z">
        <w:r w:rsidR="00F83220">
          <w:t xml:space="preserve">are </w:t>
        </w:r>
      </w:ins>
      <w:ins w:id="75" w:author="dugalh" w:date="2016-05-31T11:04:00Z">
        <w:r w:rsidR="008D028E">
          <w:t>presented</w:t>
        </w:r>
      </w:ins>
      <w:ins w:id="76" w:author="dugalh" w:date="2016-05-29T14:35:00Z">
        <w:r w:rsidR="00F83220">
          <w:t xml:space="preserve">.  </w:t>
        </w:r>
      </w:ins>
      <w:ins w:id="77" w:author="dugalh" w:date="2016-05-29T14:37:00Z">
        <w:r w:rsidR="00F83220">
          <w:t>Details of the data</w:t>
        </w:r>
      </w:ins>
      <w:ins w:id="78" w:author="dugalh" w:date="2016-05-29T18:19:00Z">
        <w:r w:rsidR="00C27C5A">
          <w:t xml:space="preserve"> used for accuracy assessment</w:t>
        </w:r>
      </w:ins>
      <w:ins w:id="79" w:author="dugalh" w:date="2016-05-29T18:17:00Z">
        <w:r w:rsidR="001C184D">
          <w:t xml:space="preserve"> (aerial </w:t>
        </w:r>
      </w:ins>
      <w:ins w:id="80" w:author="dugalh" w:date="2016-05-29T18:18:00Z">
        <w:r w:rsidR="00C27C5A">
          <w:t xml:space="preserve">and satellite </w:t>
        </w:r>
      </w:ins>
      <w:ins w:id="81" w:author="dugalh" w:date="2016-05-29T18:17:00Z">
        <w:r w:rsidR="001C184D">
          <w:t>imagery and sensor relative spectral responses)</w:t>
        </w:r>
      </w:ins>
      <w:ins w:id="82" w:author="dugalh" w:date="2016-05-29T14:37:00Z">
        <w:r w:rsidR="00F83220">
          <w:t xml:space="preserve"> </w:t>
        </w:r>
      </w:ins>
      <w:ins w:id="83" w:author="dugalh" w:date="2016-05-29T18:17:00Z">
        <w:r w:rsidR="001C184D">
          <w:t xml:space="preserve">are given in section </w:t>
        </w:r>
      </w:ins>
      <w:ins w:id="84" w:author="dugalh" w:date="2016-05-29T18:18:00Z">
        <w:r w:rsidR="001C184D">
          <w:fldChar w:fldCharType="begin"/>
        </w:r>
        <w:r w:rsidR="001C184D">
          <w:instrText xml:space="preserve"> REF _Ref452296020 \r \h </w:instrText>
        </w:r>
      </w:ins>
      <w:ins w:id="85" w:author="dugalh" w:date="2016-05-29T18:18:00Z">
        <w:r w:rsidR="001C184D">
          <w:fldChar w:fldCharType="separate"/>
        </w:r>
      </w:ins>
      <w:r w:rsidR="00043E46">
        <w:t>2.2</w:t>
      </w:r>
      <w:ins w:id="86" w:author="dugalh" w:date="2016-05-29T18:18:00Z">
        <w:r w:rsidR="001C184D">
          <w:fldChar w:fldCharType="end"/>
        </w:r>
        <w:r w:rsidR="001C184D">
          <w:t xml:space="preserve">.  </w:t>
        </w:r>
      </w:ins>
      <w:ins w:id="87" w:author="dugalh" w:date="2016-05-29T18:19:00Z">
        <w:r w:rsidR="00C27C5A">
          <w:t>Accuracy assessment methods</w:t>
        </w:r>
      </w:ins>
      <w:ins w:id="88" w:author="dugalh" w:date="2016-05-31T11:09:00Z">
        <w:r w:rsidR="002D55E0">
          <w:t xml:space="preserve"> are described in section </w:t>
        </w:r>
      </w:ins>
      <w:ins w:id="89" w:author="dugalh" w:date="2016-05-31T11:10:00Z">
        <w:r w:rsidR="002D55E0">
          <w:fldChar w:fldCharType="begin"/>
        </w:r>
        <w:r w:rsidR="002D55E0">
          <w:instrText xml:space="preserve"> REF _Ref452296021 \h </w:instrText>
        </w:r>
      </w:ins>
      <w:r w:rsidR="00043E46">
        <w:fldChar w:fldCharType="separate"/>
      </w:r>
      <w:r w:rsidR="00043E46">
        <w:t>Accuracy Assessment</w:t>
      </w:r>
      <w:r w:rsidR="002D55E0">
        <w:fldChar w:fldCharType="end"/>
      </w:r>
      <w:ins w:id="90" w:author="dugalh" w:date="2016-05-31T11:10:00Z">
        <w:r w:rsidR="002D55E0">
          <w:fldChar w:fldCharType="begin"/>
        </w:r>
        <w:r w:rsidR="002D55E0">
          <w:instrText xml:space="preserve"> REF _Ref452296021 \r \h </w:instrText>
        </w:r>
      </w:ins>
      <w:r w:rsidR="002D55E0">
        <w:fldChar w:fldCharType="separate"/>
      </w:r>
      <w:r w:rsidR="00043E46">
        <w:t>2.3</w:t>
      </w:r>
      <w:ins w:id="91" w:author="dugalh" w:date="2016-05-31T11:10:00Z">
        <w:r w:rsidR="002D55E0">
          <w:fldChar w:fldCharType="end"/>
        </w:r>
      </w:ins>
      <w:ins w:id="92" w:author="dugalh" w:date="2016-05-31T11:09:00Z">
        <w:r w:rsidR="002D55E0">
          <w:t xml:space="preserve">.  </w:t>
        </w:r>
      </w:ins>
      <w:ins w:id="93" w:author="dugalh" w:date="2016-05-31T11:10:00Z">
        <w:r w:rsidR="002D55E0">
          <w:t xml:space="preserve">These </w:t>
        </w:r>
      </w:ins>
      <w:ins w:id="94" w:author="dugalh" w:date="2016-05-31T11:05:00Z">
        <w:r w:rsidR="00316594">
          <w:t>includ</w:t>
        </w:r>
      </w:ins>
      <w:ins w:id="95" w:author="dugalh" w:date="2016-05-31T11:44:00Z">
        <w:r w:rsidR="00D606AE">
          <w:t>e an</w:t>
        </w:r>
      </w:ins>
      <w:ins w:id="96" w:author="dugalh" w:date="2016-05-31T11:05:00Z">
        <w:r w:rsidR="00316594">
          <w:t xml:space="preserve"> </w:t>
        </w:r>
      </w:ins>
      <w:ins w:id="97" w:author="dugalh" w:date="2016-05-31T11:06:00Z">
        <w:r w:rsidR="00316594">
          <w:t xml:space="preserve">investigation of </w:t>
        </w:r>
      </w:ins>
      <w:ins w:id="98" w:author="dugalh" w:date="2016-05-31T11:05:00Z">
        <w:r w:rsidR="00316594">
          <w:t xml:space="preserve">the </w:t>
        </w:r>
      </w:ins>
      <w:ins w:id="99" w:author="dugalh" w:date="2016-05-31T11:08:00Z">
        <w:r w:rsidR="002D55E0">
          <w:t xml:space="preserve">relationship between </w:t>
        </w:r>
      </w:ins>
      <w:ins w:id="100" w:author="dugalh" w:date="2016-05-31T11:05:00Z">
        <w:r w:rsidR="00316594">
          <w:t>band averaged</w:t>
        </w:r>
      </w:ins>
      <w:ins w:id="101" w:author="dugalh" w:date="2016-05-29T14:38:00Z">
        <w:r w:rsidR="00F83220">
          <w:t xml:space="preserve"> </w:t>
        </w:r>
      </w:ins>
      <w:ins w:id="102" w:author="dugalh" w:date="2016-05-31T11:08:00Z">
        <w:r w:rsidR="002D55E0">
          <w:t>values of the aerial and satellite sensors</w:t>
        </w:r>
      </w:ins>
      <w:ins w:id="103" w:author="dugalh" w:date="2016-05-31T11:10:00Z">
        <w:r w:rsidR="002D55E0">
          <w:t xml:space="preserve"> </w:t>
        </w:r>
      </w:ins>
      <w:ins w:id="104" w:author="dugalh" w:date="2016-05-31T11:11:00Z">
        <w:r w:rsidR="002D55E0">
          <w:t xml:space="preserve">and </w:t>
        </w:r>
      </w:ins>
      <w:ins w:id="105" w:author="dugalh" w:date="2016-05-31T11:47:00Z">
        <w:r w:rsidR="00E27DED">
          <w:t xml:space="preserve">a </w:t>
        </w:r>
      </w:ins>
      <w:ins w:id="106" w:author="dugalh" w:date="2016-05-31T11:11:00Z">
        <w:r w:rsidR="002D55E0">
          <w:t xml:space="preserve">comparison of </w:t>
        </w:r>
      </w:ins>
      <w:ins w:id="107" w:author="dugalh" w:date="2016-05-31T11:46:00Z">
        <w:r w:rsidR="00E27DED">
          <w:t xml:space="preserve">a </w:t>
        </w:r>
      </w:ins>
      <w:ins w:id="108" w:author="dugalh" w:date="2016-05-31T12:00:00Z">
        <w:r w:rsidR="00D55862">
          <w:t>corrected</w:t>
        </w:r>
      </w:ins>
      <w:ins w:id="109" w:author="dugalh" w:date="2016-05-31T11:11:00Z">
        <w:r w:rsidR="002D55E0">
          <w:t xml:space="preserve"> aerial image mosaic to a SPOT 5 reflectance image.  </w:t>
        </w:r>
      </w:ins>
      <w:ins w:id="110" w:author="dugalh" w:date="2016-05-31T11:45:00Z">
        <w:r w:rsidR="00E27DED">
          <w:t xml:space="preserve">In section </w:t>
        </w:r>
        <w:r w:rsidR="00E27DED">
          <w:fldChar w:fldCharType="begin"/>
        </w:r>
        <w:r w:rsidR="00E27DED">
          <w:instrText xml:space="preserve"> REF _Ref452458445 \r \h </w:instrText>
        </w:r>
      </w:ins>
      <w:r w:rsidR="00E27DED">
        <w:fldChar w:fldCharType="separate"/>
      </w:r>
      <w:r w:rsidR="00043E46">
        <w:t>3</w:t>
      </w:r>
      <w:ins w:id="111" w:author="dugalh" w:date="2016-05-31T11:45:00Z">
        <w:r w:rsidR="00E27DED">
          <w:fldChar w:fldCharType="end"/>
        </w:r>
        <w:r w:rsidR="00E27DED">
          <w:t xml:space="preserve">, we </w:t>
        </w:r>
      </w:ins>
      <w:ins w:id="112" w:author="dugalh" w:date="2016-05-31T12:01:00Z">
        <w:r w:rsidR="00D55862">
          <w:t>discuss the</w:t>
        </w:r>
      </w:ins>
      <w:ins w:id="113" w:author="dugalh" w:date="2016-05-31T11:45:00Z">
        <w:r w:rsidR="00E27DED">
          <w:t xml:space="preserve"> results of the various accuracy assessments</w:t>
        </w:r>
      </w:ins>
      <w:ins w:id="114" w:author="dugalh" w:date="2016-05-31T12:01:00Z">
        <w:r w:rsidR="00D55862">
          <w:t xml:space="preserve">.  </w:t>
        </w:r>
      </w:ins>
      <w:ins w:id="115" w:author="dugalh" w:date="2016-05-31T12:03:00Z">
        <w:r w:rsidR="00D55862">
          <w:t>W</w:t>
        </w:r>
      </w:ins>
      <w:ins w:id="116" w:author="dugalh" w:date="2016-05-31T12:01:00Z">
        <w:r w:rsidR="00D55862">
          <w:t xml:space="preserve">e conclude in </w:t>
        </w:r>
      </w:ins>
      <w:ins w:id="117" w:author="dugalh" w:date="2016-05-31T12:02:00Z">
        <w:r w:rsidR="00D55862">
          <w:t>section</w:t>
        </w:r>
      </w:ins>
      <w:ins w:id="118" w:author="dugalh" w:date="2016-05-31T12:01:00Z">
        <w:r w:rsidR="00D55862">
          <w:t xml:space="preserve"> </w:t>
        </w:r>
      </w:ins>
      <w:ins w:id="119" w:author="dugalh" w:date="2016-05-31T12:02:00Z">
        <w:r w:rsidR="00D55862">
          <w:fldChar w:fldCharType="begin"/>
        </w:r>
        <w:r w:rsidR="00D55862">
          <w:instrText xml:space="preserve"> REF _Ref452458695 \r \h </w:instrText>
        </w:r>
      </w:ins>
      <w:r w:rsidR="00D55862">
        <w:fldChar w:fldCharType="separate"/>
      </w:r>
      <w:r w:rsidR="00043E46">
        <w:t>4</w:t>
      </w:r>
      <w:ins w:id="120" w:author="dugalh" w:date="2016-05-31T12:02:00Z">
        <w:r w:rsidR="00D55862">
          <w:fldChar w:fldCharType="end"/>
        </w:r>
        <w:r w:rsidR="00D55862">
          <w:t xml:space="preserve"> by summarising the contributions and limitations of the algorithm and suggesting paths for future work.</w:t>
        </w:r>
      </w:ins>
      <w:commentRangeEnd w:id="40"/>
      <w:ins w:id="121" w:author="dugalh" w:date="2016-06-05T15:54:00Z">
        <w:r w:rsidR="00E76560">
          <w:rPr>
            <w:rStyle w:val="CommentReference"/>
          </w:rPr>
          <w:commentReference w:id="40"/>
        </w:r>
      </w:ins>
    </w:p>
    <w:p w14:paraId="653710B2" w14:textId="4FD28A4F" w:rsidR="00BE2E10" w:rsidRDefault="00BE2E10" w:rsidP="00BE2E10">
      <w:pPr>
        <w:pStyle w:val="1TeksCharChar"/>
      </w:pPr>
    </w:p>
    <w:p w14:paraId="0C886591" w14:textId="222941FA" w:rsidR="00BE2E10" w:rsidRPr="003F7F3E" w:rsidRDefault="00E42599" w:rsidP="00F270F2">
      <w:pPr>
        <w:pStyle w:val="Heading1"/>
      </w:pPr>
      <w:bookmarkStart w:id="122" w:name="_Ref452295690"/>
      <w:bookmarkStart w:id="123" w:name="_Toc391220510"/>
      <w:bookmarkStart w:id="124" w:name="_Toc394607642"/>
      <w:r>
        <w:t>Methods</w:t>
      </w:r>
      <w:bookmarkEnd w:id="122"/>
    </w:p>
    <w:p w14:paraId="67AD2A8A" w14:textId="2328C2F8" w:rsidR="00BE2E10" w:rsidRPr="00AE6010" w:rsidRDefault="00E42599" w:rsidP="00AE6010">
      <w:pPr>
        <w:pStyle w:val="Heading2"/>
      </w:pPr>
      <w:bookmarkStart w:id="125" w:name="_Ref452295966"/>
      <w:bookmarkEnd w:id="123"/>
      <w:bookmarkEnd w:id="124"/>
      <w:r w:rsidRPr="00AE6010">
        <w:t>Formulation</w:t>
      </w:r>
      <w:bookmarkEnd w:id="125"/>
    </w:p>
    <w:p w14:paraId="7945D92E" w14:textId="5580AA06" w:rsidR="00BE2E10" w:rsidRDefault="00BE2E10" w:rsidP="00BE2E10">
      <w:pPr>
        <w:pStyle w:val="ThesisBody"/>
      </w:pPr>
      <w:r>
        <w:t xml:space="preserve">Combined BRDF, atmospheric and sensor corrections can be modelled as a spatially varying linear relationship between surface reflectance and sensor measurement.  Following the notation of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9266EE">
        <w:rPr>
          <w:noProof/>
        </w:rPr>
        <w:t xml:space="preserve">López et al. </w:t>
      </w:r>
      <w:r>
        <w:rPr>
          <w:noProof/>
        </w:rPr>
        <w:t>(</w:t>
      </w:r>
      <w:r w:rsidRPr="009266EE">
        <w:rPr>
          <w:noProof/>
        </w:rPr>
        <w:t>2011)</w:t>
      </w:r>
      <w:r>
        <w:fldChar w:fldCharType="end"/>
      </w:r>
      <w:r>
        <w:t>, the aerial sensor measurement for each band can be expressed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7A0293C7" w14:textId="77777777" w:rsidTr="00571986">
        <w:tc>
          <w:tcPr>
            <w:tcW w:w="3500" w:type="pct"/>
            <w:vAlign w:val="center"/>
          </w:tcPr>
          <w:p w14:paraId="07A9ACE1" w14:textId="77777777" w:rsidR="00BE2E10" w:rsidRPr="00C7314F" w:rsidRDefault="00BE2E10" w:rsidP="00571986">
            <w:pPr>
              <w:pStyle w:val="1TeksCharChar"/>
            </w:pPr>
            <m:oMathPara>
              <m:oMathParaPr>
                <m:jc m:val="left"/>
              </m:oMathParaPr>
              <m:oMath>
                <m:r>
                  <w:rPr>
                    <w:rFonts w:ascii="Cambria Math" w:hAnsi="Cambria Math"/>
                  </w:rPr>
                  <m:t>DN=</m:t>
                </m:r>
                <m:sSub>
                  <m:sSubPr>
                    <m:ctrlPr>
                      <w:rPr>
                        <w:rFonts w:ascii="Cambria Math" w:hAnsi="Cambria Math"/>
                        <w:i/>
                      </w:rPr>
                    </m:ctrlPr>
                  </m:sSubPr>
                  <m:e>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750" w:type="pct"/>
            <w:vAlign w:val="center"/>
          </w:tcPr>
          <w:p w14:paraId="1359EE43" w14:textId="77777777" w:rsidR="00BE2E10" w:rsidRDefault="00BE2E10" w:rsidP="00571986">
            <w:pPr>
              <w:pStyle w:val="1TeksCharChar"/>
            </w:pPr>
          </w:p>
        </w:tc>
        <w:tc>
          <w:tcPr>
            <w:tcW w:w="750" w:type="pct"/>
            <w:vAlign w:val="center"/>
          </w:tcPr>
          <w:p w14:paraId="7C162E7E" w14:textId="5E2EE9B0" w:rsidR="00BE2E10" w:rsidRPr="003B5532" w:rsidRDefault="00BE2E10" w:rsidP="00F270F2">
            <w:pPr>
              <w:pStyle w:val="Caption"/>
              <w:keepNext/>
              <w:jc w:val="right"/>
              <w:rPr>
                <w:sz w:val="24"/>
                <w:szCs w:val="24"/>
              </w:rPr>
            </w:pPr>
            <w:bookmarkStart w:id="126" w:name="_Ref389744231"/>
            <w:bookmarkStart w:id="127" w:name="_Ref389744177"/>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1</w:t>
            </w:r>
            <w:r w:rsidR="000D1EF3">
              <w:rPr>
                <w:sz w:val="24"/>
                <w:szCs w:val="24"/>
              </w:rPr>
              <w:fldChar w:fldCharType="end"/>
            </w:r>
            <w:bookmarkStart w:id="128" w:name="_Ref389744253"/>
            <w:bookmarkEnd w:id="126"/>
            <w:r w:rsidRPr="003B5532">
              <w:rPr>
                <w:sz w:val="24"/>
                <w:szCs w:val="24"/>
              </w:rPr>
              <w:t>)</w:t>
            </w:r>
            <w:bookmarkEnd w:id="127"/>
            <w:bookmarkEnd w:id="128"/>
          </w:p>
        </w:tc>
      </w:tr>
    </w:tbl>
    <w:p w14:paraId="4FEC2ACF" w14:textId="77777777" w:rsidR="00BE2E10" w:rsidRPr="00912559" w:rsidRDefault="00BE2E10" w:rsidP="00BE2E10">
      <w:pPr>
        <w:pStyle w:val="ThesisBody"/>
      </w:pPr>
      <w:proofErr w:type="gramStart"/>
      <w:r w:rsidRPr="00912559">
        <w:t>where</w:t>
      </w:r>
      <w:proofErr w:type="gramEnd"/>
      <w:r w:rsidRPr="00912559">
        <w:t xml:space="preserve"> </w:t>
      </w:r>
      <m:oMath>
        <m:r>
          <w:rPr>
            <w:rFonts w:ascii="Cambria Math" w:hAnsi="Cambria Math"/>
          </w:rPr>
          <m:t>DN</m:t>
        </m:r>
      </m:oMath>
      <w:r w:rsidRPr="00912559">
        <w:t xml:space="preserve"> is the sensor measurement, </w:t>
      </w:r>
      <m:oMath>
        <m:sSub>
          <m:sSubPr>
            <m:ctrlPr>
              <w:rPr>
                <w:rFonts w:ascii="Cambria Math" w:hAnsi="Cambria Math"/>
              </w:rPr>
            </m:ctrlPr>
          </m:sSubPr>
          <m:e>
            <m:r>
              <w:rPr>
                <w:rFonts w:ascii="Cambria Math" w:hAnsi="Cambria Math"/>
              </w:rPr>
              <m:t>L</m:t>
            </m:r>
          </m:e>
          <m:sub>
            <m:r>
              <w:rPr>
                <w:rFonts w:ascii="Cambria Math" w:hAnsi="Cambria Math"/>
              </w:rPr>
              <m:t>s</m:t>
            </m:r>
          </m:sub>
        </m:sSub>
      </m:oMath>
      <w:r w:rsidRPr="00912559">
        <w:t xml:space="preserve"> is the radiance at the sensor and </w:t>
      </w:r>
      <m:oMath>
        <m:sSub>
          <m:sSubPr>
            <m:ctrlPr>
              <w:rPr>
                <w:rFonts w:ascii="Cambria Math" w:hAnsi="Cambria Math"/>
              </w:rPr>
            </m:ctrlPr>
          </m:sSubPr>
          <m:e>
            <m:r>
              <w:rPr>
                <w:rFonts w:ascii="Cambria Math" w:hAnsi="Cambria Math"/>
              </w:rPr>
              <m:t>c</m:t>
            </m:r>
          </m:e>
          <m:sub>
            <m:r>
              <m:rPr>
                <m:sty m:val="p"/>
              </m:rPr>
              <w:rPr>
                <w:rFonts w:ascii="Cambria Math" w:hAnsi="Cambria Math"/>
              </w:rPr>
              <m:t>0</m:t>
            </m:r>
          </m:sub>
        </m:sSub>
      </m:oMath>
      <w:r w:rsidRPr="00912559">
        <w:t xml:space="preserve"> and </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oMath>
      <w:r w:rsidRPr="00912559">
        <w:t xml:space="preserve"> are coefficients determined by the characteristics of the sensor.  The radiance at the sensor is expressed </w:t>
      </w:r>
      <w:r>
        <w:t>as</w:t>
      </w:r>
      <w:r w:rsidRPr="007C569B">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32D8C456" w14:textId="77777777" w:rsidTr="00571986">
        <w:tc>
          <w:tcPr>
            <w:tcW w:w="3500" w:type="pct"/>
            <w:vAlign w:val="center"/>
          </w:tcPr>
          <w:p w14:paraId="3233283C" w14:textId="77777777" w:rsidR="00BE2E10" w:rsidRPr="00C7314F" w:rsidRDefault="00652141" w:rsidP="00571986">
            <w:pPr>
              <w:pStyle w:val="1TeksCharCha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s</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num>
                  <m:den>
                    <m:r>
                      <w:rPr>
                        <w:rFonts w:ascii="Cambria Math" w:hAnsi="Cambria Math"/>
                      </w:rPr>
                      <m:t>π</m:t>
                    </m:r>
                  </m:den>
                </m:f>
              </m:oMath>
            </m:oMathPara>
          </w:p>
        </w:tc>
        <w:tc>
          <w:tcPr>
            <w:tcW w:w="750" w:type="pct"/>
            <w:vAlign w:val="center"/>
          </w:tcPr>
          <w:p w14:paraId="6F9B41E3" w14:textId="77777777" w:rsidR="00BE2E10" w:rsidRDefault="00BE2E10" w:rsidP="00571986">
            <w:pPr>
              <w:pStyle w:val="1TeksCharChar"/>
            </w:pPr>
          </w:p>
        </w:tc>
        <w:tc>
          <w:tcPr>
            <w:tcW w:w="750" w:type="pct"/>
            <w:vAlign w:val="center"/>
          </w:tcPr>
          <w:p w14:paraId="323B953B" w14:textId="78676B6E" w:rsidR="00BE2E10" w:rsidRPr="003B5532" w:rsidRDefault="00BE2E10" w:rsidP="00571986">
            <w:pPr>
              <w:pStyle w:val="Caption"/>
              <w:jc w:val="right"/>
              <w:rPr>
                <w:sz w:val="24"/>
                <w:szCs w:val="24"/>
              </w:rPr>
            </w:pPr>
            <w:bookmarkStart w:id="129" w:name="_Ref389744179"/>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2</w:t>
            </w:r>
            <w:r w:rsidR="000D1EF3">
              <w:rPr>
                <w:sz w:val="24"/>
                <w:szCs w:val="24"/>
              </w:rPr>
              <w:fldChar w:fldCharType="end"/>
            </w:r>
            <w:r w:rsidRPr="003B5532">
              <w:rPr>
                <w:sz w:val="24"/>
                <w:szCs w:val="24"/>
              </w:rPr>
              <w:t>)</w:t>
            </w:r>
            <w:bookmarkEnd w:id="129"/>
          </w:p>
        </w:tc>
      </w:tr>
    </w:tbl>
    <w:p w14:paraId="40F0F128" w14:textId="63D2A88F" w:rsidR="00BE2E10" w:rsidRDefault="00BE2E10" w:rsidP="00BE2E10">
      <w:pPr>
        <w:pStyle w:val="1TeksCharChar"/>
      </w:pPr>
      <w:proofErr w:type="gramStart"/>
      <w:r>
        <w:t>where</w:t>
      </w:r>
      <w:proofErr w:type="gramEnd"/>
      <w:r>
        <w:t xml:space="preserve"> </w:t>
      </w:r>
      <m:oMath>
        <m:sSub>
          <m:sSubPr>
            <m:ctrlPr>
              <w:rPr>
                <w:rFonts w:ascii="Cambria Math" w:hAnsi="Cambria Math"/>
                <w:i/>
              </w:rPr>
            </m:ctrlPr>
          </m:sSubPr>
          <m:e>
            <m:r>
              <w:rPr>
                <w:rFonts w:ascii="Cambria Math" w:hAnsi="Cambria Math"/>
              </w:rPr>
              <m:t>ρ</m:t>
            </m:r>
          </m:e>
          <m:sub>
            <m:r>
              <w:rPr>
                <w:rFonts w:ascii="Cambria Math" w:hAnsi="Cambria Math"/>
              </w:rPr>
              <m:t>s</m:t>
            </m:r>
          </m:sub>
        </m:sSub>
      </m:oMath>
      <w:r>
        <w:t xml:space="preserve"> is the reflectance at the sensor,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t xml:space="preserve"> is the top of atmos</w:t>
      </w:r>
      <w:proofErr w:type="spellStart"/>
      <w:r>
        <w:t>phere</w:t>
      </w:r>
      <w:proofErr w:type="spellEnd"/>
      <w:r>
        <w:t xml:space="preserve"> (TOA) irradiance and </w:t>
      </w:r>
      <m:oMath>
        <m:r>
          <w:rPr>
            <w:rFonts w:ascii="Cambria Math" w:hAnsi="Cambria Math"/>
          </w:rPr>
          <m:t>θ</m:t>
        </m:r>
      </m:oMath>
      <w:r>
        <w:t xml:space="preserve"> is the solar zenith angle.  The reflectance at the sensor is described by the radiative transfer equation </w:t>
      </w:r>
      <w:r>
        <w:fldChar w:fldCharType="begin" w:fldLock="1"/>
      </w:r>
      <w:r w:rsidR="000B29C2">
        <w:instrText>ADDIN CSL_CITATION { "citationItems" : [ { "id" : "ITEM-1", "itemData" : { "DOI" : "10.1109/36.581987", "ISSN" : "01962892", "author" : [ { "dropping-particle" : "", "family" : "Vermote", "given" : "E.F.", "non-dropping-particle" : "", "parse-names" : false, "suffix" : "" }, { "dropping-particle" : "", "family" : "Tanre", "given" : "D.", "non-dropping-particle" : "", "parse-names" : false, "suffix" : "" }, { "dropping-particle" : "", "family" : "Deuze", "given" : "J.L.", "non-dropping-particle" : "", "parse-names" : false, "suffix" : "" }, { "dropping-particle" : "", "family" : "Herman", "given" : "Maurice", "non-dropping-particle" : "", "parse-names" : false, "suffix" : "" }, { "dropping-particle" : "", "family" : "Morcette", "given" : "J.-J.", "non-dropping-particle" : "", "parse-names" : false, "suffix" : "" } ], "container-title" : "IEEE Transactions on Geoscience and Remote Sensing", "id" : "ITEM-1", "issue" : "3", "issued" : { "date-parts" : [ [ "1997", "5" ] ] }, "page" : "675-686", "title" : "Second simulation of the satellite signal in the solar spectrum, 6S: an overview", "type" : "article-journal", "volume" : "35" }, "uris" : [ "http://www.mendeley.com/documents/?uuid=bd4c9636-9244-4bd7-9052-43591162c308" ] } ], "mendeley" : { "formattedCitation" : "(Vermote et al., 1997)", "plainTextFormattedCitation" : "(Vermote et al., 1997)", "previouslyFormattedCitation" : "(Vermote et al., 1997)" }, "properties" : { "noteIndex" : 0 }, "schema" : "https://github.com/citation-style-language/schema/raw/master/csl-citation.json" }</w:instrText>
      </w:r>
      <w:r>
        <w:fldChar w:fldCharType="separate"/>
      </w:r>
      <w:r w:rsidR="000B29C2" w:rsidRPr="000B29C2">
        <w:rPr>
          <w:noProof/>
        </w:rPr>
        <w:t>(Vermote et al., 1997)</w:t>
      </w:r>
      <w:r>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41CF2B07" w14:textId="77777777" w:rsidTr="00571986">
        <w:tc>
          <w:tcPr>
            <w:tcW w:w="3500" w:type="pct"/>
            <w:vAlign w:val="center"/>
          </w:tcPr>
          <w:p w14:paraId="7660642B" w14:textId="77777777" w:rsidR="00BE2E10" w:rsidRPr="006A34C2" w:rsidRDefault="00652141" w:rsidP="00571986">
            <w:pPr>
              <w:pStyle w:val="1TeksCharChar"/>
            </w:pPr>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t</m:t>
                        </m:r>
                      </m:sub>
                    </m:sSub>
                  </m:num>
                  <m:den>
                    <m:r>
                      <w:rPr>
                        <w:rFonts w:ascii="Cambria Math" w:hAnsi="Cambria Math"/>
                      </w:rPr>
                      <m:t>1-S</m:t>
                    </m:r>
                    <m:sSub>
                      <m:sSubPr>
                        <m:ctrlPr>
                          <w:rPr>
                            <w:rFonts w:ascii="Cambria Math" w:hAnsi="Cambria Math"/>
                            <w:i/>
                          </w:rPr>
                        </m:ctrlPr>
                      </m:sSubPr>
                      <m:e>
                        <m:r>
                          <w:rPr>
                            <w:rFonts w:ascii="Cambria Math" w:hAnsi="Cambria Math"/>
                          </w:rPr>
                          <m:t>ρ</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oMath>
            </m:oMathPara>
          </w:p>
        </w:tc>
        <w:tc>
          <w:tcPr>
            <w:tcW w:w="750" w:type="pct"/>
            <w:vAlign w:val="center"/>
          </w:tcPr>
          <w:p w14:paraId="6AEFC140" w14:textId="77777777" w:rsidR="00BE2E10" w:rsidRDefault="00BE2E10" w:rsidP="00571986">
            <w:pPr>
              <w:pStyle w:val="1TeksCharChar"/>
            </w:pPr>
          </w:p>
        </w:tc>
        <w:tc>
          <w:tcPr>
            <w:tcW w:w="750" w:type="pct"/>
            <w:vAlign w:val="center"/>
          </w:tcPr>
          <w:p w14:paraId="0AD5A95E" w14:textId="2C7BAE24" w:rsidR="00BE2E10" w:rsidRPr="003B5532" w:rsidRDefault="00BE2E10" w:rsidP="00571986">
            <w:pPr>
              <w:pStyle w:val="Caption"/>
              <w:jc w:val="right"/>
              <w:rPr>
                <w:sz w:val="24"/>
                <w:szCs w:val="24"/>
              </w:rPr>
            </w:pPr>
            <w:bookmarkStart w:id="130" w:name="_Ref389738791"/>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3</w:t>
            </w:r>
            <w:r w:rsidR="000D1EF3">
              <w:rPr>
                <w:sz w:val="24"/>
                <w:szCs w:val="24"/>
              </w:rPr>
              <w:fldChar w:fldCharType="end"/>
            </w:r>
            <w:r w:rsidRPr="003B5532">
              <w:rPr>
                <w:sz w:val="24"/>
                <w:szCs w:val="24"/>
              </w:rPr>
              <w:t>)</w:t>
            </w:r>
            <w:bookmarkEnd w:id="130"/>
          </w:p>
        </w:tc>
      </w:tr>
    </w:tbl>
    <w:p w14:paraId="43B28801" w14:textId="76B68A7D" w:rsidR="00BE2E10" w:rsidRDefault="00BE2E10" w:rsidP="00BE2E10">
      <w:pPr>
        <w:pStyle w:val="1TeksCharChar"/>
      </w:pPr>
      <w:proofErr w:type="gramStart"/>
      <w:r w:rsidRPr="00912559">
        <w:t>where</w:t>
      </w:r>
      <w:proofErr w:type="gramEnd"/>
      <w:r w:rsidRPr="00912559">
        <w:t xml:space="preserve"> </w:t>
      </w:r>
      <m:oMath>
        <m:sSub>
          <m:sSubPr>
            <m:ctrlPr>
              <w:rPr>
                <w:rFonts w:ascii="Cambria Math" w:hAnsi="Cambria Math"/>
                <w:i/>
              </w:rPr>
            </m:ctrlPr>
          </m:sSubPr>
          <m:e>
            <m:r>
              <w:rPr>
                <w:rFonts w:ascii="Cambria Math" w:hAnsi="Cambria Math"/>
              </w:rPr>
              <m:t>ρ</m:t>
            </m:r>
          </m:e>
          <m:sub>
            <m:r>
              <w:rPr>
                <w:rFonts w:ascii="Cambria Math" w:hAnsi="Cambria Math"/>
              </w:rPr>
              <m:t>a</m:t>
            </m:r>
          </m:sub>
        </m:sSub>
      </m:oMath>
      <w:r w:rsidRPr="00912559">
        <w:t xml:space="preserve"> is the atmospheric reflectance, </w:t>
      </w:r>
      <m:oMath>
        <m:sSub>
          <m:sSubPr>
            <m:ctrlPr>
              <w:rPr>
                <w:rFonts w:ascii="Cambria Math" w:hAnsi="Cambria Math"/>
                <w:i/>
              </w:rPr>
            </m:ctrlPr>
          </m:sSubPr>
          <m:e>
            <m:r>
              <w:rPr>
                <w:rFonts w:ascii="Cambria Math" w:hAnsi="Cambria Math"/>
              </w:rPr>
              <m:t>ρ</m:t>
            </m:r>
          </m:e>
          <m:sub>
            <m:r>
              <w:rPr>
                <w:rFonts w:ascii="Cambria Math" w:hAnsi="Cambria Math"/>
              </w:rPr>
              <m:t>t</m:t>
            </m:r>
          </m:sub>
        </m:sSub>
      </m:oMath>
      <w:r w:rsidRPr="00912559">
        <w:t xml:space="preserve"> is the surface reflectance and </w:t>
      </w:r>
      <m:oMath>
        <m:r>
          <w:rPr>
            <w:rFonts w:ascii="Cambria Math" w:hAnsi="Cambria Math"/>
          </w:rPr>
          <m:t>S</m:t>
        </m:r>
      </m:oMath>
      <w:r w:rsidRPr="00912559">
        <w:t xml:space="preserve"> is the atmospheric albedo. </w:t>
      </w:r>
      <m:oMath>
        <m:sSub>
          <m:sSubPr>
            <m:ctrlPr>
              <w:rPr>
                <w:rFonts w:ascii="Cambria Math" w:hAnsi="Cambria Math"/>
                <w:i/>
              </w:rPr>
            </m:ctrlPr>
          </m:sSubPr>
          <m:e>
            <m:r>
              <w:rPr>
                <w:rFonts w:ascii="Cambria Math" w:hAnsi="Cambria Math"/>
              </w:rPr>
              <m:t>τ</m:t>
            </m:r>
          </m:e>
          <m:sub>
            <m:r>
              <w:rPr>
                <w:rFonts w:ascii="Cambria Math" w:hAnsi="Cambria Math"/>
              </w:rPr>
              <m:t>↑</m:t>
            </m:r>
          </m:sub>
        </m:sSub>
      </m:oMath>
      <w:r w:rsidRPr="00912559">
        <w:t xml:space="preserve"> </w:t>
      </w:r>
      <w:proofErr w:type="gramStart"/>
      <w:r w:rsidRPr="00912559">
        <w:t>and</w:t>
      </w:r>
      <w:proofErr w:type="gramEnd"/>
      <w:r w:rsidRPr="00912559">
        <w:t xml:space="preserve"> </w:t>
      </w:r>
      <m:oMath>
        <m:sSub>
          <m:sSubPr>
            <m:ctrlPr>
              <w:rPr>
                <w:rFonts w:ascii="Cambria Math" w:hAnsi="Cambria Math"/>
                <w:i/>
              </w:rPr>
            </m:ctrlPr>
          </m:sSubPr>
          <m:e>
            <m:r>
              <w:rPr>
                <w:rFonts w:ascii="Cambria Math" w:hAnsi="Cambria Math"/>
              </w:rPr>
              <m:t>τ</m:t>
            </m:r>
          </m:e>
          <m:sub>
            <m:r>
              <w:rPr>
                <w:rFonts w:ascii="Cambria Math" w:hAnsi="Cambria Math"/>
              </w:rPr>
              <m:t>↓</m:t>
            </m:r>
          </m:sub>
        </m:sSub>
      </m:oMath>
      <w:r w:rsidRPr="00912559">
        <w:t xml:space="preserve"> are the atmospheric transmittanc</w:t>
      </w:r>
      <w:proofErr w:type="spellStart"/>
      <w:r w:rsidRPr="00912559">
        <w:t>es</w:t>
      </w:r>
      <w:proofErr w:type="spellEnd"/>
      <w:r w:rsidRPr="00912559">
        <w:t xml:space="preserve"> due to molecular and aerosol scattering between the surface and sensor and between the sun and the surface respectively and </w:t>
      </w:r>
      <m:oMath>
        <m:sSub>
          <m:sSubPr>
            <m:ctrlPr>
              <w:rPr>
                <w:rFonts w:ascii="Cambria Math" w:hAnsi="Cambria Math"/>
                <w:i/>
              </w:rPr>
            </m:ctrlPr>
          </m:sSubPr>
          <m:e>
            <m:r>
              <w:rPr>
                <w:rFonts w:ascii="Cambria Math" w:hAnsi="Cambria Math"/>
              </w:rPr>
              <m:t>τ</m:t>
            </m:r>
          </m:e>
          <m:sub>
            <m:r>
              <w:rPr>
                <w:rFonts w:ascii="Cambria Math" w:hAnsi="Cambria Math"/>
              </w:rPr>
              <m:t>g</m:t>
            </m:r>
          </m:sub>
        </m:sSub>
      </m:oMath>
      <w:r w:rsidRPr="00912559">
        <w:t xml:space="preserve"> is the</w:t>
      </w:r>
      <w:r>
        <w:t xml:space="preserve"> global atmospheric transmittance due to molecular absorption.  The atmospheric albedo, </w:t>
      </w:r>
      <m:oMath>
        <m:r>
          <w:rPr>
            <w:rFonts w:ascii="Cambria Math" w:hAnsi="Cambria Math"/>
          </w:rPr>
          <m:t>S</m:t>
        </m:r>
      </m:oMath>
      <w:r>
        <w:t xml:space="preserve">, is typically around 0.07 </w:t>
      </w:r>
      <w:r>
        <w:fldChar w:fldCharType="begin" w:fldLock="1"/>
      </w:r>
      <w:r w:rsidR="00313951">
        <w:instrText>ADDIN CSL_CITATION { "citationItems" : [ { "id" : "ITEM-1", "itemData" : { "DOI" : "10.1175", "ISSN" : "0022-4928", "abstract" : "Abstract The states of thermal equilibrium (incorporating an adjustment of super-adiabatic stratification) as well as that of pure radiative equilibrium of the atmosphere are computed as the asymptotic steady state approached in an initial value problem. Recent measurements of absorptivities obtained for a wide range of pressure are used, and the scheme of computation is sufficiently general to include the effect of several layers of clouds. The atmosphere in thermal equilibrium has an isothermal lower stratosphere and an inversion in the upper stratosphere which are features observed in middle latitudes. The role of various gaseous absorbers (i.e., water vapor, carbon dioxide, and ozone), as well as the role of the clouds, is investigated by computing thermal equilibrium with and without one or two of these elements. The existence of ozone has very little effect on the equilibrium temperature of the earth's surface but a very important effect on the temperature throughout the stratosphere; the absorption...", "author" : [ { "dropping-particle" : "", "family" : "Manabe", "given" : "Syukuro", "non-dropping-particle" : "", "parse-names" : false, "suffix" : "" }, { "dropping-particle" : "", "family" : "Strickler", "given" : "Robert F.", "non-dropping-particle" : "", "parse-names" : false, "suffix" : "" } ], "container-title" : "Journal of the Atmospheric Sciences", "id" : "ITEM-1", "issue" : "4", "issued" : { "date-parts" : [ [ "1964", "7", "24" ] ] }, "language" : "EN", "page" : "361-385", "title" : "Thermal Equilibrium of the Atmosphere with a Convective Adjustment", "type" : "article-journal", "volume" : "21" }, "uris" : [ "http://www.mendeley.com/documents/?uuid=7a1364aa-e6c8-4238-b741-82185d8402e1" ] } ], "mendeley" : { "formattedCitation" : "(Manabe and Strickler, 1964)", "plainTextFormattedCitation" : "(Manabe and Strickler, 1964)", "previouslyFormattedCitation" : "(Manabe and Strickler, 1964)" }, "properties" : { "noteIndex" : 0 }, "schema" : "https://github.com/citation-style-language/schema/raw/master/csl-citation.json" }</w:instrText>
      </w:r>
      <w:r>
        <w:fldChar w:fldCharType="separate"/>
      </w:r>
      <w:r w:rsidR="000B29C2" w:rsidRPr="000B29C2">
        <w:rPr>
          <w:noProof/>
        </w:rPr>
        <w:t>(Manabe and Strickler, 1964)</w:t>
      </w:r>
      <w:r>
        <w:fldChar w:fldCharType="end"/>
      </w:r>
      <w:r>
        <w:t xml:space="preserve">.  With a small value </w:t>
      </w:r>
      <w:proofErr w:type="gramStart"/>
      <w:r>
        <w:t xml:space="preserve">for </w:t>
      </w:r>
      <w:proofErr w:type="gramEnd"/>
      <m:oMath>
        <m:r>
          <w:rPr>
            <w:rFonts w:ascii="Cambria Math" w:hAnsi="Cambria Math"/>
          </w:rPr>
          <m:t>S</m:t>
        </m:r>
      </m:oMath>
      <w:r>
        <w:t xml:space="preserve">, the denominator in Equation </w:t>
      </w:r>
      <w:r>
        <w:fldChar w:fldCharType="begin"/>
      </w:r>
      <w:r>
        <w:instrText xml:space="preserve"> REF _Ref389738791 \h </w:instrText>
      </w:r>
      <w:r>
        <w:fldChar w:fldCharType="separate"/>
      </w:r>
      <w:r w:rsidR="00043E46" w:rsidRPr="003B5532">
        <w:t>(</w:t>
      </w:r>
      <w:r w:rsidR="00043E46">
        <w:rPr>
          <w:noProof/>
        </w:rPr>
        <w:t>3</w:t>
      </w:r>
      <w:r w:rsidR="00043E46" w:rsidRPr="003B5532">
        <w:t>)</w:t>
      </w:r>
      <w:r>
        <w:fldChar w:fldCharType="end"/>
      </w:r>
      <w:r>
        <w:t xml:space="preserve"> is approximately one and the reflectance at the sensor can be approximated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2DFB139F" w14:textId="77777777" w:rsidTr="00571986">
        <w:tc>
          <w:tcPr>
            <w:tcW w:w="3500" w:type="pct"/>
            <w:vAlign w:val="center"/>
          </w:tcPr>
          <w:p w14:paraId="33186DC0" w14:textId="77777777" w:rsidR="00BE2E10" w:rsidRPr="006A34C2" w:rsidRDefault="00652141" w:rsidP="00571986">
            <w:pPr>
              <w:pStyle w:val="1TeksCharChar"/>
            </w:pPr>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oMath>
            </m:oMathPara>
          </w:p>
        </w:tc>
        <w:tc>
          <w:tcPr>
            <w:tcW w:w="750" w:type="pct"/>
            <w:vAlign w:val="center"/>
          </w:tcPr>
          <w:p w14:paraId="4B371AFE" w14:textId="77777777" w:rsidR="00BE2E10" w:rsidRDefault="00BE2E10" w:rsidP="00571986">
            <w:pPr>
              <w:pStyle w:val="1TeksCharChar"/>
            </w:pPr>
          </w:p>
        </w:tc>
        <w:tc>
          <w:tcPr>
            <w:tcW w:w="750" w:type="pct"/>
            <w:vAlign w:val="center"/>
          </w:tcPr>
          <w:p w14:paraId="1C135D9D" w14:textId="24DFC266" w:rsidR="00BE2E10" w:rsidRPr="003B5532" w:rsidRDefault="00BE2E10" w:rsidP="00571986">
            <w:pPr>
              <w:pStyle w:val="Caption"/>
              <w:jc w:val="right"/>
              <w:rPr>
                <w:sz w:val="24"/>
                <w:szCs w:val="24"/>
              </w:rPr>
            </w:pPr>
            <w:bookmarkStart w:id="131" w:name="_Ref389744180"/>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4</w:t>
            </w:r>
            <w:r w:rsidR="000D1EF3">
              <w:rPr>
                <w:sz w:val="24"/>
                <w:szCs w:val="24"/>
              </w:rPr>
              <w:fldChar w:fldCharType="end"/>
            </w:r>
            <w:r w:rsidRPr="003B5532">
              <w:rPr>
                <w:sz w:val="24"/>
                <w:szCs w:val="24"/>
              </w:rPr>
              <w:t>)</w:t>
            </w:r>
            <w:bookmarkEnd w:id="131"/>
          </w:p>
        </w:tc>
      </w:tr>
    </w:tbl>
    <w:p w14:paraId="142C8E76" w14:textId="7D0DCD45" w:rsidR="00BE2E10" w:rsidRDefault="00BE2E10" w:rsidP="00BE2E10">
      <w:pPr>
        <w:pStyle w:val="1TeksCharChar"/>
      </w:pPr>
      <w:r>
        <w:t xml:space="preserve">Equations </w:t>
      </w:r>
      <w:r>
        <w:fldChar w:fldCharType="begin"/>
      </w:r>
      <w:r>
        <w:instrText xml:space="preserve"> REF _Ref389744177 \h </w:instrText>
      </w:r>
      <w:r>
        <w:fldChar w:fldCharType="separate"/>
      </w:r>
      <w:r w:rsidR="00043E46" w:rsidRPr="003B5532">
        <w:t>(</w:t>
      </w:r>
      <w:r w:rsidR="00043E46">
        <w:rPr>
          <w:noProof/>
        </w:rPr>
        <w:t>1</w:t>
      </w:r>
      <w:r w:rsidR="00043E46" w:rsidRPr="003B5532">
        <w:t>)</w:t>
      </w:r>
      <w:r>
        <w:fldChar w:fldCharType="end"/>
      </w:r>
      <w:r>
        <w:t xml:space="preserve">, </w:t>
      </w:r>
      <w:r>
        <w:fldChar w:fldCharType="begin"/>
      </w:r>
      <w:r>
        <w:instrText xml:space="preserve"> REF _Ref389744179 \h </w:instrText>
      </w:r>
      <w:r>
        <w:fldChar w:fldCharType="separate"/>
      </w:r>
      <w:r w:rsidR="00043E46" w:rsidRPr="003B5532">
        <w:t>(</w:t>
      </w:r>
      <w:r w:rsidR="00043E46">
        <w:rPr>
          <w:noProof/>
        </w:rPr>
        <w:t>2</w:t>
      </w:r>
      <w:r w:rsidR="00043E46" w:rsidRPr="003B5532">
        <w:t>)</w:t>
      </w:r>
      <w:r>
        <w:fldChar w:fldCharType="end"/>
      </w:r>
      <w:r>
        <w:t xml:space="preserve"> and </w:t>
      </w:r>
      <w:r>
        <w:fldChar w:fldCharType="begin"/>
      </w:r>
      <w:r>
        <w:instrText xml:space="preserve"> REF _Ref389744180 \h </w:instrText>
      </w:r>
      <w:r>
        <w:fldChar w:fldCharType="separate"/>
      </w:r>
      <w:r w:rsidR="00043E46" w:rsidRPr="003B5532">
        <w:t>(</w:t>
      </w:r>
      <w:r w:rsidR="00043E46">
        <w:rPr>
          <w:noProof/>
        </w:rPr>
        <w:t>4</w:t>
      </w:r>
      <w:r w:rsidR="00043E46" w:rsidRPr="003B5532">
        <w:t>)</w:t>
      </w:r>
      <w:r>
        <w:fldChar w:fldCharType="end"/>
      </w:r>
      <w:r>
        <w:t xml:space="preserve"> express the relationship between the sensor measurement, atmospheric conditions and the surface reflectance.  Note that the surface reflectance is subject to BRDF effects and so also varies with the viewing geometry.  With the approximation of Equation </w:t>
      </w:r>
      <w:r>
        <w:fldChar w:fldCharType="begin"/>
      </w:r>
      <w:r>
        <w:instrText xml:space="preserve"> REF _Ref389744180 \h </w:instrText>
      </w:r>
      <w:r>
        <w:fldChar w:fldCharType="separate"/>
      </w:r>
      <w:r w:rsidR="00043E46" w:rsidRPr="003B5532">
        <w:t>(</w:t>
      </w:r>
      <w:r w:rsidR="00043E46">
        <w:rPr>
          <w:noProof/>
        </w:rPr>
        <w:t>4</w:t>
      </w:r>
      <w:r w:rsidR="00043E46" w:rsidRPr="003B5532">
        <w:t>)</w:t>
      </w:r>
      <w:r>
        <w:fldChar w:fldCharType="end"/>
      </w:r>
      <w:r>
        <w:t>, there is a linear relationship between surface reflectance and the sensor measurement.  The parameters of this relationship are dependent on the atmospheric conditions and viewing geometry, and vary spatially and temporally.  This linear relationship can be expressed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393E9A2B" w14:textId="77777777" w:rsidTr="00571986">
        <w:tc>
          <w:tcPr>
            <w:tcW w:w="3500" w:type="pct"/>
            <w:vAlign w:val="center"/>
          </w:tcPr>
          <w:p w14:paraId="0C61F43A" w14:textId="77777777" w:rsidR="00BE2E10" w:rsidRPr="00C7314F" w:rsidRDefault="00BE2E10" w:rsidP="00571986">
            <w:pPr>
              <w:pStyle w:val="1TeksCharChar"/>
            </w:pPr>
            <m:oMathPara>
              <m:oMathParaPr>
                <m:jc m:val="left"/>
              </m:oMathParaPr>
              <m:oMath>
                <m:r>
                  <w:rPr>
                    <w:rFonts w:ascii="Cambria Math" w:hAnsi="Cambria Math"/>
                  </w:rPr>
                  <m:t>DN=M</m:t>
                </m:r>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+C</m:t>
                </m:r>
              </m:oMath>
            </m:oMathPara>
          </w:p>
        </w:tc>
        <w:tc>
          <w:tcPr>
            <w:tcW w:w="750" w:type="pct"/>
            <w:vAlign w:val="center"/>
          </w:tcPr>
          <w:p w14:paraId="24E300C1" w14:textId="77777777" w:rsidR="00BE2E10" w:rsidRDefault="00BE2E10" w:rsidP="00571986">
            <w:pPr>
              <w:pStyle w:val="1TeksCharChar"/>
            </w:pPr>
          </w:p>
        </w:tc>
        <w:tc>
          <w:tcPr>
            <w:tcW w:w="750" w:type="pct"/>
            <w:vAlign w:val="center"/>
          </w:tcPr>
          <w:p w14:paraId="33A0C1FB" w14:textId="57870AD4" w:rsidR="00BE2E10" w:rsidRPr="003B5532" w:rsidRDefault="00BE2E10" w:rsidP="00571986">
            <w:pPr>
              <w:pStyle w:val="Caption"/>
              <w:jc w:val="right"/>
              <w:rPr>
                <w:sz w:val="24"/>
                <w:szCs w:val="24"/>
              </w:rPr>
            </w:pPr>
            <w:bookmarkStart w:id="132" w:name="_Ref391633308"/>
            <w:bookmarkStart w:id="133" w:name="_Ref452308124"/>
            <w:bookmarkStart w:id="134" w:name="_Ref389750707"/>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5</w:t>
            </w:r>
            <w:r w:rsidR="000D1EF3">
              <w:rPr>
                <w:sz w:val="24"/>
                <w:szCs w:val="24"/>
              </w:rPr>
              <w:fldChar w:fldCharType="end"/>
            </w:r>
            <w:bookmarkEnd w:id="132"/>
            <w:bookmarkEnd w:id="133"/>
            <w:r w:rsidRPr="003B5532">
              <w:rPr>
                <w:sz w:val="24"/>
                <w:szCs w:val="24"/>
              </w:rPr>
              <w:t>)</w:t>
            </w:r>
            <w:bookmarkEnd w:id="134"/>
          </w:p>
        </w:tc>
      </w:tr>
    </w:tbl>
    <w:p w14:paraId="31AD313F" w14:textId="77777777" w:rsidR="00BE2E10" w:rsidRDefault="00BE2E10" w:rsidP="00BE2E10">
      <w:pPr>
        <w:pStyle w:val="1TeksCharChar"/>
      </w:pPr>
      <w:proofErr w:type="gramStart"/>
      <w:r>
        <w:t>where</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23D4D4E4" w14:textId="77777777" w:rsidTr="00571986">
        <w:tc>
          <w:tcPr>
            <w:tcW w:w="3500" w:type="pct"/>
            <w:vAlign w:val="center"/>
          </w:tcPr>
          <w:p w14:paraId="5C471E9E" w14:textId="77777777" w:rsidR="00BE2E10" w:rsidRPr="00C7314F" w:rsidRDefault="00BE2E10" w:rsidP="00571986">
            <w:pPr>
              <w:pStyle w:val="1TeksCharChar"/>
            </w:pPr>
            <m:oMath>
              <m:r>
                <w:rPr>
                  <w:rFonts w:ascii="Cambria Math" w:hAnsi="Cambria Math"/>
                </w:rPr>
                <m:t>M=</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oMath>
            <w:r>
              <w:t xml:space="preserve"> </w:t>
            </w:r>
          </w:p>
        </w:tc>
        <w:tc>
          <w:tcPr>
            <w:tcW w:w="750" w:type="pct"/>
            <w:vAlign w:val="center"/>
          </w:tcPr>
          <w:p w14:paraId="2F6E8058" w14:textId="77777777" w:rsidR="00BE2E10" w:rsidRDefault="00BE2E10" w:rsidP="00571986">
            <w:pPr>
              <w:pStyle w:val="1TeksCharChar"/>
            </w:pPr>
          </w:p>
        </w:tc>
        <w:tc>
          <w:tcPr>
            <w:tcW w:w="750" w:type="pct"/>
            <w:vAlign w:val="center"/>
          </w:tcPr>
          <w:p w14:paraId="3D3E8DDB" w14:textId="11B4314D" w:rsidR="00BE2E10" w:rsidRPr="003B5532" w:rsidRDefault="00BE2E10" w:rsidP="00571986">
            <w:pPr>
              <w:pStyle w:val="Caption"/>
              <w:jc w:val="right"/>
              <w:rPr>
                <w:sz w:val="24"/>
                <w:szCs w:val="24"/>
              </w:rPr>
            </w:pPr>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6</w:t>
            </w:r>
            <w:r w:rsidR="000D1EF3">
              <w:rPr>
                <w:sz w:val="24"/>
                <w:szCs w:val="24"/>
              </w:rPr>
              <w:fldChar w:fldCharType="end"/>
            </w:r>
            <w:r w:rsidRPr="003B5532">
              <w:rPr>
                <w:sz w:val="24"/>
                <w:szCs w:val="24"/>
              </w:rPr>
              <w:t>)</w:t>
            </w:r>
          </w:p>
        </w:tc>
      </w:tr>
    </w:tbl>
    <w:p w14:paraId="36F7E97F" w14:textId="77777777" w:rsidR="00BE2E10" w:rsidRDefault="00BE2E10" w:rsidP="00BE2E10">
      <w:pPr>
        <w:pStyle w:val="1TeksCharChar"/>
      </w:pPr>
      <w:proofErr w:type="gramStart"/>
      <w:r>
        <w:t>and</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79D235CC" w14:textId="77777777" w:rsidTr="00571986">
        <w:tc>
          <w:tcPr>
            <w:tcW w:w="3500" w:type="pct"/>
            <w:vAlign w:val="center"/>
          </w:tcPr>
          <w:p w14:paraId="5FC58F97" w14:textId="77777777" w:rsidR="00BE2E10" w:rsidRPr="00C7314F" w:rsidRDefault="00BE2E10" w:rsidP="00571986">
            <w:pPr>
              <w:pStyle w:val="1TeksCharChar"/>
            </w:pPr>
            <m:oMath>
              <m:r>
                <w:rPr>
                  <w:rFonts w:ascii="Cambria Math" w:hAnsi="Cambria Math"/>
                </w:rPr>
                <m:t>C=</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oMath>
            <w:r>
              <w:t xml:space="preserve"> </w:t>
            </w:r>
          </w:p>
        </w:tc>
        <w:tc>
          <w:tcPr>
            <w:tcW w:w="750" w:type="pct"/>
            <w:vAlign w:val="center"/>
          </w:tcPr>
          <w:p w14:paraId="3922879F" w14:textId="77777777" w:rsidR="00BE2E10" w:rsidRDefault="00BE2E10" w:rsidP="00571986">
            <w:pPr>
              <w:pStyle w:val="1TeksCharChar"/>
            </w:pPr>
          </w:p>
        </w:tc>
        <w:tc>
          <w:tcPr>
            <w:tcW w:w="750" w:type="pct"/>
            <w:vAlign w:val="center"/>
          </w:tcPr>
          <w:p w14:paraId="7CB9AA96" w14:textId="52076BAA" w:rsidR="00BE2E10" w:rsidRPr="003B5532" w:rsidRDefault="00BE2E10" w:rsidP="00571986">
            <w:pPr>
              <w:pStyle w:val="Caption"/>
              <w:jc w:val="right"/>
              <w:rPr>
                <w:sz w:val="24"/>
                <w:szCs w:val="24"/>
              </w:rPr>
            </w:pPr>
            <w:bookmarkStart w:id="135" w:name="_Ref389903441"/>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7</w:t>
            </w:r>
            <w:r w:rsidR="000D1EF3">
              <w:rPr>
                <w:sz w:val="24"/>
                <w:szCs w:val="24"/>
              </w:rPr>
              <w:fldChar w:fldCharType="end"/>
            </w:r>
            <w:r w:rsidRPr="003B5532">
              <w:rPr>
                <w:sz w:val="24"/>
                <w:szCs w:val="24"/>
              </w:rPr>
              <w:t>)</w:t>
            </w:r>
            <w:bookmarkEnd w:id="135"/>
          </w:p>
        </w:tc>
      </w:tr>
    </w:tbl>
    <w:p w14:paraId="1066D650" w14:textId="43385263" w:rsidR="00BE2E10" w:rsidRDefault="00BE2E10" w:rsidP="00BE2E10">
      <w:pPr>
        <w:pStyle w:val="1TeksCharChar"/>
      </w:pPr>
      <w:r>
        <w:lastRenderedPageBreak/>
        <w:t xml:space="preserve">The parameters </w:t>
      </w:r>
      <m:oMath>
        <m:r>
          <w:rPr>
            <w:rFonts w:ascii="Cambria Math" w:hAnsi="Cambria Math"/>
          </w:rPr>
          <m:t>M</m:t>
        </m:r>
      </m:oMath>
      <w:r>
        <w:t xml:space="preserve"> </w:t>
      </w:r>
      <w:proofErr w:type="gramStart"/>
      <w:r>
        <w:t xml:space="preserve">and </w:t>
      </w:r>
      <w:proofErr w:type="gramEnd"/>
      <m:oMath>
        <m:r>
          <w:rPr>
            <w:rFonts w:ascii="Cambria Math" w:hAnsi="Cambria Math"/>
          </w:rPr>
          <m:t>C</m:t>
        </m:r>
      </m:oMath>
      <w:r>
        <w:t xml:space="preserve">, are spatially varying functions of the viewing geometry and atmospheric conditions.  Use of a local linear relation to model radiative transfer is also advocated in </w:t>
      </w:r>
      <w:r>
        <w:fldChar w:fldCharType="begin" w:fldLock="1"/>
      </w:r>
      <w:r w:rsidR="000B29C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B2305B">
        <w:rPr>
          <w:noProof/>
        </w:rPr>
        <w:t xml:space="preserve">Collings et al. </w:t>
      </w:r>
      <w:r>
        <w:rPr>
          <w:noProof/>
        </w:rPr>
        <w:t>(</w:t>
      </w:r>
      <w:r w:rsidRPr="00B2305B">
        <w:rPr>
          <w:noProof/>
        </w:rPr>
        <w:t>2011)</w:t>
      </w:r>
      <w:r>
        <w:fldChar w:fldCharType="end"/>
      </w:r>
      <w:r>
        <w:t xml:space="preserve"> and </w:t>
      </w:r>
      <w:r>
        <w:fldChar w:fldCharType="begin" w:fldLock="1"/>
      </w:r>
      <w:r w:rsidR="00112B2F">
        <w:instrText>ADDIN CSL_CITATION { "citationItems" : [ { "id" : "ITEM-1",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"ITEM-1",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USA", "title" : "Radiometric processing of ADS imagery: mosaicking of large image blocks", "type" : "paper-conference", "volume" : "1" }, "uris" : [ "http://www.mendeley.com/documents/?uuid=e5e5cb3b-f39f-4244-a1ce-d6a679889a42" ] } ], "mendeley" : { "formattedCitation" : "(Gehrke, 2010)", "manualFormatting" : "Gehrke (2010)", "plainTextFormattedCitation" : "(Gehrke, 2010)", "previouslyFormattedCitation" : "(Gehrke, 2010)" }, "properties" : { "noteIndex" : 0 }, "schema" : "https://github.com/citation-style-language/schema/raw/master/csl-citation.json" }</w:instrText>
      </w:r>
      <w:r>
        <w:fldChar w:fldCharType="separate"/>
      </w:r>
      <w:r w:rsidRPr="00B2305B">
        <w:rPr>
          <w:noProof/>
        </w:rPr>
        <w:t xml:space="preserve">Gehrke </w:t>
      </w:r>
      <w:r>
        <w:rPr>
          <w:noProof/>
        </w:rPr>
        <w:t>(</w:t>
      </w:r>
      <w:r w:rsidRPr="00B2305B">
        <w:rPr>
          <w:noProof/>
        </w:rPr>
        <w:t>2010)</w:t>
      </w:r>
      <w:r>
        <w:fldChar w:fldCharType="end"/>
      </w:r>
      <w:r>
        <w:t xml:space="preserve">.  Implicit in any radiometric calibration technique is an approximation of these parameters so that the relationship can be inverted.  </w:t>
      </w:r>
    </w:p>
    <w:p w14:paraId="543870A3" w14:textId="77777777" w:rsidR="00BE2E10" w:rsidRDefault="00BE2E10" w:rsidP="00BE2E10">
      <w:pPr>
        <w:pStyle w:val="1TeksCharChar"/>
      </w:pPr>
    </w:p>
    <w:p w14:paraId="1445F230" w14:textId="1A37BAD0" w:rsidR="00BE2E10" w:rsidRDefault="00BE2E10" w:rsidP="00BE2E10">
      <w:pPr>
        <w:pStyle w:val="1TeksCharChar"/>
      </w:pPr>
      <w:r>
        <w:t xml:space="preserve">In our proposed method, we solve for </w:t>
      </w:r>
      <m:oMath>
        <m:r>
          <w:rPr>
            <w:rFonts w:ascii="Cambria Math" w:hAnsi="Cambria Math"/>
          </w:rPr>
          <m:t>M</m:t>
        </m:r>
      </m:oMath>
      <w:r>
        <w:t xml:space="preserve"> and </w:t>
      </w:r>
      <m:oMath>
        <m:r>
          <w:rPr>
            <w:rFonts w:ascii="Cambria Math" w:hAnsi="Cambria Math"/>
          </w:rPr>
          <m:t>C</m:t>
        </m:r>
      </m:oMath>
      <w:r>
        <w:t xml:space="preserve"> of the aerial sensor using a reference estimate for the surface reflectance parameter</w:t>
      </w:r>
      <w:proofErr w:type="gramStart"/>
      <w:r>
        <w:t xml:space="preserve">, </w:t>
      </w:r>
      <w:proofErr w:type="gramEnd"/>
      <m:oMath>
        <m:sSub>
          <m:sSubPr>
            <m:ctrlPr>
              <w:rPr>
                <w:rFonts w:ascii="Cambria Math" w:hAnsi="Cambria Math"/>
                <w:i/>
              </w:rPr>
            </m:ctrlPr>
          </m:sSubPr>
          <m:e>
            <m:r>
              <w:rPr>
                <w:rFonts w:ascii="Cambria Math" w:hAnsi="Cambria Math"/>
              </w:rPr>
              <m:t>ρ</m:t>
            </m:r>
          </m:e>
          <m:sub>
            <m:r>
              <w:rPr>
                <w:rFonts w:ascii="Cambria Math" w:hAnsi="Cambria Math"/>
              </w:rPr>
              <m:t>t</m:t>
            </m:r>
          </m:sub>
        </m:sSub>
      </m:oMath>
      <w:r>
        <w:t xml:space="preserve">, obtained from a well calibrated satellite image.  The reference surface reflectance image should have been captured at a similar time to the uncalibrated aerial image(s) to avoid </w:t>
      </w:r>
      <w:proofErr w:type="spellStart"/>
      <w:r>
        <w:t>phenological</w:t>
      </w:r>
      <w:proofErr w:type="spellEnd"/>
      <w:r>
        <w:t xml:space="preserve"> or structural differences between the reference and uncalibrated images.  The reference image will typically be at a </w:t>
      </w:r>
      <w:r w:rsidR="00CC2F9A">
        <w:t xml:space="preserve">substantially </w:t>
      </w:r>
      <w:r>
        <w:t xml:space="preserve">lower spatial resolution than the aerial imagery.  Calibrated surface reflectance products, such as those produced from MODIS and MISR, have resolutions of the order of 500m while aerial images usually have resolutions of 2m or higher.  This large resolution discrepancy is not ideal, but it is assumed that atmospheric and </w:t>
      </w:r>
      <w:commentRangeStart w:id="136"/>
      <w:commentRangeStart w:id="137"/>
      <w:r>
        <w:t xml:space="preserve">BRDF </w:t>
      </w:r>
      <w:commentRangeEnd w:id="136"/>
      <w:r w:rsidR="00014BA9">
        <w:rPr>
          <w:rStyle w:val="CommentReference"/>
        </w:rPr>
        <w:commentReference w:id="136"/>
      </w:r>
      <w:commentRangeEnd w:id="137"/>
      <w:r w:rsidR="00FA676C">
        <w:rPr>
          <w:rStyle w:val="CommentReference"/>
        </w:rPr>
        <w:commentReference w:id="137"/>
      </w:r>
      <w:r>
        <w:t xml:space="preserve">effects vary little at a small spatial scale and that the reference resolution is sufficient to capture gradual variations in atmospheric conditions and BRDF. </w:t>
      </w:r>
      <w:ins w:id="138" w:author="dugalh" w:date="2016-06-06T14:38:00Z">
        <w:r w:rsidR="00E66737">
          <w:t xml:space="preserve"> </w:t>
        </w:r>
      </w:ins>
      <w:moveToRangeStart w:id="139" w:author="dugalh" w:date="2016-06-06T14:43:00Z" w:name="move452987544"/>
      <w:moveTo w:id="140" w:author="dugalh" w:date="2016-06-06T14:43:00Z">
        <w:r w:rsidR="00FA676C">
          <w:t xml:space="preserve">Real BRDF can vary significantly over short distances where land cover is heterogeneous.  We regard the assumption of slowly varying BRDF as a necessary limitation of the method, and it is one that is shared by others </w:t>
        </w:r>
        <w:r w:rsidR="00FA676C">
          <w:fldChar w:fldCharType="begin" w:fldLock="1"/>
        </w:r>
      </w:moveTo>
      <w:r w:rsidR="00112B2F">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"ITEM-3",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USA", "title" : "Radiometric processing of ADS imagery: mosaicking of large image blocks", "type" : "paper-conference", "volume" : "1" }, "uris" : [ "http://www.mendeley.com/documents/?uuid=e5e5cb3b-f39f-4244-a1ce-d6a679889a42"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Collings et al., 2011; Gehrke, 2010; L\u00f3pez et al., 2011)", "plainTextFormattedCitation" : "(Chandelier and Martinoty, 2009; Collings et al., 2011; Gehrke, 2010; L\u00f3pez et al., 2011)", "previouslyFormattedCitation" : "(Chandelier and Martinoty, 2009; Collings et al., 2011; Gehrke, 2010; L\u00f3pez et al., 2011)" }, "properties" : { "noteIndex" : 0 }, "schema" : "https://github.com/citation-style-language/schema/raw/master/csl-citation.json" }</w:instrText>
      </w:r>
      <w:moveTo w:id="141" w:author="dugalh" w:date="2016-06-06T14:43:00Z">
        <w:r w:rsidR="00FA676C">
          <w:fldChar w:fldCharType="separate"/>
        </w:r>
      </w:moveTo>
      <w:r w:rsidR="000B29C2" w:rsidRPr="000B29C2">
        <w:rPr>
          <w:noProof/>
        </w:rPr>
        <w:t>(Chandelier and Martinoty, 2009; Collings et al., 2011; Gehrke, 2010; López et al., 2011)</w:t>
      </w:r>
      <w:moveTo w:id="142" w:author="dugalh" w:date="2016-06-06T14:43:00Z">
        <w:r w:rsidR="00FA676C">
          <w:fldChar w:fldCharType="end"/>
        </w:r>
        <w:r w:rsidR="00FA676C">
          <w:t xml:space="preserve">.  </w:t>
        </w:r>
      </w:moveTo>
      <w:moveToRangeEnd w:id="139"/>
    </w:p>
    <w:p w14:paraId="5A68CE2A" w14:textId="77777777" w:rsidR="00BE2E10" w:rsidRDefault="00BE2E10" w:rsidP="00BE2E10">
      <w:pPr>
        <w:pStyle w:val="1TeksCharChar"/>
      </w:pPr>
    </w:p>
    <w:p w14:paraId="01B9F9FA" w14:textId="766DB611" w:rsidR="00BE2E10" w:rsidRDefault="00BE2E10" w:rsidP="00BE2E10">
      <w:pPr>
        <w:pStyle w:val="1TeksCharChar"/>
      </w:pPr>
      <w:r>
        <w:t xml:space="preserve">Least squares estimates of </w:t>
      </w:r>
      <m:oMath>
        <m:r>
          <w:rPr>
            <w:rFonts w:ascii="Cambria Math" w:hAnsi="Cambria Math"/>
          </w:rPr>
          <m:t>M</m:t>
        </m:r>
      </m:oMath>
      <w:r>
        <w:t xml:space="preserve"> </w:t>
      </w:r>
      <w:proofErr w:type="gramStart"/>
      <w:r>
        <w:t xml:space="preserve">and </w:t>
      </w:r>
      <w:proofErr w:type="gramEnd"/>
      <m:oMath>
        <m:r>
          <w:rPr>
            <w:rFonts w:ascii="Cambria Math" w:hAnsi="Cambria Math"/>
          </w:rPr>
          <m:t>C</m:t>
        </m:r>
      </m:oMath>
      <w:r>
        <w:t xml:space="preserve">, for the aerial sensor, are found for each pixel of the reference image inside a sliding window, as described by Equation </w:t>
      </w:r>
      <w:r>
        <w:fldChar w:fldCharType="begin"/>
      </w:r>
      <w:r>
        <w:instrText xml:space="preserve"> REF _Ref389821072 \h </w:instrText>
      </w:r>
      <w:r>
        <w:fldChar w:fldCharType="separate"/>
      </w:r>
      <w:r w:rsidR="00043E46" w:rsidRPr="003B5532">
        <w:t>(</w:t>
      </w:r>
      <w:r w:rsidR="00043E46">
        <w:rPr>
          <w:noProof/>
        </w:rPr>
        <w:t>8</w:t>
      </w:r>
      <w:r w:rsidR="00043E46" w:rsidRPr="003B5532">
        <w:t>)</w:t>
      </w:r>
      <w:r>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44D736DF" w14:textId="77777777" w:rsidTr="00571986">
        <w:tc>
          <w:tcPr>
            <w:tcW w:w="3500" w:type="pct"/>
            <w:vAlign w:val="center"/>
          </w:tcPr>
          <w:p w14:paraId="56B7A1B1" w14:textId="77777777" w:rsidR="00BE2E10" w:rsidRPr="009F0925" w:rsidRDefault="00652141" w:rsidP="00571986">
            <w:pPr>
              <w:pStyle w:val="1TeksCharChar"/>
              <w:rPr>
                <w:i/>
              </w:rPr>
            </w:pPr>
            <m:oMathPara>
              <m:oMathParaPr>
                <m:jc m:val="left"/>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m:t>
                          </m:r>
                        </m:e>
                      </m:mr>
                      <m:mr>
                        <m:e>
                          <m:r>
                            <w:rPr>
                              <w:rFonts w:ascii="Cambria Math" w:hAnsi="Cambria Math"/>
                            </w:rPr>
                            <m:t>C</m:t>
                          </m:r>
                        </m:e>
                      </m:mr>
                    </m:m>
                  </m:e>
                </m:d>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b/>
                                    </w:rPr>
                                  </m:ctrlPr>
                                </m:sSubPr>
                                <m:e>
                                  <m:r>
                                    <m:rPr>
                                      <m:sty m:val="b"/>
                                    </m:rPr>
                                    <w:rPr>
                                      <w:rFonts w:ascii="Cambria Math" w:hAnsi="Cambria Math"/>
                                    </w:rPr>
                                    <m:t>ρ</m:t>
                                  </m:r>
                                </m:e>
                                <m:sub>
                                  <m:r>
                                    <m:rPr>
                                      <m:sty m:val="b"/>
                                    </m:rPr>
                                    <w:rPr>
                                      <w:rFonts w:ascii="Cambria Math" w:hAnsi="Cambria Math"/>
                                    </w:rPr>
                                    <m:t>t</m:t>
                                  </m:r>
                                </m:sub>
                              </m:sSub>
                            </m:e>
                            <m:e>
                              <m:r>
                                <m:rPr>
                                  <m:sty m:val="b"/>
                                </m:rPr>
                                <w:rPr>
                                  <w:rFonts w:ascii="Cambria Math" w:hAnsi="Cambria Math"/>
                                </w:rPr>
                                <m:t>1</m:t>
                              </m:r>
                            </m:e>
                          </m:mr>
                        </m:m>
                      </m:e>
                    </m:d>
                  </m:e>
                  <m:sup>
                    <m:r>
                      <m:rPr>
                        <m:sty m:val="p"/>
                      </m:rPr>
                      <w:rPr>
                        <w:rFonts w:ascii="Cambria Math" w:hAnsi="Cambria Math"/>
                      </w:rPr>
                      <m:t>-1</m:t>
                    </m:r>
                  </m:sup>
                </m:sSup>
                <m:r>
                  <m:rPr>
                    <m:sty m:val="p"/>
                  </m:rPr>
                  <w:rPr>
                    <w:rFonts w:ascii="Cambria Math" w:hAnsi="Cambria Math"/>
                  </w:rPr>
                  <m:t xml:space="preserve"> </m:t>
                </m:r>
                <m:r>
                  <m:rPr>
                    <m:sty m:val="b"/>
                  </m:rPr>
                  <w:rPr>
                    <w:rFonts w:ascii="Cambria Math" w:hAnsi="Cambria Math"/>
                  </w:rPr>
                  <m:t>DN</m:t>
                </m:r>
              </m:oMath>
            </m:oMathPara>
          </w:p>
        </w:tc>
        <w:tc>
          <w:tcPr>
            <w:tcW w:w="750" w:type="pct"/>
            <w:vAlign w:val="center"/>
          </w:tcPr>
          <w:p w14:paraId="5DC2F425" w14:textId="77777777" w:rsidR="00BE2E10" w:rsidRDefault="00BE2E10" w:rsidP="00571986">
            <w:pPr>
              <w:pStyle w:val="1TeksCharChar"/>
            </w:pPr>
          </w:p>
        </w:tc>
        <w:tc>
          <w:tcPr>
            <w:tcW w:w="750" w:type="pct"/>
            <w:vAlign w:val="center"/>
          </w:tcPr>
          <w:p w14:paraId="1B1D0F0D" w14:textId="648EC99D" w:rsidR="00BE2E10" w:rsidRPr="003B5532" w:rsidRDefault="00BE2E10" w:rsidP="00571986">
            <w:pPr>
              <w:pStyle w:val="Caption"/>
              <w:jc w:val="right"/>
              <w:rPr>
                <w:sz w:val="24"/>
                <w:szCs w:val="24"/>
              </w:rPr>
            </w:pPr>
            <w:bookmarkStart w:id="143" w:name="_Ref389821072"/>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8</w:t>
            </w:r>
            <w:r w:rsidR="000D1EF3">
              <w:rPr>
                <w:sz w:val="24"/>
                <w:szCs w:val="24"/>
              </w:rPr>
              <w:fldChar w:fldCharType="end"/>
            </w:r>
            <w:r w:rsidRPr="003B5532">
              <w:rPr>
                <w:sz w:val="24"/>
                <w:szCs w:val="24"/>
              </w:rPr>
              <w:t>)</w:t>
            </w:r>
            <w:bookmarkEnd w:id="143"/>
          </w:p>
        </w:tc>
      </w:tr>
    </w:tbl>
    <w:p w14:paraId="0F60D7FD" w14:textId="270F4BCD" w:rsidR="00BE2E10" w:rsidRDefault="00BE2E10" w:rsidP="00BE2E10">
      <w:pPr>
        <w:pStyle w:val="1TeksCharChar"/>
      </w:pPr>
      <w:proofErr w:type="gramStart"/>
      <w:r>
        <w:t>where</w:t>
      </w:r>
      <w:proofErr w:type="gramEnd"/>
      <w:r>
        <w:t xml:space="preserve"> </w:t>
      </w:r>
      <m:oMath>
        <m:sSub>
          <m:sSubPr>
            <m:ctrlPr>
              <w:rPr>
                <w:rFonts w:ascii="Cambria Math" w:hAnsi="Cambria Math"/>
                <w:b/>
              </w:rPr>
            </m:ctrlPr>
          </m:sSubPr>
          <m:e>
            <m:r>
              <m:rPr>
                <m:sty m:val="b"/>
              </m:rPr>
              <w:rPr>
                <w:rFonts w:ascii="Cambria Math" w:hAnsi="Cambria Math"/>
              </w:rPr>
              <m:t>ρ</m:t>
            </m:r>
          </m:e>
          <m:sub>
            <m:r>
              <m:rPr>
                <m:sty m:val="b"/>
              </m:rPr>
              <w:rPr>
                <w:rFonts w:ascii="Cambria Math" w:hAnsi="Cambria Math"/>
              </w:rPr>
              <m:t>t</m:t>
            </m:r>
          </m:sub>
        </m:sSub>
      </m:oMath>
      <w:r>
        <w:t xml:space="preserve"> and </w:t>
      </w:r>
      <m:oMath>
        <m:r>
          <m:rPr>
            <m:sty m:val="b"/>
          </m:rPr>
          <w:rPr>
            <w:rFonts w:ascii="Cambria Math" w:hAnsi="Cambria Math"/>
          </w:rPr>
          <m:t>DN</m:t>
        </m:r>
      </m:oMath>
      <w:r>
        <w:t xml:space="preserve"> are row vectors of the </w:t>
      </w:r>
      <w:r w:rsidRPr="009F0925">
        <w:rPr>
          <w:i/>
        </w:rPr>
        <w:t>N</w:t>
      </w:r>
      <w:r>
        <w:t xml:space="preserve"> values inside the sliding window and </w:t>
      </w:r>
      <m:oMath>
        <m:r>
          <m:rPr>
            <m:sty m:val="b"/>
          </m:rPr>
          <w:rPr>
            <w:rFonts w:ascii="Cambria Math" w:hAnsi="Cambria Math"/>
          </w:rPr>
          <m:t>1</m:t>
        </m:r>
      </m:oMath>
      <w:r>
        <w:t xml:space="preserve"> is a row vector of ones of length </w:t>
      </w:r>
      <w:r w:rsidRPr="0030686A">
        <w:rPr>
          <w:i/>
        </w:rPr>
        <w:t>N</w:t>
      </w:r>
      <w:r>
        <w:t xml:space="preserve">.  </w:t>
      </w:r>
      <m:oMath>
        <m:sSub>
          <m:sSubPr>
            <m:ctrlPr>
              <w:rPr>
                <w:rFonts w:ascii="Cambria Math" w:hAnsi="Cambria Math"/>
                <w:b/>
              </w:rPr>
            </m:ctrlPr>
          </m:sSubPr>
          <m:e>
            <m:r>
              <m:rPr>
                <m:sty m:val="b"/>
              </m:rPr>
              <w:rPr>
                <w:rFonts w:ascii="Cambria Math" w:hAnsi="Cambria Math"/>
              </w:rPr>
              <m:t>ρ</m:t>
            </m:r>
          </m:e>
          <m:sub>
            <m:r>
              <m:rPr>
                <m:sty m:val="b"/>
              </m:rPr>
              <w:rPr>
                <w:rFonts w:ascii="Cambria Math" w:hAnsi="Cambria Math"/>
              </w:rPr>
              <m:t>t</m:t>
            </m:r>
          </m:sub>
        </m:sSub>
      </m:oMath>
      <w:r>
        <w:t xml:space="preserve"> </w:t>
      </w:r>
      <w:proofErr w:type="gramStart"/>
      <w:r>
        <w:t>is</w:t>
      </w:r>
      <w:proofErr w:type="gramEnd"/>
      <w:r>
        <w:t xml:space="preserve"> obtained from the refere</w:t>
      </w:r>
      <w:proofErr w:type="spellStart"/>
      <w:r>
        <w:t>nce</w:t>
      </w:r>
      <w:proofErr w:type="spellEnd"/>
      <w:r>
        <w:t xml:space="preserve"> image and </w:t>
      </w:r>
      <m:oMath>
        <m:r>
          <m:rPr>
            <m:sty m:val="b"/>
          </m:rPr>
          <w:rPr>
            <w:rFonts w:ascii="Cambria Math" w:hAnsi="Cambria Math"/>
          </w:rPr>
          <m:t>DN</m:t>
        </m:r>
      </m:oMath>
      <w:r>
        <w:t xml:space="preserve"> from the aerial image(s). The sliding window should consist of at least two pixels to solve for the two parameters.  In circumstances where the camera offset,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is zero and atmospheric reflectance, </w:t>
      </w:r>
      <m:oMath>
        <m:sSub>
          <m:sSubPr>
            <m:ctrlPr>
              <w:rPr>
                <w:rFonts w:ascii="Cambria Math" w:hAnsi="Cambria Math"/>
                <w:i/>
              </w:rPr>
            </m:ctrlPr>
          </m:sSubPr>
          <m:e>
            <m:r>
              <w:rPr>
                <w:rFonts w:ascii="Cambria Math" w:hAnsi="Cambria Math"/>
              </w:rPr>
              <m:t>ρ</m:t>
            </m:r>
          </m:e>
          <m:sub>
            <m:r>
              <w:rPr>
                <w:rFonts w:ascii="Cambria Math" w:hAnsi="Cambria Math"/>
              </w:rPr>
              <m:t>a</m:t>
            </m:r>
          </m:sub>
        </m:sSub>
      </m:oMath>
      <w:r>
        <w:t xml:space="preserve">, is small,   </w:t>
      </w:r>
      <w:r w:rsidRPr="002A51EE">
        <w:rPr>
          <w:i/>
        </w:rPr>
        <w:t>C</w:t>
      </w:r>
      <w:r>
        <w:t xml:space="preserve"> may be regarded as being sufficiently small to be omitted from the model, in which case a sliding window of one pixel may be used.  In order to accommodate the differing spatial resolutions, </w:t>
      </w:r>
      <m:oMath>
        <m:r>
          <w:rPr>
            <w:rFonts w:ascii="Cambria Math" w:hAnsi="Cambria Math"/>
          </w:rPr>
          <m:t>M</m:t>
        </m:r>
      </m:oMath>
      <w:r>
        <w:t xml:space="preserve"> and </w:t>
      </w:r>
      <m:oMath>
        <m:r>
          <w:rPr>
            <w:rFonts w:ascii="Cambria Math" w:hAnsi="Cambria Math"/>
          </w:rPr>
          <m:t>C</m:t>
        </m:r>
      </m:oMath>
      <w:r>
        <w:t xml:space="preserve"> must be found at the reference spatial </w:t>
      </w:r>
      <w:r>
        <w:lastRenderedPageBreak/>
        <w:t xml:space="preserve">resolution, resampled to the aerial spatial resolution, and then used to estimate surface reflectance at this resolution by inverting the relationship of Equation </w:t>
      </w:r>
      <w:r>
        <w:fldChar w:fldCharType="begin"/>
      </w:r>
      <w:r>
        <w:instrText xml:space="preserve"> REF _Ref391633308 \h </w:instrText>
      </w:r>
      <w:r>
        <w:fldChar w:fldCharType="separate"/>
      </w:r>
      <w:r w:rsidR="00043E46" w:rsidRPr="003B5532">
        <w:t>(</w:t>
      </w:r>
      <w:r w:rsidR="00043E46">
        <w:rPr>
          <w:noProof/>
        </w:rPr>
        <w:t>5</w:t>
      </w:r>
      <w:r>
        <w:fldChar w:fldCharType="end"/>
      </w:r>
      <w:r>
        <w:t xml:space="preserve">).  </w:t>
      </w:r>
    </w:p>
    <w:p w14:paraId="114AC99F" w14:textId="77777777" w:rsidR="00BE2E10" w:rsidRDefault="00BE2E10" w:rsidP="00BE2E10">
      <w:pPr>
        <w:pStyle w:val="1TeksCharChar"/>
      </w:pPr>
      <w:r>
        <w:t>The procedure follows these steps:</w:t>
      </w:r>
    </w:p>
    <w:p w14:paraId="7D25A1E3" w14:textId="1D1A0D8C" w:rsidR="00BE2E10" w:rsidRDefault="006C138E" w:rsidP="00BE2E10">
      <w:pPr>
        <w:pStyle w:val="1TeksCharChar"/>
        <w:numPr>
          <w:ilvl w:val="0"/>
          <w:numId w:val="14"/>
        </w:numPr>
      </w:pPr>
      <w:r>
        <w:t xml:space="preserve">Resample </w:t>
      </w:r>
      <w:r w:rsidR="00BE2E10">
        <w:t>uncalibrated aerial images to the reference image resolution and grid.</w:t>
      </w:r>
    </w:p>
    <w:p w14:paraId="27C08C75" w14:textId="123D441A" w:rsidR="00BE2E10" w:rsidRDefault="006C138E" w:rsidP="00BE2E10">
      <w:pPr>
        <w:pStyle w:val="1TeksCharChar"/>
        <w:numPr>
          <w:ilvl w:val="0"/>
          <w:numId w:val="14"/>
        </w:numPr>
      </w:pPr>
      <w:r>
        <w:t>Calculate e</w:t>
      </w:r>
      <w:r w:rsidR="00BE2E10">
        <w:t>stimate</w:t>
      </w:r>
      <w:r>
        <w:t>s</w:t>
      </w:r>
      <w:r w:rsidR="00BE2E10">
        <w:t xml:space="preserve"> of </w:t>
      </w:r>
      <m:oMath>
        <m:r>
          <w:rPr>
            <w:rFonts w:ascii="Cambria Math" w:hAnsi="Cambria Math"/>
          </w:rPr>
          <m:t>M</m:t>
        </m:r>
      </m:oMath>
      <w:r w:rsidR="00BE2E10">
        <w:t xml:space="preserve"> and </w:t>
      </w:r>
      <m:oMath>
        <m:r>
          <w:rPr>
            <w:rFonts w:ascii="Cambria Math" w:hAnsi="Cambria Math"/>
          </w:rPr>
          <m:t>C</m:t>
        </m:r>
      </m:oMath>
      <w:r w:rsidR="00BE2E10">
        <w:t xml:space="preserve"> for each pixel of each band of the reference image using Equation </w:t>
      </w:r>
      <w:r w:rsidR="00BE2E10">
        <w:fldChar w:fldCharType="begin"/>
      </w:r>
      <w:r w:rsidR="00BE2E10">
        <w:instrText xml:space="preserve"> REF _Ref389821072 \h </w:instrText>
      </w:r>
      <w:r w:rsidR="00BE2E10">
        <w:fldChar w:fldCharType="separate"/>
      </w:r>
      <w:r w:rsidR="00043E46" w:rsidRPr="003B5532">
        <w:t>(</w:t>
      </w:r>
      <w:r w:rsidR="00043E46">
        <w:rPr>
          <w:noProof/>
        </w:rPr>
        <w:t>8</w:t>
      </w:r>
      <w:r w:rsidR="00043E46" w:rsidRPr="003B5532">
        <w:t>)</w:t>
      </w:r>
      <w:r w:rsidR="00BE2E10">
        <w:fldChar w:fldCharType="end"/>
      </w:r>
      <w:r w:rsidR="00BE2E10">
        <w:t xml:space="preserve">.  This forms two multi-band </w:t>
      </w:r>
      <w:proofErr w:type="spellStart"/>
      <w:r w:rsidR="00BE2E10">
        <w:t>rasters</w:t>
      </w:r>
      <w:proofErr w:type="spellEnd"/>
      <w:r w:rsidR="00BE2E10">
        <w:t xml:space="preserve"> </w:t>
      </w:r>
      <w:r w:rsidR="00BE2E10" w:rsidRPr="009768F8">
        <w:rPr>
          <w:b/>
        </w:rPr>
        <w:t>M</w:t>
      </w:r>
      <w:r w:rsidR="00BE2E10">
        <w:t xml:space="preserve"> and </w:t>
      </w:r>
      <w:r w:rsidR="00BE2E10" w:rsidRPr="009768F8">
        <w:rPr>
          <w:b/>
        </w:rPr>
        <w:t>C</w:t>
      </w:r>
      <w:r w:rsidR="00BE2E10">
        <w:t>.</w:t>
      </w:r>
    </w:p>
    <w:p w14:paraId="20D93C3F" w14:textId="13FC6254" w:rsidR="00BE2E10" w:rsidRDefault="006C138E" w:rsidP="00BE2E10">
      <w:pPr>
        <w:pStyle w:val="1TeksCharChar"/>
        <w:numPr>
          <w:ilvl w:val="0"/>
          <w:numId w:val="14"/>
        </w:numPr>
      </w:pPr>
      <w:r>
        <w:t xml:space="preserve">Resample </w:t>
      </w:r>
      <w:r w:rsidR="00BE2E10" w:rsidRPr="009768F8">
        <w:rPr>
          <w:b/>
        </w:rPr>
        <w:t>M</w:t>
      </w:r>
      <w:r w:rsidR="00BE2E10">
        <w:t xml:space="preserve"> and </w:t>
      </w:r>
      <w:r w:rsidR="00BE2E10" w:rsidRPr="009768F8">
        <w:rPr>
          <w:b/>
        </w:rPr>
        <w:t>C</w:t>
      </w:r>
      <w:r w:rsidR="00BE2E10">
        <w:t xml:space="preserve"> </w:t>
      </w:r>
      <w:proofErr w:type="spellStart"/>
      <w:r w:rsidR="00BE2E10">
        <w:t>rasters</w:t>
      </w:r>
      <w:proofErr w:type="spellEnd"/>
      <w:r w:rsidR="00BE2E10">
        <w:t xml:space="preserve"> to the aerial image resolution and grid.</w:t>
      </w:r>
    </w:p>
    <w:p w14:paraId="48E90B43" w14:textId="0CFEFC2B" w:rsidR="00BE2E10" w:rsidRDefault="006C138E" w:rsidP="00BE2E10">
      <w:pPr>
        <w:pStyle w:val="1TeksCharChar"/>
        <w:numPr>
          <w:ilvl w:val="0"/>
          <w:numId w:val="14"/>
        </w:numPr>
      </w:pPr>
      <w:r>
        <w:t xml:space="preserve">Calculate estimated </w:t>
      </w:r>
      <w:r w:rsidR="00BE2E10">
        <w:t xml:space="preserve">surface reflectance for each pixel of each band of the uncalibrated aerial image, using Equation </w:t>
      </w:r>
      <w:r w:rsidR="00BE2E10">
        <w:fldChar w:fldCharType="begin"/>
      </w:r>
      <w:r w:rsidR="00BE2E10">
        <w:instrText xml:space="preserve"> REF _Ref389750707 \h </w:instrText>
      </w:r>
      <w:r w:rsidR="00BE2E10">
        <w:fldChar w:fldCharType="separate"/>
      </w:r>
      <w:r w:rsidR="00043E46" w:rsidRPr="003B5532">
        <w:t>(</w:t>
      </w:r>
      <w:r w:rsidR="00043E46">
        <w:rPr>
          <w:noProof/>
        </w:rPr>
        <w:t>5</w:t>
      </w:r>
      <w:r w:rsidR="00043E46" w:rsidRPr="003B5532">
        <w:t>)</w:t>
      </w:r>
      <w:r w:rsidR="00BE2E10">
        <w:fldChar w:fldCharType="end"/>
      </w:r>
      <w:r w:rsidR="00BE2E10">
        <w:t>.</w:t>
      </w:r>
    </w:p>
    <w:p w14:paraId="2F61E308" w14:textId="77777777" w:rsidR="00BE2E10" w:rsidRDefault="00BE2E10" w:rsidP="00BE2E10">
      <w:pPr>
        <w:pStyle w:val="1TeksCharChar"/>
      </w:pPr>
    </w:p>
    <w:p w14:paraId="594F6DA4" w14:textId="4ABFEB2E" w:rsidR="00BE2E10" w:rsidRDefault="00BE2E10" w:rsidP="00BE2E10">
      <w:pPr>
        <w:pStyle w:val="1TeksCharChar"/>
      </w:pPr>
      <w:r>
        <w:t xml:space="preserve">It is important to note that the proposed method assumes the spectral responses of the reference and uncalibrated sensors are identical.  In practice, this does not hold true.  The relation between surface reflectance and sensor measurement in Equation </w:t>
      </w:r>
      <w:r>
        <w:fldChar w:fldCharType="begin"/>
      </w:r>
      <w:r>
        <w:instrText xml:space="preserve"> REF _Ref389750707 \h </w:instrText>
      </w:r>
      <w:r>
        <w:fldChar w:fldCharType="separate"/>
      </w:r>
      <w:r w:rsidR="00043E46" w:rsidRPr="003B5532">
        <w:t>(</w:t>
      </w:r>
      <w:r w:rsidR="00043E46">
        <w:rPr>
          <w:noProof/>
        </w:rPr>
        <w:t>5</w:t>
      </w:r>
      <w:r w:rsidR="00043E46" w:rsidRPr="003B5532">
        <w:t>)</w:t>
      </w:r>
      <w:r>
        <w:fldChar w:fldCharType="end"/>
      </w:r>
      <w:r>
        <w:t xml:space="preserve"> becomes non-linear when including the spectral response effect.  The surface reflectance in Equation </w:t>
      </w:r>
      <w:r>
        <w:fldChar w:fldCharType="begin"/>
      </w:r>
      <w:r>
        <w:instrText xml:space="preserve"> REF _Ref389750707 \h </w:instrText>
      </w:r>
      <w:r>
        <w:fldChar w:fldCharType="separate"/>
      </w:r>
      <w:r w:rsidR="00043E46" w:rsidRPr="003B5532">
        <w:t>(</w:t>
      </w:r>
      <w:r w:rsidR="00043E46">
        <w:rPr>
          <w:noProof/>
        </w:rPr>
        <w:t>5</w:t>
      </w:r>
      <w:r w:rsidR="00043E46" w:rsidRPr="003B5532">
        <w:t>)</w:t>
      </w:r>
      <w:r>
        <w:fldChar w:fldCharType="end"/>
      </w:r>
      <w:r>
        <w:t xml:space="preserve"> is a band-averaged quantity as represented by Equation </w:t>
      </w:r>
      <w:r>
        <w:fldChar w:fldCharType="begin"/>
      </w:r>
      <w:r>
        <w:instrText xml:space="preserve"> REF _Ref445899707 \h </w:instrText>
      </w:r>
      <w:r>
        <w:fldChar w:fldCharType="separate"/>
      </w:r>
      <w:r w:rsidR="00043E46" w:rsidRPr="003B5532">
        <w:t>(</w:t>
      </w:r>
      <w:r w:rsidR="00043E46">
        <w:rPr>
          <w:noProof/>
        </w:rPr>
        <w:t>9</w:t>
      </w:r>
      <w:r w:rsidR="00043E46" w:rsidRPr="003B5532">
        <w:t>)</w:t>
      </w:r>
      <w:r>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244888C8" w14:textId="77777777" w:rsidTr="00571986">
        <w:tc>
          <w:tcPr>
            <w:tcW w:w="3500" w:type="pct"/>
            <w:vAlign w:val="center"/>
          </w:tcPr>
          <w:p w14:paraId="572E0E35" w14:textId="77777777" w:rsidR="00BE2E10" w:rsidRPr="00C7314F" w:rsidRDefault="00652141" w:rsidP="00571986">
            <w:pPr>
              <w:pStyle w:val="1TeksCharChar"/>
            </w:pP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m:t>
              </m:r>
              <m:f>
                <m:fPr>
                  <m:ctrlPr>
                    <w:rPr>
                      <w:rFonts w:ascii="Cambria Math" w:hAnsi="Cambria Math"/>
                      <w:i/>
                    </w:rPr>
                  </m:ctrlPr>
                </m:fPr>
                <m:num>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(λ)R(λ)dλ</m:t>
                      </m:r>
                    </m:e>
                  </m:nary>
                </m:num>
                <m:den>
                  <m:nary>
                    <m:naryPr>
                      <m:limLoc m:val="undOvr"/>
                      <m:subHide m:val="1"/>
                      <m:supHide m:val="1"/>
                      <m:ctrlPr>
                        <w:rPr>
                          <w:rFonts w:ascii="Cambria Math" w:hAnsi="Cambria Math"/>
                          <w:i/>
                        </w:rPr>
                      </m:ctrlPr>
                    </m:naryPr>
                    <m:sub/>
                    <m:sup/>
                    <m:e>
                      <m:r>
                        <w:rPr>
                          <w:rFonts w:ascii="Cambria Math" w:hAnsi="Cambria Math"/>
                        </w:rPr>
                        <m:t>R(λ)dλ</m:t>
                      </m:r>
                    </m:e>
                  </m:nary>
                </m:den>
              </m:f>
            </m:oMath>
            <w:r w:rsidR="00BE2E10">
              <w:t xml:space="preserve"> </w:t>
            </w:r>
          </w:p>
        </w:tc>
        <w:tc>
          <w:tcPr>
            <w:tcW w:w="750" w:type="pct"/>
            <w:vAlign w:val="center"/>
          </w:tcPr>
          <w:p w14:paraId="1CE3FB18" w14:textId="77777777" w:rsidR="00BE2E10" w:rsidRDefault="00BE2E10" w:rsidP="00571986">
            <w:pPr>
              <w:pStyle w:val="1TeksCharChar"/>
            </w:pPr>
          </w:p>
        </w:tc>
        <w:tc>
          <w:tcPr>
            <w:tcW w:w="750" w:type="pct"/>
            <w:vAlign w:val="center"/>
          </w:tcPr>
          <w:p w14:paraId="71249A83" w14:textId="0F64E9EC" w:rsidR="00BE2E10" w:rsidRPr="003B5532" w:rsidRDefault="00BE2E10" w:rsidP="00571986">
            <w:pPr>
              <w:pStyle w:val="Caption"/>
              <w:jc w:val="right"/>
              <w:rPr>
                <w:sz w:val="24"/>
                <w:szCs w:val="24"/>
              </w:rPr>
            </w:pPr>
            <w:bookmarkStart w:id="144" w:name="_Ref452898092"/>
            <w:bookmarkStart w:id="145" w:name="_Ref445899707"/>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9</w:t>
            </w:r>
            <w:r w:rsidR="000D1EF3">
              <w:rPr>
                <w:sz w:val="24"/>
                <w:szCs w:val="24"/>
              </w:rPr>
              <w:fldChar w:fldCharType="end"/>
            </w:r>
            <w:bookmarkEnd w:id="144"/>
            <w:r w:rsidRPr="003B5532">
              <w:rPr>
                <w:sz w:val="24"/>
                <w:szCs w:val="24"/>
              </w:rPr>
              <w:t>)</w:t>
            </w:r>
            <w:bookmarkEnd w:id="145"/>
          </w:p>
        </w:tc>
      </w:tr>
    </w:tbl>
    <w:p w14:paraId="0DB4176F" w14:textId="5A8779E5" w:rsidR="00BE2E10" w:rsidRDefault="00BE2E10" w:rsidP="00BE2E10">
      <w:pPr>
        <w:pStyle w:val="1TeksCharChar"/>
      </w:pPr>
      <w:proofErr w:type="gramStart"/>
      <w:r>
        <w:t>where</w:t>
      </w:r>
      <w:proofErr w:type="gramEnd"/>
      <w:r>
        <w:t xml:space="preserve"> </w:t>
      </w: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(λ)</m:t>
        </m:r>
      </m:oMath>
      <w:r>
        <w:t xml:space="preserve"> is the spectral surface reflectance and </w:t>
      </w:r>
      <m:oMath>
        <m:r>
          <w:rPr>
            <w:rFonts w:ascii="Cambria Math" w:hAnsi="Cambria Math"/>
          </w:rPr>
          <m:t>R(λ)</m:t>
        </m:r>
      </m:oMath>
      <w:r>
        <w:t xml:space="preserve"> is the sensor relative spectral response (RSR) for a particular band.  Without knowledge of the surface reflectance spectra, it is not possible to completely calibrate for this effect.  </w:t>
      </w:r>
      <w:r w:rsidR="00F45483">
        <w:t xml:space="preserve">However, </w:t>
      </w:r>
      <w:r>
        <w:t xml:space="preserve">for real world surface </w:t>
      </w:r>
      <w:proofErr w:type="spellStart"/>
      <w:r>
        <w:t>reflectances</w:t>
      </w:r>
      <w:proofErr w:type="spellEnd"/>
      <w:r>
        <w:t xml:space="preserve"> </w:t>
      </w:r>
      <w:r w:rsidR="00F45483">
        <w:t xml:space="preserve">it can </w:t>
      </w:r>
      <w:r w:rsidR="001039F5">
        <w:t xml:space="preserve">often </w:t>
      </w:r>
      <w:r w:rsidR="00F45483">
        <w:t xml:space="preserve">be shown that </w:t>
      </w:r>
      <w:r>
        <w:t xml:space="preserve">the relationship between the band averaged values for different sensors is approximately linear </w:t>
      </w:r>
      <w:r>
        <w:fldChar w:fldCharType="begin" w:fldLock="1"/>
      </w:r>
      <w:r w:rsidR="000B29C2">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"ITEM-2",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"mendeley" : { "formattedCitation" : "(Gao et al., 2013; Jiang and Li, 2009)", "plainTextFormattedCitation" : "(Gao et al., 2013; Jiang and Li, 2009)", "previouslyFormattedCitation" : "(Gao et al., 2013; Jiang and Li, 2009)" }, "properties" : { "noteIndex" : 0 }, "schema" : "https://github.com/citation-style-language/schema/raw/master/csl-citation.json" }</w:instrText>
      </w:r>
      <w:r>
        <w:fldChar w:fldCharType="separate"/>
      </w:r>
      <w:r w:rsidR="000B29C2" w:rsidRPr="000B29C2">
        <w:rPr>
          <w:noProof/>
        </w:rPr>
        <w:t>(Gao et al., 2013; Jiang and Li, 2009)</w:t>
      </w:r>
      <w:r>
        <w:fldChar w:fldCharType="end"/>
      </w:r>
      <w:r>
        <w:t xml:space="preserve">.  </w:t>
      </w:r>
      <w:r w:rsidR="00F45483">
        <w:t>T</w:t>
      </w:r>
      <w:r>
        <w:t>his means the relationship between surface reflectance and sensor measurement remains approximately linear even when the sensor spectral response</w:t>
      </w:r>
      <w:r w:rsidR="00F45483">
        <w:t xml:space="preserve"> is considered</w:t>
      </w:r>
      <w:r>
        <w:t xml:space="preserve">.  Although the calibration method proposed in this paper does not explicitly compensate for sensor spectral responses, it is assumed that the effect is locally linear and will consequently be incorporated into the model of Equation </w:t>
      </w:r>
      <w:r>
        <w:fldChar w:fldCharType="begin"/>
      </w:r>
      <w:r>
        <w:instrText xml:space="preserve"> REF _Ref389750707 \h </w:instrText>
      </w:r>
      <w:r>
        <w:fldChar w:fldCharType="separate"/>
      </w:r>
      <w:r w:rsidR="00043E46" w:rsidRPr="003B5532">
        <w:t>(</w:t>
      </w:r>
      <w:r w:rsidR="00043E46">
        <w:rPr>
          <w:noProof/>
        </w:rPr>
        <w:t>5</w:t>
      </w:r>
      <w:r w:rsidR="00043E46" w:rsidRPr="003B5532">
        <w:t>)</w:t>
      </w:r>
      <w:r>
        <w:fldChar w:fldCharType="end"/>
      </w:r>
      <w:r>
        <w:t>.  This assumption is supported with simulations for the case study sensors in Section</w:t>
      </w:r>
      <w:r w:rsidR="008F5D92">
        <w:t xml:space="preserve"> </w:t>
      </w:r>
      <w:r w:rsidR="008F5D92">
        <w:fldChar w:fldCharType="begin"/>
      </w:r>
      <w:r w:rsidR="008F5D92">
        <w:instrText xml:space="preserve"> REF _Ref452296021 \r \h </w:instrText>
      </w:r>
      <w:r w:rsidR="008F5D92">
        <w:fldChar w:fldCharType="separate"/>
      </w:r>
      <w:r w:rsidR="00043E46">
        <w:t>2.3</w:t>
      </w:r>
      <w:r w:rsidR="008F5D92">
        <w:fldChar w:fldCharType="end"/>
      </w:r>
      <w:r>
        <w:t xml:space="preserve">. </w:t>
      </w:r>
    </w:p>
    <w:p w14:paraId="50F3A855" w14:textId="77777777" w:rsidR="00BE2E10" w:rsidRDefault="00BE2E10" w:rsidP="00BE2E10">
      <w:pPr>
        <w:pStyle w:val="1TeksCharChar"/>
      </w:pPr>
    </w:p>
    <w:p w14:paraId="5F934B40" w14:textId="0AE7799C" w:rsidR="00F45483" w:rsidRDefault="00BE2E10" w:rsidP="00BE2E10">
      <w:pPr>
        <w:pStyle w:val="1TeksCharChar"/>
      </w:pPr>
      <w:r>
        <w:lastRenderedPageBreak/>
        <w:t>The choice of resampling algorithms in steps 1 and 3 of the procedure are important</w:t>
      </w:r>
      <w:r w:rsidR="00F45483">
        <w:t xml:space="preserve">, especially </w:t>
      </w:r>
      <w:r>
        <w:t>when there is a large difference in the spatial resolution of the aerial and reference images.  Optical imaging systems are linear and thus subject to the superposition principle which manifests as spectral mixing</w:t>
      </w:r>
      <w:r w:rsidR="007B11F1">
        <w:t xml:space="preserve"> </w:t>
      </w:r>
      <w:r w:rsidR="00D65053">
        <w:fldChar w:fldCharType="begin" w:fldLock="1"/>
      </w:r>
      <w:r w:rsidR="000B29C2">
        <w:instrText>ADDIN CSL_CITATION { "citationItems" : [ { "id" : "ITEM-1", "itemData" : { "ISBN" : "019158908X", "abstract" : "Providing a picture of modern physical optics as an expert would see it, this clear exposition of the most useful ideas of optics will be accessible to undergraduate students. This textbook covers both classical and modern optics and is based on a course offered by Moscow State University in recent years - the main objective of which was to provide a comprehensive presentation of the fundamentals of the subject. Containing a much higher proportion of topical material than conventional textbooks the contents include electromagnetic theory of light, optical radiation physics and the physics of interaction of radiation with matter. Among the contemporary topics discussed most comprehensively are lasers, nonlinear optics, and new methods of optical spectroscopy.", "author" : [ { "dropping-particle" : "", "family" : "Akhmanov", "given" : "S. A.", "non-dropping-particle" : "", "parse-names" : false, "suffix" : "" }, { "dropping-particle" : "", "family" : "Nikitin", "given" : "S. Yu.", "non-dropping-particle" : "", "parse-names" : false, "suffix" : "" } ], "id" : "ITEM-1", "issued" : { "date-parts" : [ [ "1997" ] ] }, "number-of-pages" : "504", "publisher" : "Clarendon Press", "publisher-place" : "Oxford", "title" : "Physical Optics", "type" : "book" }, "uris" : [ "http://www.mendeley.com/documents/?uuid=11dc1cfa-9d56-4734-a72d-6fffeee7344d" ] } ], "mendeley" : { "formattedCitation" : "(Akhmanov and Nikitin, 1997)", "plainTextFormattedCitation" : "(Akhmanov and Nikitin, 1997)", "previouslyFormattedCitation" : "(Akhmanov and Nikitin, 1997)" }, "properties" : { "noteIndex" : 0 }, "schema" : "https://github.com/citation-style-language/schema/raw/master/csl-citation.json" }</w:instrText>
      </w:r>
      <w:r w:rsidR="00D65053">
        <w:fldChar w:fldCharType="separate"/>
      </w:r>
      <w:r w:rsidR="000B29C2" w:rsidRPr="000B29C2">
        <w:rPr>
          <w:noProof/>
        </w:rPr>
        <w:t>(Akhmanov and Nikitin, 1997)</w:t>
      </w:r>
      <w:r w:rsidR="00D65053">
        <w:fldChar w:fldCharType="end"/>
      </w:r>
      <w:r>
        <w:t xml:space="preserve">.  </w:t>
      </w:r>
      <w:r w:rsidR="00F45483">
        <w:t>A</w:t>
      </w:r>
      <w:r>
        <w:t>veraging the uncalibrated image over each reference pixel area is recommended</w:t>
      </w:r>
      <w:r w:rsidR="00F45483">
        <w:t xml:space="preserve"> when </w:t>
      </w:r>
      <w:proofErr w:type="spellStart"/>
      <w:r w:rsidR="00F45483">
        <w:t>downsampling</w:t>
      </w:r>
      <w:proofErr w:type="spellEnd"/>
      <w:r w:rsidR="00F45483">
        <w:t xml:space="preserve"> in step 1</w:t>
      </w:r>
      <w:r>
        <w:t xml:space="preserve">.  This will approximate the spectral mixing that occurs in the larger reference image pixels, although it does not account for the sensors’ differing point spread functions (PSFs).  </w:t>
      </w:r>
      <w:r w:rsidR="00F45483">
        <w:t>In our approach it is assumed that t</w:t>
      </w:r>
      <w:r>
        <w:t xml:space="preserve">he </w:t>
      </w:r>
      <w:r w:rsidR="00F45483">
        <w:t xml:space="preserve">effect of differing </w:t>
      </w:r>
      <w:r>
        <w:t>PSF</w:t>
      </w:r>
      <w:r w:rsidR="00F45483">
        <w:t>s</w:t>
      </w:r>
      <w:r>
        <w:t xml:space="preserve"> is </w:t>
      </w:r>
      <w:r w:rsidR="00F45483">
        <w:t>negligible</w:t>
      </w:r>
      <w:r>
        <w:t xml:space="preserve">.  </w:t>
      </w:r>
    </w:p>
    <w:p w14:paraId="093543AA" w14:textId="77777777" w:rsidR="00F45483" w:rsidRDefault="00F45483" w:rsidP="00BE2E10">
      <w:pPr>
        <w:pStyle w:val="1TeksCharChar"/>
      </w:pPr>
    </w:p>
    <w:p w14:paraId="2E8DA8C2" w14:textId="369B3206" w:rsidR="00BE2E10" w:rsidRDefault="00BE2E10" w:rsidP="00BE2E10">
      <w:pPr>
        <w:pStyle w:val="1TeksCharChar"/>
      </w:pPr>
      <w:r>
        <w:t xml:space="preserve">Standard interpolation algorithms were tested for efficacy when </w:t>
      </w:r>
      <w:proofErr w:type="spellStart"/>
      <w:r>
        <w:t>upsampling</w:t>
      </w:r>
      <w:proofErr w:type="spellEnd"/>
      <w:r>
        <w:t xml:space="preserve"> in step 3.  It is necessary to produce smooth </w:t>
      </w:r>
      <w:r w:rsidRPr="009768F8">
        <w:rPr>
          <w:b/>
        </w:rPr>
        <w:t>M</w:t>
      </w:r>
      <w:r>
        <w:t xml:space="preserve"> and </w:t>
      </w:r>
      <w:r w:rsidRPr="009768F8">
        <w:rPr>
          <w:b/>
        </w:rPr>
        <w:t>C</w:t>
      </w:r>
      <w:r>
        <w:t xml:space="preserve"> </w:t>
      </w:r>
      <w:proofErr w:type="spellStart"/>
      <w:r>
        <w:t>rasters</w:t>
      </w:r>
      <w:proofErr w:type="spellEnd"/>
      <w:r>
        <w:t xml:space="preserve"> in this step to satisfy the assumption of slowly varying atmospheric and BRDF effects and to avoid discontinuities in the final image(s).  Cubic spline interpolation, with its constraints of continuity of the first and second derivatives, was found to best satisfy this requirement.  The </w:t>
      </w:r>
      <w:r w:rsidRPr="00F2526C">
        <w:t>Geospatial Data Abstraction Library</w:t>
      </w:r>
      <w:r>
        <w:t xml:space="preserve"> (GDAL) </w:t>
      </w:r>
      <w:r>
        <w:fldChar w:fldCharType="begin" w:fldLock="1"/>
      </w:r>
      <w:r w:rsidR="000B29C2">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"(GDAL Development Team, 2014)", "plainTextFormattedCitation" : "(GDAL Development Team, 2014)", "previouslyFormattedCitation" : "(GDAL Development Team, 2014)" }, "properties" : { "noteIndex" : 0 }, "schema" : "https://github.com/citation-style-language/schema/raw/master/csl-citation.json" }</w:instrText>
      </w:r>
      <w:r>
        <w:fldChar w:fldCharType="separate"/>
      </w:r>
      <w:r w:rsidR="000B29C2" w:rsidRPr="000B29C2">
        <w:rPr>
          <w:noProof/>
        </w:rPr>
        <w:t>(GDAL Development Team, 2014)</w:t>
      </w:r>
      <w:r>
        <w:fldChar w:fldCharType="end"/>
      </w:r>
      <w:r>
        <w:t xml:space="preserve"> was used for implementing the resampling.  </w:t>
      </w:r>
    </w:p>
    <w:p w14:paraId="0B8FF930" w14:textId="77777777" w:rsidR="00BE2E10" w:rsidRDefault="00BE2E10" w:rsidP="00BE2E10">
      <w:pPr>
        <w:pStyle w:val="1TeksCharChar"/>
      </w:pPr>
    </w:p>
    <w:p w14:paraId="07FFA65E" w14:textId="17125DEB" w:rsidR="00BE2E10" w:rsidRDefault="00BE2E10" w:rsidP="00BE2E10">
      <w:pPr>
        <w:pStyle w:val="1TeksCharChar"/>
      </w:pPr>
      <w:r>
        <w:t>Blocks of aerial surface reflectance images generated with th</w:t>
      </w:r>
      <w:r w:rsidR="00F45483">
        <w:t>e</w:t>
      </w:r>
      <w:r>
        <w:t xml:space="preserve"> procedure </w:t>
      </w:r>
      <w:r w:rsidR="00F45483">
        <w:t xml:space="preserve">outlined above </w:t>
      </w:r>
      <w:r>
        <w:t xml:space="preserve">can be mosaicked without the need for additional colour balancing or normalisation procedures to reduce seam lines.  </w:t>
      </w:r>
      <w:r w:rsidR="00292B83">
        <w:t>Because a</w:t>
      </w:r>
      <w:r>
        <w:t xml:space="preserve"> single reference satellite image will typically cover many aerial images</w:t>
      </w:r>
      <w:r w:rsidR="00292B83">
        <w:t>,</w:t>
      </w:r>
      <w:r>
        <w:t xml:space="preserve"> </w:t>
      </w:r>
      <w:r w:rsidR="00292B83">
        <w:t xml:space="preserve">the </w:t>
      </w:r>
      <w:r>
        <w:t xml:space="preserve">calibrated </w:t>
      </w:r>
      <w:r w:rsidR="00292B83">
        <w:t xml:space="preserve">images </w:t>
      </w:r>
      <w:r>
        <w:t xml:space="preserve">tend to combine into a seamless mosaic.  </w:t>
      </w:r>
      <w:r w:rsidR="00292B83">
        <w:t>C</w:t>
      </w:r>
      <w:r>
        <w:t xml:space="preserve">onsideration must however be given to treatment of boundary pixels in steps 1 and 3 to minimise the formation of seam lines in the mosaic. </w:t>
      </w:r>
      <w:r w:rsidR="00292B83">
        <w:t>For instance, w</w:t>
      </w:r>
      <w:r>
        <w:t xml:space="preserve">hen </w:t>
      </w:r>
      <w:proofErr w:type="spellStart"/>
      <w:r>
        <w:t>downsampling</w:t>
      </w:r>
      <w:proofErr w:type="spellEnd"/>
      <w:r>
        <w:t xml:space="preserve"> to the reference resolution in step 1, boundary pixels in the </w:t>
      </w:r>
      <w:proofErr w:type="spellStart"/>
      <w:r>
        <w:t>downsampled</w:t>
      </w:r>
      <w:proofErr w:type="spellEnd"/>
      <w:r>
        <w:t xml:space="preserve"> image that are only partially covered by aerial resolution pixels should be discarded</w:t>
      </w:r>
      <w:r w:rsidR="00292B83">
        <w:t xml:space="preserve"> as they can </w:t>
      </w:r>
      <w:r>
        <w:t>skew</w:t>
      </w:r>
      <w:r w:rsidR="00292B83">
        <w:t xml:space="preserve"> the</w:t>
      </w:r>
      <w:r>
        <w:t xml:space="preserve"> estimates of </w:t>
      </w:r>
      <w:r w:rsidRPr="002A51EE">
        <w:rPr>
          <w:i/>
        </w:rPr>
        <w:t>M</w:t>
      </w:r>
      <w:r>
        <w:t xml:space="preserve"> and </w:t>
      </w:r>
      <w:r w:rsidRPr="002A51EE">
        <w:rPr>
          <w:i/>
        </w:rPr>
        <w:t>C</w:t>
      </w:r>
      <w:r w:rsidR="00292B83">
        <w:rPr>
          <w:i/>
        </w:rPr>
        <w:t xml:space="preserve">, </w:t>
      </w:r>
      <w:r w:rsidR="00292B83" w:rsidRPr="00A0386A">
        <w:t>especially</w:t>
      </w:r>
      <w:r w:rsidR="00292B83">
        <w:rPr>
          <w:i/>
        </w:rPr>
        <w:t xml:space="preserve"> </w:t>
      </w:r>
      <w:r w:rsidR="00292B83">
        <w:t>for heterogeneous land covers</w:t>
      </w:r>
      <w:r>
        <w:t xml:space="preserve">. </w:t>
      </w:r>
      <w:r w:rsidRPr="00D52BF6">
        <w:t xml:space="preserve"> </w:t>
      </w:r>
      <w:r>
        <w:t xml:space="preserve">The condition of complete coverage can be relaxed somewhat to reduce discarded pixels.  A condition of at least 90 percent coverage was used for our case study.  When </w:t>
      </w:r>
      <w:proofErr w:type="spellStart"/>
      <w:r>
        <w:t>upsampling</w:t>
      </w:r>
      <w:proofErr w:type="spellEnd"/>
      <w:r>
        <w:t xml:space="preserve"> to the aerial resolution in step 3, the GDAL spline interpolator extrapolates pixels that lie outside the polygon formed by the centres of the reference resolution boundary pixels.  This can cause discontinuities between adjacent images where extrapolation is inaccurate.  Boundary conditions can be imposed on the spline interpolation to guarantee continuity between adjacent images, but if there is sufficient overlap between </w:t>
      </w:r>
      <w:r>
        <w:lastRenderedPageBreak/>
        <w:t>adjacent images, a simpler option is to discard the extrapolated boundary pixels before forming the mosaic.  This is the approach that was adopted for the case study.</w:t>
      </w:r>
    </w:p>
    <w:p w14:paraId="759E0ACF" w14:textId="77777777" w:rsidR="00BE2E10" w:rsidRDefault="00BE2E10" w:rsidP="00BE2E10">
      <w:pPr>
        <w:pStyle w:val="1TeksCharChar"/>
      </w:pPr>
      <w:r w:rsidDel="00960633">
        <w:t xml:space="preserve"> </w:t>
      </w:r>
    </w:p>
    <w:p w14:paraId="4B119CE9" w14:textId="148616F7" w:rsidR="00BE2E10" w:rsidRDefault="00FB52A5" w:rsidP="00F270F2">
      <w:pPr>
        <w:pStyle w:val="Heading2"/>
      </w:pPr>
      <w:bookmarkStart w:id="146" w:name="_Toc448324292"/>
      <w:bookmarkStart w:id="147" w:name="_Ref452296020"/>
      <w:r>
        <w:t>Study Site</w:t>
      </w:r>
      <w:r w:rsidR="00BE2E10">
        <w:t xml:space="preserve">, </w:t>
      </w:r>
      <w:bookmarkEnd w:id="146"/>
      <w:r>
        <w:t>Data Collection and Preparation</w:t>
      </w:r>
      <w:bookmarkEnd w:id="147"/>
    </w:p>
    <w:p w14:paraId="63B60562" w14:textId="5B82C9D1" w:rsidR="00A0386A" w:rsidRDefault="00BE2E10" w:rsidP="00BE2E10">
      <w:pPr>
        <w:pStyle w:val="1TeksCharChar"/>
      </w:pPr>
      <w:r>
        <w:t xml:space="preserve">The surface reflectance retrieval method proposed in this paper was tested in a 96km x 107km area </w:t>
      </w:r>
      <w:r w:rsidR="00292B83">
        <w:t>(</w:t>
      </w:r>
      <w:r w:rsidR="00043E46">
        <w:fldChar w:fldCharType="begin"/>
      </w:r>
      <w:r w:rsidR="00043E46">
        <w:instrText xml:space="preserve"> REF _Ref453082334 \h </w:instrText>
      </w:r>
      <w:r w:rsidR="00043E46">
        <w:fldChar w:fldCharType="separate"/>
      </w:r>
      <w:r w:rsidR="00043E46">
        <w:t xml:space="preserve">Figure </w:t>
      </w:r>
      <w:r w:rsidR="00043E46">
        <w:rPr>
          <w:noProof/>
        </w:rPr>
        <w:t>1</w:t>
      </w:r>
      <w:r w:rsidR="00043E46">
        <w:fldChar w:fldCharType="end"/>
      </w:r>
      <w:r w:rsidR="00292B83">
        <w:fldChar w:fldCharType="begin"/>
      </w:r>
      <w:r w:rsidR="00292B83">
        <w:instrText xml:space="preserve"> REF _Ref447443909 \h </w:instrText>
      </w:r>
      <w:r w:rsidR="00292B83">
        <w:fldChar w:fldCharType="end"/>
      </w:r>
      <w:r w:rsidR="00292B83">
        <w:t xml:space="preserve">) </w:t>
      </w:r>
      <w:r>
        <w:t xml:space="preserve">in the Little Karoo in South Africa.  Very high resolution (VHR) 0.5m/pixel multi-spectral aerial imagery was acquired from the Chief Directorate: National Geo-spatial Information (NGI), </w:t>
      </w:r>
      <w:r w:rsidRPr="005564D0">
        <w:t>a component of</w:t>
      </w:r>
      <w:r>
        <w:t xml:space="preserve"> the South African</w:t>
      </w:r>
      <w:r w:rsidRPr="005564D0">
        <w:t xml:space="preserve"> Department of Rural Development and Land Reform</w:t>
      </w:r>
      <w:r>
        <w:t>.  The imagery was captured with a multispectral Intergraph DMC camera with red, green, blue and near-infrared (NIR) channels.</w:t>
      </w:r>
    </w:p>
    <w:p w14:paraId="61E0E4A5" w14:textId="77777777" w:rsidR="00D40F67" w:rsidRDefault="00D40F67" w:rsidP="00D40F67">
      <w:pPr>
        <w:pStyle w:val="1TeksCharChar"/>
        <w:keepNext/>
      </w:pPr>
      <w:r>
        <w:rPr>
          <w:noProof/>
          <w:lang w:val="en-ZA" w:eastAsia="en-ZA"/>
        </w:rPr>
        <w:drawing>
          <wp:inline distT="0" distB="0" distL="0" distR="0" wp14:anchorId="0A47ECCC" wp14:editId="0453FDB1">
            <wp:extent cx="2941320" cy="28608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udyAreaMapXCalibB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609" cy="2869863"/>
                    </a:xfrm>
                    <a:prstGeom prst="rect">
                      <a:avLst/>
                    </a:prstGeom>
                  </pic:spPr>
                </pic:pic>
              </a:graphicData>
            </a:graphic>
          </wp:inline>
        </w:drawing>
      </w:r>
    </w:p>
    <w:p w14:paraId="0BB06CBB" w14:textId="77777777" w:rsidR="00D40F67" w:rsidRPr="002727AE" w:rsidRDefault="00D40F67" w:rsidP="00D40F67">
      <w:pPr>
        <w:pStyle w:val="Caption"/>
        <w:jc w:val="both"/>
      </w:pPr>
      <w:bookmarkStart w:id="148" w:name="_Ref453082334"/>
      <w:r>
        <w:t xml:space="preserve">Figure </w:t>
      </w:r>
      <w:r>
        <w:fldChar w:fldCharType="begin"/>
      </w:r>
      <w:r>
        <w:instrText xml:space="preserve"> SEQ Figure \* ARABIC </w:instrText>
      </w:r>
      <w:r>
        <w:fldChar w:fldCharType="separate"/>
      </w:r>
      <w:r w:rsidR="00043E46">
        <w:rPr>
          <w:noProof/>
        </w:rPr>
        <w:t>1</w:t>
      </w:r>
      <w:r>
        <w:fldChar w:fldCharType="end"/>
      </w:r>
      <w:bookmarkEnd w:id="148"/>
      <w:r>
        <w:t xml:space="preserve"> Study area orientation map</w:t>
      </w:r>
    </w:p>
    <w:p w14:paraId="563890F6" w14:textId="58F975DD" w:rsidR="00615447" w:rsidRDefault="00BE2E10" w:rsidP="00BE2E10">
      <w:pPr>
        <w:pStyle w:val="1TeksCharChar"/>
        <w:rPr>
          <w:ins w:id="149" w:author="x" w:date="2016-05-09T14:34:00Z"/>
        </w:rPr>
      </w:pPr>
      <w:del w:id="150" w:author="dugalh" w:date="2016-06-05T16:23:00Z">
        <w:r w:rsidDel="00F270F2">
          <w:delText xml:space="preserve">  </w:delText>
        </w:r>
      </w:del>
    </w:p>
    <w:p w14:paraId="12A1003D" w14:textId="535A2727" w:rsidR="00A0386A" w:rsidRDefault="00A0386A" w:rsidP="00A0386A">
      <w:pPr>
        <w:pStyle w:val="ThesisBody"/>
      </w:pPr>
      <w:commentRangeStart w:id="151"/>
      <w:commentRangeStart w:id="152"/>
      <w:r>
        <w:t>The RSR’s of the DMC and MODIS sensors are shown in</w:t>
      </w:r>
      <w:r w:rsidR="00F30803">
        <w:t xml:space="preserve"> </w:t>
      </w:r>
      <w:r w:rsidR="00F30803">
        <w:fldChar w:fldCharType="begin"/>
      </w:r>
      <w:r w:rsidR="00F30803">
        <w:instrText xml:space="preserve"> REF _Ref452304563 \h </w:instrText>
      </w:r>
      <w:r w:rsidR="00F30803">
        <w:fldChar w:fldCharType="separate"/>
      </w:r>
      <w:r w:rsidR="00043E46">
        <w:t xml:space="preserve">Figure </w:t>
      </w:r>
      <w:r w:rsidR="00043E46">
        <w:rPr>
          <w:noProof/>
        </w:rPr>
        <w:t>2</w:t>
      </w:r>
      <w:r w:rsidR="00F30803">
        <w:fldChar w:fldCharType="end"/>
      </w:r>
      <w:r>
        <w:t xml:space="preserve">.  </w:t>
      </w:r>
      <w:r w:rsidR="00870DC4">
        <w:t>T</w:t>
      </w:r>
      <w:r>
        <w:t xml:space="preserve">he peak overlap between the sensors is good in all bands with the exception of NIR.  </w:t>
      </w:r>
    </w:p>
    <w:p w14:paraId="4592CF3E" w14:textId="77777777" w:rsidR="00A0386A" w:rsidRDefault="00A0386A" w:rsidP="00A0386A">
      <w:pPr>
        <w:pStyle w:val="ThesisBody"/>
      </w:pPr>
      <w:r>
        <w:rPr>
          <w:noProof/>
          <w:lang w:val="en-ZA" w:eastAsia="en-ZA"/>
        </w:rPr>
        <w:lastRenderedPageBreak/>
        <w:drawing>
          <wp:inline distT="0" distB="0" distL="0" distR="0" wp14:anchorId="3221DF1A" wp14:editId="5878B313">
            <wp:extent cx="3073654"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is_and_dmc_spectral_sensitivities_bw.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7476" cy="2288843"/>
                    </a:xfrm>
                    <a:prstGeom prst="rect">
                      <a:avLst/>
                    </a:prstGeom>
                  </pic:spPr>
                </pic:pic>
              </a:graphicData>
            </a:graphic>
          </wp:inline>
        </w:drawing>
      </w:r>
    </w:p>
    <w:p w14:paraId="2C25685F" w14:textId="6DF0BBE5" w:rsidR="00A0386A" w:rsidRDefault="00A0386A" w:rsidP="00A0386A">
      <w:pPr>
        <w:pStyle w:val="Caption"/>
      </w:pPr>
      <w:bookmarkStart w:id="153" w:name="_Ref452304563"/>
      <w:r>
        <w:t xml:space="preserve">Figure </w:t>
      </w:r>
      <w:r w:rsidR="0025279C">
        <w:fldChar w:fldCharType="begin"/>
      </w:r>
      <w:r w:rsidR="0025279C">
        <w:instrText xml:space="preserve"> SEQ Figure \* ARABIC </w:instrText>
      </w:r>
      <w:r w:rsidR="0025279C">
        <w:fldChar w:fldCharType="separate"/>
      </w:r>
      <w:r w:rsidR="00043E46">
        <w:rPr>
          <w:noProof/>
        </w:rPr>
        <w:t>2</w:t>
      </w:r>
      <w:r w:rsidR="0025279C">
        <w:fldChar w:fldCharType="end"/>
      </w:r>
      <w:bookmarkEnd w:id="153"/>
      <w:r>
        <w:t xml:space="preserve"> DMC and MODIS </w:t>
      </w:r>
      <w:r w:rsidRPr="00881746">
        <w:t>RSR</w:t>
      </w:r>
      <w:r>
        <w:t>’s</w:t>
      </w:r>
      <w:commentRangeEnd w:id="151"/>
      <w:r>
        <w:rPr>
          <w:rStyle w:val="CommentReference"/>
          <w:bCs w:val="0"/>
        </w:rPr>
        <w:commentReference w:id="151"/>
      </w:r>
      <w:commentRangeEnd w:id="152"/>
      <w:r w:rsidR="00FB0B7F">
        <w:rPr>
          <w:rStyle w:val="CommentReference"/>
          <w:bCs w:val="0"/>
        </w:rPr>
        <w:commentReference w:id="152"/>
      </w:r>
    </w:p>
    <w:p w14:paraId="40E7DADC" w14:textId="033579C5" w:rsidR="00615447" w:rsidRDefault="00615447" w:rsidP="00BE2E10">
      <w:pPr>
        <w:pStyle w:val="1TeksCharChar"/>
        <w:rPr>
          <w:ins w:id="154" w:author="x" w:date="2016-05-09T14:34:00Z"/>
        </w:rPr>
      </w:pPr>
    </w:p>
    <w:p w14:paraId="7DBD7E44" w14:textId="0CB60601" w:rsidR="00BE2E10" w:rsidRDefault="00BE2E10" w:rsidP="00BE2E10">
      <w:pPr>
        <w:pStyle w:val="1TeksCharChar"/>
      </w:pPr>
      <w:r>
        <w:t xml:space="preserve">The study site is covered by </w:t>
      </w:r>
      <w:r w:rsidRPr="00A62A08">
        <w:t xml:space="preserve">2228 </w:t>
      </w:r>
      <w:r>
        <w:t xml:space="preserve">images captured during four separate aerial campaigns flown over multiple days from 22 January 2010 to 8 February 2010.  The site was selected as the calibration work forms part of a larger vegetation mapping study being done in the area.  </w:t>
      </w:r>
      <w:commentRangeStart w:id="155"/>
      <w:r w:rsidR="00E91401">
        <w:t>T</w:t>
      </w:r>
      <w:r>
        <w:t xml:space="preserve">he raw </w:t>
      </w:r>
      <w:r w:rsidR="00E91401">
        <w:t xml:space="preserve">NGI </w:t>
      </w:r>
      <w:r>
        <w:t xml:space="preserve">imagery was obtained and corrected for </w:t>
      </w:r>
      <w:r w:rsidR="00316594">
        <w:t xml:space="preserve">camera effects </w:t>
      </w:r>
      <w:r>
        <w:t xml:space="preserve">using the Intergraph Z/I Post-Processing Software (PPS).  The PPS corrected imagery was </w:t>
      </w:r>
      <w:proofErr w:type="spellStart"/>
      <w:r>
        <w:t>orthorectified</w:t>
      </w:r>
      <w:proofErr w:type="spellEnd"/>
      <w:r>
        <w:t xml:space="preserve"> using existing aero-triangulation data supplied by NGI</w:t>
      </w:r>
      <w:r w:rsidR="00E91401">
        <w:t xml:space="preserve"> and a 5m </w:t>
      </w:r>
      <w:r w:rsidR="00B40577">
        <w:t>resolution digital elevation model (DEM)</w:t>
      </w:r>
      <w:r w:rsidR="00E91401">
        <w:t xml:space="preserve"> </w:t>
      </w:r>
      <w:r w:rsidR="00E91401">
        <w:fldChar w:fldCharType="begin" w:fldLock="1"/>
      </w:r>
      <w:r w:rsidR="000B29C2">
        <w:instrText>ADDIN CSL_CITATION { "citationItems" : [ { "id" : "ITEM-1", "itemData" : { "DOI" : "10.13140/2.1.3015.5922", "author" : [ { "dropping-particle" : "", "family" : "Niekerk", "given" : "A", "non-dropping-particle" : "Van", "parse-names" : false, "suffix" : "" } ], "container-title" : "ResearchGate", "id" : "ITEM-1", "issue" : "February 2016", "issued" : { "date-parts" : [ [ "2014" ] ] }, "title" : "Stellenbosch University Digital Elevation Model (SUDEM)", "type" : "article-journal", "volume" : "v16" }, "uris" : [ "http://www.mendeley.com/documents/?uuid=61ee72c6-5e08-40d2-9003-a7d9a8875796" ] } ], "mendeley" : { "formattedCitation" : "(Van Niekerk, 2014)", "plainTextFormattedCitation" : "(Van Niekerk, 2014)", "previouslyFormattedCitation" : "(Van Niekerk, 2014)" }, "properties" : { "noteIndex" : 0 }, "schema" : "https://github.com/citation-style-language/schema/raw/master/csl-citation.json" }</w:instrText>
      </w:r>
      <w:r w:rsidR="00E91401">
        <w:fldChar w:fldCharType="separate"/>
      </w:r>
      <w:r w:rsidR="000B29C2" w:rsidRPr="000B29C2">
        <w:rPr>
          <w:noProof/>
        </w:rPr>
        <w:t>(Van Niekerk, 2014)</w:t>
      </w:r>
      <w:r w:rsidR="00E91401">
        <w:fldChar w:fldCharType="end"/>
      </w:r>
      <w:r>
        <w:t xml:space="preserve">.  </w:t>
      </w:r>
      <w:commentRangeEnd w:id="155"/>
      <w:r w:rsidR="00FA676C">
        <w:rPr>
          <w:rStyle w:val="CommentReference"/>
        </w:rPr>
        <w:commentReference w:id="155"/>
      </w:r>
    </w:p>
    <w:p w14:paraId="0DE6A79D" w14:textId="4C6001B5" w:rsidR="00BE2E10" w:rsidDel="00043E46" w:rsidRDefault="00BE2E10" w:rsidP="00BE2E10">
      <w:pPr>
        <w:pStyle w:val="Caption"/>
        <w:rPr>
          <w:del w:id="156" w:author="dugalh" w:date="2016-06-07T17:04:00Z"/>
        </w:rPr>
      </w:pPr>
    </w:p>
    <w:p w14:paraId="64B8DEFD" w14:textId="75F6DB99" w:rsidR="00BE2E10" w:rsidRDefault="00BE2E10" w:rsidP="00BE2E10">
      <w:pPr>
        <w:pStyle w:val="1TeksCharChar"/>
      </w:pPr>
      <w:r>
        <w:t xml:space="preserve">A MODIS </w:t>
      </w:r>
      <w:r w:rsidRPr="001066EA">
        <w:t xml:space="preserve">MCD43A4 </w:t>
      </w:r>
      <w:r>
        <w:t>composite image for the period from 25 January 2010 to 9 February 2010 was selected as a reference for the cross calibration.  This image has a 500m resolution and contains n</w:t>
      </w:r>
      <w:r w:rsidRPr="00342E9F">
        <w:t>adir BRDF-</w:t>
      </w:r>
      <w:r>
        <w:t>a</w:t>
      </w:r>
      <w:r w:rsidRPr="00342E9F">
        <w:t xml:space="preserve">djusted </w:t>
      </w:r>
      <w:r>
        <w:t xml:space="preserve">reflectance (NBAR) data composited from the best values over a 16 day period.  The MODIS NBAR data has been processed with atmospheric and BRDF correction procedures </w:t>
      </w:r>
      <w:r>
        <w:fldChar w:fldCharType="begin" w:fldLock="1"/>
      </w:r>
      <w:r w:rsidR="000B29C2">
        <w:instrText>ADDIN CSL_CITATION { "citationItems" : [ { "id" : "ITEM-1", "itemData" : { "URL" : "http://modis.gsfc.nasa.gov/data/atbd/atbd_mod09.pdf", "accessed" : { "date-parts" : [ [ "2014", "5", "27" ] ] }, "author" : [ { "dropping-particle" : "", "family" : "Strahler", "given" : "A. H.", "non-dropping-particle" : "", "parse-names" : false, "suffix" : "" }, { "dropping-particle" : "", "family" : "Wanner", "given" : "W.", "non-dropping-particle" : "", "parse-names" : false, "suffix" : "" }, { "dropping-particle" : "", "family" : "Lucht", "given" : "W.", "non-dropping-particle" : "", "parse-names" : false, "suffix" : "" }, { "dropping-particle" : "", "family" : "Schaaf", "given" : "C. B.", "non-dropping-particle" : "", "parse-names" : false, "suffix" : "" }, { "dropping-particle" : "", "family" : "Tsang", "given" : "T.", "non-dropping-particle" : "", "parse-names" : false, "suffix" : "" }, { "dropping-particle" : "", "family" : "Gao", "given" : "F.", "non-dropping-particle" : "", "parse-names" : false, "suffix" : "" }, { "dropping-particle" : "", "family" : "Li", "given" : "X.", "non-dropping-particle" : "", "parse-names" : false, "suffix" : "" }, { "dropping-particle" : "", "family" : "Muller", "given" : "J.-P.", "non-dropping-particle" : "", "parse-names" : false, "suffix" : "" }, { "dropping-particle" : "", "family" : "Lewis", "given" : "P.", "non-dropping-particle" : "", "parse-names" : false, "suffix" : "" }, { "dropping-particle" : "", "family" : "Barnsley", "given" : "M. J.", "non-dropping-particle" : "", "parse-names" : false, "suffix" : "" } ], "id" : "ITEM-1", "issued" : { "date-parts" : [ [ "1999" ] ] }, "note" : "Useful description of kernel based BRDF method\nsee figs at end", "publisher" : "NASA", "title" : "MODIS BRDF/albedo product: algorithm theoretical basis document version 5.0", "type" : "webpage" }, "uris" : [ "http://www.mendeley.com/documents/?uuid=3ef63ded-ebe0-4203-90ab-10a4ba9e1867" ] } ], "mendeley" : { "formattedCitation" : "(Strahler et al., 1999)", "plainTextFormattedCitation" : "(Strahler et al., 1999)", "previouslyFormattedCitation" : "(Strahler et al., 1999)" }, "properties" : { "noteIndex" : 0 }, "schema" : "https://github.com/citation-style-language/schema/raw/master/csl-citation.json" }</w:instrText>
      </w:r>
      <w:r>
        <w:fldChar w:fldCharType="separate"/>
      </w:r>
      <w:r w:rsidR="000B29C2" w:rsidRPr="000B29C2">
        <w:rPr>
          <w:noProof/>
        </w:rPr>
        <w:t>(Strahler et al., 1999)</w:t>
      </w:r>
      <w:r>
        <w:fldChar w:fldCharType="end"/>
      </w:r>
      <w:r>
        <w:t xml:space="preserve"> and is recognised as a reliable reference source for cross calibration </w:t>
      </w:r>
      <w:r>
        <w:fldChar w:fldCharType="begin" w:fldLock="1"/>
      </w:r>
      <w:r w:rsidR="000B29C2">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"10.1109/EORSA.2012.6261147", "ISBN" : "978-1-4673-1946-1", "author" : [ { "dropping-particle" : "", "family" : "Li", "given" : "Lili", "non-dropping-particle" : "", "parse-names" : false, "suffix" : "" }, { "dropping-particle" : "", "family" : "Yang", "given" : "Jingxue", "non-dropping-particle" : "", "parse-names" : false, "suffix" : "" }, { "dropping-particle" : "", "family" : "Wang", "given" : "Yunpeng", "non-dropping-particle" : "", "parse-names" : false, "suffix" : "" } ], "container-title" : "2012 Second International Workshop on Earth Observation and Remote Sensing Applications", "id" : "ITEM-2", "issued" : { "date-parts" : [ [ "2012", "6" ] ] }, "note" : "Many refs on cross calibration\n\nUses a viewing geom correction (excl BRDF) followed by linear xform to match to MODIS.\n\nThis is more a sensor calibration where I am aiming at an image calibration. See the long note with eq 1\n\n&amp;quot;Ray matching&amp;quot; = assume matching spectral sensitivities\n\n&amp;quot;Radiative transfer modelling&amp;quot; = take sensor spectral sensitivities into account ++ but requires knowledge of the actual spectral surface refl (I think). Remember that the relationship between different camera ch dn's is varies non-lin dependent on the surface refl (from my sputnik work ). 6S, MODTRAN and probably ATCOR are all RTM's./\n\nRM method used. &amp;quot;RM error is acceptable&amp;quot; compared with vicarious calib. No BRDF. Gain found as average over pixels.", "page" : "116-119", "publisher" : "IEEE", "publisher-place" : "Shanghai, China", "title" : "Cross-calibration of HJ-1B/CCD1 image based on Aqua/MODIS data", "type" : "paper-conference" }, "uris" : [ "http://www.mendeley.com/documents/?uuid=b83f057d-99a8-41f1-96cd-7acc40711e4a" ] }, { "id" : "ITEM-3",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"ITEM-3",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"id" : "ITEM-4",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"ITEM-4",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"mendeley" : { "formattedCitation" : "(Gao et al., 2013; Jiang and Li, 2009; Li et al., 2012; Liu et al., 2004)", "plainTextFormattedCitation" : "(Gao et al., 2013; Jiang and Li, 2009; Li et al., 2012; Liu et al., 2004)", "previouslyFormattedCitation" : "(Gao et al., 2013; Jiang and Li, 2009; Li et al., 2012; Liu et al., 2004)" }, "properties" : { "noteIndex" : 0 }, "schema" : "https://github.com/citation-style-language/schema/raw/master/csl-citation.json" }</w:instrText>
      </w:r>
      <w:r>
        <w:fldChar w:fldCharType="separate"/>
      </w:r>
      <w:r w:rsidR="000B29C2" w:rsidRPr="000B29C2">
        <w:rPr>
          <w:noProof/>
        </w:rPr>
        <w:t>(Gao et al., 2013; Jiang and Li, 2009; Li et al., 2012; Liu et al., 2004)</w:t>
      </w:r>
      <w:r>
        <w:fldChar w:fldCharType="end"/>
      </w:r>
      <w:r>
        <w:t>.  The NBAR data accuracy has been verified in a number of studies</w:t>
      </w:r>
      <w:r w:rsidR="0023493B">
        <w:t xml:space="preserve"> </w:t>
      </w:r>
      <w:r>
        <w:fldChar w:fldCharType="begin" w:fldLock="1"/>
      </w:r>
      <w:r w:rsidR="000B29C2">
        <w:instrText>ADDIN CSL_CITATION { "citationItems" : [ { "id" : "ITEM-1", "itemData" : { "URL" : "http://landval.gsfc.nasa.gov/ProductStatus.php?ProductID=MOD43", "accessed" : { "date-parts" : [ [ "2014", "6", "6" ] ] }, "author" : [ { "dropping-particle" : "", "family" : "MODIS Land Team", "given" : "", "non-dropping-particle" : "", "parse-names" : false, "suffix" : "" } ], "id" : "ITEM-1", "issued" : { "date-parts" : [ [ "2014" ] ] }, "title" : "EOS validation status for MODIS BRDF/albedo: MCD43", "type" : "webpage" }, "uris" : [ "http://www.mendeley.com/documents/?uuid=4898ac42-5279-46d1-b652-ca172a092c2a" ] } ], "mendeley" : { "formattedCitation" : "(MODIS Land Team, 2014)", "plainTextFormattedCitation" : "(MODIS Land Team, 2014)", "previouslyFormattedCitation" : "(MODIS Land Team, 2014)" }, "properties" : { "noteIndex" : 0 }, "schema" : "https://github.com/citation-style-language/schema/raw/master/csl-citation.json" }</w:instrText>
      </w:r>
      <w:r>
        <w:fldChar w:fldCharType="separate"/>
      </w:r>
      <w:r w:rsidR="000B29C2" w:rsidRPr="000B29C2">
        <w:rPr>
          <w:noProof/>
        </w:rPr>
        <w:t>(MODIS Land Team, 2014)</w:t>
      </w:r>
      <w:r>
        <w:fldChar w:fldCharType="end"/>
      </w:r>
      <w:r>
        <w:t xml:space="preserve">.  It was also selected as it has similar spectral bands to the Intergraph DMC.  Bands 4, 1, 3 and 2 from the MODIS sensor </w:t>
      </w:r>
      <w:r w:rsidR="009E4AE3">
        <w:t xml:space="preserve">were used </w:t>
      </w:r>
      <w:r>
        <w:t xml:space="preserve">to correspond to the red, green, blue and NIR bands from the DMC sensor respectively.  The PPS processed imagery has zero offset, so the parameter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from Equation </w:t>
      </w:r>
      <w:r>
        <w:fldChar w:fldCharType="begin"/>
      </w:r>
      <w:r>
        <w:instrText xml:space="preserve"> REF _Ref389903441 \h </w:instrText>
      </w:r>
      <w:r>
        <w:fldChar w:fldCharType="separate"/>
      </w:r>
      <w:r w:rsidR="00043E46" w:rsidRPr="003B5532">
        <w:t>(</w:t>
      </w:r>
      <w:r w:rsidR="00043E46">
        <w:rPr>
          <w:noProof/>
        </w:rPr>
        <w:t>7</w:t>
      </w:r>
      <w:r w:rsidR="00043E46" w:rsidRPr="003B5532">
        <w:t>)</w:t>
      </w:r>
      <w:r>
        <w:fldChar w:fldCharType="end"/>
      </w:r>
      <w:r>
        <w:t xml:space="preserve"> was zero and the atmospheric reflectance</w:t>
      </w:r>
      <w:proofErr w:type="gramStart"/>
      <w:r>
        <w:t xml:space="preserve">, </w:t>
      </w:r>
      <w:proofErr w:type="gramEnd"/>
      <m:oMath>
        <m:sSub>
          <m:sSubPr>
            <m:ctrlPr>
              <w:rPr>
                <w:rFonts w:ascii="Cambria Math" w:hAnsi="Cambria Math"/>
                <w:i/>
              </w:rPr>
            </m:ctrlPr>
          </m:sSubPr>
          <m:e>
            <m:r>
              <w:rPr>
                <w:rFonts w:ascii="Cambria Math" w:hAnsi="Cambria Math"/>
              </w:rPr>
              <m:t>ρ</m:t>
            </m:r>
          </m:e>
          <m:sub>
            <m:r>
              <w:rPr>
                <w:rFonts w:ascii="Cambria Math" w:hAnsi="Cambria Math"/>
              </w:rPr>
              <m:t>a</m:t>
            </m:r>
          </m:sub>
        </m:sSub>
      </m:oMath>
      <w:r>
        <w:t xml:space="preserve">, was small as the surveys were flown on clear days.  Thus, </w:t>
      </w:r>
      <w:r w:rsidRPr="00821366">
        <w:rPr>
          <w:i/>
        </w:rPr>
        <w:t>C</w:t>
      </w:r>
      <w:r>
        <w:t xml:space="preserve"> was assumed to be small enough to be ignored and only the gain, </w:t>
      </w:r>
      <w:r w:rsidRPr="00821366">
        <w:rPr>
          <w:i/>
        </w:rPr>
        <w:t>M</w:t>
      </w:r>
      <w:r>
        <w:t xml:space="preserve">, was estimated.  With only one parameter to estimate, a </w:t>
      </w:r>
      <w:r>
        <w:lastRenderedPageBreak/>
        <w:t xml:space="preserve">sliding window of one pixel was used to achieve the best possible spatial resolution in the </w:t>
      </w:r>
      <w:r w:rsidRPr="00FA45A6">
        <w:rPr>
          <w:b/>
        </w:rPr>
        <w:t>M</w:t>
      </w:r>
      <w:r>
        <w:t xml:space="preserve"> raster.  </w:t>
      </w:r>
    </w:p>
    <w:p w14:paraId="234F8F84" w14:textId="6634D53D" w:rsidR="00BE2E10" w:rsidDel="0023493B" w:rsidRDefault="00BE2E10" w:rsidP="00BE2E10">
      <w:pPr>
        <w:pStyle w:val="1TeksCharChar"/>
        <w:rPr>
          <w:del w:id="157" w:author="dugalh" w:date="2016-06-06T15:09:00Z"/>
        </w:rPr>
      </w:pPr>
    </w:p>
    <w:p w14:paraId="3E417B3E" w14:textId="1565149C" w:rsidR="00BE2E10" w:rsidRDefault="00524EE7" w:rsidP="00FA676C">
      <w:pPr>
        <w:pStyle w:val="Heading2"/>
        <w:keepNext/>
        <w:keepLines/>
      </w:pPr>
      <w:bookmarkStart w:id="158" w:name="_Ref452296021"/>
      <w:r>
        <w:t>Accuracy Assessment</w:t>
      </w:r>
      <w:bookmarkEnd w:id="158"/>
    </w:p>
    <w:p w14:paraId="51E7BF12" w14:textId="3596B3BF" w:rsidR="00331890" w:rsidRDefault="001039F5" w:rsidP="00FA676C">
      <w:pPr>
        <w:pStyle w:val="1TeksCharChar"/>
        <w:keepNext/>
        <w:keepLines/>
        <w:rPr>
          <w:ins w:id="159" w:author="dugalh" w:date="2016-05-23T18:53:00Z"/>
        </w:rPr>
      </w:pPr>
      <w:ins w:id="160" w:author="dugalh" w:date="2016-06-05T12:41:00Z">
        <w:r>
          <w:t xml:space="preserve">In </w:t>
        </w:r>
      </w:ins>
      <w:ins w:id="161" w:author="dugalh" w:date="2016-06-05T12:49:00Z">
        <w:r w:rsidR="008F5D92">
          <w:t xml:space="preserve">formulating the method in </w:t>
        </w:r>
      </w:ins>
      <w:ins w:id="162" w:author="dugalh" w:date="2016-06-05T12:41:00Z">
        <w:r>
          <w:t xml:space="preserve">Section </w:t>
        </w:r>
      </w:ins>
      <w:ins w:id="163" w:author="dugalh" w:date="2016-06-05T12:43:00Z">
        <w:r>
          <w:fldChar w:fldCharType="begin"/>
        </w:r>
        <w:r>
          <w:instrText xml:space="preserve"> REF _Ref452295966 \r \h </w:instrText>
        </w:r>
      </w:ins>
      <w:r>
        <w:fldChar w:fldCharType="separate"/>
      </w:r>
      <w:r w:rsidR="00043E46">
        <w:t>2.1</w:t>
      </w:r>
      <w:ins w:id="164" w:author="dugalh" w:date="2016-06-05T12:43:00Z">
        <w:r>
          <w:fldChar w:fldCharType="end"/>
        </w:r>
      </w:ins>
      <w:ins w:id="165" w:author="dugalh" w:date="2016-06-05T12:41:00Z">
        <w:r>
          <w:t xml:space="preserve">, </w:t>
        </w:r>
      </w:ins>
      <w:ins w:id="166" w:author="dugalh" w:date="2016-06-05T12:40:00Z">
        <w:r>
          <w:t xml:space="preserve">it was assumed that effect of sensor RSR on measured surface </w:t>
        </w:r>
      </w:ins>
      <w:ins w:id="167" w:author="dugalh" w:date="2016-06-05T12:41:00Z">
        <w:r>
          <w:t xml:space="preserve">reflectance is locally linear and can be incorporated in the model of Equation </w:t>
        </w:r>
        <w:r>
          <w:fldChar w:fldCharType="begin"/>
        </w:r>
        <w:r>
          <w:instrText xml:space="preserve"> REF _Ref389750707 \h </w:instrText>
        </w:r>
      </w:ins>
      <w:ins w:id="168" w:author="dugalh" w:date="2016-06-05T12:41:00Z">
        <w:r>
          <w:fldChar w:fldCharType="separate"/>
        </w:r>
      </w:ins>
      <w:r w:rsidR="00043E46" w:rsidRPr="003B5532">
        <w:t>(</w:t>
      </w:r>
      <w:r w:rsidR="00043E46">
        <w:rPr>
          <w:noProof/>
        </w:rPr>
        <w:t>5</w:t>
      </w:r>
      <w:r w:rsidR="00043E46" w:rsidRPr="003B5532">
        <w:t>)</w:t>
      </w:r>
      <w:ins w:id="169" w:author="dugalh" w:date="2016-06-05T12:41:00Z">
        <w:r>
          <w:fldChar w:fldCharType="end"/>
        </w:r>
        <w:r>
          <w:t xml:space="preserve">.  </w:t>
        </w:r>
      </w:ins>
      <w:ins w:id="170" w:author="dugalh" w:date="2016-05-24T13:01:00Z">
        <w:r w:rsidR="0068187D">
          <w:t>To investigate</w:t>
        </w:r>
      </w:ins>
      <w:ins w:id="171" w:author="dugalh" w:date="2016-05-24T13:04:00Z">
        <w:r w:rsidR="0068187D">
          <w:t xml:space="preserve"> the</w:t>
        </w:r>
      </w:ins>
      <w:ins w:id="172" w:author="dugalh" w:date="2016-06-05T12:34:00Z">
        <w:r>
          <w:t xml:space="preserve"> </w:t>
        </w:r>
      </w:ins>
      <w:ins w:id="173" w:author="dugalh" w:date="2016-06-05T12:41:00Z">
        <w:r>
          <w:t xml:space="preserve">validity </w:t>
        </w:r>
      </w:ins>
      <w:ins w:id="174" w:author="dugalh" w:date="2016-06-05T12:42:00Z">
        <w:r>
          <w:t xml:space="preserve">of this </w:t>
        </w:r>
      </w:ins>
      <w:ins w:id="175" w:author="dugalh" w:date="2016-06-05T12:37:00Z">
        <w:r>
          <w:t>assumption</w:t>
        </w:r>
      </w:ins>
      <w:ins w:id="176" w:author="dugalh" w:date="2016-06-05T12:42:00Z">
        <w:r>
          <w:t>,</w:t>
        </w:r>
      </w:ins>
      <w:ins w:id="177" w:author="dugalh" w:date="2016-06-05T12:54:00Z">
        <w:r w:rsidR="008C43BF">
          <w:t xml:space="preserve"> </w:t>
        </w:r>
      </w:ins>
      <w:ins w:id="178" w:author="dugalh" w:date="2016-06-06T15:02:00Z">
        <w:r w:rsidR="00FA676C">
          <w:t xml:space="preserve">MODIS and DMC </w:t>
        </w:r>
      </w:ins>
      <w:ins w:id="179" w:author="dugalh" w:date="2016-06-05T13:01:00Z">
        <w:r w:rsidR="00191CFE">
          <w:t>band averaged va</w:t>
        </w:r>
      </w:ins>
      <w:ins w:id="180" w:author="dugalh" w:date="2016-06-05T13:02:00Z">
        <w:r w:rsidR="00191CFE">
          <w:t xml:space="preserve">lues were simulated for typical surface reflectance spectra and </w:t>
        </w:r>
      </w:ins>
      <w:ins w:id="181" w:author="dugalh" w:date="2016-06-05T13:06:00Z">
        <w:r w:rsidR="008920FD">
          <w:t xml:space="preserve">statistically </w:t>
        </w:r>
      </w:ins>
      <w:ins w:id="182" w:author="dugalh" w:date="2016-06-05T13:02:00Z">
        <w:r w:rsidR="00191CFE">
          <w:t xml:space="preserve">compared.  </w:t>
        </w:r>
      </w:ins>
      <w:ins w:id="183" w:author="dugalh" w:date="2016-06-05T13:03:00Z">
        <w:r w:rsidR="00191CFE">
          <w:t xml:space="preserve">Twenty </w:t>
        </w:r>
      </w:ins>
      <w:ins w:id="184" w:author="dugalh" w:date="2016-06-05T13:07:00Z">
        <w:r w:rsidR="00B81794">
          <w:t xml:space="preserve">surface reflectance </w:t>
        </w:r>
      </w:ins>
      <w:ins w:id="185" w:author="dugalh" w:date="2016-06-05T13:03:00Z">
        <w:r w:rsidR="00191CFE">
          <w:t xml:space="preserve">spectra were selected from the “soil”, “vegetation”, “water” and “man-made” classes in the ASTER spectral library </w:t>
        </w:r>
        <w:r w:rsidR="00191CFE">
          <w:fldChar w:fldCharType="begin" w:fldLock="1"/>
        </w:r>
      </w:ins>
      <w:r w:rsidR="000B29C2">
        <w:instrText>ADDIN CSL_CITATION { "citationItems" : [ { "id" : "ITEM-1", "itemData" : { "DOI" : "10.1016/j.rse.2008.11.007", "ISBN" : "0034-4257", "ISSN" : "00344257", "PMID" : "18445120", "abstract" : "The Advanced Spaceborne Thermal Emission Reflection Radiometer (ASTER) on NASA's Terra platform has been widely used in geological and other science studies. In support of ASTER studies, a library of natural and man-made materials was compiled as the ASTER Spectral Library v1.2 and made available from http://speclib.jpl.nasa.gov. The library is a collection of contributions in a standard format with ancillary data from the Jet Propulsion Laboratory (JPL), Johns Hopkins University (JHU) and the United States Geological Survey (USGS). A new version of the library (v2.0) is now available online or via CD, which includes major additions to the mineral and rock spectra. The ASTER library provides a comprehensive collection of over 2300 spectra of a wide variety of materials covering the wavelength range 0.4-15.4????m. ?? 2008 Elsevier Inc.", "author" : [ { "dropping-particle" : "", "family" : "Baldridge", "given" : "A. M.", "non-dropping-particle" : "", "parse-names" : false, "suffix" : "" }, { "dropping-particle" : "", "family" : "Hook", "given" : "S. J.", "non-dropping-particle" : "", "parse-names" : false, "suffix" : "" }, { "dropping-particle" : "", "family" : "Grove", "given" : "C. I.", "non-dropping-particle" : "", "parse-names" : false, "suffix" : "" }, { "dropping-particle" : "", "family" : "Rivera", "given" : "G.", "non-dropping-particle" : "", "parse-names" : false, "suffix" : "" } ], "container-title" : "Remote Sensing of Environment", "id" : "ITEM-1", "issue" : "4", "issued" : { "date-parts" : [ [ "2009" ] ] }, "page" : "711-715", "publisher" : "Elsevier Inc.", "title" : "The ASTER spectral library version 2.0", "type" : "article-journal", "volume" : "113" }, "uris" : [ "http://www.mendeley.com/documents/?uuid=24aebeab-a6ba-42d4-82cf-873121506ddb" ] } ], "mendeley" : { "formattedCitation" : "(Baldridge et al., 2009)", "plainTextFormattedCitation" : "(Baldridge et al., 2009)", "previouslyFormattedCitation" : "(Baldridge et al., 2009)" }, "properties" : { "noteIndex" : 0 }, "schema" : "https://github.com/citation-style-language/schema/raw/master/csl-citation.json" }</w:instrText>
      </w:r>
      <w:ins w:id="186" w:author="dugalh" w:date="2016-06-05T13:03:00Z">
        <w:r w:rsidR="00191CFE">
          <w:fldChar w:fldCharType="separate"/>
        </w:r>
      </w:ins>
      <w:r w:rsidR="000B29C2" w:rsidRPr="000B29C2">
        <w:rPr>
          <w:noProof/>
        </w:rPr>
        <w:t>(Baldridge et al., 2009)</w:t>
      </w:r>
      <w:ins w:id="187" w:author="dugalh" w:date="2016-06-05T13:03:00Z">
        <w:r w:rsidR="00191CFE">
          <w:fldChar w:fldCharType="end"/>
        </w:r>
        <w:r w:rsidR="00191CFE">
          <w:t xml:space="preserve"> to represent commonly encountered land covers.  </w:t>
        </w:r>
      </w:ins>
      <w:ins w:id="188" w:author="dugalh" w:date="2016-06-05T13:04:00Z">
        <w:r w:rsidR="00191CFE">
          <w:t xml:space="preserve">Band averaged values were then calculated using Equation </w:t>
        </w:r>
        <w:r w:rsidR="00191CFE">
          <w:fldChar w:fldCharType="begin"/>
        </w:r>
        <w:r w:rsidR="00191CFE">
          <w:instrText xml:space="preserve"> REF _Ref445899707 \h </w:instrText>
        </w:r>
      </w:ins>
      <w:ins w:id="189" w:author="dugalh" w:date="2016-06-05T13:04:00Z">
        <w:r w:rsidR="00191CFE">
          <w:fldChar w:fldCharType="separate"/>
        </w:r>
      </w:ins>
      <w:r w:rsidR="00043E46" w:rsidRPr="003B5532">
        <w:t>(</w:t>
      </w:r>
      <w:r w:rsidR="00043E46">
        <w:rPr>
          <w:noProof/>
        </w:rPr>
        <w:t>9</w:t>
      </w:r>
      <w:r w:rsidR="00043E46" w:rsidRPr="003B5532">
        <w:t>)</w:t>
      </w:r>
      <w:ins w:id="190" w:author="dugalh" w:date="2016-06-05T13:04:00Z">
        <w:r w:rsidR="00191CFE">
          <w:fldChar w:fldCharType="end"/>
        </w:r>
      </w:ins>
      <w:ins w:id="191" w:author="dugalh" w:date="2016-06-05T13:06:00Z">
        <w:r w:rsidR="00B81794">
          <w:t>,</w:t>
        </w:r>
      </w:ins>
      <w:ins w:id="192" w:author="dugalh" w:date="2016-06-05T13:04:00Z">
        <w:r w:rsidR="00191CFE">
          <w:t xml:space="preserve"> with the </w:t>
        </w:r>
      </w:ins>
      <w:ins w:id="193" w:author="dugalh" w:date="2016-06-05T13:05:00Z">
        <w:r w:rsidR="00191CFE">
          <w:t xml:space="preserve">MODIS and DMC </w:t>
        </w:r>
      </w:ins>
      <w:ins w:id="194" w:author="dugalh" w:date="2016-06-05T13:04:00Z">
        <w:r w:rsidR="00191CFE">
          <w:t xml:space="preserve">RSR’s as shown in </w:t>
        </w:r>
        <w:r w:rsidR="00191CFE">
          <w:fldChar w:fldCharType="begin"/>
        </w:r>
        <w:r w:rsidR="00191CFE">
          <w:instrText xml:space="preserve"> REF _Ref452304563 \h </w:instrText>
        </w:r>
      </w:ins>
      <w:ins w:id="195" w:author="dugalh" w:date="2016-06-05T13:04:00Z">
        <w:r w:rsidR="00191CFE">
          <w:fldChar w:fldCharType="separate"/>
        </w:r>
      </w:ins>
      <w:r w:rsidR="00043E46">
        <w:t xml:space="preserve">Figure </w:t>
      </w:r>
      <w:r w:rsidR="00043E46">
        <w:rPr>
          <w:noProof/>
        </w:rPr>
        <w:t>2</w:t>
      </w:r>
      <w:ins w:id="196" w:author="dugalh" w:date="2016-06-05T13:04:00Z">
        <w:r w:rsidR="00191CFE">
          <w:fldChar w:fldCharType="end"/>
        </w:r>
        <w:r w:rsidR="00B81794">
          <w:t>.</w:t>
        </w:r>
      </w:ins>
    </w:p>
    <w:p w14:paraId="5E01264A" w14:textId="77777777" w:rsidR="00331890" w:rsidRDefault="00331890" w:rsidP="00BE2E10">
      <w:pPr>
        <w:pStyle w:val="1TeksCharChar"/>
        <w:rPr>
          <w:ins w:id="197" w:author="dugalh" w:date="2016-05-23T18:53:00Z"/>
        </w:rPr>
      </w:pPr>
    </w:p>
    <w:p w14:paraId="0C5DE66D" w14:textId="2E01C793" w:rsidR="00BE2E10" w:rsidRDefault="00BE2E10" w:rsidP="00BE2E10">
      <w:pPr>
        <w:pStyle w:val="1TeksCharChar"/>
      </w:pPr>
      <w:r>
        <w:t>Given that the imagery was acquired in 2010, it was not possibl</w:t>
      </w:r>
      <w:r w:rsidR="003407A2">
        <w:t>e</w:t>
      </w:r>
      <w:r>
        <w:t xml:space="preserve"> to assess the accuracy of the reflectance retrieval method using ground-based spectral measures. Alternative methods for evaluating the results were </w:t>
      </w:r>
      <w:r w:rsidR="009E4AE3">
        <w:t xml:space="preserve">consequently </w:t>
      </w:r>
      <w:r>
        <w:t>used.  Firstly, the DMC DN and calibrated surface reflectance images were stitched into mosaics and the mosaics were visually compared to determine if discontinuities between adjacent images were reduced and to what extent the radiometric variations were corrected.  Secondly, the DMC surface reflectance mosaic was resampled to the MODIS grid and resolution and statistically compared to the MODIS reference image.</w:t>
      </w:r>
      <w:r w:rsidR="009E4AE3">
        <w:t xml:space="preserve"> </w:t>
      </w:r>
      <w:r>
        <w:t xml:space="preserve">Lastly, we quantitatively compared the DMC surface reflectance mosaic to a SPOT 5 scene.  The 10m resolution SPOT 5 level 1A image, acquired on 21 January 2010, covers portions of all four aerial campaigns as shown in </w:t>
      </w:r>
      <w:commentRangeStart w:id="198"/>
      <w:r>
        <w:fldChar w:fldCharType="begin"/>
      </w:r>
      <w:r>
        <w:instrText xml:space="preserve"> REF _Ref447467040 \h </w:instrText>
      </w:r>
      <w:r>
        <w:fldChar w:fldCharType="separate"/>
      </w:r>
      <w:r w:rsidR="00043E46">
        <w:t xml:space="preserve">Figure </w:t>
      </w:r>
      <w:r w:rsidR="00043E46">
        <w:rPr>
          <w:noProof/>
        </w:rPr>
        <w:t>3</w:t>
      </w:r>
      <w:r>
        <w:fldChar w:fldCharType="end"/>
      </w:r>
      <w:commentRangeEnd w:id="198"/>
      <w:r w:rsidR="009E4AE3">
        <w:rPr>
          <w:rStyle w:val="CommentReference"/>
        </w:rPr>
        <w:commentReference w:id="198"/>
      </w:r>
      <w:r>
        <w:t xml:space="preserve">.  The image was </w:t>
      </w:r>
      <w:proofErr w:type="spellStart"/>
      <w:r>
        <w:t>ortho</w:t>
      </w:r>
      <w:proofErr w:type="spellEnd"/>
      <w:r>
        <w:t xml:space="preserve">-rectified using a 5m resolution digital elevation model </w:t>
      </w:r>
      <w:r w:rsidR="00507108">
        <w:fldChar w:fldCharType="begin" w:fldLock="1"/>
      </w:r>
      <w:r w:rsidR="000B29C2">
        <w:instrText>ADDIN CSL_CITATION { "citationItems" : [ { "id" : "ITEM-1", "itemData" : { "DOI" : "10.13140/2.1.3015.5922", "author" : [ { "dropping-particle" : "", "family" : "Niekerk", "given" : "A", "non-dropping-particle" : "Van", "parse-names" : false, "suffix" : "" } ], "container-title" : "ResearchGate", "id" : "ITEM-1", "issue" : "February 2016", "issued" : { "date-parts" : [ [ "2014" ] ] }, "title" : "Stellenbosch University Digital Elevation Model (SUDEM)", "type" : "article-journal", "volume" : "v16" }, "uris" : [ "http://www.mendeley.com/documents/?uuid=61ee72c6-5e08-40d2-9003-a7d9a8875796" ] } ], "mendeley" : { "formattedCitation" : "(Van Niekerk, 2014)", "plainTextFormattedCitation" : "(Van Niekerk, 2014)", "previouslyFormattedCitation" : "(Van Niekerk, 2014)" }, "properties" : { "noteIndex" : 0 }, "schema" : "https://github.com/citation-style-language/schema/raw/master/csl-citation.json" }</w:instrText>
      </w:r>
      <w:r w:rsidR="00507108">
        <w:fldChar w:fldCharType="separate"/>
      </w:r>
      <w:r w:rsidR="000B29C2" w:rsidRPr="000B29C2">
        <w:rPr>
          <w:noProof/>
        </w:rPr>
        <w:t>(Van Niekerk, 2014)</w:t>
      </w:r>
      <w:r w:rsidR="00507108">
        <w:fldChar w:fldCharType="end"/>
      </w:r>
      <w:r>
        <w:t xml:space="preserve">.  The SPOT 5 DN image was converted to surface reflectance using the </w:t>
      </w:r>
      <w:proofErr w:type="spellStart"/>
      <w:r>
        <w:t>Amospheric</w:t>
      </w:r>
      <w:proofErr w:type="spellEnd"/>
      <w:r>
        <w:t xml:space="preserve">/Topographic </w:t>
      </w:r>
      <w:proofErr w:type="spellStart"/>
      <w:r>
        <w:t>CORrection</w:t>
      </w:r>
      <w:proofErr w:type="spellEnd"/>
      <w:r>
        <w:t xml:space="preserve"> (ATCOR-3) method </w:t>
      </w:r>
      <w:r>
        <w:fldChar w:fldCharType="begin" w:fldLock="1"/>
      </w:r>
      <w:r w:rsidR="000B29C2">
        <w:instrText>ADDIN CSL_CITATION { "citationItems" : [ { "id" : "ITEM-1", "itemData" : { "abstract" : "A method for the combined correction of atmospheric and topographic e\ue080 ects has been developed. It accounts for horizontally varying atmospheric conditions and also includes the height dependence of the atmospheric radiance and transmittance functions to simulate the simpli\u00ae ed properties of a three- dimensional atmosphere. A Digital Elevation Model (DEM) is used to obtain information about surface elevation, slope, and orientation. Based on the Lambertian assumption the surface re\u00af ectance in rugged terrain is calculated. The method is restricted to high spatial resolution satellite sensors like Landsat TM and SPOT HRV, since some simplifying assumptions are being made to reduce the required image processing time. The possibilities and limitations of the method are critically discussed.", "author" : [ { "dropping-particle" : "", "family" : "Richter", "given" : "R.", "non-dropping-particle" : "", "parse-names" : false, "suffix" : "" } ], "container-title" : "International Journal of Remote Sensing", "id" : "ITEM-1", "issue" : "5", "issued" : { "date-parts" : [ [ "1997" ] ] }, "page" : "1099-1111", "title" : "Correction of atmospheric and topographic effects for high spatial resolution satellite imagery", "type" : "article-journal", "volume" : "18" }, "uris" : [ "http://www.mendeley.com/documents/?uuid=e9d41c10-45ef-438a-8dd6-3ab2ab237706" ] } ], "mendeley" : { "formattedCitation" : "(Richter, 1997)", "plainTextFormattedCitation" : "(Richter, 1997)", "previouslyFormattedCitation" : "(Richter, 1997)" }, "properties" : { "noteIndex" : 0 }, "schema" : "https://github.com/citation-style-language/schema/raw/master/csl-citation.json" }</w:instrText>
      </w:r>
      <w:r>
        <w:fldChar w:fldCharType="separate"/>
      </w:r>
      <w:r w:rsidR="000B29C2" w:rsidRPr="000B29C2">
        <w:rPr>
          <w:noProof/>
        </w:rPr>
        <w:t>(Richter, 1997)</w:t>
      </w:r>
      <w:r>
        <w:fldChar w:fldCharType="end"/>
      </w:r>
      <w:r>
        <w:t xml:space="preserve">.  Since the </w:t>
      </w:r>
      <w:r w:rsidR="00AA66CC">
        <w:t>SPOT 5</w:t>
      </w:r>
      <w:r>
        <w:t xml:space="preserve"> sensor does not have a blue band, it was omitted from this validation. The resulting surface reflectance image was statistically compared to the DMC surface reflectance mosaic and a difference image generated using Equation </w:t>
      </w:r>
      <w:r>
        <w:fldChar w:fldCharType="begin"/>
      </w:r>
      <w:r>
        <w:instrText xml:space="preserve"> REF _Ref447466764 \h </w:instrText>
      </w:r>
      <w:r>
        <w:fldChar w:fldCharType="separate"/>
      </w:r>
      <w:r w:rsidR="00043E46" w:rsidRPr="003B5532">
        <w:t>(</w:t>
      </w:r>
      <w:r w:rsidR="00043E46">
        <w:rPr>
          <w:noProof/>
        </w:rPr>
        <w:t>10</w:t>
      </w:r>
      <w:r w:rsidR="00043E46" w:rsidRPr="003B5532">
        <w:t>)</w:t>
      </w:r>
      <w:r>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1EDAB048" w14:textId="77777777" w:rsidTr="00571986">
        <w:tc>
          <w:tcPr>
            <w:tcW w:w="3500" w:type="pct"/>
            <w:vAlign w:val="center"/>
          </w:tcPr>
          <w:p w14:paraId="095D949B" w14:textId="77777777" w:rsidR="00BE2E10" w:rsidRPr="00405329" w:rsidRDefault="00BE2E10" w:rsidP="00571986">
            <w:pPr>
              <w:pStyle w:val="1TeksCharChar"/>
            </w:pPr>
            <m:oMathPara>
              <m:oMathParaPr>
                <m:jc m:val="left"/>
              </m:oMathParaPr>
              <m:oMath>
                <m:r>
                  <w:rPr>
                    <w:rFonts w:ascii="Cambria Math" w:hAnsi="Cambria Math"/>
                  </w:rPr>
                  <m:t>E</m:t>
                </m:r>
                <m:d>
                  <m:dPr>
                    <m:ctrlPr>
                      <w:rPr>
                        <w:rFonts w:ascii="Cambria Math" w:hAnsi="Cambria Math"/>
                        <w:i/>
                      </w:rPr>
                    </m:ctrlPr>
                  </m:dPr>
                  <m:e>
                    <m:r>
                      <w:rPr>
                        <w:rFonts w:ascii="Cambria Math" w:hAnsi="Cambria Math"/>
                      </w:rPr>
                      <m:t>x,y</m:t>
                    </m:r>
                  </m:e>
                </m: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DMC</m:t>
                        </m:r>
                      </m:sup>
                    </m:sSup>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SPOT</m:t>
                        </m:r>
                      </m:sup>
                    </m:sSup>
                    <m:r>
                      <w:rPr>
                        <w:rFonts w:ascii="Cambria Math" w:hAnsi="Cambria Math"/>
                      </w:rPr>
                      <m:t>(x,y)</m:t>
                    </m:r>
                  </m:e>
                </m:d>
              </m:oMath>
            </m:oMathPara>
          </w:p>
        </w:tc>
        <w:tc>
          <w:tcPr>
            <w:tcW w:w="750" w:type="pct"/>
            <w:vAlign w:val="center"/>
          </w:tcPr>
          <w:p w14:paraId="661AA9D7" w14:textId="77777777" w:rsidR="00BE2E10" w:rsidRDefault="00BE2E10" w:rsidP="00571986">
            <w:pPr>
              <w:pStyle w:val="1TeksCharChar"/>
            </w:pPr>
          </w:p>
        </w:tc>
        <w:tc>
          <w:tcPr>
            <w:tcW w:w="750" w:type="pct"/>
            <w:vAlign w:val="center"/>
          </w:tcPr>
          <w:p w14:paraId="27F28B67" w14:textId="55A9AFE4" w:rsidR="00BE2E10" w:rsidRPr="003B5532" w:rsidRDefault="00BE2E10" w:rsidP="00571986">
            <w:pPr>
              <w:pStyle w:val="Caption"/>
              <w:jc w:val="right"/>
              <w:rPr>
                <w:sz w:val="24"/>
                <w:szCs w:val="24"/>
              </w:rPr>
            </w:pPr>
            <w:bookmarkStart w:id="199" w:name="_Ref447466764"/>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10</w:t>
            </w:r>
            <w:r w:rsidR="000D1EF3">
              <w:rPr>
                <w:sz w:val="24"/>
                <w:szCs w:val="24"/>
              </w:rPr>
              <w:fldChar w:fldCharType="end"/>
            </w:r>
            <w:r w:rsidRPr="003B5532">
              <w:rPr>
                <w:sz w:val="24"/>
                <w:szCs w:val="24"/>
              </w:rPr>
              <w:t>)</w:t>
            </w:r>
            <w:bookmarkEnd w:id="199"/>
          </w:p>
        </w:tc>
      </w:tr>
    </w:tbl>
    <w:p w14:paraId="46A98708" w14:textId="22C29007" w:rsidR="00BE2E10" w:rsidRDefault="00BE2E10" w:rsidP="00BE2E10">
      <w:pPr>
        <w:pStyle w:val="1TeksCharChar"/>
      </w:pPr>
      <w:proofErr w:type="gramStart"/>
      <w:r>
        <w:lastRenderedPageBreak/>
        <w:t>where</w:t>
      </w:r>
      <w:proofErr w:type="gramEnd"/>
      <w:r>
        <w:t xml:space="preserve"> </w:t>
      </w:r>
      <m:oMath>
        <m:sSup>
          <m:sSupPr>
            <m:ctrlPr>
              <w:rPr>
                <w:rFonts w:ascii="Cambria Math" w:hAnsi="Cambria Math"/>
                <w:i/>
              </w:rPr>
            </m:ctrlPr>
          </m:sSupPr>
          <m:e>
            <m:r>
              <w:rPr>
                <w:rFonts w:ascii="Cambria Math" w:hAnsi="Cambria Math"/>
              </w:rPr>
              <m:t>I</m:t>
            </m:r>
          </m:e>
          <m:sup>
            <m:r>
              <w:rPr>
                <w:rFonts w:ascii="Cambria Math" w:hAnsi="Cambria Math"/>
              </w:rPr>
              <m:t>DMC</m:t>
            </m:r>
          </m:sup>
        </m:sSup>
      </m:oMath>
      <w:r>
        <w:t xml:space="preserve"> is the DMC mosaic, </w:t>
      </w:r>
      <m:oMath>
        <m:sSup>
          <m:sSupPr>
            <m:ctrlPr>
              <w:rPr>
                <w:rFonts w:ascii="Cambria Math" w:hAnsi="Cambria Math"/>
                <w:i/>
              </w:rPr>
            </m:ctrlPr>
          </m:sSupPr>
          <m:e>
            <m:r>
              <w:rPr>
                <w:rFonts w:ascii="Cambria Math" w:hAnsi="Cambria Math"/>
              </w:rPr>
              <m:t>I</m:t>
            </m:r>
          </m:e>
          <m:sup>
            <m:r>
              <w:rPr>
                <w:rFonts w:ascii="Cambria Math" w:hAnsi="Cambria Math"/>
              </w:rPr>
              <m:t>SPOT</m:t>
            </m:r>
          </m:sup>
        </m:sSup>
      </m:oMath>
      <w:r>
        <w:t xml:space="preserve"> is the SPOT 5 image, </w:t>
      </w:r>
      <m:oMath>
        <m:r>
          <w:rPr>
            <w:rFonts w:ascii="Cambria Math" w:hAnsi="Cambria Math"/>
          </w:rPr>
          <m:t>(x,y)</m:t>
        </m:r>
      </m:oMath>
      <w:r>
        <w:t xml:space="preserve"> are the pixel co-ordinates and </w:t>
      </w:r>
      <m:oMath>
        <m:r>
          <w:rPr>
            <w:rFonts w:ascii="Cambria Math" w:hAnsi="Cambria Math"/>
          </w:rPr>
          <m:t>E</m:t>
        </m:r>
      </m:oMath>
      <w:r>
        <w:t xml:space="preserve"> is the difference image.  The difference image was used to identify spatial patterns in the discrepancies between the corrected SPOT 5 image and DMC mosaic.  </w:t>
      </w:r>
    </w:p>
    <w:p w14:paraId="70AE25AE" w14:textId="77777777" w:rsidR="00BE2E10" w:rsidRDefault="00BE2E10" w:rsidP="00BE2E10">
      <w:pPr>
        <w:pStyle w:val="1TeksCharChar"/>
      </w:pPr>
    </w:p>
    <w:p w14:paraId="63E87401" w14:textId="6393282A" w:rsidR="00BE2E10" w:rsidRDefault="008A72E3" w:rsidP="00BE2E10">
      <w:pPr>
        <w:pStyle w:val="1TeksCharChar"/>
        <w:keepNext/>
        <w:spacing w:line="240" w:lineRule="auto"/>
      </w:pPr>
      <w:r>
        <w:rPr>
          <w:noProof/>
          <w:lang w:val="en-ZA" w:eastAsia="en-ZA"/>
        </w:rPr>
        <w:drawing>
          <wp:inline distT="0" distB="0" distL="0" distR="0" wp14:anchorId="1F78BE68" wp14:editId="3F055A55">
            <wp:extent cx="2788920" cy="2788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otDmcOrientationMa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88920" cy="2788920"/>
                    </a:xfrm>
                    <a:prstGeom prst="rect">
                      <a:avLst/>
                    </a:prstGeom>
                  </pic:spPr>
                </pic:pic>
              </a:graphicData>
            </a:graphic>
          </wp:inline>
        </w:drawing>
      </w:r>
    </w:p>
    <w:p w14:paraId="67B72480" w14:textId="4848FBCF" w:rsidR="00BE2E10" w:rsidRDefault="00BE2E10" w:rsidP="00BE2E10">
      <w:pPr>
        <w:pStyle w:val="Caption"/>
        <w:jc w:val="both"/>
      </w:pPr>
      <w:bookmarkStart w:id="200" w:name="_Ref447467040"/>
      <w:bookmarkStart w:id="201" w:name="_Toc448324351"/>
      <w:r>
        <w:t xml:space="preserve">Figure </w:t>
      </w:r>
      <w:r w:rsidR="0025279C">
        <w:fldChar w:fldCharType="begin"/>
      </w:r>
      <w:r w:rsidR="0025279C">
        <w:instrText xml:space="preserve"> SEQ Figure \* ARABIC </w:instrText>
      </w:r>
      <w:r w:rsidR="0025279C">
        <w:fldChar w:fldCharType="separate"/>
      </w:r>
      <w:r w:rsidR="00043E46">
        <w:rPr>
          <w:noProof/>
        </w:rPr>
        <w:t>3</w:t>
      </w:r>
      <w:r w:rsidR="0025279C">
        <w:fldChar w:fldCharType="end"/>
      </w:r>
      <w:bookmarkEnd w:id="200"/>
      <w:r>
        <w:t xml:space="preserve"> </w:t>
      </w:r>
      <w:r w:rsidR="00AA66CC">
        <w:t>SPOT 5</w:t>
      </w:r>
      <w:r>
        <w:t xml:space="preserve"> scene and mosaic extents</w:t>
      </w:r>
      <w:bookmarkEnd w:id="201"/>
    </w:p>
    <w:p w14:paraId="7800300B" w14:textId="77777777" w:rsidR="00BE2E10" w:rsidRDefault="00BE2E10" w:rsidP="00BE2E10">
      <w:pPr>
        <w:pStyle w:val="1TeksCharChar"/>
      </w:pPr>
    </w:p>
    <w:p w14:paraId="3A400544" w14:textId="5DDE014C" w:rsidR="00BE2E10" w:rsidRDefault="00080EF9" w:rsidP="00B205CA">
      <w:pPr>
        <w:pStyle w:val="Heading1"/>
      </w:pPr>
      <w:bookmarkStart w:id="202" w:name="_Ref452458445"/>
      <w:bookmarkStart w:id="203" w:name="_Toc394607645"/>
      <w:r>
        <w:t>Results and Discussion</w:t>
      </w:r>
      <w:bookmarkEnd w:id="202"/>
    </w:p>
    <w:p w14:paraId="4516D180" w14:textId="77777777" w:rsidR="00BE2E10" w:rsidRDefault="00BE2E10" w:rsidP="00B205CA">
      <w:pPr>
        <w:pStyle w:val="Heading2"/>
      </w:pPr>
      <w:bookmarkStart w:id="204" w:name="_Ref447456652"/>
      <w:bookmarkStart w:id="205" w:name="_Toc448324295"/>
      <w:commentRangeStart w:id="206"/>
      <w:r>
        <w:t xml:space="preserve">Band Averaged </w:t>
      </w:r>
      <w:commentRangeStart w:id="207"/>
      <w:commentRangeStart w:id="208"/>
      <w:r>
        <w:t>Relationships</w:t>
      </w:r>
      <w:commentRangeEnd w:id="206"/>
      <w:r>
        <w:rPr>
          <w:rStyle w:val="CommentReference"/>
          <w:b w:val="0"/>
        </w:rPr>
        <w:commentReference w:id="206"/>
      </w:r>
      <w:bookmarkEnd w:id="204"/>
      <w:bookmarkEnd w:id="205"/>
      <w:commentRangeEnd w:id="207"/>
      <w:r w:rsidR="00C2599B">
        <w:rPr>
          <w:rStyle w:val="CommentReference"/>
          <w:b w:val="0"/>
        </w:rPr>
        <w:commentReference w:id="207"/>
      </w:r>
      <w:commentRangeEnd w:id="208"/>
      <w:r w:rsidR="006D113D">
        <w:rPr>
          <w:rStyle w:val="CommentReference"/>
          <w:b w:val="0"/>
        </w:rPr>
        <w:commentReference w:id="208"/>
      </w:r>
    </w:p>
    <w:p w14:paraId="0101BCBD" w14:textId="77777777" w:rsidR="00BE2E10" w:rsidRPr="00263530" w:rsidRDefault="00BE2E10" w:rsidP="00BE2E10"/>
    <w:p w14:paraId="0A94AEEF" w14:textId="3D55E3D1" w:rsidR="00C93B92" w:rsidRDefault="00BE2E10" w:rsidP="0031664A">
      <w:pPr>
        <w:pStyle w:val="ThesisBody"/>
      </w:pPr>
      <w:r>
        <w:t>The measured band-averaged reflectance relationship</w:t>
      </w:r>
      <w:r w:rsidR="00100B5A">
        <w:t xml:space="preserve">, for typical surface </w:t>
      </w:r>
      <w:proofErr w:type="spellStart"/>
      <w:r w:rsidR="00100B5A">
        <w:t>reflectances</w:t>
      </w:r>
      <w:proofErr w:type="spellEnd"/>
      <w:r w:rsidR="00100B5A">
        <w:t>,</w:t>
      </w:r>
      <w:r>
        <w:t xml:space="preserve"> between the two sensors is shown in </w:t>
      </w:r>
      <w:r>
        <w:fldChar w:fldCharType="begin"/>
      </w:r>
      <w:r>
        <w:instrText xml:space="preserve"> REF _Ref447457220 \h </w:instrText>
      </w:r>
      <w:r>
        <w:fldChar w:fldCharType="separate"/>
      </w:r>
      <w:r w:rsidR="00043E46">
        <w:t xml:space="preserve">Figure </w:t>
      </w:r>
      <w:r w:rsidR="00043E46">
        <w:rPr>
          <w:noProof/>
        </w:rPr>
        <w:t>4</w:t>
      </w:r>
      <w:r>
        <w:fldChar w:fldCharType="end"/>
      </w:r>
      <w:r>
        <w:t xml:space="preserve"> with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The correlation between the DMC and MODIS band-averaged values </w:t>
      </w:r>
      <w:r w:rsidR="00C2599B">
        <w:t>(</w:t>
      </w:r>
      <w:r w:rsidR="000557F5">
        <w:fldChar w:fldCharType="begin"/>
      </w:r>
      <w:r w:rsidR="000557F5">
        <w:instrText xml:space="preserve"> REF _Ref447457220 \h </w:instrText>
      </w:r>
      <w:r w:rsidR="000557F5">
        <w:fldChar w:fldCharType="separate"/>
      </w:r>
      <w:r w:rsidR="00043E46">
        <w:t xml:space="preserve">Figure </w:t>
      </w:r>
      <w:r w:rsidR="00043E46">
        <w:rPr>
          <w:noProof/>
        </w:rPr>
        <w:t>4</w:t>
      </w:r>
      <w:r w:rsidR="000557F5">
        <w:fldChar w:fldCharType="end"/>
      </w:r>
      <w:r w:rsidR="00C2599B">
        <w:t xml:space="preserve">) </w:t>
      </w:r>
      <w:r>
        <w:t>is surprisingly strong</w:t>
      </w:r>
      <w:ins w:id="209" w:author="dugalh" w:date="2016-06-05T13:44:00Z">
        <w:r w:rsidR="001A1FE0">
          <w:t xml:space="preserve"> and supports the incorporation of the band averaging effect into the linear reflectance model of Equation </w:t>
        </w:r>
        <w:r w:rsidR="001A1FE0">
          <w:fldChar w:fldCharType="begin"/>
        </w:r>
        <w:r w:rsidR="001A1FE0">
          <w:instrText xml:space="preserve"> REF _Ref389750707 \h </w:instrText>
        </w:r>
      </w:ins>
      <w:ins w:id="210" w:author="dugalh" w:date="2016-06-05T13:44:00Z">
        <w:r w:rsidR="001A1FE0">
          <w:fldChar w:fldCharType="separate"/>
        </w:r>
      </w:ins>
      <w:r w:rsidR="00043E46" w:rsidRPr="003B5532">
        <w:t>(</w:t>
      </w:r>
      <w:r w:rsidR="00043E46">
        <w:rPr>
          <w:noProof/>
        </w:rPr>
        <w:t>5</w:t>
      </w:r>
      <w:r w:rsidR="00043E46" w:rsidRPr="003B5532">
        <w:t>)</w:t>
      </w:r>
      <w:ins w:id="211" w:author="dugalh" w:date="2016-06-05T13:44:00Z">
        <w:r w:rsidR="001A1FE0">
          <w:fldChar w:fldCharType="end"/>
        </w:r>
        <w:r w:rsidR="001A1FE0">
          <w:t>.</w:t>
        </w:r>
      </w:ins>
      <w:ins w:id="212" w:author="dugalh" w:date="2016-06-05T13:45:00Z">
        <w:r w:rsidR="001A1FE0">
          <w:t xml:space="preserve">  </w:t>
        </w:r>
      </w:ins>
      <w:del w:id="213" w:author="dugalh" w:date="2016-06-05T13:44:00Z">
        <w:r w:rsidDel="001A1FE0">
          <w:delText xml:space="preserve"> considering the disparity between the RSR’s</w:delText>
        </w:r>
      </w:del>
      <w:del w:id="214" w:author="dugalh" w:date="2016-06-05T13:45:00Z">
        <w:r w:rsidR="00C2599B" w:rsidDel="001A1FE0">
          <w:delText xml:space="preserve"> (</w:delText>
        </w:r>
      </w:del>
      <w:del w:id="215" w:author="dugalh" w:date="2016-05-29T16:59:00Z">
        <w:r w:rsidR="00C2599B" w:rsidDel="00546F7D">
          <w:delText>Figure 2.3</w:delText>
        </w:r>
      </w:del>
      <w:del w:id="216" w:author="dugalh" w:date="2016-06-05T13:45:00Z">
        <w:r w:rsidR="00C2599B" w:rsidDel="001A1FE0">
          <w:delText>)</w:delText>
        </w:r>
        <w:r w:rsidDel="001A1FE0">
          <w:delText xml:space="preserve">.  </w:delText>
        </w:r>
      </w:del>
      <w:ins w:id="217" w:author="dugalh" w:date="2016-06-05T13:45:00Z">
        <w:r w:rsidR="001A1FE0">
          <w:t xml:space="preserve">  </w:t>
        </w:r>
      </w:ins>
      <w:ins w:id="218" w:author="dugalh" w:date="2016-06-05T13:42:00Z">
        <w:r w:rsidR="001A1FE0">
          <w:t xml:space="preserve">Similar linear relationships between different sensors for real world surface </w:t>
        </w:r>
        <w:proofErr w:type="spellStart"/>
        <w:r w:rsidR="001A1FE0">
          <w:t>reflectances</w:t>
        </w:r>
        <w:proofErr w:type="spellEnd"/>
        <w:r w:rsidR="001A1FE0">
          <w:t xml:space="preserve"> are reported in </w:t>
        </w:r>
      </w:ins>
      <w:ins w:id="219" w:author="dugalh" w:date="2016-06-05T13:43:00Z">
        <w:r w:rsidR="001A1FE0">
          <w:fldChar w:fldCharType="begin" w:fldLock="1"/>
        </w:r>
      </w:ins>
      <w:r w:rsidR="000B29C2">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"ITEM-2",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"mendeley" : { "formattedCitation" : "(Gao et al., 2013; Jiang and Li, 2009)", "manualFormatting" : "Gao et al. (2013) and Jiang and Li (2009)", "plainTextFormattedCitation" : "(Gao et al., 2013; Jiang and Li, 2009)", "previouslyFormattedCitation" : "(Gao et al., 2013; Jiang and Li, 2009)" }, "properties" : { "noteIndex" : 0 }, "schema" : "https://github.com/citation-style-language/schema/raw/master/csl-citation.json" }</w:instrText>
      </w:r>
      <w:ins w:id="220" w:author="dugalh" w:date="2016-06-05T13:43:00Z">
        <w:r w:rsidR="001A1FE0">
          <w:fldChar w:fldCharType="separate"/>
        </w:r>
        <w:r w:rsidR="001A1FE0" w:rsidRPr="00E61818">
          <w:rPr>
            <w:noProof/>
          </w:rPr>
          <w:t xml:space="preserve">Gao et al. </w:t>
        </w:r>
      </w:ins>
      <w:ins w:id="221" w:author="dugalh" w:date="2016-06-05T13:49:00Z">
        <w:r w:rsidR="009D3603">
          <w:rPr>
            <w:noProof/>
          </w:rPr>
          <w:t>(</w:t>
        </w:r>
      </w:ins>
      <w:ins w:id="222" w:author="dugalh" w:date="2016-06-05T13:43:00Z">
        <w:r w:rsidR="001A1FE0" w:rsidRPr="00E61818">
          <w:rPr>
            <w:noProof/>
          </w:rPr>
          <w:t>2013</w:t>
        </w:r>
      </w:ins>
      <w:ins w:id="223" w:author="dugalh" w:date="2016-06-05T13:49:00Z">
        <w:r w:rsidR="009D3603">
          <w:rPr>
            <w:noProof/>
          </w:rPr>
          <w:t xml:space="preserve">) and </w:t>
        </w:r>
      </w:ins>
      <w:ins w:id="224" w:author="dugalh" w:date="2016-06-05T13:43:00Z">
        <w:r w:rsidR="001A1FE0" w:rsidRPr="00E61818">
          <w:rPr>
            <w:noProof/>
          </w:rPr>
          <w:t>Jiang and Li</w:t>
        </w:r>
      </w:ins>
      <w:ins w:id="225" w:author="dugalh" w:date="2016-06-05T13:49:00Z">
        <w:r w:rsidR="009D3603">
          <w:rPr>
            <w:noProof/>
          </w:rPr>
          <w:t xml:space="preserve"> (</w:t>
        </w:r>
      </w:ins>
      <w:ins w:id="226" w:author="dugalh" w:date="2016-06-05T13:43:00Z">
        <w:r w:rsidR="001A1FE0" w:rsidRPr="00E61818">
          <w:rPr>
            <w:noProof/>
          </w:rPr>
          <w:t>2009)</w:t>
        </w:r>
        <w:r w:rsidR="001A1FE0">
          <w:fldChar w:fldCharType="end"/>
        </w:r>
      </w:ins>
      <w:ins w:id="227" w:author="dugalh" w:date="2016-06-05T13:42:00Z">
        <w:r w:rsidR="001A1FE0">
          <w:t xml:space="preserve">. </w:t>
        </w:r>
      </w:ins>
      <w:ins w:id="228" w:author="dugalh" w:date="2016-06-05T13:43:00Z">
        <w:r w:rsidR="001A1FE0">
          <w:t xml:space="preserve"> </w:t>
        </w:r>
      </w:ins>
      <w:commentRangeStart w:id="229"/>
      <w:del w:id="230" w:author="dugalh" w:date="2016-06-05T13:48:00Z">
        <w:r w:rsidDel="0018491F">
          <w:delText xml:space="preserve">This </w:delText>
        </w:r>
        <w:r w:rsidR="00C2599B" w:rsidDel="0018491F">
          <w:delText xml:space="preserve">is attributed to the consistency of </w:delText>
        </w:r>
      </w:del>
      <w:del w:id="231" w:author="dugalh" w:date="2016-05-31T15:59:00Z">
        <w:r w:rsidDel="00B17027">
          <w:delText xml:space="preserve">most </w:delText>
        </w:r>
      </w:del>
      <w:del w:id="232" w:author="dugalh" w:date="2016-06-05T13:48:00Z">
        <w:r w:rsidDel="0018491F">
          <w:delText xml:space="preserve">real-world reflectance spectra within any </w:delText>
        </w:r>
        <w:r w:rsidR="00C2599B" w:rsidDel="0018491F">
          <w:delText xml:space="preserve">individual </w:delText>
        </w:r>
        <w:r w:rsidDel="0018491F">
          <w:delText>band</w:delText>
        </w:r>
      </w:del>
      <w:ins w:id="233" w:author="x" w:date="2016-05-09T14:23:00Z">
        <w:del w:id="234" w:author="dugalh" w:date="2016-05-31T12:30:00Z">
          <w:r w:rsidR="00C2599B" w:rsidDel="00745A98">
            <w:delText xml:space="preserve"> (refs)</w:delText>
          </w:r>
        </w:del>
      </w:ins>
      <w:del w:id="235" w:author="dugalh" w:date="2016-05-31T15:56:00Z">
        <w:r w:rsidDel="00B17027">
          <w:delText>.</w:delText>
        </w:r>
      </w:del>
      <w:del w:id="236" w:author="dugalh" w:date="2016-06-05T13:48:00Z">
        <w:r w:rsidDel="0018491F">
          <w:delText xml:space="preserve">  </w:delText>
        </w:r>
      </w:del>
      <w:commentRangeEnd w:id="229"/>
      <w:r w:rsidR="0031664A">
        <w:rPr>
          <w:rStyle w:val="CommentReference"/>
        </w:rPr>
        <w:commentReference w:id="229"/>
      </w:r>
      <w:del w:id="237" w:author="dugalh" w:date="2016-06-05T13:45:00Z">
        <w:r w:rsidR="00C2599B" w:rsidDel="001A1FE0">
          <w:delText>This result</w:delText>
        </w:r>
      </w:del>
      <w:del w:id="238" w:author="dugalh" w:date="2016-06-05T13:44:00Z">
        <w:r w:rsidR="00C2599B" w:rsidDel="001A1FE0">
          <w:delText xml:space="preserve"> supports the incorporation of t</w:delText>
        </w:r>
        <w:r w:rsidDel="001A1FE0">
          <w:delText xml:space="preserve">he band averaging effect into the linear reflectance model of Equation </w:delText>
        </w:r>
      </w:del>
      <w:r w:rsidR="001A1FE0">
        <w:t xml:space="preserve">  </w:t>
      </w:r>
      <w:r>
        <w:t xml:space="preserve">As the proposed method only requires the relationship to be locally linear, the variety of land covers simulated here is unlikely to be present inside the sliding window used to estimate the model parameters.  </w:t>
      </w:r>
      <w:r w:rsidR="00C2599B">
        <w:t xml:space="preserve">For a </w:t>
      </w:r>
      <w:r w:rsidR="00C2599B">
        <w:lastRenderedPageBreak/>
        <w:t>small sliding window</w:t>
      </w:r>
      <w:r w:rsidR="00C2599B" w:rsidDel="00C2599B">
        <w:t xml:space="preserve"> </w:t>
      </w:r>
      <w:r w:rsidR="00C2599B">
        <w:t>t</w:t>
      </w:r>
      <w:r>
        <w:t xml:space="preserve">he correlation of the band averaged values </w:t>
      </w:r>
      <w:r w:rsidR="00C2599B">
        <w:t xml:space="preserve">will consequently be even </w:t>
      </w:r>
      <w:r>
        <w:t xml:space="preserve">stronger than </w:t>
      </w:r>
      <w:r w:rsidR="00C2599B">
        <w:t xml:space="preserve">what is shown in </w:t>
      </w:r>
      <w:r>
        <w:fldChar w:fldCharType="begin"/>
      </w:r>
      <w:r>
        <w:instrText xml:space="preserve"> REF _Ref447457220 \h </w:instrText>
      </w:r>
      <w:r>
        <w:fldChar w:fldCharType="separate"/>
      </w:r>
      <w:r w:rsidR="00043E46">
        <w:t xml:space="preserve">Figure </w:t>
      </w:r>
      <w:r w:rsidR="00043E46">
        <w:rPr>
          <w:noProof/>
        </w:rPr>
        <w:t>4</w:t>
      </w:r>
      <w:r>
        <w:fldChar w:fldCharType="end"/>
      </w:r>
      <w:r>
        <w:t xml:space="preserve">.  </w:t>
      </w:r>
    </w:p>
    <w:p w14:paraId="566EE8F2" w14:textId="77777777" w:rsidR="0031664A" w:rsidRDefault="0031664A" w:rsidP="0031664A">
      <w:pPr>
        <w:pStyle w:val="ThesisBody"/>
      </w:pPr>
    </w:p>
    <w:p w14:paraId="63C9D41F" w14:textId="27D3B230" w:rsidR="00BE2E10" w:rsidRDefault="008776B8" w:rsidP="00BE2E10">
      <w:pPr>
        <w:pStyle w:val="ThesisBody"/>
      </w:pPr>
      <w:r>
        <w:rPr>
          <w:noProof/>
          <w:lang w:val="en-ZA" w:eastAsia="en-ZA"/>
        </w:rPr>
        <w:drawing>
          <wp:inline distT="0" distB="0" distL="0" distR="0" wp14:anchorId="7F679FFE" wp14:editId="6648EE70">
            <wp:extent cx="3627120" cy="2720541"/>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is_vs_dmc_band_avg_rel_v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32215" cy="2724362"/>
                    </a:xfrm>
                    <a:prstGeom prst="rect">
                      <a:avLst/>
                    </a:prstGeom>
                  </pic:spPr>
                </pic:pic>
              </a:graphicData>
            </a:graphic>
          </wp:inline>
        </w:drawing>
      </w:r>
    </w:p>
    <w:p w14:paraId="50DB9C93" w14:textId="46635825" w:rsidR="00BE2E10" w:rsidRDefault="00BE2E10" w:rsidP="00BE2E10">
      <w:pPr>
        <w:pStyle w:val="Caption"/>
      </w:pPr>
      <w:bookmarkStart w:id="239" w:name="_Ref447457220"/>
      <w:bookmarkStart w:id="240" w:name="_Ref452304545"/>
      <w:bookmarkStart w:id="241" w:name="_Ref447457216"/>
      <w:bookmarkStart w:id="242" w:name="_Toc448324353"/>
      <w:r>
        <w:t xml:space="preserve">Figure </w:t>
      </w:r>
      <w:r w:rsidR="0025279C">
        <w:fldChar w:fldCharType="begin"/>
      </w:r>
      <w:r w:rsidR="0025279C">
        <w:instrText xml:space="preserve"> SEQ Figure \* ARABIC </w:instrText>
      </w:r>
      <w:r w:rsidR="0025279C">
        <w:fldChar w:fldCharType="separate"/>
      </w:r>
      <w:r w:rsidR="00043E46">
        <w:rPr>
          <w:noProof/>
        </w:rPr>
        <w:t>4</w:t>
      </w:r>
      <w:r w:rsidR="0025279C">
        <w:fldChar w:fldCharType="end"/>
      </w:r>
      <w:bookmarkEnd w:id="239"/>
      <w:bookmarkEnd w:id="240"/>
      <w:r>
        <w:t xml:space="preserve"> DMC vs. MODIS band averaged relationship for typical surface </w:t>
      </w:r>
      <w:proofErr w:type="spellStart"/>
      <w:r>
        <w:t>reflectances</w:t>
      </w:r>
      <w:bookmarkEnd w:id="241"/>
      <w:bookmarkEnd w:id="242"/>
      <w:proofErr w:type="spellEnd"/>
    </w:p>
    <w:p w14:paraId="1412A226" w14:textId="77777777" w:rsidR="00BE2E10" w:rsidRPr="009C538A" w:rsidRDefault="00BE2E10" w:rsidP="00BE2E10">
      <w:pPr>
        <w:pStyle w:val="ThesisBody"/>
      </w:pPr>
    </w:p>
    <w:p w14:paraId="29E3511D" w14:textId="77777777" w:rsidR="00BE2E10" w:rsidRDefault="00BE2E10" w:rsidP="004F0A41">
      <w:pPr>
        <w:pStyle w:val="Heading2"/>
      </w:pPr>
      <w:bookmarkStart w:id="243" w:name="_Toc448324296"/>
      <w:r>
        <w:t>Mosaicking</w:t>
      </w:r>
      <w:bookmarkEnd w:id="203"/>
      <w:bookmarkEnd w:id="243"/>
    </w:p>
    <w:p w14:paraId="10ABA00D" w14:textId="5A7A6451" w:rsidR="00BE2E10" w:rsidRDefault="00BE2E10" w:rsidP="00BE2E10">
      <w:pPr>
        <w:pStyle w:val="1TeksCharChar"/>
      </w:pPr>
      <w:r>
        <w:fldChar w:fldCharType="begin"/>
      </w:r>
      <w:r>
        <w:instrText xml:space="preserve"> REF _Ref389939317 \h </w:instrText>
      </w:r>
      <w:r>
        <w:fldChar w:fldCharType="separate"/>
      </w:r>
      <w:r w:rsidR="00043E46">
        <w:t xml:space="preserve">Figure </w:t>
      </w:r>
      <w:r w:rsidR="00043E46">
        <w:rPr>
          <w:noProof/>
        </w:rPr>
        <w:t>5</w:t>
      </w:r>
      <w:r>
        <w:fldChar w:fldCharType="end"/>
      </w:r>
      <w:r>
        <w:t xml:space="preserve"> shows a RGB mosaic of DMC DN images (bordered in red), against a background of the MODIS reference image.  Seam lines between adjacent DMC images and radiometric variations over the set of images are clearly visible. </w:t>
      </w:r>
    </w:p>
    <w:p w14:paraId="2327D663" w14:textId="77777777" w:rsidR="00BE2E10" w:rsidRPr="00FF4401" w:rsidRDefault="00BE2E10" w:rsidP="00BE2E10">
      <w:pPr>
        <w:pStyle w:val="1TeksCharChar"/>
      </w:pPr>
    </w:p>
    <w:p w14:paraId="4A584844" w14:textId="385EAC4E" w:rsidR="00BE2E10" w:rsidRDefault="00E57C75" w:rsidP="00BE2E10">
      <w:pPr>
        <w:pStyle w:val="1TeksCharChar"/>
        <w:keepNext/>
      </w:pPr>
      <w:r>
        <w:rPr>
          <w:noProof/>
          <w:lang w:val="en-ZA" w:eastAsia="en-ZA"/>
        </w:rPr>
        <w:lastRenderedPageBreak/>
        <w:drawing>
          <wp:inline distT="0" distB="0" distL="0" distR="0" wp14:anchorId="230507E7" wp14:editId="568BB96C">
            <wp:extent cx="3154680" cy="31546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mcDnModisOverla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54680" cy="3154680"/>
                    </a:xfrm>
                    <a:prstGeom prst="rect">
                      <a:avLst/>
                    </a:prstGeom>
                  </pic:spPr>
                </pic:pic>
              </a:graphicData>
            </a:graphic>
          </wp:inline>
        </w:drawing>
      </w:r>
    </w:p>
    <w:p w14:paraId="37D92A4D" w14:textId="6D8C041A" w:rsidR="00BE2E10" w:rsidRDefault="00BE2E10" w:rsidP="00BE2E10">
      <w:pPr>
        <w:pStyle w:val="Caption"/>
        <w:jc w:val="both"/>
      </w:pPr>
      <w:bookmarkStart w:id="244" w:name="_Ref389939317"/>
      <w:bookmarkStart w:id="245" w:name="_Ref452304551"/>
      <w:bookmarkStart w:id="246" w:name="_Toc391220527"/>
      <w:bookmarkStart w:id="247" w:name="_Toc394582250"/>
      <w:bookmarkStart w:id="248" w:name="_Toc448324354"/>
      <w:r>
        <w:t xml:space="preserve">Figure </w:t>
      </w:r>
      <w:r w:rsidR="0025279C">
        <w:fldChar w:fldCharType="begin"/>
      </w:r>
      <w:r w:rsidR="0025279C">
        <w:instrText xml:space="preserve"> SEQ Figure \* ARABIC </w:instrText>
      </w:r>
      <w:r w:rsidR="0025279C">
        <w:fldChar w:fldCharType="separate"/>
      </w:r>
      <w:r w:rsidR="00043E46">
        <w:rPr>
          <w:noProof/>
        </w:rPr>
        <w:t>5</w:t>
      </w:r>
      <w:r w:rsidR="0025279C">
        <w:fldChar w:fldCharType="end"/>
      </w:r>
      <w:bookmarkEnd w:id="244"/>
      <w:bookmarkEnd w:id="245"/>
      <w:r>
        <w:t xml:space="preserve">  </w:t>
      </w:r>
      <w:r w:rsidR="004F42C7">
        <w:t>Un</w:t>
      </w:r>
      <w:r>
        <w:t>calibrated mosaic on MODIS reference image background</w:t>
      </w:r>
      <w:bookmarkEnd w:id="246"/>
      <w:bookmarkEnd w:id="247"/>
      <w:bookmarkEnd w:id="248"/>
    </w:p>
    <w:p w14:paraId="21389E65" w14:textId="77777777" w:rsidR="00BE2E10" w:rsidRDefault="00BE2E10" w:rsidP="00BE2E10">
      <w:pPr>
        <w:pStyle w:val="1TeksCharChar"/>
      </w:pPr>
    </w:p>
    <w:p w14:paraId="14215B0A" w14:textId="342489E3" w:rsidR="00BE2E10" w:rsidRDefault="00BE2E10" w:rsidP="00BE2E10">
      <w:pPr>
        <w:pStyle w:val="1TeksCharChar"/>
      </w:pPr>
      <w:r>
        <w:t>Each DMC image was converted to surface reflectance using the proposed procedure. A RGB mosaic of the corrected images is shown in</w:t>
      </w:r>
      <w:r w:rsidR="000C72BD">
        <w:t xml:space="preserve"> </w:t>
      </w:r>
      <w:r w:rsidR="000C72BD">
        <w:fldChar w:fldCharType="begin"/>
      </w:r>
      <w:r w:rsidR="000C72BD">
        <w:instrText xml:space="preserve"> REF _Ref452304657 \h </w:instrText>
      </w:r>
      <w:r w:rsidR="000C72BD">
        <w:fldChar w:fldCharType="separate"/>
      </w:r>
      <w:r w:rsidR="00043E46">
        <w:t xml:space="preserve">Figure </w:t>
      </w:r>
      <w:r w:rsidR="00043E46">
        <w:rPr>
          <w:noProof/>
        </w:rPr>
        <w:t>6</w:t>
      </w:r>
      <w:r w:rsidR="000C72BD">
        <w:fldChar w:fldCharType="end"/>
      </w:r>
      <w:r>
        <w:t xml:space="preserve">, bordered in red, against a background of the MODIS reference image.  No seam lines or radiometric issues </w:t>
      </w:r>
      <w:r w:rsidR="00104EEF">
        <w:t xml:space="preserve">(e.g. </w:t>
      </w:r>
      <w:r>
        <w:t>hot spots</w:t>
      </w:r>
      <w:r w:rsidR="00104EEF">
        <w:t>)</w:t>
      </w:r>
      <w:r>
        <w:t xml:space="preserve"> are apparent at this scale, and the corrected images match the reflectance of the MODIS reference image.</w:t>
      </w:r>
    </w:p>
    <w:p w14:paraId="5EAE5A02" w14:textId="77777777" w:rsidR="00BE2E10" w:rsidRPr="00D96B6F" w:rsidRDefault="00BE2E10" w:rsidP="00BE2E10"/>
    <w:p w14:paraId="61BFF496" w14:textId="4C8B7BFB" w:rsidR="00BE2E10" w:rsidRDefault="00215F30" w:rsidP="00BE2E10">
      <w:pPr>
        <w:pStyle w:val="1TeksCharChar"/>
        <w:keepNext/>
      </w:pPr>
      <w:r>
        <w:rPr>
          <w:noProof/>
          <w:lang w:val="en-ZA" w:eastAsia="en-ZA"/>
        </w:rPr>
        <w:lastRenderedPageBreak/>
        <w:drawing>
          <wp:inline distT="0" distB="0" distL="0" distR="0" wp14:anchorId="1E20220E" wp14:editId="4D07F032">
            <wp:extent cx="3177540" cy="31775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mcSurfReflModisOverla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77540" cy="3177540"/>
                    </a:xfrm>
                    <a:prstGeom prst="rect">
                      <a:avLst/>
                    </a:prstGeom>
                  </pic:spPr>
                </pic:pic>
              </a:graphicData>
            </a:graphic>
          </wp:inline>
        </w:drawing>
      </w:r>
    </w:p>
    <w:p w14:paraId="1C1713FB" w14:textId="0DA07024" w:rsidR="00BE2E10" w:rsidRDefault="00BE2E10" w:rsidP="00BE2E10">
      <w:pPr>
        <w:pStyle w:val="Caption"/>
        <w:jc w:val="both"/>
      </w:pPr>
      <w:bookmarkStart w:id="249" w:name="_Ref452304657"/>
      <w:bookmarkStart w:id="250" w:name="_Toc448324355"/>
      <w:r>
        <w:t xml:space="preserve">Figure </w:t>
      </w:r>
      <w:r w:rsidR="0025279C">
        <w:fldChar w:fldCharType="begin"/>
      </w:r>
      <w:r w:rsidR="0025279C">
        <w:instrText xml:space="preserve"> SEQ Figure \* ARABIC </w:instrText>
      </w:r>
      <w:r w:rsidR="0025279C">
        <w:fldChar w:fldCharType="separate"/>
      </w:r>
      <w:r w:rsidR="00043E46">
        <w:rPr>
          <w:noProof/>
        </w:rPr>
        <w:t>6</w:t>
      </w:r>
      <w:r w:rsidR="0025279C">
        <w:fldChar w:fldCharType="end"/>
      </w:r>
      <w:bookmarkEnd w:id="249"/>
      <w:r>
        <w:t xml:space="preserve">  </w:t>
      </w:r>
      <w:proofErr w:type="spellStart"/>
      <w:r>
        <w:t>Radiometrically</w:t>
      </w:r>
      <w:proofErr w:type="spellEnd"/>
      <w:r>
        <w:t xml:space="preserve"> calibrated mosaic on MODIS reference image background</w:t>
      </w:r>
      <w:bookmarkEnd w:id="250"/>
    </w:p>
    <w:p w14:paraId="3C6656D4" w14:textId="77777777" w:rsidR="00BE2E10" w:rsidRDefault="00BE2E10" w:rsidP="00BE2E10">
      <w:pPr>
        <w:pStyle w:val="1TeksCharChar"/>
      </w:pPr>
    </w:p>
    <w:p w14:paraId="3D1DEA44" w14:textId="29F249BE" w:rsidR="00BE2E10" w:rsidRDefault="00BE2E10" w:rsidP="00BE2E10">
      <w:pPr>
        <w:pStyle w:val="ThesisBody"/>
      </w:pPr>
      <w:r>
        <w:fldChar w:fldCharType="begin"/>
      </w:r>
      <w:r>
        <w:instrText xml:space="preserve"> REF _Ref447547463 \h </w:instrText>
      </w:r>
      <w:r>
        <w:fldChar w:fldCharType="separate"/>
      </w:r>
      <w:r w:rsidR="00043E46">
        <w:t xml:space="preserve">Figure </w:t>
      </w:r>
      <w:r w:rsidR="00043E46">
        <w:rPr>
          <w:noProof/>
        </w:rPr>
        <w:t>7</w:t>
      </w:r>
      <w:r>
        <w:fldChar w:fldCharType="end"/>
      </w:r>
      <w:r>
        <w:t xml:space="preserve">a shows a close-up section of the DMC DN mosaic where a hot spot (i.e. a BRDF effect where sunlight is strongly reflected back into the camera) and seam lines between adjacent images are visible.  </w:t>
      </w:r>
      <w:r>
        <w:fldChar w:fldCharType="begin"/>
      </w:r>
      <w:r>
        <w:instrText xml:space="preserve"> REF _Ref447547463 \h </w:instrText>
      </w:r>
      <w:r>
        <w:fldChar w:fldCharType="separate"/>
      </w:r>
      <w:r w:rsidR="00043E46">
        <w:t xml:space="preserve">Figure </w:t>
      </w:r>
      <w:r w:rsidR="00043E46">
        <w:rPr>
          <w:noProof/>
        </w:rPr>
        <w:t>7</w:t>
      </w:r>
      <w:r>
        <w:fldChar w:fldCharType="end"/>
      </w:r>
      <w:r>
        <w:t xml:space="preserve">b demonstrates the successful removal of the hot spot and seam lines after correction with the surface reflectance extraction method.  </w:t>
      </w:r>
    </w:p>
    <w:tbl>
      <w:tblPr>
        <w:tblStyle w:val="TableGrid"/>
        <w:tblW w:w="5000" w:type="pct"/>
        <w:tblLook w:val="04A0" w:firstRow="1" w:lastRow="0" w:firstColumn="1" w:lastColumn="0" w:noHBand="0" w:noVBand="1"/>
      </w:tblPr>
      <w:tblGrid>
        <w:gridCol w:w="4621"/>
        <w:gridCol w:w="4621"/>
      </w:tblGrid>
      <w:tr w:rsidR="001272ED" w14:paraId="3A46FC6C" w14:textId="77777777" w:rsidTr="00315F05">
        <w:tc>
          <w:tcPr>
            <w:tcW w:w="2500" w:type="pct"/>
          </w:tcPr>
          <w:p w14:paraId="2A49F43F" w14:textId="09380075" w:rsidR="001272ED" w:rsidRDefault="001272ED" w:rsidP="00315F05">
            <w:pPr>
              <w:pStyle w:val="1TeksCharChar"/>
              <w:spacing w:line="240" w:lineRule="auto"/>
              <w:jc w:val="center"/>
              <w:rPr>
                <w:sz w:val="20"/>
                <w:szCs w:val="20"/>
              </w:rPr>
            </w:pPr>
            <w:r>
              <w:rPr>
                <w:noProof/>
                <w:sz w:val="20"/>
                <w:szCs w:val="20"/>
                <w:lang w:val="en-ZA"/>
              </w:rPr>
              <w:drawing>
                <wp:inline distT="0" distB="0" distL="0" distR="0" wp14:anchorId="44764F76" wp14:editId="08ECE3A4">
                  <wp:extent cx="2599690" cy="2599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tSpotSeamLinesPlotBeforeV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9690" cy="2599690"/>
                          </a:xfrm>
                          <a:prstGeom prst="rect">
                            <a:avLst/>
                          </a:prstGeom>
                        </pic:spPr>
                      </pic:pic>
                    </a:graphicData>
                  </a:graphic>
                </wp:inline>
              </w:drawing>
            </w:r>
          </w:p>
          <w:p w14:paraId="722BCDE8" w14:textId="77777777" w:rsidR="001272ED" w:rsidRPr="00420A00" w:rsidRDefault="001272ED" w:rsidP="00315F05">
            <w:pPr>
              <w:pStyle w:val="1TeksCharChar"/>
              <w:spacing w:line="240" w:lineRule="auto"/>
              <w:jc w:val="center"/>
              <w:rPr>
                <w:sz w:val="20"/>
                <w:szCs w:val="20"/>
              </w:rPr>
            </w:pPr>
            <w:r>
              <w:rPr>
                <w:sz w:val="20"/>
                <w:szCs w:val="20"/>
              </w:rPr>
              <w:t>(a)</w:t>
            </w:r>
          </w:p>
        </w:tc>
        <w:tc>
          <w:tcPr>
            <w:tcW w:w="2500" w:type="pct"/>
          </w:tcPr>
          <w:p w14:paraId="15871FE4" w14:textId="429C320D" w:rsidR="001272ED" w:rsidRDefault="001272ED" w:rsidP="00315F05">
            <w:pPr>
              <w:pStyle w:val="1TeksCharChar"/>
              <w:spacing w:line="240" w:lineRule="auto"/>
              <w:jc w:val="center"/>
              <w:rPr>
                <w:sz w:val="20"/>
                <w:szCs w:val="20"/>
              </w:rPr>
            </w:pPr>
            <w:r>
              <w:rPr>
                <w:noProof/>
                <w:sz w:val="20"/>
                <w:szCs w:val="20"/>
                <w:lang w:val="en-ZA"/>
              </w:rPr>
              <w:drawing>
                <wp:inline distT="0" distB="0" distL="0" distR="0" wp14:anchorId="7D38F8F5" wp14:editId="5FD1FA4C">
                  <wp:extent cx="2614930" cy="26149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tSpotSeamLinesPlotAfterV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4930" cy="2614930"/>
                          </a:xfrm>
                          <a:prstGeom prst="rect">
                            <a:avLst/>
                          </a:prstGeom>
                        </pic:spPr>
                      </pic:pic>
                    </a:graphicData>
                  </a:graphic>
                </wp:inline>
              </w:drawing>
            </w:r>
          </w:p>
          <w:p w14:paraId="7BDF22CD" w14:textId="77777777" w:rsidR="001272ED" w:rsidRPr="00420A00" w:rsidRDefault="001272ED" w:rsidP="00315F05">
            <w:pPr>
              <w:pStyle w:val="1TeksCharChar"/>
              <w:keepNext/>
              <w:jc w:val="center"/>
              <w:rPr>
                <w:sz w:val="20"/>
                <w:szCs w:val="20"/>
              </w:rPr>
            </w:pPr>
            <w:r>
              <w:rPr>
                <w:sz w:val="20"/>
                <w:szCs w:val="20"/>
              </w:rPr>
              <w:t>(b)</w:t>
            </w:r>
          </w:p>
        </w:tc>
      </w:tr>
    </w:tbl>
    <w:p w14:paraId="504E8F14" w14:textId="45B397B7" w:rsidR="001272ED" w:rsidRPr="00D96B6F" w:rsidDel="009E51DB" w:rsidRDefault="001272ED" w:rsidP="001272ED">
      <w:pPr>
        <w:pStyle w:val="Caption"/>
      </w:pPr>
      <w:bookmarkStart w:id="251" w:name="_Ref447547463"/>
      <w:bookmarkStart w:id="252" w:name="_Toc448324356"/>
      <w:r>
        <w:t xml:space="preserve">Figure </w:t>
      </w:r>
      <w:r w:rsidR="0025279C">
        <w:fldChar w:fldCharType="begin"/>
      </w:r>
      <w:r w:rsidR="0025279C">
        <w:instrText xml:space="preserve"> SEQ Figure \* ARABIC </w:instrText>
      </w:r>
      <w:r w:rsidR="0025279C">
        <w:fldChar w:fldCharType="separate"/>
      </w:r>
      <w:r w:rsidR="00043E46">
        <w:rPr>
          <w:noProof/>
        </w:rPr>
        <w:t>7</w:t>
      </w:r>
      <w:r w:rsidR="0025279C">
        <w:fldChar w:fldCharType="end"/>
      </w:r>
      <w:bookmarkEnd w:id="251"/>
      <w:r>
        <w:t xml:space="preserve"> Reduction of hot spot and seam lines</w:t>
      </w:r>
      <w:r w:rsidR="00104EEF">
        <w:t>, with</w:t>
      </w:r>
      <w:r>
        <w:t xml:space="preserve"> (a) </w:t>
      </w:r>
      <w:r w:rsidR="00104EEF">
        <w:t>showing r</w:t>
      </w:r>
      <w:r>
        <w:t xml:space="preserve">aw DN images </w:t>
      </w:r>
      <w:r w:rsidR="00104EEF">
        <w:t xml:space="preserve">including </w:t>
      </w:r>
      <w:r>
        <w:t xml:space="preserve">hot spot and seam lines </w:t>
      </w:r>
      <w:r w:rsidR="00104EEF">
        <w:t xml:space="preserve">and </w:t>
      </w:r>
      <w:r>
        <w:t xml:space="preserve">(b) </w:t>
      </w:r>
      <w:r w:rsidR="00104EEF">
        <w:t>the c</w:t>
      </w:r>
      <w:r>
        <w:t>orrected surface reflectance image</w:t>
      </w:r>
      <w:bookmarkEnd w:id="252"/>
    </w:p>
    <w:p w14:paraId="3FB11815" w14:textId="77777777" w:rsidR="00BE2E10" w:rsidRPr="0030202D" w:rsidRDefault="00BE2E10" w:rsidP="00BE2E10"/>
    <w:p w14:paraId="07F5AE41" w14:textId="77777777" w:rsidR="00BE2E10" w:rsidRDefault="00BE2E10" w:rsidP="004F0A41">
      <w:pPr>
        <w:pStyle w:val="Heading2"/>
      </w:pPr>
      <w:bookmarkStart w:id="253" w:name="_Toc448324297"/>
      <w:bookmarkStart w:id="254" w:name="_Toc394607646"/>
      <w:r>
        <w:lastRenderedPageBreak/>
        <w:t>MODIS Comparison</w:t>
      </w:r>
      <w:bookmarkEnd w:id="253"/>
    </w:p>
    <w:p w14:paraId="772AB82B" w14:textId="180364DE" w:rsidR="00BE2E10" w:rsidRDefault="00BE2E10" w:rsidP="00BE2E10">
      <w:pPr>
        <w:pStyle w:val="ThesisBody"/>
      </w:pPr>
      <w:r>
        <w:fldChar w:fldCharType="begin"/>
      </w:r>
      <w:r>
        <w:instrText xml:space="preserve"> REF _Ref447548615 \h </w:instrText>
      </w:r>
      <w:r>
        <w:fldChar w:fldCharType="separate"/>
      </w:r>
      <w:r w:rsidR="00043E46">
        <w:t xml:space="preserve">Figure </w:t>
      </w:r>
      <w:r w:rsidR="00043E46">
        <w:rPr>
          <w:noProof/>
        </w:rPr>
        <w:t>8</w:t>
      </w:r>
      <w:r>
        <w:fldChar w:fldCharType="end"/>
      </w:r>
      <w:r>
        <w:t xml:space="preserve"> shows scatter plots of the DMC DN and MODIS surface reflectance values with </w:t>
      </w:r>
      <w:r w:rsidRPr="002A51EE">
        <w:rPr>
          <w:i/>
        </w:rPr>
        <w:t>R</w:t>
      </w:r>
      <w:r w:rsidRPr="002A51EE">
        <w:rPr>
          <w:i/>
          <w:vertAlign w:val="superscript"/>
        </w:rPr>
        <w:t>2</w:t>
      </w:r>
      <w:r>
        <w:t xml:space="preserve"> coefficients indicating correlation strength.  </w:t>
      </w:r>
      <w:r>
        <w:fldChar w:fldCharType="begin"/>
      </w:r>
      <w:r>
        <w:instrText xml:space="preserve"> REF _Ref447546798 \h </w:instrText>
      </w:r>
      <w:r>
        <w:fldChar w:fldCharType="separate"/>
      </w:r>
      <w:r w:rsidR="00043E46">
        <w:t xml:space="preserve">Figure </w:t>
      </w:r>
      <w:r w:rsidR="00043E46">
        <w:rPr>
          <w:noProof/>
        </w:rPr>
        <w:t>9</w:t>
      </w:r>
      <w:r>
        <w:fldChar w:fldCharType="end"/>
      </w:r>
      <w:r>
        <w:t xml:space="preserve"> shows similar scatter plots for the DMC and MODIS surface reflectance values.  Differences in the MODIS and DMC surface reflectance values at MODIS resolution are due in part to the use of the cubic spline interpolation to </w:t>
      </w:r>
      <w:proofErr w:type="spellStart"/>
      <w:r>
        <w:t>upsample</w:t>
      </w:r>
      <w:proofErr w:type="spellEnd"/>
      <w:r>
        <w:t xml:space="preserve"> the </w:t>
      </w:r>
      <w:r w:rsidRPr="00363B1A">
        <w:rPr>
          <w:b/>
        </w:rPr>
        <w:t>M</w:t>
      </w:r>
      <w:r>
        <w:t xml:space="preserve"> and </w:t>
      </w:r>
      <w:r w:rsidRPr="00363B1A">
        <w:rPr>
          <w:b/>
        </w:rPr>
        <w:t>C</w:t>
      </w:r>
      <w:r>
        <w:t xml:space="preserve"> </w:t>
      </w:r>
      <w:proofErr w:type="spellStart"/>
      <w:r>
        <w:t>rasters</w:t>
      </w:r>
      <w:proofErr w:type="spellEnd"/>
      <w:r>
        <w:t xml:space="preserve"> from the MODIS to DMC resolution.  The spline interpolation is non-invertible (i.e. </w:t>
      </w:r>
      <w:proofErr w:type="spellStart"/>
      <w:r>
        <w:t>downsampling</w:t>
      </w:r>
      <w:proofErr w:type="spellEnd"/>
      <w:r>
        <w:t xml:space="preserve"> the </w:t>
      </w:r>
      <w:proofErr w:type="spellStart"/>
      <w:r>
        <w:t>upsampled</w:t>
      </w:r>
      <w:proofErr w:type="spellEnd"/>
      <w:r>
        <w:t xml:space="preserve"> </w:t>
      </w:r>
      <w:proofErr w:type="spellStart"/>
      <w:r>
        <w:t>rasters</w:t>
      </w:r>
      <w:proofErr w:type="spellEnd"/>
      <w:r>
        <w:t xml:space="preserve"> does not produce the original </w:t>
      </w:r>
      <w:r w:rsidRPr="00363B1A">
        <w:rPr>
          <w:b/>
        </w:rPr>
        <w:t>M</w:t>
      </w:r>
      <w:r>
        <w:t xml:space="preserve"> and </w:t>
      </w:r>
      <w:r w:rsidRPr="00363B1A">
        <w:rPr>
          <w:b/>
        </w:rPr>
        <w:t>C</w:t>
      </w:r>
      <w:r>
        <w:t xml:space="preserve"> </w:t>
      </w:r>
      <w:proofErr w:type="spellStart"/>
      <w:r>
        <w:t>rasters</w:t>
      </w:r>
      <w:proofErr w:type="spellEnd"/>
      <w:r>
        <w:t xml:space="preserve"> but successively smooths the data at each application).  As indicated by </w:t>
      </w:r>
      <w:r>
        <w:fldChar w:fldCharType="begin"/>
      </w:r>
      <w:r>
        <w:instrText xml:space="preserve"> REF _Ref447548615 \h </w:instrText>
      </w:r>
      <w:r>
        <w:fldChar w:fldCharType="separate"/>
      </w:r>
      <w:r w:rsidR="00043E46">
        <w:t xml:space="preserve">Figure </w:t>
      </w:r>
      <w:r w:rsidR="00043E46">
        <w:rPr>
          <w:noProof/>
        </w:rPr>
        <w:t>8</w:t>
      </w:r>
      <w:r>
        <w:fldChar w:fldCharType="end"/>
      </w:r>
      <w:r>
        <w:t xml:space="preserve"> and </w:t>
      </w:r>
      <w:r>
        <w:fldChar w:fldCharType="begin"/>
      </w:r>
      <w:r>
        <w:instrText xml:space="preserve"> REF _Ref447546798 \h </w:instrText>
      </w:r>
      <w:r>
        <w:fldChar w:fldCharType="separate"/>
      </w:r>
      <w:r w:rsidR="00043E46">
        <w:t xml:space="preserve">Figure </w:t>
      </w:r>
      <w:r w:rsidR="00043E46">
        <w:rPr>
          <w:noProof/>
        </w:rPr>
        <w:t>9</w:t>
      </w:r>
      <w:r>
        <w:fldChar w:fldCharType="end"/>
      </w:r>
      <w:r>
        <w:t>, the correlation of the DMC and MODIS values is significantly improved when using the extracted DMC surface reflectance rather than DN values.  This improvement</w:t>
      </w:r>
      <w:r w:rsidR="00104EEF">
        <w:t xml:space="preserve"> in correlation</w:t>
      </w:r>
      <w:r>
        <w:t xml:space="preserve"> is not unexpected, as </w:t>
      </w:r>
      <w:r w:rsidR="000F0FA3">
        <w:fldChar w:fldCharType="begin"/>
      </w:r>
      <w:r w:rsidR="000F0FA3">
        <w:instrText xml:space="preserve"> REF _Ref452304734 \h </w:instrText>
      </w:r>
      <w:r w:rsidR="000F0FA3">
        <w:fldChar w:fldCharType="separate"/>
      </w:r>
      <w:r w:rsidR="00043E46">
        <w:t xml:space="preserve">Figure </w:t>
      </w:r>
      <w:r w:rsidR="00043E46">
        <w:rPr>
          <w:noProof/>
        </w:rPr>
        <w:t>9</w:t>
      </w:r>
      <w:r w:rsidR="000F0FA3">
        <w:fldChar w:fldCharType="end"/>
      </w:r>
      <w:r w:rsidR="000F0FA3">
        <w:t xml:space="preserve"> </w:t>
      </w:r>
      <w:r w:rsidR="00104EEF">
        <w:t xml:space="preserve">is </w:t>
      </w:r>
      <w:r>
        <w:t xml:space="preserve">effectively comparing </w:t>
      </w:r>
      <w:r w:rsidR="00104EEF">
        <w:t xml:space="preserve">calibrated values </w:t>
      </w:r>
      <w:r>
        <w:t xml:space="preserve">to the </w:t>
      </w:r>
      <w:r w:rsidR="00104EEF">
        <w:t>values that were used for calibration</w:t>
      </w:r>
      <w:r>
        <w:t xml:space="preserve">.  Nevertheless, this comparison serves as a general check on the validity of the method and as an indication of the effect of spline interpolation between the disparate MODIS and DMC resolutions.  Mean absolute difference (MAD), root mean square (RMS), standard deviation and coefficient of determination statistics are given for the DMC and MODIS surface reflectance values in </w:t>
      </w:r>
      <w:r>
        <w:fldChar w:fldCharType="begin"/>
      </w:r>
      <w:r>
        <w:instrText xml:space="preserve"> REF _Ref447552510 \h </w:instrText>
      </w:r>
      <w:r>
        <w:fldChar w:fldCharType="separate"/>
      </w:r>
      <w:r w:rsidR="00043E46" w:rsidRPr="0002729A">
        <w:t xml:space="preserve">Table </w:t>
      </w:r>
      <w:r w:rsidR="00043E46">
        <w:rPr>
          <w:noProof/>
        </w:rPr>
        <w:t>1</w:t>
      </w:r>
      <w:r>
        <w:fldChar w:fldCharType="end"/>
      </w:r>
      <w:r>
        <w:t>.  Reflectance differences are greatest in the NIR band most likely due to the dissimilar MODIS and DMC RSRs in this band</w:t>
      </w:r>
      <w:r w:rsidR="00104EEF">
        <w:t xml:space="preserve"> (</w:t>
      </w:r>
      <w:r w:rsidR="00F30803">
        <w:fldChar w:fldCharType="begin"/>
      </w:r>
      <w:r w:rsidR="00F30803">
        <w:instrText xml:space="preserve"> REF _Ref452304563 \h </w:instrText>
      </w:r>
      <w:r w:rsidR="00F30803">
        <w:fldChar w:fldCharType="separate"/>
      </w:r>
      <w:r w:rsidR="00043E46">
        <w:t xml:space="preserve">Figure </w:t>
      </w:r>
      <w:r w:rsidR="00043E46">
        <w:rPr>
          <w:noProof/>
        </w:rPr>
        <w:t>2</w:t>
      </w:r>
      <w:r w:rsidR="00F30803">
        <w:fldChar w:fldCharType="end"/>
      </w:r>
      <w:r w:rsidR="00104EEF">
        <w:t>)</w:t>
      </w:r>
      <w:r>
        <w:t>.</w:t>
      </w:r>
      <w:r w:rsidR="00695A3A">
        <w:t xml:space="preserve"> </w:t>
      </w:r>
      <w:r w:rsidR="00525F24">
        <w:t xml:space="preserve"> This demonstrates the importance of using a reference image from a sensor with similar RSRs to those of the target imagery.  </w:t>
      </w:r>
    </w:p>
    <w:p w14:paraId="3CE8518B" w14:textId="1E8C195B" w:rsidR="00BE2E10" w:rsidRDefault="00FD51B8" w:rsidP="00BE2E10">
      <w:pPr>
        <w:pStyle w:val="ThesisBody"/>
        <w:keepNext/>
      </w:pPr>
      <w:r>
        <w:rPr>
          <w:noProof/>
          <w:lang w:val="en-ZA" w:eastAsia="en-ZA"/>
        </w:rPr>
        <w:drawing>
          <wp:inline distT="0" distB="0" distL="0" distR="0" wp14:anchorId="7FB58C6D" wp14:editId="3E49AE21">
            <wp:extent cx="3515101" cy="263652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mc_dn_modis_surf_refl_scatter_v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21993" cy="2641689"/>
                    </a:xfrm>
                    <a:prstGeom prst="rect">
                      <a:avLst/>
                    </a:prstGeom>
                  </pic:spPr>
                </pic:pic>
              </a:graphicData>
            </a:graphic>
          </wp:inline>
        </w:drawing>
      </w:r>
    </w:p>
    <w:p w14:paraId="378D0828" w14:textId="745E1156" w:rsidR="00BE2E10" w:rsidRDefault="00BE2E10" w:rsidP="00BE2E10">
      <w:pPr>
        <w:pStyle w:val="Caption"/>
        <w:jc w:val="both"/>
      </w:pPr>
      <w:bookmarkStart w:id="255" w:name="_Ref447548615"/>
      <w:bookmarkStart w:id="256" w:name="_Toc448324357"/>
      <w:r>
        <w:t xml:space="preserve">Figure </w:t>
      </w:r>
      <w:r w:rsidR="0025279C">
        <w:fldChar w:fldCharType="begin"/>
      </w:r>
      <w:r w:rsidR="0025279C">
        <w:instrText xml:space="preserve"> SEQ Figure \* ARABIC </w:instrText>
      </w:r>
      <w:r w:rsidR="0025279C">
        <w:fldChar w:fldCharType="separate"/>
      </w:r>
      <w:r w:rsidR="00043E46">
        <w:rPr>
          <w:noProof/>
        </w:rPr>
        <w:t>8</w:t>
      </w:r>
      <w:r w:rsidR="0025279C">
        <w:fldChar w:fldCharType="end"/>
      </w:r>
      <w:bookmarkEnd w:id="255"/>
      <w:r>
        <w:t xml:space="preserve"> DMC DN mosaic and MODIS surface reflectance correlation</w:t>
      </w:r>
      <w:bookmarkEnd w:id="256"/>
    </w:p>
    <w:p w14:paraId="387EA506" w14:textId="77777777" w:rsidR="00BE2E10" w:rsidRDefault="00BE2E10" w:rsidP="00BE2E10">
      <w:pPr>
        <w:pStyle w:val="ThesisBody"/>
      </w:pPr>
    </w:p>
    <w:p w14:paraId="6D8D9D63" w14:textId="66C51766" w:rsidR="00BE2E10" w:rsidRDefault="00FD51B8" w:rsidP="00BE2E10">
      <w:pPr>
        <w:pStyle w:val="ThesisBody"/>
        <w:keepNext/>
        <w:spacing w:line="240" w:lineRule="auto"/>
      </w:pPr>
      <w:r>
        <w:rPr>
          <w:noProof/>
          <w:lang w:val="en-ZA" w:eastAsia="en-ZA"/>
        </w:rPr>
        <w:lastRenderedPageBreak/>
        <w:drawing>
          <wp:inline distT="0" distB="0" distL="0" distR="0" wp14:anchorId="321F8D1B" wp14:editId="3CE06D22">
            <wp:extent cx="3558540" cy="266910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mc_surf_refl_modis_surf_refl_scatter_v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8056" cy="2676239"/>
                    </a:xfrm>
                    <a:prstGeom prst="rect">
                      <a:avLst/>
                    </a:prstGeom>
                  </pic:spPr>
                </pic:pic>
              </a:graphicData>
            </a:graphic>
          </wp:inline>
        </w:drawing>
      </w:r>
    </w:p>
    <w:p w14:paraId="6CDBC05F" w14:textId="44E4AED8" w:rsidR="00BE2E10" w:rsidRDefault="00BE2E10" w:rsidP="00BE2E10">
      <w:pPr>
        <w:pStyle w:val="Caption"/>
        <w:jc w:val="both"/>
      </w:pPr>
      <w:bookmarkStart w:id="257" w:name="_Ref447546798"/>
      <w:bookmarkStart w:id="258" w:name="_Ref452304734"/>
      <w:bookmarkStart w:id="259" w:name="_Toc448324358"/>
      <w:r>
        <w:t xml:space="preserve">Figure </w:t>
      </w:r>
      <w:r w:rsidR="0025279C">
        <w:fldChar w:fldCharType="begin"/>
      </w:r>
      <w:r w:rsidR="0025279C">
        <w:instrText xml:space="preserve"> SEQ Figure \* ARABIC </w:instrText>
      </w:r>
      <w:r w:rsidR="0025279C">
        <w:fldChar w:fldCharType="separate"/>
      </w:r>
      <w:r w:rsidR="00043E46">
        <w:rPr>
          <w:noProof/>
        </w:rPr>
        <w:t>9</w:t>
      </w:r>
      <w:r w:rsidR="0025279C">
        <w:fldChar w:fldCharType="end"/>
      </w:r>
      <w:bookmarkEnd w:id="257"/>
      <w:bookmarkEnd w:id="258"/>
      <w:r>
        <w:t xml:space="preserve"> DMC surface reflectance mosaic and MODIS surface reflectance correlation</w:t>
      </w:r>
      <w:bookmarkEnd w:id="259"/>
    </w:p>
    <w:p w14:paraId="456FDB72" w14:textId="77777777" w:rsidR="00BE2E10" w:rsidRDefault="00BE2E10" w:rsidP="00BE2E10">
      <w:pPr>
        <w:pStyle w:val="ThesisBody"/>
      </w:pPr>
    </w:p>
    <w:p w14:paraId="6F4283A5" w14:textId="590767C9" w:rsidR="00BE2E10" w:rsidRPr="0002729A" w:rsidRDefault="00BE2E10" w:rsidP="00BE2E10">
      <w:pPr>
        <w:pStyle w:val="1Tablecaption"/>
      </w:pPr>
      <w:bookmarkStart w:id="260" w:name="_Ref447552510"/>
      <w:bookmarkStart w:id="261" w:name="_Ref447552506"/>
      <w:bookmarkStart w:id="262" w:name="_Toc448324324"/>
      <w:r w:rsidRPr="0002729A">
        <w:t xml:space="preserve">Table </w:t>
      </w:r>
      <w:r w:rsidR="0025279C">
        <w:fldChar w:fldCharType="begin"/>
      </w:r>
      <w:r w:rsidR="0025279C">
        <w:instrText xml:space="preserve"> SEQ Table \* ARABIC </w:instrText>
      </w:r>
      <w:r w:rsidR="0025279C">
        <w:fldChar w:fldCharType="separate"/>
      </w:r>
      <w:r w:rsidR="00043E46">
        <w:rPr>
          <w:noProof/>
        </w:rPr>
        <w:t>1</w:t>
      </w:r>
      <w:r w:rsidR="0025279C">
        <w:fldChar w:fldCharType="end"/>
      </w:r>
      <w:bookmarkEnd w:id="260"/>
      <w:r w:rsidRPr="0002729A">
        <w:t xml:space="preserve">   </w:t>
      </w:r>
      <w:r>
        <w:t>Statistical comparison between MODIS and DMC surface reflectance images</w:t>
      </w:r>
      <w:bookmarkEnd w:id="261"/>
      <w:bookmarkEnd w:id="262"/>
    </w:p>
    <w:tbl>
      <w:tblPr>
        <w:tblStyle w:val="MyThesisTable"/>
        <w:tblW w:w="7845" w:type="dxa"/>
        <w:tblLook w:val="01E0" w:firstRow="1" w:lastRow="1" w:firstColumn="1" w:lastColumn="1" w:noHBand="0" w:noVBand="0"/>
      </w:tblPr>
      <w:tblGrid>
        <w:gridCol w:w="1798"/>
        <w:gridCol w:w="1511"/>
        <w:gridCol w:w="1512"/>
        <w:gridCol w:w="1512"/>
        <w:gridCol w:w="1512"/>
      </w:tblGrid>
      <w:tr w:rsidR="00BE2E10" w:rsidRPr="0002729A" w14:paraId="1EC5C666" w14:textId="77777777" w:rsidTr="00571986">
        <w:trPr>
          <w:cnfStyle w:val="100000000000" w:firstRow="1" w:lastRow="0" w:firstColumn="0" w:lastColumn="0" w:oddVBand="0" w:evenVBand="0" w:oddHBand="0" w:evenHBand="0" w:firstRowFirstColumn="0" w:firstRowLastColumn="0" w:lastRowFirstColumn="0" w:lastRowLastColumn="0"/>
        </w:trPr>
        <w:tc>
          <w:tcPr>
            <w:tcW w:w="1798" w:type="dxa"/>
          </w:tcPr>
          <w:p w14:paraId="65C14BF9" w14:textId="77777777" w:rsidR="00BE2E10" w:rsidRPr="008E0C3A" w:rsidRDefault="00BE2E10" w:rsidP="00571986">
            <w:pPr>
              <w:pStyle w:val="1TableText"/>
              <w:tabs>
                <w:tab w:val="num" w:pos="993"/>
              </w:tabs>
              <w:jc w:val="center"/>
            </w:pPr>
            <w:r w:rsidRPr="008E0C3A">
              <w:t>Band(s)</w:t>
            </w:r>
          </w:p>
        </w:tc>
        <w:tc>
          <w:tcPr>
            <w:tcW w:w="1511" w:type="dxa"/>
          </w:tcPr>
          <w:p w14:paraId="438C7330" w14:textId="77777777" w:rsidR="00BE2E10" w:rsidRPr="008E0C3A" w:rsidRDefault="00BE2E10" w:rsidP="00571986">
            <w:pPr>
              <w:pStyle w:val="1TableText"/>
              <w:tabs>
                <w:tab w:val="num" w:pos="993"/>
              </w:tabs>
              <w:jc w:val="center"/>
            </w:pPr>
            <w:r>
              <w:t>Mean Abs. Diff. (%)</w:t>
            </w:r>
          </w:p>
        </w:tc>
        <w:tc>
          <w:tcPr>
            <w:tcW w:w="1512" w:type="dxa"/>
          </w:tcPr>
          <w:p w14:paraId="7E2BC935" w14:textId="77777777" w:rsidR="00BE2E10" w:rsidRPr="008E0C3A" w:rsidRDefault="00BE2E10" w:rsidP="00571986">
            <w:pPr>
              <w:pStyle w:val="1TableText"/>
              <w:tabs>
                <w:tab w:val="num" w:pos="993"/>
              </w:tabs>
              <w:jc w:val="center"/>
            </w:pPr>
            <w:r>
              <w:t>Root Mean Square (%)</w:t>
            </w:r>
          </w:p>
        </w:tc>
        <w:tc>
          <w:tcPr>
            <w:tcW w:w="1512" w:type="dxa"/>
          </w:tcPr>
          <w:p w14:paraId="70D2EF1C" w14:textId="77777777" w:rsidR="00BE2E10" w:rsidRPr="008E0C3A" w:rsidRDefault="00BE2E10" w:rsidP="00571986">
            <w:pPr>
              <w:pStyle w:val="1TableText"/>
              <w:tabs>
                <w:tab w:val="num" w:pos="993"/>
              </w:tabs>
              <w:jc w:val="center"/>
            </w:pPr>
            <w:r>
              <w:t>Std. Dev. Diff. (%)</w:t>
            </w:r>
          </w:p>
        </w:tc>
        <w:tc>
          <w:tcPr>
            <w:tcW w:w="1512" w:type="dxa"/>
          </w:tcPr>
          <w:p w14:paraId="672C04EC" w14:textId="77777777" w:rsidR="00BE2E10" w:rsidRPr="00363B1A" w:rsidRDefault="00BE2E10" w:rsidP="00571986">
            <w:pPr>
              <w:pStyle w:val="1TableText"/>
              <w:tabs>
                <w:tab w:val="num" w:pos="993"/>
              </w:tabs>
              <w:jc w:val="center"/>
              <w:rPr>
                <w:i/>
              </w:rPr>
            </w:pPr>
            <w:r w:rsidRPr="00363B1A">
              <w:rPr>
                <w:i/>
              </w:rPr>
              <w:t>R</w:t>
            </w:r>
            <w:r w:rsidRPr="00363B1A">
              <w:rPr>
                <w:i/>
                <w:vertAlign w:val="superscript"/>
              </w:rPr>
              <w:t>2</w:t>
            </w:r>
          </w:p>
        </w:tc>
      </w:tr>
      <w:tr w:rsidR="00BE2E10" w:rsidRPr="0002729A" w14:paraId="2EEBF0E6" w14:textId="77777777" w:rsidTr="00571986">
        <w:tc>
          <w:tcPr>
            <w:tcW w:w="1798" w:type="dxa"/>
          </w:tcPr>
          <w:p w14:paraId="245909C7" w14:textId="77777777" w:rsidR="00BE2E10" w:rsidRPr="00766FB7" w:rsidRDefault="00BE2E10" w:rsidP="00571986">
            <w:pPr>
              <w:pStyle w:val="1TableText"/>
              <w:tabs>
                <w:tab w:val="num" w:pos="993"/>
              </w:tabs>
              <w:jc w:val="center"/>
            </w:pPr>
            <w:r>
              <w:t>Near infrared</w:t>
            </w:r>
          </w:p>
        </w:tc>
        <w:tc>
          <w:tcPr>
            <w:tcW w:w="1511" w:type="dxa"/>
            <w:vAlign w:val="top"/>
          </w:tcPr>
          <w:p w14:paraId="06D8DF27" w14:textId="77777777" w:rsidR="00BE2E10" w:rsidRPr="00766FB7" w:rsidRDefault="00BE2E10" w:rsidP="00571986">
            <w:pPr>
              <w:pStyle w:val="1TableText"/>
              <w:tabs>
                <w:tab w:val="num" w:pos="993"/>
              </w:tabs>
              <w:jc w:val="center"/>
            </w:pPr>
            <w:r w:rsidRPr="002A7EFB">
              <w:t xml:space="preserve">1.70 </w:t>
            </w:r>
          </w:p>
        </w:tc>
        <w:tc>
          <w:tcPr>
            <w:tcW w:w="1512" w:type="dxa"/>
          </w:tcPr>
          <w:p w14:paraId="48F59610" w14:textId="77777777" w:rsidR="00BE2E10" w:rsidRPr="00766FB7" w:rsidRDefault="00BE2E10" w:rsidP="00571986">
            <w:pPr>
              <w:pStyle w:val="1TableText"/>
              <w:tabs>
                <w:tab w:val="num" w:pos="993"/>
              </w:tabs>
              <w:jc w:val="center"/>
            </w:pPr>
            <w:r w:rsidRPr="004D49F8">
              <w:t>2.</w:t>
            </w:r>
            <w:r>
              <w:t>50</w:t>
            </w:r>
            <w:r w:rsidRPr="004D49F8">
              <w:t xml:space="preserve"> </w:t>
            </w:r>
          </w:p>
        </w:tc>
        <w:tc>
          <w:tcPr>
            <w:tcW w:w="1512" w:type="dxa"/>
          </w:tcPr>
          <w:p w14:paraId="108AB4D0" w14:textId="77777777" w:rsidR="00BE2E10" w:rsidRPr="00766FB7" w:rsidRDefault="00BE2E10" w:rsidP="00571986">
            <w:pPr>
              <w:pStyle w:val="1TableText"/>
              <w:tabs>
                <w:tab w:val="num" w:pos="993"/>
              </w:tabs>
              <w:jc w:val="center"/>
            </w:pPr>
            <w:r w:rsidRPr="004D49F8">
              <w:t>2.</w:t>
            </w:r>
            <w:r>
              <w:t>50</w:t>
            </w:r>
            <w:r w:rsidRPr="004D49F8">
              <w:t xml:space="preserve"> </w:t>
            </w:r>
          </w:p>
        </w:tc>
        <w:tc>
          <w:tcPr>
            <w:tcW w:w="1512" w:type="dxa"/>
          </w:tcPr>
          <w:p w14:paraId="3447509A" w14:textId="77777777" w:rsidR="00BE2E10" w:rsidRPr="00766FB7" w:rsidRDefault="00BE2E10" w:rsidP="00571986">
            <w:pPr>
              <w:pStyle w:val="1TableText"/>
              <w:tabs>
                <w:tab w:val="num" w:pos="993"/>
              </w:tabs>
              <w:jc w:val="center"/>
            </w:pPr>
            <w:r>
              <w:t>0.91</w:t>
            </w:r>
          </w:p>
        </w:tc>
      </w:tr>
      <w:tr w:rsidR="00BE2E10" w:rsidRPr="0002729A" w14:paraId="528E11C5" w14:textId="77777777" w:rsidTr="00571986">
        <w:tc>
          <w:tcPr>
            <w:tcW w:w="1798" w:type="dxa"/>
          </w:tcPr>
          <w:p w14:paraId="2C856FF0" w14:textId="77777777" w:rsidR="00BE2E10" w:rsidRPr="00766FB7" w:rsidRDefault="00BE2E10" w:rsidP="00571986">
            <w:pPr>
              <w:pStyle w:val="1TableText"/>
              <w:tabs>
                <w:tab w:val="num" w:pos="993"/>
              </w:tabs>
              <w:jc w:val="center"/>
            </w:pPr>
            <w:r w:rsidRPr="00766FB7">
              <w:t>Red</w:t>
            </w:r>
          </w:p>
        </w:tc>
        <w:tc>
          <w:tcPr>
            <w:tcW w:w="1511" w:type="dxa"/>
            <w:vAlign w:val="top"/>
          </w:tcPr>
          <w:p w14:paraId="16240F80" w14:textId="77777777" w:rsidR="00BE2E10" w:rsidRPr="00766FB7" w:rsidRDefault="00BE2E10" w:rsidP="00571986">
            <w:pPr>
              <w:pStyle w:val="1TableText"/>
              <w:tabs>
                <w:tab w:val="num" w:pos="993"/>
              </w:tabs>
              <w:jc w:val="center"/>
            </w:pPr>
            <w:r w:rsidRPr="002A7EFB">
              <w:t>1.18</w:t>
            </w:r>
          </w:p>
        </w:tc>
        <w:tc>
          <w:tcPr>
            <w:tcW w:w="1512" w:type="dxa"/>
          </w:tcPr>
          <w:p w14:paraId="007355A8" w14:textId="77777777" w:rsidR="00BE2E10" w:rsidRPr="00766FB7" w:rsidRDefault="00BE2E10" w:rsidP="00571986">
            <w:pPr>
              <w:pStyle w:val="1TableText"/>
              <w:tabs>
                <w:tab w:val="num" w:pos="993"/>
              </w:tabs>
              <w:jc w:val="center"/>
            </w:pPr>
            <w:r w:rsidRPr="004D49F8">
              <w:t>1.7</w:t>
            </w:r>
            <w:r>
              <w:t>5</w:t>
            </w:r>
          </w:p>
        </w:tc>
        <w:tc>
          <w:tcPr>
            <w:tcW w:w="1512" w:type="dxa"/>
          </w:tcPr>
          <w:p w14:paraId="63A9AB54" w14:textId="77777777" w:rsidR="00BE2E10" w:rsidRPr="00766FB7" w:rsidRDefault="00BE2E10" w:rsidP="00571986">
            <w:pPr>
              <w:pStyle w:val="1TableText"/>
              <w:tabs>
                <w:tab w:val="num" w:pos="993"/>
              </w:tabs>
              <w:jc w:val="center"/>
            </w:pPr>
            <w:r w:rsidRPr="004D49F8">
              <w:t>1.7</w:t>
            </w:r>
            <w:r>
              <w:t>5</w:t>
            </w:r>
          </w:p>
        </w:tc>
        <w:tc>
          <w:tcPr>
            <w:tcW w:w="1512" w:type="dxa"/>
          </w:tcPr>
          <w:p w14:paraId="7F1E902D" w14:textId="77777777" w:rsidR="00BE2E10" w:rsidRPr="00766FB7" w:rsidRDefault="00BE2E10" w:rsidP="00571986">
            <w:pPr>
              <w:pStyle w:val="1TableText"/>
              <w:tabs>
                <w:tab w:val="num" w:pos="993"/>
              </w:tabs>
              <w:jc w:val="center"/>
            </w:pPr>
            <w:r>
              <w:t>0.95</w:t>
            </w:r>
          </w:p>
        </w:tc>
      </w:tr>
      <w:tr w:rsidR="00BE2E10" w:rsidRPr="0002729A" w14:paraId="500ED078" w14:textId="77777777" w:rsidTr="00571986">
        <w:tc>
          <w:tcPr>
            <w:tcW w:w="1798" w:type="dxa"/>
          </w:tcPr>
          <w:p w14:paraId="2F4CA37C" w14:textId="77777777" w:rsidR="00BE2E10" w:rsidRPr="00766FB7" w:rsidRDefault="00BE2E10" w:rsidP="00571986">
            <w:pPr>
              <w:pStyle w:val="1TableText"/>
              <w:tabs>
                <w:tab w:val="num" w:pos="993"/>
              </w:tabs>
              <w:jc w:val="center"/>
            </w:pPr>
            <w:r>
              <w:t>Green</w:t>
            </w:r>
          </w:p>
        </w:tc>
        <w:tc>
          <w:tcPr>
            <w:tcW w:w="1511" w:type="dxa"/>
            <w:vAlign w:val="top"/>
          </w:tcPr>
          <w:p w14:paraId="2A289B9F" w14:textId="77777777" w:rsidR="00BE2E10" w:rsidRPr="00147E99" w:rsidRDefault="00BE2E10" w:rsidP="00571986">
            <w:pPr>
              <w:pStyle w:val="1TableText"/>
              <w:tabs>
                <w:tab w:val="num" w:pos="993"/>
              </w:tabs>
              <w:jc w:val="center"/>
            </w:pPr>
            <w:r w:rsidRPr="002A7EFB">
              <w:t>0.7</w:t>
            </w:r>
            <w:r>
              <w:t>9</w:t>
            </w:r>
          </w:p>
        </w:tc>
        <w:tc>
          <w:tcPr>
            <w:tcW w:w="1512" w:type="dxa"/>
          </w:tcPr>
          <w:p w14:paraId="72E6F8DA" w14:textId="77777777" w:rsidR="00BE2E10" w:rsidRPr="00294E40" w:rsidRDefault="00BE2E10" w:rsidP="00571986">
            <w:pPr>
              <w:pStyle w:val="1TableText"/>
              <w:tabs>
                <w:tab w:val="num" w:pos="993"/>
              </w:tabs>
              <w:jc w:val="center"/>
            </w:pPr>
            <w:r w:rsidRPr="004D49F8">
              <w:t>1.1</w:t>
            </w:r>
            <w:r>
              <w:t>6</w:t>
            </w:r>
          </w:p>
        </w:tc>
        <w:tc>
          <w:tcPr>
            <w:tcW w:w="1512" w:type="dxa"/>
          </w:tcPr>
          <w:p w14:paraId="21E5B816" w14:textId="77777777" w:rsidR="00BE2E10" w:rsidRPr="0062345E" w:rsidRDefault="00BE2E10" w:rsidP="00571986">
            <w:pPr>
              <w:pStyle w:val="1TableText"/>
              <w:tabs>
                <w:tab w:val="num" w:pos="993"/>
              </w:tabs>
              <w:jc w:val="center"/>
            </w:pPr>
            <w:r w:rsidRPr="004D49F8">
              <w:t>1.1</w:t>
            </w:r>
            <w:r>
              <w:t>6</w:t>
            </w:r>
          </w:p>
        </w:tc>
        <w:tc>
          <w:tcPr>
            <w:tcW w:w="1512" w:type="dxa"/>
          </w:tcPr>
          <w:p w14:paraId="04D3E542" w14:textId="77777777" w:rsidR="00BE2E10" w:rsidRDefault="00BE2E10" w:rsidP="00571986">
            <w:pPr>
              <w:pStyle w:val="1TableText"/>
              <w:tabs>
                <w:tab w:val="num" w:pos="993"/>
              </w:tabs>
              <w:jc w:val="center"/>
            </w:pPr>
            <w:r>
              <w:t>0.96</w:t>
            </w:r>
          </w:p>
        </w:tc>
      </w:tr>
      <w:tr w:rsidR="00BE2E10" w:rsidRPr="0002729A" w14:paraId="0618EBD9" w14:textId="77777777" w:rsidTr="00571986">
        <w:trPr>
          <w:trHeight w:val="506"/>
        </w:trPr>
        <w:tc>
          <w:tcPr>
            <w:tcW w:w="1798" w:type="dxa"/>
            <w:tcBorders>
              <w:bottom w:val="single" w:sz="12" w:space="0" w:color="000000" w:themeColor="text1"/>
            </w:tcBorders>
          </w:tcPr>
          <w:p w14:paraId="63606DF9" w14:textId="77777777" w:rsidR="00BE2E10" w:rsidRPr="00766FB7" w:rsidRDefault="00BE2E10" w:rsidP="00571986">
            <w:pPr>
              <w:pStyle w:val="1TableText"/>
              <w:tabs>
                <w:tab w:val="num" w:pos="993"/>
              </w:tabs>
              <w:jc w:val="center"/>
            </w:pPr>
            <w:r>
              <w:t>Blue</w:t>
            </w:r>
          </w:p>
        </w:tc>
        <w:tc>
          <w:tcPr>
            <w:tcW w:w="1511" w:type="dxa"/>
            <w:tcBorders>
              <w:bottom w:val="single" w:sz="12" w:space="0" w:color="000000" w:themeColor="text1"/>
            </w:tcBorders>
            <w:vAlign w:val="top"/>
          </w:tcPr>
          <w:p w14:paraId="0567D642" w14:textId="77777777" w:rsidR="00BE2E10" w:rsidRPr="00766FB7" w:rsidRDefault="00BE2E10" w:rsidP="00571986">
            <w:pPr>
              <w:pStyle w:val="1TableText"/>
              <w:tabs>
                <w:tab w:val="num" w:pos="993"/>
              </w:tabs>
              <w:jc w:val="center"/>
            </w:pPr>
            <w:r w:rsidRPr="002A7EFB">
              <w:t>0.4</w:t>
            </w:r>
            <w:r>
              <w:t>8</w:t>
            </w:r>
          </w:p>
        </w:tc>
        <w:tc>
          <w:tcPr>
            <w:tcW w:w="1512" w:type="dxa"/>
            <w:tcBorders>
              <w:bottom w:val="single" w:sz="12" w:space="0" w:color="000000" w:themeColor="text1"/>
            </w:tcBorders>
          </w:tcPr>
          <w:p w14:paraId="7B934B8F" w14:textId="77777777" w:rsidR="00BE2E10" w:rsidRPr="00766FB7" w:rsidRDefault="00BE2E10" w:rsidP="00571986">
            <w:pPr>
              <w:pStyle w:val="1TableText"/>
              <w:tabs>
                <w:tab w:val="num" w:pos="993"/>
              </w:tabs>
              <w:jc w:val="center"/>
            </w:pPr>
            <w:r w:rsidRPr="004D49F8">
              <w:t>0.69</w:t>
            </w:r>
          </w:p>
        </w:tc>
        <w:tc>
          <w:tcPr>
            <w:tcW w:w="1512" w:type="dxa"/>
            <w:tcBorders>
              <w:bottom w:val="single" w:sz="12" w:space="0" w:color="000000" w:themeColor="text1"/>
            </w:tcBorders>
          </w:tcPr>
          <w:p w14:paraId="5CC6A5E2" w14:textId="77777777" w:rsidR="00BE2E10" w:rsidRPr="00766FB7" w:rsidRDefault="00BE2E10" w:rsidP="00571986">
            <w:pPr>
              <w:pStyle w:val="1TableText"/>
              <w:tabs>
                <w:tab w:val="num" w:pos="993"/>
              </w:tabs>
              <w:jc w:val="center"/>
            </w:pPr>
            <w:r w:rsidRPr="004D49F8">
              <w:t>0.69</w:t>
            </w:r>
          </w:p>
        </w:tc>
        <w:tc>
          <w:tcPr>
            <w:tcW w:w="1512" w:type="dxa"/>
            <w:tcBorders>
              <w:bottom w:val="single" w:sz="12" w:space="0" w:color="000000" w:themeColor="text1"/>
            </w:tcBorders>
          </w:tcPr>
          <w:p w14:paraId="4BD6AF89" w14:textId="77777777" w:rsidR="00BE2E10" w:rsidRPr="00766FB7" w:rsidRDefault="00BE2E10" w:rsidP="00571986">
            <w:pPr>
              <w:pStyle w:val="1TableText"/>
              <w:tabs>
                <w:tab w:val="num" w:pos="993"/>
              </w:tabs>
              <w:jc w:val="center"/>
            </w:pPr>
            <w:r>
              <w:t>0.96</w:t>
            </w:r>
          </w:p>
        </w:tc>
      </w:tr>
      <w:tr w:rsidR="00BE2E10" w:rsidRPr="0002729A" w14:paraId="2F91D969" w14:textId="77777777" w:rsidTr="00571986">
        <w:trPr>
          <w:trHeight w:val="424"/>
        </w:trPr>
        <w:tc>
          <w:tcPr>
            <w:tcW w:w="1798" w:type="dxa"/>
            <w:tcBorders>
              <w:top w:val="single" w:sz="12" w:space="0" w:color="000000" w:themeColor="text1"/>
              <w:bottom w:val="single" w:sz="12" w:space="0" w:color="000000" w:themeColor="text1"/>
            </w:tcBorders>
          </w:tcPr>
          <w:p w14:paraId="051C857B" w14:textId="77777777" w:rsidR="00BE2E10" w:rsidRPr="00766FB7" w:rsidRDefault="00BE2E10" w:rsidP="00571986">
            <w:pPr>
              <w:pStyle w:val="1TableText"/>
              <w:tabs>
                <w:tab w:val="num" w:pos="993"/>
              </w:tabs>
              <w:jc w:val="center"/>
              <w:rPr>
                <w:b/>
              </w:rPr>
            </w:pPr>
            <w:r w:rsidRPr="00766FB7">
              <w:rPr>
                <w:b/>
              </w:rPr>
              <w:t>All</w:t>
            </w:r>
          </w:p>
        </w:tc>
        <w:tc>
          <w:tcPr>
            <w:tcW w:w="1511" w:type="dxa"/>
            <w:tcBorders>
              <w:top w:val="single" w:sz="12" w:space="0" w:color="000000" w:themeColor="text1"/>
              <w:bottom w:val="single" w:sz="12" w:space="0" w:color="000000" w:themeColor="text1"/>
            </w:tcBorders>
          </w:tcPr>
          <w:p w14:paraId="32396227" w14:textId="77777777" w:rsidR="00BE2E10" w:rsidRPr="00766FB7" w:rsidRDefault="00BE2E10" w:rsidP="00571986">
            <w:pPr>
              <w:pStyle w:val="1TableText"/>
              <w:tabs>
                <w:tab w:val="num" w:pos="993"/>
              </w:tabs>
              <w:jc w:val="center"/>
              <w:rPr>
                <w:b/>
              </w:rPr>
            </w:pPr>
            <w:r>
              <w:rPr>
                <w:b/>
              </w:rPr>
              <w:t>1.04</w:t>
            </w:r>
          </w:p>
        </w:tc>
        <w:tc>
          <w:tcPr>
            <w:tcW w:w="1512" w:type="dxa"/>
            <w:tcBorders>
              <w:top w:val="single" w:sz="12" w:space="0" w:color="000000" w:themeColor="text1"/>
              <w:bottom w:val="single" w:sz="12" w:space="0" w:color="000000" w:themeColor="text1"/>
            </w:tcBorders>
          </w:tcPr>
          <w:p w14:paraId="5E773AEC" w14:textId="77777777" w:rsidR="00BE2E10" w:rsidRPr="00766FB7" w:rsidRDefault="00BE2E10" w:rsidP="00571986">
            <w:pPr>
              <w:pStyle w:val="1TableText"/>
              <w:tabs>
                <w:tab w:val="num" w:pos="993"/>
              </w:tabs>
              <w:jc w:val="center"/>
              <w:rPr>
                <w:b/>
              </w:rPr>
            </w:pPr>
            <w:r>
              <w:rPr>
                <w:b/>
              </w:rPr>
              <w:t>1.67</w:t>
            </w:r>
          </w:p>
        </w:tc>
        <w:tc>
          <w:tcPr>
            <w:tcW w:w="1512" w:type="dxa"/>
            <w:tcBorders>
              <w:top w:val="single" w:sz="12" w:space="0" w:color="000000" w:themeColor="text1"/>
              <w:bottom w:val="single" w:sz="12" w:space="0" w:color="000000" w:themeColor="text1"/>
            </w:tcBorders>
          </w:tcPr>
          <w:p w14:paraId="1F1C57E3" w14:textId="77777777" w:rsidR="00BE2E10" w:rsidRPr="00766FB7" w:rsidRDefault="00BE2E10" w:rsidP="00571986">
            <w:pPr>
              <w:pStyle w:val="1TableText"/>
              <w:tabs>
                <w:tab w:val="num" w:pos="993"/>
              </w:tabs>
              <w:jc w:val="center"/>
              <w:rPr>
                <w:b/>
              </w:rPr>
            </w:pPr>
            <w:r>
              <w:rPr>
                <w:b/>
              </w:rPr>
              <w:t>1.67</w:t>
            </w:r>
          </w:p>
        </w:tc>
        <w:tc>
          <w:tcPr>
            <w:tcW w:w="1512" w:type="dxa"/>
            <w:tcBorders>
              <w:top w:val="single" w:sz="12" w:space="0" w:color="000000" w:themeColor="text1"/>
              <w:bottom w:val="single" w:sz="12" w:space="0" w:color="000000" w:themeColor="text1"/>
            </w:tcBorders>
          </w:tcPr>
          <w:p w14:paraId="1D646560" w14:textId="77777777" w:rsidR="00BE2E10" w:rsidRPr="00766FB7" w:rsidRDefault="00BE2E10" w:rsidP="00571986">
            <w:pPr>
              <w:pStyle w:val="1TableText"/>
              <w:tabs>
                <w:tab w:val="num" w:pos="993"/>
              </w:tabs>
              <w:jc w:val="center"/>
              <w:rPr>
                <w:b/>
              </w:rPr>
            </w:pPr>
          </w:p>
        </w:tc>
      </w:tr>
    </w:tbl>
    <w:p w14:paraId="094E5A34" w14:textId="77777777" w:rsidR="00BE2E10" w:rsidRDefault="00BE2E10" w:rsidP="00BE2E10">
      <w:pPr>
        <w:pStyle w:val="ThesisBody"/>
      </w:pPr>
    </w:p>
    <w:p w14:paraId="1DE73431" w14:textId="77777777" w:rsidR="00BE2E10" w:rsidRDefault="00BE2E10" w:rsidP="004F0A41">
      <w:pPr>
        <w:pStyle w:val="Heading2"/>
      </w:pPr>
      <w:bookmarkStart w:id="263" w:name="_Toc448324298"/>
      <w:r>
        <w:t>SPOT 5 Comparison</w:t>
      </w:r>
      <w:bookmarkEnd w:id="254"/>
      <w:bookmarkEnd w:id="263"/>
    </w:p>
    <w:p w14:paraId="6CD3A390" w14:textId="77777777" w:rsidR="0031664A" w:rsidRDefault="0031664A" w:rsidP="0031664A">
      <w:pPr>
        <w:pStyle w:val="1TeksCharChar"/>
      </w:pPr>
      <w:r>
        <w:t xml:space="preserve">The SPOT 5 resolution of 10m allows the surface reflectance result to be checked at a resolution significantly closer to the aerial resolution than the reference MODIS resolution.  This provides a useful check of the assumption that BRDF and atmospheric variations occur gradually and can thus be approximated at the coarse scale of the reference image.  While the MODIS comparison is checking the DMC surface reflectance against the reference it was fitted to, the SPOT 5 comparison is using an independent and “unseen” source.  </w:t>
      </w:r>
    </w:p>
    <w:p w14:paraId="4D212F5C" w14:textId="77777777" w:rsidR="0031664A" w:rsidRDefault="0031664A" w:rsidP="00BE2E10">
      <w:pPr>
        <w:pStyle w:val="1TeksCharChar"/>
      </w:pPr>
    </w:p>
    <w:p w14:paraId="49C9F139" w14:textId="655CB89E" w:rsidR="00BE2E10" w:rsidRDefault="00BE2E10" w:rsidP="00BE2E10">
      <w:pPr>
        <w:pStyle w:val="1TeksCharChar"/>
      </w:pPr>
      <w:r>
        <w:t>Statistics for the reflectance difference between the corrected SPOT 5 image and the DMC surface reflectance mosaic are shown in</w:t>
      </w:r>
      <w:r w:rsidR="00DA3EE0">
        <w:t xml:space="preserve"> </w:t>
      </w:r>
      <w:r w:rsidR="00DA3EE0">
        <w:fldChar w:fldCharType="begin"/>
      </w:r>
      <w:r w:rsidR="00DA3EE0">
        <w:instrText xml:space="preserve"> REF _Ref452304869 \h </w:instrText>
      </w:r>
      <w:r w:rsidR="00DA3EE0">
        <w:fldChar w:fldCharType="separate"/>
      </w:r>
      <w:r w:rsidR="00043E46" w:rsidRPr="0002729A">
        <w:t xml:space="preserve">Table </w:t>
      </w:r>
      <w:r w:rsidR="00043E46">
        <w:rPr>
          <w:noProof/>
        </w:rPr>
        <w:t>2</w:t>
      </w:r>
      <w:r w:rsidR="00DA3EE0">
        <w:fldChar w:fldCharType="end"/>
      </w:r>
      <w:r>
        <w:t xml:space="preserve">.  </w:t>
      </w:r>
      <w:r w:rsidR="00525F24">
        <w:t xml:space="preserve">Not all of the </w:t>
      </w:r>
      <w:r>
        <w:t xml:space="preserve">reflectance differences </w:t>
      </w:r>
      <w:r w:rsidR="00525F24">
        <w:t xml:space="preserve">can be </w:t>
      </w:r>
      <w:r w:rsidR="00525F24">
        <w:lastRenderedPageBreak/>
        <w:t xml:space="preserve">attributed to </w:t>
      </w:r>
      <w:r>
        <w:t xml:space="preserve">errors in </w:t>
      </w:r>
      <w:r w:rsidR="00525F24">
        <w:t xml:space="preserve">the calibrated </w:t>
      </w:r>
      <w:r>
        <w:t xml:space="preserve">DMC surface </w:t>
      </w:r>
      <w:proofErr w:type="spellStart"/>
      <w:r>
        <w:t>reflectance</w:t>
      </w:r>
      <w:r w:rsidR="00525F24">
        <w:t>s</w:t>
      </w:r>
      <w:proofErr w:type="spellEnd"/>
      <w:r w:rsidR="00525F24">
        <w:t>.</w:t>
      </w:r>
      <w:r>
        <w:t xml:space="preserve"> </w:t>
      </w:r>
      <w:r w:rsidR="00525F24">
        <w:t>S</w:t>
      </w:r>
      <w:r>
        <w:t xml:space="preserve">patial misalignment of pixels due to </w:t>
      </w:r>
      <w:proofErr w:type="spellStart"/>
      <w:r>
        <w:t>ortho</w:t>
      </w:r>
      <w:proofErr w:type="spellEnd"/>
      <w:r>
        <w:t xml:space="preserve">-rectification differences and errors in the SPOT </w:t>
      </w:r>
      <w:r w:rsidR="00525F24">
        <w:t xml:space="preserve">5 </w:t>
      </w:r>
      <w:r>
        <w:t>surface reflectance</w:t>
      </w:r>
      <w:r w:rsidR="00525F24">
        <w:t xml:space="preserve"> also contribute to the recorded differences</w:t>
      </w:r>
      <w:r>
        <w:t xml:space="preserve">.  </w:t>
      </w:r>
      <w:r w:rsidR="00F95A50">
        <w:t>T</w:t>
      </w:r>
      <w:r w:rsidR="00525F24">
        <w:t xml:space="preserve">he </w:t>
      </w:r>
      <w:r>
        <w:t xml:space="preserve">relatively low mean overall absolute reflectance difference of </w:t>
      </w:r>
      <w:r w:rsidRPr="00FA6CE0">
        <w:t>4.18</w:t>
      </w:r>
      <w:r>
        <w:t xml:space="preserve">% </w:t>
      </w:r>
      <w:r w:rsidR="00F95A50">
        <w:t xml:space="preserve">is consequently a good indication </w:t>
      </w:r>
      <w:r>
        <w:t>that the surface reflectance extraction method is effective.  These reflectance differences compare well to figures reported by other aerial image correction methods</w:t>
      </w:r>
      <w:commentRangeStart w:id="264"/>
      <w:r>
        <w:t xml:space="preserve">.  </w:t>
      </w:r>
      <w:r>
        <w:fldChar w:fldCharType="begin" w:fldLock="1"/>
      </w:r>
      <w:r w:rsidR="000B29C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115576">
        <w:rPr>
          <w:noProof/>
        </w:rPr>
        <w:t xml:space="preserve">Collings et al. </w:t>
      </w:r>
      <w:r>
        <w:rPr>
          <w:noProof/>
        </w:rPr>
        <w:t>(</w:t>
      </w:r>
      <w:r w:rsidRPr="00115576">
        <w:rPr>
          <w:noProof/>
        </w:rPr>
        <w:t>2011)</w:t>
      </w:r>
      <w:r>
        <w:fldChar w:fldCharType="end"/>
      </w:r>
      <w:r>
        <w:t xml:space="preserve"> achieved RMS reflectance errors of 4-10% measured on placed targets of known reflectance for their aerial mosaic correction technique, and in the </w:t>
      </w:r>
      <w:proofErr w:type="spellStart"/>
      <w:r>
        <w:t>aerotriangulation</w:t>
      </w:r>
      <w:proofErr w:type="spellEnd"/>
      <w:r>
        <w:t xml:space="preserve"> approach of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8A19A1">
        <w:rPr>
          <w:noProof/>
        </w:rPr>
        <w:t xml:space="preserve">López et al. </w:t>
      </w:r>
      <w:r>
        <w:rPr>
          <w:noProof/>
        </w:rPr>
        <w:t>(</w:t>
      </w:r>
      <w:r w:rsidRPr="008A19A1">
        <w:rPr>
          <w:noProof/>
        </w:rPr>
        <w:t>2011)</w:t>
      </w:r>
      <w:r>
        <w:fldChar w:fldCharType="end"/>
      </w:r>
      <w:r>
        <w:t xml:space="preserve">, mean absolute reflectance differences of 3-5% were obtained on field measured test sites, distributed throughout their study area.  </w:t>
      </w:r>
      <w:commentRangeEnd w:id="264"/>
      <w:r w:rsidR="00F95A50">
        <w:rPr>
          <w:rStyle w:val="CommentReference"/>
        </w:rPr>
        <w:commentReference w:id="264"/>
      </w:r>
      <w:r>
        <w:t xml:space="preserve">Similarly to the MODIS comparison, the largest reflectance differences occur in the NIR band.  Again, this is likely due to dissimilarities in the MODIS, DMC and </w:t>
      </w:r>
      <w:r w:rsidR="00AA66CC">
        <w:t>SPOT 5</w:t>
      </w:r>
      <w:r>
        <w:t xml:space="preserve"> sensor NIR RSR’s (see</w:t>
      </w:r>
      <w:r w:rsidR="00333596">
        <w:t xml:space="preserve"> </w:t>
      </w:r>
      <w:r w:rsidR="00333596">
        <w:fldChar w:fldCharType="begin"/>
      </w:r>
      <w:r w:rsidR="00333596">
        <w:instrText xml:space="preserve"> REF _Ref452304563 \h </w:instrText>
      </w:r>
      <w:r w:rsidR="00333596">
        <w:fldChar w:fldCharType="separate"/>
      </w:r>
      <w:r w:rsidR="00043E46">
        <w:t xml:space="preserve">Figure </w:t>
      </w:r>
      <w:r w:rsidR="00043E46">
        <w:rPr>
          <w:noProof/>
        </w:rPr>
        <w:t>2</w:t>
      </w:r>
      <w:r w:rsidR="00333596">
        <w:fldChar w:fldCharType="end"/>
      </w:r>
      <w:r>
        <w:t xml:space="preserve"> and </w:t>
      </w:r>
      <w:r>
        <w:fldChar w:fldCharType="begin"/>
      </w:r>
      <w:r>
        <w:instrText xml:space="preserve"> REF _Ref447606984 \h </w:instrText>
      </w:r>
      <w:r>
        <w:fldChar w:fldCharType="separate"/>
      </w:r>
      <w:r w:rsidR="00043E46">
        <w:t xml:space="preserve">Figure </w:t>
      </w:r>
      <w:r w:rsidR="00043E46">
        <w:rPr>
          <w:noProof/>
        </w:rPr>
        <w:t>11</w:t>
      </w:r>
      <w:r>
        <w:fldChar w:fldCharType="end"/>
      </w:r>
      <w:r>
        <w:t xml:space="preserve">).  Scatter plots of DMC DN and </w:t>
      </w:r>
      <w:r w:rsidR="00AA66CC">
        <w:t>SPOT 5</w:t>
      </w:r>
      <w:r>
        <w:t xml:space="preserve"> surface reflectance values are shown in </w:t>
      </w:r>
      <w:r>
        <w:fldChar w:fldCharType="begin"/>
      </w:r>
      <w:r>
        <w:instrText xml:space="preserve"> REF _Ref447612399 \h </w:instrText>
      </w:r>
      <w:r>
        <w:fldChar w:fldCharType="separate"/>
      </w:r>
      <w:r w:rsidR="00043E46">
        <w:t xml:space="preserve">Figure </w:t>
      </w:r>
      <w:r w:rsidR="00043E46">
        <w:rPr>
          <w:noProof/>
        </w:rPr>
        <w:t>12</w:t>
      </w:r>
      <w:r>
        <w:fldChar w:fldCharType="end"/>
      </w:r>
      <w:r>
        <w:t xml:space="preserve"> and DMC surface reflectance and </w:t>
      </w:r>
      <w:r w:rsidR="00AA66CC">
        <w:t>SPOT 5</w:t>
      </w:r>
      <w:r>
        <w:t xml:space="preserve"> surface reflectance values are shown in </w:t>
      </w:r>
      <w:r>
        <w:fldChar w:fldCharType="begin"/>
      </w:r>
      <w:r>
        <w:instrText xml:space="preserve"> REF _Ref447612403 \h </w:instrText>
      </w:r>
      <w:r>
        <w:fldChar w:fldCharType="separate"/>
      </w:r>
      <w:r w:rsidR="00043E46">
        <w:t xml:space="preserve">Figure </w:t>
      </w:r>
      <w:r w:rsidR="00043E46">
        <w:rPr>
          <w:noProof/>
        </w:rPr>
        <w:t>13</w:t>
      </w:r>
      <w:r>
        <w:fldChar w:fldCharType="end"/>
      </w:r>
      <w:r>
        <w:t xml:space="preserve"> with </w:t>
      </w:r>
      <w:r w:rsidRPr="00363B1A">
        <w:rPr>
          <w:i/>
        </w:rPr>
        <w:t>R</w:t>
      </w:r>
      <w:r w:rsidRPr="00363B1A">
        <w:rPr>
          <w:i/>
          <w:vertAlign w:val="superscript"/>
        </w:rPr>
        <w:t>2</w:t>
      </w:r>
      <w:r>
        <w:t xml:space="preserve"> coefficients indicating correlation strength.  The conversion to DMC surface reflectance provides a </w:t>
      </w:r>
      <w:r w:rsidR="00F95A50">
        <w:t xml:space="preserve">substantial </w:t>
      </w:r>
      <w:r>
        <w:t xml:space="preserve">improvement in correlation between the DMC and </w:t>
      </w:r>
      <w:r w:rsidR="00AA66CC">
        <w:t>SPOT 5</w:t>
      </w:r>
      <w:r>
        <w:t xml:space="preserve"> values.  </w:t>
      </w:r>
    </w:p>
    <w:p w14:paraId="6338051A" w14:textId="77777777" w:rsidR="00BE2E10" w:rsidRDefault="00BE2E10" w:rsidP="00BE2E10">
      <w:pPr>
        <w:pStyle w:val="1TeksCharChar"/>
      </w:pPr>
    </w:p>
    <w:p w14:paraId="772897C6" w14:textId="37CF18BC" w:rsidR="00BE2E10" w:rsidRDefault="00BE2E10" w:rsidP="00BE2E10">
      <w:pPr>
        <w:pStyle w:val="1TeksCharChar"/>
      </w:pPr>
      <w:r>
        <w:t xml:space="preserve">False colour CIR (colour-infrared) renderings of the DMC, </w:t>
      </w:r>
      <w:r w:rsidR="00AA66CC">
        <w:t>SPOT 5</w:t>
      </w:r>
      <w:r>
        <w:t xml:space="preserve"> and difference images are shown in </w:t>
      </w:r>
      <w:r>
        <w:fldChar w:fldCharType="begin"/>
      </w:r>
      <w:r>
        <w:instrText xml:space="preserve"> REF _Ref391064113 \h </w:instrText>
      </w:r>
      <w:r>
        <w:fldChar w:fldCharType="separate"/>
      </w:r>
      <w:r w:rsidR="00043E46">
        <w:t xml:space="preserve">Figure </w:t>
      </w:r>
      <w:r w:rsidR="00043E46">
        <w:rPr>
          <w:noProof/>
        </w:rPr>
        <w:t>10</w:t>
      </w:r>
      <w:r>
        <w:fldChar w:fldCharType="end"/>
      </w:r>
      <w:r>
        <w:t xml:space="preserve">.  The contrast stretched difference image shows that most discrepancies occur in the rugged mountainous areas that extend west to east in the northern section of the scene and in densely vegetated areas along river banks in the southern section of the scene.  </w:t>
      </w:r>
      <w:r w:rsidR="00C04F0F">
        <w:t>D</w:t>
      </w:r>
      <w:r>
        <w:t xml:space="preserve">isparities in the mountainous areas are mainly due to differing shadow effects which are likely caused by variations in the time of day when the images were captured (the aerial photographs were captured throughout the day, while the SPOT 5 image was captured at 8:29am).  A particularly bright area is noticeable in the upper right corner of the difference image.  This corresponds to an area of bare ground which is bright in both the DMC and MODIS images and likely corresponds to a BRDF correction failure.  It is not possible to say if this failure is in the </w:t>
      </w:r>
      <w:r w:rsidR="00AA66CC">
        <w:t>SPOT 5</w:t>
      </w:r>
      <w:r w:rsidR="00F95A50">
        <w:rPr>
          <w:rStyle w:val="CommentReference"/>
        </w:rPr>
        <w:commentReference w:id="265"/>
      </w:r>
      <w:r w:rsidR="006D113D">
        <w:rPr>
          <w:rStyle w:val="CommentReference"/>
        </w:rPr>
        <w:commentReference w:id="266"/>
      </w:r>
      <w:r>
        <w:t xml:space="preserve"> and or DMC corrections.  The differences in the densely vegetated </w:t>
      </w:r>
      <w:ins w:id="267" w:author="dugalh" w:date="2016-06-07T15:49:00Z">
        <w:r w:rsidR="009E52A3">
          <w:t xml:space="preserve">and cultivated </w:t>
        </w:r>
      </w:ins>
      <w:r>
        <w:t xml:space="preserve">areas are attributed to the differences in the MODIS, DMC and </w:t>
      </w:r>
      <w:r w:rsidR="00AA66CC">
        <w:t>SPOT 5</w:t>
      </w:r>
      <w:r>
        <w:t xml:space="preserve"> sensor NIR </w:t>
      </w:r>
      <w:commentRangeStart w:id="268"/>
      <w:commentRangeStart w:id="269"/>
      <w:r>
        <w:t xml:space="preserve">RSR’s </w:t>
      </w:r>
      <w:commentRangeEnd w:id="268"/>
      <w:r w:rsidR="00F95A50">
        <w:rPr>
          <w:rStyle w:val="CommentReference"/>
        </w:rPr>
        <w:commentReference w:id="268"/>
      </w:r>
      <w:commentRangeEnd w:id="269"/>
      <w:r w:rsidR="009E52A3">
        <w:rPr>
          <w:rStyle w:val="CommentReference"/>
        </w:rPr>
        <w:commentReference w:id="269"/>
      </w:r>
      <w:r>
        <w:t xml:space="preserve">being amplified by the known high NIR reflectivity of vegetation.  </w:t>
      </w:r>
      <w:ins w:id="270" w:author="dugalh" w:date="2016-06-07T16:09:00Z">
        <w:r w:rsidR="00C91E13">
          <w:t>A</w:t>
        </w:r>
      </w:ins>
      <w:ins w:id="271" w:author="dugalh" w:date="2016-06-07T15:43:00Z">
        <w:r w:rsidR="009E52A3">
          <w:t xml:space="preserve">brupt </w:t>
        </w:r>
      </w:ins>
      <w:ins w:id="272" w:author="dugalh" w:date="2016-06-07T15:49:00Z">
        <w:r w:rsidR="009E52A3">
          <w:t xml:space="preserve">changes in BRDF may occur </w:t>
        </w:r>
      </w:ins>
      <w:ins w:id="273" w:author="dugalh" w:date="2016-06-07T15:50:00Z">
        <w:r w:rsidR="009E52A3">
          <w:t>between adjacent</w:t>
        </w:r>
        <w:r w:rsidR="00B321BF">
          <w:t xml:space="preserve"> fields</w:t>
        </w:r>
      </w:ins>
      <w:ins w:id="274" w:author="dugalh" w:date="2016-06-07T16:09:00Z">
        <w:r w:rsidR="00C91E13">
          <w:t xml:space="preserve"> i</w:t>
        </w:r>
        <w:r w:rsidR="00C91E13">
          <w:t>n cultivated areas along the major rivers</w:t>
        </w:r>
      </w:ins>
      <w:ins w:id="275" w:author="dugalh" w:date="2016-06-07T16:02:00Z">
        <w:r w:rsidR="004049E7">
          <w:t xml:space="preserve">.  </w:t>
        </w:r>
      </w:ins>
      <w:ins w:id="276" w:author="dugalh" w:date="2016-06-07T16:03:00Z">
        <w:r w:rsidR="004049E7">
          <w:t>T</w:t>
        </w:r>
      </w:ins>
      <w:ins w:id="277" w:author="dugalh" w:date="2016-06-07T16:02:00Z">
        <w:r w:rsidR="004049E7">
          <w:t xml:space="preserve">hese changes </w:t>
        </w:r>
      </w:ins>
      <w:ins w:id="278" w:author="dugalh" w:date="2016-06-07T16:04:00Z">
        <w:r w:rsidR="004049E7">
          <w:t>may</w:t>
        </w:r>
      </w:ins>
      <w:ins w:id="279" w:author="dugalh" w:date="2016-06-07T16:02:00Z">
        <w:r w:rsidR="004049E7">
          <w:t xml:space="preserve"> not be captured </w:t>
        </w:r>
      </w:ins>
      <w:ins w:id="280" w:author="dugalh" w:date="2016-06-07T16:03:00Z">
        <w:r w:rsidR="004049E7">
          <w:t>at</w:t>
        </w:r>
      </w:ins>
      <w:ins w:id="281" w:author="dugalh" w:date="2016-06-07T16:02:00Z">
        <w:r w:rsidR="004049E7">
          <w:t xml:space="preserve"> the MODIS </w:t>
        </w:r>
      </w:ins>
      <w:ins w:id="282" w:author="dugalh" w:date="2016-06-07T16:03:00Z">
        <w:r w:rsidR="004049E7">
          <w:t xml:space="preserve">resolution </w:t>
        </w:r>
      </w:ins>
      <w:ins w:id="283" w:author="dugalh" w:date="2016-06-07T16:04:00Z">
        <w:r w:rsidR="004049E7">
          <w:t xml:space="preserve">and could also be contributing to the NIR differences in these </w:t>
        </w:r>
      </w:ins>
      <w:ins w:id="284" w:author="dugalh" w:date="2016-06-07T16:06:00Z">
        <w:r w:rsidR="00B2147C">
          <w:t>regions</w:t>
        </w:r>
      </w:ins>
      <w:ins w:id="285" w:author="dugalh" w:date="2016-06-07T15:52:00Z">
        <w:r w:rsidR="00B321BF">
          <w:t xml:space="preserve">.  </w:t>
        </w:r>
      </w:ins>
    </w:p>
    <w:p w14:paraId="6B538542" w14:textId="77777777" w:rsidR="00BE2E10" w:rsidRDefault="00BE2E10" w:rsidP="00BE2E10">
      <w:pPr>
        <w:pStyle w:val="1TeksCharChar"/>
        <w:rPr>
          <w:ins w:id="286" w:author="dugalh" w:date="2016-06-05T15:27:00Z"/>
        </w:rPr>
      </w:pPr>
    </w:p>
    <w:p w14:paraId="01273EB1" w14:textId="77777777" w:rsidR="0031664A" w:rsidRDefault="0031664A" w:rsidP="00BE2E10">
      <w:pPr>
        <w:pStyle w:val="1TeksCharChar"/>
      </w:pPr>
    </w:p>
    <w:tbl>
      <w:tblPr>
        <w:tblStyle w:val="TableGrid"/>
        <w:tblW w:w="4881" w:type="pct"/>
        <w:tblLook w:val="04A0" w:firstRow="1" w:lastRow="0" w:firstColumn="1" w:lastColumn="0" w:noHBand="0" w:noVBand="1"/>
      </w:tblPr>
      <w:tblGrid>
        <w:gridCol w:w="4621"/>
        <w:gridCol w:w="4621"/>
      </w:tblGrid>
      <w:tr w:rsidR="00ED2D5B" w14:paraId="33834DEC" w14:textId="77777777" w:rsidTr="00571986">
        <w:tc>
          <w:tcPr>
            <w:tcW w:w="2492" w:type="pct"/>
            <w:tcBorders>
              <w:bottom w:val="nil"/>
            </w:tcBorders>
          </w:tcPr>
          <w:p w14:paraId="7E2C1867" w14:textId="134FF3D3" w:rsidR="00BE2E10" w:rsidRPr="00420A00" w:rsidRDefault="00ED2D5B" w:rsidP="00571986">
            <w:pPr>
              <w:pStyle w:val="1TeksCharChar"/>
              <w:keepNext/>
              <w:spacing w:line="240" w:lineRule="auto"/>
              <w:rPr>
                <w:sz w:val="20"/>
                <w:szCs w:val="20"/>
              </w:rPr>
            </w:pPr>
            <w:r>
              <w:rPr>
                <w:noProof/>
                <w:sz w:val="20"/>
                <w:szCs w:val="20"/>
                <w:lang w:val="en-ZA"/>
              </w:rPr>
              <w:drawing>
                <wp:inline distT="0" distB="0" distL="0" distR="0" wp14:anchorId="7D499142" wp14:editId="7224F470">
                  <wp:extent cx="2851150" cy="2698895"/>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mcImSpotMaskV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9880" cy="2707158"/>
                          </a:xfrm>
                          <a:prstGeom prst="rect">
                            <a:avLst/>
                          </a:prstGeom>
                        </pic:spPr>
                      </pic:pic>
                    </a:graphicData>
                  </a:graphic>
                </wp:inline>
              </w:drawing>
            </w:r>
          </w:p>
        </w:tc>
        <w:tc>
          <w:tcPr>
            <w:tcW w:w="2508" w:type="pct"/>
            <w:tcBorders>
              <w:bottom w:val="nil"/>
            </w:tcBorders>
          </w:tcPr>
          <w:p w14:paraId="7CB1291E" w14:textId="24F33D6C" w:rsidR="00BE2E10" w:rsidRPr="00420A00" w:rsidRDefault="00ED2D5B" w:rsidP="00571986">
            <w:pPr>
              <w:pStyle w:val="1TeksCharChar"/>
              <w:keepNext/>
              <w:spacing w:line="240" w:lineRule="auto"/>
              <w:rPr>
                <w:sz w:val="20"/>
                <w:szCs w:val="20"/>
              </w:rPr>
            </w:pPr>
            <w:r>
              <w:rPr>
                <w:noProof/>
                <w:sz w:val="20"/>
                <w:szCs w:val="20"/>
                <w:lang w:val="en-ZA"/>
              </w:rPr>
              <w:drawing>
                <wp:inline distT="0" distB="0" distL="0" distR="0" wp14:anchorId="228811B5" wp14:editId="1FC1BBCD">
                  <wp:extent cx="2850275" cy="2698066"/>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otIm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62270" cy="2709420"/>
                          </a:xfrm>
                          <a:prstGeom prst="rect">
                            <a:avLst/>
                          </a:prstGeom>
                        </pic:spPr>
                      </pic:pic>
                    </a:graphicData>
                  </a:graphic>
                </wp:inline>
              </w:drawing>
            </w:r>
          </w:p>
        </w:tc>
      </w:tr>
      <w:tr w:rsidR="00ED2D5B" w14:paraId="556A2DFB" w14:textId="77777777" w:rsidTr="00571986">
        <w:tc>
          <w:tcPr>
            <w:tcW w:w="2492" w:type="pct"/>
            <w:tcBorders>
              <w:top w:val="nil"/>
            </w:tcBorders>
          </w:tcPr>
          <w:p w14:paraId="4F513179" w14:textId="77777777" w:rsidR="00BE2E10" w:rsidRPr="00420A00" w:rsidRDefault="00BE2E10" w:rsidP="00571986">
            <w:pPr>
              <w:pStyle w:val="1TeksCharChar"/>
              <w:keepNext/>
              <w:spacing w:line="240" w:lineRule="auto"/>
              <w:jc w:val="center"/>
              <w:rPr>
                <w:noProof/>
                <w:sz w:val="20"/>
                <w:szCs w:val="20"/>
                <w:lang w:val="en-ZA"/>
              </w:rPr>
            </w:pPr>
            <w:r w:rsidRPr="00420A00">
              <w:rPr>
                <w:noProof/>
                <w:sz w:val="20"/>
                <w:szCs w:val="20"/>
                <w:lang w:val="en-ZA"/>
              </w:rPr>
              <w:t>(a)</w:t>
            </w:r>
          </w:p>
        </w:tc>
        <w:tc>
          <w:tcPr>
            <w:tcW w:w="2508" w:type="pct"/>
            <w:tcBorders>
              <w:top w:val="nil"/>
            </w:tcBorders>
          </w:tcPr>
          <w:p w14:paraId="78E3C785" w14:textId="77777777" w:rsidR="00BE2E10" w:rsidRPr="00420A00" w:rsidRDefault="00BE2E10" w:rsidP="00571986">
            <w:pPr>
              <w:pStyle w:val="1TeksCharChar"/>
              <w:keepNext/>
              <w:spacing w:line="240" w:lineRule="auto"/>
              <w:jc w:val="center"/>
              <w:rPr>
                <w:noProof/>
                <w:sz w:val="20"/>
                <w:szCs w:val="20"/>
                <w:lang w:val="en-ZA"/>
              </w:rPr>
            </w:pPr>
            <w:r w:rsidRPr="00420A00">
              <w:rPr>
                <w:noProof/>
                <w:sz w:val="20"/>
                <w:szCs w:val="20"/>
                <w:lang w:val="en-ZA"/>
              </w:rPr>
              <w:t>(b)</w:t>
            </w:r>
          </w:p>
        </w:tc>
      </w:tr>
      <w:tr w:rsidR="00BE2E10" w14:paraId="7F951401" w14:textId="77777777" w:rsidTr="00571986">
        <w:tc>
          <w:tcPr>
            <w:tcW w:w="5000" w:type="pct"/>
            <w:gridSpan w:val="2"/>
            <w:tcBorders>
              <w:bottom w:val="nil"/>
            </w:tcBorders>
          </w:tcPr>
          <w:p w14:paraId="6572C8FA" w14:textId="342409E6" w:rsidR="00BE2E10" w:rsidRPr="00420A00" w:rsidRDefault="00ED2D5B" w:rsidP="00ED2D5B">
            <w:pPr>
              <w:pStyle w:val="1TeksCharChar"/>
              <w:keepNext/>
              <w:spacing w:line="240" w:lineRule="auto"/>
              <w:jc w:val="center"/>
              <w:rPr>
                <w:sz w:val="20"/>
                <w:szCs w:val="20"/>
              </w:rPr>
            </w:pPr>
            <w:r>
              <w:rPr>
                <w:noProof/>
                <w:sz w:val="20"/>
                <w:szCs w:val="20"/>
                <w:lang w:val="en-ZA"/>
              </w:rPr>
              <w:drawing>
                <wp:inline distT="0" distB="0" distL="0" distR="0" wp14:anchorId="659C8DED" wp14:editId="54ECFE3B">
                  <wp:extent cx="2793306" cy="26441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mcSpotErrorImV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98180" cy="2648754"/>
                          </a:xfrm>
                          <a:prstGeom prst="rect">
                            <a:avLst/>
                          </a:prstGeom>
                        </pic:spPr>
                      </pic:pic>
                    </a:graphicData>
                  </a:graphic>
                </wp:inline>
              </w:drawing>
            </w:r>
          </w:p>
        </w:tc>
      </w:tr>
      <w:tr w:rsidR="00BE2E10" w14:paraId="0ADC88BC" w14:textId="77777777" w:rsidTr="00571986">
        <w:tc>
          <w:tcPr>
            <w:tcW w:w="5000" w:type="pct"/>
            <w:gridSpan w:val="2"/>
            <w:tcBorders>
              <w:top w:val="nil"/>
            </w:tcBorders>
          </w:tcPr>
          <w:p w14:paraId="152D6DDE" w14:textId="77777777" w:rsidR="00BE2E10" w:rsidRPr="00420A00" w:rsidRDefault="00BE2E10" w:rsidP="00571986">
            <w:pPr>
              <w:pStyle w:val="1TeksCharChar"/>
              <w:keepNext/>
              <w:spacing w:line="240" w:lineRule="auto"/>
              <w:jc w:val="center"/>
              <w:rPr>
                <w:noProof/>
                <w:sz w:val="20"/>
                <w:szCs w:val="20"/>
                <w:lang w:val="en-ZA"/>
              </w:rPr>
            </w:pPr>
            <w:r w:rsidRPr="00420A00">
              <w:rPr>
                <w:noProof/>
                <w:sz w:val="20"/>
                <w:szCs w:val="20"/>
                <w:lang w:val="en-ZA"/>
              </w:rPr>
              <w:t>(c)</w:t>
            </w:r>
          </w:p>
        </w:tc>
      </w:tr>
    </w:tbl>
    <w:p w14:paraId="497658C8" w14:textId="60D422EE" w:rsidR="00BE2E10" w:rsidRDefault="00BE2E10" w:rsidP="00BE2E10">
      <w:pPr>
        <w:pStyle w:val="Caption"/>
      </w:pPr>
      <w:bookmarkStart w:id="287" w:name="_Ref391064113"/>
      <w:bookmarkStart w:id="288" w:name="_Toc448324359"/>
      <w:bookmarkStart w:id="289" w:name="_Toc391220531"/>
      <w:bookmarkStart w:id="290" w:name="_Toc394582254"/>
      <w:r>
        <w:t xml:space="preserve">Figure </w:t>
      </w:r>
      <w:r w:rsidR="0025279C">
        <w:fldChar w:fldCharType="begin"/>
      </w:r>
      <w:r w:rsidR="0025279C">
        <w:instrText xml:space="preserve"> SEQ Figure \* ARABIC </w:instrText>
      </w:r>
      <w:r w:rsidR="0025279C">
        <w:fldChar w:fldCharType="separate"/>
      </w:r>
      <w:r w:rsidR="00043E46">
        <w:rPr>
          <w:noProof/>
        </w:rPr>
        <w:t>10</w:t>
      </w:r>
      <w:r w:rsidR="0025279C">
        <w:fldChar w:fldCharType="end"/>
      </w:r>
      <w:bookmarkEnd w:id="287"/>
      <w:r>
        <w:t xml:space="preserve"> DMC and SPOT</w:t>
      </w:r>
      <w:r w:rsidR="00AA66CC">
        <w:t xml:space="preserve"> 5</w:t>
      </w:r>
      <w:r>
        <w:t xml:space="preserve"> surface reflectance comparison</w:t>
      </w:r>
      <w:r w:rsidR="00AA66CC">
        <w:t xml:space="preserve"> with</w:t>
      </w:r>
      <w:r w:rsidRPr="007D6681">
        <w:t xml:space="preserve"> (a) DMC </w:t>
      </w:r>
      <w:r>
        <w:t xml:space="preserve">surface reflectance </w:t>
      </w:r>
      <w:r w:rsidRPr="007D6681">
        <w:t>mosaic</w:t>
      </w:r>
      <w:r>
        <w:t xml:space="preserve"> masked to SPOT</w:t>
      </w:r>
      <w:r w:rsidR="00AA66CC">
        <w:t xml:space="preserve"> 5</w:t>
      </w:r>
      <w:r>
        <w:t xml:space="preserve"> extent</w:t>
      </w:r>
      <w:r w:rsidR="00AA66CC">
        <w:t>;</w:t>
      </w:r>
      <w:r w:rsidRPr="007D6681">
        <w:t xml:space="preserve"> (b) SPOT</w:t>
      </w:r>
      <w:r w:rsidR="00AA66CC">
        <w:t xml:space="preserve"> 5</w:t>
      </w:r>
      <w:r w:rsidRPr="007D6681">
        <w:t xml:space="preserve"> </w:t>
      </w:r>
      <w:r>
        <w:t>surface reflectance image</w:t>
      </w:r>
      <w:r w:rsidR="00AA66CC">
        <w:t>; and</w:t>
      </w:r>
      <w:r w:rsidRPr="007D6681">
        <w:t xml:space="preserve"> (c) </w:t>
      </w:r>
      <w:r w:rsidR="00AA66CC">
        <w:t>c</w:t>
      </w:r>
      <w:r>
        <w:t>ontrast stretched a</w:t>
      </w:r>
      <w:r w:rsidRPr="007D6681">
        <w:t xml:space="preserve">bsolute </w:t>
      </w:r>
      <w:r>
        <w:t xml:space="preserve">difference </w:t>
      </w:r>
      <w:r w:rsidRPr="007D6681">
        <w:t>image.</w:t>
      </w:r>
      <w:bookmarkEnd w:id="288"/>
      <w:bookmarkEnd w:id="289"/>
      <w:bookmarkEnd w:id="290"/>
    </w:p>
    <w:p w14:paraId="5C38CB3E" w14:textId="6B456635" w:rsidR="00BE2E10" w:rsidRDefault="00DF5508" w:rsidP="00BE2E10">
      <w:pPr>
        <w:pStyle w:val="Caption"/>
        <w:keepNext/>
      </w:pPr>
      <w:r>
        <w:rPr>
          <w:noProof/>
          <w:lang w:val="en-ZA" w:eastAsia="en-ZA"/>
        </w:rPr>
        <w:lastRenderedPageBreak/>
        <w:drawing>
          <wp:inline distT="0" distB="0" distL="0" distR="0" wp14:anchorId="606EE24F" wp14:editId="14B81E3D">
            <wp:extent cx="2807270" cy="2087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mc_and_spot_spectral_sensitivities_b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19911" cy="2097281"/>
                    </a:xfrm>
                    <a:prstGeom prst="rect">
                      <a:avLst/>
                    </a:prstGeom>
                  </pic:spPr>
                </pic:pic>
              </a:graphicData>
            </a:graphic>
          </wp:inline>
        </w:drawing>
      </w:r>
    </w:p>
    <w:p w14:paraId="09D9FA85" w14:textId="582D82D1" w:rsidR="00BE2E10" w:rsidRDefault="00BE2E10" w:rsidP="00BE2E10">
      <w:pPr>
        <w:pStyle w:val="Caption"/>
      </w:pPr>
      <w:bookmarkStart w:id="291" w:name="_Ref447606984"/>
      <w:bookmarkStart w:id="292" w:name="_Ref452304797"/>
      <w:bookmarkStart w:id="293" w:name="_Ref447557093"/>
      <w:bookmarkStart w:id="294" w:name="_Toc448324360"/>
      <w:r>
        <w:t xml:space="preserve">Figure </w:t>
      </w:r>
      <w:r w:rsidR="0025279C">
        <w:fldChar w:fldCharType="begin"/>
      </w:r>
      <w:r w:rsidR="0025279C">
        <w:instrText xml:space="preserve"> SEQ Figure \* ARABIC </w:instrText>
      </w:r>
      <w:r w:rsidR="0025279C">
        <w:fldChar w:fldCharType="separate"/>
      </w:r>
      <w:r w:rsidR="00043E46">
        <w:rPr>
          <w:noProof/>
        </w:rPr>
        <w:t>11</w:t>
      </w:r>
      <w:r w:rsidR="0025279C">
        <w:fldChar w:fldCharType="end"/>
      </w:r>
      <w:bookmarkEnd w:id="291"/>
      <w:bookmarkEnd w:id="292"/>
      <w:r>
        <w:t xml:space="preserve"> DMC and SPOT</w:t>
      </w:r>
      <w:r w:rsidR="00AA66CC">
        <w:t xml:space="preserve"> 5</w:t>
      </w:r>
      <w:r>
        <w:t xml:space="preserve"> </w:t>
      </w:r>
      <w:bookmarkEnd w:id="293"/>
      <w:r>
        <w:t>RSR’s</w:t>
      </w:r>
      <w:bookmarkEnd w:id="294"/>
    </w:p>
    <w:p w14:paraId="0A6C7080" w14:textId="77777777" w:rsidR="00BE2E10" w:rsidRDefault="00BE2E10" w:rsidP="00BE2E10"/>
    <w:p w14:paraId="7D248A1B" w14:textId="77777777" w:rsidR="00BE2E10" w:rsidRPr="00D432A9" w:rsidRDefault="00BE2E10" w:rsidP="00BE2E10"/>
    <w:p w14:paraId="7DD32311" w14:textId="52BF96E9" w:rsidR="00BE2E10" w:rsidRDefault="00DF5508" w:rsidP="00BE2E10">
      <w:pPr>
        <w:pStyle w:val="ThesisBody"/>
        <w:keepNext/>
        <w:spacing w:line="240" w:lineRule="auto"/>
      </w:pPr>
      <w:r>
        <w:rPr>
          <w:noProof/>
          <w:lang w:val="en-ZA" w:eastAsia="en-ZA"/>
        </w:rPr>
        <w:drawing>
          <wp:inline distT="0" distB="0" distL="0" distR="0" wp14:anchorId="1B0D48DB" wp14:editId="661769CB">
            <wp:extent cx="4503420" cy="146089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mc_dn_spot_surf_refl_scatter_v2.png"/>
                    <pic:cNvPicPr/>
                  </pic:nvPicPr>
                  <pic:blipFill rotWithShape="1">
                    <a:blip r:embed="rId24" cstate="print">
                      <a:extLst>
                        <a:ext uri="{28A0092B-C50C-407E-A947-70E740481C1C}">
                          <a14:useLocalDpi xmlns:a14="http://schemas.microsoft.com/office/drawing/2010/main" val="0"/>
                        </a:ext>
                      </a:extLst>
                    </a:blip>
                    <a:srcRect b="42328"/>
                    <a:stretch/>
                  </pic:blipFill>
                  <pic:spPr bwMode="auto">
                    <a:xfrm>
                      <a:off x="0" y="0"/>
                      <a:ext cx="4508461" cy="1462527"/>
                    </a:xfrm>
                    <a:prstGeom prst="rect">
                      <a:avLst/>
                    </a:prstGeom>
                    <a:ln>
                      <a:noFill/>
                    </a:ln>
                    <a:extLst>
                      <a:ext uri="{53640926-AAD7-44D8-BBD7-CCE9431645EC}">
                        <a14:shadowObscured xmlns:a14="http://schemas.microsoft.com/office/drawing/2010/main"/>
                      </a:ext>
                    </a:extLst>
                  </pic:spPr>
                </pic:pic>
              </a:graphicData>
            </a:graphic>
          </wp:inline>
        </w:drawing>
      </w:r>
    </w:p>
    <w:p w14:paraId="27F54DB8" w14:textId="7AA33024" w:rsidR="00BE2E10" w:rsidRDefault="00BE2E10" w:rsidP="00BE2E10">
      <w:pPr>
        <w:pStyle w:val="Caption"/>
        <w:jc w:val="both"/>
      </w:pPr>
      <w:bookmarkStart w:id="295" w:name="_Ref447612399"/>
      <w:bookmarkStart w:id="296" w:name="_Toc448324361"/>
      <w:r>
        <w:t xml:space="preserve">Figure </w:t>
      </w:r>
      <w:r w:rsidR="0025279C">
        <w:fldChar w:fldCharType="begin"/>
      </w:r>
      <w:r w:rsidR="0025279C">
        <w:instrText xml:space="preserve"> SEQ Figure \* ARABIC </w:instrText>
      </w:r>
      <w:r w:rsidR="0025279C">
        <w:fldChar w:fldCharType="separate"/>
      </w:r>
      <w:r w:rsidR="00043E46">
        <w:rPr>
          <w:noProof/>
        </w:rPr>
        <w:t>12</w:t>
      </w:r>
      <w:r w:rsidR="0025279C">
        <w:fldChar w:fldCharType="end"/>
      </w:r>
      <w:bookmarkEnd w:id="295"/>
      <w:r>
        <w:t xml:space="preserve"> DMC DN mosaic and </w:t>
      </w:r>
      <w:r w:rsidR="00AA66CC">
        <w:t>SPOT 5</w:t>
      </w:r>
      <w:r>
        <w:t xml:space="preserve"> surface reflectance correlation</w:t>
      </w:r>
      <w:bookmarkEnd w:id="296"/>
    </w:p>
    <w:p w14:paraId="08B36024" w14:textId="77777777" w:rsidR="00BE2E10" w:rsidRDefault="00BE2E10" w:rsidP="00BE2E10"/>
    <w:p w14:paraId="647C05D0" w14:textId="72BCD30E" w:rsidR="00BE2E10" w:rsidRDefault="00DF5508" w:rsidP="00BE2E10">
      <w:pPr>
        <w:pStyle w:val="ThesisBody"/>
        <w:keepNext/>
        <w:spacing w:line="240" w:lineRule="auto"/>
      </w:pPr>
      <w:r>
        <w:rPr>
          <w:noProof/>
          <w:lang w:val="en-ZA" w:eastAsia="en-ZA"/>
        </w:rPr>
        <w:drawing>
          <wp:inline distT="0" distB="0" distL="0" distR="0" wp14:anchorId="50F9B606" wp14:editId="23475539">
            <wp:extent cx="4526280" cy="146830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mc_surf_refl_spot_surf_refl_scatter_v2.png"/>
                    <pic:cNvPicPr/>
                  </pic:nvPicPr>
                  <pic:blipFill rotWithShape="1">
                    <a:blip r:embed="rId25" cstate="print">
                      <a:extLst>
                        <a:ext uri="{28A0092B-C50C-407E-A947-70E740481C1C}">
                          <a14:useLocalDpi xmlns:a14="http://schemas.microsoft.com/office/drawing/2010/main" val="0"/>
                        </a:ext>
                      </a:extLst>
                    </a:blip>
                    <a:srcRect b="42328"/>
                    <a:stretch/>
                  </pic:blipFill>
                  <pic:spPr bwMode="auto">
                    <a:xfrm>
                      <a:off x="0" y="0"/>
                      <a:ext cx="4538887" cy="1472398"/>
                    </a:xfrm>
                    <a:prstGeom prst="rect">
                      <a:avLst/>
                    </a:prstGeom>
                    <a:ln>
                      <a:noFill/>
                    </a:ln>
                    <a:extLst>
                      <a:ext uri="{53640926-AAD7-44D8-BBD7-CCE9431645EC}">
                        <a14:shadowObscured xmlns:a14="http://schemas.microsoft.com/office/drawing/2010/main"/>
                      </a:ext>
                    </a:extLst>
                  </pic:spPr>
                </pic:pic>
              </a:graphicData>
            </a:graphic>
          </wp:inline>
        </w:drawing>
      </w:r>
    </w:p>
    <w:p w14:paraId="04F7FA5F" w14:textId="4DE32C8A" w:rsidR="00BE2E10" w:rsidRDefault="00BE2E10" w:rsidP="00BE2E10">
      <w:pPr>
        <w:pStyle w:val="Caption"/>
        <w:jc w:val="both"/>
      </w:pPr>
      <w:bookmarkStart w:id="297" w:name="_Ref447612403"/>
      <w:bookmarkStart w:id="298" w:name="_Toc448324362"/>
      <w:r>
        <w:t xml:space="preserve">Figure </w:t>
      </w:r>
      <w:r w:rsidR="0025279C">
        <w:fldChar w:fldCharType="begin"/>
      </w:r>
      <w:r w:rsidR="0025279C">
        <w:instrText xml:space="preserve"> SEQ Figure \* ARABIC </w:instrText>
      </w:r>
      <w:r w:rsidR="0025279C">
        <w:fldChar w:fldCharType="separate"/>
      </w:r>
      <w:r w:rsidR="00043E46">
        <w:rPr>
          <w:noProof/>
        </w:rPr>
        <w:t>13</w:t>
      </w:r>
      <w:r w:rsidR="0025279C">
        <w:fldChar w:fldCharType="end"/>
      </w:r>
      <w:bookmarkEnd w:id="297"/>
      <w:r>
        <w:t xml:space="preserve"> DMC surface reflectance mosaic and </w:t>
      </w:r>
      <w:r w:rsidR="00AA66CC">
        <w:t>SPOT 5</w:t>
      </w:r>
      <w:r>
        <w:t xml:space="preserve"> surface reflectance correlation</w:t>
      </w:r>
      <w:bookmarkEnd w:id="298"/>
    </w:p>
    <w:p w14:paraId="384CC104" w14:textId="77777777" w:rsidR="00BE2E10" w:rsidRPr="00D52D26" w:rsidRDefault="00BE2E10" w:rsidP="00BE2E10"/>
    <w:p w14:paraId="73957A43" w14:textId="77777777" w:rsidR="00BE2E10" w:rsidRDefault="00BE2E10" w:rsidP="00BE2E10">
      <w:pPr>
        <w:pStyle w:val="1TeksCharChar"/>
      </w:pPr>
    </w:p>
    <w:p w14:paraId="488044F1" w14:textId="07D92C87" w:rsidR="00BE2E10" w:rsidRPr="0002729A" w:rsidRDefault="00BE2E10" w:rsidP="00BE2E10">
      <w:pPr>
        <w:pStyle w:val="1Tablecaption"/>
      </w:pPr>
      <w:bookmarkStart w:id="299" w:name="_Ref447556200"/>
      <w:bookmarkStart w:id="300" w:name="_Ref452304869"/>
      <w:bookmarkStart w:id="301" w:name="_Toc448324325"/>
      <w:r w:rsidRPr="0002729A">
        <w:lastRenderedPageBreak/>
        <w:t xml:space="preserve">Table </w:t>
      </w:r>
      <w:r w:rsidR="0025279C">
        <w:fldChar w:fldCharType="begin"/>
      </w:r>
      <w:r w:rsidR="0025279C">
        <w:instrText xml:space="preserve"> SEQ Table \* ARABIC </w:instrText>
      </w:r>
      <w:r w:rsidR="0025279C">
        <w:fldChar w:fldCharType="separate"/>
      </w:r>
      <w:r w:rsidR="00043E46">
        <w:rPr>
          <w:noProof/>
        </w:rPr>
        <w:t>2</w:t>
      </w:r>
      <w:r w:rsidR="0025279C">
        <w:fldChar w:fldCharType="end"/>
      </w:r>
      <w:bookmarkEnd w:id="299"/>
      <w:bookmarkEnd w:id="300"/>
      <w:r w:rsidRPr="0002729A">
        <w:t xml:space="preserve">   </w:t>
      </w:r>
      <w:r>
        <w:t>Statistical comparison between SPOT 5 and DMC surface reflectance images</w:t>
      </w:r>
      <w:bookmarkEnd w:id="301"/>
    </w:p>
    <w:tbl>
      <w:tblPr>
        <w:tblStyle w:val="MyThesisTable"/>
        <w:tblW w:w="7845" w:type="dxa"/>
        <w:tblLook w:val="01E0" w:firstRow="1" w:lastRow="1" w:firstColumn="1" w:lastColumn="1" w:noHBand="0" w:noVBand="0"/>
      </w:tblPr>
      <w:tblGrid>
        <w:gridCol w:w="1798"/>
        <w:gridCol w:w="1511"/>
        <w:gridCol w:w="1512"/>
        <w:gridCol w:w="1512"/>
        <w:gridCol w:w="1512"/>
      </w:tblGrid>
      <w:tr w:rsidR="00BE2E10" w:rsidRPr="0002729A" w14:paraId="77D43191" w14:textId="77777777" w:rsidTr="00571986">
        <w:trPr>
          <w:cnfStyle w:val="100000000000" w:firstRow="1" w:lastRow="0" w:firstColumn="0" w:lastColumn="0" w:oddVBand="0" w:evenVBand="0" w:oddHBand="0" w:evenHBand="0" w:firstRowFirstColumn="0" w:firstRowLastColumn="0" w:lastRowFirstColumn="0" w:lastRowLastColumn="0"/>
        </w:trPr>
        <w:tc>
          <w:tcPr>
            <w:tcW w:w="1798" w:type="dxa"/>
          </w:tcPr>
          <w:p w14:paraId="7BE19AE7" w14:textId="77777777" w:rsidR="00BE2E10" w:rsidRPr="008E0C3A" w:rsidRDefault="00BE2E10" w:rsidP="00571986">
            <w:pPr>
              <w:pStyle w:val="1TableText"/>
              <w:tabs>
                <w:tab w:val="num" w:pos="993"/>
              </w:tabs>
              <w:jc w:val="center"/>
            </w:pPr>
            <w:r w:rsidRPr="008E0C3A">
              <w:t>Band(s)</w:t>
            </w:r>
          </w:p>
        </w:tc>
        <w:tc>
          <w:tcPr>
            <w:tcW w:w="1511" w:type="dxa"/>
          </w:tcPr>
          <w:p w14:paraId="19008974" w14:textId="77777777" w:rsidR="00BE2E10" w:rsidRPr="008E0C3A" w:rsidRDefault="00BE2E10" w:rsidP="00571986">
            <w:pPr>
              <w:pStyle w:val="1TableText"/>
              <w:tabs>
                <w:tab w:val="num" w:pos="993"/>
              </w:tabs>
              <w:jc w:val="center"/>
            </w:pPr>
            <w:r>
              <w:t>Mean Abs. Diff. (%)</w:t>
            </w:r>
          </w:p>
        </w:tc>
        <w:tc>
          <w:tcPr>
            <w:tcW w:w="1512" w:type="dxa"/>
          </w:tcPr>
          <w:p w14:paraId="44A5F298" w14:textId="77777777" w:rsidR="00BE2E10" w:rsidRPr="008E0C3A" w:rsidRDefault="00BE2E10" w:rsidP="00571986">
            <w:pPr>
              <w:pStyle w:val="1TableText"/>
              <w:tabs>
                <w:tab w:val="num" w:pos="993"/>
              </w:tabs>
              <w:jc w:val="center"/>
            </w:pPr>
            <w:r>
              <w:t>Root Mean Square (%)</w:t>
            </w:r>
          </w:p>
        </w:tc>
        <w:tc>
          <w:tcPr>
            <w:tcW w:w="1512" w:type="dxa"/>
          </w:tcPr>
          <w:p w14:paraId="2D5887B0" w14:textId="77777777" w:rsidR="00BE2E10" w:rsidRPr="008E0C3A" w:rsidRDefault="00BE2E10" w:rsidP="00571986">
            <w:pPr>
              <w:pStyle w:val="1TableText"/>
              <w:tabs>
                <w:tab w:val="num" w:pos="993"/>
              </w:tabs>
              <w:jc w:val="center"/>
            </w:pPr>
            <w:r>
              <w:t>Std. Dev. Diff. (%)</w:t>
            </w:r>
          </w:p>
        </w:tc>
        <w:tc>
          <w:tcPr>
            <w:tcW w:w="1512" w:type="dxa"/>
          </w:tcPr>
          <w:p w14:paraId="385A35F1" w14:textId="77777777" w:rsidR="00BE2E10" w:rsidRPr="002A51EE" w:rsidRDefault="00BE2E10" w:rsidP="00571986">
            <w:pPr>
              <w:pStyle w:val="1TableText"/>
              <w:tabs>
                <w:tab w:val="num" w:pos="993"/>
              </w:tabs>
              <w:jc w:val="center"/>
              <w:rPr>
                <w:i/>
              </w:rPr>
            </w:pPr>
            <w:r w:rsidRPr="002A51EE">
              <w:rPr>
                <w:i/>
              </w:rPr>
              <w:t>R</w:t>
            </w:r>
            <w:r w:rsidRPr="002A51EE">
              <w:rPr>
                <w:i/>
                <w:vertAlign w:val="superscript"/>
              </w:rPr>
              <w:t>2</w:t>
            </w:r>
          </w:p>
        </w:tc>
      </w:tr>
      <w:tr w:rsidR="00BE2E10" w:rsidRPr="0002729A" w14:paraId="6C2206F9" w14:textId="77777777" w:rsidTr="00571986">
        <w:tc>
          <w:tcPr>
            <w:tcW w:w="1798" w:type="dxa"/>
          </w:tcPr>
          <w:p w14:paraId="227E91C5" w14:textId="77777777" w:rsidR="00BE2E10" w:rsidRPr="00766FB7" w:rsidRDefault="00BE2E10" w:rsidP="00571986">
            <w:pPr>
              <w:pStyle w:val="1TableText"/>
              <w:tabs>
                <w:tab w:val="num" w:pos="993"/>
              </w:tabs>
              <w:jc w:val="center"/>
            </w:pPr>
            <w:r w:rsidRPr="00766FB7">
              <w:t>Near infrared</w:t>
            </w:r>
          </w:p>
        </w:tc>
        <w:tc>
          <w:tcPr>
            <w:tcW w:w="1511" w:type="dxa"/>
            <w:vAlign w:val="top"/>
          </w:tcPr>
          <w:p w14:paraId="6CAB0369" w14:textId="77777777" w:rsidR="00BE2E10" w:rsidRPr="00766FB7" w:rsidRDefault="00BE2E10" w:rsidP="00571986">
            <w:pPr>
              <w:pStyle w:val="1TableText"/>
              <w:tabs>
                <w:tab w:val="num" w:pos="993"/>
              </w:tabs>
              <w:jc w:val="center"/>
            </w:pPr>
            <w:r w:rsidRPr="00147E99">
              <w:t>5.88</w:t>
            </w:r>
          </w:p>
        </w:tc>
        <w:tc>
          <w:tcPr>
            <w:tcW w:w="1512" w:type="dxa"/>
          </w:tcPr>
          <w:p w14:paraId="77AED2F8" w14:textId="77777777" w:rsidR="00BE2E10" w:rsidRPr="00766FB7" w:rsidRDefault="00BE2E10" w:rsidP="00571986">
            <w:pPr>
              <w:pStyle w:val="1TableText"/>
              <w:tabs>
                <w:tab w:val="num" w:pos="993"/>
              </w:tabs>
              <w:jc w:val="center"/>
            </w:pPr>
            <w:r w:rsidRPr="00294E40">
              <w:t xml:space="preserve">7.72    </w:t>
            </w:r>
          </w:p>
        </w:tc>
        <w:tc>
          <w:tcPr>
            <w:tcW w:w="1512" w:type="dxa"/>
          </w:tcPr>
          <w:p w14:paraId="08E06FCE" w14:textId="77777777" w:rsidR="00BE2E10" w:rsidRPr="00766FB7" w:rsidRDefault="00BE2E10" w:rsidP="00571986">
            <w:pPr>
              <w:pStyle w:val="1TableText"/>
              <w:tabs>
                <w:tab w:val="num" w:pos="993"/>
              </w:tabs>
              <w:jc w:val="center"/>
            </w:pPr>
            <w:r w:rsidRPr="0062345E">
              <w:t xml:space="preserve">6.18    </w:t>
            </w:r>
          </w:p>
        </w:tc>
        <w:tc>
          <w:tcPr>
            <w:tcW w:w="1512" w:type="dxa"/>
          </w:tcPr>
          <w:p w14:paraId="252DE11E" w14:textId="77777777" w:rsidR="00BE2E10" w:rsidRPr="00766FB7" w:rsidRDefault="00BE2E10" w:rsidP="00571986">
            <w:pPr>
              <w:pStyle w:val="1TableText"/>
              <w:tabs>
                <w:tab w:val="num" w:pos="993"/>
              </w:tabs>
              <w:jc w:val="center"/>
            </w:pPr>
            <w:r>
              <w:t>0.717</w:t>
            </w:r>
          </w:p>
        </w:tc>
      </w:tr>
      <w:tr w:rsidR="00BE2E10" w:rsidRPr="0002729A" w14:paraId="153D6ABD" w14:textId="77777777" w:rsidTr="00571986">
        <w:tc>
          <w:tcPr>
            <w:tcW w:w="1798" w:type="dxa"/>
          </w:tcPr>
          <w:p w14:paraId="70727ECE" w14:textId="77777777" w:rsidR="00BE2E10" w:rsidRPr="00766FB7" w:rsidRDefault="00BE2E10" w:rsidP="00571986">
            <w:pPr>
              <w:pStyle w:val="1TableText"/>
              <w:tabs>
                <w:tab w:val="num" w:pos="993"/>
              </w:tabs>
              <w:jc w:val="center"/>
            </w:pPr>
            <w:r w:rsidRPr="00766FB7">
              <w:t>Red</w:t>
            </w:r>
          </w:p>
        </w:tc>
        <w:tc>
          <w:tcPr>
            <w:tcW w:w="1511" w:type="dxa"/>
            <w:vAlign w:val="top"/>
          </w:tcPr>
          <w:p w14:paraId="7377AAE1" w14:textId="77777777" w:rsidR="00BE2E10" w:rsidRPr="00766FB7" w:rsidRDefault="00BE2E10" w:rsidP="00571986">
            <w:pPr>
              <w:pStyle w:val="1TableText"/>
              <w:tabs>
                <w:tab w:val="num" w:pos="993"/>
              </w:tabs>
              <w:jc w:val="center"/>
            </w:pPr>
            <w:r w:rsidRPr="00147E99">
              <w:t>3.7</w:t>
            </w:r>
            <w:r>
              <w:t>4</w:t>
            </w:r>
            <w:r w:rsidRPr="00147E99">
              <w:t xml:space="preserve"> </w:t>
            </w:r>
          </w:p>
        </w:tc>
        <w:tc>
          <w:tcPr>
            <w:tcW w:w="1512" w:type="dxa"/>
          </w:tcPr>
          <w:p w14:paraId="50E3784B" w14:textId="77777777" w:rsidR="00BE2E10" w:rsidRPr="00766FB7" w:rsidRDefault="00BE2E10" w:rsidP="00571986">
            <w:pPr>
              <w:pStyle w:val="1TableText"/>
              <w:tabs>
                <w:tab w:val="num" w:pos="993"/>
              </w:tabs>
              <w:jc w:val="center"/>
            </w:pPr>
            <w:r w:rsidRPr="00294E40">
              <w:t>5.42</w:t>
            </w:r>
          </w:p>
        </w:tc>
        <w:tc>
          <w:tcPr>
            <w:tcW w:w="1512" w:type="dxa"/>
          </w:tcPr>
          <w:p w14:paraId="418AA725" w14:textId="77777777" w:rsidR="00BE2E10" w:rsidRPr="00766FB7" w:rsidRDefault="00BE2E10" w:rsidP="00571986">
            <w:pPr>
              <w:pStyle w:val="1TableText"/>
              <w:tabs>
                <w:tab w:val="num" w:pos="993"/>
              </w:tabs>
              <w:jc w:val="center"/>
            </w:pPr>
            <w:r w:rsidRPr="0062345E">
              <w:t>4.8</w:t>
            </w:r>
            <w:r>
              <w:t>4</w:t>
            </w:r>
          </w:p>
        </w:tc>
        <w:tc>
          <w:tcPr>
            <w:tcW w:w="1512" w:type="dxa"/>
          </w:tcPr>
          <w:p w14:paraId="7F3AFE5E" w14:textId="77777777" w:rsidR="00BE2E10" w:rsidRPr="00766FB7" w:rsidRDefault="00BE2E10" w:rsidP="00571986">
            <w:pPr>
              <w:pStyle w:val="1TableText"/>
              <w:tabs>
                <w:tab w:val="num" w:pos="993"/>
              </w:tabs>
              <w:jc w:val="center"/>
            </w:pPr>
            <w:r>
              <w:t>0.743</w:t>
            </w:r>
          </w:p>
        </w:tc>
      </w:tr>
      <w:tr w:rsidR="00BE2E10" w:rsidRPr="0002729A" w14:paraId="6B30EDBE" w14:textId="77777777" w:rsidTr="00571986">
        <w:trPr>
          <w:trHeight w:val="506"/>
        </w:trPr>
        <w:tc>
          <w:tcPr>
            <w:tcW w:w="1798" w:type="dxa"/>
            <w:tcBorders>
              <w:bottom w:val="single" w:sz="12" w:space="0" w:color="000000" w:themeColor="text1"/>
            </w:tcBorders>
          </w:tcPr>
          <w:p w14:paraId="7034A19C" w14:textId="77777777" w:rsidR="00BE2E10" w:rsidRPr="00766FB7" w:rsidRDefault="00BE2E10" w:rsidP="00571986">
            <w:pPr>
              <w:pStyle w:val="1TableText"/>
              <w:tabs>
                <w:tab w:val="num" w:pos="993"/>
              </w:tabs>
              <w:jc w:val="center"/>
            </w:pPr>
            <w:r w:rsidRPr="00766FB7">
              <w:t>Green</w:t>
            </w:r>
          </w:p>
        </w:tc>
        <w:tc>
          <w:tcPr>
            <w:tcW w:w="1511" w:type="dxa"/>
            <w:tcBorders>
              <w:bottom w:val="single" w:sz="12" w:space="0" w:color="000000" w:themeColor="text1"/>
            </w:tcBorders>
            <w:vAlign w:val="top"/>
          </w:tcPr>
          <w:p w14:paraId="2E28CC6B" w14:textId="77777777" w:rsidR="00BE2E10" w:rsidRPr="00766FB7" w:rsidRDefault="00BE2E10" w:rsidP="00571986">
            <w:pPr>
              <w:pStyle w:val="1TableText"/>
              <w:tabs>
                <w:tab w:val="num" w:pos="993"/>
              </w:tabs>
              <w:jc w:val="center"/>
            </w:pPr>
            <w:r w:rsidRPr="00147E99">
              <w:t>2.9</w:t>
            </w:r>
            <w:r>
              <w:t>3</w:t>
            </w:r>
          </w:p>
        </w:tc>
        <w:tc>
          <w:tcPr>
            <w:tcW w:w="1512" w:type="dxa"/>
            <w:tcBorders>
              <w:bottom w:val="single" w:sz="12" w:space="0" w:color="000000" w:themeColor="text1"/>
            </w:tcBorders>
          </w:tcPr>
          <w:p w14:paraId="6E36EA54" w14:textId="77777777" w:rsidR="00BE2E10" w:rsidRPr="00766FB7" w:rsidRDefault="00BE2E10" w:rsidP="00571986">
            <w:pPr>
              <w:pStyle w:val="1TableText"/>
              <w:tabs>
                <w:tab w:val="num" w:pos="993"/>
              </w:tabs>
              <w:jc w:val="center"/>
            </w:pPr>
            <w:r w:rsidRPr="00294E40">
              <w:t>4.29</w:t>
            </w:r>
          </w:p>
        </w:tc>
        <w:tc>
          <w:tcPr>
            <w:tcW w:w="1512" w:type="dxa"/>
            <w:tcBorders>
              <w:bottom w:val="single" w:sz="12" w:space="0" w:color="000000" w:themeColor="text1"/>
            </w:tcBorders>
          </w:tcPr>
          <w:p w14:paraId="4BC880F7" w14:textId="77777777" w:rsidR="00BE2E10" w:rsidRPr="00766FB7" w:rsidRDefault="00BE2E10" w:rsidP="00571986">
            <w:pPr>
              <w:pStyle w:val="1TableText"/>
              <w:tabs>
                <w:tab w:val="num" w:pos="993"/>
              </w:tabs>
              <w:jc w:val="center"/>
            </w:pPr>
            <w:r w:rsidRPr="0062345E">
              <w:t>3.6</w:t>
            </w:r>
            <w:r>
              <w:t>5</w:t>
            </w:r>
          </w:p>
        </w:tc>
        <w:tc>
          <w:tcPr>
            <w:tcW w:w="1512" w:type="dxa"/>
            <w:tcBorders>
              <w:bottom w:val="single" w:sz="12" w:space="0" w:color="000000" w:themeColor="text1"/>
            </w:tcBorders>
          </w:tcPr>
          <w:p w14:paraId="660865A9" w14:textId="77777777" w:rsidR="00BE2E10" w:rsidRPr="00766FB7" w:rsidRDefault="00BE2E10" w:rsidP="00571986">
            <w:pPr>
              <w:pStyle w:val="1TableText"/>
              <w:tabs>
                <w:tab w:val="num" w:pos="993"/>
              </w:tabs>
              <w:jc w:val="center"/>
            </w:pPr>
            <w:r>
              <w:t>0.696</w:t>
            </w:r>
          </w:p>
        </w:tc>
      </w:tr>
      <w:tr w:rsidR="00BE2E10" w:rsidRPr="0002729A" w14:paraId="29BDB373" w14:textId="77777777" w:rsidTr="00571986">
        <w:trPr>
          <w:trHeight w:val="424"/>
        </w:trPr>
        <w:tc>
          <w:tcPr>
            <w:tcW w:w="1798" w:type="dxa"/>
            <w:tcBorders>
              <w:top w:val="single" w:sz="12" w:space="0" w:color="000000" w:themeColor="text1"/>
              <w:bottom w:val="single" w:sz="12" w:space="0" w:color="000000" w:themeColor="text1"/>
            </w:tcBorders>
          </w:tcPr>
          <w:p w14:paraId="4F1D7AB3" w14:textId="77777777" w:rsidR="00BE2E10" w:rsidRPr="00766FB7" w:rsidRDefault="00BE2E10" w:rsidP="00571986">
            <w:pPr>
              <w:pStyle w:val="1TableText"/>
              <w:tabs>
                <w:tab w:val="num" w:pos="993"/>
              </w:tabs>
              <w:jc w:val="center"/>
              <w:rPr>
                <w:b/>
              </w:rPr>
            </w:pPr>
            <w:r w:rsidRPr="00766FB7">
              <w:rPr>
                <w:b/>
              </w:rPr>
              <w:t>All</w:t>
            </w:r>
          </w:p>
        </w:tc>
        <w:tc>
          <w:tcPr>
            <w:tcW w:w="1511" w:type="dxa"/>
            <w:tcBorders>
              <w:top w:val="single" w:sz="12" w:space="0" w:color="000000" w:themeColor="text1"/>
              <w:bottom w:val="single" w:sz="12" w:space="0" w:color="000000" w:themeColor="text1"/>
            </w:tcBorders>
          </w:tcPr>
          <w:p w14:paraId="38F8F56D" w14:textId="77777777" w:rsidR="00BE2E10" w:rsidRPr="00766FB7" w:rsidRDefault="00BE2E10" w:rsidP="00571986">
            <w:pPr>
              <w:pStyle w:val="1TableText"/>
              <w:tabs>
                <w:tab w:val="num" w:pos="993"/>
              </w:tabs>
              <w:jc w:val="center"/>
              <w:rPr>
                <w:b/>
              </w:rPr>
            </w:pPr>
            <w:r w:rsidRPr="000435C3">
              <w:rPr>
                <w:b/>
              </w:rPr>
              <w:t>4.18</w:t>
            </w:r>
          </w:p>
        </w:tc>
        <w:tc>
          <w:tcPr>
            <w:tcW w:w="1512" w:type="dxa"/>
            <w:tcBorders>
              <w:top w:val="single" w:sz="12" w:space="0" w:color="000000" w:themeColor="text1"/>
              <w:bottom w:val="single" w:sz="12" w:space="0" w:color="000000" w:themeColor="text1"/>
            </w:tcBorders>
          </w:tcPr>
          <w:p w14:paraId="41EC2C9E" w14:textId="77777777" w:rsidR="00BE2E10" w:rsidRPr="00766FB7" w:rsidRDefault="00BE2E10" w:rsidP="00571986">
            <w:pPr>
              <w:pStyle w:val="1TableText"/>
              <w:tabs>
                <w:tab w:val="num" w:pos="993"/>
              </w:tabs>
              <w:jc w:val="center"/>
              <w:rPr>
                <w:b/>
              </w:rPr>
            </w:pPr>
            <w:r w:rsidRPr="00F54F1A">
              <w:rPr>
                <w:b/>
              </w:rPr>
              <w:t>5.9</w:t>
            </w:r>
            <w:r>
              <w:rPr>
                <w:b/>
              </w:rPr>
              <w:t>9</w:t>
            </w:r>
          </w:p>
        </w:tc>
        <w:tc>
          <w:tcPr>
            <w:tcW w:w="1512" w:type="dxa"/>
            <w:tcBorders>
              <w:top w:val="single" w:sz="12" w:space="0" w:color="000000" w:themeColor="text1"/>
              <w:bottom w:val="single" w:sz="12" w:space="0" w:color="000000" w:themeColor="text1"/>
            </w:tcBorders>
          </w:tcPr>
          <w:p w14:paraId="1C7870F5" w14:textId="77777777" w:rsidR="00BE2E10" w:rsidRPr="00766FB7" w:rsidRDefault="00BE2E10" w:rsidP="00571986">
            <w:pPr>
              <w:pStyle w:val="1TableText"/>
              <w:tabs>
                <w:tab w:val="num" w:pos="993"/>
              </w:tabs>
              <w:jc w:val="center"/>
              <w:rPr>
                <w:b/>
              </w:rPr>
            </w:pPr>
            <w:r w:rsidRPr="0062345E">
              <w:rPr>
                <w:b/>
              </w:rPr>
              <w:t>5.11</w:t>
            </w:r>
          </w:p>
        </w:tc>
        <w:tc>
          <w:tcPr>
            <w:tcW w:w="1512" w:type="dxa"/>
            <w:tcBorders>
              <w:top w:val="single" w:sz="12" w:space="0" w:color="000000" w:themeColor="text1"/>
              <w:bottom w:val="single" w:sz="12" w:space="0" w:color="000000" w:themeColor="text1"/>
            </w:tcBorders>
          </w:tcPr>
          <w:p w14:paraId="53922C63" w14:textId="77777777" w:rsidR="00BE2E10" w:rsidRPr="00766FB7" w:rsidRDefault="00BE2E10" w:rsidP="00571986">
            <w:pPr>
              <w:pStyle w:val="1TableText"/>
              <w:tabs>
                <w:tab w:val="num" w:pos="993"/>
              </w:tabs>
              <w:jc w:val="center"/>
              <w:rPr>
                <w:b/>
              </w:rPr>
            </w:pPr>
          </w:p>
        </w:tc>
      </w:tr>
    </w:tbl>
    <w:p w14:paraId="0E9C642D" w14:textId="77777777" w:rsidR="005E4C30" w:rsidRDefault="005E4C30" w:rsidP="00BE2E10">
      <w:pPr>
        <w:pStyle w:val="1TableText"/>
        <w:jc w:val="center"/>
      </w:pPr>
    </w:p>
    <w:p w14:paraId="6D9A0250" w14:textId="77777777" w:rsidR="00BE2E10" w:rsidRPr="0002729A" w:rsidRDefault="00BE2E10" w:rsidP="00BE2E10">
      <w:pPr>
        <w:pStyle w:val="1TableText"/>
        <w:jc w:val="center"/>
      </w:pPr>
      <w:r w:rsidRPr="0002729A">
        <w:t xml:space="preserve">                                                                                                                                                   </w:t>
      </w:r>
    </w:p>
    <w:p w14:paraId="4857B877" w14:textId="0AA69C01" w:rsidR="00BE2E10" w:rsidRDefault="00FF7B12" w:rsidP="004F0A41">
      <w:pPr>
        <w:pStyle w:val="Heading1"/>
      </w:pPr>
      <w:bookmarkStart w:id="302" w:name="_Ref452458695"/>
      <w:r>
        <w:t>Conclusions</w:t>
      </w:r>
      <w:bookmarkEnd w:id="302"/>
    </w:p>
    <w:p w14:paraId="144AA8C4" w14:textId="3B45B415" w:rsidR="00596B00" w:rsidRDefault="00BD526E" w:rsidP="00BE2E10">
      <w:pPr>
        <w:pStyle w:val="1TeksCharChar"/>
      </w:pPr>
      <w:r>
        <w:t>This study</w:t>
      </w:r>
      <w:r w:rsidR="00AA66CC">
        <w:t xml:space="preserve"> propose</w:t>
      </w:r>
      <w:r>
        <w:t>s</w:t>
      </w:r>
      <w:r w:rsidR="00AA66CC">
        <w:t xml:space="preserve"> a method of estimating surface reflectance from aerial imagery by calibrating </w:t>
      </w:r>
      <w:r w:rsidR="00AA66CC" w:rsidRPr="00146F8D">
        <w:t>to a</w:t>
      </w:r>
      <w:r w:rsidR="00AA66CC">
        <w:t xml:space="preserve"> course-resolution,</w:t>
      </w:r>
      <w:r w:rsidR="00AA66CC" w:rsidRPr="00146F8D">
        <w:t xml:space="preserve"> concurrent</w:t>
      </w:r>
      <w:r w:rsidR="00AA66CC">
        <w:t xml:space="preserve"> and collocated</w:t>
      </w:r>
      <w:r w:rsidR="00AA66CC" w:rsidRPr="00146F8D">
        <w:t xml:space="preserve"> </w:t>
      </w:r>
      <w:r w:rsidR="000C2BAC">
        <w:t xml:space="preserve">satellite </w:t>
      </w:r>
      <w:r w:rsidR="00AA66CC" w:rsidRPr="00146F8D">
        <w:t>image</w:t>
      </w:r>
      <w:r w:rsidR="00AA66CC">
        <w:t xml:space="preserve"> that has already been corrected for atmospheric and BRDF effects. The model parameters are estimated, for each satellite pixel location, using least squares </w:t>
      </w:r>
      <w:r>
        <w:t xml:space="preserve">inside a small sliding window. </w:t>
      </w:r>
      <w:r w:rsidR="00BE2E10">
        <w:t>The proposed surface reflectance extraction method was applied to</w:t>
      </w:r>
      <w:r w:rsidR="00BE2E10" w:rsidRPr="006B5A56">
        <w:t xml:space="preserve"> </w:t>
      </w:r>
      <w:r w:rsidR="00BE2E10" w:rsidRPr="00A62A08">
        <w:t xml:space="preserve">2228 </w:t>
      </w:r>
      <w:r w:rsidR="00BE2E10">
        <w:t xml:space="preserve">Intergraph DMC images covering an area 96 x 107km in size.  A MODIS </w:t>
      </w:r>
      <w:r w:rsidR="00BE2E10" w:rsidRPr="001066EA">
        <w:t>MCD43A4</w:t>
      </w:r>
      <w:r w:rsidR="00BE2E10">
        <w:t xml:space="preserve"> image was used as the surface reflectance reference.  The extracted DMC surface reflectance mosaic was free of visible seam lines and hot spots and matched the MODIS reference well.  The DMC surface reflectance mosaic was also compared to a concurrent SPOT 5 image in order to establish the method efficacy at a spatial resolution closer to that of the DMC source resolution than the MODIS reference.  The SPOT 5 image was corrected for atmospheric effects and converted to surface reflectance using the ATCOR-3 method.  The mean absolute reflectance difference between the DMC mosaic and SPOT 5 image was 4.18%.  This reflectance difference is considered supportive of the method’s accuracy and is similar to figures reported by </w:t>
      </w:r>
      <w:r w:rsidR="00BE2E10">
        <w:fldChar w:fldCharType="begin" w:fldLock="1"/>
      </w:r>
      <w:r w:rsidR="000B29C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rsidR="00BE2E10">
        <w:fldChar w:fldCharType="separate"/>
      </w:r>
      <w:r w:rsidR="00BE2E10" w:rsidRPr="00115576">
        <w:rPr>
          <w:noProof/>
        </w:rPr>
        <w:t xml:space="preserve">Collings et al. </w:t>
      </w:r>
      <w:r w:rsidR="00BE2E10">
        <w:rPr>
          <w:noProof/>
        </w:rPr>
        <w:t>(</w:t>
      </w:r>
      <w:r w:rsidR="00BE2E10" w:rsidRPr="00115576">
        <w:rPr>
          <w:noProof/>
        </w:rPr>
        <w:t>2011)</w:t>
      </w:r>
      <w:r w:rsidR="00BE2E10">
        <w:fldChar w:fldCharType="end"/>
      </w:r>
      <w:r w:rsidR="00BE2E10">
        <w:t xml:space="preserve"> and </w:t>
      </w:r>
      <w:r w:rsidR="00BE2E10">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rsidR="00BE2E10">
        <w:fldChar w:fldCharType="separate"/>
      </w:r>
      <w:r w:rsidR="00BE2E10" w:rsidRPr="008A19A1">
        <w:rPr>
          <w:noProof/>
        </w:rPr>
        <w:t xml:space="preserve">López et al. </w:t>
      </w:r>
      <w:r w:rsidR="00BE2E10">
        <w:rPr>
          <w:noProof/>
        </w:rPr>
        <w:t>(</w:t>
      </w:r>
      <w:r w:rsidR="00BE2E10" w:rsidRPr="008A19A1">
        <w:rPr>
          <w:noProof/>
        </w:rPr>
        <w:t>2011)</w:t>
      </w:r>
      <w:r w:rsidR="00BE2E10">
        <w:fldChar w:fldCharType="end"/>
      </w:r>
      <w:r w:rsidR="00BE2E10">
        <w:t xml:space="preserve"> for more complex correction techniques.</w:t>
      </w:r>
    </w:p>
    <w:p w14:paraId="27285D11" w14:textId="6EC9A832" w:rsidR="00BE2E10" w:rsidRDefault="00BE2E10" w:rsidP="00BE2E10">
      <w:pPr>
        <w:pStyle w:val="1TeksCharChar"/>
      </w:pPr>
    </w:p>
    <w:p w14:paraId="1CF5148F" w14:textId="5BC591CC" w:rsidR="00596B00" w:rsidDel="009B7EF9" w:rsidRDefault="00BD526E" w:rsidP="00BD526E">
      <w:pPr>
        <w:pStyle w:val="1TeksCharChar"/>
        <w:rPr>
          <w:ins w:id="303" w:author="x" w:date="2016-05-10T14:14:00Z"/>
          <w:del w:id="304" w:author="dugalh" w:date="2016-06-05T11:13:00Z"/>
        </w:rPr>
      </w:pPr>
      <w:r>
        <w:t xml:space="preserve">The proposed technique is simpler and computationally more efficient than existing aerial image correction approaches as it avoids the need for explicit BRDF and atmospheric correction as well as mosaic normalisation techniques to reduce seam lines.  The spatially varying linear model allows for great flexibility in the BRDF characteristics that can be corrected for.  It does however assume that BRDF and atmospheric variations are gradual and can be captured by the coarser resolution of the reference image.  </w:t>
      </w:r>
      <w:moveFromRangeStart w:id="305" w:author="dugalh" w:date="2016-06-06T14:43:00Z" w:name="move452987544"/>
      <w:commentRangeStart w:id="306"/>
      <w:moveFrom w:id="307" w:author="dugalh" w:date="2016-06-06T14:43:00Z">
        <w:r w:rsidDel="00E66737">
          <w:t xml:space="preserve">Real BRDF can vary significantly over short distances where land cover is heterogeneous.  We regard the </w:t>
        </w:r>
        <w:r w:rsidDel="00E66737">
          <w:lastRenderedPageBreak/>
          <w:t xml:space="preserve">assumption of slowly varying BRDF as a necessary limitation of the method, and it is one that is shared by others </w:t>
        </w:r>
        <w:r w:rsidDel="00E66737">
          <w:fldChar w:fldCharType="begin" w:fldLock="1"/>
        </w:r>
        <w:r w:rsidR="00507108" w:rsidDel="00E66737">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"ITEM-3",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United States", "title" : "Radiometric processing of ADS imagery: mosaicking of large image blocks", "type" : "paper-conference", "volume" : "1" }, "uris" : [ "http://www.mendeley.com/documents/?uuid=e5e5cb3b-f39f-4244-a1ce-d6a679889a42"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Collings et al., 2011; Gehrke, 2010; L\u00f3pez et al., 2011)", "plainTextFormattedCitation" : "(Chandelier and Martinoty, 2009; Collings et al., 2011; Gehrke, 2010; L\u00f3pez et al., 2011)", "previouslyFormattedCitation" : "(Chandelier and Martinoty, 2009; Collings et al., 2011; Gehrke, 2010; L\u00f3pez et al., 2011)" }, "properties" : { "noteIndex" : 0 }, "schema" : "https://github.com/citation-style-language/schema/raw/master/csl-citation.json" }</w:instrText>
        </w:r>
        <w:r w:rsidDel="00E66737">
          <w:fldChar w:fldCharType="separate"/>
        </w:r>
        <w:r w:rsidRPr="00E61818" w:rsidDel="00E66737">
          <w:rPr>
            <w:noProof/>
          </w:rPr>
          <w:t>(Chandelier and Martinoty, 2009; Collings et al., 2011; Gehrke, 2010; López et al., 2011)</w:t>
        </w:r>
        <w:r w:rsidDel="00E66737">
          <w:fldChar w:fldCharType="end"/>
        </w:r>
        <w:r w:rsidDel="00E66737">
          <w:t>.</w:t>
        </w:r>
        <w:ins w:id="308" w:author="x" w:date="2016-05-10T14:14:00Z">
          <w:r w:rsidDel="00E66737">
            <w:t xml:space="preserve">  </w:t>
          </w:r>
        </w:ins>
        <w:commentRangeEnd w:id="306"/>
        <w:r w:rsidR="00E66737" w:rsidDel="00E66737">
          <w:rPr>
            <w:rStyle w:val="CommentReference"/>
          </w:rPr>
          <w:commentReference w:id="306"/>
        </w:r>
      </w:moveFrom>
      <w:moveFromRangeEnd w:id="305"/>
      <w:commentRangeStart w:id="309"/>
      <w:commentRangeStart w:id="310"/>
      <w:ins w:id="311" w:author="x" w:date="2016-05-10T14:14:00Z">
        <w:r>
          <w:t xml:space="preserve">The extracted surface reflectance can also only be as accurate as the reference of course.  According to the </w:t>
        </w:r>
        <w:r>
          <w:fldChar w:fldCharType="begin" w:fldLock="1"/>
        </w:r>
      </w:ins>
      <w:r w:rsidR="000B29C2">
        <w:instrText>ADDIN CSL_CITATION { "citationItems" : [ { "id" : "ITEM-1", "itemData" : { "URL" : "http://landval.gsfc.nasa.gov/ProductStatus.php?ProductID=MOD43", "accessed" : { "date-parts" : [ [ "2014", "6", "6" ] ] }, "author" : [ { "dropping-particle" : "", "family" : "MODIS Land Team", "given" : "", "non-dropping-particle" : "", "parse-names" : false, "suffix" : "" } ], "id" : "ITEM-1", "issued" : { "date-parts" : [ [ "2014" ] ] }, "title" : "EOS validation status for MODIS BRDF/albedo: MCD43", "type" : "webpage" }, "uris" : [ "http://www.mendeley.com/documents/?uuid=4898ac42-5279-46d1-b652-ca172a092c2a" ] } ], "mendeley" : { "formattedCitation" : "(MODIS Land Team, 2014)", "manualFormatting" : "MODIS land team (2014)", "plainTextFormattedCitation" : "(MODIS Land Team, 2014)", "previouslyFormattedCitation" : "(MODIS Land Team, 2014)" }, "properties" : { "noteIndex" : 0 }, "schema" : "https://github.com/citation-style-language/schema/raw/master/csl-citation.json" }</w:instrText>
      </w:r>
      <w:ins w:id="312" w:author="x" w:date="2016-05-10T14:14:00Z">
        <w:r>
          <w:fldChar w:fldCharType="separate"/>
        </w:r>
        <w:r w:rsidRPr="003F1E81">
          <w:rPr>
            <w:noProof/>
          </w:rPr>
          <w:t xml:space="preserve">MODIS land team </w:t>
        </w:r>
        <w:r>
          <w:rPr>
            <w:noProof/>
          </w:rPr>
          <w:t>(</w:t>
        </w:r>
        <w:r w:rsidRPr="003F1E81">
          <w:rPr>
            <w:noProof/>
          </w:rPr>
          <w:t>2014)</w:t>
        </w:r>
        <w:r>
          <w:fldChar w:fldCharType="end"/>
        </w:r>
        <w:r>
          <w:t>, the NBAR data used in the case study is accurate to “</w:t>
        </w:r>
        <w:r w:rsidRPr="003F1E81">
          <w:t>well less than 5% albedo at the majority of the validation sites</w:t>
        </w:r>
        <w:r>
          <w:t xml:space="preserve">”.  The method is also limited by the need for a reference image concurrent and spectrally similar to the aerial imagery.  Such an image may not always be </w:t>
        </w:r>
        <w:proofErr w:type="spellStart"/>
        <w:r>
          <w:t>obtainable.</w:t>
        </w:r>
      </w:ins>
      <w:commentRangeEnd w:id="309"/>
      <w:ins w:id="313" w:author="x" w:date="2016-05-10T14:15:00Z">
        <w:r>
          <w:rPr>
            <w:rStyle w:val="CommentReference"/>
          </w:rPr>
          <w:commentReference w:id="309"/>
        </w:r>
      </w:ins>
      <w:commentRangeEnd w:id="310"/>
      <w:r w:rsidR="0023493B">
        <w:rPr>
          <w:rStyle w:val="CommentReference"/>
        </w:rPr>
        <w:commentReference w:id="310"/>
      </w:r>
    </w:p>
    <w:p w14:paraId="52870F52" w14:textId="1E0CEA9A" w:rsidR="00BE2E10" w:rsidDel="009B7EF9" w:rsidRDefault="00BE2E10" w:rsidP="00BE2E10">
      <w:pPr>
        <w:pStyle w:val="1TeksCharChar"/>
        <w:rPr>
          <w:del w:id="314" w:author="dugalh" w:date="2016-06-05T11:13:00Z"/>
        </w:rPr>
      </w:pPr>
    </w:p>
    <w:p w14:paraId="226394D5" w14:textId="2936F755" w:rsidR="00BE2E10" w:rsidRDefault="00BE2E10" w:rsidP="00BE2E10">
      <w:pPr>
        <w:pStyle w:val="1TeksCharChar"/>
      </w:pPr>
      <w:r>
        <w:t>The</w:t>
      </w:r>
      <w:proofErr w:type="spellEnd"/>
      <w:r>
        <w:t xml:space="preserve"> MODIS and DMC RSR’s are quite different, particularly in the near infrared region of the spectrum (see</w:t>
      </w:r>
      <w:r w:rsidR="00DC6D41">
        <w:t xml:space="preserve"> </w:t>
      </w:r>
      <w:r w:rsidR="00DC6D41">
        <w:fldChar w:fldCharType="begin"/>
      </w:r>
      <w:r w:rsidR="00DC6D41">
        <w:instrText xml:space="preserve"> REF _Ref452304563 \h </w:instrText>
      </w:r>
      <w:r w:rsidR="00DC6D41">
        <w:fldChar w:fldCharType="separate"/>
      </w:r>
      <w:r w:rsidR="00043E46">
        <w:t xml:space="preserve">Figure </w:t>
      </w:r>
      <w:r w:rsidR="00043E46">
        <w:rPr>
          <w:noProof/>
        </w:rPr>
        <w:t>2</w:t>
      </w:r>
      <w:r w:rsidR="00DC6D41">
        <w:fldChar w:fldCharType="end"/>
      </w:r>
      <w:r>
        <w:t>).  The surface reflectance extraction method assumes the effect of different sensor spectral responses is linear and will be contained by the model of</w:t>
      </w:r>
      <w:r w:rsidR="00777F7D">
        <w:t xml:space="preserve"> Equation </w:t>
      </w:r>
      <w:r w:rsidR="00777F7D">
        <w:fldChar w:fldCharType="begin"/>
      </w:r>
      <w:r w:rsidR="00777F7D">
        <w:instrText xml:space="preserve"> REF _Ref452308124 \h </w:instrText>
      </w:r>
      <w:r w:rsidR="00777F7D">
        <w:fldChar w:fldCharType="separate"/>
      </w:r>
      <w:r w:rsidR="00043E46" w:rsidRPr="003B5532">
        <w:t>(</w:t>
      </w:r>
      <w:r w:rsidR="00043E46">
        <w:rPr>
          <w:noProof/>
        </w:rPr>
        <w:t>5</w:t>
      </w:r>
      <w:r w:rsidR="00777F7D">
        <w:fldChar w:fldCharType="end"/>
      </w:r>
      <w:r w:rsidR="00777F7D">
        <w:t>)</w:t>
      </w:r>
      <w:r>
        <w:t xml:space="preserve">.  This assumption was confirmed by a simulation of MODIS and DMC measurements for typical land cover spectra.  The relatively higher (5.88%) NIR reflectance difference between the DMC mosaic and the SPOT 5 values, and discrepancies in vegetated areas, are likely due to the more exaggerated differences in NIR RSR’s between the MODIS, DMC and SPOT sensors. </w:t>
      </w:r>
    </w:p>
    <w:p w14:paraId="61517343" w14:textId="77777777" w:rsidR="00BE2E10" w:rsidRDefault="00BE2E10" w:rsidP="00BE2E10">
      <w:pPr>
        <w:pStyle w:val="1TeksCharChar"/>
      </w:pPr>
    </w:p>
    <w:p w14:paraId="0CBFC0E9" w14:textId="5C16B486" w:rsidR="00BE2E10" w:rsidRDefault="00BE2E10" w:rsidP="00BE2E10">
      <w:pPr>
        <w:pStyle w:val="1TeksCharChar"/>
      </w:pPr>
      <w:r>
        <w:t xml:space="preserve">While the results of the surface reflectance extraction technique were surprisingly good given the simplicity of the method, many aspects warrant further investigation.  Evaluation of the efficacy of using different sensors to provide the reflectance reference is of interest.  Local terrain effects are poorly represented at the MODIS resolution.  It would be informative to test the method with a higher spatial resolution reference such as Landsat Operational Land Imager (OLI).  The MISR instrument is also a promising alternative to MODIS and could also be evaluated as a reflectance reference.  MISR RSR’s are a better match to those of the Intergraph DMC than the MODIS bands, and it is possible to obtain 275m reflectance products using MISR-HR </w:t>
      </w:r>
      <w:r>
        <w:fldChar w:fldCharType="begin" w:fldLock="1"/>
      </w:r>
      <w:r w:rsidR="000B29C2">
        <w:instrText>ADDIN CSL_CITATION { "citationItems" : [ { "id" : "ITEM-1", "itemData" : { "DOI" : "10.1109/TGRS.2012.2189575", "ISBN" : "0196-2892", "ISSN" : "0196-2892", "abstract" : "This paper shows how to reconstruct the original 275-m resolution data of the Multi-angle Imaging SpectroRadiometer (MISR) instrument in the 24 spectrodirectional global mode channels that are spatially averaged to 1.1 km on-board the Terra platform, with negligible loss of information relative to images acquired in native-resolution local mode. Standard approaches to improve the spatial resolution of products rely on one (typically panchromatic) high-resolution (HR) image to sharpen multiple spectral images. In the case of the MISR-HR package described here, three of the 12 available HR channels are combined to regenerate each of the 24 reduced-resolution channel to its native resolution. The accurate and rigorously reconstructed spectral bidirectional reflectance data allow sensitive and physically meaningful land surface attributes to be recovered at a spatial resolution appropriate to document the spatial heterogeneity of the land surface and relevant for climate and environment studies. MISR has been in continuous operation since February 2000 and provides global coverage in at most nine days (depending on latitude). This technique allows the generation of quantitative information to monitor change and model ecosystem function virtually anywhere and at any time during the last decade. The potential is demonstrated for a savanna landscape in South Africa. \u00a9 2012 IEEE.", "author" : [ { "dropping-particle" : "", "family" : "Verstraete", "given" : "Michel M.", "non-dropping-particle" : "", "parse-names" : false, "suffix" : "" }, { "dropping-particle" : "", "family" : "Hunt", "given" : "Linda A.", "non-dropping-particle" : "", "parse-names" : false, "suffix" : "" }, { "dropping-particle" : "", "family" : "Scholes", "given" : "Robert J.", "non-dropping-particle" : "", "parse-names" : false, "suffix" : "" }, { "dropping-particle" : "", "family" : "Clerici", "given" : "Marco", "non-dropping-particle" : "", "parse-names" : false, "suffix" : "" }, { "dropping-particle" : "", "family" : "Pinty", "given" : "Bernard", "non-dropping-particle" : "", "parse-names" : false, "suffix" : "" }, { "dropping-particle" : "", "family" : "Nelson", "given" : "David L.", "non-dropping-particle" : "", "parse-names" : false, "suffix" : "" } ], "container-title" : "IEEE Transactions on Geoscience and Remote Sensing", "id" : "ITEM-1", "issue" : "10", "issued" : { "date-parts" : [ [ "2012", "10" ] ] }, "page" : "3980-3990", "title" : "Generating 275-m Resolution Land Surface Products From the Multi-Angle Imaging SpectroRadiometer Data", "type" : "article-journal", "volume" : "50" }, "uris" : [ "http://www.mendeley.com/documents/?uuid=c541b789-fccc-4cde-a1b0-0d6359ae2f56" ] } ], "mendeley" : { "formattedCitation" : "(Verstraete et al., 2012)", "plainTextFormattedCitation" : "(Verstraete et al., 2012)", "previouslyFormattedCitation" : "(Verstraete et al., 2012)" }, "properties" : { "noteIndex" : 0 }, "schema" : "https://github.com/citation-style-language/schema/raw/master/csl-citation.json" }</w:instrText>
      </w:r>
      <w:r>
        <w:fldChar w:fldCharType="separate"/>
      </w:r>
      <w:r w:rsidR="000B29C2" w:rsidRPr="000B29C2">
        <w:rPr>
          <w:noProof/>
        </w:rPr>
        <w:t>(Verstraete et al., 2012)</w:t>
      </w:r>
      <w:r>
        <w:fldChar w:fldCharType="end"/>
      </w:r>
      <w:r>
        <w:t xml:space="preserve">.  Strong emphasis is placed on accurate calibration of the MISR data as its instrument captures data at nine different angles which allows a more accurate modelling of the BRDF compared to the kernel based approach followed in the calibration of the MODIS data </w:t>
      </w:r>
      <w:r>
        <w:fldChar w:fldCharType="begin" w:fldLock="1"/>
      </w:r>
      <w:r w:rsidR="000B29C2">
        <w:instrText>ADDIN CSL_CITATION { "citationItems" : [ { "id" : "ITEM-1", "itemData" : { "URL" : "http://modis.gsfc.nasa.gov/data/atbd/atbd_mod09.pdf", "accessed" : { "date-parts" : [ [ "2014", "5", "27" ] ] }, "author" : [ { "dropping-particle" : "", "family" : "Strahler", "given" : "A. H.", "non-dropping-particle" : "", "parse-names" : false, "suffix" : "" }, { "dropping-particle" : "", "family" : "Wanner", "given" : "W.", "non-dropping-particle" : "", "parse-names" : false, "suffix" : "" }, { "dropping-particle" : "", "family" : "Lucht", "given" : "W.", "non-dropping-particle" : "", "parse-names" : false, "suffix" : "" }, { "dropping-particle" : "", "family" : "Schaaf", "given" : "C. B.", "non-dropping-particle" : "", "parse-names" : false, "suffix" : "" }, { "dropping-particle" : "", "family" : "Tsang", "given" : "T.", "non-dropping-particle" : "", "parse-names" : false, "suffix" : "" }, { "dropping-particle" : "", "family" : "Gao", "given" : "F.", "non-dropping-particle" : "", "parse-names" : false, "suffix" : "" }, { "dropping-particle" : "", "family" : "Li", "given" : "X.", "non-dropping-particle" : "", "parse-names" : false, "suffix" : "" }, { "dropping-particle" : "", "family" : "Muller", "given" : "J.-P.", "non-dropping-particle" : "", "parse-names" : false, "suffix" : "" }, { "dropping-particle" : "", "family" : "Lewis", "given" : "P.", "non-dropping-particle" : "", "parse-names" : false, "suffix" : "" }, { "dropping-particle" : "", "family" : "Barnsley", "given" : "M. J.", "non-dropping-particle" : "", "parse-names" : false, "suffix" : "" } ], "id" : "ITEM-1", "issued" : { "date-parts" : [ [ "1999" ] ] }, "note" : "Useful description of kernel based BRDF method\nsee figs at end", "publisher" : "NASA", "title" : "MODIS BRDF/albedo product: algorithm theoretical basis document version 5.0", "type" : "webpage" }, "uris" : [ "http://www.mendeley.com/documents/?uuid=3ef63ded-ebe0-4203-90ab-10a4ba9e1867" ] } ], "mendeley" : { "formattedCitation" : "(Strahler et al., 1999)", "plainTextFormattedCitation" : "(Strahler et al., 1999)", "previouslyFormattedCitation" : "(Strahler et al., 1999)" }, "properties" : { "noteIndex" : 0 }, "schema" : "https://github.com/citation-style-language/schema/raw/master/csl-citation.json" }</w:instrText>
      </w:r>
      <w:r>
        <w:fldChar w:fldCharType="separate"/>
      </w:r>
      <w:r w:rsidR="000B29C2" w:rsidRPr="000B29C2">
        <w:rPr>
          <w:noProof/>
        </w:rPr>
        <w:t>(Strahler et al., 1999)</w:t>
      </w:r>
      <w:r>
        <w:fldChar w:fldCharType="end"/>
      </w:r>
      <w:r>
        <w:t xml:space="preserve">.  </w:t>
      </w:r>
    </w:p>
    <w:p w14:paraId="38F425EC" w14:textId="77777777" w:rsidR="00CC0F32" w:rsidRDefault="00CC0F32" w:rsidP="00837F74">
      <w:pPr>
        <w:pStyle w:val="Heading2"/>
        <w:keepNext/>
        <w:keepLines/>
        <w:numPr>
          <w:ilvl w:val="0"/>
          <w:numId w:val="0"/>
        </w:numPr>
      </w:pPr>
    </w:p>
    <w:p w14:paraId="127098B8" w14:textId="2C5D57FC" w:rsidR="00307117" w:rsidRDefault="00CC0F32" w:rsidP="00837F74">
      <w:pPr>
        <w:pStyle w:val="Heading1"/>
        <w:keepNext/>
        <w:keepLines/>
        <w:numPr>
          <w:ilvl w:val="0"/>
          <w:numId w:val="0"/>
        </w:numPr>
      </w:pPr>
      <w:r>
        <w:t>Acknowledgement</w:t>
      </w:r>
    </w:p>
    <w:p w14:paraId="4781BE3A" w14:textId="3E16960F" w:rsidR="00CC0F32" w:rsidRDefault="0025580D" w:rsidP="00837F74">
      <w:pPr>
        <w:pStyle w:val="1TeksCharChar"/>
        <w:keepNext/>
        <w:keepLines/>
      </w:pPr>
      <w:r>
        <w:t>We</w:t>
      </w:r>
      <w:r w:rsidR="00CC0F32">
        <w:t xml:space="preserve"> would like to thank </w:t>
      </w:r>
      <w:r w:rsidR="00635B76">
        <w:t xml:space="preserve">Jan </w:t>
      </w:r>
      <w:proofErr w:type="spellStart"/>
      <w:r w:rsidR="00635B76">
        <w:t>Vlok</w:t>
      </w:r>
      <w:proofErr w:type="spellEnd"/>
      <w:r w:rsidR="00635B76">
        <w:t xml:space="preserve"> for proposing the vegetation mapping study that led to this research and for assistance in selecting the study area, </w:t>
      </w:r>
      <w:r w:rsidR="002D147E">
        <w:t xml:space="preserve">Adrian </w:t>
      </w:r>
      <w:proofErr w:type="spellStart"/>
      <w:r w:rsidR="002D147E">
        <w:t>Roos</w:t>
      </w:r>
      <w:proofErr w:type="spellEnd"/>
      <w:r w:rsidR="002D147E">
        <w:t xml:space="preserve"> </w:t>
      </w:r>
      <w:r w:rsidR="00635B76">
        <w:t>and</w:t>
      </w:r>
      <w:r w:rsidR="002D147E">
        <w:t xml:space="preserve"> Intergraph South Africa for providing a license for Intergraph PPS, </w:t>
      </w:r>
      <w:r w:rsidR="00635B76">
        <w:t xml:space="preserve">Bernard Jacobs </w:t>
      </w:r>
      <w:r w:rsidR="007C03FD">
        <w:t xml:space="preserve">of </w:t>
      </w:r>
      <w:proofErr w:type="spellStart"/>
      <w:r w:rsidR="007C03FD">
        <w:t>Geospace</w:t>
      </w:r>
      <w:proofErr w:type="spellEnd"/>
      <w:r w:rsidR="007C03FD">
        <w:t xml:space="preserve"> International </w:t>
      </w:r>
      <w:r w:rsidR="00635B76">
        <w:t>for assistance in understanding the NGI image processing workflow and in obtaining DMC RSR data</w:t>
      </w:r>
      <w:r w:rsidR="00CC0F32">
        <w:t xml:space="preserve">, </w:t>
      </w:r>
      <w:r w:rsidR="00635B76">
        <w:t xml:space="preserve">Theo </w:t>
      </w:r>
      <w:proofErr w:type="spellStart"/>
      <w:r w:rsidR="00635B76">
        <w:t>Pauw</w:t>
      </w:r>
      <w:proofErr w:type="spellEnd"/>
      <w:r w:rsidR="00635B76">
        <w:t xml:space="preserve"> and Garth Stephenson of CGA for assistance with computing and software resources</w:t>
      </w:r>
      <w:r>
        <w:t xml:space="preserve"> and Julie </w:t>
      </w:r>
      <w:proofErr w:type="spellStart"/>
      <w:r>
        <w:t>Verhulp</w:t>
      </w:r>
      <w:proofErr w:type="spellEnd"/>
      <w:r>
        <w:t xml:space="preserve"> and NGI for provision of the aerial imagery</w:t>
      </w:r>
      <w:r w:rsidR="00635B76">
        <w:t xml:space="preserve">.  Lastly, </w:t>
      </w:r>
      <w:r>
        <w:t xml:space="preserve">we are grateful for funding from the </w:t>
      </w:r>
      <w:proofErr w:type="spellStart"/>
      <w:r>
        <w:t>Gamtoos</w:t>
      </w:r>
      <w:proofErr w:type="spellEnd"/>
      <w:r>
        <w:t xml:space="preserve"> Irrigation Board (GIB).  GIB was otherwise not involved in this research.</w:t>
      </w:r>
    </w:p>
    <w:p w14:paraId="2C758A36" w14:textId="47F7893F" w:rsidR="00837F74" w:rsidRDefault="00837F74">
      <w:pPr>
        <w:spacing w:after="160" w:line="259" w:lineRule="auto"/>
        <w:rPr>
          <w:ins w:id="315" w:author="dugalh" w:date="2016-06-05T16:32:00Z"/>
        </w:rPr>
      </w:pPr>
      <w:ins w:id="316" w:author="dugalh" w:date="2016-06-05T16:32:00Z">
        <w:r>
          <w:br w:type="page"/>
        </w:r>
      </w:ins>
    </w:p>
    <w:p w14:paraId="7E591D49" w14:textId="77777777" w:rsidR="00220A29" w:rsidRDefault="00220A29" w:rsidP="00CC0F32">
      <w:pPr>
        <w:pStyle w:val="1TeksCharChar"/>
      </w:pPr>
    </w:p>
    <w:p w14:paraId="33D3CE5D" w14:textId="5B61BA78" w:rsidR="00D01041" w:rsidRDefault="00E61818" w:rsidP="00837F74">
      <w:pPr>
        <w:pStyle w:val="Heading1"/>
        <w:numPr>
          <w:ilvl w:val="0"/>
          <w:numId w:val="0"/>
        </w:numPr>
      </w:pPr>
      <w:r w:rsidRPr="00837F74">
        <w:t>References</w:t>
      </w:r>
    </w:p>
    <w:p w14:paraId="749BB654" w14:textId="21B8F46F" w:rsidR="00313951" w:rsidRPr="00313951" w:rsidRDefault="000B29C2" w:rsidP="00313951">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313951" w:rsidRPr="00313951">
        <w:rPr>
          <w:noProof/>
        </w:rPr>
        <w:t>Akhmanov, S.A., Nikitin, S.Y., 1997. Physical Optics. Clarendon Press, Oxford.</w:t>
      </w:r>
    </w:p>
    <w:p w14:paraId="14AEA67C" w14:textId="77777777" w:rsidR="00313951" w:rsidRPr="00313951" w:rsidRDefault="00313951" w:rsidP="00313951">
      <w:pPr>
        <w:widowControl w:val="0"/>
        <w:autoSpaceDE w:val="0"/>
        <w:autoSpaceDN w:val="0"/>
        <w:adjustRightInd w:val="0"/>
        <w:ind w:left="480" w:hanging="480"/>
        <w:rPr>
          <w:noProof/>
        </w:rPr>
      </w:pPr>
      <w:r w:rsidRPr="00313951">
        <w:rPr>
          <w:noProof/>
        </w:rPr>
        <w:t>Baldridge, A.M., Hook, S.J., Grove, C.I., Rivera, G., 2009. The ASTER spectral library version 2.0. Remote Sensing of Environment 113, 711–715. doi:10.1016/j.rse.2008.11.007</w:t>
      </w:r>
    </w:p>
    <w:p w14:paraId="0B35A12A" w14:textId="77777777" w:rsidR="00313951" w:rsidRPr="00313951" w:rsidRDefault="00313951" w:rsidP="00313951">
      <w:pPr>
        <w:widowControl w:val="0"/>
        <w:autoSpaceDE w:val="0"/>
        <w:autoSpaceDN w:val="0"/>
        <w:adjustRightInd w:val="0"/>
        <w:ind w:left="480" w:hanging="480"/>
        <w:rPr>
          <w:noProof/>
        </w:rPr>
      </w:pPr>
      <w:r w:rsidRPr="00313951">
        <w:rPr>
          <w:noProof/>
        </w:rPr>
        <w:t>Berk, A., Anderson, G.P., Bernstein, L.S., Acharya, P.K., Dothe, H., Matthew, M.W., Adler-Golden, S.M., Chetwynd, J.H., Richtsmeier, S.C., Pukall, B., Allred, C.L., Jeong, L.S., Hoke, M.L., 1999. MODTRAN4 radiative transfer modeling for atmospheric correction, in: Proceedings of SPIE - The International Society for Optical Engineering. Society of Photo-Optical Instrumentation Engineers, Denver, CO, pp. 348–353.</w:t>
      </w:r>
    </w:p>
    <w:p w14:paraId="237491FD" w14:textId="77777777" w:rsidR="00313951" w:rsidRPr="00313951" w:rsidRDefault="00313951" w:rsidP="00313951">
      <w:pPr>
        <w:widowControl w:val="0"/>
        <w:autoSpaceDE w:val="0"/>
        <w:autoSpaceDN w:val="0"/>
        <w:adjustRightInd w:val="0"/>
        <w:ind w:left="480" w:hanging="480"/>
        <w:rPr>
          <w:noProof/>
        </w:rPr>
      </w:pPr>
      <w:r w:rsidRPr="00313951">
        <w:rPr>
          <w:noProof/>
        </w:rPr>
        <w:t>Chandelier, L., Martinoty, G., 2009. A radiometric aerial triangulation for the equalization of digital aerial images and orthoimages. Photogrammetric Engineering &amp; Remote Sensing 75, 193–200.</w:t>
      </w:r>
    </w:p>
    <w:p w14:paraId="4A11668F" w14:textId="77777777" w:rsidR="00313951" w:rsidRPr="00313951" w:rsidRDefault="00313951" w:rsidP="00313951">
      <w:pPr>
        <w:widowControl w:val="0"/>
        <w:autoSpaceDE w:val="0"/>
        <w:autoSpaceDN w:val="0"/>
        <w:adjustRightInd w:val="0"/>
        <w:ind w:left="480" w:hanging="480"/>
        <w:rPr>
          <w:noProof/>
        </w:rPr>
      </w:pPr>
      <w:r w:rsidRPr="00313951">
        <w:rPr>
          <w:noProof/>
        </w:rPr>
        <w:t>Chander, G., Meyer, D.J., Helder, D.L., 2004. Cross calibration of the Landsat-7 ETM+ and EO-1 ALI sensor. IEEE Transactions on Geoscience and Remote Sensing 42, 2821–2831. doi:10.1109/TGRS.2004.836387</w:t>
      </w:r>
    </w:p>
    <w:p w14:paraId="18985903" w14:textId="77777777" w:rsidR="00313951" w:rsidRPr="00313951" w:rsidRDefault="00313951" w:rsidP="00313951">
      <w:pPr>
        <w:widowControl w:val="0"/>
        <w:autoSpaceDE w:val="0"/>
        <w:autoSpaceDN w:val="0"/>
        <w:adjustRightInd w:val="0"/>
        <w:ind w:left="480" w:hanging="480"/>
        <w:rPr>
          <w:noProof/>
        </w:rPr>
      </w:pPr>
      <w:r w:rsidRPr="00313951">
        <w:rPr>
          <w:noProof/>
        </w:rPr>
        <w:t>Collings, S., Caccetta, P., Campbell, N., Wu, X., 2011. Empirical models for radiometric calibration of digital aerial frame mosaics. IEEE Transactions on Geoscience and Remote Sensing 49, 2573–2588. doi:10.1109/TGRS.2011.2108301</w:t>
      </w:r>
    </w:p>
    <w:p w14:paraId="279B927F" w14:textId="77777777" w:rsidR="00313951" w:rsidRPr="00313951" w:rsidRDefault="00313951" w:rsidP="00313951">
      <w:pPr>
        <w:widowControl w:val="0"/>
        <w:autoSpaceDE w:val="0"/>
        <w:autoSpaceDN w:val="0"/>
        <w:adjustRightInd w:val="0"/>
        <w:ind w:left="480" w:hanging="480"/>
        <w:rPr>
          <w:noProof/>
        </w:rPr>
      </w:pPr>
      <w:r w:rsidRPr="00313951">
        <w:rPr>
          <w:noProof/>
        </w:rPr>
        <w:t>Downey, M., Uebbing, R., Gehrke, S., Beisl, U., 2010. Radiometric processing of ADS imagery: using atmospheric and BRDF corrections in production, in: ASPRS 2010 Annual Conference. San Diego, CA, USA.</w:t>
      </w:r>
    </w:p>
    <w:p w14:paraId="164FD3C7" w14:textId="77777777" w:rsidR="00313951" w:rsidRPr="00313951" w:rsidRDefault="00313951" w:rsidP="00313951">
      <w:pPr>
        <w:widowControl w:val="0"/>
        <w:autoSpaceDE w:val="0"/>
        <w:autoSpaceDN w:val="0"/>
        <w:adjustRightInd w:val="0"/>
        <w:ind w:left="480" w:hanging="480"/>
        <w:rPr>
          <w:noProof/>
        </w:rPr>
      </w:pPr>
      <w:r w:rsidRPr="00313951">
        <w:rPr>
          <w:noProof/>
        </w:rPr>
        <w:t>Gao, C., Jiang, X., Li, X., Li, X., 2013. The cross-calibration of CBERS-02B/CCD visible-near infrared channels with Terra/MODIS channels. International Journal of Remote Sensing 34, 3688–3698. doi:10.1080/01431161.2012.716531</w:t>
      </w:r>
    </w:p>
    <w:p w14:paraId="0F7C3145" w14:textId="77777777" w:rsidR="00313951" w:rsidRPr="00313951" w:rsidRDefault="00313951" w:rsidP="00313951">
      <w:pPr>
        <w:widowControl w:val="0"/>
        <w:autoSpaceDE w:val="0"/>
        <w:autoSpaceDN w:val="0"/>
        <w:adjustRightInd w:val="0"/>
        <w:ind w:left="480" w:hanging="480"/>
        <w:rPr>
          <w:noProof/>
        </w:rPr>
      </w:pPr>
      <w:r w:rsidRPr="00313951">
        <w:rPr>
          <w:noProof/>
        </w:rPr>
        <w:t>GDAL Development Team, 2014. Geospatial Data Abstraction Library [WWW Document]. Open Source Geospatial Foundation. URL http://www.gdal.org/</w:t>
      </w:r>
    </w:p>
    <w:p w14:paraId="2A7ACB7B" w14:textId="77777777" w:rsidR="00313951" w:rsidRPr="00313951" w:rsidRDefault="00313951" w:rsidP="00313951">
      <w:pPr>
        <w:widowControl w:val="0"/>
        <w:autoSpaceDE w:val="0"/>
        <w:autoSpaceDN w:val="0"/>
        <w:adjustRightInd w:val="0"/>
        <w:ind w:left="480" w:hanging="480"/>
        <w:rPr>
          <w:noProof/>
        </w:rPr>
      </w:pPr>
      <w:r w:rsidRPr="00313951">
        <w:rPr>
          <w:noProof/>
        </w:rPr>
        <w:t>Gehrke, S., 2010. Radiometric processing of ADS imagery: mosaicking of large image blocks, in: Opportunities for Emerging Geospatial Technologies, American Society for Photogrammetry and Remote Sensing Annual Conference 2010 Held 26-30 April 2010. American Society for Photogrammetry and Remote Sensing, San Diego, USA, pp. 184–195.</w:t>
      </w:r>
    </w:p>
    <w:p w14:paraId="43DCF5FD" w14:textId="77777777" w:rsidR="00313951" w:rsidRPr="00313951" w:rsidRDefault="00313951" w:rsidP="00313951">
      <w:pPr>
        <w:widowControl w:val="0"/>
        <w:autoSpaceDE w:val="0"/>
        <w:autoSpaceDN w:val="0"/>
        <w:adjustRightInd w:val="0"/>
        <w:ind w:left="480" w:hanging="480"/>
        <w:rPr>
          <w:noProof/>
        </w:rPr>
      </w:pPr>
      <w:r w:rsidRPr="00313951">
        <w:rPr>
          <w:noProof/>
        </w:rPr>
        <w:t>Honkavaara, E., Arbiol, R., Markelin, L., Martinez, L., Cramer, M., Bovet, S., Chandelier, L., Ilves, R., Klonus, S., Marshal, P., Schläpfer, D., Tabor, M., Thom, C., Veje, N., 2009. Digital Airborne Photogrammetry—A New Tool for Quantitative Remote Sensing?—A State-of-the-Art Review On Radiometric Aspects of Digital Photogrammetric Images. Remote Sensing 1, 577–605. doi:10.3390/rs1030577</w:t>
      </w:r>
    </w:p>
    <w:p w14:paraId="0ED5CF9E" w14:textId="77777777" w:rsidR="00313951" w:rsidRPr="00313951" w:rsidRDefault="00313951" w:rsidP="00313951">
      <w:pPr>
        <w:widowControl w:val="0"/>
        <w:autoSpaceDE w:val="0"/>
        <w:autoSpaceDN w:val="0"/>
        <w:adjustRightInd w:val="0"/>
        <w:ind w:left="480" w:hanging="480"/>
        <w:rPr>
          <w:noProof/>
        </w:rPr>
      </w:pPr>
      <w:r w:rsidRPr="00313951">
        <w:rPr>
          <w:noProof/>
        </w:rPr>
        <w:t>Jiang, G.M., Li, Z.L., 2009. Cross-calibration of MSG1-SEVIRI infrared channels with Terra-MODIS channels. International Journal of Remote Sensing 30, 753–769. doi:10.1080/01431160802392638</w:t>
      </w:r>
    </w:p>
    <w:p w14:paraId="3B8A98AC" w14:textId="77777777" w:rsidR="00313951" w:rsidRPr="00313951" w:rsidRDefault="00313951" w:rsidP="00313951">
      <w:pPr>
        <w:widowControl w:val="0"/>
        <w:autoSpaceDE w:val="0"/>
        <w:autoSpaceDN w:val="0"/>
        <w:adjustRightInd w:val="0"/>
        <w:ind w:left="480" w:hanging="480"/>
        <w:rPr>
          <w:noProof/>
        </w:rPr>
      </w:pPr>
      <w:r w:rsidRPr="00313951">
        <w:rPr>
          <w:noProof/>
        </w:rPr>
        <w:t>Lelong, C.C.D., Burger, P., Jubelin, G., Roux, B., Labbé, S., Baret, F., 2008. Assessment of unmanned aerial vehicles imagery for quantitative monitoring of wheat crop in small plots. Sensors 8, 3557–3585. doi:10.3390/s8053557</w:t>
      </w:r>
    </w:p>
    <w:p w14:paraId="4F0FC1C5" w14:textId="77777777" w:rsidR="00313951" w:rsidRPr="00313951" w:rsidRDefault="00313951" w:rsidP="00313951">
      <w:pPr>
        <w:widowControl w:val="0"/>
        <w:autoSpaceDE w:val="0"/>
        <w:autoSpaceDN w:val="0"/>
        <w:adjustRightInd w:val="0"/>
        <w:ind w:left="480" w:hanging="480"/>
        <w:rPr>
          <w:noProof/>
        </w:rPr>
      </w:pPr>
      <w:r w:rsidRPr="00313951">
        <w:rPr>
          <w:noProof/>
        </w:rPr>
        <w:t>Li, L., Yang, J., Wang, Y., 2012. Cross-calibration of HJ-1B/CCD1 image based on Aqua/MODIS data, in: 2012 Second International Workshop on Earth Observation and Remote Sensing Applications. IEEE, Shanghai, China, pp. 116–119. doi:10.1109/EORSA.2012.6261147</w:t>
      </w:r>
    </w:p>
    <w:p w14:paraId="2A8980C1" w14:textId="77777777" w:rsidR="00313951" w:rsidRPr="00313951" w:rsidRDefault="00313951" w:rsidP="00313951">
      <w:pPr>
        <w:widowControl w:val="0"/>
        <w:autoSpaceDE w:val="0"/>
        <w:autoSpaceDN w:val="0"/>
        <w:adjustRightInd w:val="0"/>
        <w:ind w:left="480" w:hanging="480"/>
        <w:rPr>
          <w:noProof/>
        </w:rPr>
      </w:pPr>
      <w:r w:rsidRPr="00313951">
        <w:rPr>
          <w:noProof/>
        </w:rPr>
        <w:lastRenderedPageBreak/>
        <w:t>Liu, J.-J., Li, Z., Qiao, Y.-L., Liu, Y.-J., Zhang, Y.-X., 2004. A new method for cross-calibration of two satellite sensors. International Journal of Remote Sensing 25, 5267–5281. doi:10.1080/01431160412331269779</w:t>
      </w:r>
    </w:p>
    <w:p w14:paraId="781D2BF3" w14:textId="77777777" w:rsidR="00313951" w:rsidRPr="00313951" w:rsidRDefault="00313951" w:rsidP="00313951">
      <w:pPr>
        <w:widowControl w:val="0"/>
        <w:autoSpaceDE w:val="0"/>
        <w:autoSpaceDN w:val="0"/>
        <w:adjustRightInd w:val="0"/>
        <w:ind w:left="480" w:hanging="480"/>
        <w:rPr>
          <w:noProof/>
        </w:rPr>
      </w:pPr>
      <w:r w:rsidRPr="00313951">
        <w:rPr>
          <w:noProof/>
        </w:rPr>
        <w:t>López, D.H., García, B.F., Piqueras, J.G., Guillermo, V.A., 2011. An approach to the radiometric aerotriangulation of photogrammetric images. ISPRS Journal of Photogrammetry and Remote Sensing 66, 883–893. doi:10.1016/j.isprsjprs.2011.09.011</w:t>
      </w:r>
    </w:p>
    <w:p w14:paraId="122C0031" w14:textId="77777777" w:rsidR="00313951" w:rsidRPr="00313951" w:rsidRDefault="00313951" w:rsidP="00313951">
      <w:pPr>
        <w:widowControl w:val="0"/>
        <w:autoSpaceDE w:val="0"/>
        <w:autoSpaceDN w:val="0"/>
        <w:adjustRightInd w:val="0"/>
        <w:ind w:left="480" w:hanging="480"/>
        <w:rPr>
          <w:noProof/>
        </w:rPr>
      </w:pPr>
      <w:r w:rsidRPr="00313951">
        <w:rPr>
          <w:noProof/>
        </w:rPr>
        <w:t>Manabe, S., Strickler, R.F., 1964. Thermal Equilibrium of the Atmosphere with a Convective Adjustment. Journal of the Atmospheric Sciences 21, 361–385. doi:10.1175</w:t>
      </w:r>
    </w:p>
    <w:p w14:paraId="3D101578" w14:textId="77777777" w:rsidR="00313951" w:rsidRPr="00313951" w:rsidRDefault="00313951" w:rsidP="00313951">
      <w:pPr>
        <w:widowControl w:val="0"/>
        <w:autoSpaceDE w:val="0"/>
        <w:autoSpaceDN w:val="0"/>
        <w:adjustRightInd w:val="0"/>
        <w:ind w:left="480" w:hanging="480"/>
        <w:rPr>
          <w:noProof/>
        </w:rPr>
      </w:pPr>
      <w:r w:rsidRPr="00313951">
        <w:rPr>
          <w:noProof/>
        </w:rPr>
        <w:t>Markelin, L., Honkavaara, E., Schläpfer, D., Bovet, S., Korpela, I., 2012. Assessment of radiometric correction methods for ADS40 imagery. Photogrammetrie - Fernerkundung - Geoinformation 2012, 251–266. doi:10.1127/1432-8364/2012/0115</w:t>
      </w:r>
    </w:p>
    <w:p w14:paraId="2D1462E1" w14:textId="77777777" w:rsidR="00313951" w:rsidRPr="00313951" w:rsidRDefault="00313951" w:rsidP="00313951">
      <w:pPr>
        <w:widowControl w:val="0"/>
        <w:autoSpaceDE w:val="0"/>
        <w:autoSpaceDN w:val="0"/>
        <w:adjustRightInd w:val="0"/>
        <w:ind w:left="480" w:hanging="480"/>
        <w:rPr>
          <w:noProof/>
        </w:rPr>
      </w:pPr>
      <w:r w:rsidRPr="00313951">
        <w:rPr>
          <w:noProof/>
        </w:rPr>
        <w:t>MODIS Land Team, 2014. EOS validation status for MODIS BRDF/albedo: MCD43 [WWW Document]. URL http://landval.gsfc.nasa.gov/ProductStatus.php?ProductID=MOD43 (accessed 6.6.14).</w:t>
      </w:r>
    </w:p>
    <w:p w14:paraId="022213C1" w14:textId="77777777" w:rsidR="00313951" w:rsidRPr="00313951" w:rsidRDefault="00313951" w:rsidP="00313951">
      <w:pPr>
        <w:widowControl w:val="0"/>
        <w:autoSpaceDE w:val="0"/>
        <w:autoSpaceDN w:val="0"/>
        <w:adjustRightInd w:val="0"/>
        <w:ind w:left="480" w:hanging="480"/>
        <w:rPr>
          <w:noProof/>
        </w:rPr>
      </w:pPr>
      <w:r w:rsidRPr="00313951">
        <w:rPr>
          <w:noProof/>
        </w:rPr>
        <w:t>Pohl, C., Van Genderen, J.L., 1998. Multisensor image fusion in remote sensing: Concepts, methods and applications. International Journal of Remote Sensing 19, 823–854. doi:10.1080/014311698215748</w:t>
      </w:r>
    </w:p>
    <w:p w14:paraId="705C878F" w14:textId="77777777" w:rsidR="00313951" w:rsidRPr="00313951" w:rsidRDefault="00313951" w:rsidP="00313951">
      <w:pPr>
        <w:widowControl w:val="0"/>
        <w:autoSpaceDE w:val="0"/>
        <w:autoSpaceDN w:val="0"/>
        <w:adjustRightInd w:val="0"/>
        <w:ind w:left="480" w:hanging="480"/>
        <w:rPr>
          <w:noProof/>
        </w:rPr>
      </w:pPr>
      <w:r w:rsidRPr="00313951">
        <w:rPr>
          <w:noProof/>
        </w:rPr>
        <w:t>Richter, R., 1997. Correction of atmospheric and topographic effects for high spatial resolution satellite imagery. International Journal of Remote Sensing 18, 1099–1111.</w:t>
      </w:r>
    </w:p>
    <w:p w14:paraId="28C97EDA" w14:textId="77777777" w:rsidR="00313951" w:rsidRPr="00313951" w:rsidRDefault="00313951" w:rsidP="00313951">
      <w:pPr>
        <w:widowControl w:val="0"/>
        <w:autoSpaceDE w:val="0"/>
        <w:autoSpaceDN w:val="0"/>
        <w:adjustRightInd w:val="0"/>
        <w:ind w:left="480" w:hanging="480"/>
        <w:rPr>
          <w:noProof/>
        </w:rPr>
      </w:pPr>
      <w:r w:rsidRPr="00313951">
        <w:rPr>
          <w:noProof/>
        </w:rPr>
        <w:t>Roujean, J.-L., Leroy, M., Deschamps, P.-Y., 1992. A bidirectional reflectance model of the Earth’s surface for the correction of remote sensing data. Journal of Geophysical Research. doi:10.1029/92JD01411</w:t>
      </w:r>
    </w:p>
    <w:p w14:paraId="55142C03" w14:textId="77777777" w:rsidR="00313951" w:rsidRPr="00313951" w:rsidRDefault="00313951" w:rsidP="00313951">
      <w:pPr>
        <w:widowControl w:val="0"/>
        <w:autoSpaceDE w:val="0"/>
        <w:autoSpaceDN w:val="0"/>
        <w:adjustRightInd w:val="0"/>
        <w:ind w:left="480" w:hanging="480"/>
        <w:rPr>
          <w:noProof/>
        </w:rPr>
      </w:pPr>
      <w:r w:rsidRPr="00313951">
        <w:rPr>
          <w:noProof/>
        </w:rPr>
        <w:t>Schaepman-Strub, G., Schaepman, M.E., Painter, T.H., Dangel, S., Martonchik, J.V., 2006. Reflectance quantities in optical remote sensing—definitions and case studies. Remote Sensing of Environment 103, 27–42. doi:10.1016/j.rse.2006.03.002</w:t>
      </w:r>
    </w:p>
    <w:p w14:paraId="01E95F7D" w14:textId="77777777" w:rsidR="00313951" w:rsidRPr="00313951" w:rsidRDefault="00313951" w:rsidP="00313951">
      <w:pPr>
        <w:widowControl w:val="0"/>
        <w:autoSpaceDE w:val="0"/>
        <w:autoSpaceDN w:val="0"/>
        <w:adjustRightInd w:val="0"/>
        <w:ind w:left="480" w:hanging="480"/>
        <w:rPr>
          <w:noProof/>
        </w:rPr>
      </w:pPr>
      <w:r w:rsidRPr="00313951">
        <w:rPr>
          <w:noProof/>
        </w:rPr>
        <w:t>Strahler, A.H., Wanner, W., Lucht, W., Schaaf, C.B., Tsang, T., Gao, F., Li, X., Muller, J.-P., Lewis, P., Barnsley, M.J., 1999. MODIS BRDF/albedo product: algorithm theoretical basis document version 5.0 [WWW Document]. URL http://modis.gsfc.nasa.gov/data/atbd/atbd_mod09.pdf (accessed 5.27.14).</w:t>
      </w:r>
    </w:p>
    <w:p w14:paraId="7100DD34" w14:textId="77777777" w:rsidR="00313951" w:rsidRPr="00313951" w:rsidRDefault="00313951" w:rsidP="00313951">
      <w:pPr>
        <w:widowControl w:val="0"/>
        <w:autoSpaceDE w:val="0"/>
        <w:autoSpaceDN w:val="0"/>
        <w:adjustRightInd w:val="0"/>
        <w:ind w:left="480" w:hanging="480"/>
        <w:rPr>
          <w:noProof/>
        </w:rPr>
      </w:pPr>
      <w:r w:rsidRPr="00313951">
        <w:rPr>
          <w:noProof/>
        </w:rPr>
        <w:t>Teillet, P., Barker, J., Markham, B., Irish, R., Fedosejevs, G., Storey, J., 2001. Radiometric cross-calibration of the Landsat-7 ETM+ and Landsat-5 TM sensors based on tandem data sets. Remote Sensing of Environment 78, 39–54. doi:10.1016/S0034-4257(01)00248-6</w:t>
      </w:r>
    </w:p>
    <w:p w14:paraId="493306D5" w14:textId="77777777" w:rsidR="00313951" w:rsidRPr="00313951" w:rsidRDefault="00313951" w:rsidP="00313951">
      <w:pPr>
        <w:widowControl w:val="0"/>
        <w:autoSpaceDE w:val="0"/>
        <w:autoSpaceDN w:val="0"/>
        <w:adjustRightInd w:val="0"/>
        <w:ind w:left="480" w:hanging="480"/>
        <w:rPr>
          <w:noProof/>
        </w:rPr>
      </w:pPr>
      <w:r w:rsidRPr="00313951">
        <w:rPr>
          <w:noProof/>
        </w:rPr>
        <w:t>Van Niekerk, A., 2014. Stellenbosch University Digital Elevation Model (SUDEM). ResearchGate v16. doi:10.13140/2.1.3015.5922</w:t>
      </w:r>
    </w:p>
    <w:p w14:paraId="4599FC5C" w14:textId="77777777" w:rsidR="00313951" w:rsidRPr="00313951" w:rsidRDefault="00313951" w:rsidP="00313951">
      <w:pPr>
        <w:widowControl w:val="0"/>
        <w:autoSpaceDE w:val="0"/>
        <w:autoSpaceDN w:val="0"/>
        <w:adjustRightInd w:val="0"/>
        <w:ind w:left="480" w:hanging="480"/>
        <w:rPr>
          <w:noProof/>
        </w:rPr>
      </w:pPr>
      <w:r w:rsidRPr="00313951">
        <w:rPr>
          <w:noProof/>
        </w:rPr>
        <w:t>Vermote, E.F., Tanre, D., Deuze, J.L., Herman, M., Morcette, J.-J., 1997. Second simulation of the satellite signal in the solar spectrum, 6S: an overview. IEEE Transactions on Geoscience and Remote Sensing 35, 675–686. doi:10.1109/36.581987</w:t>
      </w:r>
    </w:p>
    <w:p w14:paraId="3F732D3D" w14:textId="77777777" w:rsidR="00313951" w:rsidRPr="00313951" w:rsidRDefault="00313951" w:rsidP="00313951">
      <w:pPr>
        <w:widowControl w:val="0"/>
        <w:autoSpaceDE w:val="0"/>
        <w:autoSpaceDN w:val="0"/>
        <w:adjustRightInd w:val="0"/>
        <w:ind w:left="480" w:hanging="480"/>
        <w:rPr>
          <w:noProof/>
        </w:rPr>
      </w:pPr>
      <w:r w:rsidRPr="00313951">
        <w:rPr>
          <w:noProof/>
        </w:rPr>
        <w:t>Verstraete, M.M., Hunt, L.A., Scholes, R.J., Clerici, M., Pinty, B., Nelson, D.L., 2012. Generating 275-m Resolution Land Surface Products From the Multi-Angle Imaging SpectroRadiometer Data. IEEE Transactions on Geoscience and Remote Sensing 50, 3980–3990. doi:10.1109/TGRS.2012.2189575</w:t>
      </w:r>
    </w:p>
    <w:p w14:paraId="409B5281" w14:textId="77777777" w:rsidR="00313951" w:rsidRPr="00313951" w:rsidRDefault="00313951" w:rsidP="00313951">
      <w:pPr>
        <w:widowControl w:val="0"/>
        <w:autoSpaceDE w:val="0"/>
        <w:autoSpaceDN w:val="0"/>
        <w:adjustRightInd w:val="0"/>
        <w:ind w:left="480" w:hanging="480"/>
        <w:rPr>
          <w:noProof/>
        </w:rPr>
      </w:pPr>
      <w:r w:rsidRPr="00313951">
        <w:rPr>
          <w:noProof/>
        </w:rPr>
        <w:t>Vicente-Serrano, S., Pérez-Cabello, F., Lasanta, T., 2008. Assessment of radiometric correction techniques in analyzing vegetation variability and change using time series of Landsat images. Remote Sensing of Environment 112, 3916–3934. doi:10.1016/j.rse.2008.06.011</w:t>
      </w:r>
    </w:p>
    <w:p w14:paraId="274E8E40" w14:textId="02D7CCB6" w:rsidR="00652141" w:rsidRPr="00652141" w:rsidRDefault="000B29C2" w:rsidP="00652141">
      <w:r>
        <w:fldChar w:fldCharType="end"/>
      </w:r>
    </w:p>
    <w:p w14:paraId="120BBD03" w14:textId="77777777" w:rsidR="00652141" w:rsidRPr="00652141" w:rsidRDefault="00652141" w:rsidP="00652141">
      <w:bookmarkStart w:id="317" w:name="_GoBack"/>
      <w:bookmarkEnd w:id="317"/>
    </w:p>
    <w:sectPr w:rsidR="00652141" w:rsidRPr="00652141" w:rsidSect="00571986">
      <w:headerReference w:type="default" r:id="rId26"/>
      <w:footerReference w:type="default" r:id="rId27"/>
      <w:footerReference w:type="first" r:id="rId28"/>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x" w:date="2016-05-10T14:18:00Z" w:initials="x">
    <w:p w14:paraId="262F674B" w14:textId="0039F53B" w:rsidR="00652141" w:rsidRDefault="00652141">
      <w:pPr>
        <w:pStyle w:val="CommentText"/>
      </w:pPr>
      <w:r>
        <w:rPr>
          <w:rStyle w:val="CommentReference"/>
        </w:rPr>
        <w:annotationRef/>
      </w:r>
      <w:r>
        <w:t>Move later?</w:t>
      </w:r>
    </w:p>
  </w:comment>
  <w:comment w:id="2" w:author="dugalh" w:date="2016-06-07T10:18:00Z" w:initials="d">
    <w:p w14:paraId="28E234B1" w14:textId="7CB5A1A9" w:rsidR="007072DC" w:rsidRDefault="007072DC">
      <w:pPr>
        <w:pStyle w:val="CommentText"/>
      </w:pPr>
      <w:r>
        <w:rPr>
          <w:rStyle w:val="CommentReference"/>
        </w:rPr>
        <w:annotationRef/>
      </w:r>
      <w:r>
        <w:t>I think it belongs here.  I am telling a “story” that while the geometric side of calibration is established, the radiometric side remains problematic</w:t>
      </w:r>
    </w:p>
  </w:comment>
  <w:comment w:id="3" w:author="x" w:date="2016-05-10T14:18:00Z" w:initials="x">
    <w:p w14:paraId="17A62EA7" w14:textId="20966901" w:rsidR="00652141" w:rsidRDefault="00652141">
      <w:pPr>
        <w:pStyle w:val="CommentText"/>
      </w:pPr>
      <w:r>
        <w:t>Z\</w:t>
      </w:r>
      <w:r>
        <w:rPr>
          <w:rStyle w:val="CommentReference"/>
        </w:rPr>
        <w:annotationRef/>
      </w:r>
      <w:r>
        <w:t xml:space="preserve">This is not entirely true. Theoretically hyperspectral sensors are also “areal imagery” and such data is normally in reflectance values. But let’s see if we can get away with this statement without qualification. </w:t>
      </w:r>
    </w:p>
  </w:comment>
  <w:comment w:id="4" w:author="x" w:date="2016-05-10T14:18:00Z" w:initials="x">
    <w:p w14:paraId="72D80A76" w14:textId="457149F7" w:rsidR="00652141" w:rsidRDefault="00652141">
      <w:pPr>
        <w:pStyle w:val="CommentText"/>
      </w:pPr>
      <w:r>
        <w:rPr>
          <w:rStyle w:val="CommentReference"/>
        </w:rPr>
        <w:annotationRef/>
      </w:r>
      <w:r>
        <w:t>No, I think it is important.to clarify this, but perhaps it should be done later.</w:t>
      </w:r>
    </w:p>
  </w:comment>
  <w:comment w:id="5" w:author="dugalh" w:date="2016-06-05T16:16:00Z" w:initials="d">
    <w:p w14:paraId="7D2C083D" w14:textId="744FA94D" w:rsidR="00652141" w:rsidRDefault="007072DC">
      <w:pPr>
        <w:pStyle w:val="CommentText"/>
      </w:pPr>
      <w:r>
        <w:t xml:space="preserve">It is a bit weird here but </w:t>
      </w:r>
      <w:r w:rsidR="00652141">
        <w:rPr>
          <w:rStyle w:val="CommentReference"/>
        </w:rPr>
        <w:annotationRef/>
      </w:r>
      <w:r w:rsidR="00652141">
        <w:t xml:space="preserve">I can’t </w:t>
      </w:r>
      <w:r>
        <w:t>find</w:t>
      </w:r>
      <w:r w:rsidR="00652141">
        <w:t xml:space="preserve"> a better place</w:t>
      </w:r>
    </w:p>
  </w:comment>
  <w:comment w:id="6" w:author="Van Niekerk, A, Prof &lt;avn@sun.ac.za&gt;" w:date="2016-05-10T14:18:00Z" w:initials="AVN">
    <w:p w14:paraId="5955ED54" w14:textId="77777777" w:rsidR="00652141" w:rsidRDefault="00652141" w:rsidP="00BE2E10">
      <w:pPr>
        <w:pStyle w:val="CommentText"/>
      </w:pPr>
      <w:r>
        <w:rPr>
          <w:rStyle w:val="CommentReference"/>
        </w:rPr>
        <w:annotationRef/>
      </w:r>
      <w:r>
        <w:t>They also do radiometric corrections?</w:t>
      </w:r>
    </w:p>
  </w:comment>
  <w:comment w:id="7" w:author="dugalh" w:date="2016-06-07T10:24:00Z" w:initials="d">
    <w:p w14:paraId="53B7DC86" w14:textId="6392E6B8" w:rsidR="007072DC" w:rsidRDefault="007072DC">
      <w:pPr>
        <w:pStyle w:val="CommentText"/>
      </w:pPr>
      <w:r>
        <w:rPr>
          <w:rStyle w:val="CommentReference"/>
        </w:rPr>
        <w:annotationRef/>
      </w:r>
      <w:r>
        <w:t>No, not really – depends what you mean by “radiometric”</w:t>
      </w:r>
    </w:p>
  </w:comment>
  <w:comment w:id="30" w:author="dugalh" w:date="2016-05-28T14:58:00Z" w:initials="d">
    <w:p w14:paraId="75FD0AC6" w14:textId="5A5DFEC5" w:rsidR="00652141" w:rsidRDefault="00652141">
      <w:pPr>
        <w:pStyle w:val="CommentText"/>
      </w:pPr>
      <w:r>
        <w:rPr>
          <w:rStyle w:val="CommentReference"/>
        </w:rPr>
        <w:annotationRef/>
      </w:r>
      <w:r>
        <w:t>I added this as I think we need to place it in context of the existing techniques reviewed above.</w:t>
      </w:r>
      <w:r w:rsidR="00A209FE">
        <w:t xml:space="preserve">  Otherwise the intro has no connection to our method.</w:t>
      </w:r>
    </w:p>
  </w:comment>
  <w:comment w:id="9" w:author="dugalh" w:date="2016-06-05T15:53:00Z" w:initials="d">
    <w:p w14:paraId="372325E7" w14:textId="7D75DD91" w:rsidR="00652141" w:rsidRDefault="00652141">
      <w:pPr>
        <w:pStyle w:val="CommentText"/>
      </w:pPr>
      <w:r>
        <w:rPr>
          <w:rStyle w:val="CommentReference"/>
        </w:rPr>
        <w:annotationRef/>
      </w:r>
      <w:r>
        <w:t>ISPRS intro</w:t>
      </w:r>
    </w:p>
  </w:comment>
  <w:comment w:id="38" w:author="x" w:date="2016-05-10T14:18:00Z" w:initials="x">
    <w:p w14:paraId="7D7F1AA7" w14:textId="6141BBCB" w:rsidR="00652141" w:rsidRDefault="00652141">
      <w:pPr>
        <w:pStyle w:val="CommentText"/>
      </w:pPr>
      <w:r>
        <w:rPr>
          <w:rStyle w:val="CommentReference"/>
        </w:rPr>
        <w:annotationRef/>
      </w:r>
      <w:r>
        <w:t xml:space="preserve">This should go in conclusion section. It is out of place here. </w:t>
      </w:r>
    </w:p>
  </w:comment>
  <w:comment w:id="39" w:author="dugalh" w:date="2016-05-23T10:28:00Z" w:initials="d">
    <w:p w14:paraId="229C01D4" w14:textId="72FC4A36" w:rsidR="00652141" w:rsidRDefault="00652141">
      <w:pPr>
        <w:pStyle w:val="CommentText"/>
      </w:pPr>
      <w:r>
        <w:rPr>
          <w:rStyle w:val="CommentReference"/>
        </w:rPr>
        <w:annotationRef/>
      </w:r>
      <w:r>
        <w:t xml:space="preserve">The TGARS author guide says </w:t>
      </w:r>
      <w:proofErr w:type="gramStart"/>
      <w:r>
        <w:t>you  must</w:t>
      </w:r>
      <w:proofErr w:type="gramEnd"/>
      <w:r>
        <w:t xml:space="preserve"> state the main contributions and provide highlights to engage the reader</w:t>
      </w:r>
      <w:r w:rsidR="007072DC">
        <w:t xml:space="preserve"> in the introduction</w:t>
      </w:r>
      <w:r>
        <w:t>.  It also says you need to place the method in the context of existing work and show how it improves that.  That is why I included this here.  Can we keep it for the TGARS version if we go that route?</w:t>
      </w:r>
    </w:p>
  </w:comment>
  <w:comment w:id="40" w:author="dugalh" w:date="2016-06-05T15:54:00Z" w:initials="d">
    <w:p w14:paraId="2DC1F5CB" w14:textId="4F1EB079" w:rsidR="00652141" w:rsidRDefault="00652141">
      <w:pPr>
        <w:pStyle w:val="CommentText"/>
      </w:pPr>
      <w:r>
        <w:rPr>
          <w:rStyle w:val="CommentReference"/>
        </w:rPr>
        <w:annotationRef/>
      </w:r>
      <w:r>
        <w:t>TGARS intro</w:t>
      </w:r>
    </w:p>
  </w:comment>
  <w:comment w:id="136" w:author="x" w:date="2016-05-10T14:18:00Z" w:initials="x">
    <w:p w14:paraId="00B875D4" w14:textId="1C1B54A5" w:rsidR="00652141" w:rsidRDefault="00652141">
      <w:pPr>
        <w:pStyle w:val="CommentText"/>
      </w:pPr>
      <w:r>
        <w:rPr>
          <w:rStyle w:val="CommentReference"/>
        </w:rPr>
        <w:annotationRef/>
      </w:r>
      <w:r>
        <w:t xml:space="preserve">I think we will have to be more specific here. BRDF varies at all spatial scales (even microscopic). When using MODIS imagery we are ignoring the effects at smaller scales. </w:t>
      </w:r>
    </w:p>
  </w:comment>
  <w:comment w:id="137" w:author="dugalh" w:date="2016-06-06T14:44:00Z" w:initials="d">
    <w:p w14:paraId="13786E63" w14:textId="2BB3A01D" w:rsidR="00652141" w:rsidRDefault="00652141">
      <w:pPr>
        <w:pStyle w:val="CommentText"/>
      </w:pPr>
      <w:r>
        <w:rPr>
          <w:rStyle w:val="CommentReference"/>
        </w:rPr>
        <w:annotationRef/>
      </w:r>
      <w:r>
        <w:t>See insertion below</w:t>
      </w:r>
      <w:r w:rsidR="00FB0B7F">
        <w:t xml:space="preserve"> </w:t>
      </w:r>
      <w:proofErr w:type="gramStart"/>
      <w:r w:rsidR="00FB0B7F">
        <w:t xml:space="preserve">- </w:t>
      </w:r>
      <w:r>
        <w:t xml:space="preserve"> moved</w:t>
      </w:r>
      <w:proofErr w:type="gramEnd"/>
      <w:r>
        <w:t xml:space="preserve"> from the conclusion</w:t>
      </w:r>
    </w:p>
  </w:comment>
  <w:comment w:id="151" w:author="x" w:date="2016-05-10T14:18:00Z" w:initials="x">
    <w:p w14:paraId="297AB672" w14:textId="77777777" w:rsidR="00652141" w:rsidRDefault="00652141" w:rsidP="00A0386A">
      <w:pPr>
        <w:pStyle w:val="CommentText"/>
      </w:pPr>
      <w:r>
        <w:rPr>
          <w:rStyle w:val="CommentReference"/>
        </w:rPr>
        <w:annotationRef/>
      </w:r>
      <w:r>
        <w:t>Move to case study section</w:t>
      </w:r>
    </w:p>
  </w:comment>
  <w:comment w:id="152" w:author="dugalh" w:date="2016-06-07T17:28:00Z" w:initials="d">
    <w:p w14:paraId="25123C1F" w14:textId="52E41154" w:rsidR="00FB0B7F" w:rsidRDefault="00FB0B7F">
      <w:pPr>
        <w:pStyle w:val="CommentText"/>
      </w:pPr>
      <w:r>
        <w:rPr>
          <w:rStyle w:val="CommentReference"/>
        </w:rPr>
        <w:annotationRef/>
      </w:r>
      <w:r w:rsidR="00B77ACD">
        <w:t>Has been moved</w:t>
      </w:r>
    </w:p>
  </w:comment>
  <w:comment w:id="155" w:author="dugalh" w:date="2016-06-06T15:00:00Z" w:initials="d">
    <w:p w14:paraId="5A00542E" w14:textId="3A6476D4" w:rsidR="00652141" w:rsidRDefault="00652141">
      <w:pPr>
        <w:pStyle w:val="CommentText"/>
      </w:pPr>
      <w:r>
        <w:rPr>
          <w:rStyle w:val="CommentReference"/>
        </w:rPr>
        <w:annotationRef/>
      </w:r>
      <w:r w:rsidR="00B77ACD">
        <w:rPr>
          <w:rStyle w:val="CommentReference"/>
        </w:rPr>
        <w:t>Simplified</w:t>
      </w:r>
      <w:r w:rsidR="006D113D">
        <w:t xml:space="preserve"> – ok?</w:t>
      </w:r>
    </w:p>
  </w:comment>
  <w:comment w:id="198" w:author="x" w:date="2016-05-10T14:18:00Z" w:initials="x">
    <w:p w14:paraId="24635072" w14:textId="7A0D9DCF" w:rsidR="00652141" w:rsidRDefault="00652141">
      <w:pPr>
        <w:pStyle w:val="CommentText"/>
      </w:pPr>
      <w:r>
        <w:rPr>
          <w:rStyle w:val="CommentReference"/>
        </w:rPr>
        <w:annotationRef/>
      </w:r>
      <w:r>
        <w:t xml:space="preserve">You will probably have to renumber the images from </w:t>
      </w:r>
      <w:proofErr w:type="gramStart"/>
      <w:r>
        <w:t>1  onwards</w:t>
      </w:r>
      <w:proofErr w:type="gramEnd"/>
      <w:r>
        <w:t xml:space="preserve">. I.e. removing the chapter number. </w:t>
      </w:r>
    </w:p>
  </w:comment>
  <w:comment w:id="206" w:author="dugalh" w:date="2016-05-10T14:18:00Z" w:initials="d">
    <w:p w14:paraId="425ADBDE" w14:textId="77777777" w:rsidR="00652141" w:rsidRDefault="00652141" w:rsidP="00BE2E10">
      <w:pPr>
        <w:pStyle w:val="CommentText"/>
      </w:pPr>
      <w:r>
        <w:rPr>
          <w:rStyle w:val="CommentReference"/>
        </w:rPr>
        <w:annotationRef/>
      </w:r>
      <w:r>
        <w:t>Should this go under methods?</w:t>
      </w:r>
    </w:p>
  </w:comment>
  <w:comment w:id="207" w:author="x" w:date="2016-05-10T14:18:00Z" w:initials="x">
    <w:p w14:paraId="45C6C279" w14:textId="5FC2C8E6" w:rsidR="00652141" w:rsidRDefault="00652141">
      <w:pPr>
        <w:pStyle w:val="CommentText"/>
      </w:pPr>
      <w:r>
        <w:rPr>
          <w:rStyle w:val="CommentReference"/>
        </w:rPr>
        <w:annotationRef/>
      </w:r>
      <w:r>
        <w:t xml:space="preserve">The first part would fit better in methods under case study. </w:t>
      </w:r>
    </w:p>
  </w:comment>
  <w:comment w:id="208" w:author="dugalh" w:date="2016-06-07T10:28:00Z" w:initials="d">
    <w:p w14:paraId="7A42A9DB" w14:textId="62426E3A" w:rsidR="006D113D" w:rsidRDefault="006D113D">
      <w:pPr>
        <w:pStyle w:val="CommentText"/>
      </w:pPr>
      <w:r>
        <w:rPr>
          <w:rStyle w:val="CommentReference"/>
        </w:rPr>
        <w:annotationRef/>
      </w:r>
      <w:r>
        <w:t xml:space="preserve">I have split the band averaged stuff between 2.2, 2.3 and 3.1. </w:t>
      </w:r>
    </w:p>
  </w:comment>
  <w:comment w:id="229" w:author="dugalh" w:date="2016-06-05T15:20:00Z" w:initials="d">
    <w:p w14:paraId="2738567E" w14:textId="64636820" w:rsidR="00652141" w:rsidRDefault="00652141">
      <w:pPr>
        <w:pStyle w:val="CommentText"/>
      </w:pPr>
      <w:r>
        <w:rPr>
          <w:rStyle w:val="CommentReference"/>
        </w:rPr>
        <w:annotationRef/>
      </w:r>
      <w:r>
        <w:t xml:space="preserve">I am leaving this out for the sake of simplicity.  It is not really possible to reference without going into a more detailed mathematical explanation with graphs.  </w:t>
      </w:r>
    </w:p>
  </w:comment>
  <w:comment w:id="264" w:author="x" w:date="2016-05-10T14:18:00Z" w:initials="x">
    <w:p w14:paraId="0523078C" w14:textId="15B85431" w:rsidR="00652141" w:rsidRDefault="00652141">
      <w:pPr>
        <w:pStyle w:val="CommentText"/>
      </w:pPr>
      <w:r>
        <w:rPr>
          <w:rStyle w:val="CommentReference"/>
        </w:rPr>
        <w:annotationRef/>
      </w:r>
      <w:r>
        <w:t>Good</w:t>
      </w:r>
    </w:p>
  </w:comment>
  <w:comment w:id="265" w:author="x" w:date="2016-05-10T14:18:00Z" w:initials="x">
    <w:p w14:paraId="2B4801E5" w14:textId="5E8DAFF0" w:rsidR="00652141" w:rsidRDefault="00652141">
      <w:pPr>
        <w:pStyle w:val="CommentText"/>
      </w:pPr>
      <w:r>
        <w:rPr>
          <w:rStyle w:val="CommentReference"/>
        </w:rPr>
        <w:annotationRef/>
      </w:r>
      <w:r>
        <w:t>Was it apparent in the raw SPOT5 image?</w:t>
      </w:r>
    </w:p>
  </w:comment>
  <w:comment w:id="266" w:author="dugalh" w:date="2016-06-07T10:32:00Z" w:initials="d">
    <w:p w14:paraId="298B8302" w14:textId="4F4DDA40" w:rsidR="006D113D" w:rsidRDefault="006D113D">
      <w:pPr>
        <w:pStyle w:val="CommentText"/>
      </w:pPr>
      <w:r>
        <w:rPr>
          <w:rStyle w:val="CommentReference"/>
        </w:rPr>
        <w:annotationRef/>
      </w:r>
      <w:r>
        <w:t>No</w:t>
      </w:r>
    </w:p>
  </w:comment>
  <w:comment w:id="268" w:author="x" w:date="2016-05-10T14:18:00Z" w:initials="x">
    <w:p w14:paraId="56A4D144" w14:textId="7135BAF3" w:rsidR="00624EA5" w:rsidRDefault="00652141">
      <w:pPr>
        <w:pStyle w:val="CommentText"/>
      </w:pPr>
      <w:r>
        <w:rPr>
          <w:rStyle w:val="CommentReference"/>
        </w:rPr>
        <w:annotationRef/>
      </w:r>
      <w:r>
        <w:t>Could resolution not also have played a role?</w:t>
      </w:r>
    </w:p>
  </w:comment>
  <w:comment w:id="269" w:author="dugalh" w:date="2016-06-07T15:41:00Z" w:initials="d">
    <w:p w14:paraId="0F93834C" w14:textId="7BB85FEA" w:rsidR="009E52A3" w:rsidRDefault="009E52A3">
      <w:pPr>
        <w:pStyle w:val="CommentText"/>
      </w:pPr>
      <w:r>
        <w:rPr>
          <w:rStyle w:val="CommentReference"/>
        </w:rPr>
        <w:annotationRef/>
      </w:r>
      <w:r>
        <w:t>Yes, possibly.  Although looking at close-ups of the SPOT and DMC images, I would say that the NIR RSR is the biggest contributor.</w:t>
      </w:r>
      <w:r w:rsidR="00B321BF">
        <w:t xml:space="preserve">  See addition that I have tried to explain this with. </w:t>
      </w:r>
    </w:p>
  </w:comment>
  <w:comment w:id="306" w:author="dugalh" w:date="2016-06-06T14:39:00Z" w:initials="d">
    <w:p w14:paraId="6AA893B4" w14:textId="7F831115" w:rsidR="00652141" w:rsidRDefault="00652141">
      <w:pPr>
        <w:pStyle w:val="CommentText"/>
      </w:pPr>
      <w:r>
        <w:rPr>
          <w:rStyle w:val="CommentReference"/>
        </w:rPr>
        <w:annotationRef/>
      </w:r>
      <w:r>
        <w:rPr>
          <w:rStyle w:val="CommentReference"/>
        </w:rPr>
        <w:t>Moved to intro</w:t>
      </w:r>
    </w:p>
  </w:comment>
  <w:comment w:id="309" w:author="x" w:date="2016-05-10T14:18:00Z" w:initials="x">
    <w:p w14:paraId="619B6CAC" w14:textId="2B517A8E" w:rsidR="00652141" w:rsidRDefault="00652141">
      <w:pPr>
        <w:pStyle w:val="CommentText"/>
      </w:pPr>
      <w:r>
        <w:rPr>
          <w:rStyle w:val="CommentReference"/>
        </w:rPr>
        <w:annotationRef/>
      </w:r>
      <w:r>
        <w:t>Incorporate in methods</w:t>
      </w:r>
    </w:p>
  </w:comment>
  <w:comment w:id="310" w:author="dugalh" w:date="2016-06-06T15:10:00Z" w:initials="d">
    <w:p w14:paraId="13E56825" w14:textId="591575DC" w:rsidR="00652141" w:rsidRDefault="00652141">
      <w:pPr>
        <w:pStyle w:val="CommentText"/>
      </w:pPr>
      <w:r>
        <w:rPr>
          <w:rStyle w:val="CommentReference"/>
        </w:rPr>
        <w:annotationRef/>
      </w:r>
      <w:r>
        <w:t>Th</w:t>
      </w:r>
      <w:r w:rsidR="00A15369">
        <w:t>e</w:t>
      </w:r>
      <w:r>
        <w:t>s</w:t>
      </w:r>
      <w:r w:rsidR="00A15369">
        <w:t>e</w:t>
      </w:r>
      <w:r>
        <w:t xml:space="preserve"> a</w:t>
      </w:r>
      <w:r w:rsidR="00A15369">
        <w:t>re</w:t>
      </w:r>
      <w:r>
        <w:t xml:space="preserve"> limitation</w:t>
      </w:r>
      <w:r w:rsidR="00A15369">
        <w:t>s</w:t>
      </w:r>
      <w:r>
        <w:t xml:space="preserve"> of the method </w:t>
      </w:r>
      <w:proofErr w:type="spellStart"/>
      <w:r w:rsidR="00A15369">
        <w:t>eg</w:t>
      </w:r>
      <w:proofErr w:type="spellEnd"/>
      <w:r>
        <w:t xml:space="preserve">. it can only at best be as accurate as MODIS which is 5%.  </w:t>
      </w:r>
      <w:r w:rsidR="00A15369">
        <w:t xml:space="preserve">Don’t </w:t>
      </w:r>
      <w:r>
        <w:t xml:space="preserve">limitations belong in the </w:t>
      </w:r>
      <w:r w:rsidR="00A15369">
        <w:t>conclusion?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62F674B" w15:done="0"/>
  <w15:commentEx w15:paraId="28E234B1" w15:paraIdParent="262F674B" w15:done="0"/>
  <w15:commentEx w15:paraId="17A62EA7" w15:done="0"/>
  <w15:commentEx w15:paraId="72D80A76" w15:done="0"/>
  <w15:commentEx w15:paraId="7D2C083D" w15:paraIdParent="72D80A76" w15:done="0"/>
  <w15:commentEx w15:paraId="5955ED54" w15:done="0"/>
  <w15:commentEx w15:paraId="53B7DC86" w15:paraIdParent="5955ED54" w15:done="0"/>
  <w15:commentEx w15:paraId="75FD0AC6" w15:done="0"/>
  <w15:commentEx w15:paraId="372325E7" w15:done="0"/>
  <w15:commentEx w15:paraId="7D7F1AA7" w15:done="0"/>
  <w15:commentEx w15:paraId="229C01D4" w15:paraIdParent="7D7F1AA7" w15:done="0"/>
  <w15:commentEx w15:paraId="2DC1F5CB" w15:done="0"/>
  <w15:commentEx w15:paraId="00B875D4" w15:done="0"/>
  <w15:commentEx w15:paraId="13786E63" w15:paraIdParent="00B875D4" w15:done="0"/>
  <w15:commentEx w15:paraId="297AB672" w15:done="0"/>
  <w15:commentEx w15:paraId="25123C1F" w15:paraIdParent="297AB672" w15:done="0"/>
  <w15:commentEx w15:paraId="5A00542E" w15:done="0"/>
  <w15:commentEx w15:paraId="24635072" w15:done="0"/>
  <w15:commentEx w15:paraId="425ADBDE" w15:done="0"/>
  <w15:commentEx w15:paraId="45C6C279" w15:done="0"/>
  <w15:commentEx w15:paraId="7A42A9DB" w15:paraIdParent="45C6C279" w15:done="0"/>
  <w15:commentEx w15:paraId="2738567E" w15:done="0"/>
  <w15:commentEx w15:paraId="0523078C" w15:done="0"/>
  <w15:commentEx w15:paraId="2B4801E5" w15:done="0"/>
  <w15:commentEx w15:paraId="298B8302" w15:paraIdParent="2B4801E5" w15:done="0"/>
  <w15:commentEx w15:paraId="56A4D144" w15:done="0"/>
  <w15:commentEx w15:paraId="0F93834C" w15:paraIdParent="56A4D144" w15:done="0"/>
  <w15:commentEx w15:paraId="6AA893B4" w15:done="0"/>
  <w15:commentEx w15:paraId="619B6CAC" w15:done="0"/>
  <w15:commentEx w15:paraId="13E56825" w15:paraIdParent="619B6CA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569F7A" w14:textId="77777777" w:rsidR="00C51CFD" w:rsidRDefault="00C51CFD" w:rsidP="00200A12">
      <w:r>
        <w:separator/>
      </w:r>
    </w:p>
  </w:endnote>
  <w:endnote w:type="continuationSeparator" w:id="0">
    <w:p w14:paraId="0955563E" w14:textId="77777777" w:rsidR="00C51CFD" w:rsidRDefault="00C51CFD" w:rsidP="00200A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81D29" w14:textId="28CB45C1" w:rsidR="00652141" w:rsidRDefault="00652141">
    <w:pPr>
      <w:pStyle w:val="Footer"/>
    </w:pPr>
  </w:p>
  <w:p w14:paraId="187B5C07" w14:textId="77777777" w:rsidR="00652141" w:rsidRDefault="0065214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61D8C" w14:textId="77777777" w:rsidR="00652141" w:rsidRDefault="00652141">
    <w:pPr>
      <w:pStyle w:val="Footer"/>
      <w:rPr>
        <w:sz w:val="20"/>
      </w:rPr>
    </w:pPr>
  </w:p>
  <w:p w14:paraId="0148FE63" w14:textId="05B15011" w:rsidR="00652141" w:rsidRPr="00921F50" w:rsidRDefault="00652141">
    <w:pPr>
      <w:pStyle w:val="Footer"/>
      <w:rPr>
        <w:sz w:val="20"/>
      </w:rPr>
    </w:pPr>
    <w:proofErr w:type="spellStart"/>
    <w:r w:rsidRPr="00921F50">
      <w:rPr>
        <w:sz w:val="20"/>
      </w:rPr>
      <w:t>Dugal</w:t>
    </w:r>
    <w:proofErr w:type="spellEnd"/>
    <w:r w:rsidRPr="00921F50">
      <w:rPr>
        <w:sz w:val="20"/>
      </w:rPr>
      <w:t xml:space="preserve">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dugalh@gmail.com)</w:t>
    </w:r>
  </w:p>
  <w:p w14:paraId="6EB2E469" w14:textId="7E5957AA" w:rsidR="00652141" w:rsidRPr="00921F50" w:rsidRDefault="00652141">
    <w:pPr>
      <w:pStyle w:val="Footer"/>
      <w:rPr>
        <w:sz w:val="20"/>
      </w:rPr>
    </w:pPr>
    <w:proofErr w:type="spellStart"/>
    <w:r>
      <w:rPr>
        <w:sz w:val="20"/>
      </w:rPr>
      <w:t>Adriaan</w:t>
    </w:r>
    <w:proofErr w:type="spellEnd"/>
    <w:r>
      <w:rPr>
        <w:sz w:val="20"/>
      </w:rPr>
      <w:t xml:space="preserve"> Van </w:t>
    </w:r>
    <w:proofErr w:type="spellStart"/>
    <w:r>
      <w:rPr>
        <w:sz w:val="20"/>
      </w:rPr>
      <w:t>Niekerk</w:t>
    </w:r>
    <w:proofErr w:type="spellEnd"/>
    <w:r w:rsidRPr="00921F50">
      <w:rPr>
        <w:sz w:val="20"/>
      </w:rPr>
      <w:t xml:space="preserve"> is with </w:t>
    </w:r>
    <w:r>
      <w:rPr>
        <w:sz w:val="20"/>
      </w:rPr>
      <w:t xml:space="preserve">the </w:t>
    </w:r>
    <w:proofErr w:type="spellStart"/>
    <w:r>
      <w:rPr>
        <w:sz w:val="20"/>
      </w:rPr>
      <w:t>Center</w:t>
    </w:r>
    <w:proofErr w:type="spellEnd"/>
    <w:r>
      <w:rPr>
        <w:sz w:val="20"/>
      </w:rPr>
      <w:t xml:space="preserve">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avn@sun.ac.za)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76FE2C" w14:textId="77777777" w:rsidR="00C51CFD" w:rsidRDefault="00C51CFD" w:rsidP="00200A12">
      <w:r>
        <w:separator/>
      </w:r>
    </w:p>
  </w:footnote>
  <w:footnote w:type="continuationSeparator" w:id="0">
    <w:p w14:paraId="4DA77544" w14:textId="77777777" w:rsidR="00C51CFD" w:rsidRDefault="00C51CFD" w:rsidP="00200A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19023"/>
      <w:docPartObj>
        <w:docPartGallery w:val="Page Numbers (Top of Page)"/>
        <w:docPartUnique/>
      </w:docPartObj>
    </w:sdtPr>
    <w:sdtEndPr>
      <w:rPr>
        <w:noProof/>
      </w:rPr>
    </w:sdtEndPr>
    <w:sdtContent>
      <w:p w14:paraId="17DF321B" w14:textId="45301355" w:rsidR="00652141" w:rsidRDefault="00652141">
        <w:pPr>
          <w:pStyle w:val="Header"/>
          <w:jc w:val="center"/>
        </w:pPr>
        <w:r>
          <w:fldChar w:fldCharType="begin"/>
        </w:r>
        <w:r>
          <w:instrText xml:space="preserve"> PAGE   \* MERGEFORMAT </w:instrText>
        </w:r>
        <w:r>
          <w:fldChar w:fldCharType="separate"/>
        </w:r>
        <w:r w:rsidR="00B77ACD">
          <w:rPr>
            <w:noProof/>
          </w:rPr>
          <w:t>26</w:t>
        </w:r>
        <w:r>
          <w:rPr>
            <w:noProof/>
          </w:rPr>
          <w:fldChar w:fldCharType="end"/>
        </w:r>
      </w:p>
    </w:sdtContent>
  </w:sdt>
  <w:p w14:paraId="20442905" w14:textId="77777777" w:rsidR="00652141" w:rsidRDefault="0065214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905811D4"/>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0CE010DE"/>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15:restartNumberingAfterBreak="0">
    <w:nsid w:val="245A5172"/>
    <w:multiLevelType w:val="hybridMultilevel"/>
    <w:tmpl w:val="868C4EA8"/>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56624D1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67F32B9F"/>
    <w:multiLevelType w:val="multilevel"/>
    <w:tmpl w:val="F87073F4"/>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tabs>
          <w:tab w:val="num" w:pos="9508"/>
        </w:tabs>
        <w:ind w:left="9506" w:hanging="576"/>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4"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5"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3"/>
  </w:num>
  <w:num w:numId="3">
    <w:abstractNumId w:val="27"/>
  </w:num>
  <w:num w:numId="4">
    <w:abstractNumId w:val="13"/>
  </w:num>
  <w:num w:numId="5">
    <w:abstractNumId w:val="25"/>
  </w:num>
  <w:num w:numId="6">
    <w:abstractNumId w:val="24"/>
  </w:num>
  <w:num w:numId="7">
    <w:abstractNumId w:val="15"/>
  </w:num>
  <w:num w:numId="8">
    <w:abstractNumId w:val="28"/>
  </w:num>
  <w:num w:numId="9">
    <w:abstractNumId w:val="19"/>
  </w:num>
  <w:num w:numId="10">
    <w:abstractNumId w:val="17"/>
  </w:num>
  <w:num w:numId="11">
    <w:abstractNumId w:val="16"/>
  </w:num>
  <w:num w:numId="12">
    <w:abstractNumId w:val="11"/>
  </w:num>
  <w:num w:numId="13">
    <w:abstractNumId w:val="10"/>
  </w:num>
  <w:num w:numId="14">
    <w:abstractNumId w:val="22"/>
  </w:num>
  <w:num w:numId="15">
    <w:abstractNumId w:val="26"/>
  </w:num>
  <w:num w:numId="16">
    <w:abstractNumId w:val="20"/>
  </w:num>
  <w:num w:numId="17">
    <w:abstractNumId w:val="12"/>
  </w:num>
  <w:num w:numId="18">
    <w:abstractNumId w:val="18"/>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ugalh">
    <w15:presenceInfo w15:providerId="None" w15:userId="dugal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76A4"/>
    <w:rsid w:val="00002569"/>
    <w:rsid w:val="00013EA6"/>
    <w:rsid w:val="00014BA9"/>
    <w:rsid w:val="00023B39"/>
    <w:rsid w:val="00032AD9"/>
    <w:rsid w:val="00037DF2"/>
    <w:rsid w:val="00041075"/>
    <w:rsid w:val="00043847"/>
    <w:rsid w:val="00043B5D"/>
    <w:rsid w:val="00043E46"/>
    <w:rsid w:val="00047BAC"/>
    <w:rsid w:val="000557F5"/>
    <w:rsid w:val="00055A37"/>
    <w:rsid w:val="00066190"/>
    <w:rsid w:val="00070CD0"/>
    <w:rsid w:val="00076997"/>
    <w:rsid w:val="00080EF9"/>
    <w:rsid w:val="000812FA"/>
    <w:rsid w:val="00083D51"/>
    <w:rsid w:val="0008612B"/>
    <w:rsid w:val="00094357"/>
    <w:rsid w:val="000A0926"/>
    <w:rsid w:val="000A35AD"/>
    <w:rsid w:val="000B29C2"/>
    <w:rsid w:val="000C0EF9"/>
    <w:rsid w:val="000C1FE0"/>
    <w:rsid w:val="000C2348"/>
    <w:rsid w:val="000C2BAC"/>
    <w:rsid w:val="000C2FBC"/>
    <w:rsid w:val="000C72BD"/>
    <w:rsid w:val="000D1EF3"/>
    <w:rsid w:val="000D319C"/>
    <w:rsid w:val="000D3C00"/>
    <w:rsid w:val="000D541E"/>
    <w:rsid w:val="000D6DB1"/>
    <w:rsid w:val="000E38B7"/>
    <w:rsid w:val="000E4FF2"/>
    <w:rsid w:val="000F0596"/>
    <w:rsid w:val="000F0FA3"/>
    <w:rsid w:val="000F107B"/>
    <w:rsid w:val="000F6C32"/>
    <w:rsid w:val="00100B5A"/>
    <w:rsid w:val="001039F5"/>
    <w:rsid w:val="00104EEF"/>
    <w:rsid w:val="00112B2F"/>
    <w:rsid w:val="001204F6"/>
    <w:rsid w:val="00123686"/>
    <w:rsid w:val="00123E3D"/>
    <w:rsid w:val="001272ED"/>
    <w:rsid w:val="001279CA"/>
    <w:rsid w:val="00130FED"/>
    <w:rsid w:val="001330E5"/>
    <w:rsid w:val="001338BE"/>
    <w:rsid w:val="00135EFC"/>
    <w:rsid w:val="001434FA"/>
    <w:rsid w:val="00146294"/>
    <w:rsid w:val="00146DE4"/>
    <w:rsid w:val="00161C7E"/>
    <w:rsid w:val="00162267"/>
    <w:rsid w:val="00162268"/>
    <w:rsid w:val="00164407"/>
    <w:rsid w:val="00167B89"/>
    <w:rsid w:val="00174F09"/>
    <w:rsid w:val="00174FD2"/>
    <w:rsid w:val="0018491F"/>
    <w:rsid w:val="00184A12"/>
    <w:rsid w:val="00191CFE"/>
    <w:rsid w:val="001A1FE0"/>
    <w:rsid w:val="001A7FFD"/>
    <w:rsid w:val="001B60CB"/>
    <w:rsid w:val="001C184D"/>
    <w:rsid w:val="001C49F9"/>
    <w:rsid w:val="001C5F2D"/>
    <w:rsid w:val="001D0FEE"/>
    <w:rsid w:val="001D12FE"/>
    <w:rsid w:val="001D3E48"/>
    <w:rsid w:val="001D6D28"/>
    <w:rsid w:val="001E0375"/>
    <w:rsid w:val="001E183F"/>
    <w:rsid w:val="001E57B7"/>
    <w:rsid w:val="001E7CB4"/>
    <w:rsid w:val="001F0765"/>
    <w:rsid w:val="001F5A65"/>
    <w:rsid w:val="00200A12"/>
    <w:rsid w:val="002012F5"/>
    <w:rsid w:val="00202985"/>
    <w:rsid w:val="002055B4"/>
    <w:rsid w:val="002075F5"/>
    <w:rsid w:val="0020799B"/>
    <w:rsid w:val="00212079"/>
    <w:rsid w:val="00212967"/>
    <w:rsid w:val="00213FBF"/>
    <w:rsid w:val="00215F30"/>
    <w:rsid w:val="00220A29"/>
    <w:rsid w:val="0023493B"/>
    <w:rsid w:val="0023590D"/>
    <w:rsid w:val="0024226B"/>
    <w:rsid w:val="0024336D"/>
    <w:rsid w:val="00245BEE"/>
    <w:rsid w:val="00247014"/>
    <w:rsid w:val="00250B89"/>
    <w:rsid w:val="0025279C"/>
    <w:rsid w:val="00254B84"/>
    <w:rsid w:val="0025580D"/>
    <w:rsid w:val="0025675D"/>
    <w:rsid w:val="002608F4"/>
    <w:rsid w:val="00260CC5"/>
    <w:rsid w:val="002712A0"/>
    <w:rsid w:val="002741E5"/>
    <w:rsid w:val="0029001A"/>
    <w:rsid w:val="002909F4"/>
    <w:rsid w:val="00292110"/>
    <w:rsid w:val="00292B83"/>
    <w:rsid w:val="002970F5"/>
    <w:rsid w:val="002A08A3"/>
    <w:rsid w:val="002A159A"/>
    <w:rsid w:val="002B1A65"/>
    <w:rsid w:val="002B6EEE"/>
    <w:rsid w:val="002C33AB"/>
    <w:rsid w:val="002C63AB"/>
    <w:rsid w:val="002D147E"/>
    <w:rsid w:val="002D4B9B"/>
    <w:rsid w:val="002D55E0"/>
    <w:rsid w:val="002D69EB"/>
    <w:rsid w:val="002D6BB2"/>
    <w:rsid w:val="002E0837"/>
    <w:rsid w:val="002E1530"/>
    <w:rsid w:val="002E1E5A"/>
    <w:rsid w:val="002E4B5D"/>
    <w:rsid w:val="002E77C9"/>
    <w:rsid w:val="002F12BF"/>
    <w:rsid w:val="002F180C"/>
    <w:rsid w:val="002F43DD"/>
    <w:rsid w:val="003037E2"/>
    <w:rsid w:val="00307117"/>
    <w:rsid w:val="00310ED0"/>
    <w:rsid w:val="00313951"/>
    <w:rsid w:val="00314267"/>
    <w:rsid w:val="00315F05"/>
    <w:rsid w:val="00316594"/>
    <w:rsid w:val="0031664A"/>
    <w:rsid w:val="00317FCD"/>
    <w:rsid w:val="00326933"/>
    <w:rsid w:val="0033083F"/>
    <w:rsid w:val="00331890"/>
    <w:rsid w:val="00333596"/>
    <w:rsid w:val="003355AC"/>
    <w:rsid w:val="0033669F"/>
    <w:rsid w:val="00336717"/>
    <w:rsid w:val="003407A2"/>
    <w:rsid w:val="003408CE"/>
    <w:rsid w:val="00343365"/>
    <w:rsid w:val="00347EAA"/>
    <w:rsid w:val="003520C4"/>
    <w:rsid w:val="00353385"/>
    <w:rsid w:val="00355C4E"/>
    <w:rsid w:val="0035754D"/>
    <w:rsid w:val="00370843"/>
    <w:rsid w:val="0037289D"/>
    <w:rsid w:val="0037366E"/>
    <w:rsid w:val="003770C7"/>
    <w:rsid w:val="00381E1A"/>
    <w:rsid w:val="00383154"/>
    <w:rsid w:val="00385C6C"/>
    <w:rsid w:val="00394221"/>
    <w:rsid w:val="00396D87"/>
    <w:rsid w:val="003A099C"/>
    <w:rsid w:val="003A280D"/>
    <w:rsid w:val="003A6237"/>
    <w:rsid w:val="003B2696"/>
    <w:rsid w:val="003B6843"/>
    <w:rsid w:val="003B6A16"/>
    <w:rsid w:val="003B73B0"/>
    <w:rsid w:val="003C0248"/>
    <w:rsid w:val="003C3BB7"/>
    <w:rsid w:val="003C3FC6"/>
    <w:rsid w:val="003C5F7C"/>
    <w:rsid w:val="003D17E4"/>
    <w:rsid w:val="003D1E1B"/>
    <w:rsid w:val="003E2AFA"/>
    <w:rsid w:val="003E435F"/>
    <w:rsid w:val="003E57FB"/>
    <w:rsid w:val="003F6140"/>
    <w:rsid w:val="003F6CBF"/>
    <w:rsid w:val="003F7F3E"/>
    <w:rsid w:val="004008E1"/>
    <w:rsid w:val="0040205A"/>
    <w:rsid w:val="004049E7"/>
    <w:rsid w:val="00412B4C"/>
    <w:rsid w:val="00413BB1"/>
    <w:rsid w:val="00424CF0"/>
    <w:rsid w:val="004260B1"/>
    <w:rsid w:val="00426891"/>
    <w:rsid w:val="0043542E"/>
    <w:rsid w:val="0044617B"/>
    <w:rsid w:val="004478CC"/>
    <w:rsid w:val="00453028"/>
    <w:rsid w:val="004532D2"/>
    <w:rsid w:val="00455192"/>
    <w:rsid w:val="0046177F"/>
    <w:rsid w:val="00464697"/>
    <w:rsid w:val="00464897"/>
    <w:rsid w:val="0046524A"/>
    <w:rsid w:val="00466644"/>
    <w:rsid w:val="00466B9B"/>
    <w:rsid w:val="00474490"/>
    <w:rsid w:val="00477F5F"/>
    <w:rsid w:val="00477FFA"/>
    <w:rsid w:val="00480687"/>
    <w:rsid w:val="00483B26"/>
    <w:rsid w:val="00483FEF"/>
    <w:rsid w:val="00484D5D"/>
    <w:rsid w:val="00492CEB"/>
    <w:rsid w:val="00495C78"/>
    <w:rsid w:val="004965AA"/>
    <w:rsid w:val="004B1A7B"/>
    <w:rsid w:val="004B58CC"/>
    <w:rsid w:val="004C1C08"/>
    <w:rsid w:val="004C1F8B"/>
    <w:rsid w:val="004C27B4"/>
    <w:rsid w:val="004C30D9"/>
    <w:rsid w:val="004C54A9"/>
    <w:rsid w:val="004D1154"/>
    <w:rsid w:val="004D2463"/>
    <w:rsid w:val="004D5658"/>
    <w:rsid w:val="004D6135"/>
    <w:rsid w:val="004D7C40"/>
    <w:rsid w:val="004E1443"/>
    <w:rsid w:val="004E27F1"/>
    <w:rsid w:val="004E2B9D"/>
    <w:rsid w:val="004E2C44"/>
    <w:rsid w:val="004F0A41"/>
    <w:rsid w:val="004F2078"/>
    <w:rsid w:val="004F42C7"/>
    <w:rsid w:val="00500158"/>
    <w:rsid w:val="00500CCD"/>
    <w:rsid w:val="00500E9D"/>
    <w:rsid w:val="005014A0"/>
    <w:rsid w:val="0050706C"/>
    <w:rsid w:val="00507108"/>
    <w:rsid w:val="00507E56"/>
    <w:rsid w:val="00514047"/>
    <w:rsid w:val="0051530D"/>
    <w:rsid w:val="00516E43"/>
    <w:rsid w:val="00517AA5"/>
    <w:rsid w:val="00517DB9"/>
    <w:rsid w:val="005224BA"/>
    <w:rsid w:val="00524EE7"/>
    <w:rsid w:val="00525F24"/>
    <w:rsid w:val="00526574"/>
    <w:rsid w:val="0054324D"/>
    <w:rsid w:val="00545C23"/>
    <w:rsid w:val="00546F7D"/>
    <w:rsid w:val="00550BF2"/>
    <w:rsid w:val="005604EF"/>
    <w:rsid w:val="005642EC"/>
    <w:rsid w:val="005664D7"/>
    <w:rsid w:val="00570695"/>
    <w:rsid w:val="00571986"/>
    <w:rsid w:val="00575B3F"/>
    <w:rsid w:val="005778F1"/>
    <w:rsid w:val="00577C09"/>
    <w:rsid w:val="00582B44"/>
    <w:rsid w:val="005869E9"/>
    <w:rsid w:val="00590FDF"/>
    <w:rsid w:val="0059188C"/>
    <w:rsid w:val="00591E32"/>
    <w:rsid w:val="00596B00"/>
    <w:rsid w:val="005A4CC2"/>
    <w:rsid w:val="005A7A96"/>
    <w:rsid w:val="005B098F"/>
    <w:rsid w:val="005B13FF"/>
    <w:rsid w:val="005B1B4B"/>
    <w:rsid w:val="005B3E53"/>
    <w:rsid w:val="005B5FFB"/>
    <w:rsid w:val="005C369F"/>
    <w:rsid w:val="005C64F6"/>
    <w:rsid w:val="005D2C82"/>
    <w:rsid w:val="005D2DE7"/>
    <w:rsid w:val="005D2EA1"/>
    <w:rsid w:val="005D37E1"/>
    <w:rsid w:val="005D5816"/>
    <w:rsid w:val="005D66CD"/>
    <w:rsid w:val="005E04AD"/>
    <w:rsid w:val="005E3671"/>
    <w:rsid w:val="005E3D21"/>
    <w:rsid w:val="005E3D4E"/>
    <w:rsid w:val="005E4C30"/>
    <w:rsid w:val="005E77F7"/>
    <w:rsid w:val="005F59A4"/>
    <w:rsid w:val="005F6945"/>
    <w:rsid w:val="005F7998"/>
    <w:rsid w:val="006037CA"/>
    <w:rsid w:val="00606D96"/>
    <w:rsid w:val="00607AB9"/>
    <w:rsid w:val="006109B6"/>
    <w:rsid w:val="006121A8"/>
    <w:rsid w:val="00615447"/>
    <w:rsid w:val="00621550"/>
    <w:rsid w:val="0062410C"/>
    <w:rsid w:val="00624EA5"/>
    <w:rsid w:val="0063303E"/>
    <w:rsid w:val="00633179"/>
    <w:rsid w:val="00635B76"/>
    <w:rsid w:val="00645CD5"/>
    <w:rsid w:val="0064651C"/>
    <w:rsid w:val="006504BD"/>
    <w:rsid w:val="00652141"/>
    <w:rsid w:val="00656881"/>
    <w:rsid w:val="006638B3"/>
    <w:rsid w:val="006641F2"/>
    <w:rsid w:val="006643EB"/>
    <w:rsid w:val="0066691A"/>
    <w:rsid w:val="0067273E"/>
    <w:rsid w:val="0067330B"/>
    <w:rsid w:val="00675112"/>
    <w:rsid w:val="00676333"/>
    <w:rsid w:val="00676EBB"/>
    <w:rsid w:val="00677C4B"/>
    <w:rsid w:val="00677CBC"/>
    <w:rsid w:val="0068187D"/>
    <w:rsid w:val="00690AFE"/>
    <w:rsid w:val="00692DC5"/>
    <w:rsid w:val="00695A3A"/>
    <w:rsid w:val="00696229"/>
    <w:rsid w:val="00696F1B"/>
    <w:rsid w:val="006976A4"/>
    <w:rsid w:val="006A2231"/>
    <w:rsid w:val="006A472F"/>
    <w:rsid w:val="006A6D16"/>
    <w:rsid w:val="006B1C40"/>
    <w:rsid w:val="006C138E"/>
    <w:rsid w:val="006D113D"/>
    <w:rsid w:val="006D25A1"/>
    <w:rsid w:val="006E4051"/>
    <w:rsid w:val="006E5252"/>
    <w:rsid w:val="006F2476"/>
    <w:rsid w:val="006F299D"/>
    <w:rsid w:val="006F6325"/>
    <w:rsid w:val="00700656"/>
    <w:rsid w:val="00702339"/>
    <w:rsid w:val="0070272D"/>
    <w:rsid w:val="00703B35"/>
    <w:rsid w:val="007072DC"/>
    <w:rsid w:val="00720813"/>
    <w:rsid w:val="00723BF9"/>
    <w:rsid w:val="00724C97"/>
    <w:rsid w:val="00726EF3"/>
    <w:rsid w:val="00727BCC"/>
    <w:rsid w:val="00730254"/>
    <w:rsid w:val="00732FDE"/>
    <w:rsid w:val="00742F95"/>
    <w:rsid w:val="00745A98"/>
    <w:rsid w:val="0075098F"/>
    <w:rsid w:val="00755CFF"/>
    <w:rsid w:val="00756F3A"/>
    <w:rsid w:val="0076331B"/>
    <w:rsid w:val="00770137"/>
    <w:rsid w:val="00777F7D"/>
    <w:rsid w:val="00783736"/>
    <w:rsid w:val="00796BE6"/>
    <w:rsid w:val="007A28F9"/>
    <w:rsid w:val="007A3E13"/>
    <w:rsid w:val="007A60E4"/>
    <w:rsid w:val="007A79F5"/>
    <w:rsid w:val="007B11F1"/>
    <w:rsid w:val="007B7ED2"/>
    <w:rsid w:val="007C03FD"/>
    <w:rsid w:val="007C136C"/>
    <w:rsid w:val="007C3A83"/>
    <w:rsid w:val="007D40B0"/>
    <w:rsid w:val="007D6886"/>
    <w:rsid w:val="007F4261"/>
    <w:rsid w:val="007F5156"/>
    <w:rsid w:val="00801C55"/>
    <w:rsid w:val="0080304C"/>
    <w:rsid w:val="008041BB"/>
    <w:rsid w:val="008109E8"/>
    <w:rsid w:val="008110F9"/>
    <w:rsid w:val="0082368E"/>
    <w:rsid w:val="00825A70"/>
    <w:rsid w:val="008347B2"/>
    <w:rsid w:val="00837F74"/>
    <w:rsid w:val="008446EB"/>
    <w:rsid w:val="00844DB2"/>
    <w:rsid w:val="00852875"/>
    <w:rsid w:val="008544A9"/>
    <w:rsid w:val="00863373"/>
    <w:rsid w:val="00870DC4"/>
    <w:rsid w:val="00873FD7"/>
    <w:rsid w:val="00874DA3"/>
    <w:rsid w:val="008761B1"/>
    <w:rsid w:val="00876D26"/>
    <w:rsid w:val="008776B8"/>
    <w:rsid w:val="008920FD"/>
    <w:rsid w:val="00893FBF"/>
    <w:rsid w:val="008A03B8"/>
    <w:rsid w:val="008A2A34"/>
    <w:rsid w:val="008A2ECD"/>
    <w:rsid w:val="008A72E3"/>
    <w:rsid w:val="008B1EF2"/>
    <w:rsid w:val="008B28A3"/>
    <w:rsid w:val="008B358F"/>
    <w:rsid w:val="008C01FC"/>
    <w:rsid w:val="008C43BF"/>
    <w:rsid w:val="008D028E"/>
    <w:rsid w:val="008D060A"/>
    <w:rsid w:val="008D1CA5"/>
    <w:rsid w:val="008D2D07"/>
    <w:rsid w:val="008D4726"/>
    <w:rsid w:val="008D548F"/>
    <w:rsid w:val="008D7D55"/>
    <w:rsid w:val="008E2B5A"/>
    <w:rsid w:val="008E4D03"/>
    <w:rsid w:val="008E6869"/>
    <w:rsid w:val="008F0C1C"/>
    <w:rsid w:val="008F1C04"/>
    <w:rsid w:val="008F24D4"/>
    <w:rsid w:val="008F2D69"/>
    <w:rsid w:val="008F409D"/>
    <w:rsid w:val="008F4691"/>
    <w:rsid w:val="008F5D92"/>
    <w:rsid w:val="009010BA"/>
    <w:rsid w:val="0090291C"/>
    <w:rsid w:val="00903875"/>
    <w:rsid w:val="0090397B"/>
    <w:rsid w:val="0090485F"/>
    <w:rsid w:val="0091071C"/>
    <w:rsid w:val="00915689"/>
    <w:rsid w:val="00921F50"/>
    <w:rsid w:val="00922061"/>
    <w:rsid w:val="00922811"/>
    <w:rsid w:val="00924092"/>
    <w:rsid w:val="00925A1A"/>
    <w:rsid w:val="00927909"/>
    <w:rsid w:val="00931215"/>
    <w:rsid w:val="00931FE4"/>
    <w:rsid w:val="009320CA"/>
    <w:rsid w:val="009361CB"/>
    <w:rsid w:val="0093766A"/>
    <w:rsid w:val="00947A98"/>
    <w:rsid w:val="0095026D"/>
    <w:rsid w:val="009543BF"/>
    <w:rsid w:val="0096084E"/>
    <w:rsid w:val="009630EE"/>
    <w:rsid w:val="009734F8"/>
    <w:rsid w:val="00981C11"/>
    <w:rsid w:val="0098241E"/>
    <w:rsid w:val="009850D1"/>
    <w:rsid w:val="00985F80"/>
    <w:rsid w:val="0099210E"/>
    <w:rsid w:val="0099278C"/>
    <w:rsid w:val="00993321"/>
    <w:rsid w:val="009955F0"/>
    <w:rsid w:val="009A02AD"/>
    <w:rsid w:val="009A2B0C"/>
    <w:rsid w:val="009B060A"/>
    <w:rsid w:val="009B0B86"/>
    <w:rsid w:val="009B63CC"/>
    <w:rsid w:val="009B67F5"/>
    <w:rsid w:val="009B7BEF"/>
    <w:rsid w:val="009B7EF9"/>
    <w:rsid w:val="009C6A7D"/>
    <w:rsid w:val="009D00CC"/>
    <w:rsid w:val="009D3603"/>
    <w:rsid w:val="009E09C7"/>
    <w:rsid w:val="009E44A8"/>
    <w:rsid w:val="009E4AE3"/>
    <w:rsid w:val="009E52A3"/>
    <w:rsid w:val="009E58C2"/>
    <w:rsid w:val="009E78F6"/>
    <w:rsid w:val="009F0EA0"/>
    <w:rsid w:val="00A02243"/>
    <w:rsid w:val="00A0386A"/>
    <w:rsid w:val="00A075B6"/>
    <w:rsid w:val="00A10441"/>
    <w:rsid w:val="00A10660"/>
    <w:rsid w:val="00A11FAC"/>
    <w:rsid w:val="00A139B1"/>
    <w:rsid w:val="00A15369"/>
    <w:rsid w:val="00A16A9C"/>
    <w:rsid w:val="00A209FE"/>
    <w:rsid w:val="00A3198D"/>
    <w:rsid w:val="00A37446"/>
    <w:rsid w:val="00A41E0C"/>
    <w:rsid w:val="00A42437"/>
    <w:rsid w:val="00A43691"/>
    <w:rsid w:val="00A44D7F"/>
    <w:rsid w:val="00A6029E"/>
    <w:rsid w:val="00A64426"/>
    <w:rsid w:val="00A6663B"/>
    <w:rsid w:val="00A678C0"/>
    <w:rsid w:val="00A703DB"/>
    <w:rsid w:val="00A712BA"/>
    <w:rsid w:val="00A767E0"/>
    <w:rsid w:val="00A837D2"/>
    <w:rsid w:val="00A92D25"/>
    <w:rsid w:val="00A94555"/>
    <w:rsid w:val="00A977B9"/>
    <w:rsid w:val="00AA66CC"/>
    <w:rsid w:val="00AB1350"/>
    <w:rsid w:val="00AB4112"/>
    <w:rsid w:val="00AC0C42"/>
    <w:rsid w:val="00AC32E8"/>
    <w:rsid w:val="00AC54D2"/>
    <w:rsid w:val="00AC7E40"/>
    <w:rsid w:val="00AD0B97"/>
    <w:rsid w:val="00AD23F2"/>
    <w:rsid w:val="00AD3891"/>
    <w:rsid w:val="00AD5D5E"/>
    <w:rsid w:val="00AE1B2C"/>
    <w:rsid w:val="00AE2D0A"/>
    <w:rsid w:val="00AE2E69"/>
    <w:rsid w:val="00AE6010"/>
    <w:rsid w:val="00AE7659"/>
    <w:rsid w:val="00AF147F"/>
    <w:rsid w:val="00AF6735"/>
    <w:rsid w:val="00AF7A92"/>
    <w:rsid w:val="00B04A03"/>
    <w:rsid w:val="00B04BC0"/>
    <w:rsid w:val="00B10075"/>
    <w:rsid w:val="00B13FCA"/>
    <w:rsid w:val="00B14BA7"/>
    <w:rsid w:val="00B153C9"/>
    <w:rsid w:val="00B17027"/>
    <w:rsid w:val="00B17F1D"/>
    <w:rsid w:val="00B205CA"/>
    <w:rsid w:val="00B2147C"/>
    <w:rsid w:val="00B25C38"/>
    <w:rsid w:val="00B263B5"/>
    <w:rsid w:val="00B27D8C"/>
    <w:rsid w:val="00B321BF"/>
    <w:rsid w:val="00B35E00"/>
    <w:rsid w:val="00B36E25"/>
    <w:rsid w:val="00B40523"/>
    <w:rsid w:val="00B40577"/>
    <w:rsid w:val="00B474C4"/>
    <w:rsid w:val="00B51499"/>
    <w:rsid w:val="00B54373"/>
    <w:rsid w:val="00B55433"/>
    <w:rsid w:val="00B5551F"/>
    <w:rsid w:val="00B5578F"/>
    <w:rsid w:val="00B562AD"/>
    <w:rsid w:val="00B65DA4"/>
    <w:rsid w:val="00B671FD"/>
    <w:rsid w:val="00B720A8"/>
    <w:rsid w:val="00B77ACD"/>
    <w:rsid w:val="00B81794"/>
    <w:rsid w:val="00B849C0"/>
    <w:rsid w:val="00B9644C"/>
    <w:rsid w:val="00BA6268"/>
    <w:rsid w:val="00BA6DBC"/>
    <w:rsid w:val="00BB2F45"/>
    <w:rsid w:val="00BC10C5"/>
    <w:rsid w:val="00BD3149"/>
    <w:rsid w:val="00BD4FCD"/>
    <w:rsid w:val="00BD526E"/>
    <w:rsid w:val="00BD607B"/>
    <w:rsid w:val="00BE0225"/>
    <w:rsid w:val="00BE047A"/>
    <w:rsid w:val="00BE2E10"/>
    <w:rsid w:val="00BF4CFF"/>
    <w:rsid w:val="00BF6052"/>
    <w:rsid w:val="00C044CB"/>
    <w:rsid w:val="00C04F0F"/>
    <w:rsid w:val="00C07E13"/>
    <w:rsid w:val="00C11103"/>
    <w:rsid w:val="00C11804"/>
    <w:rsid w:val="00C151C2"/>
    <w:rsid w:val="00C17B24"/>
    <w:rsid w:val="00C2599B"/>
    <w:rsid w:val="00C27C5A"/>
    <w:rsid w:val="00C35372"/>
    <w:rsid w:val="00C365B6"/>
    <w:rsid w:val="00C40019"/>
    <w:rsid w:val="00C41A63"/>
    <w:rsid w:val="00C51CFD"/>
    <w:rsid w:val="00C5498D"/>
    <w:rsid w:val="00C55AC0"/>
    <w:rsid w:val="00C55D3F"/>
    <w:rsid w:val="00C60F3B"/>
    <w:rsid w:val="00C71B41"/>
    <w:rsid w:val="00C746F7"/>
    <w:rsid w:val="00C77690"/>
    <w:rsid w:val="00C82DB4"/>
    <w:rsid w:val="00C91E13"/>
    <w:rsid w:val="00C93B92"/>
    <w:rsid w:val="00C941F4"/>
    <w:rsid w:val="00C943D2"/>
    <w:rsid w:val="00C94D9A"/>
    <w:rsid w:val="00C94E95"/>
    <w:rsid w:val="00CA0DF3"/>
    <w:rsid w:val="00CA1480"/>
    <w:rsid w:val="00CA5E4E"/>
    <w:rsid w:val="00CA75C8"/>
    <w:rsid w:val="00CB07EE"/>
    <w:rsid w:val="00CB0A92"/>
    <w:rsid w:val="00CB76DE"/>
    <w:rsid w:val="00CC0F32"/>
    <w:rsid w:val="00CC1404"/>
    <w:rsid w:val="00CC2F9A"/>
    <w:rsid w:val="00CC4864"/>
    <w:rsid w:val="00CC4974"/>
    <w:rsid w:val="00CC4DD7"/>
    <w:rsid w:val="00CC4ED6"/>
    <w:rsid w:val="00CD1A79"/>
    <w:rsid w:val="00CD4C2F"/>
    <w:rsid w:val="00CD5708"/>
    <w:rsid w:val="00CD60FC"/>
    <w:rsid w:val="00CE335C"/>
    <w:rsid w:val="00CE63A4"/>
    <w:rsid w:val="00D01041"/>
    <w:rsid w:val="00D016BE"/>
    <w:rsid w:val="00D01A87"/>
    <w:rsid w:val="00D03978"/>
    <w:rsid w:val="00D03DC7"/>
    <w:rsid w:val="00D13C56"/>
    <w:rsid w:val="00D175C2"/>
    <w:rsid w:val="00D20359"/>
    <w:rsid w:val="00D222E1"/>
    <w:rsid w:val="00D24931"/>
    <w:rsid w:val="00D31171"/>
    <w:rsid w:val="00D31C5F"/>
    <w:rsid w:val="00D36ACF"/>
    <w:rsid w:val="00D372EA"/>
    <w:rsid w:val="00D40F67"/>
    <w:rsid w:val="00D42DDC"/>
    <w:rsid w:val="00D46643"/>
    <w:rsid w:val="00D55862"/>
    <w:rsid w:val="00D606AE"/>
    <w:rsid w:val="00D609E0"/>
    <w:rsid w:val="00D63915"/>
    <w:rsid w:val="00D65053"/>
    <w:rsid w:val="00D75150"/>
    <w:rsid w:val="00D86878"/>
    <w:rsid w:val="00D907E9"/>
    <w:rsid w:val="00D95342"/>
    <w:rsid w:val="00DA09DD"/>
    <w:rsid w:val="00DA3EE0"/>
    <w:rsid w:val="00DB7B21"/>
    <w:rsid w:val="00DC6D41"/>
    <w:rsid w:val="00DD56DC"/>
    <w:rsid w:val="00DE0F7D"/>
    <w:rsid w:val="00DE4C78"/>
    <w:rsid w:val="00DF0A9C"/>
    <w:rsid w:val="00DF5508"/>
    <w:rsid w:val="00DF5B6F"/>
    <w:rsid w:val="00DF5EB9"/>
    <w:rsid w:val="00DF7597"/>
    <w:rsid w:val="00DF7C7A"/>
    <w:rsid w:val="00E003CB"/>
    <w:rsid w:val="00E01789"/>
    <w:rsid w:val="00E06812"/>
    <w:rsid w:val="00E137C7"/>
    <w:rsid w:val="00E139A6"/>
    <w:rsid w:val="00E14BFB"/>
    <w:rsid w:val="00E152A6"/>
    <w:rsid w:val="00E16391"/>
    <w:rsid w:val="00E27DED"/>
    <w:rsid w:val="00E32932"/>
    <w:rsid w:val="00E416D3"/>
    <w:rsid w:val="00E4191A"/>
    <w:rsid w:val="00E42599"/>
    <w:rsid w:val="00E42B1F"/>
    <w:rsid w:val="00E47D18"/>
    <w:rsid w:val="00E57C75"/>
    <w:rsid w:val="00E60ADF"/>
    <w:rsid w:val="00E617B9"/>
    <w:rsid w:val="00E61818"/>
    <w:rsid w:val="00E63041"/>
    <w:rsid w:val="00E63210"/>
    <w:rsid w:val="00E63410"/>
    <w:rsid w:val="00E6516E"/>
    <w:rsid w:val="00E66737"/>
    <w:rsid w:val="00E6688D"/>
    <w:rsid w:val="00E7099A"/>
    <w:rsid w:val="00E72B93"/>
    <w:rsid w:val="00E76560"/>
    <w:rsid w:val="00E76BA9"/>
    <w:rsid w:val="00E77FBF"/>
    <w:rsid w:val="00E823B0"/>
    <w:rsid w:val="00E8366D"/>
    <w:rsid w:val="00E8529B"/>
    <w:rsid w:val="00E87801"/>
    <w:rsid w:val="00E91401"/>
    <w:rsid w:val="00E92CE2"/>
    <w:rsid w:val="00E96B1A"/>
    <w:rsid w:val="00EA04F1"/>
    <w:rsid w:val="00EA2065"/>
    <w:rsid w:val="00EA2F99"/>
    <w:rsid w:val="00EA5315"/>
    <w:rsid w:val="00EA7032"/>
    <w:rsid w:val="00EA70FC"/>
    <w:rsid w:val="00EB7FDF"/>
    <w:rsid w:val="00ED2D5B"/>
    <w:rsid w:val="00ED54D7"/>
    <w:rsid w:val="00EE3C6C"/>
    <w:rsid w:val="00EE4022"/>
    <w:rsid w:val="00EE60E1"/>
    <w:rsid w:val="00EF114F"/>
    <w:rsid w:val="00EF4B16"/>
    <w:rsid w:val="00F0406C"/>
    <w:rsid w:val="00F06B0C"/>
    <w:rsid w:val="00F10037"/>
    <w:rsid w:val="00F126DD"/>
    <w:rsid w:val="00F24F78"/>
    <w:rsid w:val="00F270F2"/>
    <w:rsid w:val="00F30803"/>
    <w:rsid w:val="00F31627"/>
    <w:rsid w:val="00F42454"/>
    <w:rsid w:val="00F45483"/>
    <w:rsid w:val="00F515A6"/>
    <w:rsid w:val="00F525C3"/>
    <w:rsid w:val="00F547DD"/>
    <w:rsid w:val="00F56B15"/>
    <w:rsid w:val="00F612C8"/>
    <w:rsid w:val="00F65C14"/>
    <w:rsid w:val="00F7102A"/>
    <w:rsid w:val="00F826FE"/>
    <w:rsid w:val="00F82869"/>
    <w:rsid w:val="00F83220"/>
    <w:rsid w:val="00F83846"/>
    <w:rsid w:val="00F85035"/>
    <w:rsid w:val="00F85379"/>
    <w:rsid w:val="00F8790F"/>
    <w:rsid w:val="00F87D04"/>
    <w:rsid w:val="00F90C52"/>
    <w:rsid w:val="00F91AC5"/>
    <w:rsid w:val="00F95A50"/>
    <w:rsid w:val="00F96B96"/>
    <w:rsid w:val="00FA0E63"/>
    <w:rsid w:val="00FA14DB"/>
    <w:rsid w:val="00FA676C"/>
    <w:rsid w:val="00FB0B7F"/>
    <w:rsid w:val="00FB0E60"/>
    <w:rsid w:val="00FB4128"/>
    <w:rsid w:val="00FB52A5"/>
    <w:rsid w:val="00FB59B7"/>
    <w:rsid w:val="00FC363C"/>
    <w:rsid w:val="00FD51B8"/>
    <w:rsid w:val="00FE2299"/>
    <w:rsid w:val="00FE2371"/>
    <w:rsid w:val="00FE4A9C"/>
    <w:rsid w:val="00FE5B8D"/>
    <w:rsid w:val="00FF6C58"/>
    <w:rsid w:val="00FF729A"/>
    <w:rsid w:val="00FF7B1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BCFC9"/>
  <w15:docId w15:val="{D5934426-0A9C-4071-82C1-0F6E0794C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76A4"/>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qFormat/>
    <w:rsid w:val="003F7F3E"/>
    <w:pPr>
      <w:numPr>
        <w:numId w:val="2"/>
      </w:numPr>
      <w:spacing w:before="240" w:after="120" w:line="360" w:lineRule="auto"/>
      <w:outlineLvl w:val="0"/>
    </w:pPr>
    <w:rPr>
      <w:b/>
      <w:sz w:val="28"/>
      <w:szCs w:val="28"/>
    </w:rPr>
  </w:style>
  <w:style w:type="paragraph" w:styleId="Heading2">
    <w:name w:val="heading 2"/>
    <w:basedOn w:val="Normal"/>
    <w:link w:val="Heading2Char"/>
    <w:qFormat/>
    <w:rsid w:val="001C49F9"/>
    <w:pPr>
      <w:numPr>
        <w:ilvl w:val="1"/>
        <w:numId w:val="2"/>
      </w:numPr>
      <w:spacing w:before="240" w:after="120" w:line="360" w:lineRule="auto"/>
      <w:ind w:left="578" w:hanging="578"/>
      <w:outlineLvl w:val="1"/>
    </w:pPr>
    <w:rPr>
      <w:b/>
    </w:rPr>
  </w:style>
  <w:style w:type="paragraph" w:styleId="Heading3">
    <w:name w:val="heading 3"/>
    <w:basedOn w:val="Normal"/>
    <w:link w:val="Heading3Char"/>
    <w:qFormat/>
    <w:rsid w:val="006976A4"/>
    <w:pPr>
      <w:numPr>
        <w:ilvl w:val="2"/>
        <w:numId w:val="2"/>
      </w:numPr>
      <w:spacing w:before="240" w:line="360" w:lineRule="auto"/>
      <w:outlineLvl w:val="2"/>
    </w:pPr>
    <w:rPr>
      <w:b/>
    </w:rPr>
  </w:style>
  <w:style w:type="paragraph" w:styleId="Heading4">
    <w:name w:val="heading 4"/>
    <w:basedOn w:val="Normal"/>
    <w:next w:val="Normal"/>
    <w:link w:val="Heading4Char"/>
    <w:qFormat/>
    <w:rsid w:val="006976A4"/>
    <w:pPr>
      <w:numPr>
        <w:ilvl w:val="3"/>
        <w:numId w:val="2"/>
      </w:numPr>
      <w:spacing w:before="240" w:line="360" w:lineRule="auto"/>
      <w:outlineLvl w:val="3"/>
    </w:pPr>
  </w:style>
  <w:style w:type="paragraph" w:styleId="Heading5">
    <w:name w:val="heading 5"/>
    <w:basedOn w:val="Normal"/>
    <w:next w:val="Normal"/>
    <w:link w:val="Heading5Char"/>
    <w:qFormat/>
    <w:rsid w:val="006976A4"/>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6976A4"/>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6976A4"/>
    <w:pPr>
      <w:numPr>
        <w:ilvl w:val="6"/>
        <w:numId w:val="1"/>
      </w:numPr>
      <w:spacing w:before="240" w:after="60"/>
      <w:outlineLvl w:val="6"/>
    </w:pPr>
  </w:style>
  <w:style w:type="paragraph" w:styleId="Heading8">
    <w:name w:val="heading 8"/>
    <w:basedOn w:val="Normal"/>
    <w:next w:val="Normal"/>
    <w:link w:val="Heading8Char"/>
    <w:qFormat/>
    <w:rsid w:val="006976A4"/>
    <w:pPr>
      <w:numPr>
        <w:ilvl w:val="7"/>
        <w:numId w:val="1"/>
      </w:numPr>
      <w:spacing w:before="240" w:after="60"/>
      <w:outlineLvl w:val="7"/>
    </w:pPr>
    <w:rPr>
      <w:i/>
      <w:iCs/>
    </w:rPr>
  </w:style>
  <w:style w:type="paragraph" w:styleId="Heading9">
    <w:name w:val="heading 9"/>
    <w:basedOn w:val="Normal"/>
    <w:next w:val="Normal"/>
    <w:link w:val="Heading9Char"/>
    <w:qFormat/>
    <w:rsid w:val="006976A4"/>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F7F3E"/>
    <w:rPr>
      <w:rFonts w:ascii="Times New Roman" w:eastAsia="Times New Roman" w:hAnsi="Times New Roman" w:cs="Times New Roman"/>
      <w:b/>
      <w:sz w:val="28"/>
      <w:szCs w:val="28"/>
      <w:lang w:val="en-GB"/>
    </w:rPr>
  </w:style>
  <w:style w:type="character" w:customStyle="1" w:styleId="Heading2Char">
    <w:name w:val="Heading 2 Char"/>
    <w:basedOn w:val="DefaultParagraphFont"/>
    <w:link w:val="Heading2"/>
    <w:rsid w:val="001C49F9"/>
    <w:rPr>
      <w:rFonts w:ascii="Times New Roman" w:eastAsia="Times New Roman" w:hAnsi="Times New Roman" w:cs="Times New Roman"/>
      <w:b/>
      <w:sz w:val="24"/>
      <w:szCs w:val="24"/>
      <w:lang w:val="en-GB"/>
    </w:rPr>
  </w:style>
  <w:style w:type="character" w:customStyle="1" w:styleId="Heading3Char">
    <w:name w:val="Heading 3 Char"/>
    <w:basedOn w:val="DefaultParagraphFont"/>
    <w:link w:val="Heading3"/>
    <w:rsid w:val="006976A4"/>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6976A4"/>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6976A4"/>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6976A4"/>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6976A4"/>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6976A4"/>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6976A4"/>
    <w:rPr>
      <w:rFonts w:ascii="Arial" w:eastAsia="Times New Roman" w:hAnsi="Arial" w:cs="Arial"/>
      <w:lang w:val="en-GB"/>
    </w:rPr>
  </w:style>
  <w:style w:type="paragraph" w:styleId="Header">
    <w:name w:val="header"/>
    <w:basedOn w:val="Normal"/>
    <w:link w:val="HeaderChar"/>
    <w:uiPriority w:val="99"/>
    <w:rsid w:val="006976A4"/>
    <w:pPr>
      <w:tabs>
        <w:tab w:val="center" w:pos="4153"/>
        <w:tab w:val="right" w:pos="8306"/>
      </w:tabs>
    </w:pPr>
  </w:style>
  <w:style w:type="character" w:customStyle="1" w:styleId="HeaderChar">
    <w:name w:val="Header Char"/>
    <w:basedOn w:val="DefaultParagraphFont"/>
    <w:link w:val="Header"/>
    <w:uiPriority w:val="99"/>
    <w:rsid w:val="006976A4"/>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6976A4"/>
    <w:rPr>
      <w:szCs w:val="20"/>
    </w:rPr>
  </w:style>
  <w:style w:type="paragraph" w:customStyle="1" w:styleId="1TeksCharChar">
    <w:name w:val="1_Teks Char Char"/>
    <w:basedOn w:val="Normal"/>
    <w:link w:val="1TeksCharCharChar"/>
    <w:rsid w:val="006976A4"/>
    <w:pPr>
      <w:spacing w:before="120" w:after="120" w:line="360" w:lineRule="auto"/>
      <w:jc w:val="both"/>
    </w:pPr>
  </w:style>
  <w:style w:type="character" w:customStyle="1" w:styleId="1TeksCharCharChar">
    <w:name w:val="1_Teks Char Char Char"/>
    <w:link w:val="1TeksCharChar"/>
    <w:rsid w:val="006976A4"/>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6976A4"/>
    <w:pPr>
      <w:tabs>
        <w:tab w:val="right" w:leader="dot" w:pos="9347"/>
      </w:tabs>
      <w:spacing w:line="360" w:lineRule="auto"/>
    </w:pPr>
    <w:rPr>
      <w:b/>
      <w:sz w:val="28"/>
    </w:rPr>
  </w:style>
  <w:style w:type="paragraph" w:styleId="TOC2">
    <w:name w:val="toc 2"/>
    <w:basedOn w:val="Normal"/>
    <w:next w:val="Normal"/>
    <w:autoRedefine/>
    <w:uiPriority w:val="39"/>
    <w:rsid w:val="006976A4"/>
    <w:pPr>
      <w:spacing w:line="360" w:lineRule="auto"/>
      <w:ind w:left="238"/>
    </w:pPr>
    <w:rPr>
      <w:b/>
    </w:rPr>
  </w:style>
  <w:style w:type="paragraph" w:styleId="TOC3">
    <w:name w:val="toc 3"/>
    <w:basedOn w:val="Normal"/>
    <w:next w:val="Normal"/>
    <w:autoRedefine/>
    <w:uiPriority w:val="39"/>
    <w:rsid w:val="006976A4"/>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6976A4"/>
    <w:pPr>
      <w:ind w:left="284" w:hanging="284"/>
      <w:jc w:val="left"/>
    </w:pPr>
  </w:style>
  <w:style w:type="character" w:customStyle="1" w:styleId="1VerwysingsChar">
    <w:name w:val="1_Verwysings Char"/>
    <w:basedOn w:val="1TeksCharCharChar"/>
    <w:link w:val="1Verwysings"/>
    <w:rsid w:val="006976A4"/>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6976A4"/>
    <w:pPr>
      <w:spacing w:line="240" w:lineRule="auto"/>
      <w:jc w:val="left"/>
    </w:pPr>
    <w:rPr>
      <w:rFonts w:ascii="Arial" w:hAnsi="Arial"/>
      <w:sz w:val="16"/>
      <w:szCs w:val="16"/>
    </w:rPr>
  </w:style>
  <w:style w:type="character" w:customStyle="1" w:styleId="1TableTextChar">
    <w:name w:val="1_Table Text Char"/>
    <w:link w:val="1TableText"/>
    <w:rsid w:val="006976A4"/>
    <w:rPr>
      <w:rFonts w:ascii="Arial" w:eastAsia="Times New Roman" w:hAnsi="Arial" w:cs="Times New Roman"/>
      <w:sz w:val="16"/>
      <w:szCs w:val="16"/>
      <w:lang w:val="en-GB"/>
    </w:rPr>
  </w:style>
  <w:style w:type="paragraph" w:styleId="FootnoteText">
    <w:name w:val="footnote text"/>
    <w:basedOn w:val="Normal"/>
    <w:link w:val="FootnoteTextChar"/>
    <w:semiHidden/>
    <w:rsid w:val="006976A4"/>
    <w:rPr>
      <w:sz w:val="20"/>
      <w:szCs w:val="20"/>
    </w:rPr>
  </w:style>
  <w:style w:type="character" w:customStyle="1" w:styleId="FootnoteTextChar">
    <w:name w:val="Footnote Text Char"/>
    <w:basedOn w:val="DefaultParagraphFont"/>
    <w:link w:val="FootnoteText"/>
    <w:semiHidden/>
    <w:rsid w:val="006976A4"/>
    <w:rPr>
      <w:rFonts w:ascii="Times New Roman" w:eastAsia="Times New Roman" w:hAnsi="Times New Roman" w:cs="Times New Roman"/>
      <w:sz w:val="20"/>
      <w:szCs w:val="20"/>
      <w:lang w:val="en-GB"/>
    </w:rPr>
  </w:style>
  <w:style w:type="character" w:styleId="FootnoteReference">
    <w:name w:val="footnote reference"/>
    <w:semiHidden/>
    <w:rsid w:val="006976A4"/>
    <w:rPr>
      <w:vertAlign w:val="superscript"/>
    </w:rPr>
  </w:style>
  <w:style w:type="paragraph" w:customStyle="1" w:styleId="1Footnote">
    <w:name w:val="1_Footnote"/>
    <w:basedOn w:val="1TeksCharChar"/>
    <w:link w:val="1FootnoteChar"/>
    <w:rsid w:val="006976A4"/>
    <w:pPr>
      <w:spacing w:after="0"/>
    </w:pPr>
    <w:rPr>
      <w:rFonts w:ascii="Arial" w:hAnsi="Arial"/>
      <w:sz w:val="12"/>
      <w:szCs w:val="16"/>
    </w:rPr>
  </w:style>
  <w:style w:type="character" w:customStyle="1" w:styleId="1FootnoteChar">
    <w:name w:val="1_Footnote Char"/>
    <w:link w:val="1Footnote"/>
    <w:rsid w:val="006976A4"/>
    <w:rPr>
      <w:rFonts w:ascii="Arial" w:eastAsia="Times New Roman" w:hAnsi="Arial" w:cs="Times New Roman"/>
      <w:sz w:val="12"/>
      <w:szCs w:val="16"/>
      <w:lang w:val="en-GB"/>
    </w:rPr>
  </w:style>
  <w:style w:type="paragraph" w:styleId="TOC4">
    <w:name w:val="toc 4"/>
    <w:basedOn w:val="Normal"/>
    <w:next w:val="Normal"/>
    <w:autoRedefine/>
    <w:uiPriority w:val="39"/>
    <w:rsid w:val="006976A4"/>
    <w:pPr>
      <w:spacing w:line="360" w:lineRule="auto"/>
      <w:ind w:left="720"/>
    </w:pPr>
  </w:style>
  <w:style w:type="paragraph" w:customStyle="1" w:styleId="1Figurecaption">
    <w:name w:val="1_Figure caption"/>
    <w:basedOn w:val="1TeksCharChar"/>
    <w:next w:val="1TeksCharChar"/>
    <w:link w:val="1FigurecaptionChar"/>
    <w:autoRedefine/>
    <w:rsid w:val="006976A4"/>
    <w:pPr>
      <w:tabs>
        <w:tab w:val="num" w:pos="1008"/>
      </w:tabs>
      <w:spacing w:before="60"/>
      <w:jc w:val="left"/>
    </w:pPr>
    <w:rPr>
      <w:sz w:val="20"/>
    </w:rPr>
  </w:style>
  <w:style w:type="character" w:customStyle="1" w:styleId="1FigurecaptionChar">
    <w:name w:val="1_Figure caption Char"/>
    <w:basedOn w:val="1TeksCharCharChar"/>
    <w:link w:val="1Figurecaption"/>
    <w:rsid w:val="006976A4"/>
    <w:rPr>
      <w:rFonts w:ascii="Times New Roman" w:eastAsia="Times New Roman" w:hAnsi="Times New Roman" w:cs="Times New Roman"/>
      <w:sz w:val="20"/>
      <w:szCs w:val="24"/>
      <w:lang w:val="en-GB"/>
    </w:rPr>
  </w:style>
  <w:style w:type="character" w:styleId="CommentReference">
    <w:name w:val="annotation reference"/>
    <w:semiHidden/>
    <w:rsid w:val="006976A4"/>
    <w:rPr>
      <w:sz w:val="16"/>
      <w:szCs w:val="16"/>
    </w:rPr>
  </w:style>
  <w:style w:type="paragraph" w:styleId="CommentText">
    <w:name w:val="annotation text"/>
    <w:basedOn w:val="Normal"/>
    <w:link w:val="CommentTextChar"/>
    <w:semiHidden/>
    <w:rsid w:val="006976A4"/>
    <w:rPr>
      <w:sz w:val="20"/>
      <w:szCs w:val="20"/>
    </w:rPr>
  </w:style>
  <w:style w:type="character" w:customStyle="1" w:styleId="CommentTextChar">
    <w:name w:val="Comment Text Char"/>
    <w:basedOn w:val="DefaultParagraphFont"/>
    <w:link w:val="CommentText"/>
    <w:semiHidden/>
    <w:rsid w:val="006976A4"/>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6976A4"/>
    <w:rPr>
      <w:b/>
      <w:bCs/>
    </w:rPr>
  </w:style>
  <w:style w:type="character" w:customStyle="1" w:styleId="CommentSubjectChar">
    <w:name w:val="Comment Subject Char"/>
    <w:basedOn w:val="CommentTextChar"/>
    <w:link w:val="CommentSubject"/>
    <w:semiHidden/>
    <w:rsid w:val="006976A4"/>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6976A4"/>
    <w:rPr>
      <w:rFonts w:ascii="Tahoma" w:hAnsi="Tahoma" w:cs="Tahoma"/>
      <w:sz w:val="16"/>
      <w:szCs w:val="16"/>
    </w:rPr>
  </w:style>
  <w:style w:type="character" w:customStyle="1" w:styleId="BalloonTextChar">
    <w:name w:val="Balloon Text Char"/>
    <w:basedOn w:val="DefaultParagraphFont"/>
    <w:link w:val="BalloonText"/>
    <w:semiHidden/>
    <w:rsid w:val="006976A4"/>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6976A4"/>
    <w:pPr>
      <w:numPr>
        <w:numId w:val="11"/>
      </w:numPr>
      <w:spacing w:after="0"/>
    </w:pPr>
  </w:style>
  <w:style w:type="character" w:customStyle="1" w:styleId="1FirstbulletCharChar">
    <w:name w:val="1_First bullet Char Char"/>
    <w:basedOn w:val="1TeksCharCharChar"/>
    <w:link w:val="1Firstbullet"/>
    <w:rsid w:val="006976A4"/>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6976A4"/>
    <w:pPr>
      <w:shd w:val="clear" w:color="auto" w:fill="000080"/>
    </w:pPr>
    <w:rPr>
      <w:rFonts w:ascii="Tahoma" w:hAnsi="Tahoma" w:cs="Tahoma"/>
    </w:rPr>
  </w:style>
  <w:style w:type="character" w:customStyle="1" w:styleId="DocumentMapChar">
    <w:name w:val="Document Map Char"/>
    <w:basedOn w:val="DefaultParagraphFont"/>
    <w:link w:val="DocumentMap"/>
    <w:semiHidden/>
    <w:rsid w:val="006976A4"/>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6976A4"/>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6976A4"/>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6976A4"/>
    <w:rPr>
      <w:sz w:val="20"/>
      <w:szCs w:val="20"/>
    </w:rPr>
  </w:style>
  <w:style w:type="character" w:customStyle="1" w:styleId="EndnoteTextChar">
    <w:name w:val="Endnote Text Char"/>
    <w:basedOn w:val="DefaultParagraphFont"/>
    <w:link w:val="EndnoteText"/>
    <w:semiHidden/>
    <w:rsid w:val="006976A4"/>
    <w:rPr>
      <w:rFonts w:ascii="Times New Roman" w:eastAsia="Times New Roman" w:hAnsi="Times New Roman" w:cs="Times New Roman"/>
      <w:sz w:val="20"/>
      <w:szCs w:val="20"/>
      <w:lang w:val="en-GB"/>
    </w:rPr>
  </w:style>
  <w:style w:type="character" w:styleId="EndnoteReference">
    <w:name w:val="endnote reference"/>
    <w:semiHidden/>
    <w:rsid w:val="006976A4"/>
    <w:rPr>
      <w:vertAlign w:val="superscript"/>
    </w:rPr>
  </w:style>
  <w:style w:type="table" w:styleId="TableGrid">
    <w:name w:val="Table Grid"/>
    <w:basedOn w:val="TableNormal"/>
    <w:rsid w:val="006976A4"/>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6976A4"/>
    <w:pPr>
      <w:spacing w:before="60" w:after="60"/>
    </w:pPr>
  </w:style>
  <w:style w:type="character" w:customStyle="1" w:styleId="1FormulawheretextChar">
    <w:name w:val="1_Formula where text Char"/>
    <w:link w:val="1Formulawheretext"/>
    <w:rsid w:val="006976A4"/>
    <w:rPr>
      <w:rFonts w:ascii="Times New Roman" w:eastAsia="Times New Roman" w:hAnsi="Times New Roman" w:cs="Times New Roman"/>
      <w:sz w:val="24"/>
      <w:szCs w:val="24"/>
      <w:lang w:val="en-GB"/>
    </w:rPr>
  </w:style>
  <w:style w:type="paragraph" w:styleId="Caption">
    <w:name w:val="caption"/>
    <w:basedOn w:val="Normal"/>
    <w:next w:val="Normal"/>
    <w:qFormat/>
    <w:rsid w:val="006976A4"/>
    <w:pPr>
      <w:spacing w:before="60" w:after="60"/>
    </w:pPr>
    <w:rPr>
      <w:bCs/>
      <w:sz w:val="20"/>
      <w:szCs w:val="20"/>
    </w:rPr>
  </w:style>
  <w:style w:type="paragraph" w:styleId="TableofFigures">
    <w:name w:val="table of figures"/>
    <w:basedOn w:val="Normal"/>
    <w:next w:val="Normal"/>
    <w:uiPriority w:val="99"/>
    <w:rsid w:val="006976A4"/>
    <w:pPr>
      <w:spacing w:line="360" w:lineRule="auto"/>
      <w:ind w:left="1191" w:hanging="1191"/>
    </w:pPr>
  </w:style>
  <w:style w:type="character" w:styleId="Hyperlink">
    <w:name w:val="Hyperlink"/>
    <w:uiPriority w:val="99"/>
    <w:rsid w:val="006976A4"/>
    <w:rPr>
      <w:color w:val="0000FF"/>
      <w:u w:val="single"/>
    </w:rPr>
  </w:style>
  <w:style w:type="character" w:customStyle="1" w:styleId="small2">
    <w:name w:val="small2"/>
    <w:rsid w:val="006976A4"/>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6976A4"/>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6976A4"/>
    <w:pPr>
      <w:spacing w:before="60" w:after="0" w:line="240" w:lineRule="auto"/>
      <w:jc w:val="right"/>
    </w:pPr>
    <w:rPr>
      <w:sz w:val="18"/>
      <w:szCs w:val="20"/>
    </w:rPr>
  </w:style>
  <w:style w:type="character" w:customStyle="1" w:styleId="1FigureTablesourceChar">
    <w:name w:val="1_Figure/Table source Char"/>
    <w:link w:val="1FigureTablesource"/>
    <w:rsid w:val="006976A4"/>
    <w:rPr>
      <w:rFonts w:ascii="Times New Roman" w:eastAsia="Times New Roman" w:hAnsi="Times New Roman" w:cs="Times New Roman"/>
      <w:sz w:val="18"/>
      <w:szCs w:val="20"/>
      <w:lang w:val="en-GB"/>
    </w:rPr>
  </w:style>
  <w:style w:type="paragraph" w:customStyle="1" w:styleId="1Numberedlist">
    <w:name w:val="1_Numbered list"/>
    <w:basedOn w:val="1Firstbullet"/>
    <w:rsid w:val="006976A4"/>
    <w:pPr>
      <w:numPr>
        <w:numId w:val="4"/>
      </w:numPr>
      <w:spacing w:after="120"/>
      <w:ind w:left="641" w:hanging="357"/>
    </w:pPr>
  </w:style>
  <w:style w:type="character" w:styleId="Strong">
    <w:name w:val="Strong"/>
    <w:qFormat/>
    <w:rsid w:val="006976A4"/>
    <w:rPr>
      <w:b/>
      <w:bCs/>
    </w:rPr>
  </w:style>
  <w:style w:type="numbering" w:styleId="111111">
    <w:name w:val="Outline List 2"/>
    <w:basedOn w:val="NoList"/>
    <w:rsid w:val="006976A4"/>
  </w:style>
  <w:style w:type="paragraph" w:styleId="HTMLPreformatted">
    <w:name w:val="HTML Preformatted"/>
    <w:basedOn w:val="Normal"/>
    <w:link w:val="HTMLPreformattedChar"/>
    <w:rsid w:val="006976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6976A4"/>
    <w:rPr>
      <w:rFonts w:ascii="Courier New" w:eastAsia="Times New Roman" w:hAnsi="Courier New" w:cs="Courier New"/>
      <w:sz w:val="20"/>
      <w:szCs w:val="20"/>
      <w:lang w:val="en-GB" w:eastAsia="en-GB"/>
    </w:rPr>
  </w:style>
  <w:style w:type="character" w:styleId="Emphasis">
    <w:name w:val="Emphasis"/>
    <w:qFormat/>
    <w:rsid w:val="006976A4"/>
    <w:rPr>
      <w:b/>
      <w:bCs/>
      <w:i/>
      <w:iCs/>
    </w:rPr>
  </w:style>
  <w:style w:type="paragraph" w:customStyle="1" w:styleId="1TextComputer">
    <w:name w:val="1_Text_Computer"/>
    <w:basedOn w:val="1TeksCharChar"/>
    <w:link w:val="1TextComputerChar"/>
    <w:rsid w:val="006976A4"/>
    <w:rPr>
      <w:rFonts w:ascii="Courier" w:hAnsi="Courier"/>
    </w:rPr>
  </w:style>
  <w:style w:type="character" w:customStyle="1" w:styleId="1TextComputerChar">
    <w:name w:val="1_Text_Computer Char"/>
    <w:link w:val="1TextComputer"/>
    <w:rsid w:val="006976A4"/>
    <w:rPr>
      <w:rFonts w:ascii="Courier" w:eastAsia="Times New Roman" w:hAnsi="Courier" w:cs="Times New Roman"/>
      <w:sz w:val="24"/>
      <w:szCs w:val="24"/>
      <w:lang w:val="en-GB"/>
    </w:rPr>
  </w:style>
  <w:style w:type="paragraph" w:styleId="TOC5">
    <w:name w:val="toc 5"/>
    <w:basedOn w:val="Normal"/>
    <w:next w:val="Normal"/>
    <w:autoRedefine/>
    <w:semiHidden/>
    <w:rsid w:val="006976A4"/>
    <w:pPr>
      <w:ind w:left="960"/>
    </w:pPr>
    <w:rPr>
      <w:lang w:eastAsia="en-GB"/>
    </w:rPr>
  </w:style>
  <w:style w:type="paragraph" w:styleId="TOC6">
    <w:name w:val="toc 6"/>
    <w:basedOn w:val="Normal"/>
    <w:next w:val="Normal"/>
    <w:autoRedefine/>
    <w:semiHidden/>
    <w:rsid w:val="006976A4"/>
    <w:pPr>
      <w:ind w:left="1200"/>
    </w:pPr>
    <w:rPr>
      <w:lang w:eastAsia="en-GB"/>
    </w:rPr>
  </w:style>
  <w:style w:type="paragraph" w:styleId="TOC7">
    <w:name w:val="toc 7"/>
    <w:basedOn w:val="Normal"/>
    <w:next w:val="Normal"/>
    <w:autoRedefine/>
    <w:semiHidden/>
    <w:rsid w:val="006976A4"/>
    <w:pPr>
      <w:ind w:left="1440"/>
    </w:pPr>
    <w:rPr>
      <w:lang w:eastAsia="en-GB"/>
    </w:rPr>
  </w:style>
  <w:style w:type="paragraph" w:styleId="TOC8">
    <w:name w:val="toc 8"/>
    <w:basedOn w:val="Normal"/>
    <w:next w:val="Normal"/>
    <w:autoRedefine/>
    <w:semiHidden/>
    <w:rsid w:val="006976A4"/>
    <w:pPr>
      <w:ind w:left="1680"/>
    </w:pPr>
    <w:rPr>
      <w:lang w:eastAsia="en-GB"/>
    </w:rPr>
  </w:style>
  <w:style w:type="paragraph" w:styleId="TOC9">
    <w:name w:val="toc 9"/>
    <w:basedOn w:val="Normal"/>
    <w:next w:val="Normal"/>
    <w:autoRedefine/>
    <w:semiHidden/>
    <w:rsid w:val="006976A4"/>
    <w:pPr>
      <w:ind w:left="1920"/>
    </w:pPr>
    <w:rPr>
      <w:lang w:eastAsia="en-GB"/>
    </w:rPr>
  </w:style>
  <w:style w:type="paragraph" w:styleId="BodyText">
    <w:name w:val="Body Text"/>
    <w:basedOn w:val="Normal"/>
    <w:link w:val="BodyTextChar"/>
    <w:rsid w:val="006976A4"/>
    <w:pPr>
      <w:jc w:val="both"/>
    </w:pPr>
    <w:rPr>
      <w:sz w:val="20"/>
      <w:szCs w:val="20"/>
    </w:rPr>
  </w:style>
  <w:style w:type="character" w:customStyle="1" w:styleId="BodyTextChar">
    <w:name w:val="Body Text Char"/>
    <w:basedOn w:val="DefaultParagraphFont"/>
    <w:link w:val="BodyText"/>
    <w:rsid w:val="006976A4"/>
    <w:rPr>
      <w:rFonts w:ascii="Times New Roman" w:eastAsia="Times New Roman" w:hAnsi="Times New Roman" w:cs="Times New Roman"/>
      <w:sz w:val="20"/>
      <w:szCs w:val="20"/>
      <w:lang w:val="en-GB"/>
    </w:rPr>
  </w:style>
  <w:style w:type="paragraph" w:styleId="BodyText2">
    <w:name w:val="Body Text 2"/>
    <w:basedOn w:val="Normal"/>
    <w:link w:val="BodyText2Char"/>
    <w:rsid w:val="006976A4"/>
    <w:pPr>
      <w:spacing w:after="120" w:line="480" w:lineRule="auto"/>
    </w:pPr>
  </w:style>
  <w:style w:type="character" w:customStyle="1" w:styleId="BodyText2Char">
    <w:name w:val="Body Text 2 Char"/>
    <w:basedOn w:val="DefaultParagraphFont"/>
    <w:link w:val="BodyText2"/>
    <w:rsid w:val="006976A4"/>
    <w:rPr>
      <w:rFonts w:ascii="Times New Roman" w:eastAsia="Times New Roman" w:hAnsi="Times New Roman" w:cs="Times New Roman"/>
      <w:sz w:val="24"/>
      <w:szCs w:val="24"/>
      <w:lang w:val="en-GB"/>
    </w:rPr>
  </w:style>
  <w:style w:type="character" w:customStyle="1" w:styleId="artcopy5">
    <w:name w:val="artcopy5"/>
    <w:rsid w:val="006976A4"/>
    <w:rPr>
      <w:strike w:val="0"/>
      <w:dstrike w:val="0"/>
      <w:color w:val="333333"/>
      <w:sz w:val="24"/>
      <w:szCs w:val="24"/>
      <w:u w:val="none"/>
      <w:effect w:val="none"/>
    </w:rPr>
  </w:style>
  <w:style w:type="character" w:styleId="PageNumber">
    <w:name w:val="page number"/>
    <w:basedOn w:val="DefaultParagraphFont"/>
    <w:rsid w:val="006976A4"/>
  </w:style>
  <w:style w:type="paragraph" w:styleId="Footer">
    <w:name w:val="footer"/>
    <w:basedOn w:val="Normal"/>
    <w:link w:val="FooterChar"/>
    <w:uiPriority w:val="99"/>
    <w:rsid w:val="006976A4"/>
    <w:pPr>
      <w:tabs>
        <w:tab w:val="center" w:pos="4153"/>
        <w:tab w:val="right" w:pos="8306"/>
      </w:tabs>
    </w:pPr>
  </w:style>
  <w:style w:type="character" w:customStyle="1" w:styleId="FooterChar">
    <w:name w:val="Footer Char"/>
    <w:basedOn w:val="DefaultParagraphFont"/>
    <w:link w:val="Footer"/>
    <w:uiPriority w:val="99"/>
    <w:rsid w:val="006976A4"/>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6976A4"/>
    <w:pPr>
      <w:jc w:val="center"/>
      <w:outlineLvl w:val="0"/>
    </w:pPr>
    <w:rPr>
      <w:b/>
      <w:sz w:val="28"/>
      <w:szCs w:val="28"/>
    </w:rPr>
  </w:style>
  <w:style w:type="character" w:customStyle="1" w:styleId="PreHeadingsChar">
    <w:name w:val="PreHeadings Char"/>
    <w:link w:val="PreHeadings"/>
    <w:rsid w:val="006976A4"/>
    <w:rPr>
      <w:rFonts w:ascii="Times New Roman" w:eastAsia="Times New Roman" w:hAnsi="Times New Roman" w:cs="Times New Roman"/>
      <w:b/>
      <w:sz w:val="28"/>
      <w:szCs w:val="28"/>
      <w:lang w:val="en-GB"/>
    </w:rPr>
  </w:style>
  <w:style w:type="table" w:styleId="TableGrid8">
    <w:name w:val="Table Grid 8"/>
    <w:basedOn w:val="TableNormal"/>
    <w:rsid w:val="006976A4"/>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6976A4"/>
    <w:pPr>
      <w:spacing w:before="240"/>
    </w:pPr>
  </w:style>
  <w:style w:type="paragraph" w:customStyle="1" w:styleId="1scripts">
    <w:name w:val="1_scripts"/>
    <w:basedOn w:val="1TableText"/>
    <w:rsid w:val="006976A4"/>
    <w:rPr>
      <w:rFonts w:ascii="Courier" w:hAnsi="Courier"/>
    </w:rPr>
  </w:style>
  <w:style w:type="paragraph" w:styleId="Salutation">
    <w:name w:val="Salutation"/>
    <w:basedOn w:val="Normal"/>
    <w:next w:val="Normal"/>
    <w:link w:val="SalutationChar"/>
    <w:rsid w:val="006976A4"/>
  </w:style>
  <w:style w:type="character" w:customStyle="1" w:styleId="SalutationChar">
    <w:name w:val="Salutation Char"/>
    <w:basedOn w:val="DefaultParagraphFont"/>
    <w:link w:val="Salutation"/>
    <w:rsid w:val="006976A4"/>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6976A4"/>
    <w:rPr>
      <w:color w:val="808080"/>
    </w:rPr>
  </w:style>
  <w:style w:type="paragraph" w:styleId="ListParagraph">
    <w:name w:val="List Paragraph"/>
    <w:basedOn w:val="Normal"/>
    <w:uiPriority w:val="34"/>
    <w:qFormat/>
    <w:rsid w:val="006976A4"/>
    <w:pPr>
      <w:ind w:left="720"/>
      <w:contextualSpacing/>
    </w:pPr>
  </w:style>
  <w:style w:type="table" w:customStyle="1" w:styleId="MyThesisTable">
    <w:name w:val="MyThesis Table"/>
    <w:basedOn w:val="TableNormal"/>
    <w:uiPriority w:val="99"/>
    <w:rsid w:val="006976A4"/>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6976A4"/>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6976A4"/>
    <w:pPr>
      <w:jc w:val="right"/>
    </w:pPr>
    <w:rPr>
      <w:sz w:val="24"/>
      <w:szCs w:val="24"/>
    </w:rPr>
  </w:style>
  <w:style w:type="paragraph" w:customStyle="1" w:styleId="ThesisBody">
    <w:name w:val="ThesisBody"/>
    <w:basedOn w:val="1TeksCharChar"/>
    <w:link w:val="ThesisBodyChar"/>
    <w:qFormat/>
    <w:rsid w:val="006976A4"/>
  </w:style>
  <w:style w:type="character" w:customStyle="1" w:styleId="MyEquationChar">
    <w:name w:val="MyEquation Char"/>
    <w:basedOn w:val="1TeksCharCharChar"/>
    <w:link w:val="MyEquation"/>
    <w:rsid w:val="006976A4"/>
    <w:rPr>
      <w:rFonts w:ascii="Times New Roman" w:eastAsia="Times New Roman" w:hAnsi="Times New Roman" w:cs="Times New Roman"/>
      <w:bCs/>
      <w:sz w:val="24"/>
      <w:szCs w:val="24"/>
      <w:lang w:val="en-GB"/>
    </w:rPr>
  </w:style>
  <w:style w:type="character" w:customStyle="1" w:styleId="ThesisBodyChar">
    <w:name w:val="ThesisBody Char"/>
    <w:basedOn w:val="1TeksCharCharChar"/>
    <w:link w:val="ThesisBody"/>
    <w:rsid w:val="006976A4"/>
    <w:rPr>
      <w:rFonts w:ascii="Times New Roman" w:eastAsia="Times New Roman" w:hAnsi="Times New Roman" w:cs="Times New Roman"/>
      <w:sz w:val="24"/>
      <w:szCs w:val="24"/>
      <w:lang w:val="en-GB"/>
    </w:rPr>
  </w:style>
  <w:style w:type="paragraph" w:styleId="Title">
    <w:name w:val="Title"/>
    <w:basedOn w:val="Normal"/>
    <w:next w:val="Normal"/>
    <w:link w:val="TitleChar"/>
    <w:uiPriority w:val="10"/>
    <w:qFormat/>
    <w:rsid w:val="00DF0A9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0A9C"/>
    <w:rPr>
      <w:rFonts w:asciiTheme="majorHAnsi" w:eastAsiaTheme="majorEastAsia" w:hAnsiTheme="majorHAnsi" w:cstheme="majorBidi"/>
      <w:spacing w:val="-10"/>
      <w:kern w:val="28"/>
      <w:sz w:val="56"/>
      <w:szCs w:val="56"/>
      <w:lang w:val="en-GB"/>
    </w:rPr>
  </w:style>
  <w:style w:type="character" w:customStyle="1" w:styleId="MemberType">
    <w:name w:val="MemberType"/>
    <w:basedOn w:val="DefaultParagraphFont"/>
    <w:rsid w:val="004D7C40"/>
    <w:rPr>
      <w:rFonts w:ascii="Times New Roman" w:hAnsi="Times New Roman" w:cs="Times New Roman"/>
      <w:i/>
      <w:iCs/>
      <w:sz w:val="22"/>
      <w:szCs w:val="22"/>
    </w:rPr>
  </w:style>
  <w:style w:type="paragraph" w:customStyle="1" w:styleId="Heading1copy">
    <w:name w:val="Heading 1 copy"/>
    <w:basedOn w:val="Heading1"/>
    <w:link w:val="Heading1copyChar"/>
    <w:qFormat/>
    <w:rsid w:val="003F7F3E"/>
  </w:style>
  <w:style w:type="character" w:customStyle="1" w:styleId="Heading1copyChar">
    <w:name w:val="Heading 1 copy Char"/>
    <w:basedOn w:val="Heading1Char"/>
    <w:link w:val="Heading1copy"/>
    <w:rsid w:val="003F7F3E"/>
    <w:rPr>
      <w:rFonts w:ascii="Times New Roman" w:eastAsia="Times New Roman" w:hAnsi="Times New Roman" w:cs="Times New Roman"/>
      <w:b/>
      <w:sz w:val="28"/>
      <w:szCs w:val="2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F60AD-B8E5-40C2-A601-A1DFA1B4F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23556</TotalTime>
  <Pages>26</Pages>
  <Words>29322</Words>
  <Characters>167141</Characters>
  <Application>Microsoft Office Word</Application>
  <DocSecurity>0</DocSecurity>
  <Lines>1392</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178</cp:revision>
  <dcterms:created xsi:type="dcterms:W3CDTF">2016-04-21T07:40:00Z</dcterms:created>
  <dcterms:modified xsi:type="dcterms:W3CDTF">2016-06-07T15:31:00Z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6th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16th edition (author-date)</vt:lpwstr>
  </property>
  <property fmtid="{D5CDD505-2E9C-101B-9397-08002B2CF9AE}" pid="11" name="Mendeley Recent Style Id 4_1">
    <vt:lpwstr>http://csl.mendeley.com/styles/styles/harvard-stellenbosch-geog</vt:lpwstr>
  </property>
  <property fmtid="{D5CDD505-2E9C-101B-9397-08002B2CF9AE}" pid="12" name="Mendeley Recent Style Name 4_1">
    <vt:lpwstr>Harvard (University of Stellenbosch - Geography)</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http://www.zotero.org/styles/isprs-journal-of-photogrammetry-and-remote-sensing</vt:lpwstr>
  </property>
  <property fmtid="{D5CDD505-2E9C-101B-9397-08002B2CF9AE}" pid="16" name="Mendeley Recent Style Name 6_1">
    <vt:lpwstr>ISPRS Journal of Photogrammetry and Remote Sensing</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7th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Citation Style_1">
    <vt:lpwstr>http://www.zotero.org/styles/isprs-journal-of-photogrammetry-and-remote-sensing</vt:lpwstr>
  </property>
  <property fmtid="{D5CDD505-2E9C-101B-9397-08002B2CF9AE}" pid="24" name="Mendeley User Name_1">
    <vt:lpwstr>dugalh@gmail.com@www.mendeley.com</vt:lpwstr>
  </property>
</Properties>
</file>