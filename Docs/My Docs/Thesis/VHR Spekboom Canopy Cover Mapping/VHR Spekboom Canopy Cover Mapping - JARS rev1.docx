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commentRangeStart w:id="1"/>
      <w:commentRangeStart w:id="2"/>
      <w:commentRangeStart w:id="3"/>
      <w:commentRangeStart w:id="4"/>
      <w:r w:rsidRPr="00391FDE">
        <w:t xml:space="preserve">Regional mapping of </w:t>
      </w:r>
      <w:proofErr w:type="spellStart"/>
      <w:r w:rsidRPr="00391FDE">
        <w:t>spekboom</w:t>
      </w:r>
      <w:proofErr w:type="spellEnd"/>
      <w:r w:rsidRPr="00391FDE">
        <w:t xml:space="preserve"> canopy cover using very high resolution aerial imagery</w:t>
      </w:r>
      <w:commentRangeEnd w:id="1"/>
      <w:r w:rsidR="000437B9">
        <w:rPr>
          <w:rStyle w:val="CommentReference"/>
          <w:b w:val="0"/>
        </w:rPr>
        <w:commentReference w:id="1"/>
      </w:r>
      <w:commentRangeEnd w:id="2"/>
      <w:commentRangeEnd w:id="3"/>
      <w:r w:rsidR="004644C7">
        <w:rPr>
          <w:rStyle w:val="CommentReference"/>
          <w:b w:val="0"/>
        </w:rPr>
        <w:commentReference w:id="2"/>
      </w:r>
      <w:commentRangeEnd w:id="4"/>
      <w:r w:rsidR="002360EF">
        <w:rPr>
          <w:rStyle w:val="CommentReference"/>
          <w:b w:val="0"/>
        </w:rPr>
        <w:commentReference w:id="4"/>
      </w:r>
      <w:r w:rsidR="000437B9">
        <w:rPr>
          <w:rStyle w:val="CommentReference"/>
          <w:b w:val="0"/>
        </w:rPr>
        <w:commentReference w:id="3"/>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10"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63011C28"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maps</w:t>
      </w:r>
      <w:r w:rsidR="00B439B1" w:rsidRPr="00B44B64">
        <w:t xml:space="preserve"> are required to provide 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proofErr w:type="spellStart"/>
      <w:r w:rsidR="001B6754" w:rsidRPr="00B44B64">
        <w:t>s</w:t>
      </w:r>
      <w:r w:rsidR="00B439B1" w:rsidRPr="00B44B64">
        <w:t>pekboom</w:t>
      </w:r>
      <w:proofErr w:type="spellEnd"/>
      <w:r w:rsidR="00B439B1" w:rsidRPr="00B44B64">
        <w:t xml:space="preserve"> clumps from the complex and varying mosaic vegetation in which it occurs.  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79629461"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commentRangeStart w:id="5"/>
      <w:commentRangeStart w:id="6"/>
      <w:r w:rsidR="003969AF" w:rsidRPr="00B44B64">
        <w:t>A combination of spectral</w:t>
      </w:r>
      <w:ins w:id="7" w:author="dugalh" w:date="2018-07-27T13:18:00Z">
        <w:r w:rsidR="00E85E6D">
          <w:t xml:space="preserve"> </w:t>
        </w:r>
      </w:ins>
      <w:ins w:id="8" w:author="dugalh" w:date="2018-07-27T18:45:00Z">
        <w:r w:rsidR="004F4336">
          <w:t>band</w:t>
        </w:r>
      </w:ins>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commentRangeEnd w:id="5"/>
      <w:r w:rsidR="003B6223">
        <w:rPr>
          <w:rStyle w:val="CommentReference"/>
        </w:rPr>
        <w:commentReference w:id="5"/>
      </w:r>
      <w:commentRangeEnd w:id="6"/>
      <w:r w:rsidR="004F4336">
        <w:rPr>
          <w:rStyle w:val="CommentReference"/>
        </w:rPr>
        <w:commentReference w:id="6"/>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w:t>
      </w:r>
      <w:r w:rsidR="00466499" w:rsidRPr="00B44B64">
        <w:lastRenderedPageBreak/>
        <w:t>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lastRenderedPageBreak/>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rPr>
          <w:ins w:id="9" w:author="dugalh" w:date="2018-07-27T21:39:00Z"/>
        </w:rPr>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commentRangeStart w:id="10"/>
      <w:r w:rsidR="000A2580" w:rsidRPr="00B44B64">
        <w:t xml:space="preserve">An informative feature subset </w:t>
      </w:r>
      <w:r w:rsidR="00F16845" w:rsidRPr="00B44B64">
        <w:t>was</w:t>
      </w:r>
      <w:r w:rsidR="000A2580" w:rsidRPr="00B44B64">
        <w:t xml:space="preserve"> selected from a typical set of spectral</w:t>
      </w:r>
      <w:ins w:id="11" w:author="dugalh" w:date="2018-07-27T13:18:00Z">
        <w:r w:rsidR="00E85E6D">
          <w:t xml:space="preserve"> band</w:t>
        </w:r>
      </w:ins>
      <w:r w:rsidR="000A2580" w:rsidRPr="00B44B64">
        <w:t>,</w:t>
      </w:r>
      <w:ins w:id="12" w:author="dugalh" w:date="2018-07-31T13:27:00Z">
        <w:r w:rsidR="00FA0CF9">
          <w:t xml:space="preserve"> band ratio,</w:t>
        </w:r>
      </w:ins>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sets.</w:t>
      </w:r>
      <w:commentRangeEnd w:id="10"/>
      <w:r w:rsidR="003B6223">
        <w:rPr>
          <w:rStyle w:val="CommentReference"/>
        </w:rPr>
        <w:commentReference w:id="10"/>
      </w:r>
      <w:r w:rsidR="000A2580" w:rsidRPr="00B44B64">
        <w:t xml:space="preserve"> </w:t>
      </w:r>
      <w:r w:rsidR="00467030" w:rsidRPr="00B44B64">
        <w:t xml:space="preserve"> The selected features were used to evaluate a set of</w:t>
      </w:r>
      <w:r w:rsidR="00F16845" w:rsidRPr="00B44B64">
        <w:t xml:space="preserve"> candidate classifiers.</w:t>
      </w:r>
    </w:p>
    <w:p w14:paraId="53ACE33F" w14:textId="0287D368" w:rsidR="00FF0829" w:rsidRDefault="00FF0829" w:rsidP="00FF0829">
      <w:pPr>
        <w:pStyle w:val="Heading1"/>
        <w:rPr>
          <w:ins w:id="13" w:author="dugalh" w:date="2018-07-27T21:39:00Z"/>
        </w:rPr>
      </w:pPr>
      <w:ins w:id="14" w:author="dugalh" w:date="2018-07-27T21:39:00Z">
        <w:r>
          <w:t>Data</w:t>
        </w:r>
      </w:ins>
    </w:p>
    <w:p w14:paraId="7DFD0E09" w14:textId="77777777" w:rsidR="00FF0829" w:rsidRPr="00B44B64" w:rsidRDefault="00FF0829" w:rsidP="00FF0829">
      <w:pPr>
        <w:pStyle w:val="Heading2"/>
        <w:keepLines/>
        <w:rPr>
          <w:moveTo w:id="15" w:author="dugalh" w:date="2018-07-27T21:41:00Z"/>
        </w:rPr>
      </w:pPr>
      <w:moveToRangeStart w:id="16" w:author="dugalh" w:date="2018-07-27T21:41:00Z" w:name="move520491015"/>
      <w:moveTo w:id="17" w:author="dugalh" w:date="2018-07-27T21:41:00Z">
        <w:r w:rsidRPr="00B44B64">
          <w:t>Study Area</w:t>
        </w:r>
      </w:moveTo>
    </w:p>
    <w:p w14:paraId="70106547" w14:textId="77777777" w:rsidR="00FF0829" w:rsidRPr="00B44B64" w:rsidRDefault="00FF0829" w:rsidP="00FF0829">
      <w:pPr>
        <w:pStyle w:val="BodyText"/>
        <w:rPr>
          <w:moveTo w:id="18" w:author="dugalh" w:date="2018-07-27T21:41:00Z"/>
        </w:rPr>
      </w:pPr>
      <w:moveTo w:id="19" w:author="dugalh" w:date="2018-07-27T21:41:00Z">
        <w:r w:rsidRPr="00B44B64">
          <w:t>The Little Karoo is a semi-arid, biodiverse area located in the Western Cape Province of South Africa (</w:t>
        </w:r>
        <w:r w:rsidRPr="00B44B64">
          <w:fldChar w:fldCharType="begin"/>
        </w:r>
        <w:r w:rsidRPr="00B44B64">
          <w:instrText xml:space="preserve"> REF _Ref392330397 \h  \* MERGEFORMAT </w:instrText>
        </w:r>
        <w:r w:rsidRPr="00B44B64">
          <w:fldChar w:fldCharType="separate"/>
        </w:r>
        <w:r w:rsidRPr="00B44B64">
          <w:t>Fig</w:t>
        </w:r>
        <w:r>
          <w:t>.</w:t>
        </w:r>
        <w:r w:rsidRPr="00B44B64">
          <w:rPr>
            <w:noProof/>
          </w:rPr>
          <w:t xml:space="preserve"> </w:t>
        </w:r>
        <w:r>
          <w:rPr>
            <w:noProof/>
          </w:rPr>
          <w:t>1</w:t>
        </w:r>
        <w:r w:rsidRPr="00B44B64">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90% of the </w:t>
        </w:r>
        <w:proofErr w:type="spellStart"/>
        <w:r w:rsidRPr="00B44B64">
          <w:t>spekboom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Pr="00B44B64">
          <w:fldChar w:fldCharType="begin"/>
        </w:r>
        <w:r w:rsidRPr="00B44B64">
          <w:instrText xml:space="preserve"> REF _Ref392330397 \h  \* MERGEFORMAT </w:instrText>
        </w:r>
        <w:r w:rsidRPr="00B44B64">
          <w:fldChar w:fldCharType="separate"/>
        </w:r>
        <w:r w:rsidRPr="00B44B64">
          <w:t>Fig</w:t>
        </w:r>
        <w:r>
          <w:t>.</w:t>
        </w:r>
        <w:r w:rsidRPr="00B44B64">
          <w:rPr>
            <w:noProof/>
          </w:rPr>
          <w:t xml:space="preserve"> </w:t>
        </w:r>
        <w:r>
          <w:rPr>
            <w:noProof/>
          </w:rPr>
          <w:t>1</w:t>
        </w:r>
        <w:r w:rsidRPr="00B44B64">
          <w:fldChar w:fldCharType="end"/>
        </w:r>
        <w:r w:rsidRPr="00B44B64">
          <w:t xml:space="preserve">.  This area includes 9 of the 10 habitat types supporting </w:t>
        </w:r>
        <w:proofErr w:type="spellStart"/>
        <w:r w:rsidRPr="00B44B64">
          <w:t>spekboom</w:t>
        </w:r>
        <w:proofErr w:type="spellEnd"/>
        <w:r w:rsidRPr="00B44B64">
          <w:t xml:space="preserve">.  </w:t>
        </w:r>
      </w:moveTo>
    </w:p>
    <w:p w14:paraId="400A584B" w14:textId="77777777" w:rsidR="00FF0829" w:rsidRPr="00B44B64" w:rsidRDefault="00FF0829" w:rsidP="00FF0829">
      <w:pPr>
        <w:pStyle w:val="BodyText"/>
        <w:rPr>
          <w:moveTo w:id="20" w:author="dugalh" w:date="2018-07-27T21:41:00Z"/>
        </w:rPr>
      </w:pPr>
      <w:moveTo w:id="21" w:author="dugalh" w:date="2018-07-27T21:41:00Z">
        <w:r w:rsidRPr="00B44B64">
          <w:t xml:space="preserve"> </w:t>
        </w:r>
      </w:moveTo>
    </w:p>
    <w:p w14:paraId="67EA06B1" w14:textId="77777777" w:rsidR="00FF0829" w:rsidRPr="00B44B64" w:rsidRDefault="00FF0829" w:rsidP="00FF0829">
      <w:pPr>
        <w:pStyle w:val="1TeksCharChar"/>
        <w:keepNext/>
        <w:keepLines/>
        <w:rPr>
          <w:moveTo w:id="22" w:author="dugalh" w:date="2018-07-27T21:41:00Z"/>
        </w:rPr>
      </w:pPr>
      <w:moveTo w:id="23" w:author="dugalh" w:date="2018-07-27T21:41:00Z">
        <w:r w:rsidRPr="00B44B64">
          <w:rPr>
            <w:noProof/>
            <w:lang w:val="en-GB" w:eastAsia="en-GB"/>
          </w:rPr>
          <w:lastRenderedPageBreak/>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To>
    </w:p>
    <w:p w14:paraId="180F9F27" w14:textId="77777777" w:rsidR="00FF0829" w:rsidRPr="00B44B64" w:rsidRDefault="00FF0829" w:rsidP="00FF0829">
      <w:pPr>
        <w:pStyle w:val="Figurenumber"/>
        <w:rPr>
          <w:moveTo w:id="24" w:author="dugalh" w:date="2018-07-27T21:41:00Z"/>
        </w:rPr>
      </w:pPr>
      <w:bookmarkStart w:id="25" w:name="_Toc520807799"/>
      <w:moveTo w:id="26" w:author="dugalh" w:date="2018-07-27T21:41: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1</w:t>
        </w:r>
        <w:r w:rsidRPr="00B44B64">
          <w:fldChar w:fldCharType="end"/>
        </w:r>
        <w:r w:rsidRPr="00B44B64">
          <w:t xml:space="preserve">  </w:t>
        </w:r>
        <w:r w:rsidRPr="005C1E27">
          <w:rPr>
            <w:rStyle w:val="FigurecaptionChar"/>
            <w:b w:val="0"/>
          </w:rPr>
          <w:t>Little Karoo study area</w:t>
        </w:r>
        <w:bookmarkEnd w:id="25"/>
      </w:moveTo>
    </w:p>
    <w:p w14:paraId="2A594F65" w14:textId="77777777" w:rsidR="00FF0829" w:rsidRPr="00B44B64" w:rsidRDefault="00FF0829" w:rsidP="00FF0829">
      <w:pPr>
        <w:pStyle w:val="Heading2"/>
        <w:rPr>
          <w:moveTo w:id="27" w:author="dugalh" w:date="2018-07-27T21:41:00Z"/>
        </w:rPr>
      </w:pPr>
      <w:commentRangeStart w:id="28"/>
      <w:commentRangeStart w:id="29"/>
      <w:moveTo w:id="30" w:author="dugalh" w:date="2018-07-27T21:41:00Z">
        <w:r w:rsidRPr="00B44B64">
          <w:t>Imagery</w:t>
        </w:r>
        <w:commentRangeEnd w:id="28"/>
        <w:r>
          <w:rPr>
            <w:rStyle w:val="CommentReference"/>
            <w:i w:val="0"/>
          </w:rPr>
          <w:commentReference w:id="28"/>
        </w:r>
        <w:commentRangeEnd w:id="29"/>
        <w:r>
          <w:rPr>
            <w:rStyle w:val="CommentReference"/>
            <w:i w:val="0"/>
          </w:rPr>
          <w:commentReference w:id="29"/>
        </w:r>
      </w:moveTo>
    </w:p>
    <w:p w14:paraId="6C7FEBD9" w14:textId="3F47A052" w:rsidR="00FF0829" w:rsidRDefault="00FF0829" w:rsidP="00FF0829">
      <w:pPr>
        <w:pStyle w:val="BodyTextIndented"/>
        <w:rPr>
          <w:ins w:id="31" w:author="dugalh" w:date="2018-07-27T21:43:00Z"/>
        </w:rPr>
      </w:pPr>
      <w:moveTo w:id="32" w:author="dugalh" w:date="2018-07-27T21:41:00Z">
        <w:r w:rsidRPr="00B44B64">
          <w:t xml:space="preserve">VHR aerial imagery of the study area was acquired from Chief Directorate: National Geo-spatial Information (NGI), a component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Pr="00B44B64">
          <w:t>spekboom</w:t>
        </w:r>
        <w:proofErr w:type="spellEnd"/>
        <w:r w:rsidRPr="00B44B64">
          <w:t xml:space="preserve"> against the comparatively drier background vegetation.</w:t>
        </w:r>
      </w:moveTo>
      <w:moveToRangeEnd w:id="16"/>
    </w:p>
    <w:p w14:paraId="5EE6AADD" w14:textId="77777777" w:rsidR="00FF0829" w:rsidRPr="00B44B64" w:rsidRDefault="00FF0829" w:rsidP="00FF0829">
      <w:pPr>
        <w:pStyle w:val="Heading2"/>
        <w:rPr>
          <w:moveTo w:id="33" w:author="dugalh" w:date="2018-07-27T21:43:00Z"/>
        </w:rPr>
      </w:pPr>
      <w:moveToRangeStart w:id="34" w:author="dugalh" w:date="2018-07-27T21:43:00Z" w:name="move520491156"/>
      <w:moveTo w:id="35" w:author="dugalh" w:date="2018-07-27T21:43:00Z">
        <w:r w:rsidRPr="00B44B64">
          <w:t>Data Collection</w:t>
        </w:r>
      </w:moveTo>
    </w:p>
    <w:p w14:paraId="5235BB79" w14:textId="77777777" w:rsidR="00FF0829" w:rsidRPr="00B44B64" w:rsidRDefault="00FF0829" w:rsidP="00FF0829">
      <w:pPr>
        <w:pStyle w:val="BodyText"/>
        <w:rPr>
          <w:moveTo w:id="36" w:author="dugalh" w:date="2018-07-27T21:43:00Z"/>
        </w:rPr>
      </w:pPr>
      <w:moveTo w:id="37" w:author="dugalh" w:date="2018-07-27T21:43:00Z">
        <w:r w:rsidRPr="00B44B64">
          <w:t xml:space="preserve">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w:t>
        </w:r>
        <w:r w:rsidRPr="00B44B64">
          <w:lastRenderedPageBreak/>
          <w:t xml:space="preserve">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 </w:t>
        </w:r>
        <w:r w:rsidRPr="00B44B64">
          <w:fldChar w:fldCharType="begin"/>
        </w:r>
        <w:r w:rsidRPr="00B44B64">
          <w:instrText xml:space="preserve"> REF _Ref392342998 \h  \* MERGEFORMAT </w:instrText>
        </w:r>
        <w:r w:rsidRPr="00B44B64">
          <w:fldChar w:fldCharType="separate"/>
        </w:r>
        <w:r w:rsidRPr="00B44B64">
          <w:t>Fig</w:t>
        </w:r>
        <w:r>
          <w:t>.</w:t>
        </w:r>
        <w:r w:rsidRPr="00B44B64">
          <w:rPr>
            <w:noProof/>
          </w:rPr>
          <w:t xml:space="preserve"> </w:t>
        </w:r>
        <w:r>
          <w:rPr>
            <w:noProof/>
          </w:rPr>
          <w:t>3</w:t>
        </w:r>
        <w:r w:rsidRPr="00B44B64">
          <w:fldChar w:fldCharType="end"/>
        </w:r>
        <w:r w:rsidRPr="00B44B64">
          <w:t xml:space="preserve">.  Details of the surrounding (“mosaic”) vegetation type, geology and estimated canopy cover of each site are given in </w:t>
        </w:r>
        <w:r w:rsidRPr="00B44B64">
          <w:fldChar w:fldCharType="begin"/>
        </w:r>
        <w:r w:rsidRPr="00B44B64">
          <w:instrText xml:space="preserve"> REF _Ref466457780 \h  \* MERGEFORMAT </w:instrText>
        </w:r>
        <w:r w:rsidRPr="00B44B64">
          <w:fldChar w:fldCharType="separate"/>
        </w:r>
        <w:r w:rsidRPr="00B44B64">
          <w:t xml:space="preserve">Table </w:t>
        </w:r>
        <w:r>
          <w:t>1</w:t>
        </w:r>
        <w:r w:rsidRPr="00B44B64">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moveTo>
    </w:p>
    <w:p w14:paraId="7265ECF7" w14:textId="77777777" w:rsidR="00FF0829" w:rsidRPr="00B44B64" w:rsidRDefault="00FF0829" w:rsidP="00FF0829">
      <w:pPr>
        <w:pStyle w:val="BodyTextIndented"/>
        <w:rPr>
          <w:moveTo w:id="38" w:author="dugalh" w:date="2018-07-27T21:43:00Z"/>
        </w:rPr>
      </w:pPr>
      <w:moveTo w:id="39" w:author="dugalh" w:date="2018-07-27T21:43:00Z">
        <w:r w:rsidRPr="00B44B64">
          <w:fldChar w:fldCharType="begin"/>
        </w:r>
        <w:r w:rsidRPr="00B44B64">
          <w:instrText xml:space="preserve"> REF _Ref392343684 \h  \* MERGEFORMAT </w:instrText>
        </w:r>
        <w:r w:rsidRPr="00B44B64">
          <w:fldChar w:fldCharType="separate"/>
        </w:r>
        <w:r w:rsidRPr="00B44B64">
          <w:t>Fig</w:t>
        </w:r>
        <w:r>
          <w:t>.</w:t>
        </w:r>
        <w:r w:rsidRPr="00B44B64">
          <w:t xml:space="preserve"> </w:t>
        </w:r>
        <w:r>
          <w:t>4</w:t>
        </w:r>
        <w:r w:rsidRPr="00B44B64">
          <w:fldChar w:fldCharType="end"/>
        </w:r>
        <w:r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Pr="00B44B64">
          <w:t>spekboom</w:t>
        </w:r>
        <w:proofErr w:type="spellEnd"/>
        <w:r w:rsidRPr="00B44B64">
          <w:t xml:space="preserve"> canopy cover may have occurred during this time in recovering areas, but </w:t>
        </w:r>
        <w:proofErr w:type="spellStart"/>
        <w:r w:rsidRPr="00B44B64">
          <w:t>spekboom</w:t>
        </w:r>
        <w:proofErr w:type="spellEnd"/>
        <w:r w:rsidRPr="00B44B64">
          <w:t xml:space="preserve"> is relatively slow-growing</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and these changes are not considered significant.   </w:t>
        </w:r>
      </w:moveTo>
    </w:p>
    <w:p w14:paraId="4B40C208" w14:textId="77777777" w:rsidR="00FF0829" w:rsidRPr="00B44B64" w:rsidRDefault="00FF0829" w:rsidP="00FF0829">
      <w:pPr>
        <w:pStyle w:val="1TeksCharChar"/>
        <w:spacing w:line="240" w:lineRule="auto"/>
        <w:rPr>
          <w:moveTo w:id="40" w:author="dugalh" w:date="2018-07-27T21:43:00Z"/>
        </w:rPr>
      </w:pPr>
    </w:p>
    <w:p w14:paraId="0E6081F4" w14:textId="77777777" w:rsidR="00FF0829" w:rsidRPr="00B44B64" w:rsidRDefault="00FF0829" w:rsidP="00FF0829">
      <w:pPr>
        <w:pStyle w:val="1TeksCharChar"/>
        <w:keepNext/>
        <w:spacing w:line="240" w:lineRule="auto"/>
        <w:jc w:val="center"/>
        <w:rPr>
          <w:moveTo w:id="41" w:author="dugalh" w:date="2018-07-27T21:43:00Z"/>
        </w:rPr>
      </w:pPr>
      <w:moveTo w:id="42" w:author="dugalh" w:date="2018-07-27T21:43:00Z">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rPr>
                <w:moveTo w:id="43" w:author="dugalh" w:date="2018-07-27T21:43:00Z"/>
              </w:rPr>
            </w:pPr>
            <w:bookmarkStart w:id="44" w:name="_Toc520807800"/>
            <w:moveTo w:id="45"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3</w:t>
              </w:r>
              <w:r w:rsidRPr="00B44B64">
                <w:fldChar w:fldCharType="end"/>
              </w:r>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44"/>
            </w:moveTo>
          </w:p>
        </w:tc>
      </w:tr>
    </w:tbl>
    <w:p w14:paraId="37AE085B" w14:textId="77777777" w:rsidR="00FF0829" w:rsidRPr="00B44B64" w:rsidRDefault="00FF0829" w:rsidP="00FF0829">
      <w:pPr>
        <w:pStyle w:val="1FigureTablesource"/>
        <w:ind w:left="5040" w:firstLine="720"/>
        <w:jc w:val="left"/>
        <w:rPr>
          <w:moveTo w:id="46" w:author="dugalh" w:date="2018-07-27T21:43:00Z"/>
        </w:rPr>
      </w:pPr>
      <w:moveTo w:id="47" w:author="dugalh" w:date="2018-07-27T21:43:00Z">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moveTo>
    </w:p>
    <w:p w14:paraId="2A835204" w14:textId="77777777" w:rsidR="00FF0829" w:rsidRPr="00B44B64" w:rsidRDefault="00FF0829" w:rsidP="00FF0829">
      <w:pPr>
        <w:pStyle w:val="Caption"/>
        <w:keepNext/>
        <w:keepLines/>
        <w:spacing w:line="360" w:lineRule="auto"/>
        <w:jc w:val="center"/>
        <w:rPr>
          <w:moveTo w:id="48" w:author="dugalh" w:date="2018-07-27T21:43:00Z"/>
        </w:rPr>
      </w:pPr>
      <w:moveTo w:id="49" w:author="dugalh" w:date="2018-07-27T21:43:00Z">
        <w:r w:rsidRPr="00B44B64">
          <w:lastRenderedPageBreak/>
          <w:t xml:space="preserve">Table </w:t>
        </w:r>
        <w:r w:rsidRPr="00B44B64">
          <w:fldChar w:fldCharType="begin"/>
        </w:r>
        <w:r w:rsidRPr="00B44B64">
          <w:instrText xml:space="preserve"> SEQ Table \* ARABIC </w:instrText>
        </w:r>
        <w:r w:rsidRPr="00B44B64">
          <w:fldChar w:fldCharType="separate"/>
        </w:r>
      </w:moveTo>
      <w:ins w:id="50" w:author="dugalh" w:date="2018-07-30T22:19:00Z">
        <w:r w:rsidR="005E6A2D">
          <w:rPr>
            <w:noProof/>
          </w:rPr>
          <w:t>1</w:t>
        </w:r>
      </w:ins>
      <w:moveTo w:id="51" w:author="dugalh" w:date="2018-07-27T21:43:00Z">
        <w:r w:rsidRPr="00B44B64">
          <w:fldChar w:fldCharType="end"/>
        </w:r>
        <w:r w:rsidRPr="00490894">
          <w:rPr>
            <w:b w:val="0"/>
          </w:rPr>
          <w:t xml:space="preserve">   In situ canopy-cover data</w:t>
        </w:r>
      </w:moveTo>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rPr>
                <w:moveTo w:id="52" w:author="dugalh" w:date="2018-07-27T21:43:00Z"/>
              </w:rPr>
            </w:pPr>
            <w:moveTo w:id="53" w:author="dugalh" w:date="2018-07-27T21:43:00Z">
              <w:r w:rsidRPr="00B44B64">
                <w:t>Area</w:t>
              </w:r>
            </w:moveTo>
          </w:p>
        </w:tc>
        <w:tc>
          <w:tcPr>
            <w:tcW w:w="0" w:type="auto"/>
          </w:tcPr>
          <w:p w14:paraId="70C65703" w14:textId="77777777" w:rsidR="00FF0829" w:rsidRPr="00B44B64" w:rsidRDefault="00FF0829" w:rsidP="008F3AD0">
            <w:pPr>
              <w:pStyle w:val="1TableText"/>
              <w:tabs>
                <w:tab w:val="num" w:pos="993"/>
              </w:tabs>
              <w:spacing w:before="0"/>
              <w:rPr>
                <w:moveTo w:id="54" w:author="dugalh" w:date="2018-07-27T21:43:00Z"/>
              </w:rPr>
            </w:pPr>
            <w:moveTo w:id="55" w:author="dugalh" w:date="2018-07-27T21:43:00Z">
              <w:r w:rsidRPr="00B44B64">
                <w:t>Number</w:t>
              </w:r>
            </w:moveTo>
          </w:p>
        </w:tc>
        <w:tc>
          <w:tcPr>
            <w:tcW w:w="0" w:type="auto"/>
          </w:tcPr>
          <w:p w14:paraId="0404F100" w14:textId="77777777" w:rsidR="00FF0829" w:rsidRPr="00B44B64" w:rsidRDefault="00FF0829" w:rsidP="008F3AD0">
            <w:pPr>
              <w:pStyle w:val="1TableText"/>
              <w:tabs>
                <w:tab w:val="num" w:pos="993"/>
              </w:tabs>
              <w:spacing w:before="0"/>
              <w:rPr>
                <w:moveTo w:id="56" w:author="dugalh" w:date="2018-07-27T21:43:00Z"/>
              </w:rPr>
            </w:pPr>
            <w:moveTo w:id="57" w:author="dugalh" w:date="2018-07-27T21:43:00Z">
              <w:r w:rsidRPr="00B44B64">
                <w:t>Geology</w:t>
              </w:r>
            </w:moveTo>
          </w:p>
        </w:tc>
        <w:tc>
          <w:tcPr>
            <w:tcW w:w="0" w:type="auto"/>
          </w:tcPr>
          <w:p w14:paraId="4C9E377C" w14:textId="77777777" w:rsidR="00FF0829" w:rsidRPr="00B44B64" w:rsidRDefault="00FF0829" w:rsidP="008F3AD0">
            <w:pPr>
              <w:pStyle w:val="1TableText"/>
              <w:tabs>
                <w:tab w:val="num" w:pos="993"/>
              </w:tabs>
              <w:spacing w:before="0"/>
              <w:rPr>
                <w:moveTo w:id="58" w:author="dugalh" w:date="2018-07-27T21:43:00Z"/>
              </w:rPr>
            </w:pPr>
            <w:moveTo w:id="59" w:author="dugalh" w:date="2018-07-27T21:43:00Z">
              <w:r w:rsidRPr="00B44B64">
                <w:t>Mosaic</w:t>
              </w:r>
            </w:moveTo>
          </w:p>
        </w:tc>
        <w:tc>
          <w:tcPr>
            <w:tcW w:w="0" w:type="auto"/>
          </w:tcPr>
          <w:p w14:paraId="6CC36982" w14:textId="77777777" w:rsidR="00FF0829" w:rsidRPr="00B44B64" w:rsidRDefault="00FF0829" w:rsidP="008F3AD0">
            <w:pPr>
              <w:pStyle w:val="1TableText"/>
              <w:tabs>
                <w:tab w:val="num" w:pos="993"/>
              </w:tabs>
              <w:spacing w:before="0"/>
              <w:rPr>
                <w:moveTo w:id="60" w:author="dugalh" w:date="2018-07-27T21:43:00Z"/>
              </w:rPr>
            </w:pPr>
            <w:moveTo w:id="61" w:author="dugalh" w:date="2018-07-27T21:43:00Z">
              <w:r w:rsidRPr="00B44B64">
                <w:t>Degradation</w:t>
              </w:r>
            </w:moveTo>
          </w:p>
        </w:tc>
        <w:tc>
          <w:tcPr>
            <w:tcW w:w="0" w:type="auto"/>
          </w:tcPr>
          <w:p w14:paraId="1FB39BC9" w14:textId="77777777" w:rsidR="00FF0829" w:rsidRPr="00B44B64" w:rsidRDefault="00FF0829" w:rsidP="008F3AD0">
            <w:pPr>
              <w:pStyle w:val="1TableText"/>
              <w:tabs>
                <w:tab w:val="num" w:pos="993"/>
              </w:tabs>
              <w:spacing w:before="0"/>
              <w:rPr>
                <w:moveTo w:id="62" w:author="dugalh" w:date="2018-07-27T21:43:00Z"/>
              </w:rPr>
            </w:pPr>
            <w:moveTo w:id="63" w:author="dugalh" w:date="2018-07-27T21:43:00Z">
              <w:r w:rsidRPr="00B44B64">
                <w:t>Cover (%)</w:t>
              </w:r>
            </w:moveTo>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moveTo w:id="64" w:author="dugalh" w:date="2018-07-27T21:43:00Z"/>
                <w:sz w:val="16"/>
              </w:rPr>
            </w:pPr>
            <w:proofErr w:type="spellStart"/>
            <w:moveTo w:id="65" w:author="dugalh" w:date="2018-07-27T21:43:00Z">
              <w:r w:rsidRPr="00B44B64">
                <w:rPr>
                  <w:sz w:val="16"/>
                </w:rPr>
                <w:t>Matjiesvlei</w:t>
              </w:r>
              <w:proofErr w:type="spellEnd"/>
            </w:moveTo>
          </w:p>
        </w:tc>
        <w:tc>
          <w:tcPr>
            <w:tcW w:w="0" w:type="auto"/>
          </w:tcPr>
          <w:p w14:paraId="4E7A4B11" w14:textId="77777777" w:rsidR="00FF0829" w:rsidRPr="00B44B64" w:rsidRDefault="00FF0829" w:rsidP="008F3AD0">
            <w:pPr>
              <w:pStyle w:val="1TableText"/>
              <w:tabs>
                <w:tab w:val="num" w:pos="993"/>
              </w:tabs>
              <w:spacing w:before="0"/>
              <w:rPr>
                <w:moveTo w:id="66" w:author="dugalh" w:date="2018-07-27T21:43:00Z"/>
                <w:rFonts w:cs="Arial"/>
                <w:b/>
              </w:rPr>
            </w:pPr>
            <w:moveTo w:id="67" w:author="dugalh" w:date="2018-07-27T21:43:00Z">
              <w:r w:rsidRPr="00B44B64">
                <w:rPr>
                  <w:rFonts w:cs="Arial"/>
                </w:rPr>
                <w:t>1a</w:t>
              </w:r>
            </w:moveTo>
          </w:p>
        </w:tc>
        <w:tc>
          <w:tcPr>
            <w:tcW w:w="0" w:type="auto"/>
          </w:tcPr>
          <w:p w14:paraId="449EB1E7" w14:textId="77777777" w:rsidR="00FF0829" w:rsidRPr="00B44B64" w:rsidRDefault="00FF0829" w:rsidP="008F3AD0">
            <w:pPr>
              <w:rPr>
                <w:moveTo w:id="68" w:author="dugalh" w:date="2018-07-27T21:43:00Z"/>
                <w:sz w:val="16"/>
              </w:rPr>
            </w:pPr>
            <w:moveTo w:id="69" w:author="dugalh" w:date="2018-07-27T21:43:00Z">
              <w:r w:rsidRPr="00B44B64">
                <w:rPr>
                  <w:sz w:val="16"/>
                </w:rPr>
                <w:t>Shale</w:t>
              </w:r>
            </w:moveTo>
          </w:p>
        </w:tc>
        <w:tc>
          <w:tcPr>
            <w:tcW w:w="0" w:type="auto"/>
          </w:tcPr>
          <w:p w14:paraId="171BC5E2" w14:textId="77777777" w:rsidR="00FF0829" w:rsidRPr="00B44B64" w:rsidRDefault="00FF0829" w:rsidP="008F3AD0">
            <w:pPr>
              <w:rPr>
                <w:moveTo w:id="70" w:author="dugalh" w:date="2018-07-27T21:43:00Z"/>
                <w:sz w:val="16"/>
              </w:rPr>
            </w:pPr>
            <w:moveTo w:id="71" w:author="dugalh" w:date="2018-07-27T21:43:00Z">
              <w:r w:rsidRPr="00B44B64">
                <w:rPr>
                  <w:sz w:val="16"/>
                </w:rPr>
                <w:t xml:space="preserve">Arid </w:t>
              </w:r>
              <w:proofErr w:type="spellStart"/>
              <w:r w:rsidRPr="00B44B64">
                <w:rPr>
                  <w:sz w:val="16"/>
                </w:rPr>
                <w:t>spekboom</w:t>
              </w:r>
              <w:proofErr w:type="spellEnd"/>
            </w:moveTo>
          </w:p>
        </w:tc>
        <w:tc>
          <w:tcPr>
            <w:tcW w:w="0" w:type="auto"/>
          </w:tcPr>
          <w:p w14:paraId="1F833636" w14:textId="77777777" w:rsidR="00FF0829" w:rsidRPr="00B44B64" w:rsidRDefault="00FF0829" w:rsidP="008F3AD0">
            <w:pPr>
              <w:rPr>
                <w:moveTo w:id="72" w:author="dugalh" w:date="2018-07-27T21:43:00Z"/>
                <w:sz w:val="16"/>
              </w:rPr>
            </w:pPr>
            <w:moveTo w:id="73" w:author="dugalh" w:date="2018-07-27T21:43:00Z">
              <w:r w:rsidRPr="00B44B64">
                <w:rPr>
                  <w:sz w:val="16"/>
                </w:rPr>
                <w:t>Intact</w:t>
              </w:r>
            </w:moveTo>
          </w:p>
        </w:tc>
        <w:tc>
          <w:tcPr>
            <w:tcW w:w="0" w:type="auto"/>
          </w:tcPr>
          <w:p w14:paraId="07C3778F" w14:textId="77777777" w:rsidR="00FF0829" w:rsidRPr="00B44B64" w:rsidRDefault="00FF0829" w:rsidP="008F3AD0">
            <w:pPr>
              <w:jc w:val="right"/>
              <w:rPr>
                <w:moveTo w:id="74" w:author="dugalh" w:date="2018-07-27T21:43:00Z"/>
                <w:sz w:val="16"/>
              </w:rPr>
            </w:pPr>
            <w:moveTo w:id="75" w:author="dugalh" w:date="2018-07-27T21:43:00Z">
              <w:r w:rsidRPr="00B44B64">
                <w:rPr>
                  <w:sz w:val="16"/>
                </w:rPr>
                <w:t>6</w:t>
              </w:r>
              <w:r w:rsidRPr="00B44B64">
                <w:rPr>
                  <w:rFonts w:cs="Arial"/>
                  <w:sz w:val="16"/>
                  <w:szCs w:val="16"/>
                </w:rPr>
                <w:t>.0</w:t>
              </w:r>
            </w:moveTo>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moveTo w:id="76" w:author="dugalh" w:date="2018-07-27T21:43:00Z"/>
                <w:sz w:val="16"/>
              </w:rPr>
            </w:pPr>
          </w:p>
        </w:tc>
        <w:tc>
          <w:tcPr>
            <w:tcW w:w="0" w:type="auto"/>
          </w:tcPr>
          <w:p w14:paraId="6269805A" w14:textId="77777777" w:rsidR="00FF0829" w:rsidRPr="00B44B64" w:rsidRDefault="00FF0829" w:rsidP="008F3AD0">
            <w:pPr>
              <w:pStyle w:val="1TableText"/>
              <w:tabs>
                <w:tab w:val="num" w:pos="993"/>
              </w:tabs>
              <w:spacing w:before="0"/>
              <w:rPr>
                <w:moveTo w:id="77" w:author="dugalh" w:date="2018-07-27T21:43:00Z"/>
                <w:rFonts w:cs="Arial"/>
                <w:b/>
              </w:rPr>
            </w:pPr>
            <w:moveTo w:id="78" w:author="dugalh" w:date="2018-07-27T21:43:00Z">
              <w:r w:rsidRPr="00B44B64">
                <w:rPr>
                  <w:rFonts w:cs="Arial"/>
                </w:rPr>
                <w:t>1b</w:t>
              </w:r>
            </w:moveTo>
          </w:p>
        </w:tc>
        <w:tc>
          <w:tcPr>
            <w:tcW w:w="0" w:type="auto"/>
          </w:tcPr>
          <w:p w14:paraId="046DE141" w14:textId="77777777" w:rsidR="00FF0829" w:rsidRPr="00B44B64" w:rsidRDefault="00FF0829" w:rsidP="008F3AD0">
            <w:pPr>
              <w:rPr>
                <w:moveTo w:id="79" w:author="dugalh" w:date="2018-07-27T21:43:00Z"/>
                <w:sz w:val="16"/>
              </w:rPr>
            </w:pPr>
          </w:p>
        </w:tc>
        <w:tc>
          <w:tcPr>
            <w:tcW w:w="0" w:type="auto"/>
          </w:tcPr>
          <w:p w14:paraId="066724F4" w14:textId="77777777" w:rsidR="00FF0829" w:rsidRPr="00B44B64" w:rsidRDefault="00FF0829" w:rsidP="008F3AD0">
            <w:pPr>
              <w:rPr>
                <w:moveTo w:id="80" w:author="dugalh" w:date="2018-07-27T21:43:00Z"/>
                <w:sz w:val="16"/>
              </w:rPr>
            </w:pPr>
          </w:p>
        </w:tc>
        <w:tc>
          <w:tcPr>
            <w:tcW w:w="0" w:type="auto"/>
          </w:tcPr>
          <w:p w14:paraId="3E0149CE" w14:textId="77777777" w:rsidR="00FF0829" w:rsidRPr="00B44B64" w:rsidRDefault="00FF0829" w:rsidP="008F3AD0">
            <w:pPr>
              <w:rPr>
                <w:moveTo w:id="81" w:author="dugalh" w:date="2018-07-27T21:43:00Z"/>
                <w:sz w:val="16"/>
              </w:rPr>
            </w:pPr>
            <w:moveTo w:id="82" w:author="dugalh" w:date="2018-07-27T21:43:00Z">
              <w:r w:rsidRPr="00B44B64">
                <w:rPr>
                  <w:sz w:val="16"/>
                </w:rPr>
                <w:t>Intact</w:t>
              </w:r>
            </w:moveTo>
          </w:p>
        </w:tc>
        <w:tc>
          <w:tcPr>
            <w:tcW w:w="0" w:type="auto"/>
          </w:tcPr>
          <w:p w14:paraId="52794145" w14:textId="77777777" w:rsidR="00FF0829" w:rsidRPr="00B44B64" w:rsidRDefault="00FF0829" w:rsidP="008F3AD0">
            <w:pPr>
              <w:jc w:val="right"/>
              <w:rPr>
                <w:moveTo w:id="83" w:author="dugalh" w:date="2018-07-27T21:43:00Z"/>
                <w:sz w:val="16"/>
              </w:rPr>
            </w:pPr>
            <w:moveTo w:id="84" w:author="dugalh" w:date="2018-07-27T21:43:00Z">
              <w:r w:rsidRPr="00B44B64">
                <w:rPr>
                  <w:sz w:val="16"/>
                </w:rPr>
                <w:t>22.5</w:t>
              </w:r>
            </w:moveTo>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moveTo w:id="85" w:author="dugalh" w:date="2018-07-27T21:43:00Z"/>
                <w:sz w:val="16"/>
              </w:rPr>
            </w:pPr>
          </w:p>
        </w:tc>
        <w:tc>
          <w:tcPr>
            <w:tcW w:w="0" w:type="auto"/>
          </w:tcPr>
          <w:p w14:paraId="3AA0A1B6" w14:textId="77777777" w:rsidR="00FF0829" w:rsidRPr="00B44B64" w:rsidRDefault="00FF0829" w:rsidP="008F3AD0">
            <w:pPr>
              <w:pStyle w:val="1TableText"/>
              <w:tabs>
                <w:tab w:val="num" w:pos="993"/>
              </w:tabs>
              <w:spacing w:before="0"/>
              <w:rPr>
                <w:moveTo w:id="86" w:author="dugalh" w:date="2018-07-27T21:43:00Z"/>
                <w:rFonts w:cs="Arial"/>
                <w:b/>
              </w:rPr>
            </w:pPr>
            <w:moveTo w:id="87" w:author="dugalh" w:date="2018-07-27T21:43:00Z">
              <w:r w:rsidRPr="00B44B64">
                <w:rPr>
                  <w:rFonts w:cs="Arial"/>
                </w:rPr>
                <w:t>2</w:t>
              </w:r>
            </w:moveTo>
          </w:p>
        </w:tc>
        <w:tc>
          <w:tcPr>
            <w:tcW w:w="0" w:type="auto"/>
          </w:tcPr>
          <w:p w14:paraId="3F68A5A6" w14:textId="77777777" w:rsidR="00FF0829" w:rsidRPr="00B44B64" w:rsidRDefault="00FF0829" w:rsidP="008F3AD0">
            <w:pPr>
              <w:rPr>
                <w:moveTo w:id="88" w:author="dugalh" w:date="2018-07-27T21:43:00Z"/>
                <w:sz w:val="16"/>
              </w:rPr>
            </w:pPr>
          </w:p>
        </w:tc>
        <w:tc>
          <w:tcPr>
            <w:tcW w:w="0" w:type="auto"/>
          </w:tcPr>
          <w:p w14:paraId="2CA7A5AD" w14:textId="77777777" w:rsidR="00FF0829" w:rsidRPr="00B44B64" w:rsidRDefault="00FF0829" w:rsidP="008F3AD0">
            <w:pPr>
              <w:rPr>
                <w:moveTo w:id="89" w:author="dugalh" w:date="2018-07-27T21:43:00Z"/>
                <w:sz w:val="16"/>
              </w:rPr>
            </w:pPr>
          </w:p>
        </w:tc>
        <w:tc>
          <w:tcPr>
            <w:tcW w:w="0" w:type="auto"/>
          </w:tcPr>
          <w:p w14:paraId="368BA58E" w14:textId="77777777" w:rsidR="00FF0829" w:rsidRPr="00B44B64" w:rsidRDefault="00FF0829" w:rsidP="008F3AD0">
            <w:pPr>
              <w:rPr>
                <w:moveTo w:id="90" w:author="dugalh" w:date="2018-07-27T21:43:00Z"/>
                <w:sz w:val="16"/>
              </w:rPr>
            </w:pPr>
            <w:moveTo w:id="91" w:author="dugalh" w:date="2018-07-27T21:43:00Z">
              <w:r w:rsidRPr="00B44B64">
                <w:rPr>
                  <w:sz w:val="16"/>
                </w:rPr>
                <w:t>Intact</w:t>
              </w:r>
            </w:moveTo>
          </w:p>
        </w:tc>
        <w:tc>
          <w:tcPr>
            <w:tcW w:w="0" w:type="auto"/>
          </w:tcPr>
          <w:p w14:paraId="265B0BE8" w14:textId="77777777" w:rsidR="00FF0829" w:rsidRPr="00B44B64" w:rsidRDefault="00FF0829" w:rsidP="008F3AD0">
            <w:pPr>
              <w:jc w:val="right"/>
              <w:rPr>
                <w:moveTo w:id="92" w:author="dugalh" w:date="2018-07-27T21:43:00Z"/>
                <w:sz w:val="16"/>
              </w:rPr>
            </w:pPr>
            <w:moveTo w:id="93" w:author="dugalh" w:date="2018-07-27T21:43:00Z">
              <w:r w:rsidRPr="00B44B64">
                <w:rPr>
                  <w:sz w:val="16"/>
                </w:rPr>
                <w:t>70</w:t>
              </w:r>
              <w:r w:rsidRPr="00B44B64">
                <w:rPr>
                  <w:rFonts w:cs="Arial"/>
                  <w:sz w:val="16"/>
                  <w:szCs w:val="16"/>
                </w:rPr>
                <w:t>.0</w:t>
              </w:r>
            </w:moveTo>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moveTo w:id="94" w:author="dugalh" w:date="2018-07-27T21:43:00Z"/>
                <w:sz w:val="16"/>
              </w:rPr>
            </w:pPr>
          </w:p>
        </w:tc>
        <w:tc>
          <w:tcPr>
            <w:tcW w:w="0" w:type="auto"/>
          </w:tcPr>
          <w:p w14:paraId="69417E16" w14:textId="77777777" w:rsidR="00FF0829" w:rsidRPr="00B44B64" w:rsidRDefault="00FF0829" w:rsidP="008F3AD0">
            <w:pPr>
              <w:pStyle w:val="1TableText"/>
              <w:tabs>
                <w:tab w:val="num" w:pos="993"/>
              </w:tabs>
              <w:spacing w:before="0"/>
              <w:rPr>
                <w:moveTo w:id="95" w:author="dugalh" w:date="2018-07-27T21:43:00Z"/>
                <w:rFonts w:cs="Arial"/>
                <w:b/>
              </w:rPr>
            </w:pPr>
            <w:moveTo w:id="96" w:author="dugalh" w:date="2018-07-27T21:43:00Z">
              <w:r w:rsidRPr="00B44B64">
                <w:rPr>
                  <w:rFonts w:cs="Arial"/>
                </w:rPr>
                <w:t>3</w:t>
              </w:r>
            </w:moveTo>
          </w:p>
        </w:tc>
        <w:tc>
          <w:tcPr>
            <w:tcW w:w="0" w:type="auto"/>
          </w:tcPr>
          <w:p w14:paraId="108F0396" w14:textId="77777777" w:rsidR="00FF0829" w:rsidRPr="00B44B64" w:rsidRDefault="00FF0829" w:rsidP="008F3AD0">
            <w:pPr>
              <w:rPr>
                <w:moveTo w:id="97" w:author="dugalh" w:date="2018-07-27T21:43:00Z"/>
                <w:sz w:val="16"/>
              </w:rPr>
            </w:pPr>
          </w:p>
        </w:tc>
        <w:tc>
          <w:tcPr>
            <w:tcW w:w="0" w:type="auto"/>
          </w:tcPr>
          <w:p w14:paraId="5989530E" w14:textId="77777777" w:rsidR="00FF0829" w:rsidRPr="00B44B64" w:rsidRDefault="00FF0829" w:rsidP="008F3AD0">
            <w:pPr>
              <w:rPr>
                <w:moveTo w:id="98" w:author="dugalh" w:date="2018-07-27T21:43:00Z"/>
                <w:sz w:val="16"/>
              </w:rPr>
            </w:pPr>
          </w:p>
        </w:tc>
        <w:tc>
          <w:tcPr>
            <w:tcW w:w="0" w:type="auto"/>
          </w:tcPr>
          <w:p w14:paraId="04441775" w14:textId="77777777" w:rsidR="00FF0829" w:rsidRPr="00B44B64" w:rsidRDefault="00FF0829" w:rsidP="008F3AD0">
            <w:pPr>
              <w:rPr>
                <w:moveTo w:id="99" w:author="dugalh" w:date="2018-07-27T21:43:00Z"/>
                <w:sz w:val="16"/>
              </w:rPr>
            </w:pPr>
            <w:moveTo w:id="100" w:author="dugalh" w:date="2018-07-27T21:43:00Z">
              <w:r w:rsidRPr="00B44B64">
                <w:rPr>
                  <w:sz w:val="16"/>
                </w:rPr>
                <w:t>Intact</w:t>
              </w:r>
            </w:moveTo>
          </w:p>
        </w:tc>
        <w:tc>
          <w:tcPr>
            <w:tcW w:w="0" w:type="auto"/>
          </w:tcPr>
          <w:p w14:paraId="43448F0A" w14:textId="77777777" w:rsidR="00FF0829" w:rsidRPr="00B44B64" w:rsidRDefault="00FF0829" w:rsidP="008F3AD0">
            <w:pPr>
              <w:jc w:val="right"/>
              <w:rPr>
                <w:moveTo w:id="101" w:author="dugalh" w:date="2018-07-27T21:43:00Z"/>
                <w:sz w:val="16"/>
              </w:rPr>
            </w:pPr>
            <w:moveTo w:id="102" w:author="dugalh" w:date="2018-07-27T21:43:00Z">
              <w:r w:rsidRPr="00B44B64">
                <w:rPr>
                  <w:sz w:val="16"/>
                </w:rPr>
                <w:t>85</w:t>
              </w:r>
              <w:r w:rsidRPr="00B44B64">
                <w:rPr>
                  <w:rFonts w:cs="Arial"/>
                  <w:sz w:val="16"/>
                  <w:szCs w:val="16"/>
                </w:rPr>
                <w:t>.0</w:t>
              </w:r>
            </w:moveTo>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moveTo w:id="103" w:author="dugalh" w:date="2018-07-27T21:43:00Z"/>
                <w:sz w:val="16"/>
              </w:rPr>
            </w:pPr>
          </w:p>
        </w:tc>
        <w:tc>
          <w:tcPr>
            <w:tcW w:w="0" w:type="auto"/>
          </w:tcPr>
          <w:p w14:paraId="13C01103" w14:textId="77777777" w:rsidR="00FF0829" w:rsidRPr="00B44B64" w:rsidRDefault="00FF0829" w:rsidP="008F3AD0">
            <w:pPr>
              <w:pStyle w:val="1TableText"/>
              <w:tabs>
                <w:tab w:val="num" w:pos="993"/>
              </w:tabs>
              <w:spacing w:before="0"/>
              <w:rPr>
                <w:moveTo w:id="104" w:author="dugalh" w:date="2018-07-27T21:43:00Z"/>
                <w:rFonts w:cs="Arial"/>
                <w:b/>
              </w:rPr>
            </w:pPr>
            <w:moveTo w:id="105" w:author="dugalh" w:date="2018-07-27T21:43:00Z">
              <w:r w:rsidRPr="00B44B64">
                <w:rPr>
                  <w:rFonts w:cs="Arial"/>
                </w:rPr>
                <w:t>4</w:t>
              </w:r>
            </w:moveTo>
          </w:p>
        </w:tc>
        <w:tc>
          <w:tcPr>
            <w:tcW w:w="0" w:type="auto"/>
          </w:tcPr>
          <w:p w14:paraId="4A596180" w14:textId="77777777" w:rsidR="00FF0829" w:rsidRPr="00B44B64" w:rsidRDefault="00FF0829" w:rsidP="008F3AD0">
            <w:pPr>
              <w:rPr>
                <w:moveTo w:id="106" w:author="dugalh" w:date="2018-07-27T21:43:00Z"/>
                <w:sz w:val="16"/>
              </w:rPr>
            </w:pPr>
          </w:p>
        </w:tc>
        <w:tc>
          <w:tcPr>
            <w:tcW w:w="0" w:type="auto"/>
          </w:tcPr>
          <w:p w14:paraId="61FE5B4B" w14:textId="77777777" w:rsidR="00FF0829" w:rsidRPr="00B44B64" w:rsidRDefault="00FF0829" w:rsidP="008F3AD0">
            <w:pPr>
              <w:rPr>
                <w:moveTo w:id="107" w:author="dugalh" w:date="2018-07-27T21:43:00Z"/>
                <w:sz w:val="16"/>
              </w:rPr>
            </w:pPr>
          </w:p>
        </w:tc>
        <w:tc>
          <w:tcPr>
            <w:tcW w:w="0" w:type="auto"/>
          </w:tcPr>
          <w:p w14:paraId="76012662" w14:textId="77777777" w:rsidR="00FF0829" w:rsidRPr="00B44B64" w:rsidRDefault="00FF0829" w:rsidP="008F3AD0">
            <w:pPr>
              <w:rPr>
                <w:moveTo w:id="108" w:author="dugalh" w:date="2018-07-27T21:43:00Z"/>
                <w:sz w:val="16"/>
              </w:rPr>
            </w:pPr>
            <w:moveTo w:id="109" w:author="dugalh" w:date="2018-07-27T21:43:00Z">
              <w:r w:rsidRPr="00B44B64">
                <w:rPr>
                  <w:sz w:val="16"/>
                </w:rPr>
                <w:t>Intact</w:t>
              </w:r>
            </w:moveTo>
          </w:p>
        </w:tc>
        <w:tc>
          <w:tcPr>
            <w:tcW w:w="0" w:type="auto"/>
          </w:tcPr>
          <w:p w14:paraId="252A6B26" w14:textId="77777777" w:rsidR="00FF0829" w:rsidRPr="00B44B64" w:rsidRDefault="00FF0829" w:rsidP="008F3AD0">
            <w:pPr>
              <w:jc w:val="right"/>
              <w:rPr>
                <w:moveTo w:id="110" w:author="dugalh" w:date="2018-07-27T21:43:00Z"/>
                <w:sz w:val="16"/>
              </w:rPr>
            </w:pPr>
            <w:moveTo w:id="111" w:author="dugalh" w:date="2018-07-27T21:43:00Z">
              <w:r w:rsidRPr="00B44B64">
                <w:rPr>
                  <w:sz w:val="16"/>
                </w:rPr>
                <w:t>65</w:t>
              </w:r>
              <w:r w:rsidRPr="00B44B64">
                <w:rPr>
                  <w:rFonts w:cs="Arial"/>
                  <w:sz w:val="16"/>
                  <w:szCs w:val="16"/>
                </w:rPr>
                <w:t>.0</w:t>
              </w:r>
            </w:moveTo>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moveTo w:id="112" w:author="dugalh" w:date="2018-07-27T21:43:00Z"/>
                <w:sz w:val="16"/>
              </w:rPr>
            </w:pPr>
          </w:p>
        </w:tc>
        <w:tc>
          <w:tcPr>
            <w:tcW w:w="0" w:type="auto"/>
          </w:tcPr>
          <w:p w14:paraId="426771EB" w14:textId="77777777" w:rsidR="00FF0829" w:rsidRPr="00B44B64" w:rsidRDefault="00FF0829" w:rsidP="008F3AD0">
            <w:pPr>
              <w:pStyle w:val="1TableText"/>
              <w:tabs>
                <w:tab w:val="num" w:pos="993"/>
              </w:tabs>
              <w:spacing w:before="0"/>
              <w:rPr>
                <w:moveTo w:id="113" w:author="dugalh" w:date="2018-07-27T21:43:00Z"/>
                <w:rFonts w:cs="Arial"/>
                <w:b/>
              </w:rPr>
            </w:pPr>
            <w:moveTo w:id="114" w:author="dugalh" w:date="2018-07-27T21:43:00Z">
              <w:r w:rsidRPr="00B44B64">
                <w:rPr>
                  <w:rFonts w:cs="Arial"/>
                </w:rPr>
                <w:t>5</w:t>
              </w:r>
            </w:moveTo>
          </w:p>
        </w:tc>
        <w:tc>
          <w:tcPr>
            <w:tcW w:w="0" w:type="auto"/>
          </w:tcPr>
          <w:p w14:paraId="158A0B69" w14:textId="77777777" w:rsidR="00FF0829" w:rsidRPr="00B44B64" w:rsidRDefault="00FF0829" w:rsidP="008F3AD0">
            <w:pPr>
              <w:rPr>
                <w:moveTo w:id="115" w:author="dugalh" w:date="2018-07-27T21:43:00Z"/>
                <w:sz w:val="16"/>
              </w:rPr>
            </w:pPr>
          </w:p>
        </w:tc>
        <w:tc>
          <w:tcPr>
            <w:tcW w:w="0" w:type="auto"/>
          </w:tcPr>
          <w:p w14:paraId="6BE466C0" w14:textId="77777777" w:rsidR="00FF0829" w:rsidRPr="00B44B64" w:rsidRDefault="00FF0829" w:rsidP="008F3AD0">
            <w:pPr>
              <w:rPr>
                <w:moveTo w:id="116" w:author="dugalh" w:date="2018-07-27T21:43:00Z"/>
                <w:sz w:val="16"/>
              </w:rPr>
            </w:pPr>
          </w:p>
        </w:tc>
        <w:tc>
          <w:tcPr>
            <w:tcW w:w="0" w:type="auto"/>
          </w:tcPr>
          <w:p w14:paraId="3446C904" w14:textId="77777777" w:rsidR="00FF0829" w:rsidRPr="00B44B64" w:rsidRDefault="00FF0829" w:rsidP="008F3AD0">
            <w:pPr>
              <w:rPr>
                <w:moveTo w:id="117" w:author="dugalh" w:date="2018-07-27T21:43:00Z"/>
                <w:sz w:val="16"/>
              </w:rPr>
            </w:pPr>
            <w:moveTo w:id="118" w:author="dugalh" w:date="2018-07-27T21:43:00Z">
              <w:r w:rsidRPr="00B44B64">
                <w:rPr>
                  <w:sz w:val="16"/>
                </w:rPr>
                <w:t>Intact</w:t>
              </w:r>
            </w:moveTo>
          </w:p>
        </w:tc>
        <w:tc>
          <w:tcPr>
            <w:tcW w:w="0" w:type="auto"/>
          </w:tcPr>
          <w:p w14:paraId="1A9A5C46" w14:textId="77777777" w:rsidR="00FF0829" w:rsidRPr="00B44B64" w:rsidRDefault="00FF0829" w:rsidP="008F3AD0">
            <w:pPr>
              <w:jc w:val="right"/>
              <w:rPr>
                <w:moveTo w:id="119" w:author="dugalh" w:date="2018-07-27T21:43:00Z"/>
                <w:sz w:val="16"/>
              </w:rPr>
            </w:pPr>
            <w:moveTo w:id="120" w:author="dugalh" w:date="2018-07-27T21:43:00Z">
              <w:r w:rsidRPr="00B44B64">
                <w:rPr>
                  <w:sz w:val="16"/>
                </w:rPr>
                <w:t>37.5</w:t>
              </w:r>
            </w:moveTo>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moveTo w:id="121" w:author="dugalh" w:date="2018-07-27T21:43:00Z"/>
                <w:sz w:val="16"/>
              </w:rPr>
            </w:pPr>
          </w:p>
        </w:tc>
        <w:tc>
          <w:tcPr>
            <w:tcW w:w="0" w:type="auto"/>
          </w:tcPr>
          <w:p w14:paraId="6180013B" w14:textId="77777777" w:rsidR="00FF0829" w:rsidRPr="00B44B64" w:rsidRDefault="00FF0829" w:rsidP="008F3AD0">
            <w:pPr>
              <w:pStyle w:val="1TableText"/>
              <w:tabs>
                <w:tab w:val="num" w:pos="993"/>
              </w:tabs>
              <w:spacing w:before="0"/>
              <w:rPr>
                <w:moveTo w:id="122" w:author="dugalh" w:date="2018-07-27T21:43:00Z"/>
                <w:rFonts w:cs="Arial"/>
                <w:b/>
              </w:rPr>
            </w:pPr>
            <w:moveTo w:id="123" w:author="dugalh" w:date="2018-07-27T21:43:00Z">
              <w:r w:rsidRPr="00B44B64">
                <w:rPr>
                  <w:rFonts w:cs="Arial"/>
                </w:rPr>
                <w:t>6</w:t>
              </w:r>
            </w:moveTo>
          </w:p>
        </w:tc>
        <w:tc>
          <w:tcPr>
            <w:tcW w:w="0" w:type="auto"/>
          </w:tcPr>
          <w:p w14:paraId="06BC0CED" w14:textId="77777777" w:rsidR="00FF0829" w:rsidRPr="00B44B64" w:rsidRDefault="00FF0829" w:rsidP="008F3AD0">
            <w:pPr>
              <w:rPr>
                <w:moveTo w:id="124" w:author="dugalh" w:date="2018-07-27T21:43:00Z"/>
                <w:sz w:val="16"/>
              </w:rPr>
            </w:pPr>
          </w:p>
        </w:tc>
        <w:tc>
          <w:tcPr>
            <w:tcW w:w="0" w:type="auto"/>
          </w:tcPr>
          <w:p w14:paraId="7748A76D" w14:textId="77777777" w:rsidR="00FF0829" w:rsidRPr="00B44B64" w:rsidRDefault="00FF0829" w:rsidP="008F3AD0">
            <w:pPr>
              <w:rPr>
                <w:moveTo w:id="125" w:author="dugalh" w:date="2018-07-27T21:43:00Z"/>
                <w:sz w:val="16"/>
              </w:rPr>
            </w:pPr>
          </w:p>
        </w:tc>
        <w:tc>
          <w:tcPr>
            <w:tcW w:w="0" w:type="auto"/>
          </w:tcPr>
          <w:p w14:paraId="394BFDCE" w14:textId="77777777" w:rsidR="00FF0829" w:rsidRPr="00B44B64" w:rsidRDefault="00FF0829" w:rsidP="008F3AD0">
            <w:pPr>
              <w:rPr>
                <w:moveTo w:id="126" w:author="dugalh" w:date="2018-07-27T21:43:00Z"/>
                <w:sz w:val="16"/>
              </w:rPr>
            </w:pPr>
            <w:moveTo w:id="127" w:author="dugalh" w:date="2018-07-27T21:43:00Z">
              <w:r w:rsidRPr="00B44B64">
                <w:rPr>
                  <w:sz w:val="16"/>
                </w:rPr>
                <w:t>Intact</w:t>
              </w:r>
            </w:moveTo>
          </w:p>
        </w:tc>
        <w:tc>
          <w:tcPr>
            <w:tcW w:w="0" w:type="auto"/>
          </w:tcPr>
          <w:p w14:paraId="33548F65" w14:textId="77777777" w:rsidR="00FF0829" w:rsidRPr="00B44B64" w:rsidRDefault="00FF0829" w:rsidP="008F3AD0">
            <w:pPr>
              <w:jc w:val="right"/>
              <w:rPr>
                <w:moveTo w:id="128" w:author="dugalh" w:date="2018-07-27T21:43:00Z"/>
                <w:sz w:val="16"/>
              </w:rPr>
            </w:pPr>
            <w:moveTo w:id="129" w:author="dugalh" w:date="2018-07-27T21:43:00Z">
              <w:r w:rsidRPr="00B44B64">
                <w:rPr>
                  <w:sz w:val="16"/>
                </w:rPr>
                <w:t>17.5</w:t>
              </w:r>
            </w:moveTo>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moveTo w:id="130" w:author="dugalh" w:date="2018-07-27T21:43:00Z"/>
                <w:sz w:val="16"/>
              </w:rPr>
            </w:pPr>
          </w:p>
        </w:tc>
        <w:tc>
          <w:tcPr>
            <w:tcW w:w="0" w:type="auto"/>
          </w:tcPr>
          <w:p w14:paraId="2DFE1A81" w14:textId="77777777" w:rsidR="00FF0829" w:rsidRPr="00B44B64" w:rsidRDefault="00FF0829" w:rsidP="008F3AD0">
            <w:pPr>
              <w:pStyle w:val="1TableText"/>
              <w:tabs>
                <w:tab w:val="num" w:pos="993"/>
              </w:tabs>
              <w:spacing w:before="0"/>
              <w:rPr>
                <w:moveTo w:id="131" w:author="dugalh" w:date="2018-07-27T21:43:00Z"/>
                <w:rFonts w:cs="Arial"/>
                <w:b/>
              </w:rPr>
            </w:pPr>
            <w:moveTo w:id="132" w:author="dugalh" w:date="2018-07-27T21:43:00Z">
              <w:r w:rsidRPr="00B44B64">
                <w:rPr>
                  <w:rFonts w:cs="Arial"/>
                </w:rPr>
                <w:t>7</w:t>
              </w:r>
            </w:moveTo>
          </w:p>
        </w:tc>
        <w:tc>
          <w:tcPr>
            <w:tcW w:w="0" w:type="auto"/>
          </w:tcPr>
          <w:p w14:paraId="084BA1E8" w14:textId="77777777" w:rsidR="00FF0829" w:rsidRPr="00B44B64" w:rsidRDefault="00FF0829" w:rsidP="008F3AD0">
            <w:pPr>
              <w:rPr>
                <w:moveTo w:id="133" w:author="dugalh" w:date="2018-07-27T21:43:00Z"/>
                <w:sz w:val="16"/>
              </w:rPr>
            </w:pPr>
          </w:p>
        </w:tc>
        <w:tc>
          <w:tcPr>
            <w:tcW w:w="0" w:type="auto"/>
          </w:tcPr>
          <w:p w14:paraId="588EE8FE" w14:textId="77777777" w:rsidR="00FF0829" w:rsidRPr="00B44B64" w:rsidRDefault="00FF0829" w:rsidP="008F3AD0">
            <w:pPr>
              <w:rPr>
                <w:moveTo w:id="134" w:author="dugalh" w:date="2018-07-27T21:43:00Z"/>
                <w:sz w:val="16"/>
              </w:rPr>
            </w:pPr>
          </w:p>
        </w:tc>
        <w:tc>
          <w:tcPr>
            <w:tcW w:w="0" w:type="auto"/>
          </w:tcPr>
          <w:p w14:paraId="7D8D3C73" w14:textId="77777777" w:rsidR="00FF0829" w:rsidRPr="00B44B64" w:rsidRDefault="00FF0829" w:rsidP="008F3AD0">
            <w:pPr>
              <w:rPr>
                <w:moveTo w:id="135" w:author="dugalh" w:date="2018-07-27T21:43:00Z"/>
                <w:sz w:val="16"/>
              </w:rPr>
            </w:pPr>
            <w:moveTo w:id="136" w:author="dugalh" w:date="2018-07-27T21:43:00Z">
              <w:r w:rsidRPr="00B44B64">
                <w:rPr>
                  <w:sz w:val="16"/>
                </w:rPr>
                <w:t>Intact</w:t>
              </w:r>
            </w:moveTo>
          </w:p>
        </w:tc>
        <w:tc>
          <w:tcPr>
            <w:tcW w:w="0" w:type="auto"/>
          </w:tcPr>
          <w:p w14:paraId="2E55025D" w14:textId="77777777" w:rsidR="00FF0829" w:rsidRPr="00B44B64" w:rsidRDefault="00FF0829" w:rsidP="008F3AD0">
            <w:pPr>
              <w:jc w:val="right"/>
              <w:rPr>
                <w:moveTo w:id="137" w:author="dugalh" w:date="2018-07-27T21:43:00Z"/>
                <w:sz w:val="16"/>
              </w:rPr>
            </w:pPr>
            <w:moveTo w:id="138" w:author="dugalh" w:date="2018-07-27T21:43:00Z">
              <w:r w:rsidRPr="00B44B64">
                <w:rPr>
                  <w:sz w:val="16"/>
                </w:rPr>
                <w:t>15</w:t>
              </w:r>
              <w:r w:rsidRPr="00B44B64">
                <w:rPr>
                  <w:rFonts w:cs="Arial"/>
                  <w:sz w:val="16"/>
                  <w:szCs w:val="16"/>
                </w:rPr>
                <w:t>.0</w:t>
              </w:r>
            </w:moveTo>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moveTo w:id="139" w:author="dugalh" w:date="2018-07-27T21:43:00Z"/>
                <w:sz w:val="16"/>
              </w:rPr>
            </w:pPr>
          </w:p>
        </w:tc>
        <w:tc>
          <w:tcPr>
            <w:tcW w:w="0" w:type="auto"/>
            <w:tcBorders>
              <w:bottom w:val="single" w:sz="12" w:space="0" w:color="000000" w:themeColor="text1"/>
            </w:tcBorders>
          </w:tcPr>
          <w:p w14:paraId="0C97FC4C" w14:textId="77777777" w:rsidR="00FF0829" w:rsidRPr="00B44B64" w:rsidRDefault="00FF0829" w:rsidP="008F3AD0">
            <w:pPr>
              <w:pStyle w:val="1TableText"/>
              <w:tabs>
                <w:tab w:val="num" w:pos="993"/>
              </w:tabs>
              <w:spacing w:before="0"/>
              <w:rPr>
                <w:moveTo w:id="140" w:author="dugalh" w:date="2018-07-27T21:43:00Z"/>
                <w:rFonts w:cs="Arial"/>
                <w:b/>
              </w:rPr>
            </w:pPr>
            <w:moveTo w:id="141" w:author="dugalh" w:date="2018-07-27T21:43:00Z">
              <w:r w:rsidRPr="00B44B64">
                <w:rPr>
                  <w:rFonts w:cs="Arial"/>
                </w:rPr>
                <w:t>8</w:t>
              </w:r>
            </w:moveTo>
          </w:p>
        </w:tc>
        <w:tc>
          <w:tcPr>
            <w:tcW w:w="0" w:type="auto"/>
            <w:tcBorders>
              <w:bottom w:val="single" w:sz="12" w:space="0" w:color="000000" w:themeColor="text1"/>
            </w:tcBorders>
          </w:tcPr>
          <w:p w14:paraId="3DB6B6F1" w14:textId="77777777" w:rsidR="00FF0829" w:rsidRPr="00B44B64" w:rsidRDefault="00FF0829" w:rsidP="008F3AD0">
            <w:pPr>
              <w:rPr>
                <w:moveTo w:id="142" w:author="dugalh" w:date="2018-07-27T21:43:00Z"/>
                <w:sz w:val="16"/>
              </w:rPr>
            </w:pPr>
          </w:p>
        </w:tc>
        <w:tc>
          <w:tcPr>
            <w:tcW w:w="0" w:type="auto"/>
            <w:tcBorders>
              <w:bottom w:val="single" w:sz="12" w:space="0" w:color="000000" w:themeColor="text1"/>
            </w:tcBorders>
          </w:tcPr>
          <w:p w14:paraId="25951265" w14:textId="77777777" w:rsidR="00FF0829" w:rsidRPr="00B44B64" w:rsidRDefault="00FF0829" w:rsidP="008F3AD0">
            <w:pPr>
              <w:rPr>
                <w:moveTo w:id="143" w:author="dugalh" w:date="2018-07-27T21:43:00Z"/>
                <w:sz w:val="16"/>
              </w:rPr>
            </w:pPr>
          </w:p>
        </w:tc>
        <w:tc>
          <w:tcPr>
            <w:tcW w:w="0" w:type="auto"/>
            <w:tcBorders>
              <w:bottom w:val="single" w:sz="12" w:space="0" w:color="000000" w:themeColor="text1"/>
            </w:tcBorders>
          </w:tcPr>
          <w:p w14:paraId="62EF742C" w14:textId="77777777" w:rsidR="00FF0829" w:rsidRPr="00B44B64" w:rsidRDefault="00FF0829" w:rsidP="008F3AD0">
            <w:pPr>
              <w:rPr>
                <w:moveTo w:id="144" w:author="dugalh" w:date="2018-07-27T21:43:00Z"/>
                <w:sz w:val="16"/>
              </w:rPr>
            </w:pPr>
            <w:moveTo w:id="145" w:author="dugalh" w:date="2018-07-27T21:43:00Z">
              <w:r w:rsidRPr="00B44B64">
                <w:rPr>
                  <w:sz w:val="16"/>
                </w:rPr>
                <w:t>Intact</w:t>
              </w:r>
            </w:moveTo>
          </w:p>
        </w:tc>
        <w:tc>
          <w:tcPr>
            <w:tcW w:w="0" w:type="auto"/>
            <w:tcBorders>
              <w:bottom w:val="single" w:sz="12" w:space="0" w:color="000000" w:themeColor="text1"/>
            </w:tcBorders>
          </w:tcPr>
          <w:p w14:paraId="1748A0C4" w14:textId="77777777" w:rsidR="00FF0829" w:rsidRPr="00B44B64" w:rsidRDefault="00FF0829" w:rsidP="008F3AD0">
            <w:pPr>
              <w:jc w:val="right"/>
              <w:rPr>
                <w:moveTo w:id="146" w:author="dugalh" w:date="2018-07-27T21:43:00Z"/>
                <w:sz w:val="16"/>
              </w:rPr>
            </w:pPr>
            <w:moveTo w:id="147" w:author="dugalh" w:date="2018-07-27T21:43:00Z">
              <w:r w:rsidRPr="00B44B64">
                <w:rPr>
                  <w:sz w:val="16"/>
                </w:rPr>
                <w:t>2</w:t>
              </w:r>
              <w:r w:rsidRPr="00B44B64">
                <w:rPr>
                  <w:rFonts w:cs="Arial"/>
                  <w:sz w:val="16"/>
                  <w:szCs w:val="16"/>
                </w:rPr>
                <w:t>.0</w:t>
              </w:r>
            </w:moveTo>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moveTo w:id="148" w:author="dugalh" w:date="2018-07-27T21:43:00Z"/>
                <w:sz w:val="16"/>
              </w:rPr>
            </w:pPr>
            <w:proofErr w:type="spellStart"/>
            <w:moveTo w:id="149" w:author="dugalh" w:date="2018-07-27T21:43:00Z">
              <w:r w:rsidRPr="00B44B64">
                <w:rPr>
                  <w:sz w:val="16"/>
                </w:rPr>
                <w:t>Groenfontein</w:t>
              </w:r>
              <w:proofErr w:type="spellEnd"/>
            </w:moveTo>
          </w:p>
        </w:tc>
        <w:tc>
          <w:tcPr>
            <w:tcW w:w="0" w:type="auto"/>
            <w:tcBorders>
              <w:top w:val="single" w:sz="12" w:space="0" w:color="000000" w:themeColor="text1"/>
              <w:bottom w:val="nil"/>
            </w:tcBorders>
          </w:tcPr>
          <w:p w14:paraId="4213BE53" w14:textId="77777777" w:rsidR="00FF0829" w:rsidRPr="00B44B64" w:rsidRDefault="00FF0829" w:rsidP="008F3AD0">
            <w:pPr>
              <w:pStyle w:val="1TableText"/>
              <w:tabs>
                <w:tab w:val="num" w:pos="993"/>
              </w:tabs>
              <w:spacing w:before="0"/>
              <w:rPr>
                <w:moveTo w:id="150" w:author="dugalh" w:date="2018-07-27T21:43:00Z"/>
                <w:rFonts w:cs="Arial"/>
                <w:b/>
              </w:rPr>
            </w:pPr>
            <w:moveTo w:id="151" w:author="dugalh" w:date="2018-07-27T21:43:00Z">
              <w:r w:rsidRPr="00B44B64">
                <w:rPr>
                  <w:rFonts w:cs="Arial"/>
                </w:rPr>
                <w:t>1</w:t>
              </w:r>
            </w:moveTo>
          </w:p>
        </w:tc>
        <w:tc>
          <w:tcPr>
            <w:tcW w:w="0" w:type="auto"/>
            <w:tcBorders>
              <w:top w:val="single" w:sz="12" w:space="0" w:color="000000" w:themeColor="text1"/>
              <w:bottom w:val="nil"/>
            </w:tcBorders>
          </w:tcPr>
          <w:p w14:paraId="0A7958D7" w14:textId="77777777" w:rsidR="00FF0829" w:rsidRPr="00B44B64" w:rsidRDefault="00FF0829" w:rsidP="008F3AD0">
            <w:pPr>
              <w:rPr>
                <w:moveTo w:id="152" w:author="dugalh" w:date="2018-07-27T21:43:00Z"/>
                <w:sz w:val="16"/>
              </w:rPr>
            </w:pPr>
            <w:moveTo w:id="153" w:author="dugalh" w:date="2018-07-27T21:43:00Z">
              <w:r w:rsidRPr="00B44B64">
                <w:rPr>
                  <w:sz w:val="16"/>
                </w:rPr>
                <w:t>Shale</w:t>
              </w:r>
            </w:moveTo>
          </w:p>
        </w:tc>
        <w:tc>
          <w:tcPr>
            <w:tcW w:w="0" w:type="auto"/>
            <w:tcBorders>
              <w:top w:val="single" w:sz="12" w:space="0" w:color="000000" w:themeColor="text1"/>
              <w:bottom w:val="nil"/>
            </w:tcBorders>
          </w:tcPr>
          <w:p w14:paraId="6C51D38B" w14:textId="77777777" w:rsidR="00FF0829" w:rsidRPr="00B44B64" w:rsidRDefault="00FF0829" w:rsidP="008F3AD0">
            <w:pPr>
              <w:rPr>
                <w:moveTo w:id="154" w:author="dugalh" w:date="2018-07-27T21:43:00Z"/>
                <w:sz w:val="16"/>
              </w:rPr>
            </w:pPr>
            <w:moveTo w:id="155" w:author="dugalh" w:date="2018-07-27T21:43:00Z">
              <w:r w:rsidRPr="00B44B64">
                <w:rPr>
                  <w:sz w:val="16"/>
                </w:rPr>
                <w:t xml:space="preserve">Arid </w:t>
              </w:r>
              <w:proofErr w:type="spellStart"/>
              <w:r w:rsidRPr="00B44B64">
                <w:rPr>
                  <w:sz w:val="16"/>
                </w:rPr>
                <w:t>spekboom</w:t>
              </w:r>
              <w:proofErr w:type="spellEnd"/>
            </w:moveTo>
          </w:p>
        </w:tc>
        <w:tc>
          <w:tcPr>
            <w:tcW w:w="0" w:type="auto"/>
            <w:tcBorders>
              <w:top w:val="single" w:sz="12" w:space="0" w:color="000000" w:themeColor="text1"/>
              <w:bottom w:val="nil"/>
            </w:tcBorders>
          </w:tcPr>
          <w:p w14:paraId="1A2D787B" w14:textId="77777777" w:rsidR="00FF0829" w:rsidRPr="00B44B64" w:rsidRDefault="00FF0829" w:rsidP="008F3AD0">
            <w:pPr>
              <w:rPr>
                <w:moveTo w:id="156" w:author="dugalh" w:date="2018-07-27T21:43:00Z"/>
                <w:sz w:val="16"/>
              </w:rPr>
            </w:pPr>
            <w:moveTo w:id="157" w:author="dugalh" w:date="2018-07-27T21:43:00Z">
              <w:r w:rsidRPr="00B44B64">
                <w:rPr>
                  <w:sz w:val="16"/>
                </w:rPr>
                <w:t>Severe</w:t>
              </w:r>
            </w:moveTo>
          </w:p>
        </w:tc>
        <w:tc>
          <w:tcPr>
            <w:tcW w:w="0" w:type="auto"/>
            <w:tcBorders>
              <w:top w:val="single" w:sz="12" w:space="0" w:color="000000" w:themeColor="text1"/>
              <w:bottom w:val="nil"/>
            </w:tcBorders>
          </w:tcPr>
          <w:p w14:paraId="5D73B942" w14:textId="77777777" w:rsidR="00FF0829" w:rsidRPr="00B44B64" w:rsidRDefault="00FF0829" w:rsidP="008F3AD0">
            <w:pPr>
              <w:jc w:val="right"/>
              <w:rPr>
                <w:moveTo w:id="158" w:author="dugalh" w:date="2018-07-27T21:43:00Z"/>
                <w:sz w:val="16"/>
              </w:rPr>
            </w:pPr>
            <w:moveTo w:id="159" w:author="dugalh" w:date="2018-07-27T21:43:00Z">
              <w:r w:rsidRPr="00B44B64">
                <w:rPr>
                  <w:rFonts w:cs="Arial"/>
                  <w:sz w:val="16"/>
                  <w:szCs w:val="16"/>
                </w:rPr>
                <w:t>0.</w:t>
              </w:r>
              <w:r w:rsidRPr="00B44B64">
                <w:rPr>
                  <w:sz w:val="16"/>
                </w:rPr>
                <w:t>0</w:t>
              </w:r>
            </w:moveTo>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moveTo w:id="160" w:author="dugalh" w:date="2018-07-27T21:43:00Z"/>
                <w:sz w:val="16"/>
              </w:rPr>
            </w:pPr>
          </w:p>
        </w:tc>
        <w:tc>
          <w:tcPr>
            <w:tcW w:w="0" w:type="auto"/>
            <w:tcBorders>
              <w:top w:val="nil"/>
            </w:tcBorders>
          </w:tcPr>
          <w:p w14:paraId="471723F8" w14:textId="77777777" w:rsidR="00FF0829" w:rsidRPr="00B44B64" w:rsidRDefault="00FF0829" w:rsidP="008F3AD0">
            <w:pPr>
              <w:pStyle w:val="1TableText"/>
              <w:tabs>
                <w:tab w:val="num" w:pos="993"/>
              </w:tabs>
              <w:spacing w:before="0"/>
              <w:rPr>
                <w:moveTo w:id="161" w:author="dugalh" w:date="2018-07-27T21:43:00Z"/>
                <w:rFonts w:cs="Arial"/>
                <w:b/>
              </w:rPr>
            </w:pPr>
            <w:moveTo w:id="162" w:author="dugalh" w:date="2018-07-27T21:43:00Z">
              <w:r w:rsidRPr="00B44B64">
                <w:rPr>
                  <w:rFonts w:cs="Arial"/>
                </w:rPr>
                <w:t>2</w:t>
              </w:r>
            </w:moveTo>
          </w:p>
        </w:tc>
        <w:tc>
          <w:tcPr>
            <w:tcW w:w="0" w:type="auto"/>
            <w:tcBorders>
              <w:top w:val="nil"/>
            </w:tcBorders>
          </w:tcPr>
          <w:p w14:paraId="5DCBB0BE" w14:textId="77777777" w:rsidR="00FF0829" w:rsidRPr="00B44B64" w:rsidRDefault="00FF0829" w:rsidP="008F3AD0">
            <w:pPr>
              <w:rPr>
                <w:moveTo w:id="163" w:author="dugalh" w:date="2018-07-27T21:43:00Z"/>
                <w:sz w:val="16"/>
              </w:rPr>
            </w:pPr>
          </w:p>
        </w:tc>
        <w:tc>
          <w:tcPr>
            <w:tcW w:w="0" w:type="auto"/>
            <w:tcBorders>
              <w:top w:val="nil"/>
            </w:tcBorders>
          </w:tcPr>
          <w:p w14:paraId="6A484615" w14:textId="77777777" w:rsidR="00FF0829" w:rsidRPr="00B44B64" w:rsidRDefault="00FF0829" w:rsidP="008F3AD0">
            <w:pPr>
              <w:rPr>
                <w:moveTo w:id="164" w:author="dugalh" w:date="2018-07-27T21:43:00Z"/>
                <w:sz w:val="16"/>
              </w:rPr>
            </w:pPr>
          </w:p>
        </w:tc>
        <w:tc>
          <w:tcPr>
            <w:tcW w:w="0" w:type="auto"/>
            <w:tcBorders>
              <w:top w:val="nil"/>
            </w:tcBorders>
          </w:tcPr>
          <w:p w14:paraId="71B58465" w14:textId="77777777" w:rsidR="00FF0829" w:rsidRPr="00B44B64" w:rsidRDefault="00FF0829" w:rsidP="008F3AD0">
            <w:pPr>
              <w:rPr>
                <w:moveTo w:id="165" w:author="dugalh" w:date="2018-07-27T21:43:00Z"/>
                <w:sz w:val="16"/>
              </w:rPr>
            </w:pPr>
            <w:moveTo w:id="166" w:author="dugalh" w:date="2018-07-27T21:43:00Z">
              <w:r w:rsidRPr="00B44B64">
                <w:rPr>
                  <w:sz w:val="16"/>
                </w:rPr>
                <w:t>Severe</w:t>
              </w:r>
            </w:moveTo>
          </w:p>
        </w:tc>
        <w:tc>
          <w:tcPr>
            <w:tcW w:w="0" w:type="auto"/>
            <w:tcBorders>
              <w:top w:val="nil"/>
            </w:tcBorders>
          </w:tcPr>
          <w:p w14:paraId="5BA4FEB1" w14:textId="77777777" w:rsidR="00FF0829" w:rsidRPr="00B44B64" w:rsidRDefault="00FF0829" w:rsidP="008F3AD0">
            <w:pPr>
              <w:jc w:val="right"/>
              <w:rPr>
                <w:moveTo w:id="167" w:author="dugalh" w:date="2018-07-27T21:43:00Z"/>
                <w:sz w:val="16"/>
              </w:rPr>
            </w:pPr>
            <w:moveTo w:id="168" w:author="dugalh" w:date="2018-07-27T21:43:00Z">
              <w:r w:rsidRPr="00B44B64">
                <w:rPr>
                  <w:sz w:val="16"/>
                </w:rPr>
                <w:t>4</w:t>
              </w:r>
              <w:r w:rsidRPr="00B44B64">
                <w:rPr>
                  <w:rFonts w:cs="Arial"/>
                  <w:sz w:val="16"/>
                  <w:szCs w:val="16"/>
                </w:rPr>
                <w:t>.0</w:t>
              </w:r>
            </w:moveTo>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moveTo w:id="169" w:author="dugalh" w:date="2018-07-27T21:43:00Z"/>
                <w:sz w:val="16"/>
              </w:rPr>
            </w:pPr>
          </w:p>
        </w:tc>
        <w:tc>
          <w:tcPr>
            <w:tcW w:w="0" w:type="auto"/>
          </w:tcPr>
          <w:p w14:paraId="0BBF6495" w14:textId="77777777" w:rsidR="00FF0829" w:rsidRPr="00B44B64" w:rsidRDefault="00FF0829" w:rsidP="008F3AD0">
            <w:pPr>
              <w:pStyle w:val="1TableText"/>
              <w:tabs>
                <w:tab w:val="num" w:pos="993"/>
              </w:tabs>
              <w:spacing w:before="0"/>
              <w:rPr>
                <w:moveTo w:id="170" w:author="dugalh" w:date="2018-07-27T21:43:00Z"/>
                <w:rFonts w:cs="Arial"/>
                <w:b/>
              </w:rPr>
            </w:pPr>
            <w:moveTo w:id="171" w:author="dugalh" w:date="2018-07-27T21:43:00Z">
              <w:r w:rsidRPr="00B44B64">
                <w:rPr>
                  <w:rFonts w:cs="Arial"/>
                </w:rPr>
                <w:t>3</w:t>
              </w:r>
            </w:moveTo>
          </w:p>
        </w:tc>
        <w:tc>
          <w:tcPr>
            <w:tcW w:w="0" w:type="auto"/>
          </w:tcPr>
          <w:p w14:paraId="48826678" w14:textId="77777777" w:rsidR="00FF0829" w:rsidRPr="00B44B64" w:rsidRDefault="00FF0829" w:rsidP="008F3AD0">
            <w:pPr>
              <w:rPr>
                <w:moveTo w:id="172" w:author="dugalh" w:date="2018-07-27T21:43:00Z"/>
                <w:sz w:val="16"/>
              </w:rPr>
            </w:pPr>
          </w:p>
        </w:tc>
        <w:tc>
          <w:tcPr>
            <w:tcW w:w="0" w:type="auto"/>
          </w:tcPr>
          <w:p w14:paraId="4DA1E83A" w14:textId="77777777" w:rsidR="00FF0829" w:rsidRPr="00B44B64" w:rsidRDefault="00FF0829" w:rsidP="008F3AD0">
            <w:pPr>
              <w:rPr>
                <w:moveTo w:id="173" w:author="dugalh" w:date="2018-07-27T21:43:00Z"/>
                <w:sz w:val="16"/>
              </w:rPr>
            </w:pPr>
          </w:p>
        </w:tc>
        <w:tc>
          <w:tcPr>
            <w:tcW w:w="0" w:type="auto"/>
          </w:tcPr>
          <w:p w14:paraId="5756E2B8" w14:textId="77777777" w:rsidR="00FF0829" w:rsidRPr="00B44B64" w:rsidRDefault="00FF0829" w:rsidP="008F3AD0">
            <w:pPr>
              <w:rPr>
                <w:moveTo w:id="174" w:author="dugalh" w:date="2018-07-27T21:43:00Z"/>
                <w:sz w:val="16"/>
              </w:rPr>
            </w:pPr>
            <w:moveTo w:id="175" w:author="dugalh" w:date="2018-07-27T21:43:00Z">
              <w:r w:rsidRPr="00B44B64">
                <w:rPr>
                  <w:sz w:val="16"/>
                </w:rPr>
                <w:t>Severe</w:t>
              </w:r>
            </w:moveTo>
          </w:p>
        </w:tc>
        <w:tc>
          <w:tcPr>
            <w:tcW w:w="0" w:type="auto"/>
          </w:tcPr>
          <w:p w14:paraId="3B448B07" w14:textId="77777777" w:rsidR="00FF0829" w:rsidRPr="00B44B64" w:rsidRDefault="00FF0829" w:rsidP="008F3AD0">
            <w:pPr>
              <w:jc w:val="right"/>
              <w:rPr>
                <w:moveTo w:id="176" w:author="dugalh" w:date="2018-07-27T21:43:00Z"/>
                <w:sz w:val="16"/>
              </w:rPr>
            </w:pPr>
            <w:moveTo w:id="177" w:author="dugalh" w:date="2018-07-27T21:43:00Z">
              <w:r w:rsidRPr="00B44B64">
                <w:rPr>
                  <w:sz w:val="16"/>
                </w:rPr>
                <w:t>10</w:t>
              </w:r>
              <w:r w:rsidRPr="00B44B64">
                <w:rPr>
                  <w:rFonts w:cs="Arial"/>
                  <w:sz w:val="16"/>
                  <w:szCs w:val="16"/>
                </w:rPr>
                <w:t>.0</w:t>
              </w:r>
            </w:moveTo>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moveTo w:id="178" w:author="dugalh" w:date="2018-07-27T21:43:00Z"/>
                <w:sz w:val="16"/>
              </w:rPr>
            </w:pPr>
          </w:p>
        </w:tc>
        <w:tc>
          <w:tcPr>
            <w:tcW w:w="0" w:type="auto"/>
            <w:tcBorders>
              <w:bottom w:val="single" w:sz="12" w:space="0" w:color="000000" w:themeColor="text1"/>
            </w:tcBorders>
          </w:tcPr>
          <w:p w14:paraId="7D43C0C6" w14:textId="77777777" w:rsidR="00FF0829" w:rsidRPr="00B44B64" w:rsidRDefault="00FF0829" w:rsidP="008F3AD0">
            <w:pPr>
              <w:pStyle w:val="1TableText"/>
              <w:tabs>
                <w:tab w:val="num" w:pos="993"/>
              </w:tabs>
              <w:spacing w:before="0"/>
              <w:rPr>
                <w:moveTo w:id="179" w:author="dugalh" w:date="2018-07-27T21:43:00Z"/>
                <w:rFonts w:cs="Arial"/>
                <w:b/>
              </w:rPr>
            </w:pPr>
            <w:moveTo w:id="180" w:author="dugalh" w:date="2018-07-27T21:43:00Z">
              <w:r w:rsidRPr="00B44B64">
                <w:rPr>
                  <w:rFonts w:cs="Arial"/>
                </w:rPr>
                <w:t>4</w:t>
              </w:r>
            </w:moveTo>
          </w:p>
        </w:tc>
        <w:tc>
          <w:tcPr>
            <w:tcW w:w="0" w:type="auto"/>
            <w:tcBorders>
              <w:bottom w:val="single" w:sz="12" w:space="0" w:color="000000" w:themeColor="text1"/>
            </w:tcBorders>
          </w:tcPr>
          <w:p w14:paraId="2B4777F9" w14:textId="77777777" w:rsidR="00FF0829" w:rsidRPr="00B44B64" w:rsidRDefault="00FF0829" w:rsidP="008F3AD0">
            <w:pPr>
              <w:rPr>
                <w:moveTo w:id="181" w:author="dugalh" w:date="2018-07-27T21:43:00Z"/>
                <w:sz w:val="16"/>
              </w:rPr>
            </w:pPr>
          </w:p>
        </w:tc>
        <w:tc>
          <w:tcPr>
            <w:tcW w:w="0" w:type="auto"/>
            <w:tcBorders>
              <w:bottom w:val="single" w:sz="12" w:space="0" w:color="000000" w:themeColor="text1"/>
            </w:tcBorders>
          </w:tcPr>
          <w:p w14:paraId="6FD251AA" w14:textId="77777777" w:rsidR="00FF0829" w:rsidRPr="00B44B64" w:rsidRDefault="00FF0829" w:rsidP="008F3AD0">
            <w:pPr>
              <w:rPr>
                <w:moveTo w:id="182" w:author="dugalh" w:date="2018-07-27T21:43:00Z"/>
                <w:sz w:val="16"/>
              </w:rPr>
            </w:pPr>
          </w:p>
        </w:tc>
        <w:tc>
          <w:tcPr>
            <w:tcW w:w="0" w:type="auto"/>
            <w:tcBorders>
              <w:bottom w:val="single" w:sz="12" w:space="0" w:color="000000" w:themeColor="text1"/>
            </w:tcBorders>
          </w:tcPr>
          <w:p w14:paraId="7293C829" w14:textId="77777777" w:rsidR="00FF0829" w:rsidRPr="00B44B64" w:rsidRDefault="00FF0829" w:rsidP="008F3AD0">
            <w:pPr>
              <w:rPr>
                <w:moveTo w:id="183" w:author="dugalh" w:date="2018-07-27T21:43:00Z"/>
                <w:sz w:val="16"/>
              </w:rPr>
            </w:pPr>
            <w:moveTo w:id="184" w:author="dugalh" w:date="2018-07-27T21:43:00Z">
              <w:r w:rsidRPr="00B44B64">
                <w:rPr>
                  <w:sz w:val="16"/>
                </w:rPr>
                <w:t>Moderate</w:t>
              </w:r>
            </w:moveTo>
          </w:p>
        </w:tc>
        <w:tc>
          <w:tcPr>
            <w:tcW w:w="0" w:type="auto"/>
            <w:tcBorders>
              <w:bottom w:val="single" w:sz="12" w:space="0" w:color="000000" w:themeColor="text1"/>
            </w:tcBorders>
          </w:tcPr>
          <w:p w14:paraId="2A72D232" w14:textId="77777777" w:rsidR="00FF0829" w:rsidRPr="00B44B64" w:rsidRDefault="00FF0829" w:rsidP="008F3AD0">
            <w:pPr>
              <w:jc w:val="right"/>
              <w:rPr>
                <w:moveTo w:id="185" w:author="dugalh" w:date="2018-07-27T21:43:00Z"/>
                <w:sz w:val="16"/>
              </w:rPr>
            </w:pPr>
            <w:moveTo w:id="186" w:author="dugalh" w:date="2018-07-27T21:43:00Z">
              <w:r w:rsidRPr="00B44B64">
                <w:rPr>
                  <w:sz w:val="16"/>
                </w:rPr>
                <w:t>25</w:t>
              </w:r>
              <w:r w:rsidRPr="00B44B64">
                <w:rPr>
                  <w:rFonts w:cs="Arial"/>
                  <w:sz w:val="16"/>
                  <w:szCs w:val="16"/>
                </w:rPr>
                <w:t>.0</w:t>
              </w:r>
            </w:moveTo>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moveTo w:id="187" w:author="dugalh" w:date="2018-07-27T21:43:00Z"/>
                <w:sz w:val="16"/>
              </w:rPr>
            </w:pPr>
            <w:proofErr w:type="spellStart"/>
            <w:moveTo w:id="188" w:author="dugalh" w:date="2018-07-27T21:43:00Z">
              <w:r w:rsidRPr="00B44B64">
                <w:rPr>
                  <w:sz w:val="16"/>
                </w:rPr>
                <w:t>Grootkop</w:t>
              </w:r>
              <w:proofErr w:type="spellEnd"/>
            </w:moveTo>
          </w:p>
        </w:tc>
        <w:tc>
          <w:tcPr>
            <w:tcW w:w="0" w:type="auto"/>
            <w:tcBorders>
              <w:top w:val="single" w:sz="12" w:space="0" w:color="000000" w:themeColor="text1"/>
              <w:bottom w:val="nil"/>
            </w:tcBorders>
          </w:tcPr>
          <w:p w14:paraId="60CD7CC4" w14:textId="77777777" w:rsidR="00FF0829" w:rsidRPr="00B44B64" w:rsidRDefault="00FF0829" w:rsidP="008F3AD0">
            <w:pPr>
              <w:pStyle w:val="1TableText"/>
              <w:tabs>
                <w:tab w:val="num" w:pos="993"/>
              </w:tabs>
              <w:spacing w:before="0"/>
              <w:rPr>
                <w:moveTo w:id="189" w:author="dugalh" w:date="2018-07-27T21:43:00Z"/>
                <w:rFonts w:cs="Arial"/>
                <w:b/>
              </w:rPr>
            </w:pPr>
            <w:moveTo w:id="190" w:author="dugalh" w:date="2018-07-27T21:43:00Z">
              <w:r w:rsidRPr="00B44B64">
                <w:rPr>
                  <w:rFonts w:cs="Arial"/>
                </w:rPr>
                <w:t>1</w:t>
              </w:r>
            </w:moveTo>
          </w:p>
        </w:tc>
        <w:tc>
          <w:tcPr>
            <w:tcW w:w="0" w:type="auto"/>
            <w:tcBorders>
              <w:top w:val="single" w:sz="12" w:space="0" w:color="000000" w:themeColor="text1"/>
              <w:bottom w:val="nil"/>
            </w:tcBorders>
          </w:tcPr>
          <w:p w14:paraId="46385467" w14:textId="77777777" w:rsidR="00FF0829" w:rsidRPr="00B44B64" w:rsidRDefault="00FF0829" w:rsidP="008F3AD0">
            <w:pPr>
              <w:rPr>
                <w:moveTo w:id="191" w:author="dugalh" w:date="2018-07-27T21:43:00Z"/>
                <w:sz w:val="16"/>
              </w:rPr>
            </w:pPr>
            <w:proofErr w:type="spellStart"/>
            <w:moveTo w:id="192" w:author="dugalh" w:date="2018-07-27T21:43:00Z">
              <w:r w:rsidRPr="00B44B64">
                <w:rPr>
                  <w:sz w:val="16"/>
                </w:rPr>
                <w:t>Enon</w:t>
              </w:r>
              <w:proofErr w:type="spellEnd"/>
              <w:r w:rsidRPr="00B44B64">
                <w:rPr>
                  <w:sz w:val="16"/>
                </w:rPr>
                <w:t xml:space="preserve"> conglomerate</w:t>
              </w:r>
            </w:moveTo>
          </w:p>
        </w:tc>
        <w:tc>
          <w:tcPr>
            <w:tcW w:w="0" w:type="auto"/>
            <w:tcBorders>
              <w:top w:val="single" w:sz="12" w:space="0" w:color="000000" w:themeColor="text1"/>
              <w:bottom w:val="nil"/>
            </w:tcBorders>
          </w:tcPr>
          <w:p w14:paraId="7A0ACE27" w14:textId="77777777" w:rsidR="00FF0829" w:rsidRPr="00B44B64" w:rsidRDefault="00FF0829" w:rsidP="008F3AD0">
            <w:pPr>
              <w:rPr>
                <w:moveTo w:id="193" w:author="dugalh" w:date="2018-07-27T21:43:00Z"/>
                <w:sz w:val="16"/>
              </w:rPr>
            </w:pPr>
            <w:moveTo w:id="194" w:author="dugalh" w:date="2018-07-27T21:43:00Z">
              <w:r w:rsidRPr="00B44B64">
                <w:rPr>
                  <w:sz w:val="16"/>
                </w:rPr>
                <w:t>Succulent Karoo</w:t>
              </w:r>
            </w:moveTo>
          </w:p>
        </w:tc>
        <w:tc>
          <w:tcPr>
            <w:tcW w:w="0" w:type="auto"/>
            <w:tcBorders>
              <w:top w:val="single" w:sz="12" w:space="0" w:color="000000" w:themeColor="text1"/>
              <w:bottom w:val="nil"/>
            </w:tcBorders>
          </w:tcPr>
          <w:p w14:paraId="0B93AD1A" w14:textId="77777777" w:rsidR="00FF0829" w:rsidRPr="00B44B64" w:rsidRDefault="00FF0829" w:rsidP="008F3AD0">
            <w:pPr>
              <w:rPr>
                <w:moveTo w:id="195" w:author="dugalh" w:date="2018-07-27T21:43:00Z"/>
                <w:sz w:val="16"/>
              </w:rPr>
            </w:pPr>
            <w:moveTo w:id="196" w:author="dugalh" w:date="2018-07-27T21:43:00Z">
              <w:r w:rsidRPr="00B44B64">
                <w:rPr>
                  <w:sz w:val="16"/>
                </w:rPr>
                <w:t>Intact</w:t>
              </w:r>
            </w:moveTo>
          </w:p>
        </w:tc>
        <w:tc>
          <w:tcPr>
            <w:tcW w:w="0" w:type="auto"/>
            <w:tcBorders>
              <w:top w:val="single" w:sz="12" w:space="0" w:color="000000" w:themeColor="text1"/>
              <w:bottom w:val="nil"/>
            </w:tcBorders>
          </w:tcPr>
          <w:p w14:paraId="3B646688" w14:textId="77777777" w:rsidR="00FF0829" w:rsidRPr="00B44B64" w:rsidRDefault="00FF0829" w:rsidP="008F3AD0">
            <w:pPr>
              <w:jc w:val="right"/>
              <w:rPr>
                <w:moveTo w:id="197" w:author="dugalh" w:date="2018-07-27T21:43:00Z"/>
                <w:sz w:val="16"/>
              </w:rPr>
            </w:pPr>
            <w:moveTo w:id="198" w:author="dugalh" w:date="2018-07-27T21:43:00Z">
              <w:r w:rsidRPr="00B44B64">
                <w:rPr>
                  <w:sz w:val="16"/>
                </w:rPr>
                <w:t>22.5</w:t>
              </w:r>
            </w:moveTo>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moveTo w:id="199" w:author="dugalh" w:date="2018-07-27T21:43:00Z"/>
                <w:sz w:val="16"/>
              </w:rPr>
            </w:pPr>
          </w:p>
        </w:tc>
        <w:tc>
          <w:tcPr>
            <w:tcW w:w="0" w:type="auto"/>
            <w:tcBorders>
              <w:top w:val="nil"/>
            </w:tcBorders>
          </w:tcPr>
          <w:p w14:paraId="78583663" w14:textId="77777777" w:rsidR="00FF0829" w:rsidRPr="00B44B64" w:rsidRDefault="00FF0829" w:rsidP="008F3AD0">
            <w:pPr>
              <w:pStyle w:val="1TableText"/>
              <w:tabs>
                <w:tab w:val="num" w:pos="993"/>
              </w:tabs>
              <w:spacing w:before="0"/>
              <w:rPr>
                <w:moveTo w:id="200" w:author="dugalh" w:date="2018-07-27T21:43:00Z"/>
                <w:rFonts w:cs="Arial"/>
                <w:b/>
              </w:rPr>
            </w:pPr>
            <w:moveTo w:id="201" w:author="dugalh" w:date="2018-07-27T21:43:00Z">
              <w:r w:rsidRPr="00B44B64">
                <w:rPr>
                  <w:rFonts w:cs="Arial"/>
                </w:rPr>
                <w:t>2</w:t>
              </w:r>
            </w:moveTo>
          </w:p>
        </w:tc>
        <w:tc>
          <w:tcPr>
            <w:tcW w:w="0" w:type="auto"/>
            <w:tcBorders>
              <w:top w:val="nil"/>
            </w:tcBorders>
          </w:tcPr>
          <w:p w14:paraId="6B2B6448" w14:textId="77777777" w:rsidR="00FF0829" w:rsidRPr="00B44B64" w:rsidRDefault="00FF0829" w:rsidP="008F3AD0">
            <w:pPr>
              <w:rPr>
                <w:moveTo w:id="202" w:author="dugalh" w:date="2018-07-27T21:43:00Z"/>
                <w:sz w:val="16"/>
              </w:rPr>
            </w:pPr>
          </w:p>
        </w:tc>
        <w:tc>
          <w:tcPr>
            <w:tcW w:w="0" w:type="auto"/>
            <w:tcBorders>
              <w:top w:val="nil"/>
            </w:tcBorders>
          </w:tcPr>
          <w:p w14:paraId="7AB302C8" w14:textId="77777777" w:rsidR="00FF0829" w:rsidRPr="00B44B64" w:rsidRDefault="00FF0829" w:rsidP="008F3AD0">
            <w:pPr>
              <w:rPr>
                <w:moveTo w:id="203" w:author="dugalh" w:date="2018-07-27T21:43:00Z"/>
                <w:sz w:val="16"/>
              </w:rPr>
            </w:pPr>
          </w:p>
        </w:tc>
        <w:tc>
          <w:tcPr>
            <w:tcW w:w="0" w:type="auto"/>
            <w:tcBorders>
              <w:top w:val="nil"/>
            </w:tcBorders>
          </w:tcPr>
          <w:p w14:paraId="407EB0C3" w14:textId="77777777" w:rsidR="00FF0829" w:rsidRPr="00B44B64" w:rsidRDefault="00FF0829" w:rsidP="008F3AD0">
            <w:pPr>
              <w:rPr>
                <w:moveTo w:id="204" w:author="dugalh" w:date="2018-07-27T21:43:00Z"/>
                <w:sz w:val="16"/>
              </w:rPr>
            </w:pPr>
            <w:moveTo w:id="205" w:author="dugalh" w:date="2018-07-27T21:43:00Z">
              <w:r w:rsidRPr="00B44B64">
                <w:rPr>
                  <w:sz w:val="16"/>
                </w:rPr>
                <w:t>Severe</w:t>
              </w:r>
            </w:moveTo>
          </w:p>
        </w:tc>
        <w:tc>
          <w:tcPr>
            <w:tcW w:w="0" w:type="auto"/>
            <w:tcBorders>
              <w:top w:val="nil"/>
            </w:tcBorders>
          </w:tcPr>
          <w:p w14:paraId="574FF74A" w14:textId="77777777" w:rsidR="00FF0829" w:rsidRPr="00B44B64" w:rsidRDefault="00FF0829" w:rsidP="008F3AD0">
            <w:pPr>
              <w:jc w:val="right"/>
              <w:rPr>
                <w:moveTo w:id="206" w:author="dugalh" w:date="2018-07-27T21:43:00Z"/>
                <w:sz w:val="16"/>
              </w:rPr>
            </w:pPr>
            <w:moveTo w:id="207" w:author="dugalh" w:date="2018-07-27T21:43:00Z">
              <w:r w:rsidRPr="00B44B64">
                <w:rPr>
                  <w:sz w:val="16"/>
                </w:rPr>
                <w:t>0.5</w:t>
              </w:r>
            </w:moveTo>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moveTo w:id="208" w:author="dugalh" w:date="2018-07-27T21:43:00Z"/>
                <w:sz w:val="16"/>
              </w:rPr>
            </w:pPr>
          </w:p>
        </w:tc>
        <w:tc>
          <w:tcPr>
            <w:tcW w:w="0" w:type="auto"/>
          </w:tcPr>
          <w:p w14:paraId="74EF9A2D" w14:textId="77777777" w:rsidR="00FF0829" w:rsidRPr="00B44B64" w:rsidRDefault="00FF0829" w:rsidP="008F3AD0">
            <w:pPr>
              <w:pStyle w:val="1TableText"/>
              <w:tabs>
                <w:tab w:val="num" w:pos="993"/>
              </w:tabs>
              <w:spacing w:before="0"/>
              <w:rPr>
                <w:moveTo w:id="209" w:author="dugalh" w:date="2018-07-27T21:43:00Z"/>
                <w:rFonts w:cs="Arial"/>
                <w:b/>
              </w:rPr>
            </w:pPr>
            <w:moveTo w:id="210" w:author="dugalh" w:date="2018-07-27T21:43:00Z">
              <w:r w:rsidRPr="00B44B64">
                <w:rPr>
                  <w:rFonts w:cs="Arial"/>
                </w:rPr>
                <w:t>3</w:t>
              </w:r>
            </w:moveTo>
          </w:p>
        </w:tc>
        <w:tc>
          <w:tcPr>
            <w:tcW w:w="0" w:type="auto"/>
          </w:tcPr>
          <w:p w14:paraId="26FAA0AB" w14:textId="77777777" w:rsidR="00FF0829" w:rsidRPr="00B44B64" w:rsidRDefault="00FF0829" w:rsidP="008F3AD0">
            <w:pPr>
              <w:rPr>
                <w:moveTo w:id="211" w:author="dugalh" w:date="2018-07-27T21:43:00Z"/>
                <w:sz w:val="16"/>
              </w:rPr>
            </w:pPr>
          </w:p>
        </w:tc>
        <w:tc>
          <w:tcPr>
            <w:tcW w:w="0" w:type="auto"/>
          </w:tcPr>
          <w:p w14:paraId="77F27E62" w14:textId="77777777" w:rsidR="00FF0829" w:rsidRPr="00B44B64" w:rsidRDefault="00FF0829" w:rsidP="008F3AD0">
            <w:pPr>
              <w:rPr>
                <w:moveTo w:id="212" w:author="dugalh" w:date="2018-07-27T21:43:00Z"/>
                <w:sz w:val="16"/>
              </w:rPr>
            </w:pPr>
          </w:p>
        </w:tc>
        <w:tc>
          <w:tcPr>
            <w:tcW w:w="0" w:type="auto"/>
          </w:tcPr>
          <w:p w14:paraId="2CE773A2" w14:textId="77777777" w:rsidR="00FF0829" w:rsidRPr="00B44B64" w:rsidRDefault="00FF0829" w:rsidP="008F3AD0">
            <w:pPr>
              <w:rPr>
                <w:moveTo w:id="213" w:author="dugalh" w:date="2018-07-27T21:43:00Z"/>
                <w:sz w:val="16"/>
              </w:rPr>
            </w:pPr>
            <w:moveTo w:id="214" w:author="dugalh" w:date="2018-07-27T21:43:00Z">
              <w:r w:rsidRPr="00B44B64">
                <w:rPr>
                  <w:sz w:val="16"/>
                </w:rPr>
                <w:t>Moderate</w:t>
              </w:r>
            </w:moveTo>
          </w:p>
        </w:tc>
        <w:tc>
          <w:tcPr>
            <w:tcW w:w="0" w:type="auto"/>
          </w:tcPr>
          <w:p w14:paraId="464BD568" w14:textId="77777777" w:rsidR="00FF0829" w:rsidRPr="00B44B64" w:rsidRDefault="00FF0829" w:rsidP="008F3AD0">
            <w:pPr>
              <w:jc w:val="right"/>
              <w:rPr>
                <w:moveTo w:id="215" w:author="dugalh" w:date="2018-07-27T21:43:00Z"/>
                <w:sz w:val="16"/>
              </w:rPr>
            </w:pPr>
            <w:moveTo w:id="216" w:author="dugalh" w:date="2018-07-27T21:43:00Z">
              <w:r w:rsidRPr="00B44B64">
                <w:rPr>
                  <w:sz w:val="16"/>
                </w:rPr>
                <w:t>42.5</w:t>
              </w:r>
            </w:moveTo>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moveTo w:id="217" w:author="dugalh" w:date="2018-07-27T21:43:00Z"/>
                <w:sz w:val="16"/>
              </w:rPr>
            </w:pPr>
          </w:p>
        </w:tc>
        <w:tc>
          <w:tcPr>
            <w:tcW w:w="0" w:type="auto"/>
            <w:tcBorders>
              <w:bottom w:val="single" w:sz="12" w:space="0" w:color="000000" w:themeColor="text1"/>
            </w:tcBorders>
          </w:tcPr>
          <w:p w14:paraId="20D19896" w14:textId="77777777" w:rsidR="00FF0829" w:rsidRPr="00B44B64" w:rsidRDefault="00FF0829" w:rsidP="008F3AD0">
            <w:pPr>
              <w:pStyle w:val="1TableText"/>
              <w:tabs>
                <w:tab w:val="num" w:pos="993"/>
              </w:tabs>
              <w:spacing w:before="0"/>
              <w:rPr>
                <w:moveTo w:id="218" w:author="dugalh" w:date="2018-07-27T21:43:00Z"/>
                <w:rFonts w:cs="Arial"/>
                <w:b/>
              </w:rPr>
            </w:pPr>
            <w:moveTo w:id="219" w:author="dugalh" w:date="2018-07-27T21:43:00Z">
              <w:r w:rsidRPr="00B44B64">
                <w:rPr>
                  <w:rFonts w:cs="Arial"/>
                </w:rPr>
                <w:t>4</w:t>
              </w:r>
            </w:moveTo>
          </w:p>
        </w:tc>
        <w:tc>
          <w:tcPr>
            <w:tcW w:w="0" w:type="auto"/>
            <w:tcBorders>
              <w:bottom w:val="single" w:sz="12" w:space="0" w:color="000000" w:themeColor="text1"/>
            </w:tcBorders>
          </w:tcPr>
          <w:p w14:paraId="23D7672B" w14:textId="77777777" w:rsidR="00FF0829" w:rsidRPr="00B44B64" w:rsidRDefault="00FF0829" w:rsidP="008F3AD0">
            <w:pPr>
              <w:rPr>
                <w:moveTo w:id="220" w:author="dugalh" w:date="2018-07-27T21:43:00Z"/>
                <w:sz w:val="16"/>
              </w:rPr>
            </w:pPr>
          </w:p>
        </w:tc>
        <w:tc>
          <w:tcPr>
            <w:tcW w:w="0" w:type="auto"/>
            <w:tcBorders>
              <w:bottom w:val="single" w:sz="12" w:space="0" w:color="000000" w:themeColor="text1"/>
            </w:tcBorders>
          </w:tcPr>
          <w:p w14:paraId="199DAAB3" w14:textId="77777777" w:rsidR="00FF0829" w:rsidRPr="00B44B64" w:rsidRDefault="00FF0829" w:rsidP="008F3AD0">
            <w:pPr>
              <w:rPr>
                <w:moveTo w:id="221" w:author="dugalh" w:date="2018-07-27T21:43:00Z"/>
                <w:sz w:val="16"/>
              </w:rPr>
            </w:pPr>
          </w:p>
        </w:tc>
        <w:tc>
          <w:tcPr>
            <w:tcW w:w="0" w:type="auto"/>
            <w:tcBorders>
              <w:bottom w:val="single" w:sz="12" w:space="0" w:color="000000" w:themeColor="text1"/>
            </w:tcBorders>
          </w:tcPr>
          <w:p w14:paraId="50AA52D8" w14:textId="77777777" w:rsidR="00FF0829" w:rsidRPr="00B44B64" w:rsidRDefault="00FF0829" w:rsidP="008F3AD0">
            <w:pPr>
              <w:rPr>
                <w:moveTo w:id="222" w:author="dugalh" w:date="2018-07-27T21:43:00Z"/>
                <w:sz w:val="16"/>
              </w:rPr>
            </w:pPr>
            <w:moveTo w:id="223" w:author="dugalh" w:date="2018-07-27T21:43:00Z">
              <w:r w:rsidRPr="00B44B64">
                <w:rPr>
                  <w:sz w:val="16"/>
                </w:rPr>
                <w:t>Intact</w:t>
              </w:r>
            </w:moveTo>
          </w:p>
        </w:tc>
        <w:tc>
          <w:tcPr>
            <w:tcW w:w="0" w:type="auto"/>
            <w:tcBorders>
              <w:bottom w:val="single" w:sz="12" w:space="0" w:color="000000" w:themeColor="text1"/>
            </w:tcBorders>
          </w:tcPr>
          <w:p w14:paraId="3138FCB0" w14:textId="77777777" w:rsidR="00FF0829" w:rsidRPr="00B44B64" w:rsidRDefault="00FF0829" w:rsidP="008F3AD0">
            <w:pPr>
              <w:jc w:val="right"/>
              <w:rPr>
                <w:moveTo w:id="224" w:author="dugalh" w:date="2018-07-27T21:43:00Z"/>
                <w:sz w:val="16"/>
              </w:rPr>
            </w:pPr>
            <w:moveTo w:id="225" w:author="dugalh" w:date="2018-07-27T21:43:00Z">
              <w:r w:rsidRPr="00B44B64">
                <w:rPr>
                  <w:sz w:val="16"/>
                </w:rPr>
                <w:t>77.5</w:t>
              </w:r>
            </w:moveTo>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moveTo w:id="226" w:author="dugalh" w:date="2018-07-27T21:43:00Z"/>
                <w:sz w:val="16"/>
              </w:rPr>
            </w:pPr>
            <w:proofErr w:type="spellStart"/>
            <w:moveTo w:id="227" w:author="dugalh" w:date="2018-07-27T21:43:00Z">
              <w:r w:rsidRPr="00B44B64">
                <w:rPr>
                  <w:sz w:val="16"/>
                </w:rPr>
                <w:t>Rooiberg</w:t>
              </w:r>
              <w:proofErr w:type="spellEnd"/>
            </w:moveTo>
          </w:p>
        </w:tc>
        <w:tc>
          <w:tcPr>
            <w:tcW w:w="0" w:type="auto"/>
            <w:tcBorders>
              <w:top w:val="single" w:sz="12" w:space="0" w:color="000000" w:themeColor="text1"/>
              <w:bottom w:val="nil"/>
            </w:tcBorders>
          </w:tcPr>
          <w:p w14:paraId="79D98015" w14:textId="77777777" w:rsidR="00FF0829" w:rsidRPr="00B44B64" w:rsidRDefault="00FF0829" w:rsidP="008F3AD0">
            <w:pPr>
              <w:pStyle w:val="1TableText"/>
              <w:tabs>
                <w:tab w:val="num" w:pos="993"/>
              </w:tabs>
              <w:spacing w:before="0"/>
              <w:rPr>
                <w:moveTo w:id="228" w:author="dugalh" w:date="2018-07-27T21:43:00Z"/>
                <w:rFonts w:cs="Arial"/>
                <w:b/>
              </w:rPr>
            </w:pPr>
            <w:moveTo w:id="229" w:author="dugalh" w:date="2018-07-27T21:43:00Z">
              <w:r w:rsidRPr="00B44B64">
                <w:rPr>
                  <w:rFonts w:cs="Arial"/>
                </w:rPr>
                <w:t>1</w:t>
              </w:r>
            </w:moveTo>
          </w:p>
        </w:tc>
        <w:tc>
          <w:tcPr>
            <w:tcW w:w="0" w:type="auto"/>
            <w:tcBorders>
              <w:top w:val="single" w:sz="12" w:space="0" w:color="000000" w:themeColor="text1"/>
              <w:bottom w:val="nil"/>
            </w:tcBorders>
          </w:tcPr>
          <w:p w14:paraId="2813A143" w14:textId="77777777" w:rsidR="00FF0829" w:rsidRPr="00B44B64" w:rsidRDefault="00FF0829" w:rsidP="008F3AD0">
            <w:pPr>
              <w:rPr>
                <w:moveTo w:id="230" w:author="dugalh" w:date="2018-07-27T21:43:00Z"/>
                <w:sz w:val="16"/>
              </w:rPr>
            </w:pPr>
            <w:moveTo w:id="231" w:author="dugalh" w:date="2018-07-27T21:43:00Z">
              <w:r w:rsidRPr="00B44B64">
                <w:rPr>
                  <w:sz w:val="16"/>
                </w:rPr>
                <w:t>Sandstone</w:t>
              </w:r>
            </w:moveTo>
          </w:p>
        </w:tc>
        <w:tc>
          <w:tcPr>
            <w:tcW w:w="0" w:type="auto"/>
            <w:tcBorders>
              <w:top w:val="single" w:sz="12" w:space="0" w:color="000000" w:themeColor="text1"/>
              <w:bottom w:val="nil"/>
            </w:tcBorders>
          </w:tcPr>
          <w:p w14:paraId="141E5618" w14:textId="77777777" w:rsidR="00FF0829" w:rsidRPr="00B44B64" w:rsidRDefault="00FF0829" w:rsidP="008F3AD0">
            <w:pPr>
              <w:rPr>
                <w:moveTo w:id="232" w:author="dugalh" w:date="2018-07-27T21:43:00Z"/>
                <w:sz w:val="16"/>
              </w:rPr>
            </w:pPr>
            <w:moveTo w:id="233" w:author="dugalh" w:date="2018-07-27T21:43:00Z">
              <w:r w:rsidRPr="00B44B64">
                <w:rPr>
                  <w:sz w:val="16"/>
                </w:rPr>
                <w:t>Fynbos</w:t>
              </w:r>
            </w:moveTo>
          </w:p>
        </w:tc>
        <w:tc>
          <w:tcPr>
            <w:tcW w:w="0" w:type="auto"/>
            <w:tcBorders>
              <w:top w:val="single" w:sz="12" w:space="0" w:color="000000" w:themeColor="text1"/>
              <w:bottom w:val="nil"/>
            </w:tcBorders>
          </w:tcPr>
          <w:p w14:paraId="6AD98685" w14:textId="77777777" w:rsidR="00FF0829" w:rsidRPr="00B44B64" w:rsidRDefault="00FF0829" w:rsidP="008F3AD0">
            <w:pPr>
              <w:rPr>
                <w:moveTo w:id="234" w:author="dugalh" w:date="2018-07-27T21:43:00Z"/>
                <w:sz w:val="16"/>
              </w:rPr>
            </w:pPr>
            <w:moveTo w:id="235" w:author="dugalh" w:date="2018-07-27T21:43:00Z">
              <w:r w:rsidRPr="00B44B64">
                <w:rPr>
                  <w:sz w:val="16"/>
                </w:rPr>
                <w:t>Intact</w:t>
              </w:r>
            </w:moveTo>
          </w:p>
        </w:tc>
        <w:tc>
          <w:tcPr>
            <w:tcW w:w="0" w:type="auto"/>
            <w:tcBorders>
              <w:top w:val="single" w:sz="12" w:space="0" w:color="000000" w:themeColor="text1"/>
              <w:bottom w:val="nil"/>
            </w:tcBorders>
          </w:tcPr>
          <w:p w14:paraId="360A982C" w14:textId="77777777" w:rsidR="00FF0829" w:rsidRPr="00B44B64" w:rsidRDefault="00FF0829" w:rsidP="008F3AD0">
            <w:pPr>
              <w:jc w:val="right"/>
              <w:rPr>
                <w:moveTo w:id="236" w:author="dugalh" w:date="2018-07-27T21:43:00Z"/>
                <w:sz w:val="16"/>
              </w:rPr>
            </w:pPr>
            <w:moveTo w:id="237" w:author="dugalh" w:date="2018-07-27T21:43:00Z">
              <w:r w:rsidRPr="00B44B64">
                <w:rPr>
                  <w:sz w:val="16"/>
                </w:rPr>
                <w:t>20</w:t>
              </w:r>
              <w:r w:rsidRPr="00B44B64">
                <w:rPr>
                  <w:rFonts w:cs="Arial"/>
                  <w:sz w:val="16"/>
                  <w:szCs w:val="16"/>
                </w:rPr>
                <w:t>.0</w:t>
              </w:r>
            </w:moveTo>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moveTo w:id="238" w:author="dugalh" w:date="2018-07-27T21:43:00Z"/>
                <w:sz w:val="16"/>
              </w:rPr>
            </w:pPr>
          </w:p>
        </w:tc>
        <w:tc>
          <w:tcPr>
            <w:tcW w:w="0" w:type="auto"/>
            <w:tcBorders>
              <w:top w:val="nil"/>
              <w:bottom w:val="nil"/>
            </w:tcBorders>
          </w:tcPr>
          <w:p w14:paraId="1B457055" w14:textId="77777777" w:rsidR="00FF0829" w:rsidRPr="00B44B64" w:rsidRDefault="00FF0829" w:rsidP="008F3AD0">
            <w:pPr>
              <w:pStyle w:val="1TableText"/>
              <w:tabs>
                <w:tab w:val="num" w:pos="993"/>
              </w:tabs>
              <w:spacing w:before="0"/>
              <w:rPr>
                <w:moveTo w:id="239" w:author="dugalh" w:date="2018-07-27T21:43:00Z"/>
                <w:rFonts w:cs="Arial"/>
                <w:b/>
              </w:rPr>
            </w:pPr>
            <w:moveTo w:id="240" w:author="dugalh" w:date="2018-07-27T21:43:00Z">
              <w:r w:rsidRPr="00B44B64">
                <w:rPr>
                  <w:rFonts w:cs="Arial"/>
                </w:rPr>
                <w:t>2</w:t>
              </w:r>
            </w:moveTo>
          </w:p>
        </w:tc>
        <w:tc>
          <w:tcPr>
            <w:tcW w:w="0" w:type="auto"/>
            <w:tcBorders>
              <w:top w:val="nil"/>
              <w:bottom w:val="nil"/>
            </w:tcBorders>
          </w:tcPr>
          <w:p w14:paraId="51F31F28" w14:textId="77777777" w:rsidR="00FF0829" w:rsidRPr="00B44B64" w:rsidRDefault="00FF0829" w:rsidP="008F3AD0">
            <w:pPr>
              <w:rPr>
                <w:moveTo w:id="241" w:author="dugalh" w:date="2018-07-27T21:43:00Z"/>
                <w:sz w:val="16"/>
              </w:rPr>
            </w:pPr>
          </w:p>
        </w:tc>
        <w:tc>
          <w:tcPr>
            <w:tcW w:w="0" w:type="auto"/>
            <w:tcBorders>
              <w:top w:val="nil"/>
              <w:bottom w:val="nil"/>
            </w:tcBorders>
          </w:tcPr>
          <w:p w14:paraId="76FF16CC" w14:textId="77777777" w:rsidR="00FF0829" w:rsidRPr="00B44B64" w:rsidRDefault="00FF0829" w:rsidP="008F3AD0">
            <w:pPr>
              <w:rPr>
                <w:moveTo w:id="242" w:author="dugalh" w:date="2018-07-27T21:43:00Z"/>
                <w:sz w:val="16"/>
              </w:rPr>
            </w:pPr>
          </w:p>
        </w:tc>
        <w:tc>
          <w:tcPr>
            <w:tcW w:w="0" w:type="auto"/>
            <w:tcBorders>
              <w:top w:val="nil"/>
              <w:bottom w:val="nil"/>
            </w:tcBorders>
          </w:tcPr>
          <w:p w14:paraId="331A8513" w14:textId="77777777" w:rsidR="00FF0829" w:rsidRPr="00B44B64" w:rsidRDefault="00FF0829" w:rsidP="008F3AD0">
            <w:pPr>
              <w:rPr>
                <w:moveTo w:id="243" w:author="dugalh" w:date="2018-07-27T21:43:00Z"/>
                <w:sz w:val="16"/>
              </w:rPr>
            </w:pPr>
            <w:moveTo w:id="244" w:author="dugalh" w:date="2018-07-27T21:43:00Z">
              <w:r w:rsidRPr="00B44B64">
                <w:rPr>
                  <w:sz w:val="16"/>
                </w:rPr>
                <w:t>Moderate</w:t>
              </w:r>
            </w:moveTo>
          </w:p>
        </w:tc>
        <w:tc>
          <w:tcPr>
            <w:tcW w:w="0" w:type="auto"/>
            <w:tcBorders>
              <w:top w:val="nil"/>
              <w:bottom w:val="nil"/>
            </w:tcBorders>
          </w:tcPr>
          <w:p w14:paraId="1B6FF236" w14:textId="77777777" w:rsidR="00FF0829" w:rsidRPr="00B44B64" w:rsidRDefault="00FF0829" w:rsidP="008F3AD0">
            <w:pPr>
              <w:jc w:val="right"/>
              <w:rPr>
                <w:moveTo w:id="245" w:author="dugalh" w:date="2018-07-27T21:43:00Z"/>
                <w:sz w:val="16"/>
              </w:rPr>
            </w:pPr>
            <w:moveTo w:id="246" w:author="dugalh" w:date="2018-07-27T21:43:00Z">
              <w:r w:rsidRPr="00B44B64">
                <w:rPr>
                  <w:sz w:val="16"/>
                </w:rPr>
                <w:t>11</w:t>
              </w:r>
              <w:r w:rsidRPr="00B44B64">
                <w:rPr>
                  <w:rFonts w:cs="Arial"/>
                  <w:sz w:val="16"/>
                  <w:szCs w:val="16"/>
                </w:rPr>
                <w:t>.0</w:t>
              </w:r>
            </w:moveTo>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moveTo w:id="247" w:author="dugalh" w:date="2018-07-27T21:43:00Z"/>
                <w:sz w:val="16"/>
              </w:rPr>
            </w:pPr>
          </w:p>
        </w:tc>
        <w:tc>
          <w:tcPr>
            <w:tcW w:w="0" w:type="auto"/>
            <w:tcBorders>
              <w:top w:val="nil"/>
              <w:bottom w:val="single" w:sz="12" w:space="0" w:color="000000" w:themeColor="text1"/>
            </w:tcBorders>
          </w:tcPr>
          <w:p w14:paraId="5C226EDD" w14:textId="77777777" w:rsidR="00FF0829" w:rsidRPr="00B44B64" w:rsidRDefault="00FF0829" w:rsidP="008F3AD0">
            <w:pPr>
              <w:pStyle w:val="1TableText"/>
              <w:tabs>
                <w:tab w:val="num" w:pos="993"/>
              </w:tabs>
              <w:spacing w:before="0"/>
              <w:rPr>
                <w:moveTo w:id="248" w:author="dugalh" w:date="2018-07-27T21:43:00Z"/>
                <w:rFonts w:cs="Arial"/>
                <w:b/>
              </w:rPr>
            </w:pPr>
            <w:moveTo w:id="249" w:author="dugalh" w:date="2018-07-27T21:43:00Z">
              <w:r w:rsidRPr="00B44B64">
                <w:rPr>
                  <w:rFonts w:cs="Arial"/>
                </w:rPr>
                <w:t>3</w:t>
              </w:r>
            </w:moveTo>
          </w:p>
        </w:tc>
        <w:tc>
          <w:tcPr>
            <w:tcW w:w="0" w:type="auto"/>
            <w:tcBorders>
              <w:top w:val="nil"/>
              <w:bottom w:val="single" w:sz="12" w:space="0" w:color="000000" w:themeColor="text1"/>
            </w:tcBorders>
          </w:tcPr>
          <w:p w14:paraId="3003F279" w14:textId="77777777" w:rsidR="00FF0829" w:rsidRPr="00B44B64" w:rsidRDefault="00FF0829" w:rsidP="008F3AD0">
            <w:pPr>
              <w:rPr>
                <w:moveTo w:id="250" w:author="dugalh" w:date="2018-07-27T21:43:00Z"/>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moveTo w:id="251" w:author="dugalh" w:date="2018-07-27T21:43:00Z"/>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moveTo w:id="252" w:author="dugalh" w:date="2018-07-27T21:43:00Z"/>
                <w:sz w:val="16"/>
              </w:rPr>
            </w:pPr>
            <w:moveTo w:id="253" w:author="dugalh" w:date="2018-07-27T21:43:00Z">
              <w:r w:rsidRPr="00B44B64">
                <w:rPr>
                  <w:sz w:val="16"/>
                </w:rPr>
                <w:t>Severe</w:t>
              </w:r>
            </w:moveTo>
          </w:p>
        </w:tc>
        <w:tc>
          <w:tcPr>
            <w:tcW w:w="0" w:type="auto"/>
            <w:tcBorders>
              <w:top w:val="nil"/>
              <w:bottom w:val="single" w:sz="12" w:space="0" w:color="000000" w:themeColor="text1"/>
            </w:tcBorders>
          </w:tcPr>
          <w:p w14:paraId="5BF40DFC" w14:textId="77777777" w:rsidR="00FF0829" w:rsidRPr="00B44B64" w:rsidRDefault="00FF0829" w:rsidP="008F3AD0">
            <w:pPr>
              <w:jc w:val="right"/>
              <w:rPr>
                <w:moveTo w:id="254" w:author="dugalh" w:date="2018-07-27T21:43:00Z"/>
                <w:sz w:val="16"/>
              </w:rPr>
            </w:pPr>
            <w:moveTo w:id="255" w:author="dugalh" w:date="2018-07-27T21:43:00Z">
              <w:r w:rsidRPr="00B44B64">
                <w:rPr>
                  <w:rFonts w:cs="Arial"/>
                  <w:sz w:val="16"/>
                  <w:szCs w:val="16"/>
                </w:rPr>
                <w:t>0.</w:t>
              </w:r>
              <w:r w:rsidRPr="00B44B64">
                <w:rPr>
                  <w:sz w:val="16"/>
                </w:rPr>
                <w:t>0</w:t>
              </w:r>
            </w:moveTo>
          </w:p>
        </w:tc>
      </w:tr>
    </w:tbl>
    <w:p w14:paraId="14CA1135" w14:textId="77777777" w:rsidR="00FF0829" w:rsidRPr="00B44B64" w:rsidRDefault="00FF0829" w:rsidP="00FF0829">
      <w:pPr>
        <w:keepNext/>
        <w:keepLines/>
        <w:rPr>
          <w:moveTo w:id="256" w:author="dugalh" w:date="2018-07-27T21:43:00Z"/>
        </w:rPr>
      </w:pPr>
    </w:p>
    <w:p w14:paraId="2702D255" w14:textId="77777777" w:rsidR="00FF0829" w:rsidRPr="00B44B64" w:rsidRDefault="00FF0829" w:rsidP="00FF0829">
      <w:pPr>
        <w:rPr>
          <w:moveTo w:id="257" w:author="dugalh" w:date="2018-07-27T21:43:00Z"/>
        </w:rPr>
      </w:pPr>
    </w:p>
    <w:p w14:paraId="324BC392" w14:textId="77777777" w:rsidR="00FF0829" w:rsidRPr="00B44B64" w:rsidRDefault="00FF0829" w:rsidP="00FF0829">
      <w:pPr>
        <w:jc w:val="center"/>
        <w:rPr>
          <w:moveTo w:id="258" w:author="dugalh" w:date="2018-07-27T21:43:00Z"/>
        </w:rPr>
      </w:pPr>
      <w:moveTo w:id="259" w:author="dugalh" w:date="2018-07-27T21:43:00Z">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To>
    </w:p>
    <w:p w14:paraId="1F9A96D3" w14:textId="77777777" w:rsidR="00FF0829" w:rsidRPr="00B44B64" w:rsidRDefault="00FF0829" w:rsidP="00FF0829">
      <w:pPr>
        <w:pStyle w:val="Caption"/>
        <w:jc w:val="center"/>
        <w:rPr>
          <w:moveTo w:id="260" w:author="dugalh" w:date="2018-07-27T21:43:00Z"/>
        </w:rPr>
      </w:pPr>
      <w:bookmarkStart w:id="261" w:name="_Toc520807801"/>
      <w:moveTo w:id="262" w:author="dugalh" w:date="2018-07-27T21:43:00Z">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Pr>
            <w:noProof/>
          </w:rPr>
          <w:t>4</w:t>
        </w:r>
        <w:r w:rsidRPr="00B44B64">
          <w:fldChar w:fldCharType="end"/>
        </w:r>
        <w:r w:rsidRPr="00B44B64">
          <w:t xml:space="preserve">  </w:t>
        </w:r>
        <w:r w:rsidRPr="00490894">
          <w:rPr>
            <w:b w:val="0"/>
          </w:rPr>
          <w:t>Matjiesvlei2 canopy-cover ground truth site</w:t>
        </w:r>
        <w:bookmarkEnd w:id="261"/>
      </w:moveTo>
    </w:p>
    <w:p w14:paraId="0898EDE1" w14:textId="77777777" w:rsidR="00FF0829" w:rsidRDefault="00FF0829" w:rsidP="00FF0829">
      <w:pPr>
        <w:pStyle w:val="Caption"/>
        <w:rPr>
          <w:moveTo w:id="263" w:author="dugalh" w:date="2018-07-27T21:43:00Z"/>
        </w:rPr>
      </w:pPr>
    </w:p>
    <w:p w14:paraId="6DEA8051" w14:textId="77777777" w:rsidR="00FF0829" w:rsidRPr="00CA517C" w:rsidRDefault="00FF0829" w:rsidP="00FF0829">
      <w:pPr>
        <w:rPr>
          <w:moveTo w:id="264" w:author="dugalh" w:date="2018-07-27T21:43:00Z"/>
        </w:rPr>
      </w:pPr>
    </w:p>
    <w:p w14:paraId="58498A60" w14:textId="441148BD" w:rsidR="00FF0829" w:rsidRPr="00B44B64" w:rsidRDefault="00FF0829" w:rsidP="00FF0829">
      <w:pPr>
        <w:pStyle w:val="BodyTextIndented"/>
        <w:rPr>
          <w:moveTo w:id="265" w:author="dugalh" w:date="2018-07-27T21:43:00Z"/>
        </w:rPr>
      </w:pPr>
      <w:moveTo w:id="266" w:author="dugalh" w:date="2018-07-27T21:43:00Z">
        <w:r w:rsidRPr="00B44B64">
          <w:t xml:space="preserve">For the second dataset, a labeling scheme of three classes was adopted as described in </w:t>
        </w:r>
        <w:r>
          <w:fldChar w:fldCharType="begin"/>
        </w:r>
        <w:r>
          <w:instrText xml:space="preserve"> REF _Ref506921968 \h  \* MERGEFORMAT </w:instrText>
        </w:r>
        <w:r>
          <w:fldChar w:fldCharType="separate"/>
        </w:r>
        <w:r w:rsidRPr="00B44B64">
          <w:t xml:space="preserve">Table </w:t>
        </w:r>
        <w:r>
          <w:rPr>
            <w:noProof/>
          </w:rPr>
          <w:t>2</w:t>
        </w:r>
        <w:r>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moveTo>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moveTo w:id="267" w:author="dugalh" w:date="2018-07-27T21:43:00Z">
        <w:r w:rsidRPr="00B44B64">
          <w:fldChar w:fldCharType="separate"/>
        </w:r>
      </w:moveTo>
      <w:r w:rsidR="00955429" w:rsidRPr="00955429">
        <w:rPr>
          <w:noProof/>
          <w:vertAlign w:val="superscript"/>
        </w:rPr>
        <w:t>31</w:t>
      </w:r>
      <w:moveTo w:id="268" w:author="dugalh" w:date="2018-07-27T21:43:00Z">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moveTo>
    </w:p>
    <w:p w14:paraId="184E74E5" w14:textId="77777777" w:rsidR="00FF0829" w:rsidRPr="00CA517C" w:rsidRDefault="00FF0829" w:rsidP="00FF0829">
      <w:pPr>
        <w:pStyle w:val="Caption"/>
        <w:keepNext/>
        <w:keepLines/>
        <w:jc w:val="center"/>
        <w:rPr>
          <w:moveTo w:id="269" w:author="dugalh" w:date="2018-07-27T21:43:00Z"/>
          <w:b w:val="0"/>
        </w:rPr>
      </w:pPr>
      <w:moveTo w:id="270" w:author="dugalh" w:date="2018-07-27T21:43:00Z">
        <w:r w:rsidRPr="00B44B64">
          <w:t xml:space="preserve">Table </w:t>
        </w:r>
        <w:r w:rsidRPr="00B44B64">
          <w:fldChar w:fldCharType="begin"/>
        </w:r>
        <w:r w:rsidRPr="00B44B64">
          <w:instrText xml:space="preserve"> SEQ Table \* ARABIC </w:instrText>
        </w:r>
        <w:r w:rsidRPr="00B44B64">
          <w:fldChar w:fldCharType="separate"/>
        </w:r>
      </w:moveTo>
      <w:ins w:id="271" w:author="dugalh" w:date="2018-07-30T22:19:00Z">
        <w:r w:rsidR="005E6A2D">
          <w:rPr>
            <w:noProof/>
          </w:rPr>
          <w:t>2</w:t>
        </w:r>
      </w:ins>
      <w:moveTo w:id="272" w:author="dugalh" w:date="2018-07-27T21:43:00Z">
        <w:r w:rsidRPr="00B44B64">
          <w:fldChar w:fldCharType="end"/>
        </w:r>
        <w:r w:rsidRPr="00CA517C">
          <w:rPr>
            <w:b w:val="0"/>
          </w:rPr>
          <w:t xml:space="preserve">   Class descriptions</w:t>
        </w:r>
      </w:moveTo>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rPr>
                <w:moveTo w:id="273" w:author="dugalh" w:date="2018-07-27T21:43:00Z"/>
              </w:rPr>
            </w:pPr>
            <w:moveTo w:id="274" w:author="dugalh" w:date="2018-07-27T21:43:00Z">
              <w:r w:rsidRPr="00B44B64">
                <w:t>Class Name</w:t>
              </w:r>
            </w:moveTo>
          </w:p>
        </w:tc>
        <w:tc>
          <w:tcPr>
            <w:tcW w:w="7873" w:type="dxa"/>
          </w:tcPr>
          <w:p w14:paraId="063D7533" w14:textId="77777777" w:rsidR="00FF0829" w:rsidRPr="00B44B64" w:rsidRDefault="00FF0829" w:rsidP="008F3AD0">
            <w:pPr>
              <w:pStyle w:val="1TableText"/>
              <w:tabs>
                <w:tab w:val="num" w:pos="993"/>
              </w:tabs>
              <w:rPr>
                <w:moveTo w:id="275" w:author="dugalh" w:date="2018-07-27T21:43:00Z"/>
              </w:rPr>
            </w:pPr>
            <w:moveTo w:id="276" w:author="dugalh" w:date="2018-07-27T21:43:00Z">
              <w:r w:rsidRPr="00B44B64">
                <w:t>Description</w:t>
              </w:r>
            </w:moveTo>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rPr>
                <w:moveTo w:id="277" w:author="dugalh" w:date="2018-07-27T21:43:00Z"/>
              </w:rPr>
            </w:pPr>
            <w:proofErr w:type="spellStart"/>
            <w:moveTo w:id="278" w:author="dugalh" w:date="2018-07-27T21:43:00Z">
              <w:r w:rsidRPr="00B44B64">
                <w:t>Spekboom</w:t>
              </w:r>
              <w:proofErr w:type="spellEnd"/>
            </w:moveTo>
          </w:p>
        </w:tc>
        <w:tc>
          <w:tcPr>
            <w:tcW w:w="7873" w:type="dxa"/>
          </w:tcPr>
          <w:p w14:paraId="791764CD" w14:textId="77777777" w:rsidR="00FF0829" w:rsidRPr="00B44B64" w:rsidRDefault="00FF0829" w:rsidP="008F3AD0">
            <w:pPr>
              <w:pStyle w:val="1TableText"/>
              <w:tabs>
                <w:tab w:val="num" w:pos="993"/>
              </w:tabs>
              <w:rPr>
                <w:moveTo w:id="279" w:author="dugalh" w:date="2018-07-27T21:43:00Z"/>
                <w:i/>
              </w:rPr>
            </w:pPr>
            <w:proofErr w:type="spellStart"/>
            <w:moveTo w:id="280" w:author="dugalh" w:date="2018-07-27T21:43:00Z">
              <w:r w:rsidRPr="00B44B64">
                <w:t>Spekboom</w:t>
              </w:r>
              <w:proofErr w:type="spellEnd"/>
            </w:moveTo>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rPr>
                <w:moveTo w:id="281" w:author="dugalh" w:date="2018-07-27T21:43:00Z"/>
              </w:rPr>
            </w:pPr>
            <w:moveTo w:id="282" w:author="dugalh" w:date="2018-07-27T21:43:00Z">
              <w:r w:rsidRPr="00B44B64">
                <w:t>Tree</w:t>
              </w:r>
            </w:moveTo>
          </w:p>
        </w:tc>
        <w:tc>
          <w:tcPr>
            <w:tcW w:w="7873" w:type="dxa"/>
          </w:tcPr>
          <w:p w14:paraId="1C99819E" w14:textId="77777777" w:rsidR="00FF0829" w:rsidRPr="00B44B64" w:rsidRDefault="00FF0829" w:rsidP="008F3AD0">
            <w:pPr>
              <w:pStyle w:val="1TableText"/>
              <w:tabs>
                <w:tab w:val="num" w:pos="993"/>
              </w:tabs>
              <w:rPr>
                <w:moveTo w:id="283" w:author="dugalh" w:date="2018-07-27T21:43:00Z"/>
              </w:rPr>
            </w:pPr>
            <w:moveTo w:id="284" w:author="dugalh" w:date="2018-07-27T21:43:00Z">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moveTo>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rPr>
                <w:moveTo w:id="285" w:author="dugalh" w:date="2018-07-27T21:43:00Z"/>
              </w:rPr>
            </w:pPr>
            <w:moveTo w:id="286" w:author="dugalh" w:date="2018-07-27T21:43:00Z">
              <w:r w:rsidRPr="00B44B64">
                <w:t>Background</w:t>
              </w:r>
            </w:moveTo>
          </w:p>
        </w:tc>
        <w:tc>
          <w:tcPr>
            <w:tcW w:w="7873" w:type="dxa"/>
          </w:tcPr>
          <w:p w14:paraId="1BAF1D9B" w14:textId="77777777" w:rsidR="00FF0829" w:rsidRPr="00B44B64" w:rsidRDefault="00FF0829" w:rsidP="008F3AD0">
            <w:pPr>
              <w:pStyle w:val="1TableText"/>
              <w:tabs>
                <w:tab w:val="num" w:pos="993"/>
              </w:tabs>
              <w:rPr>
                <w:moveTo w:id="287" w:author="dugalh" w:date="2018-07-27T21:43:00Z"/>
              </w:rPr>
            </w:pPr>
            <w:moveTo w:id="288" w:author="dugalh" w:date="2018-07-27T21:43:00Z">
              <w:r w:rsidRPr="00B44B64">
                <w:t>Bare ground, small shrubs, herbs and anything else not included in the first two classes</w:t>
              </w:r>
            </w:moveTo>
          </w:p>
        </w:tc>
      </w:tr>
    </w:tbl>
    <w:p w14:paraId="7791490E" w14:textId="77777777" w:rsidR="00FF0829" w:rsidRPr="00B44B64" w:rsidRDefault="00FF0829" w:rsidP="00FF0829">
      <w:pPr>
        <w:spacing w:line="360" w:lineRule="auto"/>
        <w:jc w:val="both"/>
        <w:rPr>
          <w:moveTo w:id="289" w:author="dugalh" w:date="2018-07-27T21:43:00Z"/>
        </w:rPr>
      </w:pPr>
    </w:p>
    <w:p w14:paraId="1BAC93E0" w14:textId="77777777" w:rsidR="00FF0829" w:rsidRPr="00B44B64" w:rsidRDefault="00FF0829" w:rsidP="00FF0829">
      <w:pPr>
        <w:pStyle w:val="BodyText"/>
        <w:rPr>
          <w:moveTo w:id="290" w:author="dugalh" w:date="2018-07-27T21:43:00Z"/>
        </w:rPr>
      </w:pPr>
      <w:moveTo w:id="291" w:author="dugalh" w:date="2018-07-27T21:43:00Z">
        <w:r w:rsidRPr="00B44B64">
          <w:t xml:space="preserve">Due to the small 0.5 m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Pr="00B44B64">
          <w:fldChar w:fldCharType="begin"/>
        </w:r>
        <w:r w:rsidRPr="00B44B64">
          <w:instrText xml:space="preserve"> REF _Ref392445255 \h  \* MERGEFORMAT </w:instrText>
        </w:r>
        <w:r w:rsidRPr="00B44B64">
          <w:fldChar w:fldCharType="separate"/>
        </w:r>
        <w:r w:rsidRPr="00B44B64">
          <w:t>Fig</w:t>
        </w:r>
        <w:r>
          <w:t>.</w:t>
        </w:r>
        <w:r w:rsidRPr="00B44B64">
          <w:rPr>
            <w:noProof/>
          </w:rPr>
          <w:t xml:space="preserve"> </w:t>
        </w:r>
        <w:r>
          <w:rPr>
            <w:noProof/>
          </w:rPr>
          <w:t>5</w:t>
        </w:r>
        <w:r w:rsidRPr="00B44B64">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Pr="00B44B64">
          <w:fldChar w:fldCharType="begin"/>
        </w:r>
        <w:r w:rsidRPr="00B44B64">
          <w:instrText xml:space="preserve"> REF _Ref392530242 \h  \* MERGEFORMAT </w:instrText>
        </w:r>
        <w:r w:rsidRPr="00B44B64">
          <w:fldChar w:fldCharType="separate"/>
        </w:r>
        <w:r w:rsidRPr="00B31736">
          <w:t xml:space="preserve">Table </w:t>
        </w:r>
        <w:r w:rsidRPr="00B31736">
          <w:rPr>
            <w:noProof/>
          </w:rPr>
          <w:t>3</w:t>
        </w:r>
        <w:r w:rsidRPr="00B44B64">
          <w:fldChar w:fldCharType="end"/>
        </w:r>
        <w:r w:rsidRPr="00B44B64">
          <w:t xml:space="preserve">.  This dataset is referred to as the “labeled pixel data” and was used for training and evaluating the classifier on a per-pixel basis.  </w:t>
        </w:r>
      </w:moveTo>
    </w:p>
    <w:p w14:paraId="46B1C088" w14:textId="77777777" w:rsidR="00FF0829" w:rsidRPr="00B44B64" w:rsidRDefault="00FF0829" w:rsidP="00FF0829">
      <w:pPr>
        <w:spacing w:line="360" w:lineRule="auto"/>
        <w:jc w:val="both"/>
        <w:rPr>
          <w:moveTo w:id="292" w:author="dugalh" w:date="2018-07-27T21:43:00Z"/>
        </w:rPr>
      </w:pPr>
    </w:p>
    <w:p w14:paraId="2C33F82D" w14:textId="77777777" w:rsidR="00FF0829" w:rsidRPr="00B44B64" w:rsidRDefault="00FF0829" w:rsidP="00FF0829">
      <w:pPr>
        <w:keepNext/>
        <w:spacing w:line="360" w:lineRule="auto"/>
        <w:jc w:val="center"/>
        <w:rPr>
          <w:moveTo w:id="293" w:author="dugalh" w:date="2018-07-27T21:43:00Z"/>
        </w:rPr>
      </w:pPr>
      <w:moveTo w:id="294" w:author="dugalh" w:date="2018-07-27T21:43:00Z">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8F3AD0" w:rsidRPr="00804C5F" w:rsidRDefault="008F3AD0"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8F3AD0" w:rsidRPr="00804C5F" w:rsidRDefault="008F3AD0"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To>
    </w:p>
    <w:p w14:paraId="60C496DC" w14:textId="77777777" w:rsidR="00FF0829" w:rsidRPr="00CA517C" w:rsidRDefault="00FF0829" w:rsidP="00FF0829">
      <w:pPr>
        <w:pStyle w:val="Caption"/>
        <w:jc w:val="center"/>
        <w:rPr>
          <w:moveTo w:id="295" w:author="dugalh" w:date="2018-07-27T21:43:00Z"/>
          <w:b w:val="0"/>
        </w:rPr>
      </w:pPr>
      <w:bookmarkStart w:id="296" w:name="_Toc520807802"/>
      <w:moveTo w:id="297"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5</w:t>
        </w:r>
        <w:r w:rsidRPr="00B44B64">
          <w:fldChar w:fldCharType="end"/>
        </w:r>
        <w:r w:rsidRPr="00CA517C">
          <w:rPr>
            <w:b w:val="0"/>
          </w:rPr>
          <w:t xml:space="preserve">  Example image class labels</w:t>
        </w:r>
        <w:bookmarkEnd w:id="296"/>
      </w:moveTo>
    </w:p>
    <w:p w14:paraId="70DC5ED2" w14:textId="77777777" w:rsidR="00FF0829" w:rsidRPr="00B44B64" w:rsidRDefault="00FF0829" w:rsidP="00FF0829">
      <w:pPr>
        <w:spacing w:line="360" w:lineRule="auto"/>
        <w:jc w:val="both"/>
        <w:rPr>
          <w:moveTo w:id="298" w:author="dugalh" w:date="2018-07-27T21:43:00Z"/>
        </w:rPr>
      </w:pPr>
    </w:p>
    <w:p w14:paraId="512E8384" w14:textId="77777777" w:rsidR="00FF0829" w:rsidRPr="00B44B64" w:rsidRDefault="00FF0829" w:rsidP="00FF0829">
      <w:pPr>
        <w:pStyle w:val="1Tablecaption"/>
        <w:rPr>
          <w:moveTo w:id="299" w:author="dugalh" w:date="2018-07-27T21:43:00Z"/>
        </w:rPr>
      </w:pPr>
      <w:moveTo w:id="300" w:author="dugalh" w:date="2018-07-27T21:43:00Z">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moveTo>
      <w:ins w:id="301" w:author="dugalh" w:date="2018-07-30T22:19:00Z">
        <w:r w:rsidR="005E6A2D">
          <w:rPr>
            <w:b/>
            <w:noProof/>
          </w:rPr>
          <w:t>3</w:t>
        </w:r>
      </w:ins>
      <w:moveTo w:id="302" w:author="dugalh" w:date="2018-07-27T21:43:00Z">
        <w:r w:rsidRPr="00CA517C">
          <w:rPr>
            <w:b/>
          </w:rPr>
          <w:fldChar w:fldCharType="end"/>
        </w:r>
        <w:r w:rsidRPr="00B44B64">
          <w:t xml:space="preserve">   Details of labeled pixel data</w:t>
        </w:r>
      </w:moveTo>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rPr>
                <w:moveTo w:id="303" w:author="dugalh" w:date="2018-07-27T21:43:00Z"/>
              </w:rPr>
            </w:pPr>
            <w:moveTo w:id="304" w:author="dugalh" w:date="2018-07-27T21:43:00Z">
              <w:r w:rsidRPr="00B44B64">
                <w:t>Class Name</w:t>
              </w:r>
            </w:moveTo>
          </w:p>
        </w:tc>
        <w:tc>
          <w:tcPr>
            <w:tcW w:w="0" w:type="auto"/>
          </w:tcPr>
          <w:p w14:paraId="2171FB0A" w14:textId="77777777" w:rsidR="00FF0829" w:rsidRPr="00B44B64" w:rsidRDefault="00FF0829" w:rsidP="008F3AD0">
            <w:pPr>
              <w:pStyle w:val="1TableText"/>
              <w:tabs>
                <w:tab w:val="num" w:pos="993"/>
              </w:tabs>
              <w:jc w:val="center"/>
              <w:rPr>
                <w:moveTo w:id="305" w:author="dugalh" w:date="2018-07-27T21:43:00Z"/>
              </w:rPr>
            </w:pPr>
            <w:moveTo w:id="306" w:author="dugalh" w:date="2018-07-27T21:43:00Z">
              <w:r w:rsidRPr="00B44B64">
                <w:t>Polygons</w:t>
              </w:r>
            </w:moveTo>
          </w:p>
        </w:tc>
        <w:tc>
          <w:tcPr>
            <w:tcW w:w="0" w:type="auto"/>
          </w:tcPr>
          <w:p w14:paraId="2CB864F5" w14:textId="77777777" w:rsidR="00FF0829" w:rsidRPr="00B44B64" w:rsidRDefault="00FF0829" w:rsidP="008F3AD0">
            <w:pPr>
              <w:pStyle w:val="1TableText"/>
              <w:tabs>
                <w:tab w:val="num" w:pos="993"/>
              </w:tabs>
              <w:jc w:val="center"/>
              <w:rPr>
                <w:moveTo w:id="307" w:author="dugalh" w:date="2018-07-27T21:43:00Z"/>
              </w:rPr>
            </w:pPr>
            <w:moveTo w:id="308" w:author="dugalh" w:date="2018-07-27T21:43:00Z">
              <w:r w:rsidRPr="00B44B64">
                <w:t>Pixels</w:t>
              </w:r>
            </w:moveTo>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rPr>
                <w:moveTo w:id="309" w:author="dugalh" w:date="2018-07-27T21:43:00Z"/>
              </w:rPr>
            </w:pPr>
            <w:proofErr w:type="spellStart"/>
            <w:moveTo w:id="310" w:author="dugalh" w:date="2018-07-27T21:43:00Z">
              <w:r w:rsidRPr="00B44B64">
                <w:t>Spekboom</w:t>
              </w:r>
              <w:proofErr w:type="spellEnd"/>
            </w:moveTo>
          </w:p>
        </w:tc>
        <w:tc>
          <w:tcPr>
            <w:tcW w:w="0" w:type="auto"/>
          </w:tcPr>
          <w:p w14:paraId="0C0D6C1C" w14:textId="77777777" w:rsidR="00FF0829" w:rsidRPr="00B44B64" w:rsidRDefault="00FF0829" w:rsidP="008F3AD0">
            <w:pPr>
              <w:pStyle w:val="1TableText"/>
              <w:tabs>
                <w:tab w:val="num" w:pos="993"/>
              </w:tabs>
              <w:jc w:val="center"/>
              <w:rPr>
                <w:moveTo w:id="311" w:author="dugalh" w:date="2018-07-27T21:43:00Z"/>
              </w:rPr>
            </w:pPr>
            <w:moveTo w:id="312" w:author="dugalh" w:date="2018-07-27T21:43:00Z">
              <w:r w:rsidRPr="00B44B64">
                <w:t>52</w:t>
              </w:r>
            </w:moveTo>
          </w:p>
        </w:tc>
        <w:tc>
          <w:tcPr>
            <w:tcW w:w="0" w:type="auto"/>
          </w:tcPr>
          <w:p w14:paraId="79F92AA3" w14:textId="77777777" w:rsidR="00FF0829" w:rsidRPr="00B44B64" w:rsidRDefault="00FF0829" w:rsidP="008F3AD0">
            <w:pPr>
              <w:pStyle w:val="1TableText"/>
              <w:tabs>
                <w:tab w:val="num" w:pos="993"/>
              </w:tabs>
              <w:jc w:val="center"/>
              <w:rPr>
                <w:moveTo w:id="313" w:author="dugalh" w:date="2018-07-27T21:43:00Z"/>
              </w:rPr>
            </w:pPr>
            <w:moveTo w:id="314" w:author="dugalh" w:date="2018-07-27T21:43:00Z">
              <w:r w:rsidRPr="00B44B64">
                <w:t>27260</w:t>
              </w:r>
            </w:moveTo>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rPr>
                <w:moveTo w:id="315" w:author="dugalh" w:date="2018-07-27T21:43:00Z"/>
              </w:rPr>
            </w:pPr>
            <w:moveTo w:id="316" w:author="dugalh" w:date="2018-07-27T21:43:00Z">
              <w:r w:rsidRPr="00B44B64">
                <w:t>Tree</w:t>
              </w:r>
            </w:moveTo>
          </w:p>
        </w:tc>
        <w:tc>
          <w:tcPr>
            <w:tcW w:w="0" w:type="auto"/>
          </w:tcPr>
          <w:p w14:paraId="69F1EBEA" w14:textId="77777777" w:rsidR="00FF0829" w:rsidRPr="00B44B64" w:rsidRDefault="00FF0829" w:rsidP="008F3AD0">
            <w:pPr>
              <w:pStyle w:val="1TableText"/>
              <w:tabs>
                <w:tab w:val="num" w:pos="993"/>
              </w:tabs>
              <w:jc w:val="center"/>
              <w:rPr>
                <w:moveTo w:id="317" w:author="dugalh" w:date="2018-07-27T21:43:00Z"/>
              </w:rPr>
            </w:pPr>
            <w:moveTo w:id="318" w:author="dugalh" w:date="2018-07-27T21:43:00Z">
              <w:r w:rsidRPr="00B44B64">
                <w:t>64</w:t>
              </w:r>
            </w:moveTo>
          </w:p>
        </w:tc>
        <w:tc>
          <w:tcPr>
            <w:tcW w:w="0" w:type="auto"/>
          </w:tcPr>
          <w:p w14:paraId="00F45949" w14:textId="77777777" w:rsidR="00FF0829" w:rsidRPr="00B44B64" w:rsidRDefault="00FF0829" w:rsidP="008F3AD0">
            <w:pPr>
              <w:pStyle w:val="1TableText"/>
              <w:tabs>
                <w:tab w:val="num" w:pos="993"/>
              </w:tabs>
              <w:jc w:val="center"/>
              <w:rPr>
                <w:moveTo w:id="319" w:author="dugalh" w:date="2018-07-27T21:43:00Z"/>
              </w:rPr>
            </w:pPr>
            <w:moveTo w:id="320" w:author="dugalh" w:date="2018-07-27T21:43:00Z">
              <w:r w:rsidRPr="00B44B64">
                <w:t>3357</w:t>
              </w:r>
            </w:moveTo>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rPr>
                <w:moveTo w:id="321" w:author="dugalh" w:date="2018-07-27T21:43:00Z"/>
              </w:rPr>
            </w:pPr>
            <w:moveTo w:id="322" w:author="dugalh" w:date="2018-07-27T21:43:00Z">
              <w:r w:rsidRPr="00B44B64">
                <w:t>Background</w:t>
              </w:r>
            </w:moveTo>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rPr>
                <w:moveTo w:id="323" w:author="dugalh" w:date="2018-07-27T21:43:00Z"/>
              </w:rPr>
            </w:pPr>
            <w:moveTo w:id="324" w:author="dugalh" w:date="2018-07-27T21:43:00Z">
              <w:r w:rsidRPr="00B44B64">
                <w:t>44</w:t>
              </w:r>
            </w:moveTo>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rPr>
                <w:moveTo w:id="325" w:author="dugalh" w:date="2018-07-27T21:43:00Z"/>
              </w:rPr>
            </w:pPr>
            <w:moveTo w:id="326" w:author="dugalh" w:date="2018-07-27T21:43:00Z">
              <w:r w:rsidRPr="00B44B64">
                <w:t>182044</w:t>
              </w:r>
            </w:moveTo>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moveTo w:id="327" w:author="dugalh" w:date="2018-07-27T21:43:00Z"/>
                <w:b/>
              </w:rPr>
            </w:pPr>
            <w:moveTo w:id="328" w:author="dugalh" w:date="2018-07-27T21:43:00Z">
              <w:r w:rsidRPr="00B44B64">
                <w:rPr>
                  <w:b/>
                </w:rPr>
                <w:t>Total</w:t>
              </w:r>
            </w:moveTo>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moveTo w:id="329" w:author="dugalh" w:date="2018-07-27T21:43:00Z"/>
                <w:b/>
              </w:rPr>
            </w:pPr>
            <w:moveTo w:id="330" w:author="dugalh" w:date="2018-07-27T21:43:00Z">
              <w:r w:rsidRPr="00B44B64">
                <w:rPr>
                  <w:b/>
                </w:rPr>
                <w:t>160</w:t>
              </w:r>
            </w:moveTo>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moveTo w:id="331" w:author="dugalh" w:date="2018-07-27T21:43:00Z"/>
                <w:b/>
              </w:rPr>
            </w:pPr>
            <w:moveTo w:id="332" w:author="dugalh" w:date="2018-07-27T21:43:00Z">
              <w:r w:rsidRPr="00B44B64">
                <w:rPr>
                  <w:b/>
                </w:rPr>
                <w:t>212661</w:t>
              </w:r>
            </w:moveTo>
          </w:p>
        </w:tc>
      </w:tr>
    </w:tbl>
    <w:p w14:paraId="5518C49E" w14:textId="77777777" w:rsidR="00FF0829" w:rsidRPr="00B44B64" w:rsidRDefault="00FF0829" w:rsidP="00FF0829">
      <w:pPr>
        <w:spacing w:line="360" w:lineRule="auto"/>
        <w:jc w:val="both"/>
        <w:rPr>
          <w:moveTo w:id="333" w:author="dugalh" w:date="2018-07-27T21:43:00Z"/>
        </w:rPr>
      </w:pPr>
    </w:p>
    <w:moveToRangeEnd w:id="34"/>
    <w:p w14:paraId="66FF0407" w14:textId="77777777" w:rsidR="00FF0829" w:rsidRPr="00B44B64" w:rsidRDefault="00FF0829" w:rsidP="00FF0829">
      <w:pPr>
        <w:pStyle w:val="BodyTextIndented"/>
      </w:pPr>
    </w:p>
    <w:p w14:paraId="7D32B433" w14:textId="737DC04E" w:rsidR="00B14142" w:rsidRPr="00B44B64" w:rsidRDefault="00B14142" w:rsidP="00257343">
      <w:pPr>
        <w:pStyle w:val="Heading1"/>
      </w:pPr>
      <w:commentRangeStart w:id="334"/>
      <w:commentRangeStart w:id="335"/>
      <w:r w:rsidRPr="00B44B64">
        <w:t>Methods</w:t>
      </w:r>
      <w:commentRangeEnd w:id="334"/>
      <w:r w:rsidR="000437B9">
        <w:rPr>
          <w:rStyle w:val="CommentReference"/>
          <w:b w:val="0"/>
          <w:bCs w:val="0"/>
          <w:iCs w:val="0"/>
        </w:rPr>
        <w:commentReference w:id="334"/>
      </w:r>
      <w:commentRangeEnd w:id="335"/>
      <w:ins w:id="336" w:author="dugalh" w:date="2018-07-27T21:39:00Z">
        <w:r w:rsidR="00FF0829">
          <w:t xml:space="preserve"> and Experiments</w:t>
        </w:r>
      </w:ins>
      <w:r w:rsidR="00E85E6D">
        <w:rPr>
          <w:rStyle w:val="CommentReference"/>
          <w:b w:val="0"/>
          <w:bCs w:val="0"/>
          <w:iCs w:val="0"/>
        </w:rPr>
        <w:commentReference w:id="335"/>
      </w:r>
    </w:p>
    <w:p w14:paraId="30296725" w14:textId="62CDDFD4" w:rsidR="00D61588" w:rsidRPr="00B44B64" w:rsidDel="00FF0829" w:rsidRDefault="00B14142" w:rsidP="002949C4">
      <w:pPr>
        <w:pStyle w:val="Heading2"/>
        <w:keepLines/>
        <w:rPr>
          <w:moveFrom w:id="337" w:author="dugalh" w:date="2018-07-27T21:41:00Z"/>
        </w:rPr>
      </w:pPr>
      <w:moveFromRangeStart w:id="338" w:author="dugalh" w:date="2018-07-27T21:41:00Z" w:name="move520491015"/>
      <w:moveFrom w:id="339" w:author="dugalh" w:date="2018-07-27T21:41:00Z">
        <w:r w:rsidRPr="00B44B64" w:rsidDel="00FF0829">
          <w:t>Study Area</w:t>
        </w:r>
      </w:moveFrom>
    </w:p>
    <w:p w14:paraId="3F66BD79" w14:textId="0CDC048B" w:rsidR="00D61588" w:rsidRPr="00B44B64" w:rsidDel="00FF0829" w:rsidRDefault="00D61588" w:rsidP="00A76FA9">
      <w:pPr>
        <w:pStyle w:val="BodyText"/>
        <w:rPr>
          <w:moveFrom w:id="340" w:author="dugalh" w:date="2018-07-27T21:41:00Z"/>
        </w:rPr>
      </w:pPr>
      <w:moveFrom w:id="341" w:author="dugalh" w:date="2018-07-27T21:41:00Z">
        <w:r w:rsidRPr="00B44B64" w:rsidDel="00FF0829">
          <w:t>The Little Karoo</w:t>
        </w:r>
        <w:r w:rsidR="00E402AB" w:rsidRPr="00B44B64" w:rsidDel="00FF0829">
          <w:t xml:space="preserve"> </w:t>
        </w:r>
        <w:r w:rsidRPr="00B44B64" w:rsidDel="00FF0829">
          <w:t>is a semi-arid</w:t>
        </w:r>
        <w:r w:rsidR="001B6754" w:rsidRPr="00B44B64" w:rsidDel="00FF0829">
          <w:t>,</w:t>
        </w:r>
        <w:r w:rsidRPr="00B44B64" w:rsidDel="00FF0829">
          <w:t xml:space="preserve"> biodivers</w:t>
        </w:r>
        <w:r w:rsidR="001B6754" w:rsidRPr="00B44B64" w:rsidDel="00FF0829">
          <w:t>e area</w:t>
        </w:r>
        <w:r w:rsidRPr="00B44B64" w:rsidDel="00FF0829">
          <w:t xml:space="preserve"> </w:t>
        </w:r>
        <w:r w:rsidR="006D483D" w:rsidRPr="00B44B64" w:rsidDel="00FF0829">
          <w:t>located in the Western Cape Province of</w:t>
        </w:r>
        <w:r w:rsidR="00E402AB" w:rsidRPr="00B44B64" w:rsidDel="00FF0829">
          <w:t xml:space="preserve"> South Africa</w:t>
        </w:r>
        <w:r w:rsidR="006D483D" w:rsidRPr="00B44B64" w:rsidDel="00FF0829">
          <w:t xml:space="preserve"> (</w:t>
        </w:r>
        <w:r w:rsidR="006D483D" w:rsidRPr="00B44B64" w:rsidDel="00FF0829">
          <w:fldChar w:fldCharType="begin"/>
        </w:r>
        <w:r w:rsidR="006D483D" w:rsidRPr="00B44B64" w:rsidDel="00FF0829">
          <w:instrText xml:space="preserve"> REF _Ref392330397 \h </w:instrText>
        </w:r>
        <w:r w:rsidR="007E3215" w:rsidRPr="00B44B64" w:rsidDel="00FF0829">
          <w:instrText xml:space="preserve"> \* MERGEFORMAT </w:instrText>
        </w:r>
        <w:r w:rsidR="006D483D"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006D483D" w:rsidRPr="00B44B64" w:rsidDel="00FF0829">
          <w:fldChar w:fldCharType="end"/>
        </w:r>
        <w:r w:rsidR="006D483D" w:rsidRPr="00B44B64" w:rsidDel="00FF0829">
          <w:t>)</w:t>
        </w:r>
        <w:r w:rsidRPr="00B44B64" w:rsidDel="00FF0829">
          <w:t xml:space="preserve">.  The </w:t>
        </w:r>
        <w:r w:rsidR="001B6754" w:rsidRPr="00B44B64" w:rsidDel="00FF0829">
          <w:t>s</w:t>
        </w:r>
        <w:r w:rsidRPr="00B44B64" w:rsidDel="00FF0829">
          <w:t xml:space="preserve">ubtropical </w:t>
        </w:r>
        <w:r w:rsidR="001B6754" w:rsidRPr="00B44B64" w:rsidDel="00FF0829">
          <w:t>t</w:t>
        </w:r>
        <w:r w:rsidRPr="00B44B64" w:rsidDel="00FF0829">
          <w:t>hicket biome makes up 35.3% of the 23</w:t>
        </w:r>
        <w:r w:rsidR="001B6754" w:rsidRPr="00B44B64" w:rsidDel="00FF0829">
          <w:t xml:space="preserve"> </w:t>
        </w:r>
        <w:r w:rsidRPr="00B44B64" w:rsidDel="00FF0829">
          <w:t xml:space="preserve">439 </w:t>
        </w:r>
        <w:r w:rsidR="006D483D" w:rsidRPr="00B44B64" w:rsidDel="00FF0829">
          <w:t>km</w:t>
        </w:r>
        <w:r w:rsidR="006D483D" w:rsidRPr="00B44B64" w:rsidDel="00FF0829">
          <w:rPr>
            <w:vertAlign w:val="superscript"/>
          </w:rPr>
          <w:t>2</w:t>
        </w:r>
        <w:r w:rsidR="006D483D" w:rsidRPr="00B44B64" w:rsidDel="00FF0829">
          <w:t xml:space="preserve"> </w:t>
        </w:r>
        <w:r w:rsidR="00E402AB" w:rsidRPr="00B44B64" w:rsidDel="00FF0829">
          <w:t>area</w:t>
        </w:r>
        <w:r w:rsidR="00E143FA" w:rsidRPr="00B44B64" w:rsidDel="00FF0829">
          <w:t>.</w:t>
        </w:r>
        <w:r w:rsidR="00E402AB"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402AB" w:rsidRPr="00B44B64" w:rsidDel="00FF0829">
          <w:fldChar w:fldCharType="separate"/>
        </w:r>
        <w:r w:rsidR="007A38B5" w:rsidRPr="00B44B64" w:rsidDel="00FF0829">
          <w:rPr>
            <w:noProof/>
            <w:vertAlign w:val="superscript"/>
            <w:lang w:eastAsia="en-ZA"/>
          </w:rPr>
          <w:t>1</w:t>
        </w:r>
        <w:r w:rsidR="00E402AB" w:rsidRPr="00B44B64" w:rsidDel="00FF0829">
          <w:rPr>
            <w:lang w:eastAsia="en-ZA"/>
          </w:rPr>
          <w:fldChar w:fldCharType="end"/>
        </w:r>
        <w:r w:rsidR="00E402AB" w:rsidRPr="00B44B64" w:rsidDel="00FF0829">
          <w:t xml:space="preserve">  A total of 54 habitat types are present, of which </w:t>
        </w:r>
        <w:r w:rsidR="001B6754" w:rsidRPr="00B44B64" w:rsidDel="00FF0829">
          <w:t xml:space="preserve">10 </w:t>
        </w:r>
        <w:r w:rsidR="00E402AB" w:rsidRPr="00B44B64" w:rsidDel="00FF0829">
          <w:t xml:space="preserve">support </w:t>
        </w:r>
        <w:r w:rsidR="001B6754" w:rsidRPr="00B44B64" w:rsidDel="00FF0829">
          <w:t>s</w:t>
        </w:r>
        <w:r w:rsidR="00E402AB" w:rsidRPr="00B44B64" w:rsidDel="00FF0829">
          <w:t>pekboom</w:t>
        </w:r>
        <w:r w:rsidR="00E143FA" w:rsidRPr="00B44B64" w:rsidDel="00FF0829">
          <w:t>.</w:t>
        </w:r>
        <w:r w:rsidR="007E1405"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405" w:rsidRPr="00B44B64" w:rsidDel="00FF0829">
          <w:fldChar w:fldCharType="separate"/>
        </w:r>
        <w:r w:rsidR="007A38B5" w:rsidRPr="00B44B64" w:rsidDel="00FF0829">
          <w:rPr>
            <w:noProof/>
            <w:vertAlign w:val="superscript"/>
          </w:rPr>
          <w:t>1</w:t>
        </w:r>
        <w:r w:rsidR="007E1405" w:rsidRPr="00B44B64" w:rsidDel="00FF0829">
          <w:fldChar w:fldCharType="end"/>
        </w:r>
        <w:r w:rsidR="00E402AB" w:rsidRPr="00B44B64" w:rsidDel="00FF0829">
          <w:t xml:space="preserve">  </w:t>
        </w:r>
        <w:r w:rsidRPr="00B44B64" w:rsidDel="00FF0829">
          <w:t xml:space="preserve">It </w:t>
        </w:r>
        <w:r w:rsidR="00E402AB" w:rsidRPr="00B44B64" w:rsidDel="00FF0829">
          <w:t xml:space="preserve">is estimated </w:t>
        </w:r>
        <w:r w:rsidRPr="00B44B64" w:rsidDel="00FF0829">
          <w:t xml:space="preserve">that </w:t>
        </w:r>
        <w:r w:rsidR="00E402AB" w:rsidRPr="00B44B64" w:rsidDel="00FF0829">
          <w:t xml:space="preserve">about 90% </w:t>
        </w:r>
        <w:r w:rsidRPr="00B44B64" w:rsidDel="00FF0829">
          <w:t xml:space="preserve">of the </w:t>
        </w:r>
        <w:r w:rsidR="001B6754" w:rsidRPr="00B44B64" w:rsidDel="00FF0829">
          <w:t>s</w:t>
        </w:r>
        <w:r w:rsidR="0084644E" w:rsidRPr="00B44B64" w:rsidDel="00FF0829">
          <w:t>pekboom</w:t>
        </w:r>
        <w:r w:rsidRPr="00B44B64" w:rsidDel="00FF0829">
          <w:t xml:space="preserve"> thicket </w:t>
        </w:r>
        <w:r w:rsidR="00E402AB" w:rsidRPr="00B44B64" w:rsidDel="00FF0829">
          <w:t xml:space="preserve">in the area is </w:t>
        </w:r>
        <w:r w:rsidRPr="00B44B64" w:rsidDel="00FF0829">
          <w:t>degraded</w:t>
        </w:r>
        <w:r w:rsidR="00E143FA" w:rsidRPr="00B44B64" w:rsidDel="00FF0829">
          <w:t>.</w:t>
        </w:r>
        <w:r w:rsidR="005C5BB2"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5C5BB2" w:rsidRPr="00B44B64" w:rsidDel="00FF0829">
          <w:fldChar w:fldCharType="separate"/>
        </w:r>
        <w:r w:rsidR="007A38B5" w:rsidRPr="00B44B64" w:rsidDel="00FF0829">
          <w:rPr>
            <w:noProof/>
            <w:vertAlign w:val="superscript"/>
          </w:rPr>
          <w:t>6</w:t>
        </w:r>
        <w:r w:rsidR="005C5BB2" w:rsidRPr="00B44B64" w:rsidDel="00FF0829">
          <w:fldChar w:fldCharType="end"/>
        </w:r>
        <w:r w:rsidR="00E143FA" w:rsidRPr="00B44B64" w:rsidDel="00FF0829">
          <w:t xml:space="preserve"> </w:t>
        </w:r>
        <w:r w:rsidRPr="00B44B64" w:rsidDel="00FF0829">
          <w:t xml:space="preserve"> A </w:t>
        </w:r>
        <w:r w:rsidR="008C710E" w:rsidRPr="00B44B64" w:rsidDel="00FF0829">
          <w:t>5893 km</w:t>
        </w:r>
        <w:r w:rsidR="008C710E" w:rsidRPr="00B44B64" w:rsidDel="00FF0829">
          <w:rPr>
            <w:vertAlign w:val="superscript"/>
          </w:rPr>
          <w:t>2</w:t>
        </w:r>
        <w:r w:rsidR="008C710E" w:rsidRPr="00B44B64" w:rsidDel="00FF0829">
          <w:t xml:space="preserve"> </w:t>
        </w:r>
        <w:r w:rsidR="006D483D" w:rsidRPr="00B44B64" w:rsidDel="00FF0829">
          <w:t xml:space="preserve">(25%) </w:t>
        </w:r>
        <w:r w:rsidRPr="00B44B64" w:rsidDel="00FF0829">
          <w:t>representative portion</w:t>
        </w:r>
        <w:r w:rsidR="006D483D" w:rsidRPr="00B44B64" w:rsidDel="00FF0829">
          <w:t xml:space="preserve"> </w:t>
        </w:r>
        <w:r w:rsidRPr="00B44B64" w:rsidDel="00FF0829">
          <w:t xml:space="preserve">was chosen as the study area, as shown in </w:t>
        </w:r>
        <w:r w:rsidRPr="00B44B64" w:rsidDel="00FF0829">
          <w:fldChar w:fldCharType="begin"/>
        </w:r>
        <w:r w:rsidRPr="00B44B64" w:rsidDel="00FF0829">
          <w:instrText xml:space="preserve"> REF _Ref392330397 \h </w:instrText>
        </w:r>
        <w:r w:rsidR="007E3215" w:rsidRPr="00B44B64" w:rsidDel="00FF0829">
          <w:instrText xml:space="preserve"> \* MERGEFORMAT </w:instrText>
        </w:r>
        <w:r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Pr="00B44B64" w:rsidDel="00FF0829">
          <w:fldChar w:fldCharType="end"/>
        </w:r>
        <w:r w:rsidRPr="00B44B64" w:rsidDel="00FF0829">
          <w:t xml:space="preserve">.  This area includes </w:t>
        </w:r>
        <w:r w:rsidR="001B7690" w:rsidRPr="00B44B64" w:rsidDel="00FF0829">
          <w:t xml:space="preserve">9 </w:t>
        </w:r>
        <w:r w:rsidRPr="00B44B64" w:rsidDel="00FF0829">
          <w:t xml:space="preserve">of the </w:t>
        </w:r>
        <w:r w:rsidR="001B7690" w:rsidRPr="00B44B64" w:rsidDel="00FF0829">
          <w:t xml:space="preserve">10 </w:t>
        </w:r>
        <w:r w:rsidRPr="00B44B64" w:rsidDel="00FF0829">
          <w:t xml:space="preserve">habitat types supporting </w:t>
        </w:r>
        <w:r w:rsidR="001B7690" w:rsidRPr="00B44B64" w:rsidDel="00FF0829">
          <w:t>s</w:t>
        </w:r>
        <w:r w:rsidR="0084644E" w:rsidRPr="00B44B64" w:rsidDel="00FF0829">
          <w:t>pekboom</w:t>
        </w:r>
        <w:r w:rsidRPr="00B44B64" w:rsidDel="00FF0829">
          <w:t xml:space="preserve">.  </w:t>
        </w:r>
      </w:moveFrom>
    </w:p>
    <w:p w14:paraId="637FAC49" w14:textId="6FA70C74" w:rsidR="00D61588" w:rsidRPr="00B44B64" w:rsidDel="00FF0829" w:rsidRDefault="00D61588" w:rsidP="00A76FA9">
      <w:pPr>
        <w:pStyle w:val="BodyText"/>
        <w:rPr>
          <w:moveFrom w:id="342" w:author="dugalh" w:date="2018-07-27T21:41:00Z"/>
        </w:rPr>
      </w:pPr>
      <w:moveFrom w:id="343" w:author="dugalh" w:date="2018-07-27T21:41:00Z">
        <w:r w:rsidRPr="00B44B64" w:rsidDel="00FF0829">
          <w:t xml:space="preserve"> </w:t>
        </w:r>
      </w:moveFrom>
    </w:p>
    <w:p w14:paraId="34016ADA" w14:textId="68413879" w:rsidR="00D61588" w:rsidRPr="00B44B64" w:rsidDel="00FF0829" w:rsidRDefault="00132D4B" w:rsidP="00D61588">
      <w:pPr>
        <w:pStyle w:val="1TeksCharChar"/>
        <w:keepNext/>
        <w:keepLines/>
        <w:rPr>
          <w:moveFrom w:id="344" w:author="dugalh" w:date="2018-07-27T21:41:00Z"/>
        </w:rPr>
      </w:pPr>
      <w:moveFrom w:id="345" w:author="dugalh" w:date="2018-07-27T21:41:00Z">
        <w:r w:rsidRPr="00B44B64" w:rsidDel="00FF0829">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From>
    </w:p>
    <w:p w14:paraId="356CEA1D" w14:textId="2AB9407A" w:rsidR="00D61588" w:rsidRPr="00B44B64" w:rsidDel="00FF0829" w:rsidRDefault="00D61588" w:rsidP="00BE5B5B">
      <w:pPr>
        <w:pStyle w:val="Figurenumber"/>
        <w:rPr>
          <w:moveFrom w:id="346" w:author="dugalh" w:date="2018-07-27T21:41:00Z"/>
        </w:rPr>
      </w:pPr>
      <w:bookmarkStart w:id="347" w:name="_Ref392330306"/>
      <w:bookmarkStart w:id="348" w:name="_Toc394582255"/>
      <w:bookmarkStart w:id="349" w:name="_Toc448324364"/>
      <w:bookmarkStart w:id="350" w:name="_Ref392330397"/>
      <w:moveFrom w:id="351" w:author="dugalh" w:date="2018-07-27T21:41:00Z">
        <w:r w:rsidRPr="00B44B64" w:rsidDel="00FF0829">
          <w:t>Fig</w:t>
        </w:r>
        <w:r w:rsidR="005C1E27"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1</w:t>
        </w:r>
        <w:r w:rsidR="00F4774D" w:rsidRPr="00B44B64" w:rsidDel="00FF0829">
          <w:fldChar w:fldCharType="end"/>
        </w:r>
        <w:bookmarkEnd w:id="350"/>
        <w:r w:rsidRPr="00B44B64" w:rsidDel="00FF0829">
          <w:t xml:space="preserve">  </w:t>
        </w:r>
        <w:r w:rsidRPr="005C1E27" w:rsidDel="00FF0829">
          <w:rPr>
            <w:rStyle w:val="FigurecaptionChar"/>
            <w:b w:val="0"/>
          </w:rPr>
          <w:t>Little Karoo study area</w:t>
        </w:r>
        <w:bookmarkEnd w:id="347"/>
        <w:bookmarkEnd w:id="348"/>
        <w:bookmarkEnd w:id="349"/>
      </w:moveFrom>
    </w:p>
    <w:p w14:paraId="6D2C0E24" w14:textId="5216C932" w:rsidR="00D61588" w:rsidRPr="00B44B64" w:rsidDel="00FF0829" w:rsidRDefault="00000CC8" w:rsidP="00014973">
      <w:pPr>
        <w:pStyle w:val="Heading2"/>
        <w:rPr>
          <w:moveFrom w:id="352" w:author="dugalh" w:date="2018-07-27T21:41:00Z"/>
        </w:rPr>
      </w:pPr>
      <w:commentRangeStart w:id="353"/>
      <w:moveFrom w:id="354" w:author="dugalh" w:date="2018-07-27T21:41:00Z">
        <w:r w:rsidRPr="00B44B64" w:rsidDel="00FF0829">
          <w:t>Imagery</w:t>
        </w:r>
        <w:commentRangeEnd w:id="353"/>
        <w:r w:rsidR="000437B9" w:rsidDel="00FF0829">
          <w:rPr>
            <w:rStyle w:val="CommentReference"/>
            <w:i w:val="0"/>
          </w:rPr>
          <w:commentReference w:id="353"/>
        </w:r>
      </w:moveFrom>
    </w:p>
    <w:p w14:paraId="106ACC24" w14:textId="77777777" w:rsidR="00FF0829" w:rsidRDefault="00D61588" w:rsidP="00A76FA9">
      <w:pPr>
        <w:pStyle w:val="BodyText"/>
        <w:rPr>
          <w:ins w:id="355" w:author="dugalh" w:date="2018-07-27T21:42:00Z"/>
        </w:rPr>
      </w:pPr>
      <w:moveFrom w:id="356" w:author="dugalh" w:date="2018-07-27T21:41:00Z">
        <w:r w:rsidRPr="00B44B64" w:rsidDel="00FF0829">
          <w:t xml:space="preserve">VHR aerial imagery of the study area </w:t>
        </w:r>
        <w:r w:rsidR="000130AD" w:rsidRPr="00B44B64" w:rsidDel="00FF0829">
          <w:t>w</w:t>
        </w:r>
        <w:r w:rsidR="00C44174" w:rsidRPr="00B44B64" w:rsidDel="00FF0829">
          <w:t>as</w:t>
        </w:r>
        <w:r w:rsidR="000130AD" w:rsidRPr="00B44B64" w:rsidDel="00FF0829">
          <w:t xml:space="preserve"> acquired </w:t>
        </w:r>
        <w:r w:rsidRPr="00B44B64" w:rsidDel="00FF0829">
          <w:t xml:space="preserve">from Chief Directorate: National Geo-spatial Information (NGI), a component of the South African Department of Rural Development and Land Reform.  The images </w:t>
        </w:r>
        <w:r w:rsidR="000130AD" w:rsidRPr="00B44B64" w:rsidDel="00FF0829">
          <w:t xml:space="preserve">were </w:t>
        </w:r>
        <w:r w:rsidRPr="00B44B64" w:rsidDel="00FF0829">
          <w:t>captured at 0.5</w:t>
        </w:r>
        <w:r w:rsidR="001B7690" w:rsidRPr="00B44B64" w:rsidDel="00FF0829">
          <w:t xml:space="preserve"> </w:t>
        </w:r>
        <w:r w:rsidRPr="00B44B64" w:rsidDel="00FF0829">
          <w:t xml:space="preserve">m resolution with an Intergraph </w:t>
        </w:r>
        <w:r w:rsidR="000130AD" w:rsidRPr="00B44B64" w:rsidDel="00FF0829">
          <w:t>Digital Mapping Camera (</w:t>
        </w:r>
        <w:r w:rsidRPr="00B44B64" w:rsidDel="00FF0829">
          <w:t>DMC</w:t>
        </w:r>
        <w:r w:rsidR="00430964" w:rsidRPr="00B44B64" w:rsidDel="00FF0829">
          <w:t>)</w:t>
        </w:r>
        <w:r w:rsidR="00FF5235" w:rsidRPr="00B44B64" w:rsidDel="00FF0829">
          <w:t xml:space="preserve"> that</w:t>
        </w:r>
        <w:r w:rsidRPr="00B44B64" w:rsidDel="00FF0829">
          <w:t xml:space="preserve"> provides multi-spectral red, green, blue and near-infrared (NIR) bands.  The study area </w:t>
        </w:r>
        <w:r w:rsidR="000130AD" w:rsidRPr="00B44B64" w:rsidDel="00FF0829">
          <w:t xml:space="preserve">is covered by </w:t>
        </w:r>
        <w:r w:rsidRPr="00B44B64" w:rsidDel="00FF0829">
          <w:t>2228 images</w:t>
        </w:r>
        <w:r w:rsidR="001B7690" w:rsidRPr="00B44B64" w:rsidDel="00FF0829">
          <w:t>,</w:t>
        </w:r>
        <w:r w:rsidRPr="00B44B64" w:rsidDel="00FF0829">
          <w:t xml:space="preserve"> acquired over multiple days from 22 January to 8 February </w:t>
        </w:r>
        <w:r w:rsidR="00430964" w:rsidRPr="00B44B64" w:rsidDel="00FF0829">
          <w:t xml:space="preserve">2010, </w:t>
        </w:r>
        <w:r w:rsidR="001E688D" w:rsidRPr="00B44B64" w:rsidDel="00FF0829">
          <w:t>during the area’s dry season</w:t>
        </w:r>
        <w:r w:rsidRPr="00B44B64" w:rsidDel="00FF0829">
          <w:t xml:space="preserve">.  </w:t>
        </w:r>
        <w:r w:rsidR="001E688D" w:rsidRPr="00B44B64" w:rsidDel="00FF0829">
          <w:t>Spekboom has a characteristic lime green colo</w:t>
        </w:r>
        <w:r w:rsidR="000F4F02" w:rsidRPr="00B44B64" w:rsidDel="00FF0829">
          <w:t>r</w:t>
        </w:r>
        <w:r w:rsidR="001E688D" w:rsidRPr="00B44B64" w:rsidDel="00FF0829">
          <w:t xml:space="preserve"> and is evergreen.  The dry season imagery helped contrast the evergreen </w:t>
        </w:r>
        <w:r w:rsidR="00A463C7" w:rsidRPr="00B44B64" w:rsidDel="00FF0829">
          <w:t>s</w:t>
        </w:r>
        <w:r w:rsidR="001E688D" w:rsidRPr="00B44B64" w:rsidDel="00FF0829">
          <w:t>pekboom against the comparatively drier background vegetation.</w:t>
        </w:r>
      </w:moveFrom>
      <w:moveFromRangeEnd w:id="338"/>
      <w:r w:rsidR="001E688D" w:rsidRPr="00B44B64">
        <w:t xml:space="preserve">  </w:t>
      </w:r>
    </w:p>
    <w:p w14:paraId="19B54DEA" w14:textId="0D556519" w:rsidR="00FF0829" w:rsidRDefault="00FF0829" w:rsidP="00FF0829">
      <w:pPr>
        <w:pStyle w:val="Heading2"/>
        <w:rPr>
          <w:ins w:id="357" w:author="dugalh" w:date="2018-07-27T21:42:00Z"/>
        </w:rPr>
      </w:pPr>
      <w:commentRangeStart w:id="358"/>
      <w:ins w:id="359" w:author="dugalh" w:date="2018-07-27T21:42:00Z">
        <w:r>
          <w:t xml:space="preserve">Radiometric Homogenization </w:t>
        </w:r>
      </w:ins>
      <w:commentRangeEnd w:id="358"/>
      <w:ins w:id="360" w:author="dugalh" w:date="2018-07-31T13:14:00Z">
        <w:r w:rsidR="00955429">
          <w:rPr>
            <w:rStyle w:val="CommentReference"/>
            <w:i w:val="0"/>
          </w:rPr>
          <w:commentReference w:id="358"/>
        </w:r>
      </w:ins>
    </w:p>
    <w:p w14:paraId="5DA681F5" w14:textId="27AAAFDA" w:rsidR="00F16830" w:rsidRDefault="00D61588" w:rsidP="00A76FA9">
      <w:pPr>
        <w:pStyle w:val="BodyText"/>
        <w:rPr>
          <w:ins w:id="361" w:author="dugalh" w:date="2018-07-27T13:22:00Z"/>
        </w:rPr>
      </w:pP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t>
      </w:r>
      <w:commentRangeStart w:id="362"/>
      <w:r w:rsidR="009027D6" w:rsidRPr="00B44B64">
        <w:lastRenderedPageBreak/>
        <w:t>well-calibrated</w:t>
      </w:r>
      <w:ins w:id="363" w:author="dugalh" w:date="2018-07-27T13:32:00Z">
        <w:r w:rsidR="00AE58F6">
          <w:t>,</w:t>
        </w:r>
      </w:ins>
      <w:r w:rsidR="009027D6" w:rsidRPr="00B44B64">
        <w:t xml:space="preserve"> </w:t>
      </w:r>
      <w:commentRangeEnd w:id="362"/>
      <w:r w:rsidR="0002449F">
        <w:rPr>
          <w:rStyle w:val="CommentReference"/>
        </w:rPr>
        <w:commentReference w:id="362"/>
      </w:r>
      <w:commentRangeStart w:id="364"/>
      <w:ins w:id="365" w:author="dugalh" w:date="2018-07-27T13:32:00Z">
        <w:r w:rsidR="00AE58F6">
          <w:t>concurrent and collocated</w:t>
        </w:r>
      </w:ins>
      <w:commentRangeEnd w:id="364"/>
      <w:ins w:id="366" w:author="dugalh" w:date="2018-07-27T13:56:00Z">
        <w:r w:rsidR="0002449F">
          <w:rPr>
            <w:rStyle w:val="CommentReference"/>
          </w:rPr>
          <w:commentReference w:id="364"/>
        </w:r>
      </w:ins>
      <w:ins w:id="367" w:author="dugalh" w:date="2018-07-27T13:32:00Z">
        <w:r w:rsidR="00AE58F6">
          <w:t xml:space="preserve"> </w:t>
        </w:r>
      </w:ins>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ins w:id="368" w:author="dugalh" w:date="2018-07-27T13:33:00Z">
        <w:r w:rsidR="00AE58F6">
          <w:t>While Sentinel</w:t>
        </w:r>
      </w:ins>
      <w:ins w:id="369" w:author="dugalh" w:date="2018-07-27T13:42:00Z">
        <w:r w:rsidR="002D4FE5">
          <w:t>-2</w:t>
        </w:r>
      </w:ins>
      <w:ins w:id="370" w:author="dugalh" w:date="2018-07-27T13:51:00Z">
        <w:r w:rsidR="002D4FE5">
          <w:fldChar w:fldCharType="begin" w:fldLock="1"/>
        </w:r>
      </w:ins>
      <w:r w:rsidR="00955429">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fldChar w:fldCharType="separate"/>
      </w:r>
      <w:r w:rsidR="00955429" w:rsidRPr="00955429">
        <w:rPr>
          <w:noProof/>
          <w:vertAlign w:val="superscript"/>
        </w:rPr>
        <w:t>32</w:t>
      </w:r>
      <w:ins w:id="371" w:author="dugalh" w:date="2018-07-27T13:51:00Z">
        <w:r w:rsidR="002D4FE5">
          <w:fldChar w:fldCharType="end"/>
        </w:r>
      </w:ins>
      <w:ins w:id="372" w:author="dugalh" w:date="2018-07-27T13:33:00Z">
        <w:r w:rsidR="00AE58F6">
          <w:t xml:space="preserve"> or Landsat</w:t>
        </w:r>
      </w:ins>
      <w:ins w:id="373" w:author="dugalh" w:date="2018-07-27T13:38:00Z">
        <w:r w:rsidR="002D4FE5">
          <w:fldChar w:fldCharType="begin" w:fldLock="1"/>
        </w:r>
      </w:ins>
      <w:r w:rsidR="00955429">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fldChar w:fldCharType="separate"/>
      </w:r>
      <w:r w:rsidR="00955429" w:rsidRPr="00955429">
        <w:rPr>
          <w:noProof/>
          <w:vertAlign w:val="superscript"/>
        </w:rPr>
        <w:t>33</w:t>
      </w:r>
      <w:ins w:id="374" w:author="dugalh" w:date="2018-07-27T13:38:00Z">
        <w:r w:rsidR="002D4FE5">
          <w:fldChar w:fldCharType="end"/>
        </w:r>
      </w:ins>
      <w:ins w:id="375" w:author="dugalh" w:date="2018-07-27T13:33:00Z">
        <w:r w:rsidR="00AE58F6">
          <w:t xml:space="preserve"> surface reflectance </w:t>
        </w:r>
      </w:ins>
      <w:ins w:id="376" w:author="dugalh" w:date="2018-07-27T13:35:00Z">
        <w:r w:rsidR="002D4FE5">
          <w:t>could also serve as reference data, no cloud-free image</w:t>
        </w:r>
      </w:ins>
      <w:ins w:id="377" w:author="dugalh" w:date="2018-07-27T13:39:00Z">
        <w:r w:rsidR="002D4FE5">
          <w:t>ry</w:t>
        </w:r>
      </w:ins>
      <w:ins w:id="378" w:author="dugalh" w:date="2018-07-27T13:35:00Z">
        <w:r w:rsidR="002D4FE5">
          <w:t xml:space="preserve"> </w:t>
        </w:r>
      </w:ins>
      <w:ins w:id="379" w:author="dugalh" w:date="2018-07-27T13:38:00Z">
        <w:r w:rsidR="002D4FE5">
          <w:t xml:space="preserve">concurrent </w:t>
        </w:r>
      </w:ins>
      <w:ins w:id="380" w:author="dugalh" w:date="2018-07-27T13:41:00Z">
        <w:r w:rsidR="002D4FE5">
          <w:t xml:space="preserve">(or near-concurrent) </w:t>
        </w:r>
      </w:ins>
      <w:ins w:id="381" w:author="dugalh" w:date="2018-07-27T13:38:00Z">
        <w:r w:rsidR="002D4FE5">
          <w:t xml:space="preserve">to the aerial </w:t>
        </w:r>
      </w:ins>
      <w:ins w:id="382" w:author="dugalh" w:date="2018-07-27T13:39:00Z">
        <w:r w:rsidR="002D4FE5">
          <w:t xml:space="preserve">imagery </w:t>
        </w:r>
      </w:ins>
      <w:ins w:id="383" w:author="dugalh" w:date="2018-07-27T13:35:00Z">
        <w:r w:rsidR="002D4FE5">
          <w:t>w</w:t>
        </w:r>
      </w:ins>
      <w:ins w:id="384" w:author="dugalh" w:date="2018-07-27T13:40:00Z">
        <w:r w:rsidR="002D4FE5">
          <w:t>as</w:t>
        </w:r>
      </w:ins>
      <w:ins w:id="385" w:author="dugalh" w:date="2018-07-27T13:35:00Z">
        <w:r w:rsidR="002D4FE5">
          <w:t xml:space="preserve"> available</w:t>
        </w:r>
      </w:ins>
      <w:ins w:id="386" w:author="dugalh" w:date="2018-07-27T13:36:00Z">
        <w:r w:rsidR="002D4FE5">
          <w:t xml:space="preserve"> </w:t>
        </w:r>
      </w:ins>
      <w:ins w:id="387" w:author="dugalh" w:date="2018-07-27T13:35:00Z">
        <w:r w:rsidR="002D4FE5">
          <w:t xml:space="preserve">from </w:t>
        </w:r>
      </w:ins>
      <w:ins w:id="388" w:author="dugalh" w:date="2018-07-27T13:36:00Z">
        <w:r w:rsidR="002D4FE5">
          <w:t>these sources.</w:t>
        </w:r>
      </w:ins>
      <w:ins w:id="389" w:author="dugalh" w:date="2018-07-27T13:27:00Z">
        <w:r w:rsidR="00AE58F6">
          <w:t xml:space="preserve">  </w:t>
        </w:r>
      </w:ins>
      <w:ins w:id="390" w:author="dugalh" w:date="2018-07-27T13:53:00Z">
        <w:r w:rsidR="0002449F">
          <w:t>The relative spectral response</w:t>
        </w:r>
      </w:ins>
      <w:ins w:id="391" w:author="dugalh" w:date="2018-07-27T14:04:00Z">
        <w:r w:rsidR="002360EF">
          <w:t>s</w:t>
        </w:r>
      </w:ins>
      <w:ins w:id="392" w:author="dugalh" w:date="2018-07-27T13:53:00Z">
        <w:r w:rsidR="0002449F">
          <w:t xml:space="preserve"> (RSR</w:t>
        </w:r>
      </w:ins>
      <w:ins w:id="393" w:author="dugalh" w:date="2018-07-27T14:04:00Z">
        <w:r w:rsidR="002360EF">
          <w:t>’s</w:t>
        </w:r>
      </w:ins>
      <w:ins w:id="394" w:author="dugalh" w:date="2018-07-27T13:53:00Z">
        <w:r w:rsidR="0002449F">
          <w:t>)</w:t>
        </w:r>
      </w:ins>
      <w:ins w:id="395" w:author="dugalh" w:date="2018-07-27T13:54:00Z">
        <w:r w:rsidR="0002449F">
          <w:t xml:space="preserve"> </w:t>
        </w:r>
      </w:ins>
      <w:ins w:id="396" w:author="dugalh" w:date="2018-07-27T14:00:00Z">
        <w:r w:rsidR="0002449F">
          <w:t xml:space="preserve">of </w:t>
        </w:r>
      </w:ins>
      <w:ins w:id="397" w:author="dugalh" w:date="2018-07-27T13:57:00Z">
        <w:r w:rsidR="0002449F">
          <w:t xml:space="preserve">the </w:t>
        </w:r>
      </w:ins>
      <w:ins w:id="398" w:author="dugalh" w:date="2018-07-27T13:54:00Z">
        <w:r w:rsidR="0002449F">
          <w:t>DMC</w:t>
        </w:r>
      </w:ins>
      <w:ins w:id="399" w:author="dugalh" w:date="2018-07-27T13:56:00Z">
        <w:r w:rsidR="0002449F">
          <w:t xml:space="preserve"> and corresponding MODIS</w:t>
        </w:r>
      </w:ins>
      <w:ins w:id="400" w:author="dugalh" w:date="2018-07-27T13:54:00Z">
        <w:r w:rsidR="0002449F">
          <w:t xml:space="preserve"> bands </w:t>
        </w:r>
      </w:ins>
      <w:ins w:id="401" w:author="dugalh" w:date="2018-07-27T14:04:00Z">
        <w:r w:rsidR="002360EF">
          <w:t>are</w:t>
        </w:r>
      </w:ins>
      <w:ins w:id="402" w:author="dugalh" w:date="2018-07-27T14:01:00Z">
        <w:r w:rsidR="0002449F">
          <w:t xml:space="preserve"> shown in </w:t>
        </w:r>
        <w:r w:rsidR="0002449F">
          <w:fldChar w:fldCharType="begin"/>
        </w:r>
        <w:r w:rsidR="0002449F">
          <w:instrText xml:space="preserve"> REF _Ref520463416 \h </w:instrText>
        </w:r>
      </w:ins>
      <w:r w:rsidR="0002449F">
        <w:fldChar w:fldCharType="separate"/>
      </w:r>
      <w:ins w:id="403" w:author="dugalh" w:date="2018-07-27T14:01:00Z">
        <w:r w:rsidR="0002449F">
          <w:t xml:space="preserve">Fig. </w:t>
        </w:r>
        <w:r w:rsidR="0002449F">
          <w:rPr>
            <w:noProof/>
          </w:rPr>
          <w:t>2</w:t>
        </w:r>
        <w:r w:rsidR="0002449F">
          <w:fldChar w:fldCharType="end"/>
        </w:r>
      </w:ins>
      <w:ins w:id="404" w:author="dugalh" w:date="2018-07-27T13:54:00Z">
        <w:r w:rsidR="0002449F">
          <w:t xml:space="preserve">.  </w:t>
        </w:r>
      </w:ins>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rPr>
          <w:ins w:id="405" w:author="dugalh" w:date="2018-07-27T13:23:00Z"/>
        </w:rPr>
      </w:pPr>
      <w:ins w:id="406" w:author="dugalh" w:date="2018-07-27T16:12:00Z">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ins>
    </w:p>
    <w:p w14:paraId="618ABD83" w14:textId="70B79165" w:rsidR="00B31736" w:rsidRDefault="00B31736" w:rsidP="00B31736">
      <w:pPr>
        <w:pStyle w:val="Caption"/>
        <w:jc w:val="center"/>
        <w:rPr>
          <w:ins w:id="407" w:author="dugalh" w:date="2018-07-27T13:26:00Z"/>
        </w:rPr>
      </w:pPr>
      <w:bookmarkStart w:id="408" w:name="_Ref520463416"/>
      <w:bookmarkStart w:id="409" w:name="_Toc520807803"/>
      <w:ins w:id="410" w:author="dugalh" w:date="2018-07-27T13:26:00Z">
        <w:r>
          <w:t xml:space="preserve">Fig. </w:t>
        </w:r>
        <w:r>
          <w:fldChar w:fldCharType="begin"/>
        </w:r>
        <w:r>
          <w:instrText xml:space="preserve"> SEQ Figure \* ARABIC </w:instrText>
        </w:r>
        <w:r>
          <w:fldChar w:fldCharType="separate"/>
        </w:r>
      </w:ins>
      <w:r>
        <w:rPr>
          <w:noProof/>
        </w:rPr>
        <w:t>2</w:t>
      </w:r>
      <w:ins w:id="411" w:author="dugalh" w:date="2018-07-27T13:26:00Z">
        <w:r>
          <w:fldChar w:fldCharType="end"/>
        </w:r>
        <w:bookmarkEnd w:id="408"/>
        <w:r>
          <w:t xml:space="preserve"> </w:t>
        </w:r>
      </w:ins>
      <w:ins w:id="412" w:author="dugalh" w:date="2018-07-31T13:17:00Z">
        <w:r w:rsidR="00D50D02">
          <w:t xml:space="preserve"> </w:t>
        </w:r>
      </w:ins>
      <w:ins w:id="413" w:author="dugalh" w:date="2018-07-27T13:26:00Z">
        <w:r>
          <w:t>MODIS and DMC RSR’s</w:t>
        </w:r>
        <w:bookmarkEnd w:id="409"/>
      </w:ins>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commentRangeStart w:id="414"/>
      <w:commentRangeStart w:id="415"/>
      <w:r w:rsidRPr="00B44B64">
        <w:t>Mapping Methodology</w:t>
      </w:r>
      <w:commentRangeEnd w:id="414"/>
      <w:r w:rsidR="000437B9">
        <w:rPr>
          <w:rStyle w:val="CommentReference"/>
          <w:i w:val="0"/>
        </w:rPr>
        <w:commentReference w:id="414"/>
      </w:r>
      <w:commentRangeEnd w:id="415"/>
      <w:r w:rsidR="00955429">
        <w:rPr>
          <w:rStyle w:val="CommentReference"/>
          <w:i w:val="0"/>
        </w:rPr>
        <w:commentReference w:id="415"/>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w:t>
      </w:r>
      <w:r w:rsidR="005C22B9" w:rsidRPr="00B44B64">
        <w:lastRenderedPageBreak/>
        <w:t>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1434B4FA"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6A0A97E9" w:rsidR="00F16830" w:rsidRPr="00B44B64" w:rsidDel="00FF0829" w:rsidRDefault="00F16830" w:rsidP="000059AA">
      <w:pPr>
        <w:pStyle w:val="Heading2"/>
        <w:rPr>
          <w:moveFrom w:id="416" w:author="dugalh" w:date="2018-07-27T21:43:00Z"/>
        </w:rPr>
      </w:pPr>
      <w:moveFromRangeStart w:id="417" w:author="dugalh" w:date="2018-07-27T21:43:00Z" w:name="move520491156"/>
      <w:moveFrom w:id="418" w:author="dugalh" w:date="2018-07-27T21:43:00Z">
        <w:r w:rsidRPr="00B44B64" w:rsidDel="00FF0829">
          <w:t>Data Collection</w:t>
        </w:r>
      </w:moveFrom>
    </w:p>
    <w:p w14:paraId="4A4F17C9" w14:textId="487FFF8D" w:rsidR="00A76FA9" w:rsidRPr="00B44B64" w:rsidDel="00FF0829" w:rsidRDefault="00BB1598" w:rsidP="00361B48">
      <w:pPr>
        <w:pStyle w:val="BodyText"/>
        <w:rPr>
          <w:moveFrom w:id="419" w:author="dugalh" w:date="2018-07-27T21:43:00Z"/>
        </w:rPr>
      </w:pPr>
      <w:moveFrom w:id="420" w:author="dugalh" w:date="2018-07-27T21:43:00Z">
        <w:r w:rsidRPr="00B44B64" w:rsidDel="00FF0829">
          <w:t>T</w:t>
        </w:r>
        <w:r w:rsidR="008539F9" w:rsidRPr="00B44B64" w:rsidDel="00FF0829">
          <w:t>wo datasets</w:t>
        </w:r>
        <w:r w:rsidRPr="00B44B64" w:rsidDel="00FF0829">
          <w:t xml:space="preserve"> were constructed: one for evaluating the canopy</w:t>
        </w:r>
        <w:r w:rsidR="002C1203" w:rsidRPr="00B44B64" w:rsidDel="00FF0829">
          <w:t>-</w:t>
        </w:r>
        <w:r w:rsidRPr="00B44B64" w:rsidDel="00FF0829">
          <w:t>cover estimates obtained from the classifier outputs</w:t>
        </w:r>
        <w:r w:rsidR="00A929AA" w:rsidRPr="00B44B64" w:rsidDel="00FF0829">
          <w:t>,</w:t>
        </w:r>
        <w:r w:rsidRPr="00B44B64" w:rsidDel="00FF0829">
          <w:t xml:space="preserve"> and a second for training and evaluating the classifier on a per-pixel basis.</w:t>
        </w:r>
        <w:r w:rsidR="008539F9" w:rsidRPr="00B44B64" w:rsidDel="00FF0829">
          <w:t xml:space="preserve"> </w:t>
        </w:r>
        <w:r w:rsidR="008F22FC" w:rsidRPr="00B44B64" w:rsidDel="00FF0829">
          <w:t xml:space="preserve"> The first dataset consisted of in situ estimates of canopy cover </w:t>
        </w:r>
        <w:r w:rsidR="00D61588" w:rsidRPr="00B44B64" w:rsidDel="00FF0829">
          <w:t xml:space="preserve">acquired at 20 different sites, each of roughly one hectare.  A botanist </w:t>
        </w:r>
        <w:r w:rsidR="00A929AA" w:rsidRPr="00B44B64" w:rsidDel="00FF0829">
          <w:t xml:space="preserve">knowledgeable about </w:t>
        </w:r>
        <w:r w:rsidR="00D61588" w:rsidRPr="00B44B64" w:rsidDel="00FF0829">
          <w:t xml:space="preserve">the area provided expertise in the selection of sites to encompass variation in geology, habitat and level of degradation.  Boundary polygons were recorded for each site by walking the perimeter with a </w:t>
        </w:r>
        <w:r w:rsidR="00851ECA" w:rsidRPr="00B44B64" w:rsidDel="00FF0829">
          <w:t>differential global positioning system (</w:t>
        </w:r>
        <w:r w:rsidR="00D61588" w:rsidRPr="00B44B64" w:rsidDel="00FF0829">
          <w:t>DGPS</w:t>
        </w:r>
        <w:r w:rsidR="00851ECA" w:rsidRPr="00B44B64" w:rsidDel="00FF0829">
          <w:t>)</w:t>
        </w:r>
        <w:r w:rsidR="00D61588" w:rsidRPr="00B44B64" w:rsidDel="00FF0829">
          <w:t xml:space="preserve"> device.  </w:t>
        </w:r>
        <w:r w:rsidR="00916A1A" w:rsidRPr="00B44B64" w:rsidDel="00FF0829">
          <w:t xml:space="preserve">The DGPS coordinates </w:t>
        </w:r>
        <w:r w:rsidR="00D61588" w:rsidRPr="00B44B64" w:rsidDel="00FF0829">
          <w:t xml:space="preserve">were post-processed to provide </w:t>
        </w:r>
        <w:r w:rsidR="00916A1A" w:rsidRPr="00B44B64" w:rsidDel="00FF0829">
          <w:t>about 30</w:t>
        </w:r>
        <w:r w:rsidR="009978D1" w:rsidRPr="00B44B64" w:rsidDel="00FF0829">
          <w:t xml:space="preserve"> </w:t>
        </w:r>
        <w:r w:rsidR="00916A1A" w:rsidRPr="00B44B64" w:rsidDel="00FF0829">
          <w:t>cm</w:t>
        </w:r>
        <w:r w:rsidR="00D61588" w:rsidRPr="00B44B64" w:rsidDel="00FF0829">
          <w:t xml:space="preserve"> accuracy.  </w:t>
        </w:r>
        <w:r w:rsidR="009978D1" w:rsidRPr="00B44B64" w:rsidDel="00FF0829">
          <w:t>During the field visits, e</w:t>
        </w:r>
        <w:r w:rsidR="00D61588" w:rsidRPr="00B44B64" w:rsidDel="00FF0829">
          <w:t xml:space="preserve">stimates of canopy cover inside the </w:t>
        </w:r>
        <w:r w:rsidR="00A24F89" w:rsidRPr="00B44B64" w:rsidDel="00FF0829">
          <w:t xml:space="preserve">site perimeters </w:t>
        </w:r>
        <w:r w:rsidR="00D61588" w:rsidRPr="00B44B64" w:rsidDel="00FF0829">
          <w:t xml:space="preserve">were </w:t>
        </w:r>
        <w:r w:rsidR="00916A1A" w:rsidRPr="00B44B64" w:rsidDel="00FF0829">
          <w:t>made</w:t>
        </w:r>
        <w:r w:rsidR="00D61588" w:rsidRPr="00B44B64" w:rsidDel="00FF0829">
          <w:t xml:space="preserve">.  The locations of the ground truth sites and their corresponding area names are shown in </w:t>
        </w:r>
        <w:r w:rsidR="00D61588" w:rsidRPr="00B44B64" w:rsidDel="00FF0829">
          <w:fldChar w:fldCharType="begin"/>
        </w:r>
        <w:r w:rsidR="00D61588" w:rsidRPr="00B44B64" w:rsidDel="00FF0829">
          <w:instrText xml:space="preserve"> REF _Ref392342998 \h </w:instrText>
        </w:r>
        <w:r w:rsidR="007E3215" w:rsidRPr="00B44B64" w:rsidDel="00FF0829">
          <w:instrText xml:space="preserve"> \* MERGEFORMAT </w:instrText>
        </w:r>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3</w:t>
        </w:r>
        <w:r w:rsidR="00D61588" w:rsidRPr="00B44B64" w:rsidDel="00FF0829">
          <w:fldChar w:fldCharType="end"/>
        </w:r>
        <w:r w:rsidR="00D61588" w:rsidRPr="00B44B64" w:rsidDel="00FF0829">
          <w:t xml:space="preserve">.  Details of the </w:t>
        </w:r>
        <w:r w:rsidR="00B931F9" w:rsidRPr="00B44B64" w:rsidDel="00FF0829">
          <w:t>surrounding (</w:t>
        </w:r>
        <w:r w:rsidR="00D56CDA" w:rsidRPr="00B44B64" w:rsidDel="00FF0829">
          <w:t>“</w:t>
        </w:r>
        <w:r w:rsidR="00D61588" w:rsidRPr="00B44B64" w:rsidDel="00FF0829">
          <w:t>mosaic</w:t>
        </w:r>
        <w:r w:rsidR="00D56CDA" w:rsidRPr="00B44B64" w:rsidDel="00FF0829">
          <w:t>”</w:t>
        </w:r>
        <w:r w:rsidR="00B931F9" w:rsidRPr="00B44B64" w:rsidDel="00FF0829">
          <w:t>)</w:t>
        </w:r>
        <w:r w:rsidR="00D61588" w:rsidRPr="00B44B64" w:rsidDel="00FF0829">
          <w:t xml:space="preserve"> vegetation</w:t>
        </w:r>
        <w:r w:rsidR="00B931F9" w:rsidRPr="00B44B64" w:rsidDel="00FF0829">
          <w:t xml:space="preserve"> type</w:t>
        </w:r>
        <w:r w:rsidR="00D61588" w:rsidRPr="00B44B64" w:rsidDel="00FF0829">
          <w:t xml:space="preserve">, geology and </w:t>
        </w:r>
        <w:r w:rsidR="00916A1A" w:rsidRPr="00B44B64" w:rsidDel="00FF0829">
          <w:t xml:space="preserve">estimated </w:t>
        </w:r>
        <w:r w:rsidR="00D61588" w:rsidRPr="00B44B64" w:rsidDel="00FF0829">
          <w:t xml:space="preserve">canopy cover </w:t>
        </w:r>
        <w:r w:rsidR="009978D1" w:rsidRPr="00B44B64" w:rsidDel="00FF0829">
          <w:t xml:space="preserve">of </w:t>
        </w:r>
        <w:r w:rsidR="00D61588" w:rsidRPr="00B44B64" w:rsidDel="00FF0829">
          <w:t>each site are given in</w:t>
        </w:r>
        <w:r w:rsidR="00825B4A" w:rsidRPr="00B44B64" w:rsidDel="00FF0829">
          <w:t xml:space="preserve"> </w:t>
        </w:r>
        <w:r w:rsidR="00825B4A" w:rsidRPr="00B44B64" w:rsidDel="00FF0829">
          <w:fldChar w:fldCharType="begin"/>
        </w:r>
        <w:r w:rsidR="00825B4A" w:rsidRPr="00B44B64" w:rsidDel="00FF0829">
          <w:instrText xml:space="preserve"> REF _Ref466457780 \h </w:instrText>
        </w:r>
        <w:r w:rsidR="007E3215" w:rsidRPr="00B44B64" w:rsidDel="00FF0829">
          <w:instrText xml:space="preserve"> \* MERGEFORMAT </w:instrText>
        </w:r>
        <w:r w:rsidR="00825B4A" w:rsidRPr="00B44B64" w:rsidDel="00FF0829">
          <w:fldChar w:fldCharType="separate"/>
        </w:r>
        <w:r w:rsidR="00B31736" w:rsidRPr="00B44B64" w:rsidDel="00FF0829">
          <w:t xml:space="preserve">Table </w:t>
        </w:r>
        <w:r w:rsidR="00B31736" w:rsidDel="00FF0829">
          <w:t>1</w:t>
        </w:r>
        <w:r w:rsidR="00825B4A" w:rsidRPr="00B44B64" w:rsidDel="00FF0829">
          <w:fldChar w:fldCharType="end"/>
        </w:r>
        <w:r w:rsidR="00D61588" w:rsidRPr="00B44B64" w:rsidDel="00FF0829">
          <w:t>.  A three</w:t>
        </w:r>
        <w:r w:rsidR="009978D1" w:rsidRPr="00B44B64" w:rsidDel="00FF0829">
          <w:t>-</w:t>
        </w:r>
        <w:r w:rsidR="00D61588" w:rsidRPr="00B44B64" w:rsidDel="00FF0829">
          <w:t xml:space="preserve">level degradation measure, as used in </w:t>
        </w:r>
        <w:r w:rsidR="00847CB5" w:rsidRPr="00B44B64" w:rsidDel="00FF0829">
          <w:rPr>
            <w:noProof/>
          </w:rPr>
          <w:t>Thompson et al.</w:t>
        </w:r>
        <w:r w:rsidR="00A463C7"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A463C7" w:rsidRPr="00B44B64" w:rsidDel="00FF0829">
          <w:fldChar w:fldCharType="separate"/>
        </w:r>
        <w:r w:rsidR="00A463C7" w:rsidRPr="00B44B64" w:rsidDel="00FF0829">
          <w:rPr>
            <w:noProof/>
            <w:vertAlign w:val="superscript"/>
          </w:rPr>
          <w:t>6</w:t>
        </w:r>
        <w:r w:rsidR="00A463C7" w:rsidRPr="00B44B64" w:rsidDel="00FF0829">
          <w:fldChar w:fldCharType="end"/>
        </w:r>
        <w:r w:rsidR="00847CB5" w:rsidRPr="00B44B64" w:rsidDel="00FF0829">
          <w:t>,</w:t>
        </w:r>
        <w:r w:rsidR="00D61588" w:rsidRPr="00B44B64" w:rsidDel="00FF0829">
          <w:t xml:space="preserve"> is reported for each site.  This dataset is referred to as the “</w:t>
        </w:r>
        <w:r w:rsidR="00F8201B" w:rsidRPr="00B44B64" w:rsidDel="00FF0829">
          <w:t>in situ canopy</w:t>
        </w:r>
        <w:r w:rsidR="00FA2071" w:rsidRPr="00B44B64" w:rsidDel="00FF0829">
          <w:t>-cover</w:t>
        </w:r>
        <w:r w:rsidR="00F8201B" w:rsidRPr="00B44B64" w:rsidDel="00FF0829">
          <w:t xml:space="preserve"> data</w:t>
        </w:r>
        <w:r w:rsidR="00D61588" w:rsidRPr="00B44B64" w:rsidDel="00FF0829">
          <w:t>”</w:t>
        </w:r>
        <w:r w:rsidRPr="00B44B64" w:rsidDel="00FF0829">
          <w:t xml:space="preserve"> and was used for evaluating the </w:t>
        </w:r>
        <w:r w:rsidR="0089437E" w:rsidRPr="00B44B64" w:rsidDel="00FF0829">
          <w:t xml:space="preserve">accuracy of </w:t>
        </w:r>
        <w:r w:rsidRPr="00B44B64" w:rsidDel="00FF0829">
          <w:t>canopy</w:t>
        </w:r>
        <w:r w:rsidR="009978D1" w:rsidRPr="00B44B64" w:rsidDel="00FF0829">
          <w:t>-</w:t>
        </w:r>
        <w:r w:rsidRPr="00B44B64" w:rsidDel="00FF0829">
          <w:t>cover estimates obtained from the classifier output</w:t>
        </w:r>
        <w:r w:rsidR="00D61588" w:rsidRPr="00B44B64" w:rsidDel="00FF0829">
          <w:t xml:space="preserve">.  </w:t>
        </w:r>
      </w:moveFrom>
    </w:p>
    <w:p w14:paraId="4B68F231" w14:textId="00438430" w:rsidR="00D61588" w:rsidRPr="00B44B64" w:rsidDel="00FF0829" w:rsidRDefault="00D61588" w:rsidP="00361B48">
      <w:pPr>
        <w:pStyle w:val="BodyTextIndented"/>
        <w:rPr>
          <w:moveFrom w:id="421" w:author="dugalh" w:date="2018-07-27T21:43:00Z"/>
        </w:rPr>
      </w:pPr>
      <w:moveFrom w:id="422" w:author="dugalh" w:date="2018-07-27T21:43:00Z">
        <w:r w:rsidRPr="00B44B64" w:rsidDel="00FF0829">
          <w:fldChar w:fldCharType="begin"/>
        </w:r>
        <w:r w:rsidRPr="00B44B64" w:rsidDel="00FF0829">
          <w:instrText xml:space="preserve"> REF _Ref392343684 \h </w:instrText>
        </w:r>
        <w:r w:rsidR="007E3215" w:rsidRPr="00B44B64" w:rsidDel="00FF0829">
          <w:instrText xml:space="preserve"> \* MERGEFORMAT </w:instrText>
        </w:r>
        <w:r w:rsidRPr="00B44B64" w:rsidDel="00FF0829">
          <w:fldChar w:fldCharType="separate"/>
        </w:r>
        <w:r w:rsidR="00B31736" w:rsidRPr="00B44B64" w:rsidDel="00FF0829">
          <w:t>Fig</w:t>
        </w:r>
        <w:r w:rsidR="00B31736" w:rsidDel="00FF0829">
          <w:t>.</w:t>
        </w:r>
        <w:r w:rsidR="00B31736" w:rsidRPr="00B44B64" w:rsidDel="00FF0829">
          <w:t xml:space="preserve"> </w:t>
        </w:r>
        <w:r w:rsidR="00B31736" w:rsidDel="00FF0829">
          <w:t>4</w:t>
        </w:r>
        <w:r w:rsidRPr="00B44B64" w:rsidDel="00FF0829">
          <w:fldChar w:fldCharType="end"/>
        </w:r>
        <w:r w:rsidRPr="00B44B64" w:rsidDel="00FF0829">
          <w:t xml:space="preserve"> shows an example of a </w:t>
        </w:r>
        <w:r w:rsidR="00F8201B" w:rsidRPr="00B44B64" w:rsidDel="00FF0829">
          <w:t>site perimeter</w:t>
        </w:r>
        <w:r w:rsidRPr="00B44B64" w:rsidDel="00FF0829">
          <w:t xml:space="preserve"> on a background of the NGI imagery, rendered in RGB</w:t>
        </w:r>
        <w:r w:rsidR="00A463C7" w:rsidRPr="00B44B64" w:rsidDel="00FF0829">
          <w:t xml:space="preserve"> (red, green and blue)</w:t>
        </w:r>
        <w:r w:rsidRPr="00B44B64" w:rsidDel="00FF0829">
          <w:t>.</w:t>
        </w:r>
        <w:r w:rsidR="006D2436" w:rsidRPr="00B44B64" w:rsidDel="00FF0829">
          <w:t xml:space="preserve">  This in situ canopy</w:t>
        </w:r>
        <w:r w:rsidR="00FA2071" w:rsidRPr="00B44B64" w:rsidDel="00FF0829">
          <w:t>-cover</w:t>
        </w:r>
        <w:r w:rsidR="006D2436" w:rsidRPr="00B44B64" w:rsidDel="00FF0829">
          <w:t xml:space="preserve"> data was gathered in November 2012</w:t>
        </w:r>
        <w:r w:rsidR="000D073C" w:rsidRPr="00B44B64" w:rsidDel="00FF0829">
          <w:t>,</w:t>
        </w:r>
        <w:r w:rsidR="006D2436" w:rsidRPr="00B44B64" w:rsidDel="00FF0829">
          <w:t xml:space="preserve"> while the imagery was captured in January 2010.  </w:t>
        </w:r>
        <w:r w:rsidR="00353043" w:rsidRPr="00B44B64" w:rsidDel="00FF0829">
          <w:t xml:space="preserve">This time lag was unavoidable due to limited </w:t>
        </w:r>
        <w:r w:rsidR="00353043" w:rsidRPr="00B44B64" w:rsidDel="00FF0829">
          <w:lastRenderedPageBreak/>
          <w:t xml:space="preserve">availability of </w:t>
        </w:r>
        <w:r w:rsidR="00966B94" w:rsidRPr="00B44B64" w:rsidDel="00FF0829">
          <w:t xml:space="preserve">the </w:t>
        </w:r>
        <w:r w:rsidR="00353043" w:rsidRPr="00B44B64" w:rsidDel="00FF0829">
          <w:t xml:space="preserve">aerial imagery.  Some change in </w:t>
        </w:r>
        <w:r w:rsidR="009978D1" w:rsidRPr="00B44B64" w:rsidDel="00FF0829">
          <w:t>s</w:t>
        </w:r>
        <w:r w:rsidR="00353043" w:rsidRPr="00B44B64" w:rsidDel="00FF0829">
          <w:t xml:space="preserve">pekboom canopy cover may have occurred </w:t>
        </w:r>
        <w:r w:rsidR="00E20146" w:rsidRPr="00B44B64" w:rsidDel="00FF0829">
          <w:t>during</w:t>
        </w:r>
        <w:r w:rsidR="00353043" w:rsidRPr="00B44B64" w:rsidDel="00FF0829">
          <w:t xml:space="preserve"> this time in recovering areas, but </w:t>
        </w:r>
        <w:r w:rsidR="009978D1" w:rsidRPr="00B44B64" w:rsidDel="00FF0829">
          <w:t>s</w:t>
        </w:r>
        <w:r w:rsidR="00E20146" w:rsidRPr="00B44B64" w:rsidDel="00FF0829">
          <w:t>pekboom is relatively slow-growing</w:t>
        </w:r>
        <w:r w:rsidR="00E20146"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20146" w:rsidRPr="00B44B64" w:rsidDel="00FF0829">
          <w:fldChar w:fldCharType="separate"/>
        </w:r>
        <w:r w:rsidR="007A38B5" w:rsidRPr="00B44B64" w:rsidDel="00FF0829">
          <w:rPr>
            <w:noProof/>
            <w:vertAlign w:val="superscript"/>
          </w:rPr>
          <w:t>1</w:t>
        </w:r>
        <w:r w:rsidR="00E20146" w:rsidRPr="00B44B64" w:rsidDel="00FF0829">
          <w:fldChar w:fldCharType="end"/>
        </w:r>
        <w:r w:rsidR="00E20146" w:rsidRPr="00B44B64" w:rsidDel="00FF0829">
          <w:t xml:space="preserve">, and </w:t>
        </w:r>
        <w:r w:rsidR="00353043" w:rsidRPr="00B44B64" w:rsidDel="00FF0829">
          <w:t xml:space="preserve">these changes are not considered significant.   </w:t>
        </w:r>
      </w:moveFrom>
    </w:p>
    <w:p w14:paraId="1420204A" w14:textId="3932DFF5" w:rsidR="00D61588" w:rsidRPr="00B44B64" w:rsidDel="00FF0829" w:rsidRDefault="00D61588" w:rsidP="00D61588">
      <w:pPr>
        <w:pStyle w:val="1TeksCharChar"/>
        <w:spacing w:line="240" w:lineRule="auto"/>
        <w:rPr>
          <w:moveFrom w:id="423" w:author="dugalh" w:date="2018-07-27T21:43:00Z"/>
        </w:rPr>
      </w:pPr>
    </w:p>
    <w:p w14:paraId="2F836C3C" w14:textId="2F568EB6" w:rsidR="00D61588" w:rsidRPr="00B44B64" w:rsidDel="00FF0829" w:rsidRDefault="000059AA" w:rsidP="00490894">
      <w:pPr>
        <w:pStyle w:val="1TeksCharChar"/>
        <w:keepNext/>
        <w:spacing w:line="240" w:lineRule="auto"/>
        <w:jc w:val="center"/>
        <w:rPr>
          <w:moveFrom w:id="424" w:author="dugalh" w:date="2018-07-27T21:43:00Z"/>
        </w:rPr>
      </w:pPr>
      <w:moveFrom w:id="425" w:author="dugalh" w:date="2018-07-27T21:43:00Z">
        <w:r w:rsidRPr="00B44B64" w:rsidDel="00FF0829">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rsidDel="00FF0829" w14:paraId="3B1E0478" w14:textId="1A07E2A9" w:rsidTr="00A463C7">
        <w:tc>
          <w:tcPr>
            <w:tcW w:w="8784" w:type="dxa"/>
          </w:tcPr>
          <w:p w14:paraId="5FDBF9DC" w14:textId="34F16AE5" w:rsidR="009978D1" w:rsidRPr="00B44B64" w:rsidDel="00FF0829" w:rsidRDefault="009978D1" w:rsidP="00490894">
            <w:pPr>
              <w:pStyle w:val="Caption"/>
              <w:jc w:val="center"/>
              <w:rPr>
                <w:moveFrom w:id="426" w:author="dugalh" w:date="2018-07-27T21:43:00Z"/>
              </w:rPr>
            </w:pPr>
            <w:bookmarkStart w:id="427" w:name="_Ref392342738"/>
            <w:bookmarkStart w:id="428" w:name="_Toc394582256"/>
            <w:bookmarkStart w:id="429" w:name="_Toc448324365"/>
            <w:bookmarkStart w:id="430" w:name="_Ref392342998"/>
            <w:moveFrom w:id="431" w:author="dugalh" w:date="2018-07-27T21:43:00Z">
              <w:r w:rsidRPr="00B44B64" w:rsidDel="00FF0829">
                <w:t>Fig</w:t>
              </w:r>
              <w:r w:rsidR="00490894" w:rsidDel="00FF0829">
                <w:t>.</w:t>
              </w:r>
              <w:r w:rsidRPr="00B44B64" w:rsidDel="00FF0829">
                <w:t xml:space="preserve"> </w:t>
              </w:r>
              <w:r w:rsidRPr="00B44B64" w:rsidDel="00FF0829">
                <w:fldChar w:fldCharType="begin"/>
              </w:r>
              <w:r w:rsidRPr="00B44B64" w:rsidDel="00FF0829">
                <w:instrText xml:space="preserve"> SEQ Figure \* ARABIC </w:instrText>
              </w:r>
              <w:r w:rsidRPr="00B44B64" w:rsidDel="00FF0829">
                <w:fldChar w:fldCharType="separate"/>
              </w:r>
              <w:r w:rsidR="00B31736" w:rsidDel="00FF0829">
                <w:rPr>
                  <w:noProof/>
                </w:rPr>
                <w:t>3</w:t>
              </w:r>
              <w:r w:rsidRPr="00B44B64" w:rsidDel="00FF0829">
                <w:fldChar w:fldCharType="end"/>
              </w:r>
              <w:bookmarkEnd w:id="430"/>
              <w:r w:rsidRPr="00490894" w:rsidDel="00FF0829">
                <w:rPr>
                  <w:b w:val="0"/>
                </w:rPr>
                <w:t xml:space="preserve">  Study area </w:t>
              </w:r>
              <w:r w:rsidR="002C1203" w:rsidRPr="00490894" w:rsidDel="00FF0829">
                <w:rPr>
                  <w:b w:val="0"/>
                </w:rPr>
                <w:t>s</w:t>
              </w:r>
              <w:r w:rsidRPr="00490894" w:rsidDel="00FF0829">
                <w:rPr>
                  <w:b w:val="0"/>
                </w:rPr>
                <w:t>pekboom habitats and field ground truth sites</w:t>
              </w:r>
              <w:bookmarkEnd w:id="427"/>
              <w:bookmarkEnd w:id="428"/>
              <w:bookmarkEnd w:id="429"/>
            </w:moveFrom>
          </w:p>
        </w:tc>
      </w:tr>
    </w:tbl>
    <w:p w14:paraId="099E3009" w14:textId="371602AA" w:rsidR="00D61588" w:rsidRPr="00B44B64" w:rsidDel="00FF0829" w:rsidRDefault="009978D1" w:rsidP="00A463C7">
      <w:pPr>
        <w:pStyle w:val="1FigureTablesource"/>
        <w:ind w:left="5040" w:firstLine="720"/>
        <w:jc w:val="left"/>
        <w:rPr>
          <w:moveFrom w:id="432" w:author="dugalh" w:date="2018-07-27T21:43:00Z"/>
        </w:rPr>
      </w:pPr>
      <w:moveFrom w:id="433" w:author="dugalh" w:date="2018-07-27T21:43:00Z">
        <w:r w:rsidRPr="00B44B64" w:rsidDel="00FF0829">
          <w:rPr>
            <w:sz w:val="20"/>
          </w:rPr>
          <w:t xml:space="preserve">Source: </w:t>
        </w:r>
        <w:r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sidDel="00FF0829">
          <w:rPr>
            <w:sz w:val="20"/>
          </w:rPr>
          <w:fldChar w:fldCharType="separate"/>
        </w:r>
        <w:r w:rsidRPr="00B44B64" w:rsidDel="00FF0829">
          <w:rPr>
            <w:noProof/>
            <w:sz w:val="20"/>
          </w:rPr>
          <w:t>Vlok, Cowling &amp; Wolf 2005</w:t>
        </w:r>
        <w:r w:rsidRPr="00B44B64" w:rsidDel="00FF0829">
          <w:rPr>
            <w:sz w:val="20"/>
          </w:rPr>
          <w:fldChar w:fldCharType="end"/>
        </w:r>
        <w:r w:rsidR="00A463C7"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A463C7" w:rsidRPr="00B44B64" w:rsidDel="00FF0829">
          <w:rPr>
            <w:sz w:val="20"/>
          </w:rPr>
          <w:fldChar w:fldCharType="separate"/>
        </w:r>
        <w:r w:rsidR="00A463C7" w:rsidRPr="00B44B64" w:rsidDel="00FF0829">
          <w:rPr>
            <w:noProof/>
            <w:sz w:val="20"/>
            <w:vertAlign w:val="superscript"/>
          </w:rPr>
          <w:t>1</w:t>
        </w:r>
        <w:r w:rsidR="00A463C7" w:rsidRPr="00B44B64" w:rsidDel="00FF0829">
          <w:rPr>
            <w:sz w:val="20"/>
          </w:rPr>
          <w:fldChar w:fldCharType="end"/>
        </w:r>
      </w:moveFrom>
    </w:p>
    <w:p w14:paraId="22B57573" w14:textId="44724E86" w:rsidR="00F4774D" w:rsidRPr="00B44B64" w:rsidDel="00FF0829" w:rsidRDefault="00F4774D" w:rsidP="00490894">
      <w:pPr>
        <w:pStyle w:val="Caption"/>
        <w:keepNext/>
        <w:keepLines/>
        <w:spacing w:line="360" w:lineRule="auto"/>
        <w:jc w:val="center"/>
        <w:rPr>
          <w:moveFrom w:id="434" w:author="dugalh" w:date="2018-07-27T21:43:00Z"/>
        </w:rPr>
      </w:pPr>
      <w:bookmarkStart w:id="435" w:name="_Ref466457780"/>
      <w:moveFrom w:id="436" w:author="dugalh" w:date="2018-07-27T21:43:00Z">
        <w:r w:rsidRPr="00B44B64" w:rsidDel="00FF0829">
          <w:lastRenderedPageBreak/>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1</w:t>
        </w:r>
        <w:r w:rsidRPr="00B44B64" w:rsidDel="00FF0829">
          <w:fldChar w:fldCharType="end"/>
        </w:r>
        <w:bookmarkEnd w:id="435"/>
        <w:r w:rsidRPr="00490894" w:rsidDel="00FF0829">
          <w:rPr>
            <w:b w:val="0"/>
          </w:rPr>
          <w:t xml:space="preserve">   </w:t>
        </w:r>
        <w:r w:rsidR="00F8201B" w:rsidRPr="00490894" w:rsidDel="00FF0829">
          <w:rPr>
            <w:b w:val="0"/>
          </w:rPr>
          <w:t>In situ canopy</w:t>
        </w:r>
        <w:r w:rsidR="00FA2071" w:rsidRPr="00490894" w:rsidDel="00FF0829">
          <w:rPr>
            <w:b w:val="0"/>
          </w:rPr>
          <w:t>-</w:t>
        </w:r>
        <w:r w:rsidR="00F8201B" w:rsidRPr="00490894" w:rsidDel="00FF0829">
          <w:rPr>
            <w:b w:val="0"/>
          </w:rPr>
          <w:t>cover data</w:t>
        </w:r>
      </w:moveFrom>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rsidDel="00FF0829" w14:paraId="3E1F4DC5" w14:textId="09500EA6"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03B3D79" w:rsidR="00D61588" w:rsidRPr="00B44B64" w:rsidDel="00FF0829" w:rsidRDefault="00D61588" w:rsidP="001239FB">
            <w:pPr>
              <w:pStyle w:val="1TableText"/>
              <w:tabs>
                <w:tab w:val="num" w:pos="993"/>
              </w:tabs>
              <w:spacing w:before="0"/>
              <w:rPr>
                <w:moveFrom w:id="437" w:author="dugalh" w:date="2018-07-27T21:43:00Z"/>
              </w:rPr>
            </w:pPr>
            <w:moveFrom w:id="438" w:author="dugalh" w:date="2018-07-27T21:43:00Z">
              <w:r w:rsidRPr="00B44B64" w:rsidDel="00FF0829">
                <w:t>Area</w:t>
              </w:r>
            </w:moveFrom>
          </w:p>
        </w:tc>
        <w:tc>
          <w:tcPr>
            <w:tcW w:w="0" w:type="auto"/>
          </w:tcPr>
          <w:p w14:paraId="0C122E09" w14:textId="2BB24025" w:rsidR="00D61588" w:rsidRPr="00B44B64" w:rsidDel="00FF0829" w:rsidRDefault="00D61588" w:rsidP="001239FB">
            <w:pPr>
              <w:pStyle w:val="1TableText"/>
              <w:tabs>
                <w:tab w:val="num" w:pos="993"/>
              </w:tabs>
              <w:spacing w:before="0"/>
              <w:rPr>
                <w:moveFrom w:id="439" w:author="dugalh" w:date="2018-07-27T21:43:00Z"/>
              </w:rPr>
            </w:pPr>
            <w:moveFrom w:id="440" w:author="dugalh" w:date="2018-07-27T21:43:00Z">
              <w:r w:rsidRPr="00B44B64" w:rsidDel="00FF0829">
                <w:t>Number</w:t>
              </w:r>
            </w:moveFrom>
          </w:p>
        </w:tc>
        <w:tc>
          <w:tcPr>
            <w:tcW w:w="0" w:type="auto"/>
          </w:tcPr>
          <w:p w14:paraId="307CB93B" w14:textId="7053A893" w:rsidR="00D61588" w:rsidRPr="00B44B64" w:rsidDel="00FF0829" w:rsidRDefault="00D61588" w:rsidP="001239FB">
            <w:pPr>
              <w:pStyle w:val="1TableText"/>
              <w:tabs>
                <w:tab w:val="num" w:pos="993"/>
              </w:tabs>
              <w:spacing w:before="0"/>
              <w:rPr>
                <w:moveFrom w:id="441" w:author="dugalh" w:date="2018-07-27T21:43:00Z"/>
              </w:rPr>
            </w:pPr>
            <w:moveFrom w:id="442" w:author="dugalh" w:date="2018-07-27T21:43:00Z">
              <w:r w:rsidRPr="00B44B64" w:rsidDel="00FF0829">
                <w:t>Geology</w:t>
              </w:r>
            </w:moveFrom>
          </w:p>
        </w:tc>
        <w:tc>
          <w:tcPr>
            <w:tcW w:w="0" w:type="auto"/>
          </w:tcPr>
          <w:p w14:paraId="3BDADB7C" w14:textId="54770723" w:rsidR="00D61588" w:rsidRPr="00B44B64" w:rsidDel="00FF0829" w:rsidRDefault="00D61588" w:rsidP="001239FB">
            <w:pPr>
              <w:pStyle w:val="1TableText"/>
              <w:tabs>
                <w:tab w:val="num" w:pos="993"/>
              </w:tabs>
              <w:spacing w:before="0"/>
              <w:rPr>
                <w:moveFrom w:id="443" w:author="dugalh" w:date="2018-07-27T21:43:00Z"/>
              </w:rPr>
            </w:pPr>
            <w:moveFrom w:id="444" w:author="dugalh" w:date="2018-07-27T21:43:00Z">
              <w:r w:rsidRPr="00B44B64" w:rsidDel="00FF0829">
                <w:t>Mosaic</w:t>
              </w:r>
            </w:moveFrom>
          </w:p>
        </w:tc>
        <w:tc>
          <w:tcPr>
            <w:tcW w:w="0" w:type="auto"/>
          </w:tcPr>
          <w:p w14:paraId="5622EFB9" w14:textId="7559ADBE" w:rsidR="00D61588" w:rsidRPr="00B44B64" w:rsidDel="00FF0829" w:rsidRDefault="00D61588" w:rsidP="001239FB">
            <w:pPr>
              <w:pStyle w:val="1TableText"/>
              <w:tabs>
                <w:tab w:val="num" w:pos="993"/>
              </w:tabs>
              <w:spacing w:before="0"/>
              <w:rPr>
                <w:moveFrom w:id="445" w:author="dugalh" w:date="2018-07-27T21:43:00Z"/>
              </w:rPr>
            </w:pPr>
            <w:moveFrom w:id="446" w:author="dugalh" w:date="2018-07-27T21:43:00Z">
              <w:r w:rsidRPr="00B44B64" w:rsidDel="00FF0829">
                <w:t>Degradation</w:t>
              </w:r>
            </w:moveFrom>
          </w:p>
        </w:tc>
        <w:tc>
          <w:tcPr>
            <w:tcW w:w="0" w:type="auto"/>
          </w:tcPr>
          <w:p w14:paraId="15537795" w14:textId="0C6B3EAC" w:rsidR="00D61588" w:rsidRPr="00B44B64" w:rsidDel="00FF0829" w:rsidRDefault="00D61588" w:rsidP="001239FB">
            <w:pPr>
              <w:pStyle w:val="1TableText"/>
              <w:tabs>
                <w:tab w:val="num" w:pos="993"/>
              </w:tabs>
              <w:spacing w:before="0"/>
              <w:rPr>
                <w:moveFrom w:id="447" w:author="dugalh" w:date="2018-07-27T21:43:00Z"/>
              </w:rPr>
            </w:pPr>
            <w:moveFrom w:id="448" w:author="dugalh" w:date="2018-07-27T21:43:00Z">
              <w:r w:rsidRPr="00B44B64" w:rsidDel="00FF0829">
                <w:t>Cover (%)</w:t>
              </w:r>
            </w:moveFrom>
          </w:p>
        </w:tc>
      </w:tr>
      <w:tr w:rsidR="00D61588" w:rsidRPr="00B44B64" w:rsidDel="00FF0829" w14:paraId="68B0FE88" w14:textId="2AFA707A" w:rsidTr="00490894">
        <w:trPr>
          <w:jc w:val="center"/>
        </w:trPr>
        <w:tc>
          <w:tcPr>
            <w:tcW w:w="0" w:type="auto"/>
          </w:tcPr>
          <w:p w14:paraId="51F752B6" w14:textId="5F4EB8B1" w:rsidR="00D61588" w:rsidRPr="00B44B64" w:rsidDel="00FF0829" w:rsidRDefault="00D61588" w:rsidP="001239FB">
            <w:pPr>
              <w:rPr>
                <w:moveFrom w:id="449" w:author="dugalh" w:date="2018-07-27T21:43:00Z"/>
                <w:sz w:val="16"/>
              </w:rPr>
            </w:pPr>
            <w:moveFrom w:id="450" w:author="dugalh" w:date="2018-07-27T21:43:00Z">
              <w:r w:rsidRPr="00B44B64" w:rsidDel="00FF0829">
                <w:rPr>
                  <w:sz w:val="16"/>
                </w:rPr>
                <w:t>Matjiesvlei</w:t>
              </w:r>
            </w:moveFrom>
          </w:p>
        </w:tc>
        <w:tc>
          <w:tcPr>
            <w:tcW w:w="0" w:type="auto"/>
          </w:tcPr>
          <w:p w14:paraId="182CE949" w14:textId="0AE4D327" w:rsidR="00D61588" w:rsidRPr="00B44B64" w:rsidDel="00FF0829" w:rsidRDefault="00D61588" w:rsidP="001239FB">
            <w:pPr>
              <w:pStyle w:val="1TableText"/>
              <w:tabs>
                <w:tab w:val="num" w:pos="993"/>
              </w:tabs>
              <w:spacing w:before="0"/>
              <w:rPr>
                <w:moveFrom w:id="451" w:author="dugalh" w:date="2018-07-27T21:43:00Z"/>
                <w:rFonts w:cs="Arial"/>
                <w:b/>
              </w:rPr>
            </w:pPr>
            <w:moveFrom w:id="452" w:author="dugalh" w:date="2018-07-27T21:43:00Z">
              <w:r w:rsidRPr="00B44B64" w:rsidDel="00FF0829">
                <w:rPr>
                  <w:rFonts w:cs="Arial"/>
                </w:rPr>
                <w:t>1a</w:t>
              </w:r>
            </w:moveFrom>
          </w:p>
        </w:tc>
        <w:tc>
          <w:tcPr>
            <w:tcW w:w="0" w:type="auto"/>
          </w:tcPr>
          <w:p w14:paraId="0DFE4ED8" w14:textId="078524DC" w:rsidR="00D61588" w:rsidRPr="00B44B64" w:rsidDel="00FF0829" w:rsidRDefault="00D61588" w:rsidP="001239FB">
            <w:pPr>
              <w:rPr>
                <w:moveFrom w:id="453" w:author="dugalh" w:date="2018-07-27T21:43:00Z"/>
                <w:sz w:val="16"/>
              </w:rPr>
            </w:pPr>
            <w:moveFrom w:id="454" w:author="dugalh" w:date="2018-07-27T21:43:00Z">
              <w:r w:rsidRPr="00B44B64" w:rsidDel="00FF0829">
                <w:rPr>
                  <w:sz w:val="16"/>
                </w:rPr>
                <w:t>Shale</w:t>
              </w:r>
            </w:moveFrom>
          </w:p>
        </w:tc>
        <w:tc>
          <w:tcPr>
            <w:tcW w:w="0" w:type="auto"/>
          </w:tcPr>
          <w:p w14:paraId="70236638" w14:textId="36F83E83" w:rsidR="00D61588" w:rsidRPr="00B44B64" w:rsidDel="00FF0829" w:rsidRDefault="00D61588" w:rsidP="001239FB">
            <w:pPr>
              <w:rPr>
                <w:moveFrom w:id="455" w:author="dugalh" w:date="2018-07-27T21:43:00Z"/>
                <w:sz w:val="16"/>
              </w:rPr>
            </w:pPr>
            <w:moveFrom w:id="456"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Pr>
          <w:p w14:paraId="19156390" w14:textId="75C9EDF0" w:rsidR="00D61588" w:rsidRPr="00B44B64" w:rsidDel="00FF0829" w:rsidRDefault="003F0D6E" w:rsidP="001239FB">
            <w:pPr>
              <w:rPr>
                <w:moveFrom w:id="457" w:author="dugalh" w:date="2018-07-27T21:43:00Z"/>
                <w:sz w:val="16"/>
              </w:rPr>
            </w:pPr>
            <w:moveFrom w:id="458" w:author="dugalh" w:date="2018-07-27T21:43:00Z">
              <w:r w:rsidRPr="00B44B64" w:rsidDel="00FF0829">
                <w:rPr>
                  <w:sz w:val="16"/>
                </w:rPr>
                <w:t>Intact</w:t>
              </w:r>
            </w:moveFrom>
          </w:p>
        </w:tc>
        <w:tc>
          <w:tcPr>
            <w:tcW w:w="0" w:type="auto"/>
          </w:tcPr>
          <w:p w14:paraId="64995078" w14:textId="7E5F5986" w:rsidR="00D61588" w:rsidRPr="00B44B64" w:rsidDel="00FF0829" w:rsidRDefault="00D61588" w:rsidP="001239FB">
            <w:pPr>
              <w:jc w:val="right"/>
              <w:rPr>
                <w:moveFrom w:id="459" w:author="dugalh" w:date="2018-07-27T21:43:00Z"/>
                <w:sz w:val="16"/>
              </w:rPr>
            </w:pPr>
            <w:moveFrom w:id="460" w:author="dugalh" w:date="2018-07-27T21:43:00Z">
              <w:r w:rsidRPr="00B44B64" w:rsidDel="00FF0829">
                <w:rPr>
                  <w:sz w:val="16"/>
                </w:rPr>
                <w:t>6</w:t>
              </w:r>
              <w:r w:rsidRPr="00B44B64" w:rsidDel="00FF0829">
                <w:rPr>
                  <w:rFonts w:cs="Arial"/>
                  <w:sz w:val="16"/>
                  <w:szCs w:val="16"/>
                </w:rPr>
                <w:t>.0</w:t>
              </w:r>
            </w:moveFrom>
          </w:p>
        </w:tc>
      </w:tr>
      <w:tr w:rsidR="00D61588" w:rsidRPr="00B44B64" w:rsidDel="00FF0829" w14:paraId="3F4389C0" w14:textId="0D6367AA" w:rsidTr="00490894">
        <w:trPr>
          <w:jc w:val="center"/>
        </w:trPr>
        <w:tc>
          <w:tcPr>
            <w:tcW w:w="0" w:type="auto"/>
          </w:tcPr>
          <w:p w14:paraId="692199AB" w14:textId="64B9C977" w:rsidR="00D61588" w:rsidRPr="00B44B64" w:rsidDel="00FF0829" w:rsidRDefault="00D61588" w:rsidP="001239FB">
            <w:pPr>
              <w:rPr>
                <w:moveFrom w:id="461" w:author="dugalh" w:date="2018-07-27T21:43:00Z"/>
                <w:sz w:val="16"/>
              </w:rPr>
            </w:pPr>
          </w:p>
        </w:tc>
        <w:tc>
          <w:tcPr>
            <w:tcW w:w="0" w:type="auto"/>
          </w:tcPr>
          <w:p w14:paraId="49113566" w14:textId="3D91D8C0" w:rsidR="00D61588" w:rsidRPr="00B44B64" w:rsidDel="00FF0829" w:rsidRDefault="00D61588" w:rsidP="001239FB">
            <w:pPr>
              <w:pStyle w:val="1TableText"/>
              <w:tabs>
                <w:tab w:val="num" w:pos="993"/>
              </w:tabs>
              <w:spacing w:before="0"/>
              <w:rPr>
                <w:moveFrom w:id="462" w:author="dugalh" w:date="2018-07-27T21:43:00Z"/>
                <w:rFonts w:cs="Arial"/>
                <w:b/>
              </w:rPr>
            </w:pPr>
            <w:moveFrom w:id="463" w:author="dugalh" w:date="2018-07-27T21:43:00Z">
              <w:r w:rsidRPr="00B44B64" w:rsidDel="00FF0829">
                <w:rPr>
                  <w:rFonts w:cs="Arial"/>
                </w:rPr>
                <w:t>1b</w:t>
              </w:r>
            </w:moveFrom>
          </w:p>
        </w:tc>
        <w:tc>
          <w:tcPr>
            <w:tcW w:w="0" w:type="auto"/>
          </w:tcPr>
          <w:p w14:paraId="343A62B2" w14:textId="1F3506E2" w:rsidR="00D61588" w:rsidRPr="00B44B64" w:rsidDel="00FF0829" w:rsidRDefault="00D61588" w:rsidP="001239FB">
            <w:pPr>
              <w:rPr>
                <w:moveFrom w:id="464" w:author="dugalh" w:date="2018-07-27T21:43:00Z"/>
                <w:sz w:val="16"/>
              </w:rPr>
            </w:pPr>
          </w:p>
        </w:tc>
        <w:tc>
          <w:tcPr>
            <w:tcW w:w="0" w:type="auto"/>
          </w:tcPr>
          <w:p w14:paraId="3EE91BEF" w14:textId="5055CA5E" w:rsidR="00D61588" w:rsidRPr="00B44B64" w:rsidDel="00FF0829" w:rsidRDefault="00D61588" w:rsidP="001239FB">
            <w:pPr>
              <w:rPr>
                <w:moveFrom w:id="465" w:author="dugalh" w:date="2018-07-27T21:43:00Z"/>
                <w:sz w:val="16"/>
              </w:rPr>
            </w:pPr>
          </w:p>
        </w:tc>
        <w:tc>
          <w:tcPr>
            <w:tcW w:w="0" w:type="auto"/>
          </w:tcPr>
          <w:p w14:paraId="0FE16E6D" w14:textId="129FCC56" w:rsidR="00D61588" w:rsidRPr="00B44B64" w:rsidDel="00FF0829" w:rsidRDefault="003F0D6E" w:rsidP="001239FB">
            <w:pPr>
              <w:rPr>
                <w:moveFrom w:id="466" w:author="dugalh" w:date="2018-07-27T21:43:00Z"/>
                <w:sz w:val="16"/>
              </w:rPr>
            </w:pPr>
            <w:moveFrom w:id="467" w:author="dugalh" w:date="2018-07-27T21:43:00Z">
              <w:r w:rsidRPr="00B44B64" w:rsidDel="00FF0829">
                <w:rPr>
                  <w:sz w:val="16"/>
                </w:rPr>
                <w:t>Intact</w:t>
              </w:r>
            </w:moveFrom>
          </w:p>
        </w:tc>
        <w:tc>
          <w:tcPr>
            <w:tcW w:w="0" w:type="auto"/>
          </w:tcPr>
          <w:p w14:paraId="565613D4" w14:textId="176EB6B1" w:rsidR="00D61588" w:rsidRPr="00B44B64" w:rsidDel="00FF0829" w:rsidRDefault="00D61588" w:rsidP="001239FB">
            <w:pPr>
              <w:jc w:val="right"/>
              <w:rPr>
                <w:moveFrom w:id="468" w:author="dugalh" w:date="2018-07-27T21:43:00Z"/>
                <w:sz w:val="16"/>
              </w:rPr>
            </w:pPr>
            <w:moveFrom w:id="469" w:author="dugalh" w:date="2018-07-27T21:43:00Z">
              <w:r w:rsidRPr="00B44B64" w:rsidDel="00FF0829">
                <w:rPr>
                  <w:sz w:val="16"/>
                </w:rPr>
                <w:t>22.5</w:t>
              </w:r>
            </w:moveFrom>
          </w:p>
        </w:tc>
      </w:tr>
      <w:tr w:rsidR="00D61588" w:rsidRPr="00B44B64" w:rsidDel="00FF0829" w14:paraId="207D9D1E" w14:textId="52BDEF1D" w:rsidTr="00490894">
        <w:trPr>
          <w:jc w:val="center"/>
        </w:trPr>
        <w:tc>
          <w:tcPr>
            <w:tcW w:w="0" w:type="auto"/>
          </w:tcPr>
          <w:p w14:paraId="1D086D82" w14:textId="398CA38C" w:rsidR="00D61588" w:rsidRPr="00B44B64" w:rsidDel="00FF0829" w:rsidRDefault="00D61588" w:rsidP="001239FB">
            <w:pPr>
              <w:rPr>
                <w:moveFrom w:id="470" w:author="dugalh" w:date="2018-07-27T21:43:00Z"/>
                <w:sz w:val="16"/>
              </w:rPr>
            </w:pPr>
          </w:p>
        </w:tc>
        <w:tc>
          <w:tcPr>
            <w:tcW w:w="0" w:type="auto"/>
          </w:tcPr>
          <w:p w14:paraId="675DD723" w14:textId="1DE8D57A" w:rsidR="00D61588" w:rsidRPr="00B44B64" w:rsidDel="00FF0829" w:rsidRDefault="00D61588" w:rsidP="001239FB">
            <w:pPr>
              <w:pStyle w:val="1TableText"/>
              <w:tabs>
                <w:tab w:val="num" w:pos="993"/>
              </w:tabs>
              <w:spacing w:before="0"/>
              <w:rPr>
                <w:moveFrom w:id="471" w:author="dugalh" w:date="2018-07-27T21:43:00Z"/>
                <w:rFonts w:cs="Arial"/>
                <w:b/>
              </w:rPr>
            </w:pPr>
            <w:moveFrom w:id="472" w:author="dugalh" w:date="2018-07-27T21:43:00Z">
              <w:r w:rsidRPr="00B44B64" w:rsidDel="00FF0829">
                <w:rPr>
                  <w:rFonts w:cs="Arial"/>
                </w:rPr>
                <w:t>2</w:t>
              </w:r>
            </w:moveFrom>
          </w:p>
        </w:tc>
        <w:tc>
          <w:tcPr>
            <w:tcW w:w="0" w:type="auto"/>
          </w:tcPr>
          <w:p w14:paraId="16133B6D" w14:textId="08526365" w:rsidR="00D61588" w:rsidRPr="00B44B64" w:rsidDel="00FF0829" w:rsidRDefault="00D61588" w:rsidP="001239FB">
            <w:pPr>
              <w:rPr>
                <w:moveFrom w:id="473" w:author="dugalh" w:date="2018-07-27T21:43:00Z"/>
                <w:sz w:val="16"/>
              </w:rPr>
            </w:pPr>
          </w:p>
        </w:tc>
        <w:tc>
          <w:tcPr>
            <w:tcW w:w="0" w:type="auto"/>
          </w:tcPr>
          <w:p w14:paraId="7ADB72AD" w14:textId="5BBBC466" w:rsidR="00D61588" w:rsidRPr="00B44B64" w:rsidDel="00FF0829" w:rsidRDefault="00D61588" w:rsidP="001239FB">
            <w:pPr>
              <w:rPr>
                <w:moveFrom w:id="474" w:author="dugalh" w:date="2018-07-27T21:43:00Z"/>
                <w:sz w:val="16"/>
              </w:rPr>
            </w:pPr>
          </w:p>
        </w:tc>
        <w:tc>
          <w:tcPr>
            <w:tcW w:w="0" w:type="auto"/>
          </w:tcPr>
          <w:p w14:paraId="4FCB4BE3" w14:textId="06A7FD6F" w:rsidR="00D61588" w:rsidRPr="00B44B64" w:rsidDel="00FF0829" w:rsidRDefault="003F0D6E" w:rsidP="001239FB">
            <w:pPr>
              <w:rPr>
                <w:moveFrom w:id="475" w:author="dugalh" w:date="2018-07-27T21:43:00Z"/>
                <w:sz w:val="16"/>
              </w:rPr>
            </w:pPr>
            <w:moveFrom w:id="476" w:author="dugalh" w:date="2018-07-27T21:43:00Z">
              <w:r w:rsidRPr="00B44B64" w:rsidDel="00FF0829">
                <w:rPr>
                  <w:sz w:val="16"/>
                </w:rPr>
                <w:t>Intact</w:t>
              </w:r>
            </w:moveFrom>
          </w:p>
        </w:tc>
        <w:tc>
          <w:tcPr>
            <w:tcW w:w="0" w:type="auto"/>
          </w:tcPr>
          <w:p w14:paraId="452B12D0" w14:textId="7C61E5E8" w:rsidR="00D61588" w:rsidRPr="00B44B64" w:rsidDel="00FF0829" w:rsidRDefault="00D61588" w:rsidP="001239FB">
            <w:pPr>
              <w:jc w:val="right"/>
              <w:rPr>
                <w:moveFrom w:id="477" w:author="dugalh" w:date="2018-07-27T21:43:00Z"/>
                <w:sz w:val="16"/>
              </w:rPr>
            </w:pPr>
            <w:moveFrom w:id="478" w:author="dugalh" w:date="2018-07-27T21:43:00Z">
              <w:r w:rsidRPr="00B44B64" w:rsidDel="00FF0829">
                <w:rPr>
                  <w:sz w:val="16"/>
                </w:rPr>
                <w:t>70</w:t>
              </w:r>
              <w:r w:rsidRPr="00B44B64" w:rsidDel="00FF0829">
                <w:rPr>
                  <w:rFonts w:cs="Arial"/>
                  <w:sz w:val="16"/>
                  <w:szCs w:val="16"/>
                </w:rPr>
                <w:t>.0</w:t>
              </w:r>
            </w:moveFrom>
          </w:p>
        </w:tc>
      </w:tr>
      <w:tr w:rsidR="00D61588" w:rsidRPr="00B44B64" w:rsidDel="00FF0829" w14:paraId="7ABF2A90" w14:textId="4F440BF3" w:rsidTr="00490894">
        <w:trPr>
          <w:jc w:val="center"/>
        </w:trPr>
        <w:tc>
          <w:tcPr>
            <w:tcW w:w="0" w:type="auto"/>
          </w:tcPr>
          <w:p w14:paraId="0E013C6D" w14:textId="5B8B12DC" w:rsidR="00D61588" w:rsidRPr="00B44B64" w:rsidDel="00FF0829" w:rsidRDefault="00D61588" w:rsidP="001239FB">
            <w:pPr>
              <w:rPr>
                <w:moveFrom w:id="479" w:author="dugalh" w:date="2018-07-27T21:43:00Z"/>
                <w:sz w:val="16"/>
              </w:rPr>
            </w:pPr>
          </w:p>
        </w:tc>
        <w:tc>
          <w:tcPr>
            <w:tcW w:w="0" w:type="auto"/>
          </w:tcPr>
          <w:p w14:paraId="6077E1BC" w14:textId="45161991" w:rsidR="00D61588" w:rsidRPr="00B44B64" w:rsidDel="00FF0829" w:rsidRDefault="00D61588" w:rsidP="001239FB">
            <w:pPr>
              <w:pStyle w:val="1TableText"/>
              <w:tabs>
                <w:tab w:val="num" w:pos="993"/>
              </w:tabs>
              <w:spacing w:before="0"/>
              <w:rPr>
                <w:moveFrom w:id="480" w:author="dugalh" w:date="2018-07-27T21:43:00Z"/>
                <w:rFonts w:cs="Arial"/>
                <w:b/>
              </w:rPr>
            </w:pPr>
            <w:moveFrom w:id="481" w:author="dugalh" w:date="2018-07-27T21:43:00Z">
              <w:r w:rsidRPr="00B44B64" w:rsidDel="00FF0829">
                <w:rPr>
                  <w:rFonts w:cs="Arial"/>
                </w:rPr>
                <w:t>3</w:t>
              </w:r>
            </w:moveFrom>
          </w:p>
        </w:tc>
        <w:tc>
          <w:tcPr>
            <w:tcW w:w="0" w:type="auto"/>
          </w:tcPr>
          <w:p w14:paraId="721BD5B7" w14:textId="7BDFBAF9" w:rsidR="00D61588" w:rsidRPr="00B44B64" w:rsidDel="00FF0829" w:rsidRDefault="00D61588" w:rsidP="001239FB">
            <w:pPr>
              <w:rPr>
                <w:moveFrom w:id="482" w:author="dugalh" w:date="2018-07-27T21:43:00Z"/>
                <w:sz w:val="16"/>
              </w:rPr>
            </w:pPr>
          </w:p>
        </w:tc>
        <w:tc>
          <w:tcPr>
            <w:tcW w:w="0" w:type="auto"/>
          </w:tcPr>
          <w:p w14:paraId="30E2C751" w14:textId="5114CBF5" w:rsidR="00D61588" w:rsidRPr="00B44B64" w:rsidDel="00FF0829" w:rsidRDefault="00D61588" w:rsidP="001239FB">
            <w:pPr>
              <w:rPr>
                <w:moveFrom w:id="483" w:author="dugalh" w:date="2018-07-27T21:43:00Z"/>
                <w:sz w:val="16"/>
              </w:rPr>
            </w:pPr>
          </w:p>
        </w:tc>
        <w:tc>
          <w:tcPr>
            <w:tcW w:w="0" w:type="auto"/>
          </w:tcPr>
          <w:p w14:paraId="07052F64" w14:textId="4E50F3B2" w:rsidR="00D61588" w:rsidRPr="00B44B64" w:rsidDel="00FF0829" w:rsidRDefault="003F0D6E" w:rsidP="001239FB">
            <w:pPr>
              <w:rPr>
                <w:moveFrom w:id="484" w:author="dugalh" w:date="2018-07-27T21:43:00Z"/>
                <w:sz w:val="16"/>
              </w:rPr>
            </w:pPr>
            <w:moveFrom w:id="485" w:author="dugalh" w:date="2018-07-27T21:43:00Z">
              <w:r w:rsidRPr="00B44B64" w:rsidDel="00FF0829">
                <w:rPr>
                  <w:sz w:val="16"/>
                </w:rPr>
                <w:t>Intact</w:t>
              </w:r>
            </w:moveFrom>
          </w:p>
        </w:tc>
        <w:tc>
          <w:tcPr>
            <w:tcW w:w="0" w:type="auto"/>
          </w:tcPr>
          <w:p w14:paraId="6CF7D54F" w14:textId="0AFAB6D0" w:rsidR="00D61588" w:rsidRPr="00B44B64" w:rsidDel="00FF0829" w:rsidRDefault="00D61588" w:rsidP="001239FB">
            <w:pPr>
              <w:jc w:val="right"/>
              <w:rPr>
                <w:moveFrom w:id="486" w:author="dugalh" w:date="2018-07-27T21:43:00Z"/>
                <w:sz w:val="16"/>
              </w:rPr>
            </w:pPr>
            <w:moveFrom w:id="487" w:author="dugalh" w:date="2018-07-27T21:43:00Z">
              <w:r w:rsidRPr="00B44B64" w:rsidDel="00FF0829">
                <w:rPr>
                  <w:sz w:val="16"/>
                </w:rPr>
                <w:t>85</w:t>
              </w:r>
              <w:r w:rsidRPr="00B44B64" w:rsidDel="00FF0829">
                <w:rPr>
                  <w:rFonts w:cs="Arial"/>
                  <w:sz w:val="16"/>
                  <w:szCs w:val="16"/>
                </w:rPr>
                <w:t>.0</w:t>
              </w:r>
            </w:moveFrom>
          </w:p>
        </w:tc>
      </w:tr>
      <w:tr w:rsidR="00D61588" w:rsidRPr="00B44B64" w:rsidDel="00FF0829" w14:paraId="72F4D31A" w14:textId="56940462" w:rsidTr="00490894">
        <w:trPr>
          <w:jc w:val="center"/>
        </w:trPr>
        <w:tc>
          <w:tcPr>
            <w:tcW w:w="0" w:type="auto"/>
          </w:tcPr>
          <w:p w14:paraId="12D0C1B0" w14:textId="008B4093" w:rsidR="00D61588" w:rsidRPr="00B44B64" w:rsidDel="00FF0829" w:rsidRDefault="00D61588" w:rsidP="001239FB">
            <w:pPr>
              <w:rPr>
                <w:moveFrom w:id="488" w:author="dugalh" w:date="2018-07-27T21:43:00Z"/>
                <w:sz w:val="16"/>
              </w:rPr>
            </w:pPr>
          </w:p>
        </w:tc>
        <w:tc>
          <w:tcPr>
            <w:tcW w:w="0" w:type="auto"/>
          </w:tcPr>
          <w:p w14:paraId="6DA33BA6" w14:textId="17C15526" w:rsidR="00D61588" w:rsidRPr="00B44B64" w:rsidDel="00FF0829" w:rsidRDefault="00D61588" w:rsidP="001239FB">
            <w:pPr>
              <w:pStyle w:val="1TableText"/>
              <w:tabs>
                <w:tab w:val="num" w:pos="993"/>
              </w:tabs>
              <w:spacing w:before="0"/>
              <w:rPr>
                <w:moveFrom w:id="489" w:author="dugalh" w:date="2018-07-27T21:43:00Z"/>
                <w:rFonts w:cs="Arial"/>
                <w:b/>
              </w:rPr>
            </w:pPr>
            <w:moveFrom w:id="490" w:author="dugalh" w:date="2018-07-27T21:43:00Z">
              <w:r w:rsidRPr="00B44B64" w:rsidDel="00FF0829">
                <w:rPr>
                  <w:rFonts w:cs="Arial"/>
                </w:rPr>
                <w:t>4</w:t>
              </w:r>
            </w:moveFrom>
          </w:p>
        </w:tc>
        <w:tc>
          <w:tcPr>
            <w:tcW w:w="0" w:type="auto"/>
          </w:tcPr>
          <w:p w14:paraId="2A3450C8" w14:textId="6EEC5FE7" w:rsidR="00D61588" w:rsidRPr="00B44B64" w:rsidDel="00FF0829" w:rsidRDefault="00D61588" w:rsidP="001239FB">
            <w:pPr>
              <w:rPr>
                <w:moveFrom w:id="491" w:author="dugalh" w:date="2018-07-27T21:43:00Z"/>
                <w:sz w:val="16"/>
              </w:rPr>
            </w:pPr>
          </w:p>
        </w:tc>
        <w:tc>
          <w:tcPr>
            <w:tcW w:w="0" w:type="auto"/>
          </w:tcPr>
          <w:p w14:paraId="340BDDB3" w14:textId="7D281D98" w:rsidR="00D61588" w:rsidRPr="00B44B64" w:rsidDel="00FF0829" w:rsidRDefault="00D61588" w:rsidP="001239FB">
            <w:pPr>
              <w:rPr>
                <w:moveFrom w:id="492" w:author="dugalh" w:date="2018-07-27T21:43:00Z"/>
                <w:sz w:val="16"/>
              </w:rPr>
            </w:pPr>
          </w:p>
        </w:tc>
        <w:tc>
          <w:tcPr>
            <w:tcW w:w="0" w:type="auto"/>
          </w:tcPr>
          <w:p w14:paraId="4644FC16" w14:textId="4CFE006D" w:rsidR="00D61588" w:rsidRPr="00B44B64" w:rsidDel="00FF0829" w:rsidRDefault="003F0D6E" w:rsidP="001239FB">
            <w:pPr>
              <w:rPr>
                <w:moveFrom w:id="493" w:author="dugalh" w:date="2018-07-27T21:43:00Z"/>
                <w:sz w:val="16"/>
              </w:rPr>
            </w:pPr>
            <w:moveFrom w:id="494" w:author="dugalh" w:date="2018-07-27T21:43:00Z">
              <w:r w:rsidRPr="00B44B64" w:rsidDel="00FF0829">
                <w:rPr>
                  <w:sz w:val="16"/>
                </w:rPr>
                <w:t>Intact</w:t>
              </w:r>
            </w:moveFrom>
          </w:p>
        </w:tc>
        <w:tc>
          <w:tcPr>
            <w:tcW w:w="0" w:type="auto"/>
          </w:tcPr>
          <w:p w14:paraId="5F87AC96" w14:textId="4E6D6A4E" w:rsidR="00D61588" w:rsidRPr="00B44B64" w:rsidDel="00FF0829" w:rsidRDefault="00D61588" w:rsidP="001239FB">
            <w:pPr>
              <w:jc w:val="right"/>
              <w:rPr>
                <w:moveFrom w:id="495" w:author="dugalh" w:date="2018-07-27T21:43:00Z"/>
                <w:sz w:val="16"/>
              </w:rPr>
            </w:pPr>
            <w:moveFrom w:id="496" w:author="dugalh" w:date="2018-07-27T21:43:00Z">
              <w:r w:rsidRPr="00B44B64" w:rsidDel="00FF0829">
                <w:rPr>
                  <w:sz w:val="16"/>
                </w:rPr>
                <w:t>65</w:t>
              </w:r>
              <w:r w:rsidRPr="00B44B64" w:rsidDel="00FF0829">
                <w:rPr>
                  <w:rFonts w:cs="Arial"/>
                  <w:sz w:val="16"/>
                  <w:szCs w:val="16"/>
                </w:rPr>
                <w:t>.0</w:t>
              </w:r>
            </w:moveFrom>
          </w:p>
        </w:tc>
      </w:tr>
      <w:tr w:rsidR="00D61588" w:rsidRPr="00B44B64" w:rsidDel="00FF0829" w14:paraId="3D79C071" w14:textId="2E504FB8" w:rsidTr="00490894">
        <w:trPr>
          <w:jc w:val="center"/>
        </w:trPr>
        <w:tc>
          <w:tcPr>
            <w:tcW w:w="0" w:type="auto"/>
          </w:tcPr>
          <w:p w14:paraId="355379C4" w14:textId="0778F979" w:rsidR="00D61588" w:rsidRPr="00B44B64" w:rsidDel="00FF0829" w:rsidRDefault="00D61588" w:rsidP="001239FB">
            <w:pPr>
              <w:rPr>
                <w:moveFrom w:id="497" w:author="dugalh" w:date="2018-07-27T21:43:00Z"/>
                <w:sz w:val="16"/>
              </w:rPr>
            </w:pPr>
          </w:p>
        </w:tc>
        <w:tc>
          <w:tcPr>
            <w:tcW w:w="0" w:type="auto"/>
          </w:tcPr>
          <w:p w14:paraId="5E732EA4" w14:textId="7EAB0B63" w:rsidR="00D61588" w:rsidRPr="00B44B64" w:rsidDel="00FF0829" w:rsidRDefault="00D61588" w:rsidP="001239FB">
            <w:pPr>
              <w:pStyle w:val="1TableText"/>
              <w:tabs>
                <w:tab w:val="num" w:pos="993"/>
              </w:tabs>
              <w:spacing w:before="0"/>
              <w:rPr>
                <w:moveFrom w:id="498" w:author="dugalh" w:date="2018-07-27T21:43:00Z"/>
                <w:rFonts w:cs="Arial"/>
                <w:b/>
              </w:rPr>
            </w:pPr>
            <w:moveFrom w:id="499" w:author="dugalh" w:date="2018-07-27T21:43:00Z">
              <w:r w:rsidRPr="00B44B64" w:rsidDel="00FF0829">
                <w:rPr>
                  <w:rFonts w:cs="Arial"/>
                </w:rPr>
                <w:t>5</w:t>
              </w:r>
            </w:moveFrom>
          </w:p>
        </w:tc>
        <w:tc>
          <w:tcPr>
            <w:tcW w:w="0" w:type="auto"/>
          </w:tcPr>
          <w:p w14:paraId="03D12CA3" w14:textId="02E0DC11" w:rsidR="00D61588" w:rsidRPr="00B44B64" w:rsidDel="00FF0829" w:rsidRDefault="00D61588" w:rsidP="001239FB">
            <w:pPr>
              <w:rPr>
                <w:moveFrom w:id="500" w:author="dugalh" w:date="2018-07-27T21:43:00Z"/>
                <w:sz w:val="16"/>
              </w:rPr>
            </w:pPr>
          </w:p>
        </w:tc>
        <w:tc>
          <w:tcPr>
            <w:tcW w:w="0" w:type="auto"/>
          </w:tcPr>
          <w:p w14:paraId="0AAA21A4" w14:textId="07671879" w:rsidR="00D61588" w:rsidRPr="00B44B64" w:rsidDel="00FF0829" w:rsidRDefault="00D61588" w:rsidP="001239FB">
            <w:pPr>
              <w:rPr>
                <w:moveFrom w:id="501" w:author="dugalh" w:date="2018-07-27T21:43:00Z"/>
                <w:sz w:val="16"/>
              </w:rPr>
            </w:pPr>
          </w:p>
        </w:tc>
        <w:tc>
          <w:tcPr>
            <w:tcW w:w="0" w:type="auto"/>
          </w:tcPr>
          <w:p w14:paraId="3BD93B70" w14:textId="5F3F50FA" w:rsidR="00D61588" w:rsidRPr="00B44B64" w:rsidDel="00FF0829" w:rsidRDefault="003F0D6E" w:rsidP="001239FB">
            <w:pPr>
              <w:rPr>
                <w:moveFrom w:id="502" w:author="dugalh" w:date="2018-07-27T21:43:00Z"/>
                <w:sz w:val="16"/>
              </w:rPr>
            </w:pPr>
            <w:moveFrom w:id="503" w:author="dugalh" w:date="2018-07-27T21:43:00Z">
              <w:r w:rsidRPr="00B44B64" w:rsidDel="00FF0829">
                <w:rPr>
                  <w:sz w:val="16"/>
                </w:rPr>
                <w:t>Intact</w:t>
              </w:r>
            </w:moveFrom>
          </w:p>
        </w:tc>
        <w:tc>
          <w:tcPr>
            <w:tcW w:w="0" w:type="auto"/>
          </w:tcPr>
          <w:p w14:paraId="17CA0DA2" w14:textId="1B127647" w:rsidR="00D61588" w:rsidRPr="00B44B64" w:rsidDel="00FF0829" w:rsidRDefault="00D61588" w:rsidP="001239FB">
            <w:pPr>
              <w:jc w:val="right"/>
              <w:rPr>
                <w:moveFrom w:id="504" w:author="dugalh" w:date="2018-07-27T21:43:00Z"/>
                <w:sz w:val="16"/>
              </w:rPr>
            </w:pPr>
            <w:moveFrom w:id="505" w:author="dugalh" w:date="2018-07-27T21:43:00Z">
              <w:r w:rsidRPr="00B44B64" w:rsidDel="00FF0829">
                <w:rPr>
                  <w:sz w:val="16"/>
                </w:rPr>
                <w:t>37.5</w:t>
              </w:r>
            </w:moveFrom>
          </w:p>
        </w:tc>
      </w:tr>
      <w:tr w:rsidR="00D61588" w:rsidRPr="00B44B64" w:rsidDel="00FF0829" w14:paraId="557E3316" w14:textId="77B5432F" w:rsidTr="00490894">
        <w:trPr>
          <w:jc w:val="center"/>
        </w:trPr>
        <w:tc>
          <w:tcPr>
            <w:tcW w:w="0" w:type="auto"/>
          </w:tcPr>
          <w:p w14:paraId="02D8788F" w14:textId="5A0F1C16" w:rsidR="00D61588" w:rsidRPr="00B44B64" w:rsidDel="00FF0829" w:rsidRDefault="00D61588" w:rsidP="001239FB">
            <w:pPr>
              <w:rPr>
                <w:moveFrom w:id="506" w:author="dugalh" w:date="2018-07-27T21:43:00Z"/>
                <w:sz w:val="16"/>
              </w:rPr>
            </w:pPr>
          </w:p>
        </w:tc>
        <w:tc>
          <w:tcPr>
            <w:tcW w:w="0" w:type="auto"/>
          </w:tcPr>
          <w:p w14:paraId="4595C0B1" w14:textId="1775C587" w:rsidR="00D61588" w:rsidRPr="00B44B64" w:rsidDel="00FF0829" w:rsidRDefault="00D61588" w:rsidP="001239FB">
            <w:pPr>
              <w:pStyle w:val="1TableText"/>
              <w:tabs>
                <w:tab w:val="num" w:pos="993"/>
              </w:tabs>
              <w:spacing w:before="0"/>
              <w:rPr>
                <w:moveFrom w:id="507" w:author="dugalh" w:date="2018-07-27T21:43:00Z"/>
                <w:rFonts w:cs="Arial"/>
                <w:b/>
              </w:rPr>
            </w:pPr>
            <w:moveFrom w:id="508" w:author="dugalh" w:date="2018-07-27T21:43:00Z">
              <w:r w:rsidRPr="00B44B64" w:rsidDel="00FF0829">
                <w:rPr>
                  <w:rFonts w:cs="Arial"/>
                </w:rPr>
                <w:t>6</w:t>
              </w:r>
            </w:moveFrom>
          </w:p>
        </w:tc>
        <w:tc>
          <w:tcPr>
            <w:tcW w:w="0" w:type="auto"/>
          </w:tcPr>
          <w:p w14:paraId="1D0E2FBB" w14:textId="1C27884A" w:rsidR="00D61588" w:rsidRPr="00B44B64" w:rsidDel="00FF0829" w:rsidRDefault="00D61588" w:rsidP="001239FB">
            <w:pPr>
              <w:rPr>
                <w:moveFrom w:id="509" w:author="dugalh" w:date="2018-07-27T21:43:00Z"/>
                <w:sz w:val="16"/>
              </w:rPr>
            </w:pPr>
          </w:p>
        </w:tc>
        <w:tc>
          <w:tcPr>
            <w:tcW w:w="0" w:type="auto"/>
          </w:tcPr>
          <w:p w14:paraId="4449D2DA" w14:textId="33A433DC" w:rsidR="00D61588" w:rsidRPr="00B44B64" w:rsidDel="00FF0829" w:rsidRDefault="00D61588" w:rsidP="001239FB">
            <w:pPr>
              <w:rPr>
                <w:moveFrom w:id="510" w:author="dugalh" w:date="2018-07-27T21:43:00Z"/>
                <w:sz w:val="16"/>
              </w:rPr>
            </w:pPr>
          </w:p>
        </w:tc>
        <w:tc>
          <w:tcPr>
            <w:tcW w:w="0" w:type="auto"/>
          </w:tcPr>
          <w:p w14:paraId="5F2ADEB1" w14:textId="171248ED" w:rsidR="00D61588" w:rsidRPr="00B44B64" w:rsidDel="00FF0829" w:rsidRDefault="003F0D6E" w:rsidP="001239FB">
            <w:pPr>
              <w:rPr>
                <w:moveFrom w:id="511" w:author="dugalh" w:date="2018-07-27T21:43:00Z"/>
                <w:sz w:val="16"/>
              </w:rPr>
            </w:pPr>
            <w:moveFrom w:id="512" w:author="dugalh" w:date="2018-07-27T21:43:00Z">
              <w:r w:rsidRPr="00B44B64" w:rsidDel="00FF0829">
                <w:rPr>
                  <w:sz w:val="16"/>
                </w:rPr>
                <w:t>Intact</w:t>
              </w:r>
            </w:moveFrom>
          </w:p>
        </w:tc>
        <w:tc>
          <w:tcPr>
            <w:tcW w:w="0" w:type="auto"/>
          </w:tcPr>
          <w:p w14:paraId="0AAE22EA" w14:textId="33845B74" w:rsidR="00D61588" w:rsidRPr="00B44B64" w:rsidDel="00FF0829" w:rsidRDefault="00D61588" w:rsidP="001239FB">
            <w:pPr>
              <w:jc w:val="right"/>
              <w:rPr>
                <w:moveFrom w:id="513" w:author="dugalh" w:date="2018-07-27T21:43:00Z"/>
                <w:sz w:val="16"/>
              </w:rPr>
            </w:pPr>
            <w:moveFrom w:id="514" w:author="dugalh" w:date="2018-07-27T21:43:00Z">
              <w:r w:rsidRPr="00B44B64" w:rsidDel="00FF0829">
                <w:rPr>
                  <w:sz w:val="16"/>
                </w:rPr>
                <w:t>17.5</w:t>
              </w:r>
            </w:moveFrom>
          </w:p>
        </w:tc>
      </w:tr>
      <w:tr w:rsidR="00D61588" w:rsidRPr="00B44B64" w:rsidDel="00FF0829" w14:paraId="048A934E" w14:textId="3729F041" w:rsidTr="00490894">
        <w:trPr>
          <w:jc w:val="center"/>
        </w:trPr>
        <w:tc>
          <w:tcPr>
            <w:tcW w:w="0" w:type="auto"/>
          </w:tcPr>
          <w:p w14:paraId="657AC927" w14:textId="7FDF5E4D" w:rsidR="00D61588" w:rsidRPr="00B44B64" w:rsidDel="00FF0829" w:rsidRDefault="00D61588" w:rsidP="001239FB">
            <w:pPr>
              <w:rPr>
                <w:moveFrom w:id="515" w:author="dugalh" w:date="2018-07-27T21:43:00Z"/>
                <w:sz w:val="16"/>
              </w:rPr>
            </w:pPr>
          </w:p>
        </w:tc>
        <w:tc>
          <w:tcPr>
            <w:tcW w:w="0" w:type="auto"/>
          </w:tcPr>
          <w:p w14:paraId="3283C82B" w14:textId="0931F53C" w:rsidR="00D61588" w:rsidRPr="00B44B64" w:rsidDel="00FF0829" w:rsidRDefault="00D61588" w:rsidP="001239FB">
            <w:pPr>
              <w:pStyle w:val="1TableText"/>
              <w:tabs>
                <w:tab w:val="num" w:pos="993"/>
              </w:tabs>
              <w:spacing w:before="0"/>
              <w:rPr>
                <w:moveFrom w:id="516" w:author="dugalh" w:date="2018-07-27T21:43:00Z"/>
                <w:rFonts w:cs="Arial"/>
                <w:b/>
              </w:rPr>
            </w:pPr>
            <w:moveFrom w:id="517" w:author="dugalh" w:date="2018-07-27T21:43:00Z">
              <w:r w:rsidRPr="00B44B64" w:rsidDel="00FF0829">
                <w:rPr>
                  <w:rFonts w:cs="Arial"/>
                </w:rPr>
                <w:t>7</w:t>
              </w:r>
            </w:moveFrom>
          </w:p>
        </w:tc>
        <w:tc>
          <w:tcPr>
            <w:tcW w:w="0" w:type="auto"/>
          </w:tcPr>
          <w:p w14:paraId="04A2DBC9" w14:textId="5C99B7E4" w:rsidR="00D61588" w:rsidRPr="00B44B64" w:rsidDel="00FF0829" w:rsidRDefault="00D61588" w:rsidP="001239FB">
            <w:pPr>
              <w:rPr>
                <w:moveFrom w:id="518" w:author="dugalh" w:date="2018-07-27T21:43:00Z"/>
                <w:sz w:val="16"/>
              </w:rPr>
            </w:pPr>
          </w:p>
        </w:tc>
        <w:tc>
          <w:tcPr>
            <w:tcW w:w="0" w:type="auto"/>
          </w:tcPr>
          <w:p w14:paraId="76D67067" w14:textId="10308F68" w:rsidR="00D61588" w:rsidRPr="00B44B64" w:rsidDel="00FF0829" w:rsidRDefault="00D61588" w:rsidP="001239FB">
            <w:pPr>
              <w:rPr>
                <w:moveFrom w:id="519" w:author="dugalh" w:date="2018-07-27T21:43:00Z"/>
                <w:sz w:val="16"/>
              </w:rPr>
            </w:pPr>
          </w:p>
        </w:tc>
        <w:tc>
          <w:tcPr>
            <w:tcW w:w="0" w:type="auto"/>
          </w:tcPr>
          <w:p w14:paraId="1BA31D13" w14:textId="6781E62C" w:rsidR="00D61588" w:rsidRPr="00B44B64" w:rsidDel="00FF0829" w:rsidRDefault="003F0D6E" w:rsidP="001239FB">
            <w:pPr>
              <w:rPr>
                <w:moveFrom w:id="520" w:author="dugalh" w:date="2018-07-27T21:43:00Z"/>
                <w:sz w:val="16"/>
              </w:rPr>
            </w:pPr>
            <w:moveFrom w:id="521" w:author="dugalh" w:date="2018-07-27T21:43:00Z">
              <w:r w:rsidRPr="00B44B64" w:rsidDel="00FF0829">
                <w:rPr>
                  <w:sz w:val="16"/>
                </w:rPr>
                <w:t>Intact</w:t>
              </w:r>
            </w:moveFrom>
          </w:p>
        </w:tc>
        <w:tc>
          <w:tcPr>
            <w:tcW w:w="0" w:type="auto"/>
          </w:tcPr>
          <w:p w14:paraId="5B9F2CE7" w14:textId="0D209CBE" w:rsidR="00D61588" w:rsidRPr="00B44B64" w:rsidDel="00FF0829" w:rsidRDefault="00D61588" w:rsidP="001239FB">
            <w:pPr>
              <w:jc w:val="right"/>
              <w:rPr>
                <w:moveFrom w:id="522" w:author="dugalh" w:date="2018-07-27T21:43:00Z"/>
                <w:sz w:val="16"/>
              </w:rPr>
            </w:pPr>
            <w:moveFrom w:id="523" w:author="dugalh" w:date="2018-07-27T21:43:00Z">
              <w:r w:rsidRPr="00B44B64" w:rsidDel="00FF0829">
                <w:rPr>
                  <w:sz w:val="16"/>
                </w:rPr>
                <w:t>15</w:t>
              </w:r>
              <w:r w:rsidRPr="00B44B64" w:rsidDel="00FF0829">
                <w:rPr>
                  <w:rFonts w:cs="Arial"/>
                  <w:sz w:val="16"/>
                  <w:szCs w:val="16"/>
                </w:rPr>
                <w:t>.0</w:t>
              </w:r>
            </w:moveFrom>
          </w:p>
        </w:tc>
      </w:tr>
      <w:tr w:rsidR="00D61588" w:rsidRPr="00B44B64" w:rsidDel="00FF0829" w14:paraId="56CECAD1" w14:textId="7C41F841" w:rsidTr="00490894">
        <w:trPr>
          <w:jc w:val="center"/>
        </w:trPr>
        <w:tc>
          <w:tcPr>
            <w:tcW w:w="0" w:type="auto"/>
            <w:tcBorders>
              <w:bottom w:val="single" w:sz="12" w:space="0" w:color="000000" w:themeColor="text1"/>
            </w:tcBorders>
          </w:tcPr>
          <w:p w14:paraId="5341D4B4" w14:textId="5EF2AF2D" w:rsidR="00D61588" w:rsidRPr="00B44B64" w:rsidDel="00FF0829" w:rsidRDefault="00D61588" w:rsidP="001239FB">
            <w:pPr>
              <w:rPr>
                <w:moveFrom w:id="524" w:author="dugalh" w:date="2018-07-27T21:43:00Z"/>
                <w:sz w:val="16"/>
              </w:rPr>
            </w:pPr>
          </w:p>
        </w:tc>
        <w:tc>
          <w:tcPr>
            <w:tcW w:w="0" w:type="auto"/>
            <w:tcBorders>
              <w:bottom w:val="single" w:sz="12" w:space="0" w:color="000000" w:themeColor="text1"/>
            </w:tcBorders>
          </w:tcPr>
          <w:p w14:paraId="1F89CE2A" w14:textId="2221C661" w:rsidR="00D61588" w:rsidRPr="00B44B64" w:rsidDel="00FF0829" w:rsidRDefault="00D61588" w:rsidP="001239FB">
            <w:pPr>
              <w:pStyle w:val="1TableText"/>
              <w:tabs>
                <w:tab w:val="num" w:pos="993"/>
              </w:tabs>
              <w:spacing w:before="0"/>
              <w:rPr>
                <w:moveFrom w:id="525" w:author="dugalh" w:date="2018-07-27T21:43:00Z"/>
                <w:rFonts w:cs="Arial"/>
                <w:b/>
              </w:rPr>
            </w:pPr>
            <w:moveFrom w:id="526" w:author="dugalh" w:date="2018-07-27T21:43:00Z">
              <w:r w:rsidRPr="00B44B64" w:rsidDel="00FF0829">
                <w:rPr>
                  <w:rFonts w:cs="Arial"/>
                </w:rPr>
                <w:t>8</w:t>
              </w:r>
            </w:moveFrom>
          </w:p>
        </w:tc>
        <w:tc>
          <w:tcPr>
            <w:tcW w:w="0" w:type="auto"/>
            <w:tcBorders>
              <w:bottom w:val="single" w:sz="12" w:space="0" w:color="000000" w:themeColor="text1"/>
            </w:tcBorders>
          </w:tcPr>
          <w:p w14:paraId="04B6F3C2" w14:textId="04C43F2C" w:rsidR="00D61588" w:rsidRPr="00B44B64" w:rsidDel="00FF0829" w:rsidRDefault="00D61588" w:rsidP="001239FB">
            <w:pPr>
              <w:rPr>
                <w:moveFrom w:id="527" w:author="dugalh" w:date="2018-07-27T21:43:00Z"/>
                <w:sz w:val="16"/>
              </w:rPr>
            </w:pPr>
          </w:p>
        </w:tc>
        <w:tc>
          <w:tcPr>
            <w:tcW w:w="0" w:type="auto"/>
            <w:tcBorders>
              <w:bottom w:val="single" w:sz="12" w:space="0" w:color="000000" w:themeColor="text1"/>
            </w:tcBorders>
          </w:tcPr>
          <w:p w14:paraId="79B20C6D" w14:textId="77B83CD8" w:rsidR="00D61588" w:rsidRPr="00B44B64" w:rsidDel="00FF0829" w:rsidRDefault="00D61588" w:rsidP="001239FB">
            <w:pPr>
              <w:rPr>
                <w:moveFrom w:id="528" w:author="dugalh" w:date="2018-07-27T21:43:00Z"/>
                <w:sz w:val="16"/>
              </w:rPr>
            </w:pPr>
          </w:p>
        </w:tc>
        <w:tc>
          <w:tcPr>
            <w:tcW w:w="0" w:type="auto"/>
            <w:tcBorders>
              <w:bottom w:val="single" w:sz="12" w:space="0" w:color="000000" w:themeColor="text1"/>
            </w:tcBorders>
          </w:tcPr>
          <w:p w14:paraId="3E939F38" w14:textId="7C9790AD" w:rsidR="00D61588" w:rsidRPr="00B44B64" w:rsidDel="00FF0829" w:rsidRDefault="003F0D6E" w:rsidP="001239FB">
            <w:pPr>
              <w:rPr>
                <w:moveFrom w:id="529" w:author="dugalh" w:date="2018-07-27T21:43:00Z"/>
                <w:sz w:val="16"/>
              </w:rPr>
            </w:pPr>
            <w:moveFrom w:id="530" w:author="dugalh" w:date="2018-07-27T21:43:00Z">
              <w:r w:rsidRPr="00B44B64" w:rsidDel="00FF0829">
                <w:rPr>
                  <w:sz w:val="16"/>
                </w:rPr>
                <w:t>Intact</w:t>
              </w:r>
            </w:moveFrom>
          </w:p>
        </w:tc>
        <w:tc>
          <w:tcPr>
            <w:tcW w:w="0" w:type="auto"/>
            <w:tcBorders>
              <w:bottom w:val="single" w:sz="12" w:space="0" w:color="000000" w:themeColor="text1"/>
            </w:tcBorders>
          </w:tcPr>
          <w:p w14:paraId="404FF74B" w14:textId="40C5B873" w:rsidR="00D61588" w:rsidRPr="00B44B64" w:rsidDel="00FF0829" w:rsidRDefault="00D61588" w:rsidP="001239FB">
            <w:pPr>
              <w:jc w:val="right"/>
              <w:rPr>
                <w:moveFrom w:id="531" w:author="dugalh" w:date="2018-07-27T21:43:00Z"/>
                <w:sz w:val="16"/>
              </w:rPr>
            </w:pPr>
            <w:moveFrom w:id="532" w:author="dugalh" w:date="2018-07-27T21:43:00Z">
              <w:r w:rsidRPr="00B44B64" w:rsidDel="00FF0829">
                <w:rPr>
                  <w:sz w:val="16"/>
                </w:rPr>
                <w:t>2</w:t>
              </w:r>
              <w:r w:rsidRPr="00B44B64" w:rsidDel="00FF0829">
                <w:rPr>
                  <w:rFonts w:cs="Arial"/>
                  <w:sz w:val="16"/>
                  <w:szCs w:val="16"/>
                </w:rPr>
                <w:t>.0</w:t>
              </w:r>
            </w:moveFrom>
          </w:p>
        </w:tc>
      </w:tr>
      <w:tr w:rsidR="00D61588" w:rsidRPr="00B44B64" w:rsidDel="00FF0829" w14:paraId="6BCBADAB" w14:textId="631A84BC" w:rsidTr="00490894">
        <w:trPr>
          <w:jc w:val="center"/>
        </w:trPr>
        <w:tc>
          <w:tcPr>
            <w:tcW w:w="0" w:type="auto"/>
            <w:tcBorders>
              <w:top w:val="single" w:sz="12" w:space="0" w:color="000000" w:themeColor="text1"/>
              <w:bottom w:val="nil"/>
            </w:tcBorders>
          </w:tcPr>
          <w:p w14:paraId="56479435" w14:textId="09DDC5B6" w:rsidR="00D61588" w:rsidRPr="00B44B64" w:rsidDel="00FF0829" w:rsidRDefault="00D61588" w:rsidP="001239FB">
            <w:pPr>
              <w:rPr>
                <w:moveFrom w:id="533" w:author="dugalh" w:date="2018-07-27T21:43:00Z"/>
                <w:sz w:val="16"/>
              </w:rPr>
            </w:pPr>
            <w:moveFrom w:id="534" w:author="dugalh" w:date="2018-07-27T21:43:00Z">
              <w:r w:rsidRPr="00B44B64" w:rsidDel="00FF0829">
                <w:rPr>
                  <w:sz w:val="16"/>
                </w:rPr>
                <w:t>Groenfontein</w:t>
              </w:r>
            </w:moveFrom>
          </w:p>
        </w:tc>
        <w:tc>
          <w:tcPr>
            <w:tcW w:w="0" w:type="auto"/>
            <w:tcBorders>
              <w:top w:val="single" w:sz="12" w:space="0" w:color="000000" w:themeColor="text1"/>
              <w:bottom w:val="nil"/>
            </w:tcBorders>
          </w:tcPr>
          <w:p w14:paraId="130D9EC2" w14:textId="5AA8CC7A" w:rsidR="00D61588" w:rsidRPr="00B44B64" w:rsidDel="00FF0829" w:rsidRDefault="00D61588" w:rsidP="001239FB">
            <w:pPr>
              <w:pStyle w:val="1TableText"/>
              <w:tabs>
                <w:tab w:val="num" w:pos="993"/>
              </w:tabs>
              <w:spacing w:before="0"/>
              <w:rPr>
                <w:moveFrom w:id="535" w:author="dugalh" w:date="2018-07-27T21:43:00Z"/>
                <w:rFonts w:cs="Arial"/>
                <w:b/>
              </w:rPr>
            </w:pPr>
            <w:moveFrom w:id="536" w:author="dugalh" w:date="2018-07-27T21:43:00Z">
              <w:r w:rsidRPr="00B44B64" w:rsidDel="00FF0829">
                <w:rPr>
                  <w:rFonts w:cs="Arial"/>
                </w:rPr>
                <w:t>1</w:t>
              </w:r>
            </w:moveFrom>
          </w:p>
        </w:tc>
        <w:tc>
          <w:tcPr>
            <w:tcW w:w="0" w:type="auto"/>
            <w:tcBorders>
              <w:top w:val="single" w:sz="12" w:space="0" w:color="000000" w:themeColor="text1"/>
              <w:bottom w:val="nil"/>
            </w:tcBorders>
          </w:tcPr>
          <w:p w14:paraId="0C90225D" w14:textId="18B95517" w:rsidR="00D61588" w:rsidRPr="00B44B64" w:rsidDel="00FF0829" w:rsidRDefault="00D61588" w:rsidP="001239FB">
            <w:pPr>
              <w:rPr>
                <w:moveFrom w:id="537" w:author="dugalh" w:date="2018-07-27T21:43:00Z"/>
                <w:sz w:val="16"/>
              </w:rPr>
            </w:pPr>
            <w:moveFrom w:id="538" w:author="dugalh" w:date="2018-07-27T21:43:00Z">
              <w:r w:rsidRPr="00B44B64" w:rsidDel="00FF0829">
                <w:rPr>
                  <w:sz w:val="16"/>
                </w:rPr>
                <w:t>Shale</w:t>
              </w:r>
            </w:moveFrom>
          </w:p>
        </w:tc>
        <w:tc>
          <w:tcPr>
            <w:tcW w:w="0" w:type="auto"/>
            <w:tcBorders>
              <w:top w:val="single" w:sz="12" w:space="0" w:color="000000" w:themeColor="text1"/>
              <w:bottom w:val="nil"/>
            </w:tcBorders>
          </w:tcPr>
          <w:p w14:paraId="108311DF" w14:textId="7573FC3B" w:rsidR="00D61588" w:rsidRPr="00B44B64" w:rsidDel="00FF0829" w:rsidRDefault="00D61588" w:rsidP="001239FB">
            <w:pPr>
              <w:rPr>
                <w:moveFrom w:id="539" w:author="dugalh" w:date="2018-07-27T21:43:00Z"/>
                <w:sz w:val="16"/>
              </w:rPr>
            </w:pPr>
            <w:moveFrom w:id="540"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Borders>
              <w:top w:val="single" w:sz="12" w:space="0" w:color="000000" w:themeColor="text1"/>
              <w:bottom w:val="nil"/>
            </w:tcBorders>
          </w:tcPr>
          <w:p w14:paraId="0F514173" w14:textId="7DA05612" w:rsidR="00D61588" w:rsidRPr="00B44B64" w:rsidDel="00FF0829" w:rsidRDefault="00D61588" w:rsidP="001239FB">
            <w:pPr>
              <w:rPr>
                <w:moveFrom w:id="541" w:author="dugalh" w:date="2018-07-27T21:43:00Z"/>
                <w:sz w:val="16"/>
              </w:rPr>
            </w:pPr>
            <w:moveFrom w:id="542" w:author="dugalh" w:date="2018-07-27T21:43:00Z">
              <w:r w:rsidRPr="00B44B64" w:rsidDel="00FF0829">
                <w:rPr>
                  <w:sz w:val="16"/>
                </w:rPr>
                <w:t>Severe</w:t>
              </w:r>
            </w:moveFrom>
          </w:p>
        </w:tc>
        <w:tc>
          <w:tcPr>
            <w:tcW w:w="0" w:type="auto"/>
            <w:tcBorders>
              <w:top w:val="single" w:sz="12" w:space="0" w:color="000000" w:themeColor="text1"/>
              <w:bottom w:val="nil"/>
            </w:tcBorders>
          </w:tcPr>
          <w:p w14:paraId="3B489D6A" w14:textId="702C0075" w:rsidR="00D61588" w:rsidRPr="00B44B64" w:rsidDel="00FF0829" w:rsidRDefault="00D61588" w:rsidP="001239FB">
            <w:pPr>
              <w:jc w:val="right"/>
              <w:rPr>
                <w:moveFrom w:id="543" w:author="dugalh" w:date="2018-07-27T21:43:00Z"/>
                <w:sz w:val="16"/>
              </w:rPr>
            </w:pPr>
            <w:moveFrom w:id="544" w:author="dugalh" w:date="2018-07-27T21:43:00Z">
              <w:r w:rsidRPr="00B44B64" w:rsidDel="00FF0829">
                <w:rPr>
                  <w:rFonts w:cs="Arial"/>
                  <w:sz w:val="16"/>
                  <w:szCs w:val="16"/>
                </w:rPr>
                <w:t>0.</w:t>
              </w:r>
              <w:r w:rsidRPr="00B44B64" w:rsidDel="00FF0829">
                <w:rPr>
                  <w:sz w:val="16"/>
                </w:rPr>
                <w:t>0</w:t>
              </w:r>
            </w:moveFrom>
          </w:p>
        </w:tc>
      </w:tr>
      <w:tr w:rsidR="00D61588" w:rsidRPr="00B44B64" w:rsidDel="00FF0829" w14:paraId="71249E0E" w14:textId="65EEF7B9" w:rsidTr="00490894">
        <w:trPr>
          <w:jc w:val="center"/>
        </w:trPr>
        <w:tc>
          <w:tcPr>
            <w:tcW w:w="0" w:type="auto"/>
            <w:tcBorders>
              <w:top w:val="nil"/>
            </w:tcBorders>
          </w:tcPr>
          <w:p w14:paraId="7FD261DE" w14:textId="0B63006F" w:rsidR="00D61588" w:rsidRPr="00B44B64" w:rsidDel="00FF0829" w:rsidRDefault="00D61588" w:rsidP="001239FB">
            <w:pPr>
              <w:rPr>
                <w:moveFrom w:id="545" w:author="dugalh" w:date="2018-07-27T21:43:00Z"/>
                <w:sz w:val="16"/>
              </w:rPr>
            </w:pPr>
          </w:p>
        </w:tc>
        <w:tc>
          <w:tcPr>
            <w:tcW w:w="0" w:type="auto"/>
            <w:tcBorders>
              <w:top w:val="nil"/>
            </w:tcBorders>
          </w:tcPr>
          <w:p w14:paraId="45017F74" w14:textId="576E882B" w:rsidR="00D61588" w:rsidRPr="00B44B64" w:rsidDel="00FF0829" w:rsidRDefault="00D61588" w:rsidP="001239FB">
            <w:pPr>
              <w:pStyle w:val="1TableText"/>
              <w:tabs>
                <w:tab w:val="num" w:pos="993"/>
              </w:tabs>
              <w:spacing w:before="0"/>
              <w:rPr>
                <w:moveFrom w:id="546" w:author="dugalh" w:date="2018-07-27T21:43:00Z"/>
                <w:rFonts w:cs="Arial"/>
                <w:b/>
              </w:rPr>
            </w:pPr>
            <w:moveFrom w:id="547" w:author="dugalh" w:date="2018-07-27T21:43:00Z">
              <w:r w:rsidRPr="00B44B64" w:rsidDel="00FF0829">
                <w:rPr>
                  <w:rFonts w:cs="Arial"/>
                </w:rPr>
                <w:t>2</w:t>
              </w:r>
            </w:moveFrom>
          </w:p>
        </w:tc>
        <w:tc>
          <w:tcPr>
            <w:tcW w:w="0" w:type="auto"/>
            <w:tcBorders>
              <w:top w:val="nil"/>
            </w:tcBorders>
          </w:tcPr>
          <w:p w14:paraId="65835E14" w14:textId="466AC764" w:rsidR="00D61588" w:rsidRPr="00B44B64" w:rsidDel="00FF0829" w:rsidRDefault="00D61588" w:rsidP="001239FB">
            <w:pPr>
              <w:rPr>
                <w:moveFrom w:id="548" w:author="dugalh" w:date="2018-07-27T21:43:00Z"/>
                <w:sz w:val="16"/>
              </w:rPr>
            </w:pPr>
          </w:p>
        </w:tc>
        <w:tc>
          <w:tcPr>
            <w:tcW w:w="0" w:type="auto"/>
            <w:tcBorders>
              <w:top w:val="nil"/>
            </w:tcBorders>
          </w:tcPr>
          <w:p w14:paraId="7BBD1667" w14:textId="09702524" w:rsidR="00D61588" w:rsidRPr="00B44B64" w:rsidDel="00FF0829" w:rsidRDefault="00D61588" w:rsidP="001239FB">
            <w:pPr>
              <w:rPr>
                <w:moveFrom w:id="549" w:author="dugalh" w:date="2018-07-27T21:43:00Z"/>
                <w:sz w:val="16"/>
              </w:rPr>
            </w:pPr>
          </w:p>
        </w:tc>
        <w:tc>
          <w:tcPr>
            <w:tcW w:w="0" w:type="auto"/>
            <w:tcBorders>
              <w:top w:val="nil"/>
            </w:tcBorders>
          </w:tcPr>
          <w:p w14:paraId="20117843" w14:textId="2E4D9971" w:rsidR="00D61588" w:rsidRPr="00B44B64" w:rsidDel="00FF0829" w:rsidRDefault="00D61588" w:rsidP="001239FB">
            <w:pPr>
              <w:rPr>
                <w:moveFrom w:id="550" w:author="dugalh" w:date="2018-07-27T21:43:00Z"/>
                <w:sz w:val="16"/>
              </w:rPr>
            </w:pPr>
            <w:moveFrom w:id="551" w:author="dugalh" w:date="2018-07-27T21:43:00Z">
              <w:r w:rsidRPr="00B44B64" w:rsidDel="00FF0829">
                <w:rPr>
                  <w:sz w:val="16"/>
                </w:rPr>
                <w:t>Severe</w:t>
              </w:r>
            </w:moveFrom>
          </w:p>
        </w:tc>
        <w:tc>
          <w:tcPr>
            <w:tcW w:w="0" w:type="auto"/>
            <w:tcBorders>
              <w:top w:val="nil"/>
            </w:tcBorders>
          </w:tcPr>
          <w:p w14:paraId="593F6C25" w14:textId="14644670" w:rsidR="00D61588" w:rsidRPr="00B44B64" w:rsidDel="00FF0829" w:rsidRDefault="00D61588" w:rsidP="001239FB">
            <w:pPr>
              <w:jc w:val="right"/>
              <w:rPr>
                <w:moveFrom w:id="552" w:author="dugalh" w:date="2018-07-27T21:43:00Z"/>
                <w:sz w:val="16"/>
              </w:rPr>
            </w:pPr>
            <w:moveFrom w:id="553" w:author="dugalh" w:date="2018-07-27T21:43:00Z">
              <w:r w:rsidRPr="00B44B64" w:rsidDel="00FF0829">
                <w:rPr>
                  <w:sz w:val="16"/>
                </w:rPr>
                <w:t>4</w:t>
              </w:r>
              <w:r w:rsidRPr="00B44B64" w:rsidDel="00FF0829">
                <w:rPr>
                  <w:rFonts w:cs="Arial"/>
                  <w:sz w:val="16"/>
                  <w:szCs w:val="16"/>
                </w:rPr>
                <w:t>.0</w:t>
              </w:r>
            </w:moveFrom>
          </w:p>
        </w:tc>
      </w:tr>
      <w:tr w:rsidR="00D61588" w:rsidRPr="00B44B64" w:rsidDel="00FF0829" w14:paraId="4F1377EE" w14:textId="40C5F98B" w:rsidTr="00490894">
        <w:trPr>
          <w:jc w:val="center"/>
        </w:trPr>
        <w:tc>
          <w:tcPr>
            <w:tcW w:w="0" w:type="auto"/>
          </w:tcPr>
          <w:p w14:paraId="24D07E64" w14:textId="1BA26786" w:rsidR="00D61588" w:rsidRPr="00B44B64" w:rsidDel="00FF0829" w:rsidRDefault="00D61588" w:rsidP="001239FB">
            <w:pPr>
              <w:rPr>
                <w:moveFrom w:id="554" w:author="dugalh" w:date="2018-07-27T21:43:00Z"/>
                <w:sz w:val="16"/>
              </w:rPr>
            </w:pPr>
          </w:p>
        </w:tc>
        <w:tc>
          <w:tcPr>
            <w:tcW w:w="0" w:type="auto"/>
          </w:tcPr>
          <w:p w14:paraId="6D8D8D2E" w14:textId="485B531F" w:rsidR="00D61588" w:rsidRPr="00B44B64" w:rsidDel="00FF0829" w:rsidRDefault="00D61588" w:rsidP="001239FB">
            <w:pPr>
              <w:pStyle w:val="1TableText"/>
              <w:tabs>
                <w:tab w:val="num" w:pos="993"/>
              </w:tabs>
              <w:spacing w:before="0"/>
              <w:rPr>
                <w:moveFrom w:id="555" w:author="dugalh" w:date="2018-07-27T21:43:00Z"/>
                <w:rFonts w:cs="Arial"/>
                <w:b/>
              </w:rPr>
            </w:pPr>
            <w:moveFrom w:id="556" w:author="dugalh" w:date="2018-07-27T21:43:00Z">
              <w:r w:rsidRPr="00B44B64" w:rsidDel="00FF0829">
                <w:rPr>
                  <w:rFonts w:cs="Arial"/>
                </w:rPr>
                <w:t>3</w:t>
              </w:r>
            </w:moveFrom>
          </w:p>
        </w:tc>
        <w:tc>
          <w:tcPr>
            <w:tcW w:w="0" w:type="auto"/>
          </w:tcPr>
          <w:p w14:paraId="6A6E0928" w14:textId="7290A6C6" w:rsidR="00D61588" w:rsidRPr="00B44B64" w:rsidDel="00FF0829" w:rsidRDefault="00D61588" w:rsidP="001239FB">
            <w:pPr>
              <w:rPr>
                <w:moveFrom w:id="557" w:author="dugalh" w:date="2018-07-27T21:43:00Z"/>
                <w:sz w:val="16"/>
              </w:rPr>
            </w:pPr>
          </w:p>
        </w:tc>
        <w:tc>
          <w:tcPr>
            <w:tcW w:w="0" w:type="auto"/>
          </w:tcPr>
          <w:p w14:paraId="1A622FA8" w14:textId="325AE3F4" w:rsidR="00D61588" w:rsidRPr="00B44B64" w:rsidDel="00FF0829" w:rsidRDefault="00D61588" w:rsidP="001239FB">
            <w:pPr>
              <w:rPr>
                <w:moveFrom w:id="558" w:author="dugalh" w:date="2018-07-27T21:43:00Z"/>
                <w:sz w:val="16"/>
              </w:rPr>
            </w:pPr>
          </w:p>
        </w:tc>
        <w:tc>
          <w:tcPr>
            <w:tcW w:w="0" w:type="auto"/>
          </w:tcPr>
          <w:p w14:paraId="43CAF7A1" w14:textId="63E7E260" w:rsidR="00D61588" w:rsidRPr="00B44B64" w:rsidDel="00FF0829" w:rsidRDefault="00D61588" w:rsidP="001239FB">
            <w:pPr>
              <w:rPr>
                <w:moveFrom w:id="559" w:author="dugalh" w:date="2018-07-27T21:43:00Z"/>
                <w:sz w:val="16"/>
              </w:rPr>
            </w:pPr>
            <w:moveFrom w:id="560" w:author="dugalh" w:date="2018-07-27T21:43:00Z">
              <w:r w:rsidRPr="00B44B64" w:rsidDel="00FF0829">
                <w:rPr>
                  <w:sz w:val="16"/>
                </w:rPr>
                <w:t>Severe</w:t>
              </w:r>
            </w:moveFrom>
          </w:p>
        </w:tc>
        <w:tc>
          <w:tcPr>
            <w:tcW w:w="0" w:type="auto"/>
          </w:tcPr>
          <w:p w14:paraId="5C8AACC9" w14:textId="35D17D70" w:rsidR="00D61588" w:rsidRPr="00B44B64" w:rsidDel="00FF0829" w:rsidRDefault="00D61588" w:rsidP="001239FB">
            <w:pPr>
              <w:jc w:val="right"/>
              <w:rPr>
                <w:moveFrom w:id="561" w:author="dugalh" w:date="2018-07-27T21:43:00Z"/>
                <w:sz w:val="16"/>
              </w:rPr>
            </w:pPr>
            <w:moveFrom w:id="562" w:author="dugalh" w:date="2018-07-27T21:43:00Z">
              <w:r w:rsidRPr="00B44B64" w:rsidDel="00FF0829">
                <w:rPr>
                  <w:sz w:val="16"/>
                </w:rPr>
                <w:t>10</w:t>
              </w:r>
              <w:r w:rsidRPr="00B44B64" w:rsidDel="00FF0829">
                <w:rPr>
                  <w:rFonts w:cs="Arial"/>
                  <w:sz w:val="16"/>
                  <w:szCs w:val="16"/>
                </w:rPr>
                <w:t>.0</w:t>
              </w:r>
            </w:moveFrom>
          </w:p>
        </w:tc>
      </w:tr>
      <w:tr w:rsidR="00D61588" w:rsidRPr="00B44B64" w:rsidDel="00FF0829" w14:paraId="0A67A982" w14:textId="4244B52B" w:rsidTr="00490894">
        <w:trPr>
          <w:jc w:val="center"/>
        </w:trPr>
        <w:tc>
          <w:tcPr>
            <w:tcW w:w="0" w:type="auto"/>
            <w:tcBorders>
              <w:bottom w:val="single" w:sz="12" w:space="0" w:color="000000" w:themeColor="text1"/>
            </w:tcBorders>
          </w:tcPr>
          <w:p w14:paraId="38ECC84B" w14:textId="06032AC2" w:rsidR="00D61588" w:rsidRPr="00B44B64" w:rsidDel="00FF0829" w:rsidRDefault="00D61588" w:rsidP="001239FB">
            <w:pPr>
              <w:rPr>
                <w:moveFrom w:id="563" w:author="dugalh" w:date="2018-07-27T21:43:00Z"/>
                <w:sz w:val="16"/>
              </w:rPr>
            </w:pPr>
          </w:p>
        </w:tc>
        <w:tc>
          <w:tcPr>
            <w:tcW w:w="0" w:type="auto"/>
            <w:tcBorders>
              <w:bottom w:val="single" w:sz="12" w:space="0" w:color="000000" w:themeColor="text1"/>
            </w:tcBorders>
          </w:tcPr>
          <w:p w14:paraId="6ECCAF1F" w14:textId="0FC6BC94" w:rsidR="00D61588" w:rsidRPr="00B44B64" w:rsidDel="00FF0829" w:rsidRDefault="00D61588" w:rsidP="001239FB">
            <w:pPr>
              <w:pStyle w:val="1TableText"/>
              <w:tabs>
                <w:tab w:val="num" w:pos="993"/>
              </w:tabs>
              <w:spacing w:before="0"/>
              <w:rPr>
                <w:moveFrom w:id="564" w:author="dugalh" w:date="2018-07-27T21:43:00Z"/>
                <w:rFonts w:cs="Arial"/>
                <w:b/>
              </w:rPr>
            </w:pPr>
            <w:moveFrom w:id="565" w:author="dugalh" w:date="2018-07-27T21:43:00Z">
              <w:r w:rsidRPr="00B44B64" w:rsidDel="00FF0829">
                <w:rPr>
                  <w:rFonts w:cs="Arial"/>
                </w:rPr>
                <w:t>4</w:t>
              </w:r>
            </w:moveFrom>
          </w:p>
        </w:tc>
        <w:tc>
          <w:tcPr>
            <w:tcW w:w="0" w:type="auto"/>
            <w:tcBorders>
              <w:bottom w:val="single" w:sz="12" w:space="0" w:color="000000" w:themeColor="text1"/>
            </w:tcBorders>
          </w:tcPr>
          <w:p w14:paraId="3D673C36" w14:textId="563D205A" w:rsidR="00D61588" w:rsidRPr="00B44B64" w:rsidDel="00FF0829" w:rsidRDefault="00D61588" w:rsidP="001239FB">
            <w:pPr>
              <w:rPr>
                <w:moveFrom w:id="566" w:author="dugalh" w:date="2018-07-27T21:43:00Z"/>
                <w:sz w:val="16"/>
              </w:rPr>
            </w:pPr>
          </w:p>
        </w:tc>
        <w:tc>
          <w:tcPr>
            <w:tcW w:w="0" w:type="auto"/>
            <w:tcBorders>
              <w:bottom w:val="single" w:sz="12" w:space="0" w:color="000000" w:themeColor="text1"/>
            </w:tcBorders>
          </w:tcPr>
          <w:p w14:paraId="3C7DB883" w14:textId="020F0B72" w:rsidR="00D61588" w:rsidRPr="00B44B64" w:rsidDel="00FF0829" w:rsidRDefault="00D61588" w:rsidP="001239FB">
            <w:pPr>
              <w:rPr>
                <w:moveFrom w:id="567" w:author="dugalh" w:date="2018-07-27T21:43:00Z"/>
                <w:sz w:val="16"/>
              </w:rPr>
            </w:pPr>
          </w:p>
        </w:tc>
        <w:tc>
          <w:tcPr>
            <w:tcW w:w="0" w:type="auto"/>
            <w:tcBorders>
              <w:bottom w:val="single" w:sz="12" w:space="0" w:color="000000" w:themeColor="text1"/>
            </w:tcBorders>
          </w:tcPr>
          <w:p w14:paraId="3E1C4BB6" w14:textId="1636B35D" w:rsidR="00D61588" w:rsidRPr="00B44B64" w:rsidDel="00FF0829" w:rsidRDefault="00D61588" w:rsidP="001239FB">
            <w:pPr>
              <w:rPr>
                <w:moveFrom w:id="568" w:author="dugalh" w:date="2018-07-27T21:43:00Z"/>
                <w:sz w:val="16"/>
              </w:rPr>
            </w:pPr>
            <w:moveFrom w:id="569" w:author="dugalh" w:date="2018-07-27T21:43:00Z">
              <w:r w:rsidRPr="00B44B64" w:rsidDel="00FF0829">
                <w:rPr>
                  <w:sz w:val="16"/>
                </w:rPr>
                <w:t>Moderate</w:t>
              </w:r>
            </w:moveFrom>
          </w:p>
        </w:tc>
        <w:tc>
          <w:tcPr>
            <w:tcW w:w="0" w:type="auto"/>
            <w:tcBorders>
              <w:bottom w:val="single" w:sz="12" w:space="0" w:color="000000" w:themeColor="text1"/>
            </w:tcBorders>
          </w:tcPr>
          <w:p w14:paraId="5E9161F4" w14:textId="7E19E3CA" w:rsidR="00D61588" w:rsidRPr="00B44B64" w:rsidDel="00FF0829" w:rsidRDefault="00D61588" w:rsidP="001239FB">
            <w:pPr>
              <w:jc w:val="right"/>
              <w:rPr>
                <w:moveFrom w:id="570" w:author="dugalh" w:date="2018-07-27T21:43:00Z"/>
                <w:sz w:val="16"/>
              </w:rPr>
            </w:pPr>
            <w:moveFrom w:id="571" w:author="dugalh" w:date="2018-07-27T21:43:00Z">
              <w:r w:rsidRPr="00B44B64" w:rsidDel="00FF0829">
                <w:rPr>
                  <w:sz w:val="16"/>
                </w:rPr>
                <w:t>25</w:t>
              </w:r>
              <w:r w:rsidRPr="00B44B64" w:rsidDel="00FF0829">
                <w:rPr>
                  <w:rFonts w:cs="Arial"/>
                  <w:sz w:val="16"/>
                  <w:szCs w:val="16"/>
                </w:rPr>
                <w:t>.0</w:t>
              </w:r>
            </w:moveFrom>
          </w:p>
        </w:tc>
      </w:tr>
      <w:tr w:rsidR="00D61588" w:rsidRPr="00B44B64" w:rsidDel="00FF0829" w14:paraId="0C471C6C" w14:textId="697E535B" w:rsidTr="00490894">
        <w:trPr>
          <w:jc w:val="center"/>
        </w:trPr>
        <w:tc>
          <w:tcPr>
            <w:tcW w:w="0" w:type="auto"/>
            <w:tcBorders>
              <w:top w:val="single" w:sz="12" w:space="0" w:color="000000" w:themeColor="text1"/>
              <w:bottom w:val="nil"/>
            </w:tcBorders>
          </w:tcPr>
          <w:p w14:paraId="45DE87DD" w14:textId="60E704F7" w:rsidR="00D61588" w:rsidRPr="00B44B64" w:rsidDel="00FF0829" w:rsidRDefault="00D61588" w:rsidP="001239FB">
            <w:pPr>
              <w:rPr>
                <w:moveFrom w:id="572" w:author="dugalh" w:date="2018-07-27T21:43:00Z"/>
                <w:sz w:val="16"/>
              </w:rPr>
            </w:pPr>
            <w:moveFrom w:id="573" w:author="dugalh" w:date="2018-07-27T21:43:00Z">
              <w:r w:rsidRPr="00B44B64" w:rsidDel="00FF0829">
                <w:rPr>
                  <w:sz w:val="16"/>
                </w:rPr>
                <w:t>Grootkop</w:t>
              </w:r>
            </w:moveFrom>
          </w:p>
        </w:tc>
        <w:tc>
          <w:tcPr>
            <w:tcW w:w="0" w:type="auto"/>
            <w:tcBorders>
              <w:top w:val="single" w:sz="12" w:space="0" w:color="000000" w:themeColor="text1"/>
              <w:bottom w:val="nil"/>
            </w:tcBorders>
          </w:tcPr>
          <w:p w14:paraId="050F0680" w14:textId="05F91676" w:rsidR="00D61588" w:rsidRPr="00B44B64" w:rsidDel="00FF0829" w:rsidRDefault="00D61588" w:rsidP="001239FB">
            <w:pPr>
              <w:pStyle w:val="1TableText"/>
              <w:tabs>
                <w:tab w:val="num" w:pos="993"/>
              </w:tabs>
              <w:spacing w:before="0"/>
              <w:rPr>
                <w:moveFrom w:id="574" w:author="dugalh" w:date="2018-07-27T21:43:00Z"/>
                <w:rFonts w:cs="Arial"/>
                <w:b/>
              </w:rPr>
            </w:pPr>
            <w:moveFrom w:id="575" w:author="dugalh" w:date="2018-07-27T21:43:00Z">
              <w:r w:rsidRPr="00B44B64" w:rsidDel="00FF0829">
                <w:rPr>
                  <w:rFonts w:cs="Arial"/>
                </w:rPr>
                <w:t>1</w:t>
              </w:r>
            </w:moveFrom>
          </w:p>
        </w:tc>
        <w:tc>
          <w:tcPr>
            <w:tcW w:w="0" w:type="auto"/>
            <w:tcBorders>
              <w:top w:val="single" w:sz="12" w:space="0" w:color="000000" w:themeColor="text1"/>
              <w:bottom w:val="nil"/>
            </w:tcBorders>
          </w:tcPr>
          <w:p w14:paraId="2C790E7B" w14:textId="66AB039A" w:rsidR="00D61588" w:rsidRPr="00B44B64" w:rsidDel="00FF0829" w:rsidRDefault="00D61588" w:rsidP="001239FB">
            <w:pPr>
              <w:rPr>
                <w:moveFrom w:id="576" w:author="dugalh" w:date="2018-07-27T21:43:00Z"/>
                <w:sz w:val="16"/>
              </w:rPr>
            </w:pPr>
            <w:moveFrom w:id="577" w:author="dugalh" w:date="2018-07-27T21:43:00Z">
              <w:r w:rsidRPr="00B44B64" w:rsidDel="00FF0829">
                <w:rPr>
                  <w:sz w:val="16"/>
                </w:rPr>
                <w:t xml:space="preserve">Enon </w:t>
              </w:r>
              <w:r w:rsidR="002C1203" w:rsidRPr="00B44B64" w:rsidDel="00FF0829">
                <w:rPr>
                  <w:sz w:val="16"/>
                </w:rPr>
                <w:t>c</w:t>
              </w:r>
              <w:r w:rsidRPr="00B44B64" w:rsidDel="00FF0829">
                <w:rPr>
                  <w:sz w:val="16"/>
                </w:rPr>
                <w:t>onglomerate</w:t>
              </w:r>
            </w:moveFrom>
          </w:p>
        </w:tc>
        <w:tc>
          <w:tcPr>
            <w:tcW w:w="0" w:type="auto"/>
            <w:tcBorders>
              <w:top w:val="single" w:sz="12" w:space="0" w:color="000000" w:themeColor="text1"/>
              <w:bottom w:val="nil"/>
            </w:tcBorders>
          </w:tcPr>
          <w:p w14:paraId="3B2D3E14" w14:textId="49B61079" w:rsidR="00D61588" w:rsidRPr="00B44B64" w:rsidDel="00FF0829" w:rsidRDefault="00D61588" w:rsidP="001239FB">
            <w:pPr>
              <w:rPr>
                <w:moveFrom w:id="578" w:author="dugalh" w:date="2018-07-27T21:43:00Z"/>
                <w:sz w:val="16"/>
              </w:rPr>
            </w:pPr>
            <w:moveFrom w:id="579" w:author="dugalh" w:date="2018-07-27T21:43:00Z">
              <w:r w:rsidRPr="00B44B64" w:rsidDel="00FF0829">
                <w:rPr>
                  <w:sz w:val="16"/>
                </w:rPr>
                <w:t>Succulent Karoo</w:t>
              </w:r>
            </w:moveFrom>
          </w:p>
        </w:tc>
        <w:tc>
          <w:tcPr>
            <w:tcW w:w="0" w:type="auto"/>
            <w:tcBorders>
              <w:top w:val="single" w:sz="12" w:space="0" w:color="000000" w:themeColor="text1"/>
              <w:bottom w:val="nil"/>
            </w:tcBorders>
          </w:tcPr>
          <w:p w14:paraId="51B36459" w14:textId="49263AA2" w:rsidR="00D61588" w:rsidRPr="00B44B64" w:rsidDel="00FF0829" w:rsidRDefault="003F0D6E" w:rsidP="001239FB">
            <w:pPr>
              <w:rPr>
                <w:moveFrom w:id="580" w:author="dugalh" w:date="2018-07-27T21:43:00Z"/>
                <w:sz w:val="16"/>
              </w:rPr>
            </w:pPr>
            <w:moveFrom w:id="581" w:author="dugalh" w:date="2018-07-27T21:43:00Z">
              <w:r w:rsidRPr="00B44B64" w:rsidDel="00FF0829">
                <w:rPr>
                  <w:sz w:val="16"/>
                </w:rPr>
                <w:t>Intact</w:t>
              </w:r>
            </w:moveFrom>
          </w:p>
        </w:tc>
        <w:tc>
          <w:tcPr>
            <w:tcW w:w="0" w:type="auto"/>
            <w:tcBorders>
              <w:top w:val="single" w:sz="12" w:space="0" w:color="000000" w:themeColor="text1"/>
              <w:bottom w:val="nil"/>
            </w:tcBorders>
          </w:tcPr>
          <w:p w14:paraId="6A1D976D" w14:textId="5AA43B28" w:rsidR="00D61588" w:rsidRPr="00B44B64" w:rsidDel="00FF0829" w:rsidRDefault="00D61588" w:rsidP="001239FB">
            <w:pPr>
              <w:jc w:val="right"/>
              <w:rPr>
                <w:moveFrom w:id="582" w:author="dugalh" w:date="2018-07-27T21:43:00Z"/>
                <w:sz w:val="16"/>
              </w:rPr>
            </w:pPr>
            <w:moveFrom w:id="583" w:author="dugalh" w:date="2018-07-27T21:43:00Z">
              <w:r w:rsidRPr="00B44B64" w:rsidDel="00FF0829">
                <w:rPr>
                  <w:sz w:val="16"/>
                </w:rPr>
                <w:t>22.5</w:t>
              </w:r>
            </w:moveFrom>
          </w:p>
        </w:tc>
      </w:tr>
      <w:tr w:rsidR="00D61588" w:rsidRPr="00B44B64" w:rsidDel="00FF0829" w14:paraId="4EB475E1" w14:textId="5DC46ED2" w:rsidTr="00490894">
        <w:trPr>
          <w:jc w:val="center"/>
        </w:trPr>
        <w:tc>
          <w:tcPr>
            <w:tcW w:w="0" w:type="auto"/>
            <w:tcBorders>
              <w:top w:val="nil"/>
            </w:tcBorders>
          </w:tcPr>
          <w:p w14:paraId="1F1A1D53" w14:textId="2E50C47E" w:rsidR="00D61588" w:rsidRPr="00B44B64" w:rsidDel="00FF0829" w:rsidRDefault="00D61588" w:rsidP="001239FB">
            <w:pPr>
              <w:rPr>
                <w:moveFrom w:id="584" w:author="dugalh" w:date="2018-07-27T21:43:00Z"/>
                <w:sz w:val="16"/>
              </w:rPr>
            </w:pPr>
          </w:p>
        </w:tc>
        <w:tc>
          <w:tcPr>
            <w:tcW w:w="0" w:type="auto"/>
            <w:tcBorders>
              <w:top w:val="nil"/>
            </w:tcBorders>
          </w:tcPr>
          <w:p w14:paraId="47E3B492" w14:textId="6465F8E5" w:rsidR="00D61588" w:rsidRPr="00B44B64" w:rsidDel="00FF0829" w:rsidRDefault="00D61588" w:rsidP="001239FB">
            <w:pPr>
              <w:pStyle w:val="1TableText"/>
              <w:tabs>
                <w:tab w:val="num" w:pos="993"/>
              </w:tabs>
              <w:spacing w:before="0"/>
              <w:rPr>
                <w:moveFrom w:id="585" w:author="dugalh" w:date="2018-07-27T21:43:00Z"/>
                <w:rFonts w:cs="Arial"/>
                <w:b/>
              </w:rPr>
            </w:pPr>
            <w:moveFrom w:id="586" w:author="dugalh" w:date="2018-07-27T21:43:00Z">
              <w:r w:rsidRPr="00B44B64" w:rsidDel="00FF0829">
                <w:rPr>
                  <w:rFonts w:cs="Arial"/>
                </w:rPr>
                <w:t>2</w:t>
              </w:r>
            </w:moveFrom>
          </w:p>
        </w:tc>
        <w:tc>
          <w:tcPr>
            <w:tcW w:w="0" w:type="auto"/>
            <w:tcBorders>
              <w:top w:val="nil"/>
            </w:tcBorders>
          </w:tcPr>
          <w:p w14:paraId="05932075" w14:textId="370A674C" w:rsidR="00D61588" w:rsidRPr="00B44B64" w:rsidDel="00FF0829" w:rsidRDefault="00D61588" w:rsidP="001239FB">
            <w:pPr>
              <w:rPr>
                <w:moveFrom w:id="587" w:author="dugalh" w:date="2018-07-27T21:43:00Z"/>
                <w:sz w:val="16"/>
              </w:rPr>
            </w:pPr>
          </w:p>
        </w:tc>
        <w:tc>
          <w:tcPr>
            <w:tcW w:w="0" w:type="auto"/>
            <w:tcBorders>
              <w:top w:val="nil"/>
            </w:tcBorders>
          </w:tcPr>
          <w:p w14:paraId="7850CCB1" w14:textId="25299CFD" w:rsidR="00D61588" w:rsidRPr="00B44B64" w:rsidDel="00FF0829" w:rsidRDefault="00D61588" w:rsidP="001239FB">
            <w:pPr>
              <w:rPr>
                <w:moveFrom w:id="588" w:author="dugalh" w:date="2018-07-27T21:43:00Z"/>
                <w:sz w:val="16"/>
              </w:rPr>
            </w:pPr>
          </w:p>
        </w:tc>
        <w:tc>
          <w:tcPr>
            <w:tcW w:w="0" w:type="auto"/>
            <w:tcBorders>
              <w:top w:val="nil"/>
            </w:tcBorders>
          </w:tcPr>
          <w:p w14:paraId="4EC9983D" w14:textId="4878493C" w:rsidR="00D61588" w:rsidRPr="00B44B64" w:rsidDel="00FF0829" w:rsidRDefault="00D61588" w:rsidP="001239FB">
            <w:pPr>
              <w:rPr>
                <w:moveFrom w:id="589" w:author="dugalh" w:date="2018-07-27T21:43:00Z"/>
                <w:sz w:val="16"/>
              </w:rPr>
            </w:pPr>
            <w:moveFrom w:id="590" w:author="dugalh" w:date="2018-07-27T21:43:00Z">
              <w:r w:rsidRPr="00B44B64" w:rsidDel="00FF0829">
                <w:rPr>
                  <w:sz w:val="16"/>
                </w:rPr>
                <w:t>Severe</w:t>
              </w:r>
            </w:moveFrom>
          </w:p>
        </w:tc>
        <w:tc>
          <w:tcPr>
            <w:tcW w:w="0" w:type="auto"/>
            <w:tcBorders>
              <w:top w:val="nil"/>
            </w:tcBorders>
          </w:tcPr>
          <w:p w14:paraId="26E23268" w14:textId="499E6CE5" w:rsidR="00D61588" w:rsidRPr="00B44B64" w:rsidDel="00FF0829" w:rsidRDefault="00D61588" w:rsidP="001239FB">
            <w:pPr>
              <w:jc w:val="right"/>
              <w:rPr>
                <w:moveFrom w:id="591" w:author="dugalh" w:date="2018-07-27T21:43:00Z"/>
                <w:sz w:val="16"/>
              </w:rPr>
            </w:pPr>
            <w:moveFrom w:id="592" w:author="dugalh" w:date="2018-07-27T21:43:00Z">
              <w:r w:rsidRPr="00B44B64" w:rsidDel="00FF0829">
                <w:rPr>
                  <w:sz w:val="16"/>
                </w:rPr>
                <w:t>0.5</w:t>
              </w:r>
            </w:moveFrom>
          </w:p>
        </w:tc>
      </w:tr>
      <w:tr w:rsidR="00D61588" w:rsidRPr="00B44B64" w:rsidDel="00FF0829" w14:paraId="7473A420" w14:textId="4D03AB6E" w:rsidTr="00490894">
        <w:trPr>
          <w:jc w:val="center"/>
        </w:trPr>
        <w:tc>
          <w:tcPr>
            <w:tcW w:w="0" w:type="auto"/>
          </w:tcPr>
          <w:p w14:paraId="7C1B181E" w14:textId="53DC6221" w:rsidR="00D61588" w:rsidRPr="00B44B64" w:rsidDel="00FF0829" w:rsidRDefault="00D61588" w:rsidP="001239FB">
            <w:pPr>
              <w:rPr>
                <w:moveFrom w:id="593" w:author="dugalh" w:date="2018-07-27T21:43:00Z"/>
                <w:sz w:val="16"/>
              </w:rPr>
            </w:pPr>
          </w:p>
        </w:tc>
        <w:tc>
          <w:tcPr>
            <w:tcW w:w="0" w:type="auto"/>
          </w:tcPr>
          <w:p w14:paraId="36793FDE" w14:textId="3E1A13D8" w:rsidR="00D61588" w:rsidRPr="00B44B64" w:rsidDel="00FF0829" w:rsidRDefault="00D61588" w:rsidP="001239FB">
            <w:pPr>
              <w:pStyle w:val="1TableText"/>
              <w:tabs>
                <w:tab w:val="num" w:pos="993"/>
              </w:tabs>
              <w:spacing w:before="0"/>
              <w:rPr>
                <w:moveFrom w:id="594" w:author="dugalh" w:date="2018-07-27T21:43:00Z"/>
                <w:rFonts w:cs="Arial"/>
                <w:b/>
              </w:rPr>
            </w:pPr>
            <w:moveFrom w:id="595" w:author="dugalh" w:date="2018-07-27T21:43:00Z">
              <w:r w:rsidRPr="00B44B64" w:rsidDel="00FF0829">
                <w:rPr>
                  <w:rFonts w:cs="Arial"/>
                </w:rPr>
                <w:t>3</w:t>
              </w:r>
            </w:moveFrom>
          </w:p>
        </w:tc>
        <w:tc>
          <w:tcPr>
            <w:tcW w:w="0" w:type="auto"/>
          </w:tcPr>
          <w:p w14:paraId="649402FC" w14:textId="0978229C" w:rsidR="00D61588" w:rsidRPr="00B44B64" w:rsidDel="00FF0829" w:rsidRDefault="00D61588" w:rsidP="001239FB">
            <w:pPr>
              <w:rPr>
                <w:moveFrom w:id="596" w:author="dugalh" w:date="2018-07-27T21:43:00Z"/>
                <w:sz w:val="16"/>
              </w:rPr>
            </w:pPr>
          </w:p>
        </w:tc>
        <w:tc>
          <w:tcPr>
            <w:tcW w:w="0" w:type="auto"/>
          </w:tcPr>
          <w:p w14:paraId="1D43677F" w14:textId="60D465AE" w:rsidR="00D61588" w:rsidRPr="00B44B64" w:rsidDel="00FF0829" w:rsidRDefault="00D61588" w:rsidP="001239FB">
            <w:pPr>
              <w:rPr>
                <w:moveFrom w:id="597" w:author="dugalh" w:date="2018-07-27T21:43:00Z"/>
                <w:sz w:val="16"/>
              </w:rPr>
            </w:pPr>
          </w:p>
        </w:tc>
        <w:tc>
          <w:tcPr>
            <w:tcW w:w="0" w:type="auto"/>
          </w:tcPr>
          <w:p w14:paraId="3DE646D5" w14:textId="4F4DA817" w:rsidR="00D61588" w:rsidRPr="00B44B64" w:rsidDel="00FF0829" w:rsidRDefault="00D61588" w:rsidP="001239FB">
            <w:pPr>
              <w:rPr>
                <w:moveFrom w:id="598" w:author="dugalh" w:date="2018-07-27T21:43:00Z"/>
                <w:sz w:val="16"/>
              </w:rPr>
            </w:pPr>
            <w:moveFrom w:id="599" w:author="dugalh" w:date="2018-07-27T21:43:00Z">
              <w:r w:rsidRPr="00B44B64" w:rsidDel="00FF0829">
                <w:rPr>
                  <w:sz w:val="16"/>
                </w:rPr>
                <w:t>Moderate</w:t>
              </w:r>
            </w:moveFrom>
          </w:p>
        </w:tc>
        <w:tc>
          <w:tcPr>
            <w:tcW w:w="0" w:type="auto"/>
          </w:tcPr>
          <w:p w14:paraId="46382F19" w14:textId="71365910" w:rsidR="00D61588" w:rsidRPr="00B44B64" w:rsidDel="00FF0829" w:rsidRDefault="00D61588" w:rsidP="001239FB">
            <w:pPr>
              <w:jc w:val="right"/>
              <w:rPr>
                <w:moveFrom w:id="600" w:author="dugalh" w:date="2018-07-27T21:43:00Z"/>
                <w:sz w:val="16"/>
              </w:rPr>
            </w:pPr>
            <w:moveFrom w:id="601" w:author="dugalh" w:date="2018-07-27T21:43:00Z">
              <w:r w:rsidRPr="00B44B64" w:rsidDel="00FF0829">
                <w:rPr>
                  <w:sz w:val="16"/>
                </w:rPr>
                <w:t>42.5</w:t>
              </w:r>
            </w:moveFrom>
          </w:p>
        </w:tc>
      </w:tr>
      <w:tr w:rsidR="00D61588" w:rsidRPr="00B44B64" w:rsidDel="00FF0829" w14:paraId="6DE96193" w14:textId="25EDC88B" w:rsidTr="00490894">
        <w:trPr>
          <w:jc w:val="center"/>
        </w:trPr>
        <w:tc>
          <w:tcPr>
            <w:tcW w:w="0" w:type="auto"/>
            <w:tcBorders>
              <w:bottom w:val="single" w:sz="12" w:space="0" w:color="000000" w:themeColor="text1"/>
            </w:tcBorders>
          </w:tcPr>
          <w:p w14:paraId="136C5BDC" w14:textId="20D4751A" w:rsidR="00D61588" w:rsidRPr="00B44B64" w:rsidDel="00FF0829" w:rsidRDefault="00D61588" w:rsidP="001239FB">
            <w:pPr>
              <w:rPr>
                <w:moveFrom w:id="602" w:author="dugalh" w:date="2018-07-27T21:43:00Z"/>
                <w:sz w:val="16"/>
              </w:rPr>
            </w:pPr>
          </w:p>
        </w:tc>
        <w:tc>
          <w:tcPr>
            <w:tcW w:w="0" w:type="auto"/>
            <w:tcBorders>
              <w:bottom w:val="single" w:sz="12" w:space="0" w:color="000000" w:themeColor="text1"/>
            </w:tcBorders>
          </w:tcPr>
          <w:p w14:paraId="3F0CC0B1" w14:textId="55EC4264" w:rsidR="00D61588" w:rsidRPr="00B44B64" w:rsidDel="00FF0829" w:rsidRDefault="00D61588" w:rsidP="001239FB">
            <w:pPr>
              <w:pStyle w:val="1TableText"/>
              <w:tabs>
                <w:tab w:val="num" w:pos="993"/>
              </w:tabs>
              <w:spacing w:before="0"/>
              <w:rPr>
                <w:moveFrom w:id="603" w:author="dugalh" w:date="2018-07-27T21:43:00Z"/>
                <w:rFonts w:cs="Arial"/>
                <w:b/>
              </w:rPr>
            </w:pPr>
            <w:moveFrom w:id="604" w:author="dugalh" w:date="2018-07-27T21:43:00Z">
              <w:r w:rsidRPr="00B44B64" w:rsidDel="00FF0829">
                <w:rPr>
                  <w:rFonts w:cs="Arial"/>
                </w:rPr>
                <w:t>4</w:t>
              </w:r>
            </w:moveFrom>
          </w:p>
        </w:tc>
        <w:tc>
          <w:tcPr>
            <w:tcW w:w="0" w:type="auto"/>
            <w:tcBorders>
              <w:bottom w:val="single" w:sz="12" w:space="0" w:color="000000" w:themeColor="text1"/>
            </w:tcBorders>
          </w:tcPr>
          <w:p w14:paraId="674921DC" w14:textId="63BBEC6A" w:rsidR="00D61588" w:rsidRPr="00B44B64" w:rsidDel="00FF0829" w:rsidRDefault="00D61588" w:rsidP="001239FB">
            <w:pPr>
              <w:rPr>
                <w:moveFrom w:id="605" w:author="dugalh" w:date="2018-07-27T21:43:00Z"/>
                <w:sz w:val="16"/>
              </w:rPr>
            </w:pPr>
          </w:p>
        </w:tc>
        <w:tc>
          <w:tcPr>
            <w:tcW w:w="0" w:type="auto"/>
            <w:tcBorders>
              <w:bottom w:val="single" w:sz="12" w:space="0" w:color="000000" w:themeColor="text1"/>
            </w:tcBorders>
          </w:tcPr>
          <w:p w14:paraId="7BA4F3C6" w14:textId="3B69828A" w:rsidR="00D61588" w:rsidRPr="00B44B64" w:rsidDel="00FF0829" w:rsidRDefault="00D61588" w:rsidP="001239FB">
            <w:pPr>
              <w:rPr>
                <w:moveFrom w:id="606" w:author="dugalh" w:date="2018-07-27T21:43:00Z"/>
                <w:sz w:val="16"/>
              </w:rPr>
            </w:pPr>
          </w:p>
        </w:tc>
        <w:tc>
          <w:tcPr>
            <w:tcW w:w="0" w:type="auto"/>
            <w:tcBorders>
              <w:bottom w:val="single" w:sz="12" w:space="0" w:color="000000" w:themeColor="text1"/>
            </w:tcBorders>
          </w:tcPr>
          <w:p w14:paraId="0228E0A1" w14:textId="764D00E1" w:rsidR="00D61588" w:rsidRPr="00B44B64" w:rsidDel="00FF0829" w:rsidRDefault="003F0D6E" w:rsidP="001239FB">
            <w:pPr>
              <w:rPr>
                <w:moveFrom w:id="607" w:author="dugalh" w:date="2018-07-27T21:43:00Z"/>
                <w:sz w:val="16"/>
              </w:rPr>
            </w:pPr>
            <w:moveFrom w:id="608" w:author="dugalh" w:date="2018-07-27T21:43:00Z">
              <w:r w:rsidRPr="00B44B64" w:rsidDel="00FF0829">
                <w:rPr>
                  <w:sz w:val="16"/>
                </w:rPr>
                <w:t>Intact</w:t>
              </w:r>
            </w:moveFrom>
          </w:p>
        </w:tc>
        <w:tc>
          <w:tcPr>
            <w:tcW w:w="0" w:type="auto"/>
            <w:tcBorders>
              <w:bottom w:val="single" w:sz="12" w:space="0" w:color="000000" w:themeColor="text1"/>
            </w:tcBorders>
          </w:tcPr>
          <w:p w14:paraId="753E30F7" w14:textId="0327B8EB" w:rsidR="00D61588" w:rsidRPr="00B44B64" w:rsidDel="00FF0829" w:rsidRDefault="00D61588" w:rsidP="001239FB">
            <w:pPr>
              <w:jc w:val="right"/>
              <w:rPr>
                <w:moveFrom w:id="609" w:author="dugalh" w:date="2018-07-27T21:43:00Z"/>
                <w:sz w:val="16"/>
              </w:rPr>
            </w:pPr>
            <w:moveFrom w:id="610" w:author="dugalh" w:date="2018-07-27T21:43:00Z">
              <w:r w:rsidRPr="00B44B64" w:rsidDel="00FF0829">
                <w:rPr>
                  <w:sz w:val="16"/>
                </w:rPr>
                <w:t>77.5</w:t>
              </w:r>
            </w:moveFrom>
          </w:p>
        </w:tc>
      </w:tr>
      <w:tr w:rsidR="00D61588" w:rsidRPr="00B44B64" w:rsidDel="00FF0829" w14:paraId="2EBA6555" w14:textId="18FDE373" w:rsidTr="00490894">
        <w:trPr>
          <w:jc w:val="center"/>
        </w:trPr>
        <w:tc>
          <w:tcPr>
            <w:tcW w:w="0" w:type="auto"/>
            <w:tcBorders>
              <w:top w:val="single" w:sz="12" w:space="0" w:color="000000" w:themeColor="text1"/>
              <w:bottom w:val="nil"/>
            </w:tcBorders>
          </w:tcPr>
          <w:p w14:paraId="2D514043" w14:textId="2E3346AE" w:rsidR="00D61588" w:rsidRPr="00B44B64" w:rsidDel="00FF0829" w:rsidRDefault="00D61588" w:rsidP="001239FB">
            <w:pPr>
              <w:rPr>
                <w:moveFrom w:id="611" w:author="dugalh" w:date="2018-07-27T21:43:00Z"/>
                <w:sz w:val="16"/>
              </w:rPr>
            </w:pPr>
            <w:moveFrom w:id="612" w:author="dugalh" w:date="2018-07-27T21:43:00Z">
              <w:r w:rsidRPr="00B44B64" w:rsidDel="00FF0829">
                <w:rPr>
                  <w:sz w:val="16"/>
                </w:rPr>
                <w:t>Rooiberg</w:t>
              </w:r>
            </w:moveFrom>
          </w:p>
        </w:tc>
        <w:tc>
          <w:tcPr>
            <w:tcW w:w="0" w:type="auto"/>
            <w:tcBorders>
              <w:top w:val="single" w:sz="12" w:space="0" w:color="000000" w:themeColor="text1"/>
              <w:bottom w:val="nil"/>
            </w:tcBorders>
          </w:tcPr>
          <w:p w14:paraId="211B078F" w14:textId="1700D98C" w:rsidR="00D61588" w:rsidRPr="00B44B64" w:rsidDel="00FF0829" w:rsidRDefault="00D61588" w:rsidP="001239FB">
            <w:pPr>
              <w:pStyle w:val="1TableText"/>
              <w:tabs>
                <w:tab w:val="num" w:pos="993"/>
              </w:tabs>
              <w:spacing w:before="0"/>
              <w:rPr>
                <w:moveFrom w:id="613" w:author="dugalh" w:date="2018-07-27T21:43:00Z"/>
                <w:rFonts w:cs="Arial"/>
                <w:b/>
              </w:rPr>
            </w:pPr>
            <w:moveFrom w:id="614" w:author="dugalh" w:date="2018-07-27T21:43:00Z">
              <w:r w:rsidRPr="00B44B64" w:rsidDel="00FF0829">
                <w:rPr>
                  <w:rFonts w:cs="Arial"/>
                </w:rPr>
                <w:t>1</w:t>
              </w:r>
            </w:moveFrom>
          </w:p>
        </w:tc>
        <w:tc>
          <w:tcPr>
            <w:tcW w:w="0" w:type="auto"/>
            <w:tcBorders>
              <w:top w:val="single" w:sz="12" w:space="0" w:color="000000" w:themeColor="text1"/>
              <w:bottom w:val="nil"/>
            </w:tcBorders>
          </w:tcPr>
          <w:p w14:paraId="24FDBBCA" w14:textId="16A69D57" w:rsidR="00D61588" w:rsidRPr="00B44B64" w:rsidDel="00FF0829" w:rsidRDefault="00D61588" w:rsidP="001239FB">
            <w:pPr>
              <w:rPr>
                <w:moveFrom w:id="615" w:author="dugalh" w:date="2018-07-27T21:43:00Z"/>
                <w:sz w:val="16"/>
              </w:rPr>
            </w:pPr>
            <w:moveFrom w:id="616" w:author="dugalh" w:date="2018-07-27T21:43:00Z">
              <w:r w:rsidRPr="00B44B64" w:rsidDel="00FF0829">
                <w:rPr>
                  <w:sz w:val="16"/>
                </w:rPr>
                <w:t>Sandstone</w:t>
              </w:r>
            </w:moveFrom>
          </w:p>
        </w:tc>
        <w:tc>
          <w:tcPr>
            <w:tcW w:w="0" w:type="auto"/>
            <w:tcBorders>
              <w:top w:val="single" w:sz="12" w:space="0" w:color="000000" w:themeColor="text1"/>
              <w:bottom w:val="nil"/>
            </w:tcBorders>
          </w:tcPr>
          <w:p w14:paraId="3519E8C2" w14:textId="10EECD69" w:rsidR="00D61588" w:rsidRPr="00B44B64" w:rsidDel="00FF0829" w:rsidRDefault="00D61588" w:rsidP="001239FB">
            <w:pPr>
              <w:rPr>
                <w:moveFrom w:id="617" w:author="dugalh" w:date="2018-07-27T21:43:00Z"/>
                <w:sz w:val="16"/>
              </w:rPr>
            </w:pPr>
            <w:moveFrom w:id="618" w:author="dugalh" w:date="2018-07-27T21:43:00Z">
              <w:r w:rsidRPr="00B44B64" w:rsidDel="00FF0829">
                <w:rPr>
                  <w:sz w:val="16"/>
                </w:rPr>
                <w:t>Fynbos</w:t>
              </w:r>
            </w:moveFrom>
          </w:p>
        </w:tc>
        <w:tc>
          <w:tcPr>
            <w:tcW w:w="0" w:type="auto"/>
            <w:tcBorders>
              <w:top w:val="single" w:sz="12" w:space="0" w:color="000000" w:themeColor="text1"/>
              <w:bottom w:val="nil"/>
            </w:tcBorders>
          </w:tcPr>
          <w:p w14:paraId="3E03330B" w14:textId="3799832D" w:rsidR="00D61588" w:rsidRPr="00B44B64" w:rsidDel="00FF0829" w:rsidRDefault="003F0D6E" w:rsidP="001239FB">
            <w:pPr>
              <w:rPr>
                <w:moveFrom w:id="619" w:author="dugalh" w:date="2018-07-27T21:43:00Z"/>
                <w:sz w:val="16"/>
              </w:rPr>
            </w:pPr>
            <w:moveFrom w:id="620" w:author="dugalh" w:date="2018-07-27T21:43:00Z">
              <w:r w:rsidRPr="00B44B64" w:rsidDel="00FF0829">
                <w:rPr>
                  <w:sz w:val="16"/>
                </w:rPr>
                <w:t>Intact</w:t>
              </w:r>
            </w:moveFrom>
          </w:p>
        </w:tc>
        <w:tc>
          <w:tcPr>
            <w:tcW w:w="0" w:type="auto"/>
            <w:tcBorders>
              <w:top w:val="single" w:sz="12" w:space="0" w:color="000000" w:themeColor="text1"/>
              <w:bottom w:val="nil"/>
            </w:tcBorders>
          </w:tcPr>
          <w:p w14:paraId="1BC9FB4C" w14:textId="5BC46906" w:rsidR="00D61588" w:rsidRPr="00B44B64" w:rsidDel="00FF0829" w:rsidRDefault="00D61588" w:rsidP="001239FB">
            <w:pPr>
              <w:jc w:val="right"/>
              <w:rPr>
                <w:moveFrom w:id="621" w:author="dugalh" w:date="2018-07-27T21:43:00Z"/>
                <w:sz w:val="16"/>
              </w:rPr>
            </w:pPr>
            <w:moveFrom w:id="622" w:author="dugalh" w:date="2018-07-27T21:43:00Z">
              <w:r w:rsidRPr="00B44B64" w:rsidDel="00FF0829">
                <w:rPr>
                  <w:sz w:val="16"/>
                </w:rPr>
                <w:t>20</w:t>
              </w:r>
              <w:r w:rsidRPr="00B44B64" w:rsidDel="00FF0829">
                <w:rPr>
                  <w:rFonts w:cs="Arial"/>
                  <w:sz w:val="16"/>
                  <w:szCs w:val="16"/>
                </w:rPr>
                <w:t>.0</w:t>
              </w:r>
            </w:moveFrom>
          </w:p>
        </w:tc>
      </w:tr>
      <w:tr w:rsidR="00D61588" w:rsidRPr="00B44B64" w:rsidDel="00FF0829" w14:paraId="00616426" w14:textId="73EBABC1" w:rsidTr="00490894">
        <w:trPr>
          <w:jc w:val="center"/>
        </w:trPr>
        <w:tc>
          <w:tcPr>
            <w:tcW w:w="0" w:type="auto"/>
            <w:tcBorders>
              <w:top w:val="nil"/>
              <w:bottom w:val="nil"/>
            </w:tcBorders>
          </w:tcPr>
          <w:p w14:paraId="3FCE35BC" w14:textId="5F0B6534" w:rsidR="00D61588" w:rsidRPr="00B44B64" w:rsidDel="00FF0829" w:rsidRDefault="00D61588" w:rsidP="001239FB">
            <w:pPr>
              <w:rPr>
                <w:moveFrom w:id="623" w:author="dugalh" w:date="2018-07-27T21:43:00Z"/>
                <w:sz w:val="16"/>
              </w:rPr>
            </w:pPr>
          </w:p>
        </w:tc>
        <w:tc>
          <w:tcPr>
            <w:tcW w:w="0" w:type="auto"/>
            <w:tcBorders>
              <w:top w:val="nil"/>
              <w:bottom w:val="nil"/>
            </w:tcBorders>
          </w:tcPr>
          <w:p w14:paraId="64F04E8D" w14:textId="67EB0870" w:rsidR="00D61588" w:rsidRPr="00B44B64" w:rsidDel="00FF0829" w:rsidRDefault="00D61588" w:rsidP="001239FB">
            <w:pPr>
              <w:pStyle w:val="1TableText"/>
              <w:tabs>
                <w:tab w:val="num" w:pos="993"/>
              </w:tabs>
              <w:spacing w:before="0"/>
              <w:rPr>
                <w:moveFrom w:id="624" w:author="dugalh" w:date="2018-07-27T21:43:00Z"/>
                <w:rFonts w:cs="Arial"/>
                <w:b/>
              </w:rPr>
            </w:pPr>
            <w:moveFrom w:id="625" w:author="dugalh" w:date="2018-07-27T21:43:00Z">
              <w:r w:rsidRPr="00B44B64" w:rsidDel="00FF0829">
                <w:rPr>
                  <w:rFonts w:cs="Arial"/>
                </w:rPr>
                <w:t>2</w:t>
              </w:r>
            </w:moveFrom>
          </w:p>
        </w:tc>
        <w:tc>
          <w:tcPr>
            <w:tcW w:w="0" w:type="auto"/>
            <w:tcBorders>
              <w:top w:val="nil"/>
              <w:bottom w:val="nil"/>
            </w:tcBorders>
          </w:tcPr>
          <w:p w14:paraId="72026E95" w14:textId="3EAFA008" w:rsidR="00D61588" w:rsidRPr="00B44B64" w:rsidDel="00FF0829" w:rsidRDefault="00D61588" w:rsidP="001239FB">
            <w:pPr>
              <w:rPr>
                <w:moveFrom w:id="626" w:author="dugalh" w:date="2018-07-27T21:43:00Z"/>
                <w:sz w:val="16"/>
              </w:rPr>
            </w:pPr>
          </w:p>
        </w:tc>
        <w:tc>
          <w:tcPr>
            <w:tcW w:w="0" w:type="auto"/>
            <w:tcBorders>
              <w:top w:val="nil"/>
              <w:bottom w:val="nil"/>
            </w:tcBorders>
          </w:tcPr>
          <w:p w14:paraId="62593187" w14:textId="729B2998" w:rsidR="00D61588" w:rsidRPr="00B44B64" w:rsidDel="00FF0829" w:rsidRDefault="00D61588" w:rsidP="001239FB">
            <w:pPr>
              <w:rPr>
                <w:moveFrom w:id="627" w:author="dugalh" w:date="2018-07-27T21:43:00Z"/>
                <w:sz w:val="16"/>
              </w:rPr>
            </w:pPr>
          </w:p>
        </w:tc>
        <w:tc>
          <w:tcPr>
            <w:tcW w:w="0" w:type="auto"/>
            <w:tcBorders>
              <w:top w:val="nil"/>
              <w:bottom w:val="nil"/>
            </w:tcBorders>
          </w:tcPr>
          <w:p w14:paraId="12CDFB5C" w14:textId="4597B27D" w:rsidR="00D61588" w:rsidRPr="00B44B64" w:rsidDel="00FF0829" w:rsidRDefault="00D61588" w:rsidP="001239FB">
            <w:pPr>
              <w:rPr>
                <w:moveFrom w:id="628" w:author="dugalh" w:date="2018-07-27T21:43:00Z"/>
                <w:sz w:val="16"/>
              </w:rPr>
            </w:pPr>
            <w:moveFrom w:id="629" w:author="dugalh" w:date="2018-07-27T21:43:00Z">
              <w:r w:rsidRPr="00B44B64" w:rsidDel="00FF0829">
                <w:rPr>
                  <w:sz w:val="16"/>
                </w:rPr>
                <w:t>Moderate</w:t>
              </w:r>
            </w:moveFrom>
          </w:p>
        </w:tc>
        <w:tc>
          <w:tcPr>
            <w:tcW w:w="0" w:type="auto"/>
            <w:tcBorders>
              <w:top w:val="nil"/>
              <w:bottom w:val="nil"/>
            </w:tcBorders>
          </w:tcPr>
          <w:p w14:paraId="0330C0CF" w14:textId="69015A22" w:rsidR="00D61588" w:rsidRPr="00B44B64" w:rsidDel="00FF0829" w:rsidRDefault="00D61588" w:rsidP="001239FB">
            <w:pPr>
              <w:jc w:val="right"/>
              <w:rPr>
                <w:moveFrom w:id="630" w:author="dugalh" w:date="2018-07-27T21:43:00Z"/>
                <w:sz w:val="16"/>
              </w:rPr>
            </w:pPr>
            <w:moveFrom w:id="631" w:author="dugalh" w:date="2018-07-27T21:43:00Z">
              <w:r w:rsidRPr="00B44B64" w:rsidDel="00FF0829">
                <w:rPr>
                  <w:sz w:val="16"/>
                </w:rPr>
                <w:t>11</w:t>
              </w:r>
              <w:r w:rsidRPr="00B44B64" w:rsidDel="00FF0829">
                <w:rPr>
                  <w:rFonts w:cs="Arial"/>
                  <w:sz w:val="16"/>
                  <w:szCs w:val="16"/>
                </w:rPr>
                <w:t>.0</w:t>
              </w:r>
            </w:moveFrom>
          </w:p>
        </w:tc>
      </w:tr>
      <w:tr w:rsidR="00D61588" w:rsidRPr="00B44B64" w:rsidDel="00FF0829" w14:paraId="1D8251F3" w14:textId="3E4CF19E" w:rsidTr="00490894">
        <w:trPr>
          <w:jc w:val="center"/>
        </w:trPr>
        <w:tc>
          <w:tcPr>
            <w:tcW w:w="0" w:type="auto"/>
            <w:tcBorders>
              <w:top w:val="nil"/>
              <w:bottom w:val="single" w:sz="12" w:space="0" w:color="000000" w:themeColor="text1"/>
            </w:tcBorders>
          </w:tcPr>
          <w:p w14:paraId="334BB9F5" w14:textId="33291069" w:rsidR="00D61588" w:rsidRPr="00B44B64" w:rsidDel="00FF0829" w:rsidRDefault="00D61588" w:rsidP="001239FB">
            <w:pPr>
              <w:rPr>
                <w:moveFrom w:id="632" w:author="dugalh" w:date="2018-07-27T21:43:00Z"/>
                <w:sz w:val="16"/>
              </w:rPr>
            </w:pPr>
          </w:p>
        </w:tc>
        <w:tc>
          <w:tcPr>
            <w:tcW w:w="0" w:type="auto"/>
            <w:tcBorders>
              <w:top w:val="nil"/>
              <w:bottom w:val="single" w:sz="12" w:space="0" w:color="000000" w:themeColor="text1"/>
            </w:tcBorders>
          </w:tcPr>
          <w:p w14:paraId="7B29C6A9" w14:textId="1F8F3CE9" w:rsidR="00D61588" w:rsidRPr="00B44B64" w:rsidDel="00FF0829" w:rsidRDefault="00D61588" w:rsidP="001239FB">
            <w:pPr>
              <w:pStyle w:val="1TableText"/>
              <w:tabs>
                <w:tab w:val="num" w:pos="993"/>
              </w:tabs>
              <w:spacing w:before="0"/>
              <w:rPr>
                <w:moveFrom w:id="633" w:author="dugalh" w:date="2018-07-27T21:43:00Z"/>
                <w:rFonts w:cs="Arial"/>
                <w:b/>
              </w:rPr>
            </w:pPr>
            <w:moveFrom w:id="634" w:author="dugalh" w:date="2018-07-27T21:43:00Z">
              <w:r w:rsidRPr="00B44B64" w:rsidDel="00FF0829">
                <w:rPr>
                  <w:rFonts w:cs="Arial"/>
                </w:rPr>
                <w:t>3</w:t>
              </w:r>
            </w:moveFrom>
          </w:p>
        </w:tc>
        <w:tc>
          <w:tcPr>
            <w:tcW w:w="0" w:type="auto"/>
            <w:tcBorders>
              <w:top w:val="nil"/>
              <w:bottom w:val="single" w:sz="12" w:space="0" w:color="000000" w:themeColor="text1"/>
            </w:tcBorders>
          </w:tcPr>
          <w:p w14:paraId="0CB72919" w14:textId="552073DC" w:rsidR="00D61588" w:rsidRPr="00B44B64" w:rsidDel="00FF0829" w:rsidRDefault="00D61588" w:rsidP="001239FB">
            <w:pPr>
              <w:rPr>
                <w:moveFrom w:id="635" w:author="dugalh" w:date="2018-07-27T21:43:00Z"/>
                <w:sz w:val="16"/>
              </w:rPr>
            </w:pPr>
          </w:p>
        </w:tc>
        <w:tc>
          <w:tcPr>
            <w:tcW w:w="0" w:type="auto"/>
            <w:tcBorders>
              <w:top w:val="nil"/>
              <w:bottom w:val="single" w:sz="12" w:space="0" w:color="000000" w:themeColor="text1"/>
            </w:tcBorders>
          </w:tcPr>
          <w:p w14:paraId="69B0668B" w14:textId="5909A81F" w:rsidR="00D61588" w:rsidRPr="00B44B64" w:rsidDel="00FF0829" w:rsidRDefault="00D61588" w:rsidP="001239FB">
            <w:pPr>
              <w:rPr>
                <w:moveFrom w:id="636" w:author="dugalh" w:date="2018-07-27T21:43:00Z"/>
                <w:sz w:val="16"/>
              </w:rPr>
            </w:pPr>
          </w:p>
        </w:tc>
        <w:tc>
          <w:tcPr>
            <w:tcW w:w="0" w:type="auto"/>
            <w:tcBorders>
              <w:top w:val="nil"/>
              <w:bottom w:val="single" w:sz="12" w:space="0" w:color="000000" w:themeColor="text1"/>
            </w:tcBorders>
          </w:tcPr>
          <w:p w14:paraId="2F5AC0C2" w14:textId="62838800" w:rsidR="00D61588" w:rsidRPr="00B44B64" w:rsidDel="00FF0829" w:rsidRDefault="00D61588" w:rsidP="001239FB">
            <w:pPr>
              <w:rPr>
                <w:moveFrom w:id="637" w:author="dugalh" w:date="2018-07-27T21:43:00Z"/>
                <w:sz w:val="16"/>
              </w:rPr>
            </w:pPr>
            <w:moveFrom w:id="638" w:author="dugalh" w:date="2018-07-27T21:43:00Z">
              <w:r w:rsidRPr="00B44B64" w:rsidDel="00FF0829">
                <w:rPr>
                  <w:sz w:val="16"/>
                </w:rPr>
                <w:t>Severe</w:t>
              </w:r>
            </w:moveFrom>
          </w:p>
        </w:tc>
        <w:tc>
          <w:tcPr>
            <w:tcW w:w="0" w:type="auto"/>
            <w:tcBorders>
              <w:top w:val="nil"/>
              <w:bottom w:val="single" w:sz="12" w:space="0" w:color="000000" w:themeColor="text1"/>
            </w:tcBorders>
          </w:tcPr>
          <w:p w14:paraId="47A19949" w14:textId="438AC8FA" w:rsidR="00D61588" w:rsidRPr="00B44B64" w:rsidDel="00FF0829" w:rsidRDefault="00D61588" w:rsidP="001239FB">
            <w:pPr>
              <w:jc w:val="right"/>
              <w:rPr>
                <w:moveFrom w:id="639" w:author="dugalh" w:date="2018-07-27T21:43:00Z"/>
                <w:sz w:val="16"/>
              </w:rPr>
            </w:pPr>
            <w:moveFrom w:id="640" w:author="dugalh" w:date="2018-07-27T21:43:00Z">
              <w:r w:rsidRPr="00B44B64" w:rsidDel="00FF0829">
                <w:rPr>
                  <w:rFonts w:cs="Arial"/>
                  <w:sz w:val="16"/>
                  <w:szCs w:val="16"/>
                </w:rPr>
                <w:t>0.</w:t>
              </w:r>
              <w:r w:rsidRPr="00B44B64" w:rsidDel="00FF0829">
                <w:rPr>
                  <w:sz w:val="16"/>
                </w:rPr>
                <w:t>0</w:t>
              </w:r>
            </w:moveFrom>
          </w:p>
        </w:tc>
      </w:tr>
    </w:tbl>
    <w:p w14:paraId="2B8E953F" w14:textId="28DE093A" w:rsidR="00D61588" w:rsidRPr="00B44B64" w:rsidDel="00FF0829" w:rsidRDefault="00D61588" w:rsidP="001239FB">
      <w:pPr>
        <w:keepNext/>
        <w:keepLines/>
        <w:rPr>
          <w:moveFrom w:id="641" w:author="dugalh" w:date="2018-07-27T21:43:00Z"/>
        </w:rPr>
      </w:pPr>
    </w:p>
    <w:p w14:paraId="18004DAF" w14:textId="6914ACD7" w:rsidR="00D61588" w:rsidRPr="00B44B64" w:rsidDel="00FF0829" w:rsidRDefault="00D61588" w:rsidP="00D61588">
      <w:pPr>
        <w:rPr>
          <w:moveFrom w:id="642" w:author="dugalh" w:date="2018-07-27T21:43:00Z"/>
        </w:rPr>
      </w:pPr>
    </w:p>
    <w:p w14:paraId="5EB0E41A" w14:textId="47C83AFC" w:rsidR="00D61588" w:rsidRPr="00B44B64" w:rsidDel="00FF0829" w:rsidRDefault="00D9072B" w:rsidP="00490894">
      <w:pPr>
        <w:jc w:val="center"/>
        <w:rPr>
          <w:moveFrom w:id="643" w:author="dugalh" w:date="2018-07-27T21:43:00Z"/>
        </w:rPr>
      </w:pPr>
      <w:moveFrom w:id="644" w:author="dugalh" w:date="2018-07-27T21:43:00Z">
        <w:r w:rsidRPr="00B44B64" w:rsidDel="00FF0829">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From>
    </w:p>
    <w:p w14:paraId="09A83F08" w14:textId="2991F78C" w:rsidR="000059AA" w:rsidRPr="00B44B64" w:rsidDel="00FF0829" w:rsidRDefault="00D61588" w:rsidP="00490894">
      <w:pPr>
        <w:pStyle w:val="Caption"/>
        <w:jc w:val="center"/>
        <w:rPr>
          <w:moveFrom w:id="645" w:author="dugalh" w:date="2018-07-27T21:43:00Z"/>
        </w:rPr>
      </w:pPr>
      <w:bookmarkStart w:id="646" w:name="_Toc394582257"/>
      <w:bookmarkStart w:id="647" w:name="_Toc448324366"/>
      <w:bookmarkStart w:id="648" w:name="_Ref392343684"/>
      <w:moveFrom w:id="649" w:author="dugalh" w:date="2018-07-27T21:43:00Z">
        <w:r w:rsidRPr="00B44B64" w:rsidDel="00FF0829">
          <w:rPr>
            <w:lang w:eastAsia="en-ZA"/>
          </w:rPr>
          <w:t>Fig</w:t>
        </w:r>
        <w:r w:rsidR="00490894" w:rsidDel="00FF0829">
          <w:rPr>
            <w:lang w:eastAsia="en-ZA"/>
          </w:rPr>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4</w:t>
        </w:r>
        <w:r w:rsidR="00F4774D" w:rsidRPr="00B44B64" w:rsidDel="00FF0829">
          <w:fldChar w:fldCharType="end"/>
        </w:r>
        <w:bookmarkEnd w:id="648"/>
        <w:r w:rsidRPr="00B44B64" w:rsidDel="00FF0829">
          <w:t xml:space="preserve">  </w:t>
        </w:r>
        <w:r w:rsidRPr="00490894" w:rsidDel="00FF0829">
          <w:rPr>
            <w:b w:val="0"/>
          </w:rPr>
          <w:t xml:space="preserve">Matjiesvlei2 </w:t>
        </w:r>
        <w:r w:rsidR="00F8201B" w:rsidRPr="00490894" w:rsidDel="00FF0829">
          <w:rPr>
            <w:b w:val="0"/>
          </w:rPr>
          <w:t>canopy</w:t>
        </w:r>
        <w:r w:rsidR="00FA2071" w:rsidRPr="00490894" w:rsidDel="00FF0829">
          <w:rPr>
            <w:b w:val="0"/>
          </w:rPr>
          <w:t>-</w:t>
        </w:r>
        <w:r w:rsidR="00F8201B" w:rsidRPr="00490894" w:rsidDel="00FF0829">
          <w:rPr>
            <w:b w:val="0"/>
          </w:rPr>
          <w:t xml:space="preserve">cover </w:t>
        </w:r>
        <w:r w:rsidRPr="00490894" w:rsidDel="00FF0829">
          <w:rPr>
            <w:b w:val="0"/>
          </w:rPr>
          <w:t>ground truth site</w:t>
        </w:r>
        <w:bookmarkEnd w:id="646"/>
        <w:bookmarkEnd w:id="647"/>
      </w:moveFrom>
    </w:p>
    <w:p w14:paraId="432B95C2" w14:textId="749387AD" w:rsidR="00D61588" w:rsidDel="00FF0829" w:rsidRDefault="00D61588" w:rsidP="00F4774D">
      <w:pPr>
        <w:pStyle w:val="Caption"/>
        <w:rPr>
          <w:moveFrom w:id="650" w:author="dugalh" w:date="2018-07-27T21:43:00Z"/>
        </w:rPr>
      </w:pPr>
    </w:p>
    <w:p w14:paraId="577A4546" w14:textId="5AC8E0BF" w:rsidR="00CA517C" w:rsidRPr="00CA517C" w:rsidDel="00FF0829" w:rsidRDefault="00CA517C" w:rsidP="00CA517C">
      <w:pPr>
        <w:rPr>
          <w:moveFrom w:id="651" w:author="dugalh" w:date="2018-07-27T21:43:00Z"/>
        </w:rPr>
      </w:pPr>
    </w:p>
    <w:p w14:paraId="6D2437D9" w14:textId="5BB1CC0B" w:rsidR="00D61588" w:rsidRPr="00B44B64" w:rsidDel="00FF0829" w:rsidRDefault="008F22FC" w:rsidP="00361B48">
      <w:pPr>
        <w:pStyle w:val="BodyTextIndented"/>
        <w:rPr>
          <w:moveFrom w:id="652" w:author="dugalh" w:date="2018-07-27T21:43:00Z"/>
        </w:rPr>
      </w:pPr>
      <w:moveFrom w:id="653" w:author="dugalh" w:date="2018-07-27T21:43:00Z">
        <w:r w:rsidRPr="00B44B64" w:rsidDel="00FF0829">
          <w:t>For the second dataset, a</w:t>
        </w:r>
        <w:r w:rsidR="00D61588" w:rsidRPr="00B44B64" w:rsidDel="00FF0829">
          <w:t xml:space="preserve"> label</w:t>
        </w:r>
        <w:r w:rsidR="000B7347" w:rsidRPr="00B44B64" w:rsidDel="00FF0829">
          <w:t>ing</w:t>
        </w:r>
        <w:r w:rsidR="00D61588" w:rsidRPr="00B44B64" w:rsidDel="00FF0829">
          <w:t xml:space="preserve"> scheme of three classes </w:t>
        </w:r>
        <w:r w:rsidR="00000CC8" w:rsidRPr="00B44B64" w:rsidDel="00FF0829">
          <w:t>was</w:t>
        </w:r>
        <w:r w:rsidR="00916A1A" w:rsidRPr="00B44B64" w:rsidDel="00FF0829">
          <w:t xml:space="preserve"> adopted </w:t>
        </w:r>
        <w:r w:rsidR="00D61588" w:rsidRPr="00B44B64" w:rsidDel="00FF0829">
          <w:t xml:space="preserve">as described in </w:t>
        </w:r>
        <w:r w:rsidR="0021590B" w:rsidDel="00FF0829">
          <w:fldChar w:fldCharType="begin"/>
        </w:r>
        <w:r w:rsidR="0021590B" w:rsidDel="00FF0829">
          <w:instrText xml:space="preserve"> REF _Ref506921968 \h </w:instrText>
        </w:r>
        <w:r w:rsidR="00361B48" w:rsidDel="00FF0829">
          <w:instrText xml:space="preserve"> \* MERGEFORMAT </w:instrText>
        </w:r>
        <w:r w:rsidR="0021590B" w:rsidDel="00FF0829">
          <w:fldChar w:fldCharType="separate"/>
        </w:r>
        <w:r w:rsidR="00B31736" w:rsidRPr="00B44B64" w:rsidDel="00FF0829">
          <w:t xml:space="preserve">Table </w:t>
        </w:r>
        <w:r w:rsidR="00B31736" w:rsidDel="00FF0829">
          <w:rPr>
            <w:noProof/>
          </w:rPr>
          <w:t>2</w:t>
        </w:r>
        <w:r w:rsidR="0021590B" w:rsidDel="00FF0829">
          <w:fldChar w:fldCharType="end"/>
        </w:r>
        <w:r w:rsidR="00D61588" w:rsidRPr="00B44B64" w:rsidDel="00FF0829">
          <w:t>.  While canopy</w:t>
        </w:r>
        <w:r w:rsidR="00FA2071" w:rsidRPr="00B44B64" w:rsidDel="00FF0829">
          <w:t>-cover</w:t>
        </w:r>
        <w:r w:rsidR="00D61588" w:rsidRPr="00B44B64" w:rsidDel="00FF0829">
          <w:t xml:space="preserve"> mapping is in essence a </w:t>
        </w:r>
        <w:r w:rsidR="00745C69" w:rsidRPr="00B44B64" w:rsidDel="00FF0829">
          <w:t>two-class</w:t>
        </w:r>
        <w:r w:rsidR="00D61588" w:rsidRPr="00B44B64" w:rsidDel="00FF0829">
          <w:t xml:space="preserve"> problem (</w:t>
        </w:r>
        <w:r w:rsidR="009978D1" w:rsidRPr="00B44B64" w:rsidDel="00FF0829">
          <w:t>s</w:t>
        </w:r>
        <w:r w:rsidR="0084644E" w:rsidRPr="00B44B64" w:rsidDel="00FF0829">
          <w:t>pekboom</w:t>
        </w:r>
        <w:r w:rsidR="00D61588" w:rsidRPr="00B44B64" w:rsidDel="00FF0829">
          <w:t xml:space="preserve"> and everything else), the addition of </w:t>
        </w:r>
        <w:r w:rsidR="00000CC8" w:rsidRPr="00B44B64" w:rsidDel="00FF0829">
          <w:t xml:space="preserve">a </w:t>
        </w:r>
        <w:r w:rsidR="00D61588" w:rsidRPr="00B44B64" w:rsidDel="00FF0829">
          <w:t>third class</w:t>
        </w:r>
        <w:r w:rsidR="00000CC8" w:rsidRPr="00B44B64" w:rsidDel="00FF0829">
          <w:t>, label</w:t>
        </w:r>
        <w:r w:rsidR="000B7347" w:rsidRPr="00B44B64" w:rsidDel="00FF0829">
          <w:t>ed</w:t>
        </w:r>
        <w:r w:rsidR="00000CC8" w:rsidRPr="00B44B64" w:rsidDel="00FF0829">
          <w:t xml:space="preserve"> as </w:t>
        </w:r>
        <w:r w:rsidR="007F44C9" w:rsidRPr="00B44B64" w:rsidDel="00FF0829">
          <w:t>t</w:t>
        </w:r>
        <w:r w:rsidR="00000CC8" w:rsidRPr="00B44B64" w:rsidDel="00FF0829">
          <w:t>re</w:t>
        </w:r>
        <w:r w:rsidR="002C1203" w:rsidRPr="00B44B64" w:rsidDel="00FF0829">
          <w:t>e</w:t>
        </w:r>
        <w:r w:rsidR="00000CC8" w:rsidRPr="00B44B64" w:rsidDel="00FF0829">
          <w:t>,</w:t>
        </w:r>
        <w:r w:rsidR="00D61588" w:rsidRPr="00B44B64" w:rsidDel="00FF0829">
          <w:t xml:space="preserve"> </w:t>
        </w:r>
        <w:r w:rsidR="008E7D39" w:rsidRPr="00B44B64" w:rsidDel="00FF0829">
          <w:t>was beneficial</w:t>
        </w:r>
        <w:r w:rsidR="00D61588" w:rsidRPr="00B44B64" w:rsidDel="00FF0829">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rsidDel="00FF0829">
          <w:lastRenderedPageBreak/>
          <w:t>correctly</w:t>
        </w:r>
        <w:r w:rsidR="00A463C7" w:rsidRPr="00B44B64" w:rsidDel="00FF0829">
          <w:t>.</w:t>
        </w:r>
        <w:r w:rsidR="00D61588" w:rsidRPr="00B44B64" w:rsidDel="00FF0829">
          <w:fldChar w:fldCharType="begin" w:fldLock="1"/>
        </w:r>
        <w:r w:rsidR="002D4FE5" w:rsidDel="00FF08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00D61588" w:rsidRPr="00B44B64" w:rsidDel="00FF0829">
          <w:fldChar w:fldCharType="separate"/>
        </w:r>
        <w:r w:rsidR="002D4FE5" w:rsidRPr="002D4FE5" w:rsidDel="00FF0829">
          <w:rPr>
            <w:noProof/>
            <w:vertAlign w:val="superscript"/>
          </w:rPr>
          <w:t>35</w:t>
        </w:r>
        <w:r w:rsidR="00D61588" w:rsidRPr="00B44B64" w:rsidDel="00FF0829">
          <w:fldChar w:fldCharType="end"/>
        </w:r>
        <w:r w:rsidR="00D61588" w:rsidRPr="00B44B64" w:rsidDel="00FF0829">
          <w:t xml:space="preserve">  </w:t>
        </w:r>
        <w:r w:rsidR="00A463C7" w:rsidRPr="00B44B64" w:rsidDel="00FF0829">
          <w:t>S</w:t>
        </w:r>
        <w:r w:rsidR="007F44C9" w:rsidRPr="00B44B64" w:rsidDel="00FF0829">
          <w:t xml:space="preserve">pekboom and trees have similar spectral and textural features, making a </w:t>
        </w:r>
        <w:r w:rsidR="00D61588" w:rsidRPr="00B44B64" w:rsidDel="00FF0829">
          <w:t xml:space="preserve">differentiation </w:t>
        </w:r>
        <w:r w:rsidR="007F44C9" w:rsidRPr="00B44B64" w:rsidDel="00FF0829">
          <w:t>between them</w:t>
        </w:r>
        <w:r w:rsidR="00D61588" w:rsidRPr="00B44B64" w:rsidDel="00FF0829">
          <w:t xml:space="preserve"> a particularly challenging part of the problem.  Thus</w:t>
        </w:r>
        <w:r w:rsidR="007F44C9" w:rsidRPr="00B44B64" w:rsidDel="00FF0829">
          <w:t>,</w:t>
        </w:r>
        <w:r w:rsidR="00D61588" w:rsidRPr="00B44B64" w:rsidDel="00FF0829">
          <w:t xml:space="preserve"> the addition of the </w:t>
        </w:r>
        <w:r w:rsidR="007F44C9" w:rsidRPr="00B44B64" w:rsidDel="00FF0829">
          <w:t>t</w:t>
        </w:r>
        <w:r w:rsidR="00D61588" w:rsidRPr="00B44B64" w:rsidDel="00FF0829">
          <w:t>ree class is useful, as it allow</w:t>
        </w:r>
        <w:r w:rsidR="00FB627B" w:rsidRPr="00B44B64" w:rsidDel="00FF0829">
          <w:t>ed</w:t>
        </w:r>
        <w:r w:rsidR="00D61588" w:rsidRPr="00B44B64" w:rsidDel="00FF0829">
          <w:t xml:space="preserve"> control over the classification accuracy of trees relative to the other classes.  </w:t>
        </w:r>
        <w:r w:rsidR="00D32509" w:rsidRPr="00B44B64" w:rsidDel="00FF0829">
          <w:t xml:space="preserve">The size of the </w:t>
        </w:r>
        <w:r w:rsidR="007F44C9" w:rsidRPr="00B44B64" w:rsidDel="00FF0829">
          <w:t>b</w:t>
        </w:r>
        <w:r w:rsidR="00D32509" w:rsidRPr="00B44B64" w:rsidDel="00FF0829">
          <w:t xml:space="preserve">ackground class was reduced to be the same as the </w:t>
        </w:r>
        <w:r w:rsidR="007F44C9" w:rsidRPr="00B44B64" w:rsidDel="00FF0829">
          <w:t>s</w:t>
        </w:r>
        <w:r w:rsidR="00D32509" w:rsidRPr="00B44B64" w:rsidDel="00FF0829">
          <w:t xml:space="preserve">pekboom class by taking a random subsample.  This was done to expedite classifier training times.  </w:t>
        </w:r>
      </w:moveFrom>
    </w:p>
    <w:p w14:paraId="41878D9B" w14:textId="47A7CD8E" w:rsidR="00F8201B" w:rsidRPr="00CA517C" w:rsidDel="00FF0829" w:rsidRDefault="00F8201B" w:rsidP="00CA517C">
      <w:pPr>
        <w:pStyle w:val="Caption"/>
        <w:keepNext/>
        <w:keepLines/>
        <w:jc w:val="center"/>
        <w:rPr>
          <w:moveFrom w:id="654" w:author="dugalh" w:date="2018-07-27T21:43:00Z"/>
          <w:b w:val="0"/>
        </w:rPr>
      </w:pPr>
      <w:bookmarkStart w:id="655" w:name="_Ref506921968"/>
      <w:moveFrom w:id="656" w:author="dugalh" w:date="2018-07-27T21:43:00Z">
        <w:r w:rsidRPr="00B44B64" w:rsidDel="00FF0829">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2</w:t>
        </w:r>
        <w:r w:rsidRPr="00B44B64" w:rsidDel="00FF0829">
          <w:fldChar w:fldCharType="end"/>
        </w:r>
        <w:bookmarkEnd w:id="655"/>
        <w:r w:rsidRPr="00CA517C" w:rsidDel="00FF0829">
          <w:rPr>
            <w:b w:val="0"/>
          </w:rPr>
          <w:t xml:space="preserve">   Class descriptions</w:t>
        </w:r>
      </w:moveFrom>
    </w:p>
    <w:tbl>
      <w:tblPr>
        <w:tblStyle w:val="MyThesisTable"/>
        <w:tblW w:w="0" w:type="auto"/>
        <w:jc w:val="center"/>
        <w:tblLook w:val="01E0" w:firstRow="1" w:lastRow="1" w:firstColumn="1" w:lastColumn="1" w:noHBand="0" w:noVBand="0"/>
      </w:tblPr>
      <w:tblGrid>
        <w:gridCol w:w="1338"/>
        <w:gridCol w:w="7688"/>
      </w:tblGrid>
      <w:tr w:rsidR="00F8201B" w:rsidRPr="00B44B64" w:rsidDel="00FF0829" w14:paraId="51E21FC5" w14:textId="39A5E6A2"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5E6BE8E" w:rsidR="00F8201B" w:rsidRPr="00B44B64" w:rsidDel="00FF0829" w:rsidRDefault="00F8201B" w:rsidP="000F603E">
            <w:pPr>
              <w:pStyle w:val="1TableText"/>
              <w:tabs>
                <w:tab w:val="num" w:pos="993"/>
              </w:tabs>
              <w:jc w:val="center"/>
              <w:rPr>
                <w:moveFrom w:id="657" w:author="dugalh" w:date="2018-07-27T21:43:00Z"/>
              </w:rPr>
            </w:pPr>
            <w:moveFrom w:id="658" w:author="dugalh" w:date="2018-07-27T21:43:00Z">
              <w:r w:rsidRPr="00B44B64" w:rsidDel="00FF0829">
                <w:t>Class Name</w:t>
              </w:r>
            </w:moveFrom>
          </w:p>
        </w:tc>
        <w:tc>
          <w:tcPr>
            <w:tcW w:w="7873" w:type="dxa"/>
          </w:tcPr>
          <w:p w14:paraId="0AA40861" w14:textId="302940C1" w:rsidR="00F8201B" w:rsidRPr="00B44B64" w:rsidDel="00FF0829" w:rsidRDefault="00F8201B" w:rsidP="000F603E">
            <w:pPr>
              <w:pStyle w:val="1TableText"/>
              <w:tabs>
                <w:tab w:val="num" w:pos="993"/>
              </w:tabs>
              <w:rPr>
                <w:moveFrom w:id="659" w:author="dugalh" w:date="2018-07-27T21:43:00Z"/>
              </w:rPr>
            </w:pPr>
            <w:moveFrom w:id="660" w:author="dugalh" w:date="2018-07-27T21:43:00Z">
              <w:r w:rsidRPr="00B44B64" w:rsidDel="00FF0829">
                <w:t>Description</w:t>
              </w:r>
            </w:moveFrom>
          </w:p>
        </w:tc>
      </w:tr>
      <w:tr w:rsidR="00F8201B" w:rsidRPr="00B44B64" w:rsidDel="00FF0829" w14:paraId="196F3DDF" w14:textId="4324AEA9" w:rsidTr="00CA517C">
        <w:trPr>
          <w:jc w:val="center"/>
        </w:trPr>
        <w:tc>
          <w:tcPr>
            <w:tcW w:w="1346" w:type="dxa"/>
          </w:tcPr>
          <w:p w14:paraId="6AE99AAF" w14:textId="2C8DA95F" w:rsidR="00F8201B" w:rsidRPr="00B44B64" w:rsidDel="00FF0829" w:rsidRDefault="00F8201B" w:rsidP="000F603E">
            <w:pPr>
              <w:pStyle w:val="1TableText"/>
              <w:tabs>
                <w:tab w:val="num" w:pos="993"/>
              </w:tabs>
              <w:jc w:val="center"/>
              <w:rPr>
                <w:moveFrom w:id="661" w:author="dugalh" w:date="2018-07-27T21:43:00Z"/>
              </w:rPr>
            </w:pPr>
            <w:moveFrom w:id="662" w:author="dugalh" w:date="2018-07-27T21:43:00Z">
              <w:r w:rsidRPr="00B44B64" w:rsidDel="00FF0829">
                <w:t>Spekboom</w:t>
              </w:r>
            </w:moveFrom>
          </w:p>
        </w:tc>
        <w:tc>
          <w:tcPr>
            <w:tcW w:w="7873" w:type="dxa"/>
          </w:tcPr>
          <w:p w14:paraId="1EE02EC7" w14:textId="2093049D" w:rsidR="00F8201B" w:rsidRPr="00B44B64" w:rsidDel="00FF0829" w:rsidRDefault="00F8201B" w:rsidP="000F603E">
            <w:pPr>
              <w:pStyle w:val="1TableText"/>
              <w:tabs>
                <w:tab w:val="num" w:pos="993"/>
              </w:tabs>
              <w:rPr>
                <w:moveFrom w:id="663" w:author="dugalh" w:date="2018-07-27T21:43:00Z"/>
                <w:i/>
              </w:rPr>
            </w:pPr>
            <w:moveFrom w:id="664" w:author="dugalh" w:date="2018-07-27T21:43:00Z">
              <w:r w:rsidRPr="00B44B64" w:rsidDel="00FF0829">
                <w:t>Spekboom</w:t>
              </w:r>
            </w:moveFrom>
          </w:p>
        </w:tc>
      </w:tr>
      <w:tr w:rsidR="00F8201B" w:rsidRPr="00B44B64" w:rsidDel="00FF0829" w14:paraId="17C31421" w14:textId="4AE5524E" w:rsidTr="00CA517C">
        <w:trPr>
          <w:jc w:val="center"/>
        </w:trPr>
        <w:tc>
          <w:tcPr>
            <w:tcW w:w="1346" w:type="dxa"/>
          </w:tcPr>
          <w:p w14:paraId="5BA5429E" w14:textId="714D6900" w:rsidR="00F8201B" w:rsidRPr="00B44B64" w:rsidDel="00FF0829" w:rsidRDefault="00F8201B" w:rsidP="000F603E">
            <w:pPr>
              <w:pStyle w:val="1TableText"/>
              <w:tabs>
                <w:tab w:val="num" w:pos="993"/>
              </w:tabs>
              <w:jc w:val="center"/>
              <w:rPr>
                <w:moveFrom w:id="665" w:author="dugalh" w:date="2018-07-27T21:43:00Z"/>
              </w:rPr>
            </w:pPr>
            <w:moveFrom w:id="666" w:author="dugalh" w:date="2018-07-27T21:43:00Z">
              <w:r w:rsidRPr="00B44B64" w:rsidDel="00FF0829">
                <w:t>Tree</w:t>
              </w:r>
            </w:moveFrom>
          </w:p>
        </w:tc>
        <w:tc>
          <w:tcPr>
            <w:tcW w:w="7873" w:type="dxa"/>
          </w:tcPr>
          <w:p w14:paraId="6DF9807C" w14:textId="6FEF5037" w:rsidR="00F8201B" w:rsidRPr="00B44B64" w:rsidDel="00FF0829" w:rsidRDefault="00F8201B" w:rsidP="000F603E">
            <w:pPr>
              <w:pStyle w:val="1TableText"/>
              <w:tabs>
                <w:tab w:val="num" w:pos="993"/>
              </w:tabs>
              <w:rPr>
                <w:moveFrom w:id="667" w:author="dugalh" w:date="2018-07-27T21:43:00Z"/>
              </w:rPr>
            </w:pPr>
            <w:moveFrom w:id="668" w:author="dugalh" w:date="2018-07-27T21:43:00Z">
              <w:r w:rsidRPr="00B44B64" w:rsidDel="00FF0829">
                <w:t>Any recogni</w:t>
              </w:r>
              <w:r w:rsidR="000B7347" w:rsidRPr="00B44B64" w:rsidDel="00FF0829">
                <w:t>z</w:t>
              </w:r>
              <w:r w:rsidRPr="00B44B64" w:rsidDel="00FF0829">
                <w:t xml:space="preserve">able tree other than </w:t>
              </w:r>
              <w:r w:rsidR="007F44C9" w:rsidRPr="00B44B64" w:rsidDel="00FF0829">
                <w:t>s</w:t>
              </w:r>
              <w:r w:rsidRPr="00B44B64" w:rsidDel="00FF0829">
                <w:t xml:space="preserve">pekboom, but especially the darker </w:t>
              </w:r>
              <w:r w:rsidRPr="00B44B64" w:rsidDel="00FF0829">
                <w:rPr>
                  <w:i/>
                </w:rPr>
                <w:t>Euclea</w:t>
              </w:r>
              <w:r w:rsidRPr="00B44B64" w:rsidDel="00FF0829">
                <w:t xml:space="preserve"> and </w:t>
              </w:r>
              <w:r w:rsidRPr="00B44B64" w:rsidDel="00FF0829">
                <w:rPr>
                  <w:i/>
                </w:rPr>
                <w:t>Pappea</w:t>
              </w:r>
              <w:r w:rsidRPr="00B44B64" w:rsidDel="00FF0829">
                <w:t xml:space="preserve"> trees commonly found intermingled in stands of </w:t>
              </w:r>
              <w:r w:rsidR="007F44C9" w:rsidRPr="00B44B64" w:rsidDel="00FF0829">
                <w:t>s</w:t>
              </w:r>
              <w:r w:rsidRPr="00B44B64" w:rsidDel="00FF0829">
                <w:t>pekboom</w:t>
              </w:r>
            </w:moveFrom>
          </w:p>
        </w:tc>
      </w:tr>
      <w:tr w:rsidR="00F8201B" w:rsidRPr="00B44B64" w:rsidDel="00FF0829" w14:paraId="07DDF2D0" w14:textId="286B8974" w:rsidTr="00CA517C">
        <w:trPr>
          <w:jc w:val="center"/>
        </w:trPr>
        <w:tc>
          <w:tcPr>
            <w:tcW w:w="1346" w:type="dxa"/>
          </w:tcPr>
          <w:p w14:paraId="31E7EBDD" w14:textId="5A934BC8" w:rsidR="00F8201B" w:rsidRPr="00B44B64" w:rsidDel="00FF0829" w:rsidRDefault="00F8201B" w:rsidP="000F603E">
            <w:pPr>
              <w:pStyle w:val="1TableText"/>
              <w:tabs>
                <w:tab w:val="num" w:pos="993"/>
              </w:tabs>
              <w:jc w:val="center"/>
              <w:rPr>
                <w:moveFrom w:id="669" w:author="dugalh" w:date="2018-07-27T21:43:00Z"/>
              </w:rPr>
            </w:pPr>
            <w:moveFrom w:id="670" w:author="dugalh" w:date="2018-07-27T21:43:00Z">
              <w:r w:rsidRPr="00B44B64" w:rsidDel="00FF0829">
                <w:t>Background</w:t>
              </w:r>
            </w:moveFrom>
          </w:p>
        </w:tc>
        <w:tc>
          <w:tcPr>
            <w:tcW w:w="7873" w:type="dxa"/>
          </w:tcPr>
          <w:p w14:paraId="295047C4" w14:textId="5FCF2281" w:rsidR="00F8201B" w:rsidRPr="00B44B64" w:rsidDel="00FF0829" w:rsidRDefault="00F8201B" w:rsidP="000F603E">
            <w:pPr>
              <w:pStyle w:val="1TableText"/>
              <w:tabs>
                <w:tab w:val="num" w:pos="993"/>
              </w:tabs>
              <w:rPr>
                <w:moveFrom w:id="671" w:author="dugalh" w:date="2018-07-27T21:43:00Z"/>
              </w:rPr>
            </w:pPr>
            <w:moveFrom w:id="672" w:author="dugalh" w:date="2018-07-27T21:43:00Z">
              <w:r w:rsidRPr="00B44B64" w:rsidDel="00FF0829">
                <w:t>Bare ground, small shrubs, herbs and anything else not included in the first two classes</w:t>
              </w:r>
            </w:moveFrom>
          </w:p>
        </w:tc>
      </w:tr>
    </w:tbl>
    <w:p w14:paraId="7E0E1D27" w14:textId="4084F1C5" w:rsidR="00F8201B" w:rsidRPr="00B44B64" w:rsidDel="00FF0829" w:rsidRDefault="00F8201B" w:rsidP="00D61588">
      <w:pPr>
        <w:spacing w:line="360" w:lineRule="auto"/>
        <w:jc w:val="both"/>
        <w:rPr>
          <w:moveFrom w:id="673" w:author="dugalh" w:date="2018-07-27T21:43:00Z"/>
        </w:rPr>
      </w:pPr>
    </w:p>
    <w:p w14:paraId="217F7A91" w14:textId="7A21EA00" w:rsidR="00D61588" w:rsidRPr="00B44B64" w:rsidDel="00FF0829" w:rsidRDefault="001E6DC0" w:rsidP="00A76FA9">
      <w:pPr>
        <w:pStyle w:val="BodyText"/>
        <w:rPr>
          <w:moveFrom w:id="674" w:author="dugalh" w:date="2018-07-27T21:43:00Z"/>
        </w:rPr>
      </w:pPr>
      <w:moveFrom w:id="675" w:author="dugalh" w:date="2018-07-27T21:43:00Z">
        <w:r w:rsidRPr="00B44B64" w:rsidDel="00FF0829">
          <w:t>Due to the small 0.5</w:t>
        </w:r>
        <w:r w:rsidR="007F44C9" w:rsidRPr="00B44B64" w:rsidDel="00FF0829">
          <w:t xml:space="preserve"> </w:t>
        </w:r>
        <w:r w:rsidRPr="00B44B64" w:rsidDel="00FF0829">
          <w:t xml:space="preserve">m pixel size, limited DGPS and image spatial accuracy, dense vegetation growth and rugged terrain, it was not practical to obtain per-pixel class labels by in situ observation.  </w:t>
        </w:r>
        <w:r w:rsidR="00BB1598" w:rsidRPr="00B44B64" w:rsidDel="00FF0829">
          <w:t xml:space="preserve">Per-pixel </w:t>
        </w:r>
        <w:r w:rsidR="008F22FC" w:rsidRPr="00B44B64" w:rsidDel="00FF0829">
          <w:t xml:space="preserve">class labels for the second dataset were </w:t>
        </w:r>
        <w:r w:rsidRPr="00B44B64" w:rsidDel="00FF0829">
          <w:t xml:space="preserve">therefore </w:t>
        </w:r>
        <w:r w:rsidR="00D61588" w:rsidRPr="00B44B64" w:rsidDel="00FF0829">
          <w:t xml:space="preserve">obtained by visual discrimination and </w:t>
        </w:r>
        <w:r w:rsidR="007F44C9" w:rsidRPr="00B44B64" w:rsidDel="00FF0829">
          <w:t xml:space="preserve">the </w:t>
        </w:r>
        <w:r w:rsidR="00D61588" w:rsidRPr="00B44B64" w:rsidDel="00FF0829">
          <w:t>hand label</w:t>
        </w:r>
        <w:r w:rsidR="000B7347" w:rsidRPr="00B44B64" w:rsidDel="00FF0829">
          <w:t>ing</w:t>
        </w:r>
        <w:r w:rsidR="00D61588" w:rsidRPr="00B44B64" w:rsidDel="00FF0829">
          <w:t xml:space="preserve"> of images.  </w:t>
        </w:r>
        <w:r w:rsidR="002104D0" w:rsidRPr="00B44B64" w:rsidDel="00FF0829">
          <w:t xml:space="preserve">Image </w:t>
        </w:r>
        <w:r w:rsidR="00804C5F" w:rsidRPr="00B44B64" w:rsidDel="00FF0829">
          <w:t>areas</w:t>
        </w:r>
        <w:r w:rsidR="002104D0" w:rsidRPr="00B44B64" w:rsidDel="00FF0829">
          <w:t xml:space="preserve"> </w:t>
        </w:r>
        <w:r w:rsidR="00D61588" w:rsidRPr="00B44B64" w:rsidDel="00FF0829">
          <w:t xml:space="preserve">belonging to the various classes were delineated </w:t>
        </w:r>
        <w:r w:rsidR="0018013C" w:rsidRPr="00B44B64" w:rsidDel="00FF0829">
          <w:t xml:space="preserve">as </w:t>
        </w:r>
        <w:r w:rsidR="00D61588" w:rsidRPr="00B44B64" w:rsidDel="00FF0829">
          <w:t>polygons</w:t>
        </w:r>
        <w:r w:rsidR="002104D0" w:rsidRPr="00B44B64" w:rsidDel="00FF0829">
          <w:t xml:space="preserve"> in a GIS package</w:t>
        </w:r>
        <w:r w:rsidR="008F22FC" w:rsidRPr="00B44B64" w:rsidDel="00FF0829">
          <w:t>.  An example is</w:t>
        </w:r>
        <w:r w:rsidR="00D61588" w:rsidRPr="00B44B64" w:rsidDel="00FF0829">
          <w:t xml:space="preserve"> shown in </w:t>
        </w:r>
        <w:r w:rsidR="00D61588" w:rsidRPr="00B44B64" w:rsidDel="00FF0829">
          <w:fldChar w:fldCharType="begin"/>
        </w:r>
        <w:r w:rsidR="00D61588" w:rsidRPr="00B44B64" w:rsidDel="00FF0829">
          <w:instrText xml:space="preserve"> REF _Ref392445255 \h </w:instrText>
        </w:r>
        <w:r w:rsidR="007E3215" w:rsidRPr="00B44B64" w:rsidDel="00FF0829">
          <w:instrText xml:space="preserve"> \* MERGEFORMAT </w:instrText>
        </w:r>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5</w:t>
        </w:r>
        <w:r w:rsidR="00D61588" w:rsidRPr="00B44B64" w:rsidDel="00FF0829">
          <w:fldChar w:fldCharType="end"/>
        </w:r>
        <w:r w:rsidR="00D61588" w:rsidRPr="00B44B64" w:rsidDel="00FF0829">
          <w:t xml:space="preserve">.  </w:t>
        </w:r>
        <w:r w:rsidR="008F22FC" w:rsidRPr="00B44B64" w:rsidDel="00FF0829">
          <w:t xml:space="preserve">All pixels within a polygon object were assigned the same class label.  </w:t>
        </w:r>
        <w:r w:rsidR="000843A5" w:rsidRPr="00B44B64" w:rsidDel="00FF0829">
          <w:t>Polygon a</w:t>
        </w:r>
        <w:r w:rsidR="00D61588" w:rsidRPr="00B44B64" w:rsidDel="00FF0829">
          <w:t xml:space="preserve">reas were selected to encompass variability in habitat and level of degradation. </w:t>
        </w:r>
        <w:r w:rsidR="008F22FC" w:rsidRPr="00B44B64" w:rsidDel="00FF0829">
          <w:t xml:space="preserve"> </w:t>
        </w:r>
        <w:r w:rsidR="00D61588" w:rsidRPr="00B44B64" w:rsidDel="00FF0829">
          <w:t>The total number</w:t>
        </w:r>
        <w:r w:rsidR="00420505" w:rsidRPr="00B44B64" w:rsidDel="00FF0829">
          <w:t xml:space="preserve"> of</w:t>
        </w:r>
        <w:r w:rsidR="00D61588" w:rsidRPr="00B44B64" w:rsidDel="00FF0829">
          <w:t xml:space="preserve"> polygons and pixels </w:t>
        </w:r>
        <w:r w:rsidR="001F18C1" w:rsidRPr="00B44B64" w:rsidDel="00FF0829">
          <w:t>label</w:t>
        </w:r>
        <w:r w:rsidR="000B7347" w:rsidRPr="00B44B64" w:rsidDel="00FF0829">
          <w:t>ed</w:t>
        </w:r>
        <w:r w:rsidR="00D61588" w:rsidRPr="00B44B64" w:rsidDel="00FF0829">
          <w:t xml:space="preserve"> for each class is shown in </w:t>
        </w:r>
        <w:r w:rsidR="00D61588" w:rsidRPr="00B44B64" w:rsidDel="00FF0829">
          <w:fldChar w:fldCharType="begin"/>
        </w:r>
        <w:r w:rsidR="00D61588" w:rsidRPr="00B44B64" w:rsidDel="00FF0829">
          <w:instrText xml:space="preserve"> REF _Ref392530242 \h </w:instrText>
        </w:r>
        <w:r w:rsidR="007E3215" w:rsidRPr="00B44B64" w:rsidDel="00FF0829">
          <w:instrText xml:space="preserve"> \* MERGEFORMAT </w:instrText>
        </w:r>
        <w:r w:rsidR="00D61588" w:rsidRPr="00B44B64" w:rsidDel="00FF0829">
          <w:fldChar w:fldCharType="separate"/>
        </w:r>
        <w:r w:rsidR="00B31736" w:rsidRPr="00B31736" w:rsidDel="00FF0829">
          <w:t xml:space="preserve">Table </w:t>
        </w:r>
        <w:r w:rsidR="00B31736" w:rsidRPr="00B31736" w:rsidDel="00FF0829">
          <w:rPr>
            <w:noProof/>
          </w:rPr>
          <w:t>3</w:t>
        </w:r>
        <w:r w:rsidR="00D61588" w:rsidRPr="00B44B64" w:rsidDel="00FF0829">
          <w:fldChar w:fldCharType="end"/>
        </w:r>
        <w:r w:rsidR="00D61588" w:rsidRPr="00B44B64" w:rsidDel="00FF0829">
          <w:t>.  This dataset is referred to as the “</w:t>
        </w:r>
        <w:r w:rsidR="00C02B4A" w:rsidRPr="00B44B64" w:rsidDel="00FF0829">
          <w:t>label</w:t>
        </w:r>
        <w:r w:rsidR="000B7347" w:rsidRPr="00B44B64" w:rsidDel="00FF0829">
          <w:t>ed</w:t>
        </w:r>
        <w:r w:rsidR="00C02B4A" w:rsidRPr="00B44B64" w:rsidDel="00FF0829">
          <w:t xml:space="preserve"> </w:t>
        </w:r>
        <w:r w:rsidR="000245CE" w:rsidRPr="00B44B64" w:rsidDel="00FF0829">
          <w:t xml:space="preserve">pixel </w:t>
        </w:r>
        <w:r w:rsidR="00C02B4A" w:rsidRPr="00B44B64" w:rsidDel="00FF0829">
          <w:t>data</w:t>
        </w:r>
        <w:r w:rsidR="00D61588" w:rsidRPr="00B44B64" w:rsidDel="00FF0829">
          <w:t>”</w:t>
        </w:r>
        <w:r w:rsidR="00BB1598" w:rsidRPr="00B44B64" w:rsidDel="00FF0829">
          <w:t xml:space="preserve"> and was used for training and evaluating the classifier on a per-pixel basis</w:t>
        </w:r>
        <w:r w:rsidR="00D61588" w:rsidRPr="00B44B64" w:rsidDel="00FF0829">
          <w:t xml:space="preserve">. </w:t>
        </w:r>
        <w:r w:rsidR="00BB1598" w:rsidRPr="00B44B64" w:rsidDel="00FF0829">
          <w:t xml:space="preserve"> </w:t>
        </w:r>
      </w:moveFrom>
    </w:p>
    <w:p w14:paraId="328DD488" w14:textId="021AF4CB" w:rsidR="00D61588" w:rsidRPr="00B44B64" w:rsidDel="00FF0829" w:rsidRDefault="00D61588" w:rsidP="00D61588">
      <w:pPr>
        <w:spacing w:line="360" w:lineRule="auto"/>
        <w:jc w:val="both"/>
        <w:rPr>
          <w:moveFrom w:id="676" w:author="dugalh" w:date="2018-07-27T21:43:00Z"/>
        </w:rPr>
      </w:pPr>
    </w:p>
    <w:p w14:paraId="061F46AB" w14:textId="67F6A589" w:rsidR="00D61588" w:rsidRPr="00B44B64" w:rsidDel="00FF0829" w:rsidRDefault="00804C5F" w:rsidP="00CA517C">
      <w:pPr>
        <w:keepNext/>
        <w:spacing w:line="360" w:lineRule="auto"/>
        <w:jc w:val="center"/>
        <w:rPr>
          <w:moveFrom w:id="677" w:author="dugalh" w:date="2018-07-27T21:43:00Z"/>
        </w:rPr>
      </w:pPr>
      <w:moveFrom w:id="678" w:author="dugalh" w:date="2018-07-27T21:43:00Z">
        <w:r w:rsidRPr="00B44B64" w:rsidDel="00FF0829">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8F3AD0" w:rsidRPr="00804C5F" w:rsidRDefault="008F3AD0"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C82DE" id="_x0000_s1027"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76HwIAABw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" stroked="f">
                  <v:textbox style="mso-fit-shape-to-text:t" inset="0,,0">
                    <w:txbxContent>
                      <w:p w14:paraId="454C20FC" w14:textId="77777777" w:rsidR="008F3AD0" w:rsidRPr="00804C5F" w:rsidRDefault="008F3AD0"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sidDel="00FF0829">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From>
    </w:p>
    <w:p w14:paraId="78E6B8C1" w14:textId="670D6E6A" w:rsidR="00D61588" w:rsidRPr="00CA517C" w:rsidDel="00FF0829" w:rsidRDefault="00D61588" w:rsidP="00CA517C">
      <w:pPr>
        <w:pStyle w:val="Caption"/>
        <w:jc w:val="center"/>
        <w:rPr>
          <w:moveFrom w:id="679" w:author="dugalh" w:date="2018-07-27T21:43:00Z"/>
          <w:b w:val="0"/>
        </w:rPr>
      </w:pPr>
      <w:bookmarkStart w:id="680" w:name="_Toc394582258"/>
      <w:bookmarkStart w:id="681" w:name="_Toc448324367"/>
      <w:bookmarkStart w:id="682" w:name="_Ref392445255"/>
      <w:moveFrom w:id="683" w:author="dugalh" w:date="2018-07-27T21:43:00Z">
        <w:r w:rsidRPr="00B44B64" w:rsidDel="00FF0829">
          <w:t>Fig</w:t>
        </w:r>
        <w:r w:rsidR="00CA517C"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5</w:t>
        </w:r>
        <w:r w:rsidR="00F4774D" w:rsidRPr="00B44B64" w:rsidDel="00FF0829">
          <w:fldChar w:fldCharType="end"/>
        </w:r>
        <w:bookmarkEnd w:id="682"/>
        <w:r w:rsidRPr="00CA517C" w:rsidDel="00FF0829">
          <w:rPr>
            <w:b w:val="0"/>
          </w:rPr>
          <w:t xml:space="preserve">  </w:t>
        </w:r>
        <w:bookmarkEnd w:id="680"/>
        <w:bookmarkEnd w:id="681"/>
        <w:r w:rsidR="00041CA2" w:rsidRPr="00CA517C" w:rsidDel="00FF0829">
          <w:rPr>
            <w:b w:val="0"/>
          </w:rPr>
          <w:t>Example image class labels</w:t>
        </w:r>
      </w:moveFrom>
    </w:p>
    <w:p w14:paraId="464AAB84" w14:textId="0951C05D" w:rsidR="00D61588" w:rsidRPr="00B44B64" w:rsidDel="00FF0829" w:rsidRDefault="00D61588" w:rsidP="00D61588">
      <w:pPr>
        <w:spacing w:line="360" w:lineRule="auto"/>
        <w:jc w:val="both"/>
        <w:rPr>
          <w:moveFrom w:id="684" w:author="dugalh" w:date="2018-07-27T21:43:00Z"/>
        </w:rPr>
      </w:pPr>
    </w:p>
    <w:p w14:paraId="39A2B3E8" w14:textId="7B215A54" w:rsidR="00D61588" w:rsidRPr="00B44B64" w:rsidDel="00FF0829" w:rsidRDefault="00D61588" w:rsidP="00CA517C">
      <w:pPr>
        <w:pStyle w:val="1Tablecaption"/>
        <w:rPr>
          <w:moveFrom w:id="685" w:author="dugalh" w:date="2018-07-27T21:43:00Z"/>
        </w:rPr>
      </w:pPr>
      <w:bookmarkStart w:id="686" w:name="_Ref392530242"/>
      <w:bookmarkStart w:id="687" w:name="_Toc394582239"/>
      <w:bookmarkStart w:id="688" w:name="_Toc448324338"/>
      <w:moveFrom w:id="689" w:author="dugalh" w:date="2018-07-27T21:43:00Z">
        <w:r w:rsidRPr="00CA517C" w:rsidDel="00FF0829">
          <w:rPr>
            <w:b/>
          </w:rPr>
          <w:t xml:space="preserve">Table </w:t>
        </w:r>
        <w:r w:rsidR="00F4774D" w:rsidRPr="00CA517C" w:rsidDel="00FF0829">
          <w:rPr>
            <w:b/>
          </w:rPr>
          <w:fldChar w:fldCharType="begin"/>
        </w:r>
        <w:r w:rsidR="00F4774D" w:rsidRPr="00CA517C" w:rsidDel="00FF0829">
          <w:rPr>
            <w:b/>
          </w:rPr>
          <w:instrText xml:space="preserve"> SEQ Table \* ARABIC </w:instrText>
        </w:r>
        <w:r w:rsidR="00F4774D" w:rsidRPr="00CA517C" w:rsidDel="00FF0829">
          <w:rPr>
            <w:b/>
          </w:rPr>
          <w:fldChar w:fldCharType="separate"/>
        </w:r>
        <w:r w:rsidR="00B31736" w:rsidDel="00FF0829">
          <w:rPr>
            <w:b/>
            <w:noProof/>
          </w:rPr>
          <w:t>3</w:t>
        </w:r>
        <w:r w:rsidR="00F4774D" w:rsidRPr="00CA517C" w:rsidDel="00FF0829">
          <w:rPr>
            <w:b/>
          </w:rPr>
          <w:fldChar w:fldCharType="end"/>
        </w:r>
        <w:bookmarkEnd w:id="686"/>
        <w:r w:rsidRPr="00B44B64" w:rsidDel="00FF0829">
          <w:t xml:space="preserve">   </w:t>
        </w:r>
        <w:r w:rsidR="00D01883" w:rsidRPr="00B44B64" w:rsidDel="00FF0829">
          <w:t xml:space="preserve">Details of </w:t>
        </w:r>
        <w:r w:rsidR="00C02B4A" w:rsidRPr="00B44B64" w:rsidDel="00FF0829">
          <w:t>label</w:t>
        </w:r>
        <w:r w:rsidR="000B7347" w:rsidRPr="00B44B64" w:rsidDel="00FF0829">
          <w:t>ed</w:t>
        </w:r>
        <w:r w:rsidR="00C02B4A" w:rsidRPr="00B44B64" w:rsidDel="00FF0829">
          <w:t xml:space="preserve"> </w:t>
        </w:r>
        <w:r w:rsidR="00E771F6" w:rsidRPr="00B44B64" w:rsidDel="00FF0829">
          <w:t>pixel</w:t>
        </w:r>
        <w:r w:rsidRPr="00B44B64" w:rsidDel="00FF0829">
          <w:t xml:space="preserve"> </w:t>
        </w:r>
        <w:r w:rsidR="00C02B4A" w:rsidRPr="00B44B64" w:rsidDel="00FF0829">
          <w:t>data</w:t>
        </w:r>
        <w:bookmarkEnd w:id="687"/>
        <w:bookmarkEnd w:id="688"/>
      </w:moveFrom>
    </w:p>
    <w:tbl>
      <w:tblPr>
        <w:tblStyle w:val="MyThesisTable"/>
        <w:tblW w:w="0" w:type="auto"/>
        <w:jc w:val="center"/>
        <w:tblLook w:val="01E0" w:firstRow="1" w:lastRow="1" w:firstColumn="1" w:lastColumn="1" w:noHBand="0" w:noVBand="0"/>
      </w:tblPr>
      <w:tblGrid>
        <w:gridCol w:w="1124"/>
        <w:gridCol w:w="937"/>
        <w:gridCol w:w="750"/>
      </w:tblGrid>
      <w:tr w:rsidR="00D61588" w:rsidRPr="00B44B64" w:rsidDel="00FF0829" w14:paraId="3C94ADF6" w14:textId="0F246061"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2255169D" w:rsidR="00D61588" w:rsidRPr="00B44B64" w:rsidDel="00FF0829" w:rsidRDefault="00D61588" w:rsidP="00CA517C">
            <w:pPr>
              <w:pStyle w:val="1TableText"/>
              <w:tabs>
                <w:tab w:val="num" w:pos="993"/>
              </w:tabs>
              <w:jc w:val="center"/>
              <w:rPr>
                <w:moveFrom w:id="690" w:author="dugalh" w:date="2018-07-27T21:43:00Z"/>
              </w:rPr>
            </w:pPr>
            <w:moveFrom w:id="691" w:author="dugalh" w:date="2018-07-27T21:43:00Z">
              <w:r w:rsidRPr="00B44B64" w:rsidDel="00FF0829">
                <w:t>Class Name</w:t>
              </w:r>
            </w:moveFrom>
          </w:p>
        </w:tc>
        <w:tc>
          <w:tcPr>
            <w:tcW w:w="0" w:type="auto"/>
          </w:tcPr>
          <w:p w14:paraId="7619A610" w14:textId="355140FB" w:rsidR="00D61588" w:rsidRPr="00B44B64" w:rsidDel="00FF0829" w:rsidRDefault="00D61588" w:rsidP="00CA517C">
            <w:pPr>
              <w:pStyle w:val="1TableText"/>
              <w:tabs>
                <w:tab w:val="num" w:pos="993"/>
              </w:tabs>
              <w:jc w:val="center"/>
              <w:rPr>
                <w:moveFrom w:id="692" w:author="dugalh" w:date="2018-07-27T21:43:00Z"/>
              </w:rPr>
            </w:pPr>
            <w:moveFrom w:id="693" w:author="dugalh" w:date="2018-07-27T21:43:00Z">
              <w:r w:rsidRPr="00B44B64" w:rsidDel="00FF0829">
                <w:t>Polygons</w:t>
              </w:r>
            </w:moveFrom>
          </w:p>
        </w:tc>
        <w:tc>
          <w:tcPr>
            <w:tcW w:w="0" w:type="auto"/>
          </w:tcPr>
          <w:p w14:paraId="5104B4B0" w14:textId="09369CA7" w:rsidR="00D61588" w:rsidRPr="00B44B64" w:rsidDel="00FF0829" w:rsidRDefault="00D61588" w:rsidP="00CA517C">
            <w:pPr>
              <w:pStyle w:val="1TableText"/>
              <w:tabs>
                <w:tab w:val="num" w:pos="993"/>
              </w:tabs>
              <w:jc w:val="center"/>
              <w:rPr>
                <w:moveFrom w:id="694" w:author="dugalh" w:date="2018-07-27T21:43:00Z"/>
              </w:rPr>
            </w:pPr>
            <w:moveFrom w:id="695" w:author="dugalh" w:date="2018-07-27T21:43:00Z">
              <w:r w:rsidRPr="00B44B64" w:rsidDel="00FF0829">
                <w:t>Pixels</w:t>
              </w:r>
            </w:moveFrom>
          </w:p>
        </w:tc>
      </w:tr>
      <w:tr w:rsidR="00D61588" w:rsidRPr="00B44B64" w:rsidDel="00FF0829" w14:paraId="3D39E6DE" w14:textId="2A2D5DAE" w:rsidTr="00CA517C">
        <w:trPr>
          <w:jc w:val="center"/>
        </w:trPr>
        <w:tc>
          <w:tcPr>
            <w:tcW w:w="0" w:type="auto"/>
          </w:tcPr>
          <w:p w14:paraId="2EE29108" w14:textId="5C3F3758" w:rsidR="00D61588" w:rsidRPr="00B44B64" w:rsidDel="00FF0829" w:rsidRDefault="0084644E" w:rsidP="00CA517C">
            <w:pPr>
              <w:pStyle w:val="1TableText"/>
              <w:tabs>
                <w:tab w:val="num" w:pos="993"/>
              </w:tabs>
              <w:jc w:val="center"/>
              <w:rPr>
                <w:moveFrom w:id="696" w:author="dugalh" w:date="2018-07-27T21:43:00Z"/>
              </w:rPr>
            </w:pPr>
            <w:moveFrom w:id="697" w:author="dugalh" w:date="2018-07-27T21:43:00Z">
              <w:r w:rsidRPr="00B44B64" w:rsidDel="00FF0829">
                <w:t>Spekboom</w:t>
              </w:r>
            </w:moveFrom>
          </w:p>
        </w:tc>
        <w:tc>
          <w:tcPr>
            <w:tcW w:w="0" w:type="auto"/>
          </w:tcPr>
          <w:p w14:paraId="44E2B181" w14:textId="003B02B7" w:rsidR="00D61588" w:rsidRPr="00B44B64" w:rsidDel="00FF0829" w:rsidRDefault="00D61588" w:rsidP="00CA517C">
            <w:pPr>
              <w:pStyle w:val="1TableText"/>
              <w:tabs>
                <w:tab w:val="num" w:pos="993"/>
              </w:tabs>
              <w:jc w:val="center"/>
              <w:rPr>
                <w:moveFrom w:id="698" w:author="dugalh" w:date="2018-07-27T21:43:00Z"/>
              </w:rPr>
            </w:pPr>
            <w:moveFrom w:id="699" w:author="dugalh" w:date="2018-07-27T21:43:00Z">
              <w:r w:rsidRPr="00B44B64" w:rsidDel="00FF0829">
                <w:t>52</w:t>
              </w:r>
            </w:moveFrom>
          </w:p>
        </w:tc>
        <w:tc>
          <w:tcPr>
            <w:tcW w:w="0" w:type="auto"/>
          </w:tcPr>
          <w:p w14:paraId="47C07449" w14:textId="72E3D9F4" w:rsidR="00D61588" w:rsidRPr="00B44B64" w:rsidDel="00FF0829" w:rsidRDefault="00D61588" w:rsidP="00CA517C">
            <w:pPr>
              <w:pStyle w:val="1TableText"/>
              <w:tabs>
                <w:tab w:val="num" w:pos="993"/>
              </w:tabs>
              <w:jc w:val="center"/>
              <w:rPr>
                <w:moveFrom w:id="700" w:author="dugalh" w:date="2018-07-27T21:43:00Z"/>
              </w:rPr>
            </w:pPr>
            <w:moveFrom w:id="701" w:author="dugalh" w:date="2018-07-27T21:43:00Z">
              <w:r w:rsidRPr="00B44B64" w:rsidDel="00FF0829">
                <w:t>27260</w:t>
              </w:r>
            </w:moveFrom>
          </w:p>
        </w:tc>
      </w:tr>
      <w:tr w:rsidR="00D61588" w:rsidRPr="00B44B64" w:rsidDel="00FF0829" w14:paraId="6E35AAC7" w14:textId="611ECFC0" w:rsidTr="00CA517C">
        <w:trPr>
          <w:jc w:val="center"/>
        </w:trPr>
        <w:tc>
          <w:tcPr>
            <w:tcW w:w="0" w:type="auto"/>
          </w:tcPr>
          <w:p w14:paraId="715A9E06" w14:textId="296F9DA0" w:rsidR="00D61588" w:rsidRPr="00B44B64" w:rsidDel="00FF0829" w:rsidRDefault="00D61588" w:rsidP="00CA517C">
            <w:pPr>
              <w:pStyle w:val="1TableText"/>
              <w:tabs>
                <w:tab w:val="num" w:pos="993"/>
              </w:tabs>
              <w:jc w:val="center"/>
              <w:rPr>
                <w:moveFrom w:id="702" w:author="dugalh" w:date="2018-07-27T21:43:00Z"/>
              </w:rPr>
            </w:pPr>
            <w:moveFrom w:id="703" w:author="dugalh" w:date="2018-07-27T21:43:00Z">
              <w:r w:rsidRPr="00B44B64" w:rsidDel="00FF0829">
                <w:t>Tree</w:t>
              </w:r>
            </w:moveFrom>
          </w:p>
        </w:tc>
        <w:tc>
          <w:tcPr>
            <w:tcW w:w="0" w:type="auto"/>
          </w:tcPr>
          <w:p w14:paraId="3C6D420B" w14:textId="39FECC8E" w:rsidR="00D61588" w:rsidRPr="00B44B64" w:rsidDel="00FF0829" w:rsidRDefault="00D61588" w:rsidP="00CA517C">
            <w:pPr>
              <w:pStyle w:val="1TableText"/>
              <w:tabs>
                <w:tab w:val="num" w:pos="993"/>
              </w:tabs>
              <w:jc w:val="center"/>
              <w:rPr>
                <w:moveFrom w:id="704" w:author="dugalh" w:date="2018-07-27T21:43:00Z"/>
              </w:rPr>
            </w:pPr>
            <w:moveFrom w:id="705" w:author="dugalh" w:date="2018-07-27T21:43:00Z">
              <w:r w:rsidRPr="00B44B64" w:rsidDel="00FF0829">
                <w:t>64</w:t>
              </w:r>
            </w:moveFrom>
          </w:p>
        </w:tc>
        <w:tc>
          <w:tcPr>
            <w:tcW w:w="0" w:type="auto"/>
          </w:tcPr>
          <w:p w14:paraId="468B6F32" w14:textId="7EFA3DB9" w:rsidR="00D61588" w:rsidRPr="00B44B64" w:rsidDel="00FF0829" w:rsidRDefault="00D61588" w:rsidP="00CA517C">
            <w:pPr>
              <w:pStyle w:val="1TableText"/>
              <w:tabs>
                <w:tab w:val="num" w:pos="993"/>
              </w:tabs>
              <w:jc w:val="center"/>
              <w:rPr>
                <w:moveFrom w:id="706" w:author="dugalh" w:date="2018-07-27T21:43:00Z"/>
              </w:rPr>
            </w:pPr>
            <w:moveFrom w:id="707" w:author="dugalh" w:date="2018-07-27T21:43:00Z">
              <w:r w:rsidRPr="00B44B64" w:rsidDel="00FF0829">
                <w:t>3357</w:t>
              </w:r>
            </w:moveFrom>
          </w:p>
        </w:tc>
      </w:tr>
      <w:tr w:rsidR="00D61588" w:rsidRPr="00B44B64" w:rsidDel="00FF0829" w14:paraId="04F6354D" w14:textId="45704AB0" w:rsidTr="00CA517C">
        <w:trPr>
          <w:jc w:val="center"/>
        </w:trPr>
        <w:tc>
          <w:tcPr>
            <w:tcW w:w="0" w:type="auto"/>
            <w:tcBorders>
              <w:bottom w:val="single" w:sz="12" w:space="0" w:color="000000" w:themeColor="text1"/>
            </w:tcBorders>
          </w:tcPr>
          <w:p w14:paraId="1BE5776D" w14:textId="7614E82A" w:rsidR="00D61588" w:rsidRPr="00B44B64" w:rsidDel="00FF0829" w:rsidRDefault="00D61588" w:rsidP="00CA517C">
            <w:pPr>
              <w:pStyle w:val="1TableText"/>
              <w:tabs>
                <w:tab w:val="num" w:pos="993"/>
              </w:tabs>
              <w:jc w:val="center"/>
              <w:rPr>
                <w:moveFrom w:id="708" w:author="dugalh" w:date="2018-07-27T21:43:00Z"/>
              </w:rPr>
            </w:pPr>
            <w:moveFrom w:id="709" w:author="dugalh" w:date="2018-07-27T21:43:00Z">
              <w:r w:rsidRPr="00B44B64" w:rsidDel="00FF0829">
                <w:t>Background</w:t>
              </w:r>
            </w:moveFrom>
          </w:p>
        </w:tc>
        <w:tc>
          <w:tcPr>
            <w:tcW w:w="0" w:type="auto"/>
            <w:tcBorders>
              <w:bottom w:val="single" w:sz="12" w:space="0" w:color="000000" w:themeColor="text1"/>
            </w:tcBorders>
          </w:tcPr>
          <w:p w14:paraId="4D235010" w14:textId="1B1B9749" w:rsidR="00D61588" w:rsidRPr="00B44B64" w:rsidDel="00FF0829" w:rsidRDefault="00D61588" w:rsidP="00CA517C">
            <w:pPr>
              <w:pStyle w:val="1TableText"/>
              <w:tabs>
                <w:tab w:val="num" w:pos="993"/>
              </w:tabs>
              <w:jc w:val="center"/>
              <w:rPr>
                <w:moveFrom w:id="710" w:author="dugalh" w:date="2018-07-27T21:43:00Z"/>
              </w:rPr>
            </w:pPr>
            <w:moveFrom w:id="711" w:author="dugalh" w:date="2018-07-27T21:43:00Z">
              <w:r w:rsidRPr="00B44B64" w:rsidDel="00FF0829">
                <w:t>44</w:t>
              </w:r>
            </w:moveFrom>
          </w:p>
        </w:tc>
        <w:tc>
          <w:tcPr>
            <w:tcW w:w="0" w:type="auto"/>
            <w:tcBorders>
              <w:bottom w:val="single" w:sz="12" w:space="0" w:color="000000" w:themeColor="text1"/>
            </w:tcBorders>
          </w:tcPr>
          <w:p w14:paraId="5EC349E1" w14:textId="0C878119" w:rsidR="00D61588" w:rsidRPr="00B44B64" w:rsidDel="00FF0829" w:rsidRDefault="00D61588" w:rsidP="00CA517C">
            <w:pPr>
              <w:pStyle w:val="1TableText"/>
              <w:tabs>
                <w:tab w:val="num" w:pos="993"/>
              </w:tabs>
              <w:jc w:val="center"/>
              <w:rPr>
                <w:moveFrom w:id="712" w:author="dugalh" w:date="2018-07-27T21:43:00Z"/>
              </w:rPr>
            </w:pPr>
            <w:moveFrom w:id="713" w:author="dugalh" w:date="2018-07-27T21:43:00Z">
              <w:r w:rsidRPr="00B44B64" w:rsidDel="00FF0829">
                <w:t>182044</w:t>
              </w:r>
            </w:moveFrom>
          </w:p>
        </w:tc>
      </w:tr>
      <w:tr w:rsidR="00D61588" w:rsidRPr="00B44B64" w:rsidDel="00FF0829" w14:paraId="4A6E16AF" w14:textId="73911C88" w:rsidTr="00CA517C">
        <w:trPr>
          <w:jc w:val="center"/>
        </w:trPr>
        <w:tc>
          <w:tcPr>
            <w:tcW w:w="0" w:type="auto"/>
            <w:tcBorders>
              <w:top w:val="single" w:sz="12" w:space="0" w:color="000000" w:themeColor="text1"/>
              <w:bottom w:val="single" w:sz="12" w:space="0" w:color="000000" w:themeColor="text1"/>
            </w:tcBorders>
          </w:tcPr>
          <w:p w14:paraId="74678869" w14:textId="7FEE1B06" w:rsidR="00D61588" w:rsidRPr="00B44B64" w:rsidDel="00FF0829" w:rsidRDefault="00D61588" w:rsidP="00CA517C">
            <w:pPr>
              <w:pStyle w:val="1TableText"/>
              <w:tabs>
                <w:tab w:val="num" w:pos="993"/>
              </w:tabs>
              <w:jc w:val="center"/>
              <w:rPr>
                <w:moveFrom w:id="714" w:author="dugalh" w:date="2018-07-27T21:43:00Z"/>
                <w:b/>
              </w:rPr>
            </w:pPr>
            <w:moveFrom w:id="715" w:author="dugalh" w:date="2018-07-27T21:43:00Z">
              <w:r w:rsidRPr="00B44B64" w:rsidDel="00FF0829">
                <w:rPr>
                  <w:b/>
                </w:rPr>
                <w:t>Total</w:t>
              </w:r>
            </w:moveFrom>
          </w:p>
        </w:tc>
        <w:tc>
          <w:tcPr>
            <w:tcW w:w="0" w:type="auto"/>
            <w:tcBorders>
              <w:top w:val="single" w:sz="12" w:space="0" w:color="000000" w:themeColor="text1"/>
              <w:bottom w:val="single" w:sz="12" w:space="0" w:color="000000" w:themeColor="text1"/>
            </w:tcBorders>
          </w:tcPr>
          <w:p w14:paraId="42E92240" w14:textId="6C8FB441" w:rsidR="00D61588" w:rsidRPr="00B44B64" w:rsidDel="00FF0829" w:rsidRDefault="00D61588" w:rsidP="00CA517C">
            <w:pPr>
              <w:pStyle w:val="1TableText"/>
              <w:tabs>
                <w:tab w:val="num" w:pos="993"/>
              </w:tabs>
              <w:jc w:val="center"/>
              <w:rPr>
                <w:moveFrom w:id="716" w:author="dugalh" w:date="2018-07-27T21:43:00Z"/>
                <w:b/>
              </w:rPr>
            </w:pPr>
            <w:moveFrom w:id="717" w:author="dugalh" w:date="2018-07-27T21:43:00Z">
              <w:r w:rsidRPr="00B44B64" w:rsidDel="00FF0829">
                <w:rPr>
                  <w:b/>
                </w:rPr>
                <w:t>160</w:t>
              </w:r>
            </w:moveFrom>
          </w:p>
        </w:tc>
        <w:tc>
          <w:tcPr>
            <w:tcW w:w="0" w:type="auto"/>
            <w:tcBorders>
              <w:top w:val="single" w:sz="12" w:space="0" w:color="000000" w:themeColor="text1"/>
              <w:bottom w:val="single" w:sz="12" w:space="0" w:color="000000" w:themeColor="text1"/>
            </w:tcBorders>
          </w:tcPr>
          <w:p w14:paraId="04D3BFB4" w14:textId="60032436" w:rsidR="00D61588" w:rsidRPr="00B44B64" w:rsidDel="00FF0829" w:rsidRDefault="00D61588" w:rsidP="00CA517C">
            <w:pPr>
              <w:pStyle w:val="1TableText"/>
              <w:tabs>
                <w:tab w:val="num" w:pos="993"/>
              </w:tabs>
              <w:jc w:val="center"/>
              <w:rPr>
                <w:moveFrom w:id="718" w:author="dugalh" w:date="2018-07-27T21:43:00Z"/>
                <w:b/>
              </w:rPr>
            </w:pPr>
            <w:moveFrom w:id="719" w:author="dugalh" w:date="2018-07-27T21:43:00Z">
              <w:r w:rsidRPr="00B44B64" w:rsidDel="00FF0829">
                <w:rPr>
                  <w:b/>
                </w:rPr>
                <w:t>212661</w:t>
              </w:r>
            </w:moveFrom>
          </w:p>
        </w:tc>
      </w:tr>
    </w:tbl>
    <w:p w14:paraId="7C257629" w14:textId="21008358" w:rsidR="00D61588" w:rsidRPr="00B44B64" w:rsidDel="00FF0829" w:rsidRDefault="00D61588" w:rsidP="00D61588">
      <w:pPr>
        <w:spacing w:line="360" w:lineRule="auto"/>
        <w:jc w:val="both"/>
        <w:rPr>
          <w:moveFrom w:id="720" w:author="dugalh" w:date="2018-07-27T21:43:00Z"/>
        </w:rPr>
      </w:pPr>
    </w:p>
    <w:moveFromRangeEnd w:id="417"/>
    <w:p w14:paraId="443302B9" w14:textId="39D4F34D" w:rsidR="00D61588" w:rsidRPr="00B44B64" w:rsidRDefault="00323D36" w:rsidP="00D61588">
      <w:pPr>
        <w:pStyle w:val="Heading2"/>
      </w:pPr>
      <w:r w:rsidRPr="00B44B64">
        <w:t>Features</w:t>
      </w:r>
    </w:p>
    <w:p w14:paraId="630E3098" w14:textId="17C816DE"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w:t>
      </w:r>
      <w:commentRangeStart w:id="721"/>
      <w:r w:rsidRPr="00B44B64">
        <w:t xml:space="preserve">The per-pixel features are found with the spectral information from only </w:t>
      </w:r>
      <w:del w:id="722" w:author="dugalh" w:date="2018-07-27T14:51:00Z">
        <w:r w:rsidRPr="00B44B64" w:rsidDel="00AF592E">
          <w:delText xml:space="preserve">that </w:delText>
        </w:r>
      </w:del>
      <w:ins w:id="723" w:author="dugalh" w:date="2018-07-27T14:51:00Z">
        <w:r w:rsidR="00AF592E">
          <w:t>one</w:t>
        </w:r>
        <w:r w:rsidR="00AF592E" w:rsidRPr="00B44B64">
          <w:t xml:space="preserve"> </w:t>
        </w:r>
      </w:ins>
      <w:r w:rsidRPr="00B44B64">
        <w:t xml:space="preserve">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t>
      </w:r>
      <w:commentRangeEnd w:id="721"/>
      <w:r w:rsidR="003B6223">
        <w:rPr>
          <w:rStyle w:val="CommentReference"/>
        </w:rPr>
        <w:commentReference w:id="721"/>
      </w:r>
      <w:r w:rsidRPr="00B44B64">
        <w:t xml:space="preserve">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36220C"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724"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1</w:t>
            </w:r>
            <w:r w:rsidRPr="00B44B64">
              <w:rPr>
                <w:rStyle w:val="MyEquationChar"/>
                <w:lang w:val="en-US"/>
              </w:rPr>
              <w:fldChar w:fldCharType="end"/>
            </w:r>
            <w:r w:rsidR="00D61588" w:rsidRPr="00B44B64">
              <w:t>)</w:t>
            </w:r>
            <w:bookmarkEnd w:id="724"/>
          </w:p>
        </w:tc>
      </w:tr>
    </w:tbl>
    <w:p w14:paraId="5AD94339" w14:textId="012B3DED" w:rsidR="00D61588" w:rsidRPr="00B44B64" w:rsidRDefault="00344B27"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proofErr w:type="spellStart"/>
      <w:r w:rsidR="000B7347" w:rsidRPr="00B44B64">
        <w:t>zes</w:t>
      </w:r>
      <w:proofErr w:type="spellEnd"/>
      <w:r w:rsidR="00D61588" w:rsidRPr="00B44B64">
        <w:t xml:space="preserve"> for intensity.  </w:t>
      </w:r>
    </w:p>
    <w:p w14:paraId="5BF4BFE4" w14:textId="0C926655"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w:t>
      </w:r>
      <w:commentRangeStart w:id="725"/>
      <w:commentRangeStart w:id="726"/>
      <w:r w:rsidRPr="00B44B64">
        <w:t>There is a sharp transition from absorption to reflection around 700</w:t>
      </w:r>
      <w:r w:rsidR="005B4ECE" w:rsidRPr="00B44B64">
        <w:t xml:space="preserve"> </w:t>
      </w:r>
      <w:r w:rsidRPr="00B44B64">
        <w:t>nm</w:t>
      </w:r>
      <w:del w:id="727" w:author="dugalh" w:date="2018-07-31T13:16:00Z">
        <w:r w:rsidR="00414F27" w:rsidRPr="00B44B64" w:rsidDel="00D50D02">
          <w:delText>.</w:delText>
        </w:r>
      </w:del>
      <w:commentRangeEnd w:id="725"/>
      <w:r w:rsidR="003B6223">
        <w:rPr>
          <w:rStyle w:val="CommentReference"/>
        </w:rPr>
        <w:commentReference w:id="725"/>
      </w:r>
      <w:commentRangeEnd w:id="726"/>
      <w:r w:rsidR="00AF592E">
        <w:rPr>
          <w:rStyle w:val="CommentReference"/>
        </w:rPr>
        <w:commentReference w:id="726"/>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ins w:id="728" w:author="dugalh" w:date="2018-07-31T13:17:00Z">
        <w:r w:rsidR="00D50D02">
          <w:t xml:space="preserve"> which is captured by the </w:t>
        </w:r>
        <w:r w:rsidR="00FA0CF9">
          <w:t xml:space="preserve">DMC R and NIR </w:t>
        </w:r>
      </w:ins>
      <w:ins w:id="729" w:author="dugalh" w:date="2018-07-31T13:33:00Z">
        <w:r w:rsidR="00FA0CF9">
          <w:t>wavelength ranges</w:t>
        </w:r>
      </w:ins>
      <w:ins w:id="730" w:author="dugalh" w:date="2018-07-31T13:17:00Z">
        <w:r w:rsidR="00D50D02">
          <w:t xml:space="preserve"> (see </w:t>
        </w:r>
        <w:r w:rsidR="00D50D02">
          <w:fldChar w:fldCharType="begin"/>
        </w:r>
        <w:r w:rsidR="00D50D02">
          <w:instrText xml:space="preserve"> REF _Ref520463416 \h </w:instrText>
        </w:r>
      </w:ins>
      <w:r w:rsidR="00D50D02">
        <w:fldChar w:fldCharType="separate"/>
      </w:r>
      <w:ins w:id="731" w:author="dugalh" w:date="2018-07-31T13:17:00Z">
        <w:r w:rsidR="00D50D02">
          <w:t xml:space="preserve">Fig. </w:t>
        </w:r>
        <w:r w:rsidR="00D50D02">
          <w:rPr>
            <w:noProof/>
          </w:rPr>
          <w:t>2</w:t>
        </w:r>
        <w:r w:rsidR="00D50D02">
          <w:fldChar w:fldCharType="end"/>
        </w:r>
        <w:r w:rsidR="00D50D02">
          <w:t xml:space="preserve">). </w:t>
        </w:r>
      </w:ins>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B31736">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B3173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B31736" w:rsidRPr="00B44B64">
        <w:t>(</w:t>
      </w:r>
      <w:r w:rsidR="00B31736">
        <w:rPr>
          <w:rStyle w:val="MyEquationChar"/>
          <w:noProof/>
          <w:lang w:val="en-US"/>
        </w:rPr>
        <w:t>1</w:t>
      </w:r>
      <w:r w:rsidR="00B3173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w:t>
      </w:r>
      <w:r w:rsidRPr="00B44B64">
        <w:lastRenderedPageBreak/>
        <w:t>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B31736" w:rsidRPr="00B31736">
        <w:t xml:space="preserve">Table </w:t>
      </w:r>
      <w:r w:rsidR="00B31736" w:rsidRPr="00B31736">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732" w:name="_Ref393463827"/>
      <w:bookmarkStart w:id="733" w:name="_Ref393463822"/>
      <w:bookmarkStart w:id="734" w:name="_Toc394582240"/>
      <w:bookmarkStart w:id="735"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B31736">
        <w:rPr>
          <w:b/>
          <w:noProof/>
        </w:rPr>
        <w:t>4</w:t>
      </w:r>
      <w:r w:rsidR="00F4774D" w:rsidRPr="00CA517C">
        <w:rPr>
          <w:b/>
        </w:rPr>
        <w:fldChar w:fldCharType="end"/>
      </w:r>
      <w:bookmarkEnd w:id="732"/>
      <w:r w:rsidRPr="00B44B64">
        <w:t xml:space="preserve">   Features</w:t>
      </w:r>
      <w:bookmarkEnd w:id="733"/>
      <w:bookmarkEnd w:id="734"/>
      <w:bookmarkEnd w:id="735"/>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xml:space="preserve">) are </w:t>
      </w:r>
      <w:r w:rsidR="001C14D5" w:rsidRPr="00B44B64">
        <w:lastRenderedPageBreak/>
        <w:t>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88FC019"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10EE8D81"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955429">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47&lt;/sup&gt;","plainTextFormattedCitation":"47","previouslyFormattedCitation":"&lt;sup&gt;47&lt;/sup&gt;"},"properties":{"noteIndex":0},"schema":"https://github.com/citation-style-language/schema/raw/master/csl-citation.json"}</w:instrText>
      </w:r>
      <w:r w:rsidRPr="00B44B64">
        <w:fldChar w:fldCharType="separate"/>
      </w:r>
      <w:r w:rsidR="002D4FE5" w:rsidRPr="002D4FE5">
        <w:rPr>
          <w:noProof/>
          <w:vertAlign w:val="superscript"/>
        </w:rPr>
        <w:t>47</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0843295A"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commentRangeStart w:id="736"/>
      <w:r w:rsidR="00C22C18" w:rsidRPr="00B44B64">
        <w:t>The naïve Bayes criterion makes no assumption</w:t>
      </w:r>
      <w:del w:id="737" w:author="dugalh" w:date="2018-07-27T14:47:00Z">
        <w:r w:rsidR="00C22C18" w:rsidRPr="00B44B64" w:rsidDel="00235249">
          <w:delText>s</w:delText>
        </w:r>
      </w:del>
      <w:r w:rsidR="00C22C18" w:rsidRPr="00B44B64">
        <w:t xml:space="preserve"> about the form of the class distributions and can thus provide a generic measure of </w:t>
      </w:r>
      <w:proofErr w:type="spellStart"/>
      <w:r w:rsidR="00C22C18" w:rsidRPr="00B44B64">
        <w:t>separability</w:t>
      </w:r>
      <w:commentRangeEnd w:id="736"/>
      <w:proofErr w:type="spellEnd"/>
      <w:r w:rsidR="003B6223">
        <w:rPr>
          <w:rStyle w:val="CommentReference"/>
        </w:rPr>
        <w:commentReference w:id="736"/>
      </w:r>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955429">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48&lt;/sup&gt;","plainTextFormattedCitation":"48","previouslyFormattedCitation":"&lt;sup&gt;48&lt;/sup&gt;"},"properties":{"noteIndex":0},"schema":"https://github.com/citation-style-language/schema/raw/master/csl-citation.json"}</w:instrText>
      </w:r>
      <w:r w:rsidR="00C22C18" w:rsidRPr="00B44B64">
        <w:fldChar w:fldCharType="separate"/>
      </w:r>
      <w:r w:rsidR="002D4FE5" w:rsidRPr="002D4FE5">
        <w:rPr>
          <w:noProof/>
          <w:vertAlign w:val="superscript"/>
        </w:rPr>
        <w:t>48</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commentRangeStart w:id="738"/>
      <w:commentRangeStart w:id="739"/>
      <w:r w:rsidRPr="00B44B64">
        <w:lastRenderedPageBreak/>
        <w:t>Classification</w:t>
      </w:r>
      <w:r w:rsidR="00905BD5" w:rsidRPr="00B44B64">
        <w:t xml:space="preserve"> and Canopy</w:t>
      </w:r>
      <w:r w:rsidR="00FA2071" w:rsidRPr="00B44B64">
        <w:t>-</w:t>
      </w:r>
      <w:r w:rsidR="00905BD5" w:rsidRPr="00B44B64">
        <w:t>Cover Estimation</w:t>
      </w:r>
      <w:commentRangeEnd w:id="738"/>
      <w:r w:rsidR="000437B9">
        <w:rPr>
          <w:rStyle w:val="CommentReference"/>
          <w:i w:val="0"/>
        </w:rPr>
        <w:commentReference w:id="738"/>
      </w:r>
      <w:commentRangeEnd w:id="739"/>
      <w:r w:rsidR="004A4501">
        <w:rPr>
          <w:rStyle w:val="CommentReference"/>
          <w:i w:val="0"/>
        </w:rPr>
        <w:commentReference w:id="739"/>
      </w:r>
    </w:p>
    <w:p w14:paraId="572975B3" w14:textId="0283B3F4"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955429">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49&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ins w:id="740" w:author="dugalh" w:date="2018-07-27T16:51:00Z">
        <w:r w:rsidR="00475CCF">
          <w:t xml:space="preserve">they </w:t>
        </w:r>
      </w:ins>
      <w:ins w:id="741" w:author="dugalh" w:date="2018-07-27T16:47:00Z">
        <w:r w:rsidR="00875BEA">
          <w:t>are non-param</w:t>
        </w:r>
      </w:ins>
      <w:ins w:id="742" w:author="dugalh" w:date="2018-07-27T16:48:00Z">
        <w:r w:rsidR="00875BEA">
          <w:t>e</w:t>
        </w:r>
      </w:ins>
      <w:ins w:id="743" w:author="dugalh" w:date="2018-07-27T16:47:00Z">
        <w:r w:rsidR="00875BEA">
          <w:t xml:space="preserve">tric (i.e. </w:t>
        </w:r>
      </w:ins>
      <w:r w:rsidRPr="00B44B64">
        <w:t>they make no assumption</w:t>
      </w:r>
      <w:del w:id="744" w:author="dugalh" w:date="2018-07-27T16:48:00Z">
        <w:r w:rsidRPr="00B44B64" w:rsidDel="00875BEA">
          <w:delText>s</w:delText>
        </w:r>
      </w:del>
      <w:r w:rsidRPr="00B44B64">
        <w:t xml:space="preserve"> </w:t>
      </w:r>
      <w:r w:rsidR="00C45804" w:rsidRPr="00B44B64">
        <w:t>about</w:t>
      </w:r>
      <w:r w:rsidRPr="00B44B64">
        <w:t xml:space="preserve"> the form of class distributions</w:t>
      </w:r>
      <w:ins w:id="745" w:author="dugalh" w:date="2018-07-27T16:48:00Z">
        <w:r w:rsidR="00875BEA">
          <w:t>)</w:t>
        </w:r>
      </w:ins>
      <w:r w:rsidRPr="00B44B64">
        <w:t xml:space="preserve"> and can deal with categorical as well as continuous variables</w:t>
      </w:r>
      <w:r w:rsidR="007A22CA" w:rsidRPr="00B44B64">
        <w:t>.</w:t>
      </w:r>
      <w:r w:rsidRPr="00B44B64">
        <w:fldChar w:fldCharType="begin" w:fldLock="1"/>
      </w:r>
      <w:r w:rsidR="00955429">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49&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w:t>
      </w:r>
    </w:p>
    <w:p w14:paraId="33BF7BCB" w14:textId="7D04D801"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955429">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2D4FE5" w:rsidRPr="002D4FE5">
        <w:rPr>
          <w:noProof/>
          <w:vertAlign w:val="superscript"/>
        </w:rPr>
        <w:t>50</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955429">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2D4FE5" w:rsidRPr="002D4FE5">
        <w:rPr>
          <w:noProof/>
          <w:vertAlign w:val="superscript"/>
        </w:rPr>
        <w:t>51</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61B4758"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955429">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36,44,46,52&lt;/sup&gt;","plainTextFormattedCitation":"36,44,46,52","previouslyFormattedCitation":"&lt;sup&gt;36,44,46,52&lt;/sup&gt;"},"properties":{"noteIndex":0},"schema":"https://github.com/citation-style-language/schema/raw/master/csl-citation.json"}</w:instrText>
      </w:r>
      <w:r w:rsidR="00D61588" w:rsidRPr="00B44B64">
        <w:fldChar w:fldCharType="separate"/>
      </w:r>
      <w:r w:rsidR="002D4FE5" w:rsidRPr="002D4FE5">
        <w:rPr>
          <w:noProof/>
          <w:vertAlign w:val="superscript"/>
        </w:rPr>
        <w:t>36,44,46,52</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955429">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53&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955429">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53&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ins w:id="746" w:author="dugalh" w:date="2018-07-27T16:49:00Z">
        <w:r w:rsidR="00475CCF">
          <w:t xml:space="preserve">In kernel form, the SVM </w:t>
        </w:r>
      </w:ins>
      <w:ins w:id="747" w:author="dugalh" w:date="2018-07-27T16:50:00Z">
        <w:r w:rsidR="00475CCF">
          <w:t>can</w:t>
        </w:r>
      </w:ins>
      <w:ins w:id="748" w:author="dugalh" w:date="2018-07-27T16:49:00Z">
        <w:r w:rsidR="00475CCF">
          <w:t xml:space="preserve"> be considered a non-parametric classifier.  </w:t>
        </w:r>
      </w:ins>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06736321" w:rsidR="00D61588" w:rsidRPr="00B44B64" w:rsidRDefault="00D61588" w:rsidP="000104B9">
      <w:pPr>
        <w:pStyle w:val="BodyTextIndented"/>
      </w:pPr>
      <w:commentRangeStart w:id="749"/>
      <w:commentRangeStart w:id="750"/>
      <w:r w:rsidRPr="00B44B64">
        <w:t xml:space="preserve">The Bayes normal classifier, sometimes referred to as the </w:t>
      </w:r>
      <w:ins w:id="751" w:author="dugalh" w:date="2018-07-27T14:50:00Z">
        <w:r w:rsidR="00235249">
          <w:t>Maximum Likelihood (</w:t>
        </w:r>
      </w:ins>
      <w:r w:rsidR="000B7347" w:rsidRPr="00B44B64">
        <w:t>ML</w:t>
      </w:r>
      <w:ins w:id="752" w:author="dugalh" w:date="2018-07-27T14:50:00Z">
        <w:r w:rsidR="00235249">
          <w:t>)</w:t>
        </w:r>
      </w:ins>
      <w:r w:rsidRPr="00B44B64">
        <w:t xml:space="preserve"> classifier, assumes </w:t>
      </w:r>
      <w:r w:rsidR="00126A40" w:rsidRPr="00B44B64">
        <w:t xml:space="preserve">that </w:t>
      </w:r>
      <w:r w:rsidRPr="00B44B64">
        <w:t>the classes are normally distributed</w:t>
      </w:r>
      <w:commentRangeEnd w:id="749"/>
      <w:r w:rsidR="00671757">
        <w:rPr>
          <w:rStyle w:val="CommentReference"/>
        </w:rPr>
        <w:commentReference w:id="749"/>
      </w:r>
      <w:commentRangeEnd w:id="750"/>
      <w:r w:rsidR="00235249">
        <w:rPr>
          <w:rStyle w:val="CommentReference"/>
        </w:rPr>
        <w:commentReference w:id="750"/>
      </w:r>
      <w:r w:rsidRPr="00B44B64">
        <w:t xml:space="preserve">.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955429">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54&lt;/sup&gt;","plainTextFormattedCitation":"54","previouslyFormattedCitation":"&lt;sup&gt;54&lt;/sup&gt;"},"properties":{"noteIndex":0},"schema":"https://github.com/citation-style-language/schema/raw/master/csl-citation.json"}</w:instrText>
      </w:r>
      <w:r w:rsidRPr="00B44B64">
        <w:fldChar w:fldCharType="separate"/>
      </w:r>
      <w:r w:rsidR="002D4FE5" w:rsidRPr="002D4FE5">
        <w:rPr>
          <w:noProof/>
          <w:vertAlign w:val="superscript"/>
        </w:rPr>
        <w:t>54</w:t>
      </w:r>
      <w:r w:rsidRPr="00B44B64">
        <w:fldChar w:fldCharType="end"/>
      </w:r>
      <w:r w:rsidRPr="00B44B64">
        <w:t xml:space="preserve">  </w:t>
      </w:r>
    </w:p>
    <w:p w14:paraId="7E95F518" w14:textId="41A58A25"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commentRangeStart w:id="753"/>
      <w:r w:rsidRPr="00B44B64">
        <w:t xml:space="preserve">This classifier is a useful benchmark as it almost always performs reasonably well, requires only one parameter and </w:t>
      </w:r>
      <w:del w:id="754" w:author="dugalh" w:date="2018-07-27T16:53:00Z">
        <w:r w:rsidRPr="00B44B64" w:rsidDel="00475CCF">
          <w:delText xml:space="preserve">makes no </w:delText>
        </w:r>
        <w:r w:rsidRPr="00B44B64" w:rsidDel="00475CCF">
          <w:lastRenderedPageBreak/>
          <w:delText>assumption</w:delText>
        </w:r>
      </w:del>
      <w:del w:id="755" w:author="dugalh" w:date="2018-07-27T14:49:00Z">
        <w:r w:rsidRPr="00B44B64" w:rsidDel="00235249">
          <w:delText>s</w:delText>
        </w:r>
      </w:del>
      <w:del w:id="756" w:author="dugalh" w:date="2018-07-27T16:53:00Z">
        <w:r w:rsidRPr="00B44B64" w:rsidDel="00475CCF">
          <w:delText xml:space="preserve"> about class distributions</w:delText>
        </w:r>
      </w:del>
      <w:ins w:id="757" w:author="dugalh" w:date="2018-07-27T16:53:00Z">
        <w:r w:rsidR="00475CCF">
          <w:t>is non-parametric</w:t>
        </w:r>
      </w:ins>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w:t>
      </w:r>
      <w:commentRangeEnd w:id="753"/>
      <w:r w:rsidR="00671757">
        <w:rPr>
          <w:rStyle w:val="CommentReference"/>
        </w:rPr>
        <w:commentReference w:id="753"/>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32E0AA6C" w:rsidR="00905BD5" w:rsidRPr="00B44B64" w:rsidRDefault="00A61724" w:rsidP="000104B9">
      <w:pPr>
        <w:pStyle w:val="BodyTextIndented"/>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B31736" w:rsidRPr="00B31736">
        <w:t xml:space="preserve">Table </w:t>
      </w:r>
      <w:r w:rsidR="00B31736" w:rsidRPr="00B31736">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955429">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55&lt;/sup&gt;","plainTextFormattedCitation":"55","previouslyFormattedCitation":"&lt;sup&gt;55&lt;/sup&gt;"},"properties":{"noteIndex":0},"schema":"https://github.com/citation-style-language/schema/raw/master/csl-citation.json"}</w:instrText>
      </w:r>
      <w:r w:rsidR="00F65796" w:rsidRPr="00B44B64">
        <w:fldChar w:fldCharType="separate"/>
      </w:r>
      <w:r w:rsidR="002D4FE5" w:rsidRPr="002D4FE5">
        <w:rPr>
          <w:noProof/>
          <w:vertAlign w:val="superscript"/>
        </w:rPr>
        <w:t>55</w:t>
      </w:r>
      <w:r w:rsidR="00F65796" w:rsidRPr="00B44B64">
        <w:fldChar w:fldCharType="end"/>
      </w:r>
      <w:r w:rsidR="00F65796" w:rsidRPr="00B44B64">
        <w:t xml:space="preserve">   </w:t>
      </w:r>
    </w:p>
    <w:p w14:paraId="15528E06" w14:textId="5A17C6A2" w:rsidR="007E73AF" w:rsidRPr="00B44B64" w:rsidRDefault="00D61588" w:rsidP="000104B9">
      <w:pPr>
        <w:pStyle w:val="BodyTextIndented"/>
      </w:pPr>
      <w:r w:rsidRPr="00B44B64">
        <w:t>Morphological operators</w:t>
      </w:r>
      <w:r w:rsidRPr="00B44B64">
        <w:fldChar w:fldCharType="begin" w:fldLock="1"/>
      </w:r>
      <w:r w:rsidR="00955429">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56&lt;/sup&gt;","plainTextFormattedCitation":"56","previouslyFormattedCitation":"&lt;sup&gt;56&lt;/sup&gt;"},"properties":{"noteIndex":0},"schema":"https://github.com/citation-style-language/schema/raw/master/csl-citation.json"}</w:instrText>
      </w:r>
      <w:r w:rsidRPr="00B44B64">
        <w:fldChar w:fldCharType="separate"/>
      </w:r>
      <w:r w:rsidR="002D4FE5" w:rsidRPr="002D4FE5">
        <w:rPr>
          <w:noProof/>
          <w:vertAlign w:val="superscript"/>
        </w:rPr>
        <w:t>56</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758"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B31736">
        <w:rPr>
          <w:b/>
          <w:noProof/>
        </w:rPr>
        <w:t>5</w:t>
      </w:r>
      <w:r w:rsidRPr="00CA517C">
        <w:rPr>
          <w:b/>
        </w:rPr>
        <w:fldChar w:fldCharType="end"/>
      </w:r>
      <w:bookmarkEnd w:id="758"/>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lastRenderedPageBreak/>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B31736" w:rsidRPr="00B44B64">
        <w:t>Fig</w:t>
      </w:r>
      <w:r w:rsidR="00B31736">
        <w:t>.</w:t>
      </w:r>
      <w:r w:rsidR="00B31736" w:rsidRPr="00B44B64">
        <w:rPr>
          <w:noProof/>
        </w:rPr>
        <w:t xml:space="preserve"> </w:t>
      </w:r>
      <w:r w:rsidR="00B31736">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759" w:name="_Toc394582259"/>
      <w:bookmarkStart w:id="760" w:name="_Toc448324368"/>
      <w:bookmarkStart w:id="761" w:name="_Ref466458068"/>
      <w:bookmarkStart w:id="762" w:name="_Toc520807804"/>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6</w:t>
      </w:r>
      <w:r w:rsidR="00F4774D" w:rsidRPr="00B44B64">
        <w:fldChar w:fldCharType="end"/>
      </w:r>
      <w:bookmarkEnd w:id="761"/>
      <w:r w:rsidRPr="00CA517C">
        <w:rPr>
          <w:b w:val="0"/>
        </w:rPr>
        <w:t xml:space="preserve">  Clustering of correlated features</w:t>
      </w:r>
      <w:bookmarkEnd w:id="759"/>
      <w:bookmarkEnd w:id="760"/>
      <w:bookmarkEnd w:id="762"/>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763" w:name="_Ref395121413"/>
      <w:bookmarkStart w:id="764" w:name="_Toc394582241"/>
      <w:bookmarkStart w:id="765"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B31736">
        <w:rPr>
          <w:b/>
          <w:noProof/>
        </w:rPr>
        <w:t>6</w:t>
      </w:r>
      <w:r w:rsidR="00F4774D" w:rsidRPr="00785D14">
        <w:rPr>
          <w:b/>
        </w:rPr>
        <w:fldChar w:fldCharType="end"/>
      </w:r>
      <w:bookmarkEnd w:id="763"/>
      <w:r w:rsidRPr="00B44B64">
        <w:t xml:space="preserve">   Ranked clusters</w:t>
      </w:r>
      <w:bookmarkEnd w:id="764"/>
      <w:bookmarkEnd w:id="765"/>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766" w:name="_Toc394607659"/>
      <w:bookmarkStart w:id="767" w:name="_Toc448324321"/>
      <w:r w:rsidRPr="00B44B64">
        <w:t>Classification</w:t>
      </w:r>
      <w:bookmarkEnd w:id="766"/>
      <w:bookmarkEnd w:id="767"/>
      <w:r w:rsidR="003638E8" w:rsidRPr="00B44B64">
        <w:t xml:space="preserve"> and Canopy</w:t>
      </w:r>
      <w:r w:rsidR="00FA2071" w:rsidRPr="00B44B64">
        <w:t>-</w:t>
      </w:r>
      <w:r w:rsidR="003638E8" w:rsidRPr="00B44B64">
        <w:t xml:space="preserve">Cover Estimation </w:t>
      </w:r>
    </w:p>
    <w:bookmarkStart w:id="768" w:name="_Ref394403248"/>
    <w:p w14:paraId="268F445C" w14:textId="71509B47"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ins w:id="769" w:author="dugalh" w:date="2018-07-30T23:15:00Z">
        <w:r w:rsidR="00F41037">
          <w:t xml:space="preserve"> using cross-validation</w:t>
        </w:r>
      </w:ins>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ins w:id="770" w:author="dugalh" w:date="2018-07-30T22:28:00Z">
        <w:r w:rsidR="008B32B4">
          <w:t>Standard error</w:t>
        </w:r>
      </w:ins>
      <w:ins w:id="771" w:author="dugalh" w:date="2018-07-31T12:28:00Z">
        <w:r w:rsidR="001A3972">
          <w:t>s</w:t>
        </w:r>
      </w:ins>
      <w:ins w:id="772" w:author="dugalh" w:date="2018-07-31T12:26:00Z">
        <w:r w:rsidR="001A3972">
          <w:t xml:space="preserve"> </w:t>
        </w:r>
      </w:ins>
      <w:ins w:id="773" w:author="dugalh" w:date="2018-07-31T12:27:00Z">
        <w:r w:rsidR="001A3972">
          <w:t xml:space="preserve">are </w:t>
        </w:r>
      </w:ins>
      <w:ins w:id="774" w:author="dugalh" w:date="2018-07-30T22:39:00Z">
        <w:r w:rsidR="00BB6363">
          <w:t xml:space="preserve">given for </w:t>
        </w:r>
      </w:ins>
      <w:ins w:id="775" w:author="dugalh" w:date="2018-07-30T22:58:00Z">
        <w:r w:rsidR="00251313">
          <w:t>all</w:t>
        </w:r>
      </w:ins>
      <w:ins w:id="776" w:author="dugalh" w:date="2018-07-30T22:38:00Z">
        <w:r w:rsidR="00BB6363">
          <w:t xml:space="preserve"> cross-validat</w:t>
        </w:r>
      </w:ins>
      <w:ins w:id="777" w:author="dugalh" w:date="2018-07-30T22:58:00Z">
        <w:r w:rsidR="0081188A">
          <w:t>ed</w:t>
        </w:r>
      </w:ins>
      <w:ins w:id="778" w:author="dugalh" w:date="2018-07-30T22:38:00Z">
        <w:r w:rsidR="00BB6363">
          <w:t xml:space="preserve"> </w:t>
        </w:r>
      </w:ins>
      <w:ins w:id="779" w:author="dugalh" w:date="2018-07-30T22:28:00Z">
        <w:r w:rsidR="008B32B4">
          <w:t>performance measures</w:t>
        </w:r>
      </w:ins>
      <w:ins w:id="780" w:author="dugalh" w:date="2018-07-31T11:43:00Z">
        <w:r w:rsidR="00585595">
          <w:t xml:space="preserve"> evaluated on the labelled pixel data.  The standard deviation of absolute errors (</w:t>
        </w:r>
      </w:ins>
      <w:ins w:id="781" w:author="dugalh" w:date="2018-07-31T11:44:00Z">
        <w:r w:rsidR="00585595">
          <w:t>SAE</w:t>
        </w:r>
      </w:ins>
      <w:ins w:id="782" w:author="dugalh" w:date="2018-07-31T11:43:00Z">
        <w:r w:rsidR="00585595">
          <w:t>)</w:t>
        </w:r>
      </w:ins>
      <w:ins w:id="783" w:author="dugalh" w:date="2018-07-31T11:44:00Z">
        <w:r w:rsidR="00585595">
          <w:t xml:space="preserve"> gives an indication </w:t>
        </w:r>
        <w:r w:rsidR="00585595">
          <w:lastRenderedPageBreak/>
          <w:t>of the variability in the canopy cover performance</w:t>
        </w:r>
      </w:ins>
      <w:ins w:id="784" w:author="dugalh" w:date="2018-07-30T22:28:00Z">
        <w:r w:rsidR="008B32B4">
          <w:t>.</w:t>
        </w:r>
      </w:ins>
      <w:ins w:id="785" w:author="dugalh" w:date="2018-07-30T22:41:00Z">
        <w:r w:rsidR="00BB6363">
          <w:t xml:space="preserve">  </w:t>
        </w:r>
      </w:ins>
      <w:ins w:id="786" w:author="dugalh" w:date="2018-07-31T11:45:00Z">
        <w:r w:rsidR="00585595">
          <w:t>T</w:t>
        </w:r>
      </w:ins>
      <w:ins w:id="787" w:author="dugalh" w:date="2018-07-30T22:59:00Z">
        <w:r w:rsidR="00251313">
          <w:t xml:space="preserve">imes taken for each classifier to process a </w:t>
        </w:r>
      </w:ins>
      <w:ins w:id="788" w:author="dugalh" w:date="2018-07-30T22:41:00Z">
        <w:r w:rsidR="00BB6363">
          <w:t xml:space="preserve">single </w:t>
        </w:r>
      </w:ins>
      <w:ins w:id="789" w:author="dugalh" w:date="2018-07-30T23:00:00Z">
        <w:r w:rsidR="00251313">
          <w:t>12</w:t>
        </w:r>
      </w:ins>
      <w:ins w:id="790" w:author="dugalh" w:date="2018-07-30T22:41:00Z">
        <w:r w:rsidR="00BB6363">
          <w:t xml:space="preserve">000 </w:t>
        </w:r>
      </w:ins>
      <w:ins w:id="791" w:author="dugalh" w:date="2018-07-30T23:00:00Z">
        <w:r w:rsidR="00251313">
          <w:t xml:space="preserve">pixel </w:t>
        </w:r>
      </w:ins>
      <w:ins w:id="792" w:author="dugalh" w:date="2018-07-30T22:41:00Z">
        <w:r w:rsidR="00BB6363">
          <w:t xml:space="preserve">× </w:t>
        </w:r>
      </w:ins>
      <w:ins w:id="793" w:author="dugalh" w:date="2018-07-30T23:00:00Z">
        <w:r w:rsidR="00251313">
          <w:t>8</w:t>
        </w:r>
      </w:ins>
      <w:ins w:id="794" w:author="dugalh" w:date="2018-07-30T22:41:00Z">
        <w:r w:rsidR="00BB6363">
          <w:t xml:space="preserve">000 pixel image </w:t>
        </w:r>
      </w:ins>
      <w:ins w:id="795" w:author="dugalh" w:date="2018-07-30T22:59:00Z">
        <w:r w:rsidR="00251313">
          <w:t xml:space="preserve">are listed in </w:t>
        </w:r>
        <w:r w:rsidR="00251313">
          <w:fldChar w:fldCharType="begin"/>
        </w:r>
        <w:r w:rsidR="00251313">
          <w:instrText xml:space="preserve"> REF _Ref520753869 \h </w:instrText>
        </w:r>
        <w:r w:rsidR="00251313">
          <w:fldChar w:fldCharType="separate"/>
        </w:r>
        <w:r w:rsidR="00251313">
          <w:t xml:space="preserve">Table </w:t>
        </w:r>
        <w:r w:rsidR="00251313">
          <w:rPr>
            <w:noProof/>
          </w:rPr>
          <w:t>8</w:t>
        </w:r>
        <w:r w:rsidR="00251313">
          <w:fldChar w:fldCharType="end"/>
        </w:r>
      </w:ins>
      <w:ins w:id="796" w:author="dugalh" w:date="2018-07-30T22:42:00Z">
        <w:r w:rsidR="00BB6363">
          <w:t>.</w:t>
        </w:r>
        <w:r w:rsidR="00F1655B">
          <w:t xml:space="preserve"> </w:t>
        </w:r>
      </w:ins>
      <w:ins w:id="797" w:author="dugalh" w:date="2018-07-31T12:28:00Z">
        <w:r w:rsidR="001A3972">
          <w:t xml:space="preserve"> </w:t>
        </w:r>
      </w:ins>
    </w:p>
    <w:p w14:paraId="643949EB" w14:textId="1BDBF408" w:rsidR="00D61588" w:rsidRPr="00B44B64" w:rsidDel="0079779B" w:rsidRDefault="00D61588" w:rsidP="00CA517C">
      <w:pPr>
        <w:pStyle w:val="1Tablecaption"/>
        <w:rPr>
          <w:moveFrom w:id="798" w:author="dugalh" w:date="2018-07-30T15:52:00Z"/>
        </w:rPr>
      </w:pPr>
      <w:bookmarkStart w:id="799" w:name="_Ref394945112"/>
      <w:bookmarkStart w:id="800" w:name="_Ref394945108"/>
      <w:bookmarkStart w:id="801" w:name="_Toc448324342"/>
      <w:moveFromRangeStart w:id="802" w:author="dugalh" w:date="2018-07-30T15:52:00Z" w:name="move520729266"/>
      <w:moveFrom w:id="803" w:author="dugalh" w:date="2018-07-30T15:52:00Z">
        <w:r w:rsidRPr="00785D14" w:rsidDel="0079779B">
          <w:rPr>
            <w:b/>
          </w:rPr>
          <w:t xml:space="preserve">Table </w:t>
        </w:r>
        <w:r w:rsidR="00F4774D" w:rsidRPr="00785D14" w:rsidDel="0079779B">
          <w:rPr>
            <w:b/>
          </w:rPr>
          <w:fldChar w:fldCharType="begin"/>
        </w:r>
        <w:r w:rsidR="00F4774D" w:rsidRPr="00785D14" w:rsidDel="0079779B">
          <w:rPr>
            <w:b/>
          </w:rPr>
          <w:instrText xml:space="preserve"> SEQ Table \* ARABIC </w:instrText>
        </w:r>
        <w:r w:rsidR="00F4774D" w:rsidRPr="00785D14" w:rsidDel="0079779B">
          <w:rPr>
            <w:b/>
          </w:rPr>
          <w:fldChar w:fldCharType="separate"/>
        </w:r>
        <w:r w:rsidR="00B31736" w:rsidDel="0079779B">
          <w:rPr>
            <w:b/>
            <w:noProof/>
          </w:rPr>
          <w:t>7</w:t>
        </w:r>
        <w:r w:rsidR="00F4774D" w:rsidRPr="00785D14" w:rsidDel="0079779B">
          <w:rPr>
            <w:b/>
          </w:rPr>
          <w:fldChar w:fldCharType="end"/>
        </w:r>
        <w:bookmarkEnd w:id="799"/>
        <w:r w:rsidRPr="00B44B64" w:rsidDel="0079779B">
          <w:t xml:space="preserve">   Classifier performance comparison</w:t>
        </w:r>
        <w:bookmarkEnd w:id="800"/>
        <w:bookmarkEnd w:id="801"/>
      </w:moveFrom>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rsidDel="0079779B" w14:paraId="518F93BD" w14:textId="10A2DD76"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2827FE1B" w:rsidR="00D61588" w:rsidRPr="00B44B64" w:rsidDel="0079779B" w:rsidRDefault="00D61588" w:rsidP="007C5F60">
            <w:pPr>
              <w:spacing w:before="40" w:after="40" w:line="276" w:lineRule="auto"/>
              <w:jc w:val="center"/>
              <w:rPr>
                <w:moveFrom w:id="804" w:author="dugalh" w:date="2018-07-30T15:52:00Z"/>
                <w:rFonts w:cs="Arial"/>
                <w:sz w:val="16"/>
                <w:szCs w:val="16"/>
              </w:rPr>
            </w:pPr>
            <w:moveFrom w:id="805" w:author="dugalh" w:date="2018-07-30T15:52:00Z">
              <w:r w:rsidRPr="00B44B64" w:rsidDel="0079779B">
                <w:rPr>
                  <w:rFonts w:cs="Arial"/>
                  <w:sz w:val="16"/>
                  <w:szCs w:val="16"/>
                </w:rPr>
                <w:t>Classifier</w:t>
              </w:r>
            </w:moveFrom>
          </w:p>
        </w:tc>
        <w:tc>
          <w:tcPr>
            <w:tcW w:w="1336" w:type="dxa"/>
          </w:tcPr>
          <w:p w14:paraId="159C317E" w14:textId="214C2B33" w:rsidR="00D61588" w:rsidRPr="00B44B64" w:rsidDel="0079779B" w:rsidRDefault="00D61588" w:rsidP="007C5F60">
            <w:pPr>
              <w:spacing w:before="40" w:after="40" w:line="276" w:lineRule="auto"/>
              <w:jc w:val="center"/>
              <w:rPr>
                <w:moveFrom w:id="806" w:author="dugalh" w:date="2018-07-30T15:52:00Z"/>
                <w:rFonts w:cs="Arial"/>
                <w:sz w:val="16"/>
                <w:szCs w:val="16"/>
              </w:rPr>
            </w:pPr>
            <w:moveFrom w:id="807" w:author="dugalh" w:date="2018-07-30T15:52:00Z">
              <w:r w:rsidRPr="00B44B64" w:rsidDel="0079779B">
                <w:rPr>
                  <w:rFonts w:cs="Arial"/>
                  <w:sz w:val="16"/>
                  <w:szCs w:val="16"/>
                </w:rPr>
                <w:t>3 Class Error (%)</w:t>
              </w:r>
            </w:moveFrom>
          </w:p>
        </w:tc>
        <w:tc>
          <w:tcPr>
            <w:tcW w:w="1337" w:type="dxa"/>
          </w:tcPr>
          <w:p w14:paraId="24236DCA" w14:textId="022211C2" w:rsidR="00D61588" w:rsidRPr="00B44B64" w:rsidDel="0079779B" w:rsidRDefault="00D61588" w:rsidP="007C5F60">
            <w:pPr>
              <w:spacing w:before="40" w:after="40" w:line="276" w:lineRule="auto"/>
              <w:jc w:val="center"/>
              <w:rPr>
                <w:moveFrom w:id="808" w:author="dugalh" w:date="2018-07-30T15:52:00Z"/>
                <w:rFonts w:cs="Arial"/>
                <w:sz w:val="16"/>
                <w:szCs w:val="16"/>
              </w:rPr>
            </w:pPr>
            <w:moveFrom w:id="809" w:author="dugalh" w:date="2018-07-30T15:52:00Z">
              <w:r w:rsidRPr="00B44B64" w:rsidDel="0079779B">
                <w:rPr>
                  <w:rFonts w:cs="Arial"/>
                  <w:sz w:val="16"/>
                  <w:szCs w:val="16"/>
                </w:rPr>
                <w:t>2 Class Error (%)</w:t>
              </w:r>
            </w:moveFrom>
          </w:p>
        </w:tc>
        <w:tc>
          <w:tcPr>
            <w:tcW w:w="1337" w:type="dxa"/>
          </w:tcPr>
          <w:p w14:paraId="7E37AF01" w14:textId="2CCBE4A1" w:rsidR="00D61588" w:rsidRPr="00B44B64" w:rsidDel="0079779B" w:rsidRDefault="00D61588" w:rsidP="007C5F60">
            <w:pPr>
              <w:spacing w:before="40" w:after="40" w:line="276" w:lineRule="auto"/>
              <w:jc w:val="center"/>
              <w:rPr>
                <w:moveFrom w:id="810" w:author="dugalh" w:date="2018-07-30T15:52:00Z"/>
                <w:rFonts w:cs="Arial"/>
                <w:sz w:val="16"/>
                <w:szCs w:val="16"/>
                <w:vertAlign w:val="superscript"/>
              </w:rPr>
            </w:pPr>
            <w:moveFrom w:id="811" w:author="dugalh" w:date="2018-07-30T15:52:00Z">
              <w:r w:rsidRPr="00B44B64" w:rsidDel="0079779B">
                <w:rPr>
                  <w:rFonts w:cs="Arial"/>
                  <w:sz w:val="16"/>
                  <w:szCs w:val="16"/>
                </w:rPr>
                <w:t>CA (Bg / Sb)</w:t>
              </w:r>
              <w:r w:rsidRPr="00B44B64" w:rsidDel="0079779B">
                <w:rPr>
                  <w:rFonts w:cs="Arial"/>
                  <w:sz w:val="16"/>
                  <w:szCs w:val="16"/>
                  <w:vertAlign w:val="superscript"/>
                </w:rPr>
                <w:t>a</w:t>
              </w:r>
            </w:moveFrom>
          </w:p>
        </w:tc>
        <w:tc>
          <w:tcPr>
            <w:tcW w:w="1337" w:type="dxa"/>
          </w:tcPr>
          <w:p w14:paraId="3941A449" w14:textId="42D20C6A" w:rsidR="00D61588" w:rsidRPr="00B44B64" w:rsidDel="0079779B" w:rsidRDefault="00D61588" w:rsidP="007C5F60">
            <w:pPr>
              <w:spacing w:before="40" w:after="40" w:line="276" w:lineRule="auto"/>
              <w:jc w:val="center"/>
              <w:rPr>
                <w:moveFrom w:id="812" w:author="dugalh" w:date="2018-07-30T15:52:00Z"/>
                <w:rFonts w:cs="Arial"/>
                <w:sz w:val="16"/>
                <w:szCs w:val="16"/>
                <w:vertAlign w:val="superscript"/>
              </w:rPr>
            </w:pPr>
            <w:moveFrom w:id="813" w:author="dugalh" w:date="2018-07-30T15:52:00Z">
              <w:r w:rsidRPr="00B44B64" w:rsidDel="0079779B">
                <w:rPr>
                  <w:rFonts w:cs="Arial"/>
                  <w:sz w:val="16"/>
                  <w:szCs w:val="16"/>
                </w:rPr>
                <w:t>PA (Bg / Sb)</w:t>
              </w:r>
              <w:r w:rsidRPr="00B44B64" w:rsidDel="0079779B">
                <w:rPr>
                  <w:rFonts w:cs="Arial"/>
                  <w:sz w:val="16"/>
                  <w:szCs w:val="16"/>
                  <w:vertAlign w:val="superscript"/>
                </w:rPr>
                <w:t>a</w:t>
              </w:r>
            </w:moveFrom>
          </w:p>
        </w:tc>
        <w:tc>
          <w:tcPr>
            <w:tcW w:w="1227" w:type="dxa"/>
          </w:tcPr>
          <w:p w14:paraId="26486627" w14:textId="0F3310DB" w:rsidR="00D61588" w:rsidRPr="00B44B64" w:rsidDel="0079779B" w:rsidRDefault="00D61588" w:rsidP="007C5F60">
            <w:pPr>
              <w:spacing w:before="40" w:after="40" w:line="276" w:lineRule="auto"/>
              <w:jc w:val="center"/>
              <w:rPr>
                <w:moveFrom w:id="814" w:author="dugalh" w:date="2018-07-30T15:52:00Z"/>
                <w:rFonts w:cs="Arial"/>
                <w:sz w:val="16"/>
                <w:szCs w:val="16"/>
              </w:rPr>
            </w:pPr>
            <w:moveFrom w:id="815" w:author="dugalh" w:date="2018-07-30T15:52:00Z">
              <w:r w:rsidRPr="00B44B64" w:rsidDel="0079779B">
                <w:rPr>
                  <w:rFonts w:cs="Arial"/>
                  <w:sz w:val="16"/>
                  <w:szCs w:val="16"/>
                </w:rPr>
                <w:t>Kappa</w:t>
              </w:r>
            </w:moveFrom>
          </w:p>
        </w:tc>
        <w:tc>
          <w:tcPr>
            <w:tcW w:w="1447" w:type="dxa"/>
          </w:tcPr>
          <w:p w14:paraId="4283B3A5" w14:textId="00BDE911" w:rsidR="00D61588" w:rsidRPr="00B44B64" w:rsidDel="0079779B" w:rsidRDefault="00D61588" w:rsidP="007C5F60">
            <w:pPr>
              <w:spacing w:before="40" w:after="40" w:line="276" w:lineRule="auto"/>
              <w:jc w:val="center"/>
              <w:rPr>
                <w:moveFrom w:id="816" w:author="dugalh" w:date="2018-07-30T15:52:00Z"/>
                <w:rFonts w:cs="Arial"/>
                <w:sz w:val="16"/>
                <w:szCs w:val="16"/>
              </w:rPr>
            </w:pPr>
            <w:moveFrom w:id="817" w:author="dugalh" w:date="2018-07-30T15:52:00Z">
              <w:r w:rsidRPr="00B44B64" w:rsidDel="0079779B">
                <w:rPr>
                  <w:rFonts w:cs="Arial"/>
                  <w:sz w:val="16"/>
                  <w:szCs w:val="16"/>
                </w:rPr>
                <w:t>MAE (SAE)</w:t>
              </w:r>
              <w:r w:rsidRPr="00B44B64" w:rsidDel="0079779B">
                <w:rPr>
                  <w:rFonts w:cs="Arial"/>
                  <w:sz w:val="16"/>
                  <w:szCs w:val="16"/>
                  <w:vertAlign w:val="superscript"/>
                </w:rPr>
                <w:t>a</w:t>
              </w:r>
            </w:moveFrom>
          </w:p>
        </w:tc>
      </w:tr>
      <w:tr w:rsidR="00D61588" w:rsidRPr="00B44B64" w:rsidDel="0079779B" w14:paraId="795F7B35" w14:textId="1950BE56" w:rsidTr="006C32D3">
        <w:trPr>
          <w:trHeight w:val="340"/>
          <w:jc w:val="center"/>
        </w:trPr>
        <w:tc>
          <w:tcPr>
            <w:tcW w:w="1336" w:type="dxa"/>
          </w:tcPr>
          <w:p w14:paraId="0C23887D" w14:textId="7ABE5394" w:rsidR="00D61588" w:rsidRPr="00B44B64" w:rsidDel="0079779B" w:rsidRDefault="00D61588" w:rsidP="007C5F60">
            <w:pPr>
              <w:rPr>
                <w:moveFrom w:id="818" w:author="dugalh" w:date="2018-07-30T15:52:00Z"/>
                <w:sz w:val="16"/>
                <w:szCs w:val="16"/>
              </w:rPr>
            </w:pPr>
            <w:moveFrom w:id="819" w:author="dugalh" w:date="2018-07-30T15:52:00Z">
              <w:r w:rsidRPr="00B44B64" w:rsidDel="0079779B">
                <w:rPr>
                  <w:sz w:val="16"/>
                  <w:szCs w:val="16"/>
                </w:rPr>
                <w:t xml:space="preserve">Decision </w:t>
              </w:r>
              <w:r w:rsidR="00CF403F" w:rsidRPr="00B44B64" w:rsidDel="0079779B">
                <w:rPr>
                  <w:sz w:val="16"/>
                  <w:szCs w:val="16"/>
                </w:rPr>
                <w:t>t</w:t>
              </w:r>
              <w:r w:rsidRPr="00B44B64" w:rsidDel="0079779B">
                <w:rPr>
                  <w:sz w:val="16"/>
                  <w:szCs w:val="16"/>
                </w:rPr>
                <w:t>ree</w:t>
              </w:r>
            </w:moveFrom>
          </w:p>
        </w:tc>
        <w:tc>
          <w:tcPr>
            <w:tcW w:w="1336" w:type="dxa"/>
          </w:tcPr>
          <w:p w14:paraId="4A37DA2F" w14:textId="7FA27CBC" w:rsidR="00D61588" w:rsidRPr="00B44B64" w:rsidDel="0079779B" w:rsidRDefault="00D61588" w:rsidP="007C5F60">
            <w:pPr>
              <w:jc w:val="right"/>
              <w:rPr>
                <w:moveFrom w:id="820" w:author="dugalh" w:date="2018-07-30T15:52:00Z"/>
                <w:sz w:val="16"/>
                <w:szCs w:val="16"/>
              </w:rPr>
            </w:pPr>
            <w:moveFrom w:id="821" w:author="dugalh" w:date="2018-07-30T15:52:00Z">
              <w:r w:rsidRPr="00B44B64" w:rsidDel="0079779B">
                <w:rPr>
                  <w:sz w:val="16"/>
                  <w:szCs w:val="16"/>
                </w:rPr>
                <w:t>9.46</w:t>
              </w:r>
            </w:moveFrom>
          </w:p>
        </w:tc>
        <w:tc>
          <w:tcPr>
            <w:tcW w:w="1337" w:type="dxa"/>
          </w:tcPr>
          <w:p w14:paraId="5BBA0E72" w14:textId="179828EB" w:rsidR="00D61588" w:rsidRPr="00B44B64" w:rsidDel="0079779B" w:rsidRDefault="00D61588" w:rsidP="007C5F60">
            <w:pPr>
              <w:jc w:val="right"/>
              <w:rPr>
                <w:moveFrom w:id="822" w:author="dugalh" w:date="2018-07-30T15:52:00Z"/>
                <w:sz w:val="16"/>
                <w:szCs w:val="16"/>
              </w:rPr>
            </w:pPr>
            <w:moveFrom w:id="823" w:author="dugalh" w:date="2018-07-30T15:52:00Z">
              <w:r w:rsidRPr="00B44B64" w:rsidDel="0079779B">
                <w:rPr>
                  <w:sz w:val="16"/>
                  <w:szCs w:val="16"/>
                </w:rPr>
                <w:t>3.57</w:t>
              </w:r>
            </w:moveFrom>
          </w:p>
        </w:tc>
        <w:tc>
          <w:tcPr>
            <w:tcW w:w="1337" w:type="dxa"/>
          </w:tcPr>
          <w:p w14:paraId="0BC90F4C" w14:textId="43667326" w:rsidR="00D61588" w:rsidRPr="00B44B64" w:rsidDel="0079779B" w:rsidRDefault="00D61588" w:rsidP="007C5F60">
            <w:pPr>
              <w:jc w:val="right"/>
              <w:rPr>
                <w:moveFrom w:id="824" w:author="dugalh" w:date="2018-07-30T15:52:00Z"/>
                <w:sz w:val="16"/>
                <w:szCs w:val="16"/>
              </w:rPr>
            </w:pPr>
            <w:moveFrom w:id="825" w:author="dugalh" w:date="2018-07-30T15:52:00Z">
              <w:r w:rsidRPr="00B44B64" w:rsidDel="0079779B">
                <w:rPr>
                  <w:sz w:val="16"/>
                  <w:szCs w:val="16"/>
                </w:rPr>
                <w:t>95.28 / 98.04</w:t>
              </w:r>
            </w:moveFrom>
          </w:p>
        </w:tc>
        <w:tc>
          <w:tcPr>
            <w:tcW w:w="1337" w:type="dxa"/>
          </w:tcPr>
          <w:p w14:paraId="3B5C8EF5" w14:textId="4C5C3FFC" w:rsidR="00D61588" w:rsidRPr="00B44B64" w:rsidDel="0079779B" w:rsidRDefault="00D61588" w:rsidP="007C5F60">
            <w:pPr>
              <w:jc w:val="right"/>
              <w:rPr>
                <w:moveFrom w:id="826" w:author="dugalh" w:date="2018-07-30T15:52:00Z"/>
                <w:sz w:val="16"/>
                <w:szCs w:val="16"/>
              </w:rPr>
            </w:pPr>
            <w:moveFrom w:id="827" w:author="dugalh" w:date="2018-07-30T15:52:00Z">
              <w:r w:rsidRPr="00B44B64" w:rsidDel="0079779B">
                <w:rPr>
                  <w:sz w:val="16"/>
                  <w:szCs w:val="16"/>
                </w:rPr>
                <w:t>98.32 / 94.53</w:t>
              </w:r>
            </w:moveFrom>
          </w:p>
        </w:tc>
        <w:tc>
          <w:tcPr>
            <w:tcW w:w="1227" w:type="dxa"/>
          </w:tcPr>
          <w:p w14:paraId="68E51741" w14:textId="0A0F95D2" w:rsidR="00D61588" w:rsidRPr="00B44B64" w:rsidDel="0079779B" w:rsidRDefault="00D61588" w:rsidP="007C5F60">
            <w:pPr>
              <w:jc w:val="right"/>
              <w:rPr>
                <w:moveFrom w:id="828" w:author="dugalh" w:date="2018-07-30T15:52:00Z"/>
                <w:sz w:val="16"/>
                <w:szCs w:val="16"/>
              </w:rPr>
            </w:pPr>
            <w:moveFrom w:id="829" w:author="dugalh" w:date="2018-07-30T15:52:00Z">
              <w:r w:rsidRPr="00B44B64" w:rsidDel="0079779B">
                <w:rPr>
                  <w:sz w:val="16"/>
                  <w:szCs w:val="16"/>
                </w:rPr>
                <w:t>0.93</w:t>
              </w:r>
            </w:moveFrom>
          </w:p>
        </w:tc>
        <w:tc>
          <w:tcPr>
            <w:tcW w:w="1447" w:type="dxa"/>
          </w:tcPr>
          <w:p w14:paraId="37BA190B" w14:textId="12F342A7" w:rsidR="00D61588" w:rsidRPr="00B44B64" w:rsidDel="0079779B" w:rsidRDefault="00D61588" w:rsidP="007C5F60">
            <w:pPr>
              <w:jc w:val="right"/>
              <w:rPr>
                <w:moveFrom w:id="830" w:author="dugalh" w:date="2018-07-30T15:52:00Z"/>
                <w:sz w:val="16"/>
                <w:szCs w:val="16"/>
              </w:rPr>
            </w:pPr>
            <w:moveFrom w:id="831" w:author="dugalh" w:date="2018-07-30T15:52:00Z">
              <w:r w:rsidRPr="00B44B64" w:rsidDel="0079779B">
                <w:rPr>
                  <w:sz w:val="16"/>
                  <w:szCs w:val="16"/>
                </w:rPr>
                <w:t>5.85 (4.65)</w:t>
              </w:r>
            </w:moveFrom>
          </w:p>
        </w:tc>
      </w:tr>
      <w:tr w:rsidR="00D61588" w:rsidRPr="00B44B64" w:rsidDel="0079779B" w14:paraId="0506F028" w14:textId="5B19929B" w:rsidTr="006C32D3">
        <w:trPr>
          <w:trHeight w:val="340"/>
          <w:jc w:val="center"/>
        </w:trPr>
        <w:tc>
          <w:tcPr>
            <w:tcW w:w="1336" w:type="dxa"/>
          </w:tcPr>
          <w:p w14:paraId="5F0693A4" w14:textId="588743E6" w:rsidR="00D61588" w:rsidRPr="00B44B64" w:rsidDel="0079779B" w:rsidRDefault="00D61588" w:rsidP="007C5F60">
            <w:pPr>
              <w:rPr>
                <w:moveFrom w:id="832" w:author="dugalh" w:date="2018-07-30T15:52:00Z"/>
                <w:sz w:val="16"/>
                <w:szCs w:val="16"/>
              </w:rPr>
            </w:pPr>
            <w:moveFrom w:id="833" w:author="dugalh" w:date="2018-07-30T15:52:00Z">
              <w:r w:rsidRPr="00B44B64" w:rsidDel="0079779B">
                <w:rPr>
                  <w:sz w:val="16"/>
                  <w:szCs w:val="16"/>
                </w:rPr>
                <w:t xml:space="preserve">Random </w:t>
              </w:r>
              <w:r w:rsidR="00CF403F" w:rsidRPr="00B44B64" w:rsidDel="0079779B">
                <w:rPr>
                  <w:sz w:val="16"/>
                  <w:szCs w:val="16"/>
                </w:rPr>
                <w:t>f</w:t>
              </w:r>
              <w:r w:rsidRPr="00B44B64" w:rsidDel="0079779B">
                <w:rPr>
                  <w:sz w:val="16"/>
                  <w:szCs w:val="16"/>
                </w:rPr>
                <w:t>orest</w:t>
              </w:r>
            </w:moveFrom>
          </w:p>
        </w:tc>
        <w:tc>
          <w:tcPr>
            <w:tcW w:w="1336" w:type="dxa"/>
          </w:tcPr>
          <w:p w14:paraId="1A5AF04B" w14:textId="5844AE17" w:rsidR="00D61588" w:rsidRPr="00B44B64" w:rsidDel="0079779B" w:rsidRDefault="00D61588" w:rsidP="007C5F60">
            <w:pPr>
              <w:jc w:val="right"/>
              <w:rPr>
                <w:moveFrom w:id="834" w:author="dugalh" w:date="2018-07-30T15:52:00Z"/>
                <w:sz w:val="16"/>
                <w:szCs w:val="16"/>
              </w:rPr>
            </w:pPr>
            <w:moveFrom w:id="835" w:author="dugalh" w:date="2018-07-30T15:52:00Z">
              <w:r w:rsidRPr="00B44B64" w:rsidDel="0079779B">
                <w:rPr>
                  <w:sz w:val="16"/>
                  <w:szCs w:val="16"/>
                </w:rPr>
                <w:t>9.16</w:t>
              </w:r>
            </w:moveFrom>
          </w:p>
        </w:tc>
        <w:tc>
          <w:tcPr>
            <w:tcW w:w="1337" w:type="dxa"/>
          </w:tcPr>
          <w:p w14:paraId="2DC12E6F" w14:textId="5DD77DFF" w:rsidR="00D61588" w:rsidRPr="00B44B64" w:rsidDel="0079779B" w:rsidRDefault="00D61588" w:rsidP="007C5F60">
            <w:pPr>
              <w:jc w:val="right"/>
              <w:rPr>
                <w:moveFrom w:id="836" w:author="dugalh" w:date="2018-07-30T15:52:00Z"/>
                <w:sz w:val="16"/>
                <w:szCs w:val="16"/>
              </w:rPr>
            </w:pPr>
            <w:moveFrom w:id="837" w:author="dugalh" w:date="2018-07-30T15:52:00Z">
              <w:r w:rsidRPr="00B44B64" w:rsidDel="0079779B">
                <w:rPr>
                  <w:sz w:val="16"/>
                  <w:szCs w:val="16"/>
                </w:rPr>
                <w:t>2.62</w:t>
              </w:r>
            </w:moveFrom>
          </w:p>
        </w:tc>
        <w:tc>
          <w:tcPr>
            <w:tcW w:w="1337" w:type="dxa"/>
          </w:tcPr>
          <w:p w14:paraId="671F3336" w14:textId="2F099114" w:rsidR="00D61588" w:rsidRPr="00B44B64" w:rsidDel="0079779B" w:rsidRDefault="00D61588" w:rsidP="007C5F60">
            <w:pPr>
              <w:jc w:val="right"/>
              <w:rPr>
                <w:moveFrom w:id="838" w:author="dugalh" w:date="2018-07-30T15:52:00Z"/>
                <w:sz w:val="16"/>
                <w:szCs w:val="16"/>
              </w:rPr>
            </w:pPr>
            <w:moveFrom w:id="839" w:author="dugalh" w:date="2018-07-30T15:52:00Z">
              <w:r w:rsidRPr="00B44B64" w:rsidDel="0079779B">
                <w:rPr>
                  <w:sz w:val="16"/>
                  <w:szCs w:val="16"/>
                </w:rPr>
                <w:t>97.31 / 97.51</w:t>
              </w:r>
            </w:moveFrom>
          </w:p>
        </w:tc>
        <w:tc>
          <w:tcPr>
            <w:tcW w:w="1337" w:type="dxa"/>
          </w:tcPr>
          <w:p w14:paraId="32FC851F" w14:textId="1D0F8642" w:rsidR="00D61588" w:rsidRPr="00B44B64" w:rsidDel="0079779B" w:rsidRDefault="00D61588" w:rsidP="007C5F60">
            <w:pPr>
              <w:jc w:val="right"/>
              <w:rPr>
                <w:moveFrom w:id="840" w:author="dugalh" w:date="2018-07-30T15:52:00Z"/>
                <w:sz w:val="16"/>
                <w:szCs w:val="16"/>
              </w:rPr>
            </w:pPr>
            <w:moveFrom w:id="841" w:author="dugalh" w:date="2018-07-30T15:52:00Z">
              <w:r w:rsidRPr="00B44B64" w:rsidDel="0079779B">
                <w:rPr>
                  <w:sz w:val="16"/>
                  <w:szCs w:val="16"/>
                </w:rPr>
                <w:t>97.80 / 96.96</w:t>
              </w:r>
            </w:moveFrom>
          </w:p>
        </w:tc>
        <w:tc>
          <w:tcPr>
            <w:tcW w:w="1227" w:type="dxa"/>
          </w:tcPr>
          <w:p w14:paraId="1C8BBC52" w14:textId="779E4B38" w:rsidR="00D61588" w:rsidRPr="00B44B64" w:rsidDel="0079779B" w:rsidRDefault="00D61588" w:rsidP="007C5F60">
            <w:pPr>
              <w:jc w:val="right"/>
              <w:rPr>
                <w:moveFrom w:id="842" w:author="dugalh" w:date="2018-07-30T15:52:00Z"/>
                <w:sz w:val="16"/>
                <w:szCs w:val="16"/>
              </w:rPr>
            </w:pPr>
            <w:moveFrom w:id="843" w:author="dugalh" w:date="2018-07-30T15:52:00Z">
              <w:r w:rsidRPr="00B44B64" w:rsidDel="0079779B">
                <w:rPr>
                  <w:sz w:val="16"/>
                  <w:szCs w:val="16"/>
                </w:rPr>
                <w:t>0.95</w:t>
              </w:r>
            </w:moveFrom>
          </w:p>
        </w:tc>
        <w:tc>
          <w:tcPr>
            <w:tcW w:w="1447" w:type="dxa"/>
          </w:tcPr>
          <w:p w14:paraId="37C46943" w14:textId="0EB89ADC" w:rsidR="00D61588" w:rsidRPr="00B44B64" w:rsidDel="0079779B" w:rsidRDefault="00D61588" w:rsidP="007C5F60">
            <w:pPr>
              <w:jc w:val="right"/>
              <w:rPr>
                <w:moveFrom w:id="844" w:author="dugalh" w:date="2018-07-30T15:52:00Z"/>
                <w:sz w:val="16"/>
                <w:szCs w:val="16"/>
              </w:rPr>
            </w:pPr>
            <w:moveFrom w:id="845" w:author="dugalh" w:date="2018-07-30T15:52:00Z">
              <w:r w:rsidRPr="00B44B64" w:rsidDel="0079779B">
                <w:rPr>
                  <w:sz w:val="16"/>
                  <w:szCs w:val="16"/>
                </w:rPr>
                <w:t>7.09 (6.07)</w:t>
              </w:r>
            </w:moveFrom>
          </w:p>
        </w:tc>
      </w:tr>
      <w:tr w:rsidR="00D61588" w:rsidRPr="00B44B64" w:rsidDel="0079779B" w14:paraId="37AD36AD" w14:textId="34687B2D" w:rsidTr="006C32D3">
        <w:trPr>
          <w:trHeight w:val="340"/>
          <w:jc w:val="center"/>
        </w:trPr>
        <w:tc>
          <w:tcPr>
            <w:tcW w:w="1336" w:type="dxa"/>
          </w:tcPr>
          <w:p w14:paraId="7637E693" w14:textId="2BA3DFB5" w:rsidR="00D61588" w:rsidRPr="00B44B64" w:rsidDel="0079779B" w:rsidRDefault="00C22C18" w:rsidP="007C5F60">
            <w:pPr>
              <w:rPr>
                <w:moveFrom w:id="846" w:author="dugalh" w:date="2018-07-30T15:52:00Z"/>
                <w:sz w:val="16"/>
                <w:szCs w:val="16"/>
              </w:rPr>
            </w:pPr>
            <w:moveFrom w:id="847" w:author="dugalh" w:date="2018-07-30T15:52:00Z">
              <w:r w:rsidRPr="00B44B64" w:rsidDel="0079779B">
                <w:rPr>
                  <w:sz w:val="16"/>
                  <w:szCs w:val="16"/>
                </w:rPr>
                <w:t>kNN</w:t>
              </w:r>
            </w:moveFrom>
          </w:p>
        </w:tc>
        <w:tc>
          <w:tcPr>
            <w:tcW w:w="1336" w:type="dxa"/>
          </w:tcPr>
          <w:p w14:paraId="59959082" w14:textId="48C9E178" w:rsidR="00D61588" w:rsidRPr="00B44B64" w:rsidDel="0079779B" w:rsidRDefault="00D61588" w:rsidP="007C5F60">
            <w:pPr>
              <w:jc w:val="right"/>
              <w:rPr>
                <w:moveFrom w:id="848" w:author="dugalh" w:date="2018-07-30T15:52:00Z"/>
                <w:sz w:val="16"/>
                <w:szCs w:val="16"/>
              </w:rPr>
            </w:pPr>
            <w:moveFrom w:id="849" w:author="dugalh" w:date="2018-07-30T15:52:00Z">
              <w:r w:rsidRPr="00B44B64" w:rsidDel="0079779B">
                <w:rPr>
                  <w:sz w:val="16"/>
                  <w:szCs w:val="16"/>
                </w:rPr>
                <w:t>10.45</w:t>
              </w:r>
            </w:moveFrom>
          </w:p>
        </w:tc>
        <w:tc>
          <w:tcPr>
            <w:tcW w:w="1337" w:type="dxa"/>
          </w:tcPr>
          <w:p w14:paraId="59D5B5D9" w14:textId="03DB93B6" w:rsidR="00D61588" w:rsidRPr="00B44B64" w:rsidDel="0079779B" w:rsidRDefault="00D61588" w:rsidP="007C5F60">
            <w:pPr>
              <w:jc w:val="right"/>
              <w:rPr>
                <w:moveFrom w:id="850" w:author="dugalh" w:date="2018-07-30T15:52:00Z"/>
                <w:sz w:val="16"/>
                <w:szCs w:val="16"/>
              </w:rPr>
            </w:pPr>
            <w:moveFrom w:id="851" w:author="dugalh" w:date="2018-07-30T15:52:00Z">
              <w:r w:rsidRPr="00B44B64" w:rsidDel="0079779B">
                <w:rPr>
                  <w:sz w:val="16"/>
                  <w:szCs w:val="16"/>
                </w:rPr>
                <w:t>1.72</w:t>
              </w:r>
            </w:moveFrom>
          </w:p>
        </w:tc>
        <w:tc>
          <w:tcPr>
            <w:tcW w:w="1337" w:type="dxa"/>
          </w:tcPr>
          <w:p w14:paraId="76AE31E0" w14:textId="19BE5BCD" w:rsidR="00D61588" w:rsidRPr="00B44B64" w:rsidDel="0079779B" w:rsidRDefault="00D61588" w:rsidP="007C5F60">
            <w:pPr>
              <w:jc w:val="right"/>
              <w:rPr>
                <w:moveFrom w:id="852" w:author="dugalh" w:date="2018-07-30T15:52:00Z"/>
                <w:sz w:val="16"/>
                <w:szCs w:val="16"/>
              </w:rPr>
            </w:pPr>
            <w:moveFrom w:id="853" w:author="dugalh" w:date="2018-07-30T15:52:00Z">
              <w:r w:rsidRPr="00B44B64" w:rsidDel="0079779B">
                <w:rPr>
                  <w:sz w:val="16"/>
                  <w:szCs w:val="16"/>
                </w:rPr>
                <w:t>98.94 / 97.49</w:t>
              </w:r>
            </w:moveFrom>
          </w:p>
        </w:tc>
        <w:tc>
          <w:tcPr>
            <w:tcW w:w="1337" w:type="dxa"/>
          </w:tcPr>
          <w:p w14:paraId="13BC5BBC" w14:textId="36D4812B" w:rsidR="00D61588" w:rsidRPr="00B44B64" w:rsidDel="0079779B" w:rsidRDefault="00D61588" w:rsidP="007C5F60">
            <w:pPr>
              <w:jc w:val="right"/>
              <w:rPr>
                <w:moveFrom w:id="854" w:author="dugalh" w:date="2018-07-30T15:52:00Z"/>
                <w:sz w:val="16"/>
                <w:szCs w:val="16"/>
              </w:rPr>
            </w:pPr>
            <w:moveFrom w:id="855" w:author="dugalh" w:date="2018-07-30T15:52:00Z">
              <w:r w:rsidRPr="00B44B64" w:rsidDel="0079779B">
                <w:rPr>
                  <w:sz w:val="16"/>
                  <w:szCs w:val="16"/>
                </w:rPr>
                <w:t>97.74 / 98.82</w:t>
              </w:r>
            </w:moveFrom>
          </w:p>
        </w:tc>
        <w:tc>
          <w:tcPr>
            <w:tcW w:w="1227" w:type="dxa"/>
          </w:tcPr>
          <w:p w14:paraId="3C17EA6D" w14:textId="116C2338" w:rsidR="00D61588" w:rsidRPr="00B44B64" w:rsidDel="0079779B" w:rsidRDefault="00D61588" w:rsidP="007C5F60">
            <w:pPr>
              <w:jc w:val="right"/>
              <w:rPr>
                <w:moveFrom w:id="856" w:author="dugalh" w:date="2018-07-30T15:52:00Z"/>
                <w:sz w:val="16"/>
                <w:szCs w:val="16"/>
              </w:rPr>
            </w:pPr>
            <w:moveFrom w:id="857" w:author="dugalh" w:date="2018-07-30T15:52:00Z">
              <w:r w:rsidRPr="00B44B64" w:rsidDel="0079779B">
                <w:rPr>
                  <w:sz w:val="16"/>
                  <w:szCs w:val="16"/>
                </w:rPr>
                <w:t>0.96</w:t>
              </w:r>
            </w:moveFrom>
          </w:p>
        </w:tc>
        <w:tc>
          <w:tcPr>
            <w:tcW w:w="1447" w:type="dxa"/>
          </w:tcPr>
          <w:p w14:paraId="7C893B19" w14:textId="7C8FD197" w:rsidR="00D61588" w:rsidRPr="00B44B64" w:rsidDel="0079779B" w:rsidRDefault="00D61588" w:rsidP="007C5F60">
            <w:pPr>
              <w:jc w:val="right"/>
              <w:rPr>
                <w:moveFrom w:id="858" w:author="dugalh" w:date="2018-07-30T15:52:00Z"/>
                <w:sz w:val="16"/>
                <w:szCs w:val="16"/>
              </w:rPr>
            </w:pPr>
            <w:moveFrom w:id="859" w:author="dugalh" w:date="2018-07-30T15:52:00Z">
              <w:r w:rsidRPr="00B44B64" w:rsidDel="0079779B">
                <w:rPr>
                  <w:sz w:val="16"/>
                  <w:szCs w:val="16"/>
                </w:rPr>
                <w:t>7.60 (6.20)</w:t>
              </w:r>
            </w:moveFrom>
          </w:p>
        </w:tc>
      </w:tr>
      <w:tr w:rsidR="00D61588" w:rsidRPr="00B44B64" w:rsidDel="0079779B" w14:paraId="615E1881" w14:textId="1F7D3BBB" w:rsidTr="006C32D3">
        <w:trPr>
          <w:trHeight w:val="340"/>
          <w:jc w:val="center"/>
        </w:trPr>
        <w:tc>
          <w:tcPr>
            <w:tcW w:w="1336" w:type="dxa"/>
          </w:tcPr>
          <w:p w14:paraId="0B1769C9" w14:textId="274A47CA" w:rsidR="00D61588" w:rsidRPr="00B44B64" w:rsidDel="0079779B" w:rsidRDefault="00D61588" w:rsidP="007C5F60">
            <w:pPr>
              <w:rPr>
                <w:moveFrom w:id="860" w:author="dugalh" w:date="2018-07-30T15:52:00Z"/>
                <w:sz w:val="16"/>
                <w:szCs w:val="16"/>
              </w:rPr>
            </w:pPr>
            <w:moveFrom w:id="861" w:author="dugalh" w:date="2018-07-30T15:52:00Z">
              <w:r w:rsidRPr="00B44B64" w:rsidDel="0079779B">
                <w:rPr>
                  <w:sz w:val="16"/>
                  <w:szCs w:val="16"/>
                </w:rPr>
                <w:t>SVM</w:t>
              </w:r>
            </w:moveFrom>
          </w:p>
        </w:tc>
        <w:tc>
          <w:tcPr>
            <w:tcW w:w="1336" w:type="dxa"/>
          </w:tcPr>
          <w:p w14:paraId="1C41FCD1" w14:textId="67B0CD13" w:rsidR="00D61588" w:rsidRPr="00B44B64" w:rsidDel="0079779B" w:rsidRDefault="00D61588" w:rsidP="007C5F60">
            <w:pPr>
              <w:jc w:val="right"/>
              <w:rPr>
                <w:moveFrom w:id="862" w:author="dugalh" w:date="2018-07-30T15:52:00Z"/>
                <w:sz w:val="16"/>
                <w:szCs w:val="16"/>
              </w:rPr>
            </w:pPr>
            <w:moveFrom w:id="863" w:author="dugalh" w:date="2018-07-30T15:52:00Z">
              <w:r w:rsidRPr="00B44B64" w:rsidDel="0079779B">
                <w:rPr>
                  <w:sz w:val="16"/>
                  <w:szCs w:val="16"/>
                </w:rPr>
                <w:t>10.58</w:t>
              </w:r>
            </w:moveFrom>
          </w:p>
        </w:tc>
        <w:tc>
          <w:tcPr>
            <w:tcW w:w="1337" w:type="dxa"/>
          </w:tcPr>
          <w:p w14:paraId="2A8CABA1" w14:textId="04B830B1" w:rsidR="00D61588" w:rsidRPr="00B44B64" w:rsidDel="0079779B" w:rsidRDefault="00D61588" w:rsidP="007C5F60">
            <w:pPr>
              <w:jc w:val="right"/>
              <w:rPr>
                <w:moveFrom w:id="864" w:author="dugalh" w:date="2018-07-30T15:52:00Z"/>
                <w:sz w:val="16"/>
                <w:szCs w:val="16"/>
              </w:rPr>
            </w:pPr>
            <w:moveFrom w:id="865" w:author="dugalh" w:date="2018-07-30T15:52:00Z">
              <w:r w:rsidRPr="00B44B64" w:rsidDel="0079779B">
                <w:rPr>
                  <w:sz w:val="16"/>
                  <w:szCs w:val="16"/>
                </w:rPr>
                <w:t>2.81</w:t>
              </w:r>
            </w:moveFrom>
          </w:p>
        </w:tc>
        <w:tc>
          <w:tcPr>
            <w:tcW w:w="1337" w:type="dxa"/>
          </w:tcPr>
          <w:p w14:paraId="71A100D3" w14:textId="2930A129" w:rsidR="00D61588" w:rsidRPr="00B44B64" w:rsidDel="0079779B" w:rsidRDefault="00D61588" w:rsidP="007C5F60">
            <w:pPr>
              <w:jc w:val="right"/>
              <w:rPr>
                <w:moveFrom w:id="866" w:author="dugalh" w:date="2018-07-30T15:52:00Z"/>
                <w:sz w:val="16"/>
                <w:szCs w:val="16"/>
              </w:rPr>
            </w:pPr>
            <w:moveFrom w:id="867" w:author="dugalh" w:date="2018-07-30T15:52:00Z">
              <w:r w:rsidRPr="00B44B64" w:rsidDel="0079779B">
                <w:rPr>
                  <w:sz w:val="16"/>
                  <w:szCs w:val="16"/>
                </w:rPr>
                <w:t>98.79 / 95.33</w:t>
              </w:r>
            </w:moveFrom>
          </w:p>
        </w:tc>
        <w:tc>
          <w:tcPr>
            <w:tcW w:w="1337" w:type="dxa"/>
          </w:tcPr>
          <w:p w14:paraId="48A9877A" w14:textId="49A377D6" w:rsidR="00D61588" w:rsidRPr="00B44B64" w:rsidDel="0079779B" w:rsidRDefault="00D61588" w:rsidP="007C5F60">
            <w:pPr>
              <w:jc w:val="right"/>
              <w:rPr>
                <w:moveFrom w:id="868" w:author="dugalh" w:date="2018-07-30T15:52:00Z"/>
                <w:sz w:val="16"/>
                <w:szCs w:val="16"/>
              </w:rPr>
            </w:pPr>
            <w:moveFrom w:id="869" w:author="dugalh" w:date="2018-07-30T15:52:00Z">
              <w:r w:rsidRPr="00B44B64" w:rsidDel="0079779B">
                <w:rPr>
                  <w:sz w:val="16"/>
                  <w:szCs w:val="16"/>
                </w:rPr>
                <w:t>95.70 / 98.69</w:t>
              </w:r>
            </w:moveFrom>
          </w:p>
        </w:tc>
        <w:tc>
          <w:tcPr>
            <w:tcW w:w="1227" w:type="dxa"/>
          </w:tcPr>
          <w:p w14:paraId="2ABF31A8" w14:textId="1F3933B2" w:rsidR="00D61588" w:rsidRPr="00B44B64" w:rsidDel="0079779B" w:rsidRDefault="00D61588" w:rsidP="007C5F60">
            <w:pPr>
              <w:jc w:val="right"/>
              <w:rPr>
                <w:moveFrom w:id="870" w:author="dugalh" w:date="2018-07-30T15:52:00Z"/>
                <w:sz w:val="16"/>
                <w:szCs w:val="16"/>
              </w:rPr>
            </w:pPr>
            <w:moveFrom w:id="871" w:author="dugalh" w:date="2018-07-30T15:52:00Z">
              <w:r w:rsidRPr="00B44B64" w:rsidDel="0079779B">
                <w:rPr>
                  <w:sz w:val="16"/>
                  <w:szCs w:val="16"/>
                </w:rPr>
                <w:t>0.94</w:t>
              </w:r>
            </w:moveFrom>
          </w:p>
        </w:tc>
        <w:tc>
          <w:tcPr>
            <w:tcW w:w="1447" w:type="dxa"/>
          </w:tcPr>
          <w:p w14:paraId="03E0C7D0" w14:textId="7080FD2B" w:rsidR="00D61588" w:rsidRPr="00B44B64" w:rsidDel="0079779B" w:rsidRDefault="00D61588" w:rsidP="007C5F60">
            <w:pPr>
              <w:jc w:val="right"/>
              <w:rPr>
                <w:moveFrom w:id="872" w:author="dugalh" w:date="2018-07-30T15:52:00Z"/>
                <w:sz w:val="16"/>
                <w:szCs w:val="16"/>
              </w:rPr>
            </w:pPr>
            <w:moveFrom w:id="873" w:author="dugalh" w:date="2018-07-30T15:52:00Z">
              <w:r w:rsidRPr="00B44B64" w:rsidDel="0079779B">
                <w:rPr>
                  <w:sz w:val="16"/>
                  <w:szCs w:val="16"/>
                </w:rPr>
                <w:t>7.99 (8.33)</w:t>
              </w:r>
            </w:moveFrom>
          </w:p>
        </w:tc>
      </w:tr>
      <w:tr w:rsidR="00D61588" w:rsidRPr="00B44B64" w:rsidDel="0079779B" w14:paraId="74B1DAED" w14:textId="3230DA2E" w:rsidTr="006C32D3">
        <w:trPr>
          <w:trHeight w:val="340"/>
          <w:jc w:val="center"/>
        </w:trPr>
        <w:tc>
          <w:tcPr>
            <w:tcW w:w="1336" w:type="dxa"/>
            <w:tcBorders>
              <w:bottom w:val="single" w:sz="12" w:space="0" w:color="000000" w:themeColor="text1"/>
            </w:tcBorders>
          </w:tcPr>
          <w:p w14:paraId="71DEF190" w14:textId="125937D4" w:rsidR="00D61588" w:rsidRPr="00B44B64" w:rsidDel="0079779B" w:rsidRDefault="00D61588" w:rsidP="007C5F60">
            <w:pPr>
              <w:rPr>
                <w:moveFrom w:id="874" w:author="dugalh" w:date="2018-07-30T15:52:00Z"/>
                <w:sz w:val="16"/>
                <w:szCs w:val="16"/>
              </w:rPr>
            </w:pPr>
            <w:moveFrom w:id="875" w:author="dugalh" w:date="2018-07-30T15:52:00Z">
              <w:r w:rsidRPr="00B44B64" w:rsidDel="0079779B">
                <w:rPr>
                  <w:sz w:val="16"/>
                  <w:szCs w:val="16"/>
                </w:rPr>
                <w:t xml:space="preserve">Bayes </w:t>
              </w:r>
              <w:r w:rsidR="00CF403F" w:rsidRPr="00B44B64" w:rsidDel="0079779B">
                <w:rPr>
                  <w:sz w:val="16"/>
                  <w:szCs w:val="16"/>
                </w:rPr>
                <w:t>n</w:t>
              </w:r>
              <w:r w:rsidRPr="00B44B64" w:rsidDel="0079779B">
                <w:rPr>
                  <w:sz w:val="16"/>
                  <w:szCs w:val="16"/>
                </w:rPr>
                <w:t>ormal</w:t>
              </w:r>
            </w:moveFrom>
          </w:p>
        </w:tc>
        <w:tc>
          <w:tcPr>
            <w:tcW w:w="1336" w:type="dxa"/>
            <w:tcBorders>
              <w:bottom w:val="single" w:sz="12" w:space="0" w:color="000000" w:themeColor="text1"/>
            </w:tcBorders>
          </w:tcPr>
          <w:p w14:paraId="10E62650" w14:textId="03BF882D" w:rsidR="00D61588" w:rsidRPr="00B44B64" w:rsidDel="0079779B" w:rsidRDefault="00D61588" w:rsidP="007C5F60">
            <w:pPr>
              <w:jc w:val="right"/>
              <w:rPr>
                <w:moveFrom w:id="876" w:author="dugalh" w:date="2018-07-30T15:52:00Z"/>
                <w:sz w:val="16"/>
                <w:szCs w:val="16"/>
              </w:rPr>
            </w:pPr>
            <w:moveFrom w:id="877" w:author="dugalh" w:date="2018-07-30T15:52:00Z">
              <w:r w:rsidRPr="00B44B64" w:rsidDel="0079779B">
                <w:rPr>
                  <w:sz w:val="16"/>
                  <w:szCs w:val="16"/>
                </w:rPr>
                <w:t>16.23</w:t>
              </w:r>
            </w:moveFrom>
          </w:p>
        </w:tc>
        <w:tc>
          <w:tcPr>
            <w:tcW w:w="1337" w:type="dxa"/>
            <w:tcBorders>
              <w:bottom w:val="single" w:sz="12" w:space="0" w:color="000000" w:themeColor="text1"/>
            </w:tcBorders>
          </w:tcPr>
          <w:p w14:paraId="68588E6C" w14:textId="65D7D6C0" w:rsidR="00D61588" w:rsidRPr="00B44B64" w:rsidDel="0079779B" w:rsidRDefault="00D61588" w:rsidP="007C5F60">
            <w:pPr>
              <w:jc w:val="right"/>
              <w:rPr>
                <w:moveFrom w:id="878" w:author="dugalh" w:date="2018-07-30T15:52:00Z"/>
                <w:sz w:val="16"/>
                <w:szCs w:val="16"/>
              </w:rPr>
            </w:pPr>
            <w:moveFrom w:id="879" w:author="dugalh" w:date="2018-07-30T15:52:00Z">
              <w:r w:rsidRPr="00B44B64" w:rsidDel="0079779B">
                <w:rPr>
                  <w:sz w:val="16"/>
                  <w:szCs w:val="16"/>
                </w:rPr>
                <w:t>8.97</w:t>
              </w:r>
            </w:moveFrom>
          </w:p>
        </w:tc>
        <w:tc>
          <w:tcPr>
            <w:tcW w:w="1337" w:type="dxa"/>
            <w:tcBorders>
              <w:bottom w:val="single" w:sz="12" w:space="0" w:color="000000" w:themeColor="text1"/>
            </w:tcBorders>
          </w:tcPr>
          <w:p w14:paraId="285CAA64" w14:textId="24566AA1" w:rsidR="00D61588" w:rsidRPr="00B44B64" w:rsidDel="0079779B" w:rsidRDefault="00D61588" w:rsidP="007C5F60">
            <w:pPr>
              <w:jc w:val="right"/>
              <w:rPr>
                <w:moveFrom w:id="880" w:author="dugalh" w:date="2018-07-30T15:52:00Z"/>
                <w:sz w:val="16"/>
                <w:szCs w:val="16"/>
              </w:rPr>
            </w:pPr>
            <w:moveFrom w:id="881" w:author="dugalh" w:date="2018-07-30T15:52:00Z">
              <w:r w:rsidRPr="00B44B64" w:rsidDel="0079779B">
                <w:rPr>
                  <w:sz w:val="16"/>
                  <w:szCs w:val="16"/>
                </w:rPr>
                <w:t>86.97 / 98.23</w:t>
              </w:r>
            </w:moveFrom>
          </w:p>
        </w:tc>
        <w:tc>
          <w:tcPr>
            <w:tcW w:w="1337" w:type="dxa"/>
            <w:tcBorders>
              <w:bottom w:val="single" w:sz="12" w:space="0" w:color="000000" w:themeColor="text1"/>
            </w:tcBorders>
          </w:tcPr>
          <w:p w14:paraId="06017A0D" w14:textId="22456507" w:rsidR="00D61588" w:rsidRPr="00B44B64" w:rsidDel="0079779B" w:rsidRDefault="00D61588" w:rsidP="007C5F60">
            <w:pPr>
              <w:jc w:val="right"/>
              <w:rPr>
                <w:moveFrom w:id="882" w:author="dugalh" w:date="2018-07-30T15:52:00Z"/>
                <w:sz w:val="16"/>
                <w:szCs w:val="16"/>
              </w:rPr>
            </w:pPr>
            <w:moveFrom w:id="883" w:author="dugalh" w:date="2018-07-30T15:52:00Z">
              <w:r w:rsidRPr="00B44B64" w:rsidDel="0079779B">
                <w:rPr>
                  <w:sz w:val="16"/>
                  <w:szCs w:val="16"/>
                </w:rPr>
                <w:t xml:space="preserve">98.66 / 83.40 </w:t>
              </w:r>
            </w:moveFrom>
          </w:p>
        </w:tc>
        <w:tc>
          <w:tcPr>
            <w:tcW w:w="1227" w:type="dxa"/>
            <w:tcBorders>
              <w:bottom w:val="single" w:sz="12" w:space="0" w:color="000000" w:themeColor="text1"/>
            </w:tcBorders>
          </w:tcPr>
          <w:p w14:paraId="01B3EF49" w14:textId="5B417C68" w:rsidR="00D61588" w:rsidRPr="00B44B64" w:rsidDel="0079779B" w:rsidRDefault="00D61588" w:rsidP="007C5F60">
            <w:pPr>
              <w:jc w:val="right"/>
              <w:rPr>
                <w:moveFrom w:id="884" w:author="dugalh" w:date="2018-07-30T15:52:00Z"/>
                <w:sz w:val="16"/>
                <w:szCs w:val="16"/>
              </w:rPr>
            </w:pPr>
            <w:moveFrom w:id="885" w:author="dugalh" w:date="2018-07-30T15:52:00Z">
              <w:r w:rsidRPr="00B44B64" w:rsidDel="0079779B">
                <w:rPr>
                  <w:sz w:val="16"/>
                  <w:szCs w:val="16"/>
                </w:rPr>
                <w:t>0.83</w:t>
              </w:r>
            </w:moveFrom>
          </w:p>
        </w:tc>
        <w:tc>
          <w:tcPr>
            <w:tcW w:w="1447" w:type="dxa"/>
            <w:tcBorders>
              <w:bottom w:val="single" w:sz="12" w:space="0" w:color="000000" w:themeColor="text1"/>
            </w:tcBorders>
          </w:tcPr>
          <w:p w14:paraId="6EEF7D96" w14:textId="7A4E8AD4" w:rsidR="00D61588" w:rsidRPr="00B44B64" w:rsidDel="0079779B" w:rsidRDefault="00D61588" w:rsidP="007C5F60">
            <w:pPr>
              <w:jc w:val="right"/>
              <w:rPr>
                <w:moveFrom w:id="886" w:author="dugalh" w:date="2018-07-30T15:52:00Z"/>
                <w:sz w:val="16"/>
                <w:szCs w:val="16"/>
              </w:rPr>
            </w:pPr>
            <w:moveFrom w:id="887" w:author="dugalh" w:date="2018-07-30T15:52:00Z">
              <w:r w:rsidRPr="00B44B64" w:rsidDel="0079779B">
                <w:rPr>
                  <w:sz w:val="16"/>
                  <w:szCs w:val="16"/>
                </w:rPr>
                <w:t>8.08 (8.35)</w:t>
              </w:r>
            </w:moveFrom>
          </w:p>
        </w:tc>
      </w:tr>
    </w:tbl>
    <w:p w14:paraId="6628BB8B" w14:textId="69AEDC56" w:rsidR="00D61588" w:rsidRPr="00B44B64" w:rsidDel="0079779B" w:rsidRDefault="00D61588" w:rsidP="00D61588">
      <w:pPr>
        <w:rPr>
          <w:moveFrom w:id="888" w:author="dugalh" w:date="2018-07-30T15:52:00Z"/>
          <w:rFonts w:ascii="Arial" w:hAnsi="Arial" w:cs="Arial"/>
          <w:sz w:val="16"/>
          <w:szCs w:val="16"/>
        </w:rPr>
      </w:pPr>
      <w:moveFrom w:id="889" w:author="dugalh" w:date="2018-07-30T15:52:00Z">
        <w:r w:rsidRPr="00B44B64" w:rsidDel="0079779B">
          <w:rPr>
            <w:rFonts w:ascii="Arial" w:hAnsi="Arial" w:cs="Arial"/>
            <w:sz w:val="16"/>
            <w:szCs w:val="16"/>
            <w:vertAlign w:val="superscript"/>
          </w:rPr>
          <w:t>a</w:t>
        </w:r>
        <w:r w:rsidRPr="00B44B64" w:rsidDel="0079779B">
          <w:rPr>
            <w:rFonts w:ascii="Arial" w:hAnsi="Arial" w:cs="Arial"/>
            <w:sz w:val="16"/>
            <w:szCs w:val="16"/>
          </w:rPr>
          <w:t xml:space="preserve"> CA = Consumer’s</w:t>
        </w:r>
        <w:r w:rsidR="009109C9" w:rsidDel="0079779B">
          <w:rPr>
            <w:rFonts w:ascii="Arial" w:hAnsi="Arial" w:cs="Arial"/>
            <w:sz w:val="16"/>
            <w:szCs w:val="16"/>
          </w:rPr>
          <w:t xml:space="preserve"> accuracy (%), PA = Producer’s a</w:t>
        </w:r>
        <w:r w:rsidRPr="00B44B64" w:rsidDel="0079779B">
          <w:rPr>
            <w:rFonts w:ascii="Arial" w:hAnsi="Arial" w:cs="Arial"/>
            <w:sz w:val="16"/>
            <w:szCs w:val="16"/>
          </w:rPr>
          <w:t xml:space="preserve">ccuracy (%), Bg = Background, Sb = </w:t>
        </w:r>
        <w:r w:rsidR="0084644E" w:rsidRPr="00B44B64" w:rsidDel="0079779B">
          <w:rPr>
            <w:rFonts w:ascii="Arial" w:hAnsi="Arial" w:cs="Arial"/>
            <w:sz w:val="16"/>
            <w:szCs w:val="16"/>
          </w:rPr>
          <w:t>Spekboom</w:t>
        </w:r>
        <w:r w:rsidR="009109C9" w:rsidDel="0079779B">
          <w:rPr>
            <w:rFonts w:ascii="Arial" w:hAnsi="Arial" w:cs="Arial"/>
            <w:sz w:val="16"/>
            <w:szCs w:val="16"/>
          </w:rPr>
          <w:t xml:space="preserve"> , MAE = Mean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r w:rsidR="009109C9" w:rsidDel="0079779B">
          <w:rPr>
            <w:rFonts w:ascii="Arial" w:hAnsi="Arial" w:cs="Arial"/>
            <w:sz w:val="16"/>
            <w:szCs w:val="16"/>
          </w:rPr>
          <w:t>), SAE = Standard deviation of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errors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moveFrom>
    </w:p>
    <w:moveFromRangeEnd w:id="802"/>
    <w:p w14:paraId="7C463875" w14:textId="77777777" w:rsidR="003C7A4E" w:rsidRDefault="003C7A4E" w:rsidP="005F4C65">
      <w:pPr>
        <w:spacing w:line="360" w:lineRule="auto"/>
        <w:jc w:val="both"/>
        <w:rPr>
          <w:ins w:id="890" w:author="dugalh" w:date="2018-07-30T15:52:00Z"/>
        </w:rPr>
      </w:pPr>
    </w:p>
    <w:p w14:paraId="65B273DE" w14:textId="77777777" w:rsidR="0079779B" w:rsidRPr="00B44B64" w:rsidRDefault="0079779B" w:rsidP="0079779B">
      <w:pPr>
        <w:pStyle w:val="1Tablecaption"/>
        <w:rPr>
          <w:moveTo w:id="891" w:author="dugalh" w:date="2018-07-30T15:52:00Z"/>
        </w:rPr>
      </w:pPr>
      <w:moveToRangeStart w:id="892" w:author="dugalh" w:date="2018-07-30T15:52:00Z" w:name="move520729266"/>
      <w:commentRangeStart w:id="893"/>
      <w:commentRangeStart w:id="894"/>
      <w:commentRangeStart w:id="895"/>
      <w:moveTo w:id="896" w:author="dugalh" w:date="2018-07-30T15:52:00Z">
        <w:r w:rsidRPr="00BC6A85">
          <w:rPr>
            <w:b/>
          </w:rPr>
          <w:t xml:space="preserve">Table </w:t>
        </w:r>
        <w:commentRangeEnd w:id="893"/>
        <w:r w:rsidRPr="00BC6A85">
          <w:rPr>
            <w:rStyle w:val="CommentReference"/>
            <w:b/>
            <w:rPrChange w:id="897" w:author="dugalh" w:date="2018-07-31T13:43:00Z">
              <w:rPr>
                <w:rStyle w:val="CommentReference"/>
              </w:rPr>
            </w:rPrChange>
          </w:rPr>
          <w:commentReference w:id="893"/>
        </w:r>
      </w:moveTo>
      <w:commentRangeEnd w:id="894"/>
      <w:r w:rsidR="0096173C" w:rsidRPr="00BC6A85">
        <w:rPr>
          <w:rStyle w:val="CommentReference"/>
          <w:b/>
          <w:rPrChange w:id="898" w:author="dugalh" w:date="2018-07-31T13:43:00Z">
            <w:rPr>
              <w:rStyle w:val="CommentReference"/>
            </w:rPr>
          </w:rPrChange>
        </w:rPr>
        <w:commentReference w:id="894"/>
      </w:r>
      <w:commentRangeEnd w:id="895"/>
      <w:r w:rsidR="0016500F" w:rsidRPr="00BC6A85">
        <w:rPr>
          <w:rStyle w:val="CommentReference"/>
          <w:b/>
          <w:rPrChange w:id="899" w:author="dugalh" w:date="2018-07-31T13:43:00Z">
            <w:rPr>
              <w:rStyle w:val="CommentReference"/>
            </w:rPr>
          </w:rPrChange>
        </w:rPr>
        <w:commentReference w:id="895"/>
      </w:r>
      <w:moveTo w:id="900" w:author="dugalh" w:date="2018-07-30T15:52:00Z">
        <w:r w:rsidRPr="00BC6A85">
          <w:rPr>
            <w:b/>
          </w:rPr>
          <w:fldChar w:fldCharType="begin"/>
        </w:r>
        <w:r w:rsidRPr="00BC6A85">
          <w:rPr>
            <w:b/>
            <w:rPrChange w:id="901" w:author="dugalh" w:date="2018-07-31T13:43:00Z">
              <w:rPr>
                <w:b/>
              </w:rPr>
            </w:rPrChange>
          </w:rPr>
          <w:instrText xml:space="preserve"> SEQ Table \* ARABIC </w:instrText>
        </w:r>
        <w:r w:rsidRPr="00BC6A85">
          <w:rPr>
            <w:b/>
            <w:rPrChange w:id="902" w:author="dugalh" w:date="2018-07-31T13:43:00Z">
              <w:rPr>
                <w:b/>
              </w:rPr>
            </w:rPrChange>
          </w:rPr>
          <w:fldChar w:fldCharType="separate"/>
        </w:r>
        <w:r w:rsidRPr="00BC6A85">
          <w:rPr>
            <w:b/>
            <w:noProof/>
            <w:rPrChange w:id="903" w:author="dugalh" w:date="2018-07-31T13:43:00Z">
              <w:rPr>
                <w:b/>
                <w:noProof/>
              </w:rPr>
            </w:rPrChange>
          </w:rPr>
          <w:t>7</w:t>
        </w:r>
        <w:r w:rsidRPr="00BC6A85">
          <w:rPr>
            <w:b/>
            <w:rPrChange w:id="904" w:author="dugalh" w:date="2018-07-31T13:43:00Z">
              <w:rPr>
                <w:b/>
              </w:rPr>
            </w:rPrChange>
          </w:rPr>
          <w:fldChar w:fldCharType="end"/>
        </w:r>
        <w:r w:rsidRPr="00B44B64">
          <w:t xml:space="preserve">   Classifier performance comparison</w:t>
        </w:r>
      </w:moveTo>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moveTo w:id="905" w:author="dugalh" w:date="2018-07-30T15:52:00Z"/>
                <w:rFonts w:cs="Arial"/>
                <w:sz w:val="16"/>
                <w:szCs w:val="16"/>
              </w:rPr>
            </w:pPr>
            <w:moveTo w:id="906" w:author="dugalh" w:date="2018-07-30T15:52:00Z">
              <w:r w:rsidRPr="008B691C">
                <w:rPr>
                  <w:rFonts w:cs="Arial"/>
                  <w:sz w:val="16"/>
                  <w:szCs w:val="16"/>
                </w:rPr>
                <w:t>Classifier</w:t>
              </w:r>
            </w:moveTo>
          </w:p>
        </w:tc>
        <w:tc>
          <w:tcPr>
            <w:tcW w:w="1080" w:type="dxa"/>
          </w:tcPr>
          <w:p w14:paraId="3D8D8213" w14:textId="61F7A2C0" w:rsidR="0079779B" w:rsidRPr="00955429" w:rsidRDefault="0079779B" w:rsidP="008F3AD0">
            <w:pPr>
              <w:spacing w:before="40" w:after="40" w:line="276" w:lineRule="auto"/>
              <w:jc w:val="center"/>
              <w:rPr>
                <w:moveTo w:id="907" w:author="dugalh" w:date="2018-07-30T15:52:00Z"/>
                <w:rFonts w:cs="Arial"/>
                <w:sz w:val="16"/>
                <w:szCs w:val="16"/>
              </w:rPr>
            </w:pPr>
            <w:moveTo w:id="908" w:author="dugalh" w:date="2018-07-30T15:52:00Z">
              <w:r w:rsidRPr="008B691C">
                <w:rPr>
                  <w:rFonts w:cs="Arial"/>
                  <w:sz w:val="16"/>
                  <w:szCs w:val="16"/>
                </w:rPr>
                <w:t>3 Class Error</w:t>
              </w:r>
              <w:r w:rsidRPr="00955429">
                <w:rPr>
                  <w:rFonts w:cs="Arial"/>
                  <w:sz w:val="16"/>
                  <w:szCs w:val="16"/>
                </w:rPr>
                <w:t xml:space="preserve"> (%)</w:t>
              </w:r>
            </w:moveTo>
            <w:ins w:id="909" w:author="dugalh" w:date="2018-07-30T15:58:00Z">
              <w:r w:rsidRPr="00955429">
                <w:rPr>
                  <w:rFonts w:cs="Arial"/>
                  <w:sz w:val="16"/>
                  <w:szCs w:val="16"/>
                  <w:vertAlign w:val="superscript"/>
                </w:rPr>
                <w:t>a</w:t>
              </w:r>
            </w:ins>
          </w:p>
        </w:tc>
        <w:tc>
          <w:tcPr>
            <w:tcW w:w="1080" w:type="dxa"/>
          </w:tcPr>
          <w:p w14:paraId="78C3F248" w14:textId="3A53CAA4" w:rsidR="0079779B" w:rsidRPr="00955429" w:rsidRDefault="0079779B" w:rsidP="008F3AD0">
            <w:pPr>
              <w:spacing w:before="40" w:after="40" w:line="276" w:lineRule="auto"/>
              <w:jc w:val="center"/>
              <w:rPr>
                <w:moveTo w:id="910" w:author="dugalh" w:date="2018-07-30T15:52:00Z"/>
                <w:rFonts w:cs="Arial"/>
                <w:sz w:val="16"/>
                <w:szCs w:val="16"/>
              </w:rPr>
            </w:pPr>
            <w:moveTo w:id="911" w:author="dugalh" w:date="2018-07-30T15:52:00Z">
              <w:r w:rsidRPr="00955429">
                <w:rPr>
                  <w:rFonts w:cs="Arial"/>
                  <w:sz w:val="16"/>
                  <w:szCs w:val="16"/>
                </w:rPr>
                <w:t>2 Class Error (%)</w:t>
              </w:r>
            </w:moveTo>
            <w:ins w:id="912" w:author="dugalh" w:date="2018-07-30T15:58:00Z">
              <w:r w:rsidRPr="00955429">
                <w:rPr>
                  <w:rFonts w:cs="Arial"/>
                  <w:sz w:val="16"/>
                  <w:szCs w:val="16"/>
                  <w:vertAlign w:val="superscript"/>
                </w:rPr>
                <w:t>a</w:t>
              </w:r>
            </w:ins>
          </w:p>
        </w:tc>
        <w:tc>
          <w:tcPr>
            <w:tcW w:w="2070" w:type="dxa"/>
          </w:tcPr>
          <w:p w14:paraId="1032BD21" w14:textId="77777777" w:rsidR="0079779B" w:rsidRPr="00FA0CF9" w:rsidRDefault="0079779B" w:rsidP="008F3AD0">
            <w:pPr>
              <w:spacing w:before="40" w:after="40" w:line="276" w:lineRule="auto"/>
              <w:jc w:val="center"/>
              <w:rPr>
                <w:moveTo w:id="913" w:author="dugalh" w:date="2018-07-30T15:52:00Z"/>
                <w:rFonts w:cs="Arial"/>
                <w:sz w:val="16"/>
                <w:szCs w:val="16"/>
                <w:vertAlign w:val="superscript"/>
              </w:rPr>
            </w:pPr>
            <w:moveTo w:id="914" w:author="dugalh" w:date="2018-07-30T15:52:00Z">
              <w:r w:rsidRPr="00FA0CF9">
                <w:rPr>
                  <w:rFonts w:cs="Arial"/>
                  <w:sz w:val="16"/>
                  <w:szCs w:val="16"/>
                </w:rPr>
                <w:t>CA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moveTo>
          </w:p>
        </w:tc>
        <w:tc>
          <w:tcPr>
            <w:tcW w:w="2070" w:type="dxa"/>
          </w:tcPr>
          <w:p w14:paraId="058E4FF7" w14:textId="77777777" w:rsidR="0079779B" w:rsidRPr="00FA0CF9" w:rsidRDefault="0079779B" w:rsidP="008F3AD0">
            <w:pPr>
              <w:spacing w:before="40" w:after="40" w:line="276" w:lineRule="auto"/>
              <w:jc w:val="center"/>
              <w:rPr>
                <w:moveTo w:id="915" w:author="dugalh" w:date="2018-07-30T15:52:00Z"/>
                <w:rFonts w:cs="Arial"/>
                <w:sz w:val="16"/>
                <w:szCs w:val="16"/>
                <w:vertAlign w:val="superscript"/>
              </w:rPr>
            </w:pPr>
            <w:moveTo w:id="916" w:author="dugalh" w:date="2018-07-30T15:52:00Z">
              <w:r w:rsidRPr="00FA0CF9">
                <w:rPr>
                  <w:rFonts w:cs="Arial"/>
                  <w:sz w:val="16"/>
                  <w:szCs w:val="16"/>
                </w:rPr>
                <w:t>PA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moveTo>
          </w:p>
        </w:tc>
        <w:tc>
          <w:tcPr>
            <w:tcW w:w="1170" w:type="dxa"/>
          </w:tcPr>
          <w:p w14:paraId="3F9E7A51" w14:textId="590F6263" w:rsidR="0079779B" w:rsidRPr="008B691C" w:rsidRDefault="0079779B" w:rsidP="008F3AD0">
            <w:pPr>
              <w:spacing w:before="40" w:after="40" w:line="276" w:lineRule="auto"/>
              <w:jc w:val="center"/>
              <w:rPr>
                <w:moveTo w:id="917" w:author="dugalh" w:date="2018-07-30T15:52:00Z"/>
                <w:rFonts w:cs="Arial"/>
                <w:sz w:val="16"/>
                <w:szCs w:val="16"/>
              </w:rPr>
            </w:pPr>
            <w:commentRangeStart w:id="918"/>
            <w:moveTo w:id="919" w:author="dugalh" w:date="2018-07-30T15:52:00Z">
              <w:r w:rsidRPr="00FA0CF9">
                <w:rPr>
                  <w:rFonts w:cs="Arial"/>
                  <w:sz w:val="16"/>
                  <w:szCs w:val="16"/>
                </w:rPr>
                <w:t>Kappa</w:t>
              </w:r>
            </w:moveTo>
            <w:commentRangeEnd w:id="918"/>
            <w:r w:rsidR="0096173C" w:rsidRPr="008B691C">
              <w:rPr>
                <w:rStyle w:val="CommentReference"/>
                <w:b w:val="0"/>
                <w:lang w:eastAsia="en-US"/>
              </w:rPr>
              <w:commentReference w:id="918"/>
            </w:r>
            <w:ins w:id="920" w:author="dugalh" w:date="2018-07-30T23:04:00Z">
              <w:r w:rsidR="00251313" w:rsidRPr="00710738">
                <w:rPr>
                  <w:rFonts w:cs="Arial"/>
                  <w:sz w:val="16"/>
                  <w:szCs w:val="16"/>
                  <w:vertAlign w:val="superscript"/>
                </w:rPr>
                <w:t xml:space="preserve"> a</w:t>
              </w:r>
            </w:ins>
          </w:p>
        </w:tc>
        <w:tc>
          <w:tcPr>
            <w:tcW w:w="987" w:type="dxa"/>
          </w:tcPr>
          <w:p w14:paraId="3DC7491F" w14:textId="77777777" w:rsidR="0079779B" w:rsidRPr="00955429" w:rsidRDefault="0079779B" w:rsidP="008F3AD0">
            <w:pPr>
              <w:spacing w:before="40" w:after="40" w:line="276" w:lineRule="auto"/>
              <w:jc w:val="center"/>
              <w:rPr>
                <w:moveTo w:id="921" w:author="dugalh" w:date="2018-07-30T15:52:00Z"/>
                <w:rFonts w:cs="Arial"/>
                <w:sz w:val="16"/>
                <w:szCs w:val="16"/>
              </w:rPr>
            </w:pPr>
            <w:moveTo w:id="922" w:author="dugalh" w:date="2018-07-30T15:52:00Z">
              <w:r w:rsidRPr="008B691C">
                <w:rPr>
                  <w:rFonts w:cs="Arial"/>
                  <w:sz w:val="16"/>
                  <w:szCs w:val="16"/>
                </w:rPr>
                <w:t>MAE (SAE)</w:t>
              </w:r>
              <w:r w:rsidRPr="00955429">
                <w:rPr>
                  <w:rFonts w:cs="Arial"/>
                  <w:sz w:val="16"/>
                  <w:szCs w:val="16"/>
                  <w:vertAlign w:val="superscript"/>
                </w:rPr>
                <w:t>a</w:t>
              </w:r>
            </w:moveTo>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moveTo w:id="923" w:author="dugalh" w:date="2018-07-30T15:52:00Z"/>
                <w:sz w:val="16"/>
                <w:szCs w:val="16"/>
              </w:rPr>
            </w:pPr>
            <w:moveTo w:id="924" w:author="dugalh" w:date="2018-07-30T15:52:00Z">
              <w:r w:rsidRPr="008B691C">
                <w:rPr>
                  <w:sz w:val="16"/>
                  <w:szCs w:val="16"/>
                </w:rPr>
                <w:t>Decision tree</w:t>
              </w:r>
            </w:moveTo>
          </w:p>
        </w:tc>
        <w:tc>
          <w:tcPr>
            <w:tcW w:w="1080" w:type="dxa"/>
          </w:tcPr>
          <w:p w14:paraId="3799374D" w14:textId="4F683B3D" w:rsidR="0079779B" w:rsidRPr="00955429" w:rsidRDefault="00053CE5" w:rsidP="008F3AD0">
            <w:pPr>
              <w:jc w:val="right"/>
              <w:rPr>
                <w:moveTo w:id="925" w:author="dugalh" w:date="2018-07-30T15:52:00Z"/>
                <w:sz w:val="16"/>
                <w:szCs w:val="16"/>
              </w:rPr>
            </w:pPr>
            <w:ins w:id="926" w:author="dugalh" w:date="2018-07-30T18:15:00Z">
              <w:r w:rsidRPr="00955429">
                <w:rPr>
                  <w:sz w:val="16"/>
                  <w:szCs w:val="16"/>
                </w:rPr>
                <w:t>9.49 ± 0.47</w:t>
              </w:r>
            </w:ins>
          </w:p>
        </w:tc>
        <w:tc>
          <w:tcPr>
            <w:tcW w:w="1080" w:type="dxa"/>
          </w:tcPr>
          <w:p w14:paraId="0BEB64F6" w14:textId="14BE7AA5" w:rsidR="0079779B" w:rsidRPr="00955429" w:rsidRDefault="00053CE5" w:rsidP="008F3AD0">
            <w:pPr>
              <w:jc w:val="right"/>
              <w:rPr>
                <w:moveTo w:id="927" w:author="dugalh" w:date="2018-07-30T15:52:00Z"/>
                <w:sz w:val="16"/>
                <w:szCs w:val="16"/>
              </w:rPr>
            </w:pPr>
            <w:ins w:id="928" w:author="dugalh" w:date="2018-07-30T18:15:00Z">
              <w:r w:rsidRPr="00955429">
                <w:rPr>
                  <w:sz w:val="16"/>
                  <w:szCs w:val="16"/>
                </w:rPr>
                <w:t>3.59 ± 0.31</w:t>
              </w:r>
            </w:ins>
          </w:p>
        </w:tc>
        <w:tc>
          <w:tcPr>
            <w:tcW w:w="2070" w:type="dxa"/>
          </w:tcPr>
          <w:p w14:paraId="608CD8A1" w14:textId="28BE4318" w:rsidR="0079779B" w:rsidRPr="00955429" w:rsidRDefault="00053CE5" w:rsidP="008D133C">
            <w:pPr>
              <w:jc w:val="right"/>
              <w:rPr>
                <w:moveTo w:id="929" w:author="dugalh" w:date="2018-07-30T15:52:00Z"/>
                <w:sz w:val="16"/>
                <w:szCs w:val="16"/>
              </w:rPr>
            </w:pPr>
            <w:ins w:id="930" w:author="dugalh" w:date="2018-07-30T18:15:00Z">
              <w:r w:rsidRPr="00955429">
                <w:rPr>
                  <w:sz w:val="16"/>
                  <w:szCs w:val="16"/>
                </w:rPr>
                <w:t>95.26 ± 0.44 / 98.05 ± 0.37</w:t>
              </w:r>
            </w:ins>
          </w:p>
        </w:tc>
        <w:tc>
          <w:tcPr>
            <w:tcW w:w="2070" w:type="dxa"/>
          </w:tcPr>
          <w:p w14:paraId="165F7939" w14:textId="1F4DC7A1" w:rsidR="0079779B" w:rsidRPr="00955429" w:rsidRDefault="00053CE5" w:rsidP="008F3AD0">
            <w:pPr>
              <w:jc w:val="right"/>
              <w:rPr>
                <w:moveTo w:id="931" w:author="dugalh" w:date="2018-07-30T15:52:00Z"/>
                <w:sz w:val="16"/>
                <w:szCs w:val="16"/>
              </w:rPr>
            </w:pPr>
            <w:ins w:id="932" w:author="dugalh" w:date="2018-07-30T18:15:00Z">
              <w:r w:rsidRPr="00955429">
                <w:rPr>
                  <w:sz w:val="16"/>
                  <w:szCs w:val="16"/>
                </w:rPr>
                <w:t>98.32 ± 0.32 / 94.50 ± 0.53</w:t>
              </w:r>
            </w:ins>
          </w:p>
        </w:tc>
        <w:tc>
          <w:tcPr>
            <w:tcW w:w="1170" w:type="dxa"/>
          </w:tcPr>
          <w:p w14:paraId="67BA464A" w14:textId="5E4E8D6E" w:rsidR="0079779B" w:rsidRPr="00FA0CF9" w:rsidRDefault="003B3A39" w:rsidP="008F3AD0">
            <w:pPr>
              <w:jc w:val="right"/>
              <w:rPr>
                <w:moveTo w:id="933" w:author="dugalh" w:date="2018-07-30T15:52:00Z"/>
                <w:sz w:val="16"/>
                <w:szCs w:val="16"/>
              </w:rPr>
            </w:pPr>
            <w:ins w:id="934" w:author="dugalh" w:date="2018-07-30T16:43:00Z">
              <w:r w:rsidRPr="00FA0CF9">
                <w:rPr>
                  <w:sz w:val="16"/>
                  <w:szCs w:val="16"/>
                </w:rPr>
                <w:t>0.930 ± 0.006</w:t>
              </w:r>
            </w:ins>
          </w:p>
        </w:tc>
        <w:tc>
          <w:tcPr>
            <w:tcW w:w="987" w:type="dxa"/>
          </w:tcPr>
          <w:p w14:paraId="702762C4" w14:textId="77777777" w:rsidR="0079779B" w:rsidRPr="00FA0CF9" w:rsidRDefault="0079779B" w:rsidP="008F3AD0">
            <w:pPr>
              <w:jc w:val="right"/>
              <w:rPr>
                <w:moveTo w:id="935" w:author="dugalh" w:date="2018-07-30T15:52:00Z"/>
                <w:sz w:val="16"/>
                <w:szCs w:val="16"/>
              </w:rPr>
            </w:pPr>
            <w:moveTo w:id="936" w:author="dugalh" w:date="2018-07-30T15:52:00Z">
              <w:r w:rsidRPr="00FA0CF9">
                <w:rPr>
                  <w:sz w:val="16"/>
                  <w:szCs w:val="16"/>
                </w:rPr>
                <w:t>5.85 (4.65)</w:t>
              </w:r>
            </w:moveTo>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moveTo w:id="937" w:author="dugalh" w:date="2018-07-30T15:52:00Z"/>
                <w:sz w:val="16"/>
                <w:szCs w:val="16"/>
              </w:rPr>
            </w:pPr>
            <w:moveTo w:id="938" w:author="dugalh" w:date="2018-07-30T15:52:00Z">
              <w:r w:rsidRPr="008B691C">
                <w:rPr>
                  <w:sz w:val="16"/>
                  <w:szCs w:val="16"/>
                </w:rPr>
                <w:t>Random forest</w:t>
              </w:r>
            </w:moveTo>
          </w:p>
        </w:tc>
        <w:tc>
          <w:tcPr>
            <w:tcW w:w="1080" w:type="dxa"/>
          </w:tcPr>
          <w:p w14:paraId="3986882A" w14:textId="4A118092" w:rsidR="0079779B" w:rsidRPr="00955429" w:rsidRDefault="008D133C" w:rsidP="008F3AD0">
            <w:pPr>
              <w:jc w:val="right"/>
              <w:rPr>
                <w:moveTo w:id="939" w:author="dugalh" w:date="2018-07-30T15:52:00Z"/>
                <w:sz w:val="16"/>
                <w:szCs w:val="16"/>
              </w:rPr>
            </w:pPr>
            <w:ins w:id="940" w:author="dugalh" w:date="2018-07-30T18:06:00Z">
              <w:r w:rsidRPr="00955429">
                <w:rPr>
                  <w:sz w:val="16"/>
                  <w:szCs w:val="16"/>
                </w:rPr>
                <w:t>9.15 ± 0.95</w:t>
              </w:r>
            </w:ins>
          </w:p>
        </w:tc>
        <w:tc>
          <w:tcPr>
            <w:tcW w:w="1080" w:type="dxa"/>
          </w:tcPr>
          <w:p w14:paraId="792280A8" w14:textId="5F698CF2" w:rsidR="0079779B" w:rsidRPr="00955429" w:rsidRDefault="008D133C" w:rsidP="008F3AD0">
            <w:pPr>
              <w:jc w:val="right"/>
              <w:rPr>
                <w:moveTo w:id="941" w:author="dugalh" w:date="2018-07-30T15:52:00Z"/>
                <w:sz w:val="16"/>
                <w:szCs w:val="16"/>
              </w:rPr>
            </w:pPr>
            <w:ins w:id="942" w:author="dugalh" w:date="2018-07-30T18:05:00Z">
              <w:r w:rsidRPr="00955429">
                <w:rPr>
                  <w:sz w:val="16"/>
                  <w:szCs w:val="16"/>
                </w:rPr>
                <w:t>2.69 ± 0.23</w:t>
              </w:r>
            </w:ins>
          </w:p>
        </w:tc>
        <w:tc>
          <w:tcPr>
            <w:tcW w:w="2070" w:type="dxa"/>
          </w:tcPr>
          <w:p w14:paraId="3BAEAAB0" w14:textId="29B5D28D" w:rsidR="0079779B" w:rsidRPr="00955429" w:rsidRDefault="008D133C" w:rsidP="008F3AD0">
            <w:pPr>
              <w:jc w:val="right"/>
              <w:rPr>
                <w:moveTo w:id="943" w:author="dugalh" w:date="2018-07-30T15:52:00Z"/>
                <w:sz w:val="16"/>
                <w:szCs w:val="16"/>
              </w:rPr>
            </w:pPr>
            <w:ins w:id="944" w:author="dugalh" w:date="2018-07-30T18:06:00Z">
              <w:r w:rsidRPr="00955429">
                <w:rPr>
                  <w:sz w:val="16"/>
                  <w:szCs w:val="16"/>
                </w:rPr>
                <w:t>97.24 ± 0.25 / 97.45 ± 0.30</w:t>
              </w:r>
            </w:ins>
          </w:p>
        </w:tc>
        <w:tc>
          <w:tcPr>
            <w:tcW w:w="2070" w:type="dxa"/>
          </w:tcPr>
          <w:p w14:paraId="36D6ECF1" w14:textId="4235897C" w:rsidR="0079779B" w:rsidRPr="00955429" w:rsidRDefault="008D133C" w:rsidP="008F3AD0">
            <w:pPr>
              <w:jc w:val="right"/>
              <w:rPr>
                <w:moveTo w:id="945" w:author="dugalh" w:date="2018-07-30T15:52:00Z"/>
                <w:sz w:val="16"/>
                <w:szCs w:val="16"/>
              </w:rPr>
            </w:pPr>
            <w:ins w:id="946" w:author="dugalh" w:date="2018-07-30T18:06:00Z">
              <w:r w:rsidRPr="00955429">
                <w:rPr>
                  <w:sz w:val="16"/>
                  <w:szCs w:val="16"/>
                </w:rPr>
                <w:t>97.74 ± 0.27 / 96.89 ± 0.28</w:t>
              </w:r>
            </w:ins>
          </w:p>
        </w:tc>
        <w:tc>
          <w:tcPr>
            <w:tcW w:w="1170" w:type="dxa"/>
          </w:tcPr>
          <w:p w14:paraId="6E4CAC92" w14:textId="3BF58053" w:rsidR="0079779B" w:rsidRPr="00FA0CF9" w:rsidRDefault="008D133C" w:rsidP="008F3AD0">
            <w:pPr>
              <w:jc w:val="right"/>
              <w:rPr>
                <w:moveTo w:id="947" w:author="dugalh" w:date="2018-07-30T15:52:00Z"/>
                <w:sz w:val="16"/>
                <w:szCs w:val="16"/>
              </w:rPr>
            </w:pPr>
            <w:ins w:id="948" w:author="dugalh" w:date="2018-07-30T18:06:00Z">
              <w:r w:rsidRPr="00FA0CF9">
                <w:rPr>
                  <w:sz w:val="16"/>
                  <w:szCs w:val="16"/>
                </w:rPr>
                <w:t>0.947 ± 0.005</w:t>
              </w:r>
            </w:ins>
          </w:p>
        </w:tc>
        <w:tc>
          <w:tcPr>
            <w:tcW w:w="987" w:type="dxa"/>
          </w:tcPr>
          <w:p w14:paraId="0E8540C6" w14:textId="77777777" w:rsidR="0079779B" w:rsidRPr="00FA0CF9" w:rsidRDefault="0079779B" w:rsidP="008F3AD0">
            <w:pPr>
              <w:jc w:val="right"/>
              <w:rPr>
                <w:moveTo w:id="949" w:author="dugalh" w:date="2018-07-30T15:52:00Z"/>
                <w:sz w:val="16"/>
                <w:szCs w:val="16"/>
              </w:rPr>
            </w:pPr>
            <w:moveTo w:id="950" w:author="dugalh" w:date="2018-07-30T15:52:00Z">
              <w:r w:rsidRPr="00FA0CF9">
                <w:rPr>
                  <w:sz w:val="16"/>
                  <w:szCs w:val="16"/>
                </w:rPr>
                <w:t>7.09 (6.07)</w:t>
              </w:r>
            </w:moveTo>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moveTo w:id="951" w:author="dugalh" w:date="2018-07-30T15:52:00Z"/>
                <w:sz w:val="16"/>
                <w:szCs w:val="16"/>
              </w:rPr>
            </w:pPr>
            <w:proofErr w:type="spellStart"/>
            <w:moveTo w:id="952" w:author="dugalh" w:date="2018-07-30T15:52:00Z">
              <w:r w:rsidRPr="008B691C">
                <w:rPr>
                  <w:sz w:val="16"/>
                  <w:szCs w:val="16"/>
                </w:rPr>
                <w:t>kNN</w:t>
              </w:r>
              <w:proofErr w:type="spellEnd"/>
            </w:moveTo>
          </w:p>
        </w:tc>
        <w:tc>
          <w:tcPr>
            <w:tcW w:w="1080" w:type="dxa"/>
          </w:tcPr>
          <w:p w14:paraId="1AB9DAA7" w14:textId="1C4B47E0" w:rsidR="0079779B" w:rsidRPr="008B691C" w:rsidRDefault="0067566A" w:rsidP="0067566A">
            <w:pPr>
              <w:jc w:val="right"/>
              <w:rPr>
                <w:moveTo w:id="953" w:author="dugalh" w:date="2018-07-30T15:52:00Z"/>
                <w:sz w:val="16"/>
                <w:szCs w:val="16"/>
              </w:rPr>
            </w:pPr>
            <w:ins w:id="954" w:author="dugalh" w:date="2018-07-30T17:32:00Z">
              <w:r w:rsidRPr="008B691C">
                <w:rPr>
                  <w:sz w:val="16"/>
                  <w:szCs w:val="16"/>
                </w:rPr>
                <w:t xml:space="preserve">10.28 </w:t>
              </w:r>
            </w:ins>
            <w:ins w:id="955" w:author="dugalh" w:date="2018-07-30T17:31:00Z">
              <w:r w:rsidRPr="008B691C">
                <w:rPr>
                  <w:sz w:val="16"/>
                  <w:szCs w:val="16"/>
                </w:rPr>
                <w:t>±</w:t>
              </w:r>
            </w:ins>
            <w:ins w:id="956" w:author="dugalh" w:date="2018-07-30T17:32:00Z">
              <w:r w:rsidRPr="008B691C">
                <w:rPr>
                  <w:sz w:val="16"/>
                  <w:szCs w:val="16"/>
                </w:rPr>
                <w:t xml:space="preserve"> 0.41</w:t>
              </w:r>
            </w:ins>
          </w:p>
        </w:tc>
        <w:tc>
          <w:tcPr>
            <w:tcW w:w="1080" w:type="dxa"/>
          </w:tcPr>
          <w:p w14:paraId="6706004C" w14:textId="0007C442" w:rsidR="0079779B" w:rsidRPr="00955429" w:rsidRDefault="0067566A" w:rsidP="008F3AD0">
            <w:pPr>
              <w:jc w:val="right"/>
              <w:rPr>
                <w:moveTo w:id="957" w:author="dugalh" w:date="2018-07-30T15:52:00Z"/>
                <w:sz w:val="16"/>
                <w:szCs w:val="16"/>
              </w:rPr>
            </w:pPr>
            <w:ins w:id="958" w:author="dugalh" w:date="2018-07-30T17:31:00Z">
              <w:r w:rsidRPr="00955429">
                <w:rPr>
                  <w:sz w:val="16"/>
                  <w:szCs w:val="16"/>
                </w:rPr>
                <w:t>1.70 ±</w:t>
              </w:r>
            </w:ins>
            <w:ins w:id="959" w:author="dugalh" w:date="2018-07-30T17:32:00Z">
              <w:r w:rsidRPr="00955429">
                <w:rPr>
                  <w:sz w:val="16"/>
                  <w:szCs w:val="16"/>
                </w:rPr>
                <w:t xml:space="preserve"> 0.13</w:t>
              </w:r>
            </w:ins>
          </w:p>
        </w:tc>
        <w:tc>
          <w:tcPr>
            <w:tcW w:w="2070" w:type="dxa"/>
          </w:tcPr>
          <w:p w14:paraId="6C465652" w14:textId="6932DB98" w:rsidR="0079779B" w:rsidRPr="00D50D02" w:rsidRDefault="0067566A" w:rsidP="008F3AD0">
            <w:pPr>
              <w:jc w:val="right"/>
              <w:rPr>
                <w:moveTo w:id="960" w:author="dugalh" w:date="2018-07-30T15:52:00Z"/>
                <w:sz w:val="16"/>
                <w:szCs w:val="16"/>
              </w:rPr>
            </w:pPr>
            <w:ins w:id="961" w:author="dugalh" w:date="2018-07-30T17:34:00Z">
              <w:r w:rsidRPr="00955429">
                <w:rPr>
                  <w:sz w:val="16"/>
                  <w:szCs w:val="16"/>
                </w:rPr>
                <w:t xml:space="preserve">98.95 </w:t>
              </w:r>
            </w:ins>
            <w:ins w:id="962" w:author="dugalh" w:date="2018-07-30T17:31:00Z">
              <w:r w:rsidRPr="00955429">
                <w:rPr>
                  <w:sz w:val="16"/>
                  <w:szCs w:val="16"/>
                </w:rPr>
                <w:t xml:space="preserve">± </w:t>
              </w:r>
            </w:ins>
            <w:ins w:id="963" w:author="dugalh" w:date="2018-07-30T17:34:00Z">
              <w:r w:rsidRPr="00955429">
                <w:rPr>
                  <w:sz w:val="16"/>
                  <w:szCs w:val="16"/>
                </w:rPr>
                <w:t xml:space="preserve">0.18 </w:t>
              </w:r>
            </w:ins>
            <w:ins w:id="964" w:author="dugalh" w:date="2018-07-30T17:31:00Z">
              <w:r w:rsidRPr="00955429">
                <w:rPr>
                  <w:sz w:val="16"/>
                  <w:szCs w:val="16"/>
                </w:rPr>
                <w:t xml:space="preserve">/ </w:t>
              </w:r>
            </w:ins>
            <w:ins w:id="965" w:author="dugalh" w:date="2018-07-30T17:34:00Z">
              <w:r w:rsidRPr="00955429">
                <w:rPr>
                  <w:sz w:val="16"/>
                  <w:szCs w:val="16"/>
                </w:rPr>
                <w:t>97.52</w:t>
              </w:r>
            </w:ins>
            <w:ins w:id="966" w:author="dugalh" w:date="2018-07-30T17:31:00Z">
              <w:r w:rsidRPr="00955429">
                <w:rPr>
                  <w:sz w:val="16"/>
                  <w:szCs w:val="16"/>
                </w:rPr>
                <w:t xml:space="preserve"> ±</w:t>
              </w:r>
            </w:ins>
            <w:ins w:id="967" w:author="dugalh" w:date="2018-07-30T17:34:00Z">
              <w:r w:rsidRPr="00D50D02">
                <w:rPr>
                  <w:sz w:val="16"/>
                  <w:szCs w:val="16"/>
                </w:rPr>
                <w:t xml:space="preserve"> 0.25</w:t>
              </w:r>
            </w:ins>
          </w:p>
        </w:tc>
        <w:tc>
          <w:tcPr>
            <w:tcW w:w="2070" w:type="dxa"/>
          </w:tcPr>
          <w:p w14:paraId="616A8B83" w14:textId="3C6C93AB" w:rsidR="0079779B" w:rsidRPr="00FA0CF9" w:rsidRDefault="00253E58" w:rsidP="00253E58">
            <w:pPr>
              <w:jc w:val="right"/>
              <w:rPr>
                <w:moveTo w:id="968" w:author="dugalh" w:date="2018-07-30T15:52:00Z"/>
                <w:sz w:val="16"/>
                <w:szCs w:val="16"/>
              </w:rPr>
            </w:pPr>
            <w:ins w:id="969" w:author="dugalh" w:date="2018-07-30T17:35:00Z">
              <w:r w:rsidRPr="00FA0CF9">
                <w:rPr>
                  <w:sz w:val="16"/>
                  <w:szCs w:val="16"/>
                </w:rPr>
                <w:t xml:space="preserve">97.05 </w:t>
              </w:r>
            </w:ins>
            <w:ins w:id="970" w:author="dugalh" w:date="2018-07-30T17:31:00Z">
              <w:r w:rsidR="0067566A" w:rsidRPr="00FA0CF9">
                <w:rPr>
                  <w:sz w:val="16"/>
                  <w:szCs w:val="16"/>
                </w:rPr>
                <w:t xml:space="preserve">± </w:t>
              </w:r>
            </w:ins>
            <w:ins w:id="971" w:author="dugalh" w:date="2018-07-30T17:35:00Z">
              <w:r w:rsidRPr="00FA0CF9">
                <w:rPr>
                  <w:sz w:val="16"/>
                  <w:szCs w:val="16"/>
                </w:rPr>
                <w:t xml:space="preserve">0.42 </w:t>
              </w:r>
            </w:ins>
            <w:ins w:id="972" w:author="dugalh" w:date="2018-07-30T17:31:00Z">
              <w:r w:rsidR="0067566A" w:rsidRPr="00FA0CF9">
                <w:rPr>
                  <w:sz w:val="16"/>
                  <w:szCs w:val="16"/>
                </w:rPr>
                <w:t xml:space="preserve">/ </w:t>
              </w:r>
            </w:ins>
            <w:ins w:id="973" w:author="dugalh" w:date="2018-07-30T17:35:00Z">
              <w:r w:rsidRPr="00FA0CF9">
                <w:rPr>
                  <w:sz w:val="16"/>
                  <w:szCs w:val="16"/>
                </w:rPr>
                <w:t>98.8</w:t>
              </w:r>
            </w:ins>
            <w:ins w:id="974" w:author="dugalh" w:date="2018-07-30T17:36:00Z">
              <w:r w:rsidRPr="00FA0CF9">
                <w:rPr>
                  <w:sz w:val="16"/>
                  <w:szCs w:val="16"/>
                </w:rPr>
                <w:t>4</w:t>
              </w:r>
            </w:ins>
            <w:ins w:id="975" w:author="dugalh" w:date="2018-07-30T17:31:00Z">
              <w:r w:rsidR="0067566A" w:rsidRPr="00FA0CF9">
                <w:rPr>
                  <w:sz w:val="16"/>
                  <w:szCs w:val="16"/>
                </w:rPr>
                <w:t xml:space="preserve"> ±</w:t>
              </w:r>
            </w:ins>
            <w:ins w:id="976" w:author="dugalh" w:date="2018-07-30T17:35:00Z">
              <w:r w:rsidRPr="00FA0CF9">
                <w:rPr>
                  <w:sz w:val="16"/>
                  <w:szCs w:val="16"/>
                </w:rPr>
                <w:t xml:space="preserve"> 0.20</w:t>
              </w:r>
            </w:ins>
          </w:p>
        </w:tc>
        <w:tc>
          <w:tcPr>
            <w:tcW w:w="1170" w:type="dxa"/>
          </w:tcPr>
          <w:p w14:paraId="4F770704" w14:textId="2752364B" w:rsidR="0079779B" w:rsidRPr="00BC6A85" w:rsidRDefault="00E94264" w:rsidP="008F3AD0">
            <w:pPr>
              <w:jc w:val="right"/>
              <w:rPr>
                <w:moveTo w:id="977" w:author="dugalh" w:date="2018-07-30T15:52:00Z"/>
                <w:sz w:val="16"/>
                <w:szCs w:val="16"/>
              </w:rPr>
            </w:pPr>
            <w:ins w:id="978" w:author="dugalh" w:date="2018-07-30T17:36:00Z">
              <w:r w:rsidRPr="00BC6A85">
                <w:rPr>
                  <w:sz w:val="16"/>
                  <w:szCs w:val="16"/>
                </w:rPr>
                <w:t xml:space="preserve">0.965 </w:t>
              </w:r>
            </w:ins>
            <w:ins w:id="979" w:author="dugalh" w:date="2018-07-30T17:31:00Z">
              <w:r w:rsidR="0067566A" w:rsidRPr="00BC6A85">
                <w:rPr>
                  <w:sz w:val="16"/>
                  <w:szCs w:val="16"/>
                </w:rPr>
                <w:t>±</w:t>
              </w:r>
            </w:ins>
            <w:ins w:id="980" w:author="dugalh" w:date="2018-07-30T17:36:00Z">
              <w:r w:rsidRPr="00BC6A85">
                <w:rPr>
                  <w:sz w:val="16"/>
                  <w:szCs w:val="16"/>
                </w:rPr>
                <w:t xml:space="preserve"> 0.002</w:t>
              </w:r>
            </w:ins>
          </w:p>
        </w:tc>
        <w:tc>
          <w:tcPr>
            <w:tcW w:w="987" w:type="dxa"/>
          </w:tcPr>
          <w:p w14:paraId="245509E8" w14:textId="77777777" w:rsidR="0079779B" w:rsidRPr="00BC6A85" w:rsidRDefault="0079779B" w:rsidP="008F3AD0">
            <w:pPr>
              <w:jc w:val="right"/>
              <w:rPr>
                <w:moveTo w:id="981" w:author="dugalh" w:date="2018-07-30T15:52:00Z"/>
                <w:sz w:val="16"/>
                <w:szCs w:val="16"/>
              </w:rPr>
            </w:pPr>
            <w:moveTo w:id="982" w:author="dugalh" w:date="2018-07-30T15:52:00Z">
              <w:r w:rsidRPr="00BC6A85">
                <w:rPr>
                  <w:sz w:val="16"/>
                  <w:szCs w:val="16"/>
                </w:rPr>
                <w:t>7.60 (6.20)</w:t>
              </w:r>
            </w:moveTo>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moveTo w:id="983" w:author="dugalh" w:date="2018-07-30T15:52:00Z"/>
                <w:sz w:val="16"/>
                <w:szCs w:val="16"/>
              </w:rPr>
            </w:pPr>
            <w:moveTo w:id="984" w:author="dugalh" w:date="2018-07-30T15:52:00Z">
              <w:r w:rsidRPr="008B691C">
                <w:rPr>
                  <w:sz w:val="16"/>
                  <w:szCs w:val="16"/>
                </w:rPr>
                <w:t>SVM</w:t>
              </w:r>
            </w:moveTo>
          </w:p>
        </w:tc>
        <w:tc>
          <w:tcPr>
            <w:tcW w:w="1080" w:type="dxa"/>
          </w:tcPr>
          <w:p w14:paraId="0D865A7F" w14:textId="3025FD45" w:rsidR="0079779B" w:rsidRPr="008B691C" w:rsidRDefault="008D133C" w:rsidP="008F3AD0">
            <w:pPr>
              <w:jc w:val="right"/>
              <w:rPr>
                <w:moveTo w:id="985" w:author="dugalh" w:date="2018-07-30T15:52:00Z"/>
                <w:sz w:val="16"/>
                <w:szCs w:val="16"/>
              </w:rPr>
            </w:pPr>
            <w:ins w:id="986" w:author="dugalh" w:date="2018-07-30T18:08:00Z">
              <w:r w:rsidRPr="008B691C">
                <w:rPr>
                  <w:sz w:val="16"/>
                  <w:szCs w:val="16"/>
                </w:rPr>
                <w:t>9.98 ± 1.51</w:t>
              </w:r>
            </w:ins>
          </w:p>
        </w:tc>
        <w:tc>
          <w:tcPr>
            <w:tcW w:w="1080" w:type="dxa"/>
          </w:tcPr>
          <w:p w14:paraId="764A7D1F" w14:textId="1E3AA0C9" w:rsidR="0079779B" w:rsidRPr="00955429" w:rsidRDefault="008D133C" w:rsidP="008F3AD0">
            <w:pPr>
              <w:jc w:val="right"/>
              <w:rPr>
                <w:moveTo w:id="987" w:author="dugalh" w:date="2018-07-30T15:52:00Z"/>
                <w:sz w:val="16"/>
                <w:szCs w:val="16"/>
              </w:rPr>
            </w:pPr>
            <w:ins w:id="988" w:author="dugalh" w:date="2018-07-30T18:08:00Z">
              <w:r w:rsidRPr="00955429">
                <w:rPr>
                  <w:sz w:val="16"/>
                  <w:szCs w:val="16"/>
                </w:rPr>
                <w:t>2.47 ± 1.95</w:t>
              </w:r>
            </w:ins>
          </w:p>
        </w:tc>
        <w:tc>
          <w:tcPr>
            <w:tcW w:w="2070" w:type="dxa"/>
          </w:tcPr>
          <w:p w14:paraId="22AEF6F0" w14:textId="22A5B53F" w:rsidR="0079779B" w:rsidRPr="00955429" w:rsidRDefault="008D133C" w:rsidP="008F3AD0">
            <w:pPr>
              <w:jc w:val="right"/>
              <w:rPr>
                <w:moveTo w:id="989" w:author="dugalh" w:date="2018-07-30T15:52:00Z"/>
                <w:sz w:val="16"/>
                <w:szCs w:val="16"/>
              </w:rPr>
            </w:pPr>
            <w:ins w:id="990" w:author="dugalh" w:date="2018-07-30T18:08:00Z">
              <w:r w:rsidRPr="00955429">
                <w:rPr>
                  <w:sz w:val="16"/>
                  <w:szCs w:val="16"/>
                </w:rPr>
                <w:t>98.90 ± 0.21 / 96.08 ± 3.85</w:t>
              </w:r>
            </w:ins>
          </w:p>
        </w:tc>
        <w:tc>
          <w:tcPr>
            <w:tcW w:w="2070" w:type="dxa"/>
          </w:tcPr>
          <w:p w14:paraId="2D442596" w14:textId="1A961985" w:rsidR="0079779B" w:rsidRPr="00955429" w:rsidRDefault="008D133C" w:rsidP="008F3AD0">
            <w:pPr>
              <w:jc w:val="right"/>
              <w:rPr>
                <w:moveTo w:id="991" w:author="dugalh" w:date="2018-07-30T15:52:00Z"/>
                <w:sz w:val="16"/>
                <w:szCs w:val="16"/>
              </w:rPr>
            </w:pPr>
            <w:ins w:id="992" w:author="dugalh" w:date="2018-07-30T18:08:00Z">
              <w:r w:rsidRPr="00955429">
                <w:rPr>
                  <w:sz w:val="16"/>
                  <w:szCs w:val="16"/>
                </w:rPr>
                <w:t>96.27 ± 3.90 / 98.80 ± 0.22</w:t>
              </w:r>
            </w:ins>
          </w:p>
        </w:tc>
        <w:tc>
          <w:tcPr>
            <w:tcW w:w="1170" w:type="dxa"/>
          </w:tcPr>
          <w:p w14:paraId="2A62C183" w14:textId="1BCA5F27" w:rsidR="0079779B" w:rsidRPr="00955429" w:rsidRDefault="008D133C" w:rsidP="008F3AD0">
            <w:pPr>
              <w:jc w:val="right"/>
              <w:rPr>
                <w:moveTo w:id="993" w:author="dugalh" w:date="2018-07-30T15:52:00Z"/>
                <w:sz w:val="16"/>
                <w:szCs w:val="16"/>
              </w:rPr>
            </w:pPr>
            <w:ins w:id="994" w:author="dugalh" w:date="2018-07-30T18:09:00Z">
              <w:r w:rsidRPr="00955429">
                <w:rPr>
                  <w:sz w:val="16"/>
                  <w:szCs w:val="16"/>
                </w:rPr>
                <w:t>0.949 ± 0.041</w:t>
              </w:r>
            </w:ins>
          </w:p>
        </w:tc>
        <w:tc>
          <w:tcPr>
            <w:tcW w:w="987" w:type="dxa"/>
          </w:tcPr>
          <w:p w14:paraId="29A68626" w14:textId="77777777" w:rsidR="0079779B" w:rsidRPr="00FA0CF9" w:rsidRDefault="0079779B" w:rsidP="008F3AD0">
            <w:pPr>
              <w:jc w:val="right"/>
              <w:rPr>
                <w:moveTo w:id="995" w:author="dugalh" w:date="2018-07-30T15:52:00Z"/>
                <w:sz w:val="16"/>
                <w:szCs w:val="16"/>
              </w:rPr>
            </w:pPr>
            <w:moveTo w:id="996" w:author="dugalh" w:date="2018-07-30T15:52:00Z">
              <w:r w:rsidRPr="00FA0CF9">
                <w:rPr>
                  <w:sz w:val="16"/>
                  <w:szCs w:val="16"/>
                </w:rPr>
                <w:t>7.99 (8.33)</w:t>
              </w:r>
            </w:moveTo>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moveTo w:id="997" w:author="dugalh" w:date="2018-07-30T15:52:00Z"/>
                <w:sz w:val="16"/>
                <w:szCs w:val="16"/>
              </w:rPr>
            </w:pPr>
            <w:moveTo w:id="998" w:author="dugalh" w:date="2018-07-30T15:52:00Z">
              <w:r w:rsidRPr="008B691C">
                <w:rPr>
                  <w:sz w:val="16"/>
                  <w:szCs w:val="16"/>
                </w:rPr>
                <w:t>Bayes normal</w:t>
              </w:r>
            </w:moveTo>
          </w:p>
        </w:tc>
        <w:tc>
          <w:tcPr>
            <w:tcW w:w="1080" w:type="dxa"/>
            <w:tcBorders>
              <w:bottom w:val="single" w:sz="12" w:space="0" w:color="000000" w:themeColor="text1"/>
            </w:tcBorders>
          </w:tcPr>
          <w:p w14:paraId="7371B458" w14:textId="3CA70F6F" w:rsidR="0079779B" w:rsidRPr="00955429" w:rsidRDefault="00FC09CF" w:rsidP="00FC09CF">
            <w:pPr>
              <w:jc w:val="right"/>
              <w:rPr>
                <w:moveTo w:id="999" w:author="dugalh" w:date="2018-07-30T15:52:00Z"/>
                <w:sz w:val="16"/>
                <w:szCs w:val="16"/>
              </w:rPr>
            </w:pPr>
            <w:ins w:id="1000" w:author="dugalh" w:date="2018-07-30T17:48:00Z">
              <w:r w:rsidRPr="00955429">
                <w:rPr>
                  <w:sz w:val="16"/>
                  <w:szCs w:val="16"/>
                </w:rPr>
                <w:t>16.31 ± 0.86</w:t>
              </w:r>
            </w:ins>
          </w:p>
        </w:tc>
        <w:tc>
          <w:tcPr>
            <w:tcW w:w="1080" w:type="dxa"/>
            <w:tcBorders>
              <w:bottom w:val="single" w:sz="12" w:space="0" w:color="000000" w:themeColor="text1"/>
            </w:tcBorders>
          </w:tcPr>
          <w:p w14:paraId="6C209C56" w14:textId="6AF0A993" w:rsidR="0079779B" w:rsidRPr="00955429" w:rsidRDefault="00AF74C9" w:rsidP="008F3AD0">
            <w:pPr>
              <w:jc w:val="right"/>
              <w:rPr>
                <w:moveTo w:id="1001" w:author="dugalh" w:date="2018-07-30T15:52:00Z"/>
                <w:sz w:val="16"/>
                <w:szCs w:val="16"/>
              </w:rPr>
            </w:pPr>
            <w:ins w:id="1002" w:author="dugalh" w:date="2018-07-30T18:03:00Z">
              <w:r w:rsidRPr="00955429">
                <w:rPr>
                  <w:sz w:val="16"/>
                  <w:szCs w:val="16"/>
                </w:rPr>
                <w:t>9.03 ± 0.50</w:t>
              </w:r>
            </w:ins>
          </w:p>
        </w:tc>
        <w:tc>
          <w:tcPr>
            <w:tcW w:w="2070" w:type="dxa"/>
            <w:tcBorders>
              <w:bottom w:val="single" w:sz="12" w:space="0" w:color="000000" w:themeColor="text1"/>
            </w:tcBorders>
          </w:tcPr>
          <w:p w14:paraId="3A1A7F8F" w14:textId="1D2FCFDF" w:rsidR="0079779B" w:rsidRPr="00955429" w:rsidRDefault="00AF74C9" w:rsidP="008F3AD0">
            <w:pPr>
              <w:jc w:val="right"/>
              <w:rPr>
                <w:moveTo w:id="1003" w:author="dugalh" w:date="2018-07-30T15:52:00Z"/>
                <w:sz w:val="16"/>
                <w:szCs w:val="16"/>
              </w:rPr>
            </w:pPr>
            <w:ins w:id="1004" w:author="dugalh" w:date="2018-07-30T18:04:00Z">
              <w:r w:rsidRPr="00955429">
                <w:rPr>
                  <w:sz w:val="16"/>
                  <w:szCs w:val="16"/>
                </w:rPr>
                <w:t>86.95 ± 0.62 / 98.09 ± 0.28</w:t>
              </w:r>
            </w:ins>
          </w:p>
        </w:tc>
        <w:tc>
          <w:tcPr>
            <w:tcW w:w="2070" w:type="dxa"/>
            <w:tcBorders>
              <w:bottom w:val="single" w:sz="12" w:space="0" w:color="000000" w:themeColor="text1"/>
            </w:tcBorders>
          </w:tcPr>
          <w:p w14:paraId="259C7594" w14:textId="3C9C48F1" w:rsidR="0079779B" w:rsidRPr="00955429" w:rsidRDefault="00AF74C9" w:rsidP="008F3AD0">
            <w:pPr>
              <w:jc w:val="right"/>
              <w:rPr>
                <w:moveTo w:id="1005" w:author="dugalh" w:date="2018-07-30T15:52:00Z"/>
                <w:sz w:val="16"/>
                <w:szCs w:val="16"/>
              </w:rPr>
            </w:pPr>
            <w:ins w:id="1006" w:author="dugalh" w:date="2018-07-30T18:04:00Z">
              <w:r w:rsidRPr="00955429">
                <w:rPr>
                  <w:sz w:val="16"/>
                  <w:szCs w:val="16"/>
                </w:rPr>
                <w:t>98.55 ± 0.21 / 83.38 ± 0.88</w:t>
              </w:r>
            </w:ins>
          </w:p>
        </w:tc>
        <w:tc>
          <w:tcPr>
            <w:tcW w:w="1170" w:type="dxa"/>
            <w:tcBorders>
              <w:bottom w:val="single" w:sz="12" w:space="0" w:color="000000" w:themeColor="text1"/>
            </w:tcBorders>
          </w:tcPr>
          <w:p w14:paraId="7E57866E" w14:textId="06D1EFA7" w:rsidR="0079779B" w:rsidRPr="00FA0CF9" w:rsidRDefault="00AF74C9" w:rsidP="008F3AD0">
            <w:pPr>
              <w:jc w:val="right"/>
              <w:rPr>
                <w:moveTo w:id="1007" w:author="dugalh" w:date="2018-07-30T15:52:00Z"/>
                <w:sz w:val="16"/>
                <w:szCs w:val="16"/>
              </w:rPr>
            </w:pPr>
            <w:ins w:id="1008" w:author="dugalh" w:date="2018-07-30T18:04:00Z">
              <w:r w:rsidRPr="00FA0CF9">
                <w:rPr>
                  <w:sz w:val="16"/>
                  <w:szCs w:val="16"/>
                </w:rPr>
                <w:t>0.826 ± 0.010</w:t>
              </w:r>
            </w:ins>
          </w:p>
        </w:tc>
        <w:tc>
          <w:tcPr>
            <w:tcW w:w="987" w:type="dxa"/>
            <w:tcBorders>
              <w:bottom w:val="single" w:sz="12" w:space="0" w:color="000000" w:themeColor="text1"/>
            </w:tcBorders>
          </w:tcPr>
          <w:p w14:paraId="7ECD17BA" w14:textId="77777777" w:rsidR="0079779B" w:rsidRPr="00FA0CF9" w:rsidRDefault="0079779B" w:rsidP="008F3AD0">
            <w:pPr>
              <w:jc w:val="right"/>
              <w:rPr>
                <w:moveTo w:id="1009" w:author="dugalh" w:date="2018-07-30T15:52:00Z"/>
                <w:sz w:val="16"/>
                <w:szCs w:val="16"/>
              </w:rPr>
            </w:pPr>
            <w:moveTo w:id="1010" w:author="dugalh" w:date="2018-07-30T15:52:00Z">
              <w:r w:rsidRPr="00FA0CF9">
                <w:rPr>
                  <w:sz w:val="16"/>
                  <w:szCs w:val="16"/>
                </w:rPr>
                <w:t>8.08 (8.35)</w:t>
              </w:r>
            </w:moveTo>
          </w:p>
        </w:tc>
      </w:tr>
    </w:tbl>
    <w:p w14:paraId="2CBAC8B2" w14:textId="47D0403E" w:rsidR="0079779B" w:rsidRDefault="0079779B" w:rsidP="0079779B">
      <w:pPr>
        <w:rPr>
          <w:ins w:id="1011" w:author="dugalh" w:date="2018-07-30T22:13:00Z"/>
          <w:rFonts w:ascii="Arial" w:hAnsi="Arial" w:cs="Arial"/>
          <w:sz w:val="16"/>
          <w:szCs w:val="16"/>
        </w:rPr>
      </w:pPr>
      <w:moveTo w:id="1012" w:author="dugalh" w:date="2018-07-30T15:52:00Z">
        <w:r w:rsidRPr="00B44B64">
          <w:rPr>
            <w:rFonts w:ascii="Arial" w:hAnsi="Arial" w:cs="Arial"/>
            <w:sz w:val="16"/>
            <w:szCs w:val="16"/>
            <w:vertAlign w:val="superscript"/>
          </w:rPr>
          <w:t>a</w:t>
        </w:r>
        <w:r w:rsidRPr="00B44B64">
          <w:rPr>
            <w:rFonts w:ascii="Arial" w:hAnsi="Arial" w:cs="Arial"/>
            <w:sz w:val="16"/>
            <w:szCs w:val="16"/>
          </w:rPr>
          <w:t xml:space="preserve"> </w:t>
        </w:r>
      </w:moveTo>
      <w:ins w:id="1013" w:author="dugalh" w:date="2018-07-30T16:01:00Z">
        <w:r>
          <w:rPr>
            <w:rFonts w:ascii="Arial" w:hAnsi="Arial" w:cs="Arial"/>
            <w:sz w:val="16"/>
            <w:szCs w:val="16"/>
          </w:rPr>
          <w:t xml:space="preserve">± = </w:t>
        </w:r>
      </w:ins>
      <w:ins w:id="1014" w:author="dugalh" w:date="2018-07-30T18:21:00Z">
        <w:r w:rsidR="007B2241">
          <w:rPr>
            <w:rFonts w:ascii="Arial" w:hAnsi="Arial" w:cs="Arial"/>
            <w:sz w:val="16"/>
            <w:szCs w:val="16"/>
          </w:rPr>
          <w:t>s</w:t>
        </w:r>
      </w:ins>
      <w:ins w:id="1015" w:author="dugalh" w:date="2018-07-30T16:01:00Z">
        <w:r>
          <w:rPr>
            <w:rFonts w:ascii="Arial" w:hAnsi="Arial" w:cs="Arial"/>
            <w:sz w:val="16"/>
            <w:szCs w:val="16"/>
          </w:rPr>
          <w:t xml:space="preserve">tandard </w:t>
        </w:r>
      </w:ins>
      <w:ins w:id="1016" w:author="dugalh" w:date="2018-07-30T16:38:00Z">
        <w:r w:rsidR="00BD3329">
          <w:rPr>
            <w:rFonts w:ascii="Arial" w:hAnsi="Arial" w:cs="Arial"/>
            <w:sz w:val="16"/>
            <w:szCs w:val="16"/>
          </w:rPr>
          <w:t>e</w:t>
        </w:r>
      </w:ins>
      <w:ins w:id="1017" w:author="dugalh" w:date="2018-07-30T16:01:00Z">
        <w:r>
          <w:rPr>
            <w:rFonts w:ascii="Arial" w:hAnsi="Arial" w:cs="Arial"/>
            <w:sz w:val="16"/>
            <w:szCs w:val="16"/>
          </w:rPr>
          <w:t>rror</w:t>
        </w:r>
      </w:ins>
      <w:ins w:id="1018" w:author="dugalh" w:date="2018-07-30T16:02:00Z">
        <w:r w:rsidR="00DD11F4">
          <w:rPr>
            <w:rFonts w:ascii="Arial" w:hAnsi="Arial" w:cs="Arial"/>
            <w:sz w:val="16"/>
            <w:szCs w:val="16"/>
          </w:rPr>
          <w:t xml:space="preserve"> </w:t>
        </w:r>
      </w:ins>
      <w:ins w:id="1019" w:author="dugalh" w:date="2018-07-30T23:03:00Z">
        <w:r w:rsidR="00251313">
          <w:rPr>
            <w:rFonts w:ascii="Arial" w:hAnsi="Arial" w:cs="Arial"/>
            <w:sz w:val="16"/>
            <w:szCs w:val="16"/>
          </w:rPr>
          <w:t>of</w:t>
        </w:r>
      </w:ins>
      <w:ins w:id="1020" w:author="dugalh" w:date="2018-07-30T16:02:00Z">
        <w:r w:rsidR="00DD11F4">
          <w:rPr>
            <w:rFonts w:ascii="Arial" w:hAnsi="Arial" w:cs="Arial"/>
            <w:sz w:val="16"/>
            <w:szCs w:val="16"/>
          </w:rPr>
          <w:t xml:space="preserve"> cross</w:t>
        </w:r>
      </w:ins>
      <w:ins w:id="1021" w:author="dugalh" w:date="2018-07-30T22:31:00Z">
        <w:r w:rsidR="008B32B4">
          <w:rPr>
            <w:rFonts w:ascii="Arial" w:hAnsi="Arial" w:cs="Arial"/>
            <w:sz w:val="16"/>
            <w:szCs w:val="16"/>
          </w:rPr>
          <w:t xml:space="preserve"> </w:t>
        </w:r>
      </w:ins>
      <w:ins w:id="1022" w:author="dugalh" w:date="2018-07-30T16:02:00Z">
        <w:r w:rsidR="00DD11F4">
          <w:rPr>
            <w:rFonts w:ascii="Arial" w:hAnsi="Arial" w:cs="Arial"/>
            <w:sz w:val="16"/>
            <w:szCs w:val="16"/>
          </w:rPr>
          <w:t>validat</w:t>
        </w:r>
      </w:ins>
      <w:ins w:id="1023" w:author="dugalh" w:date="2018-07-30T23:03:00Z">
        <w:r w:rsidR="00251313">
          <w:rPr>
            <w:rFonts w:ascii="Arial" w:hAnsi="Arial" w:cs="Arial"/>
            <w:sz w:val="16"/>
            <w:szCs w:val="16"/>
          </w:rPr>
          <w:t>ed</w:t>
        </w:r>
      </w:ins>
      <w:ins w:id="1024" w:author="dugalh" w:date="2018-07-30T16:02:00Z">
        <w:r w:rsidR="00DD11F4">
          <w:rPr>
            <w:rFonts w:ascii="Arial" w:hAnsi="Arial" w:cs="Arial"/>
            <w:sz w:val="16"/>
            <w:szCs w:val="16"/>
          </w:rPr>
          <w:t xml:space="preserve"> </w:t>
        </w:r>
      </w:ins>
      <w:ins w:id="1025" w:author="dugalh" w:date="2018-07-30T23:03:00Z">
        <w:r w:rsidR="00251313">
          <w:rPr>
            <w:rFonts w:ascii="Arial" w:hAnsi="Arial" w:cs="Arial"/>
            <w:sz w:val="16"/>
            <w:szCs w:val="16"/>
          </w:rPr>
          <w:t>performance measure</w:t>
        </w:r>
      </w:ins>
      <w:ins w:id="1026" w:author="dugalh" w:date="2018-07-30T16:01:00Z">
        <w:r>
          <w:rPr>
            <w:rFonts w:ascii="Arial" w:hAnsi="Arial" w:cs="Arial"/>
            <w:sz w:val="16"/>
            <w:szCs w:val="16"/>
          </w:rPr>
          <w:t xml:space="preserve">, </w:t>
        </w:r>
      </w:ins>
      <w:moveTo w:id="1027" w:author="dugalh" w:date="2018-07-30T15:52:00Z">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 xml:space="preserve">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proofErr w:type="gramStart"/>
        <w:r w:rsidRPr="00B44B64">
          <w:rPr>
            <w:rFonts w:ascii="Arial" w:hAnsi="Arial" w:cs="Arial"/>
            <w:sz w:val="16"/>
            <w:szCs w:val="16"/>
          </w:rPr>
          <w:t>Spekboom</w:t>
        </w:r>
        <w:proofErr w:type="spellEnd"/>
        <w:r>
          <w:rPr>
            <w:rFonts w:ascii="Arial" w:hAnsi="Arial" w:cs="Arial"/>
            <w:sz w:val="16"/>
            <w:szCs w:val="16"/>
          </w:rPr>
          <w:t xml:space="preserve"> ,</w:t>
        </w:r>
        <w:proofErr w:type="gramEnd"/>
        <w:r>
          <w:rPr>
            <w:rFonts w:ascii="Arial" w:hAnsi="Arial" w:cs="Arial"/>
            <w:sz w:val="16"/>
            <w:szCs w:val="16"/>
          </w:rPr>
          <w:t xml:space="preserve">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moveTo>
    </w:p>
    <w:p w14:paraId="321468B8" w14:textId="77777777" w:rsidR="008B691C" w:rsidRDefault="008B691C" w:rsidP="0079779B">
      <w:pPr>
        <w:rPr>
          <w:ins w:id="1028" w:author="dugalh" w:date="2018-07-30T22:13:00Z"/>
          <w:rFonts w:ascii="Arial" w:hAnsi="Arial" w:cs="Arial"/>
          <w:sz w:val="16"/>
          <w:szCs w:val="16"/>
        </w:rPr>
      </w:pPr>
    </w:p>
    <w:p w14:paraId="1B7254F5" w14:textId="77777777" w:rsidR="008B691C" w:rsidRDefault="008B691C" w:rsidP="0079779B">
      <w:pPr>
        <w:rPr>
          <w:ins w:id="1029" w:author="dugalh" w:date="2018-07-30T22:19:00Z"/>
          <w:rFonts w:ascii="Arial" w:hAnsi="Arial" w:cs="Arial"/>
          <w:sz w:val="16"/>
          <w:szCs w:val="16"/>
        </w:rPr>
      </w:pPr>
    </w:p>
    <w:p w14:paraId="6ED7A8FC" w14:textId="77777777" w:rsidR="005E6A2D" w:rsidRPr="00B44B64" w:rsidRDefault="005E6A2D" w:rsidP="0079779B">
      <w:pPr>
        <w:rPr>
          <w:moveTo w:id="1030" w:author="dugalh" w:date="2018-07-30T15:52:00Z"/>
          <w:rFonts w:ascii="Arial" w:hAnsi="Arial" w:cs="Arial"/>
          <w:sz w:val="16"/>
          <w:szCs w:val="16"/>
        </w:rPr>
      </w:pPr>
    </w:p>
    <w:p w14:paraId="3A70C66D" w14:textId="03BB8F59" w:rsidR="005E6A2D" w:rsidRDefault="005E6A2D" w:rsidP="00700BF8">
      <w:pPr>
        <w:pStyle w:val="Caption"/>
        <w:keepNext/>
        <w:spacing w:line="360" w:lineRule="auto"/>
        <w:jc w:val="center"/>
        <w:rPr>
          <w:ins w:id="1031" w:author="dugalh" w:date="2018-07-30T22:19:00Z"/>
        </w:rPr>
      </w:pPr>
      <w:bookmarkStart w:id="1032" w:name="_Ref520753869"/>
      <w:moveToRangeEnd w:id="892"/>
      <w:ins w:id="1033" w:author="dugalh" w:date="2018-07-30T22:19:00Z">
        <w:r>
          <w:t xml:space="preserve">Table </w:t>
        </w:r>
        <w:r>
          <w:fldChar w:fldCharType="begin"/>
        </w:r>
        <w:r>
          <w:instrText xml:space="preserve"> SEQ Table \* ARABIC </w:instrText>
        </w:r>
      </w:ins>
      <w:r>
        <w:fldChar w:fldCharType="separate"/>
      </w:r>
      <w:ins w:id="1034" w:author="dugalh" w:date="2018-07-30T22:19:00Z">
        <w:r>
          <w:rPr>
            <w:noProof/>
          </w:rPr>
          <w:t>8</w:t>
        </w:r>
        <w:r>
          <w:fldChar w:fldCharType="end"/>
        </w:r>
        <w:bookmarkEnd w:id="1032"/>
        <w:r>
          <w:t xml:space="preserve"> </w:t>
        </w:r>
      </w:ins>
      <w:ins w:id="1035" w:author="dugalh" w:date="2018-07-30T22:42:00Z">
        <w:r w:rsidR="00BB6363">
          <w:t xml:space="preserve"> </w:t>
        </w:r>
      </w:ins>
      <w:ins w:id="1036" w:author="dugalh" w:date="2018-07-30T22:19:00Z">
        <w:r>
          <w:t>Classifier computation times</w:t>
        </w:r>
      </w:ins>
    </w:p>
    <w:tbl>
      <w:tblPr>
        <w:tblStyle w:val="MyThesisTable"/>
        <w:tblW w:w="0" w:type="auto"/>
        <w:jc w:val="center"/>
        <w:tblLayout w:type="fixed"/>
        <w:tblLook w:val="01E0" w:firstRow="1" w:lastRow="1" w:firstColumn="1" w:lastColumn="1" w:noHBand="0" w:noVBand="0"/>
      </w:tblPr>
      <w:tblGrid>
        <w:gridCol w:w="1163"/>
        <w:gridCol w:w="1447"/>
      </w:tblGrid>
      <w:tr w:rsidR="008B691C" w:rsidRPr="0071073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ins w:id="1037" w:author="dugalh" w:date="2018-07-30T22:14:00Z"/>
        </w:trPr>
        <w:tc>
          <w:tcPr>
            <w:tcW w:w="1163" w:type="dxa"/>
          </w:tcPr>
          <w:p w14:paraId="1D4E20F1" w14:textId="77777777" w:rsidR="008B691C" w:rsidRPr="008B691C" w:rsidRDefault="008B691C" w:rsidP="008F3AD0">
            <w:pPr>
              <w:spacing w:before="40" w:after="40" w:line="276" w:lineRule="auto"/>
              <w:jc w:val="center"/>
              <w:rPr>
                <w:ins w:id="1038" w:author="dugalh" w:date="2018-07-30T22:14:00Z"/>
                <w:rFonts w:cs="Arial"/>
                <w:sz w:val="16"/>
                <w:szCs w:val="16"/>
              </w:rPr>
            </w:pPr>
            <w:ins w:id="1039" w:author="dugalh" w:date="2018-07-30T22:14:00Z">
              <w:r w:rsidRPr="008B691C">
                <w:rPr>
                  <w:rFonts w:cs="Arial"/>
                  <w:sz w:val="16"/>
                  <w:szCs w:val="16"/>
                </w:rPr>
                <w:t>Classifier</w:t>
              </w:r>
            </w:ins>
          </w:p>
        </w:tc>
        <w:tc>
          <w:tcPr>
            <w:tcW w:w="1447" w:type="dxa"/>
          </w:tcPr>
          <w:p w14:paraId="59528063" w14:textId="73EC2AD7" w:rsidR="008B691C" w:rsidRPr="00710738" w:rsidRDefault="006B4248" w:rsidP="006B4248">
            <w:pPr>
              <w:spacing w:before="40" w:after="40" w:line="276" w:lineRule="auto"/>
              <w:jc w:val="center"/>
              <w:rPr>
                <w:ins w:id="1040" w:author="dugalh" w:date="2018-07-30T22:14:00Z"/>
                <w:rFonts w:cs="Arial"/>
                <w:sz w:val="16"/>
                <w:szCs w:val="16"/>
              </w:rPr>
            </w:pPr>
            <w:ins w:id="1041" w:author="dugalh" w:date="2018-07-30T22:36:00Z">
              <w:r>
                <w:rPr>
                  <w:rFonts w:cs="Arial"/>
                  <w:sz w:val="16"/>
                  <w:szCs w:val="16"/>
                </w:rPr>
                <w:t>T</w:t>
              </w:r>
            </w:ins>
            <w:ins w:id="1042" w:author="dugalh" w:date="2018-07-30T22:15:00Z">
              <w:r w:rsidR="008B691C">
                <w:rPr>
                  <w:rFonts w:cs="Arial"/>
                  <w:sz w:val="16"/>
                  <w:szCs w:val="16"/>
                </w:rPr>
                <w:t>ime (secs)</w:t>
              </w:r>
            </w:ins>
            <w:ins w:id="1043" w:author="dugalh" w:date="2018-07-30T22:14:00Z">
              <w:r w:rsidR="008B691C" w:rsidRPr="00710738">
                <w:rPr>
                  <w:rFonts w:cs="Arial"/>
                  <w:sz w:val="16"/>
                  <w:szCs w:val="16"/>
                  <w:vertAlign w:val="superscript"/>
                </w:rPr>
                <w:t>a</w:t>
              </w:r>
            </w:ins>
          </w:p>
        </w:tc>
      </w:tr>
      <w:tr w:rsidR="008B691C" w:rsidRPr="00710738" w14:paraId="5348DD0E" w14:textId="77777777" w:rsidTr="00700BF8">
        <w:trPr>
          <w:trHeight w:val="340"/>
          <w:jc w:val="center"/>
          <w:ins w:id="1044" w:author="dugalh" w:date="2018-07-30T22:14:00Z"/>
        </w:trPr>
        <w:tc>
          <w:tcPr>
            <w:tcW w:w="1163" w:type="dxa"/>
          </w:tcPr>
          <w:p w14:paraId="1A9D41F5" w14:textId="77777777" w:rsidR="008B691C" w:rsidRPr="008B691C" w:rsidRDefault="008B691C" w:rsidP="008F3AD0">
            <w:pPr>
              <w:rPr>
                <w:ins w:id="1045" w:author="dugalh" w:date="2018-07-30T22:14:00Z"/>
                <w:sz w:val="16"/>
                <w:szCs w:val="16"/>
              </w:rPr>
            </w:pPr>
            <w:ins w:id="1046" w:author="dugalh" w:date="2018-07-30T22:14:00Z">
              <w:r w:rsidRPr="008B691C">
                <w:rPr>
                  <w:sz w:val="16"/>
                  <w:szCs w:val="16"/>
                </w:rPr>
                <w:t>Decision tree</w:t>
              </w:r>
            </w:ins>
          </w:p>
        </w:tc>
        <w:tc>
          <w:tcPr>
            <w:tcW w:w="1447" w:type="dxa"/>
          </w:tcPr>
          <w:p w14:paraId="1DF8224E" w14:textId="0B64A8B7" w:rsidR="008B691C" w:rsidRPr="00710738" w:rsidRDefault="008B691C" w:rsidP="008F3AD0">
            <w:pPr>
              <w:jc w:val="right"/>
              <w:rPr>
                <w:ins w:id="1047" w:author="dugalh" w:date="2018-07-30T22:14:00Z"/>
                <w:sz w:val="16"/>
                <w:szCs w:val="16"/>
              </w:rPr>
            </w:pPr>
            <w:ins w:id="1048" w:author="dugalh" w:date="2018-07-30T22:16:00Z">
              <w:r>
                <w:rPr>
                  <w:sz w:val="16"/>
                  <w:szCs w:val="16"/>
                </w:rPr>
                <w:t>47</w:t>
              </w:r>
            </w:ins>
          </w:p>
        </w:tc>
      </w:tr>
      <w:tr w:rsidR="008B691C" w:rsidRPr="00710738" w14:paraId="5CA21537" w14:textId="77777777" w:rsidTr="00700BF8">
        <w:trPr>
          <w:trHeight w:val="340"/>
          <w:jc w:val="center"/>
          <w:ins w:id="1049" w:author="dugalh" w:date="2018-07-30T22:14:00Z"/>
        </w:trPr>
        <w:tc>
          <w:tcPr>
            <w:tcW w:w="1163" w:type="dxa"/>
          </w:tcPr>
          <w:p w14:paraId="2D55504F" w14:textId="77777777" w:rsidR="008B691C" w:rsidRPr="008B691C" w:rsidRDefault="008B691C" w:rsidP="008F3AD0">
            <w:pPr>
              <w:rPr>
                <w:ins w:id="1050" w:author="dugalh" w:date="2018-07-30T22:14:00Z"/>
                <w:sz w:val="16"/>
                <w:szCs w:val="16"/>
              </w:rPr>
            </w:pPr>
            <w:ins w:id="1051" w:author="dugalh" w:date="2018-07-30T22:14:00Z">
              <w:r w:rsidRPr="008B691C">
                <w:rPr>
                  <w:sz w:val="16"/>
                  <w:szCs w:val="16"/>
                </w:rPr>
                <w:t>Random forest</w:t>
              </w:r>
            </w:ins>
          </w:p>
        </w:tc>
        <w:tc>
          <w:tcPr>
            <w:tcW w:w="1447" w:type="dxa"/>
          </w:tcPr>
          <w:p w14:paraId="3CF6A198" w14:textId="6D3E86E8" w:rsidR="008B691C" w:rsidRPr="00710738" w:rsidRDefault="008B691C" w:rsidP="008F3AD0">
            <w:pPr>
              <w:jc w:val="right"/>
              <w:rPr>
                <w:ins w:id="1052" w:author="dugalh" w:date="2018-07-30T22:14:00Z"/>
                <w:sz w:val="16"/>
                <w:szCs w:val="16"/>
              </w:rPr>
            </w:pPr>
            <w:ins w:id="1053" w:author="dugalh" w:date="2018-07-30T22:17:00Z">
              <w:r>
                <w:rPr>
                  <w:sz w:val="16"/>
                  <w:szCs w:val="16"/>
                </w:rPr>
                <w:t>138</w:t>
              </w:r>
            </w:ins>
          </w:p>
        </w:tc>
      </w:tr>
      <w:tr w:rsidR="008B691C" w:rsidRPr="008B691C" w14:paraId="420391F8" w14:textId="77777777" w:rsidTr="00700BF8">
        <w:trPr>
          <w:trHeight w:val="340"/>
          <w:jc w:val="center"/>
          <w:ins w:id="1054" w:author="dugalh" w:date="2018-07-30T22:14:00Z"/>
        </w:trPr>
        <w:tc>
          <w:tcPr>
            <w:tcW w:w="1163" w:type="dxa"/>
          </w:tcPr>
          <w:p w14:paraId="5114C661" w14:textId="77777777" w:rsidR="008B691C" w:rsidRPr="008B691C" w:rsidRDefault="008B691C" w:rsidP="008F3AD0">
            <w:pPr>
              <w:rPr>
                <w:ins w:id="1055" w:author="dugalh" w:date="2018-07-30T22:14:00Z"/>
                <w:sz w:val="16"/>
                <w:szCs w:val="16"/>
              </w:rPr>
            </w:pPr>
            <w:proofErr w:type="spellStart"/>
            <w:ins w:id="1056" w:author="dugalh" w:date="2018-07-30T22:14:00Z">
              <w:r w:rsidRPr="008B691C">
                <w:rPr>
                  <w:sz w:val="16"/>
                  <w:szCs w:val="16"/>
                </w:rPr>
                <w:t>kNN</w:t>
              </w:r>
              <w:proofErr w:type="spellEnd"/>
            </w:ins>
          </w:p>
        </w:tc>
        <w:tc>
          <w:tcPr>
            <w:tcW w:w="1447" w:type="dxa"/>
          </w:tcPr>
          <w:p w14:paraId="250B6A8E" w14:textId="3FCA3512" w:rsidR="008B691C" w:rsidRPr="008B691C" w:rsidRDefault="008B691C" w:rsidP="008F3AD0">
            <w:pPr>
              <w:jc w:val="right"/>
              <w:rPr>
                <w:ins w:id="1057" w:author="dugalh" w:date="2018-07-30T22:14:00Z"/>
                <w:sz w:val="16"/>
                <w:szCs w:val="16"/>
              </w:rPr>
            </w:pPr>
            <w:ins w:id="1058" w:author="dugalh" w:date="2018-07-30T22:17:00Z">
              <w:r>
                <w:rPr>
                  <w:sz w:val="16"/>
                  <w:szCs w:val="16"/>
                </w:rPr>
                <w:t>2067</w:t>
              </w:r>
            </w:ins>
          </w:p>
        </w:tc>
      </w:tr>
      <w:tr w:rsidR="008B691C" w:rsidRPr="008B691C" w14:paraId="464E957C" w14:textId="77777777" w:rsidTr="00700BF8">
        <w:trPr>
          <w:trHeight w:val="340"/>
          <w:jc w:val="center"/>
          <w:ins w:id="1059" w:author="dugalh" w:date="2018-07-30T22:14:00Z"/>
        </w:trPr>
        <w:tc>
          <w:tcPr>
            <w:tcW w:w="1163" w:type="dxa"/>
          </w:tcPr>
          <w:p w14:paraId="1E039C68" w14:textId="77777777" w:rsidR="008B691C" w:rsidRPr="008B691C" w:rsidRDefault="008B691C" w:rsidP="008F3AD0">
            <w:pPr>
              <w:rPr>
                <w:ins w:id="1060" w:author="dugalh" w:date="2018-07-30T22:14:00Z"/>
                <w:sz w:val="16"/>
                <w:szCs w:val="16"/>
              </w:rPr>
            </w:pPr>
            <w:ins w:id="1061" w:author="dugalh" w:date="2018-07-30T22:14:00Z">
              <w:r w:rsidRPr="008B691C">
                <w:rPr>
                  <w:sz w:val="16"/>
                  <w:szCs w:val="16"/>
                </w:rPr>
                <w:t>SVM</w:t>
              </w:r>
            </w:ins>
          </w:p>
        </w:tc>
        <w:tc>
          <w:tcPr>
            <w:tcW w:w="1447" w:type="dxa"/>
          </w:tcPr>
          <w:p w14:paraId="0B93F5EF" w14:textId="00E3D0F7" w:rsidR="008B691C" w:rsidRPr="008B691C" w:rsidRDefault="008B691C" w:rsidP="008F3AD0">
            <w:pPr>
              <w:jc w:val="right"/>
              <w:rPr>
                <w:ins w:id="1062" w:author="dugalh" w:date="2018-07-30T22:14:00Z"/>
                <w:sz w:val="16"/>
                <w:szCs w:val="16"/>
              </w:rPr>
            </w:pPr>
            <w:ins w:id="1063" w:author="dugalh" w:date="2018-07-30T22:16:00Z">
              <w:r>
                <w:rPr>
                  <w:sz w:val="16"/>
                  <w:szCs w:val="16"/>
                </w:rPr>
                <w:t>788</w:t>
              </w:r>
            </w:ins>
          </w:p>
        </w:tc>
      </w:tr>
      <w:tr w:rsidR="008B691C" w:rsidRPr="00710738" w14:paraId="50B4A9E7" w14:textId="77777777" w:rsidTr="00700BF8">
        <w:trPr>
          <w:trHeight w:val="340"/>
          <w:jc w:val="center"/>
          <w:ins w:id="1064" w:author="dugalh" w:date="2018-07-30T22:14:00Z"/>
        </w:trPr>
        <w:tc>
          <w:tcPr>
            <w:tcW w:w="1163" w:type="dxa"/>
            <w:tcBorders>
              <w:bottom w:val="single" w:sz="12" w:space="0" w:color="000000" w:themeColor="text1"/>
            </w:tcBorders>
          </w:tcPr>
          <w:p w14:paraId="4FC990B6" w14:textId="77777777" w:rsidR="008B691C" w:rsidRPr="008B691C" w:rsidRDefault="008B691C" w:rsidP="008F3AD0">
            <w:pPr>
              <w:rPr>
                <w:ins w:id="1065" w:author="dugalh" w:date="2018-07-30T22:14:00Z"/>
                <w:sz w:val="16"/>
                <w:szCs w:val="16"/>
              </w:rPr>
            </w:pPr>
            <w:ins w:id="1066" w:author="dugalh" w:date="2018-07-30T22:14:00Z">
              <w:r w:rsidRPr="008B691C">
                <w:rPr>
                  <w:sz w:val="16"/>
                  <w:szCs w:val="16"/>
                </w:rPr>
                <w:t>Bayes normal</w:t>
              </w:r>
            </w:ins>
          </w:p>
        </w:tc>
        <w:tc>
          <w:tcPr>
            <w:tcW w:w="1447" w:type="dxa"/>
            <w:tcBorders>
              <w:bottom w:val="single" w:sz="12" w:space="0" w:color="000000" w:themeColor="text1"/>
            </w:tcBorders>
          </w:tcPr>
          <w:p w14:paraId="02C167B8" w14:textId="6AA985D3" w:rsidR="008B691C" w:rsidRPr="00710738" w:rsidRDefault="008B691C" w:rsidP="008F3AD0">
            <w:pPr>
              <w:jc w:val="right"/>
              <w:rPr>
                <w:ins w:id="1067" w:author="dugalh" w:date="2018-07-30T22:14:00Z"/>
                <w:sz w:val="16"/>
                <w:szCs w:val="16"/>
              </w:rPr>
            </w:pPr>
            <w:ins w:id="1068" w:author="dugalh" w:date="2018-07-30T22:16:00Z">
              <w:r>
                <w:rPr>
                  <w:sz w:val="16"/>
                  <w:szCs w:val="16"/>
                </w:rPr>
                <w:t>61</w:t>
              </w:r>
            </w:ins>
          </w:p>
        </w:tc>
      </w:tr>
    </w:tbl>
    <w:p w14:paraId="59A9B8A1" w14:textId="4FB0D13F" w:rsidR="0079779B" w:rsidRDefault="00700BF8" w:rsidP="00700BF8">
      <w:pPr>
        <w:spacing w:line="360" w:lineRule="auto"/>
        <w:jc w:val="center"/>
        <w:rPr>
          <w:ins w:id="1069" w:author="dugalh" w:date="2018-07-30T22:27:00Z"/>
          <w:sz w:val="16"/>
          <w:szCs w:val="16"/>
        </w:rPr>
      </w:pPr>
      <w:proofErr w:type="gramStart"/>
      <w:ins w:id="1070" w:author="dugalh" w:date="2018-07-30T22:25:00Z">
        <w:r w:rsidRPr="00B44B64">
          <w:rPr>
            <w:rFonts w:ascii="Arial" w:hAnsi="Arial" w:cs="Arial"/>
            <w:sz w:val="16"/>
            <w:szCs w:val="16"/>
            <w:vertAlign w:val="superscript"/>
          </w:rPr>
          <w:t>a</w:t>
        </w:r>
      </w:ins>
      <w:proofErr w:type="gramEnd"/>
      <w:ins w:id="1071" w:author="dugalh" w:date="2018-07-30T22:36:00Z">
        <w:r w:rsidR="006B4248">
          <w:rPr>
            <w:rFonts w:ascii="Arial" w:hAnsi="Arial" w:cs="Arial"/>
            <w:sz w:val="16"/>
            <w:szCs w:val="16"/>
            <w:vertAlign w:val="superscript"/>
          </w:rPr>
          <w:t xml:space="preserve"> </w:t>
        </w:r>
      </w:ins>
      <w:ins w:id="1072" w:author="dugalh" w:date="2018-07-30T22:25:00Z">
        <w:r w:rsidRPr="00700BF8">
          <w:rPr>
            <w:sz w:val="16"/>
            <w:szCs w:val="16"/>
          </w:rPr>
          <w:t>c</w:t>
        </w:r>
      </w:ins>
      <w:ins w:id="1073" w:author="dugalh" w:date="2018-07-30T22:26:00Z">
        <w:r>
          <w:rPr>
            <w:sz w:val="16"/>
            <w:szCs w:val="16"/>
          </w:rPr>
          <w:t xml:space="preserve">omputation time per </w:t>
        </w:r>
      </w:ins>
      <w:ins w:id="1074" w:author="dugalh" w:date="2018-07-30T22:35:00Z">
        <w:r w:rsidR="008B32B4">
          <w:rPr>
            <w:sz w:val="16"/>
            <w:szCs w:val="16"/>
          </w:rPr>
          <w:t xml:space="preserve">12000 pixel ×8000 pixel </w:t>
        </w:r>
      </w:ins>
      <w:ins w:id="1075" w:author="dugalh" w:date="2018-07-30T22:26:00Z">
        <w:r>
          <w:rPr>
            <w:sz w:val="16"/>
            <w:szCs w:val="16"/>
          </w:rPr>
          <w:t>image</w:t>
        </w:r>
      </w:ins>
    </w:p>
    <w:p w14:paraId="7F6A1BA6" w14:textId="77777777" w:rsidR="00700BF8" w:rsidRPr="00700BF8" w:rsidRDefault="00700BF8" w:rsidP="00700BF8">
      <w:pPr>
        <w:spacing w:line="360" w:lineRule="auto"/>
        <w:jc w:val="center"/>
        <w:rPr>
          <w:sz w:val="16"/>
          <w:szCs w:val="16"/>
        </w:rPr>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B31736" w:rsidRPr="00B31736">
        <w:t xml:space="preserve">Table </w:t>
      </w:r>
      <w:r w:rsidR="00B31736" w:rsidRPr="00B31736">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w:t>
      </w:r>
      <w:r w:rsidR="00FA2071" w:rsidRPr="00B44B64">
        <w:lastRenderedPageBreak/>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C8DB737" w:rsidR="00D61588" w:rsidRPr="00B44B64" w:rsidDel="00053CE5" w:rsidRDefault="00D61588" w:rsidP="00CA517C">
      <w:pPr>
        <w:pStyle w:val="1Tablecaption"/>
        <w:rPr>
          <w:moveFrom w:id="1076" w:author="dugalh" w:date="2018-07-30T18:13:00Z"/>
        </w:rPr>
      </w:pPr>
      <w:bookmarkStart w:id="1077" w:name="_Ref395169572"/>
      <w:bookmarkStart w:id="1078" w:name="_Toc448324343"/>
      <w:moveFromRangeStart w:id="1079" w:author="dugalh" w:date="2018-07-30T18:13:00Z" w:name="move520737708"/>
      <w:moveFrom w:id="1080" w:author="dugalh" w:date="2018-07-30T18:13:00Z">
        <w:r w:rsidRPr="006C32D3" w:rsidDel="00053CE5">
          <w:rPr>
            <w:b/>
          </w:rPr>
          <w:t xml:space="preserve">Table </w:t>
        </w:r>
        <w:r w:rsidR="00F4774D" w:rsidRPr="006C32D3" w:rsidDel="00053CE5">
          <w:rPr>
            <w:b/>
          </w:rPr>
          <w:fldChar w:fldCharType="begin"/>
        </w:r>
        <w:r w:rsidR="00F4774D" w:rsidRPr="006C32D3" w:rsidDel="00053CE5">
          <w:rPr>
            <w:b/>
          </w:rPr>
          <w:instrText xml:space="preserve"> SEQ Table \* ARABIC </w:instrText>
        </w:r>
        <w:r w:rsidR="00F4774D" w:rsidRPr="006C32D3" w:rsidDel="00053CE5">
          <w:rPr>
            <w:b/>
          </w:rPr>
          <w:fldChar w:fldCharType="separate"/>
        </w:r>
        <w:r w:rsidR="00B31736" w:rsidDel="00053CE5">
          <w:rPr>
            <w:b/>
            <w:noProof/>
          </w:rPr>
          <w:t>8</w:t>
        </w:r>
        <w:r w:rsidR="00F4774D" w:rsidRPr="006C32D3" w:rsidDel="00053CE5">
          <w:rPr>
            <w:b/>
          </w:rPr>
          <w:fldChar w:fldCharType="end"/>
        </w:r>
        <w:bookmarkEnd w:id="1077"/>
        <w:r w:rsidRPr="00B44B64" w:rsidDel="00053CE5">
          <w:t xml:space="preserve">   Decision tree </w:t>
        </w:r>
        <w:r w:rsidR="00745C69" w:rsidRPr="00B44B64" w:rsidDel="00053CE5">
          <w:t>three-class</w:t>
        </w:r>
        <w:r w:rsidRPr="00B44B64" w:rsidDel="00053CE5">
          <w:t xml:space="preserve"> confusion matrix</w:t>
        </w:r>
        <w:bookmarkEnd w:id="1078"/>
      </w:moveFrom>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rsidDel="00053CE5" w14:paraId="268966D5" w14:textId="12DF5684"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5C52306C" w:rsidR="00D61588" w:rsidRPr="00B44B64" w:rsidDel="00053CE5" w:rsidRDefault="00D61588" w:rsidP="007C5F60">
            <w:pPr>
              <w:spacing w:before="40" w:after="40" w:line="276" w:lineRule="auto"/>
              <w:rPr>
                <w:moveFrom w:id="1081" w:author="dugalh" w:date="2018-07-30T18:13:00Z"/>
                <w:rFonts w:cs="Arial"/>
                <w:sz w:val="16"/>
                <w:szCs w:val="16"/>
              </w:rPr>
            </w:pPr>
          </w:p>
        </w:tc>
        <w:tc>
          <w:tcPr>
            <w:tcW w:w="1489" w:type="dxa"/>
          </w:tcPr>
          <w:p w14:paraId="0CFF4A54" w14:textId="581892D9" w:rsidR="00D61588" w:rsidRPr="00B44B64" w:rsidDel="00053CE5" w:rsidRDefault="00D61588" w:rsidP="007C5F60">
            <w:pPr>
              <w:spacing w:before="40" w:after="40" w:line="276" w:lineRule="auto"/>
              <w:rPr>
                <w:moveFrom w:id="1082" w:author="dugalh" w:date="2018-07-30T18:13:00Z"/>
                <w:rFonts w:cs="Arial"/>
                <w:sz w:val="16"/>
                <w:szCs w:val="16"/>
              </w:rPr>
            </w:pPr>
            <w:moveFrom w:id="1083" w:author="dugalh" w:date="2018-07-30T18:13:00Z">
              <w:r w:rsidRPr="00B44B64" w:rsidDel="00053CE5">
                <w:rPr>
                  <w:rFonts w:cs="Arial"/>
                  <w:sz w:val="16"/>
                  <w:szCs w:val="16"/>
                </w:rPr>
                <w:t>Background</w:t>
              </w:r>
            </w:moveFrom>
          </w:p>
        </w:tc>
        <w:tc>
          <w:tcPr>
            <w:tcW w:w="1489" w:type="dxa"/>
          </w:tcPr>
          <w:p w14:paraId="38D328B2" w14:textId="7539EE2D" w:rsidR="00D61588" w:rsidRPr="00B44B64" w:rsidDel="00053CE5" w:rsidRDefault="0084644E" w:rsidP="007C5F60">
            <w:pPr>
              <w:spacing w:before="40" w:after="40" w:line="276" w:lineRule="auto"/>
              <w:rPr>
                <w:moveFrom w:id="1084" w:author="dugalh" w:date="2018-07-30T18:13:00Z"/>
                <w:rFonts w:cs="Arial"/>
                <w:sz w:val="16"/>
                <w:szCs w:val="16"/>
              </w:rPr>
            </w:pPr>
            <w:moveFrom w:id="1085" w:author="dugalh" w:date="2018-07-30T18:13:00Z">
              <w:r w:rsidRPr="00B44B64" w:rsidDel="00053CE5">
                <w:rPr>
                  <w:rFonts w:cs="Arial"/>
                  <w:sz w:val="16"/>
                  <w:szCs w:val="16"/>
                </w:rPr>
                <w:t>Spekboom</w:t>
              </w:r>
            </w:moveFrom>
          </w:p>
        </w:tc>
        <w:tc>
          <w:tcPr>
            <w:tcW w:w="1489" w:type="dxa"/>
            <w:tcBorders>
              <w:right w:val="single" w:sz="12" w:space="0" w:color="000000" w:themeColor="text1"/>
            </w:tcBorders>
          </w:tcPr>
          <w:p w14:paraId="17CD06A3" w14:textId="4A7336B9" w:rsidR="00D61588" w:rsidRPr="00B44B64" w:rsidDel="00053CE5" w:rsidRDefault="00D61588" w:rsidP="007C5F60">
            <w:pPr>
              <w:spacing w:before="40" w:after="40" w:line="276" w:lineRule="auto"/>
              <w:rPr>
                <w:moveFrom w:id="1086" w:author="dugalh" w:date="2018-07-30T18:13:00Z"/>
                <w:rFonts w:cs="Arial"/>
                <w:sz w:val="16"/>
                <w:szCs w:val="16"/>
              </w:rPr>
            </w:pPr>
            <w:moveFrom w:id="1087" w:author="dugalh" w:date="2018-07-30T18:13:00Z">
              <w:r w:rsidRPr="00B44B64" w:rsidDel="00053CE5">
                <w:rPr>
                  <w:rFonts w:cs="Arial"/>
                  <w:sz w:val="16"/>
                  <w:szCs w:val="16"/>
                </w:rPr>
                <w:t>Tree</w:t>
              </w:r>
            </w:moveFrom>
          </w:p>
        </w:tc>
        <w:tc>
          <w:tcPr>
            <w:tcW w:w="1489" w:type="dxa"/>
            <w:tcBorders>
              <w:left w:val="single" w:sz="12" w:space="0" w:color="000000" w:themeColor="text1"/>
              <w:right w:val="single" w:sz="12" w:space="0" w:color="000000" w:themeColor="text1"/>
            </w:tcBorders>
          </w:tcPr>
          <w:p w14:paraId="2F846A1E" w14:textId="41073325" w:rsidR="00D61588" w:rsidRPr="00B44B64" w:rsidDel="00053CE5" w:rsidRDefault="00D61588" w:rsidP="007C5F60">
            <w:pPr>
              <w:spacing w:before="40" w:after="40" w:line="276" w:lineRule="auto"/>
              <w:rPr>
                <w:moveFrom w:id="1088" w:author="dugalh" w:date="2018-07-30T18:13:00Z"/>
                <w:rFonts w:cs="Arial"/>
                <w:sz w:val="16"/>
                <w:szCs w:val="16"/>
              </w:rPr>
            </w:pPr>
            <w:moveFrom w:id="1089" w:author="dugalh" w:date="2018-07-30T18:13:00Z">
              <w:r w:rsidRPr="00B44B64" w:rsidDel="00053CE5">
                <w:rPr>
                  <w:rFonts w:cs="Arial"/>
                  <w:sz w:val="16"/>
                  <w:szCs w:val="16"/>
                </w:rPr>
                <w:t>Total</w:t>
              </w:r>
            </w:moveFrom>
          </w:p>
        </w:tc>
        <w:tc>
          <w:tcPr>
            <w:tcW w:w="1489" w:type="dxa"/>
            <w:tcBorders>
              <w:left w:val="single" w:sz="12" w:space="0" w:color="000000" w:themeColor="text1"/>
            </w:tcBorders>
          </w:tcPr>
          <w:p w14:paraId="05E7BEA5" w14:textId="1757803D" w:rsidR="00D61588" w:rsidRPr="00B44B64" w:rsidDel="00053CE5" w:rsidRDefault="00D61588" w:rsidP="007C5F60">
            <w:pPr>
              <w:spacing w:before="40" w:after="40" w:line="276" w:lineRule="auto"/>
              <w:rPr>
                <w:moveFrom w:id="1090" w:author="dugalh" w:date="2018-07-30T18:13:00Z"/>
                <w:rFonts w:cs="Arial"/>
                <w:sz w:val="16"/>
                <w:szCs w:val="16"/>
                <w:vertAlign w:val="superscript"/>
              </w:rPr>
            </w:pPr>
            <w:moveFrom w:id="1091" w:author="dugalh" w:date="2018-07-30T18:13:00Z">
              <w:r w:rsidRPr="00B44B64" w:rsidDel="00053CE5">
                <w:rPr>
                  <w:rFonts w:cs="Arial"/>
                  <w:sz w:val="16"/>
                  <w:szCs w:val="16"/>
                </w:rPr>
                <w:t>PA (%)</w:t>
              </w:r>
              <w:r w:rsidRPr="00B44B64" w:rsidDel="00053CE5">
                <w:rPr>
                  <w:rFonts w:cs="Arial"/>
                  <w:sz w:val="16"/>
                  <w:szCs w:val="16"/>
                  <w:vertAlign w:val="superscript"/>
                </w:rPr>
                <w:t>a</w:t>
              </w:r>
            </w:moveFrom>
          </w:p>
        </w:tc>
      </w:tr>
      <w:tr w:rsidR="00D61588" w:rsidRPr="00B44B64" w:rsidDel="00053CE5" w14:paraId="6B8DBFEC" w14:textId="58E288EE" w:rsidTr="006C32D3">
        <w:trPr>
          <w:trHeight w:val="299"/>
          <w:jc w:val="center"/>
        </w:trPr>
        <w:tc>
          <w:tcPr>
            <w:tcW w:w="1488" w:type="dxa"/>
          </w:tcPr>
          <w:p w14:paraId="003AB746" w14:textId="1D06BBD4" w:rsidR="00D61588" w:rsidRPr="00B44B64" w:rsidDel="00053CE5" w:rsidRDefault="00D61588" w:rsidP="007C5F60">
            <w:pPr>
              <w:spacing w:before="40" w:after="40" w:line="276" w:lineRule="auto"/>
              <w:rPr>
                <w:moveFrom w:id="1092" w:author="dugalh" w:date="2018-07-30T18:13:00Z"/>
                <w:rFonts w:cs="Arial"/>
                <w:b/>
                <w:sz w:val="16"/>
                <w:szCs w:val="16"/>
              </w:rPr>
            </w:pPr>
            <w:moveFrom w:id="1093" w:author="dugalh" w:date="2018-07-30T18:13:00Z">
              <w:r w:rsidRPr="00B44B64" w:rsidDel="00053CE5">
                <w:rPr>
                  <w:rFonts w:cs="Arial"/>
                  <w:b/>
                  <w:sz w:val="16"/>
                  <w:szCs w:val="16"/>
                </w:rPr>
                <w:t>Background</w:t>
              </w:r>
            </w:moveFrom>
          </w:p>
        </w:tc>
        <w:tc>
          <w:tcPr>
            <w:tcW w:w="1489" w:type="dxa"/>
          </w:tcPr>
          <w:p w14:paraId="6795AD41" w14:textId="26607E7F" w:rsidR="00D61588" w:rsidRPr="00B44B64" w:rsidDel="00053CE5" w:rsidRDefault="00D61588" w:rsidP="007C5F60">
            <w:pPr>
              <w:spacing w:before="40" w:after="40" w:line="276" w:lineRule="auto"/>
              <w:rPr>
                <w:moveFrom w:id="1094" w:author="dugalh" w:date="2018-07-30T18:13:00Z"/>
                <w:rFonts w:cs="Arial"/>
                <w:sz w:val="16"/>
                <w:szCs w:val="16"/>
              </w:rPr>
            </w:pPr>
            <w:moveFrom w:id="1095" w:author="dugalh" w:date="2018-07-30T18:13:00Z">
              <w:r w:rsidRPr="00B44B64" w:rsidDel="00053CE5">
                <w:rPr>
                  <w:rFonts w:cs="Arial"/>
                  <w:sz w:val="16"/>
                  <w:szCs w:val="16"/>
                </w:rPr>
                <w:t>24773</w:t>
              </w:r>
            </w:moveFrom>
          </w:p>
        </w:tc>
        <w:tc>
          <w:tcPr>
            <w:tcW w:w="1489" w:type="dxa"/>
          </w:tcPr>
          <w:p w14:paraId="742472A0" w14:textId="5EE196BE" w:rsidR="00D61588" w:rsidRPr="00B44B64" w:rsidDel="00053CE5" w:rsidRDefault="00D61588" w:rsidP="007C5F60">
            <w:pPr>
              <w:spacing w:before="40" w:after="40" w:line="276" w:lineRule="auto"/>
              <w:rPr>
                <w:moveFrom w:id="1096" w:author="dugalh" w:date="2018-07-30T18:13:00Z"/>
                <w:rFonts w:cs="Arial"/>
                <w:sz w:val="16"/>
                <w:szCs w:val="16"/>
              </w:rPr>
            </w:pPr>
            <w:moveFrom w:id="1097" w:author="dugalh" w:date="2018-07-30T18:13:00Z">
              <w:r w:rsidRPr="00B44B64" w:rsidDel="00053CE5">
                <w:rPr>
                  <w:rFonts w:cs="Arial"/>
                  <w:sz w:val="16"/>
                  <w:szCs w:val="16"/>
                </w:rPr>
                <w:t>317</w:t>
              </w:r>
            </w:moveFrom>
          </w:p>
        </w:tc>
        <w:tc>
          <w:tcPr>
            <w:tcW w:w="1489" w:type="dxa"/>
            <w:tcBorders>
              <w:right w:val="single" w:sz="12" w:space="0" w:color="000000" w:themeColor="text1"/>
            </w:tcBorders>
          </w:tcPr>
          <w:p w14:paraId="354E4E73" w14:textId="0F60D13E" w:rsidR="00D61588" w:rsidRPr="00B44B64" w:rsidDel="00053CE5" w:rsidRDefault="00D61588" w:rsidP="007C5F60">
            <w:pPr>
              <w:spacing w:before="40" w:after="40" w:line="276" w:lineRule="auto"/>
              <w:rPr>
                <w:moveFrom w:id="1098" w:author="dugalh" w:date="2018-07-30T18:13:00Z"/>
                <w:rFonts w:cs="Arial"/>
                <w:sz w:val="16"/>
                <w:szCs w:val="16"/>
              </w:rPr>
            </w:pPr>
            <w:moveFrom w:id="1099" w:author="dugalh" w:date="2018-07-30T18:13:00Z">
              <w:r w:rsidRPr="00B44B64" w:rsidDel="00053CE5">
                <w:rPr>
                  <w:rFonts w:cs="Arial"/>
                  <w:sz w:val="16"/>
                  <w:szCs w:val="16"/>
                </w:rPr>
                <w:t>2170</w:t>
              </w:r>
            </w:moveFrom>
          </w:p>
        </w:tc>
        <w:tc>
          <w:tcPr>
            <w:tcW w:w="1489" w:type="dxa"/>
            <w:tcBorders>
              <w:left w:val="single" w:sz="12" w:space="0" w:color="000000" w:themeColor="text1"/>
              <w:right w:val="single" w:sz="12" w:space="0" w:color="000000" w:themeColor="text1"/>
            </w:tcBorders>
          </w:tcPr>
          <w:p w14:paraId="18246207" w14:textId="1047DF50" w:rsidR="00D61588" w:rsidRPr="00B44B64" w:rsidDel="00053CE5" w:rsidRDefault="00D61588" w:rsidP="007C5F60">
            <w:pPr>
              <w:spacing w:before="40" w:after="40" w:line="276" w:lineRule="auto"/>
              <w:rPr>
                <w:moveFrom w:id="1100" w:author="dugalh" w:date="2018-07-30T18:13:00Z"/>
                <w:rFonts w:cs="Arial"/>
                <w:sz w:val="16"/>
                <w:szCs w:val="16"/>
              </w:rPr>
            </w:pPr>
            <w:moveFrom w:id="1101"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46D16EA0" w14:textId="304EC4D9" w:rsidR="00D61588" w:rsidRPr="00B44B64" w:rsidDel="00053CE5" w:rsidRDefault="00D61588" w:rsidP="007C5F60">
            <w:pPr>
              <w:spacing w:before="40" w:after="40" w:line="276" w:lineRule="auto"/>
              <w:rPr>
                <w:moveFrom w:id="1102" w:author="dugalh" w:date="2018-07-30T18:13:00Z"/>
                <w:rFonts w:cs="Arial"/>
                <w:sz w:val="16"/>
                <w:szCs w:val="16"/>
              </w:rPr>
            </w:pPr>
            <w:moveFrom w:id="1103" w:author="dugalh" w:date="2018-07-30T18:13:00Z">
              <w:r w:rsidRPr="00B44B64" w:rsidDel="00053CE5">
                <w:rPr>
                  <w:rFonts w:cs="Arial"/>
                  <w:sz w:val="16"/>
                  <w:szCs w:val="16"/>
                </w:rPr>
                <w:t>90.88</w:t>
              </w:r>
            </w:moveFrom>
          </w:p>
        </w:tc>
      </w:tr>
      <w:tr w:rsidR="00D61588" w:rsidRPr="00B44B64" w:rsidDel="00053CE5" w14:paraId="2E3073F9" w14:textId="72E970E0" w:rsidTr="006C32D3">
        <w:trPr>
          <w:trHeight w:val="284"/>
          <w:jc w:val="center"/>
        </w:trPr>
        <w:tc>
          <w:tcPr>
            <w:tcW w:w="1488" w:type="dxa"/>
          </w:tcPr>
          <w:p w14:paraId="3808ABBC" w14:textId="3094EC23" w:rsidR="00D61588" w:rsidRPr="00B44B64" w:rsidDel="00053CE5" w:rsidRDefault="0084644E" w:rsidP="007C5F60">
            <w:pPr>
              <w:spacing w:before="40" w:after="40" w:line="276" w:lineRule="auto"/>
              <w:rPr>
                <w:moveFrom w:id="1104" w:author="dugalh" w:date="2018-07-30T18:13:00Z"/>
                <w:rFonts w:cs="Arial"/>
                <w:b/>
                <w:sz w:val="16"/>
                <w:szCs w:val="16"/>
              </w:rPr>
            </w:pPr>
            <w:moveFrom w:id="1105" w:author="dugalh" w:date="2018-07-30T18:13:00Z">
              <w:r w:rsidRPr="00B44B64" w:rsidDel="00053CE5">
                <w:rPr>
                  <w:rFonts w:cs="Arial"/>
                  <w:b/>
                  <w:sz w:val="16"/>
                  <w:szCs w:val="16"/>
                </w:rPr>
                <w:t>Spekboom</w:t>
              </w:r>
            </w:moveFrom>
          </w:p>
        </w:tc>
        <w:tc>
          <w:tcPr>
            <w:tcW w:w="1489" w:type="dxa"/>
          </w:tcPr>
          <w:p w14:paraId="3FB10D75" w14:textId="5C33BE99" w:rsidR="00D61588" w:rsidRPr="00B44B64" w:rsidDel="00053CE5" w:rsidRDefault="00D61588" w:rsidP="007C5F60">
            <w:pPr>
              <w:spacing w:before="40" w:after="40" w:line="276" w:lineRule="auto"/>
              <w:rPr>
                <w:moveFrom w:id="1106" w:author="dugalh" w:date="2018-07-30T18:13:00Z"/>
                <w:rFonts w:cs="Arial"/>
                <w:sz w:val="16"/>
                <w:szCs w:val="16"/>
              </w:rPr>
            </w:pPr>
            <w:moveFrom w:id="1107" w:author="dugalh" w:date="2018-07-30T18:13:00Z">
              <w:r w:rsidRPr="00B44B64" w:rsidDel="00053CE5">
                <w:rPr>
                  <w:rFonts w:cs="Arial"/>
                  <w:sz w:val="16"/>
                  <w:szCs w:val="16"/>
                </w:rPr>
                <w:t>323</w:t>
              </w:r>
            </w:moveFrom>
          </w:p>
        </w:tc>
        <w:tc>
          <w:tcPr>
            <w:tcW w:w="1489" w:type="dxa"/>
          </w:tcPr>
          <w:p w14:paraId="065E2A42" w14:textId="4823E326" w:rsidR="00D61588" w:rsidRPr="00B44B64" w:rsidDel="00053CE5" w:rsidRDefault="00D61588" w:rsidP="007C5F60">
            <w:pPr>
              <w:spacing w:before="40" w:after="40" w:line="276" w:lineRule="auto"/>
              <w:rPr>
                <w:moveFrom w:id="1108" w:author="dugalh" w:date="2018-07-30T18:13:00Z"/>
                <w:rFonts w:cs="Arial"/>
                <w:sz w:val="16"/>
                <w:szCs w:val="16"/>
              </w:rPr>
            </w:pPr>
            <w:moveFrom w:id="1109" w:author="dugalh" w:date="2018-07-30T18:13:00Z">
              <w:r w:rsidRPr="00B44B64" w:rsidDel="00053CE5">
                <w:rPr>
                  <w:rFonts w:cs="Arial"/>
                  <w:sz w:val="16"/>
                  <w:szCs w:val="16"/>
                </w:rPr>
                <w:t>25769</w:t>
              </w:r>
            </w:moveFrom>
          </w:p>
        </w:tc>
        <w:tc>
          <w:tcPr>
            <w:tcW w:w="1489" w:type="dxa"/>
            <w:tcBorders>
              <w:right w:val="single" w:sz="12" w:space="0" w:color="000000" w:themeColor="text1"/>
            </w:tcBorders>
          </w:tcPr>
          <w:p w14:paraId="6587D6E7" w14:textId="23CE1467" w:rsidR="00D61588" w:rsidRPr="00B44B64" w:rsidDel="00053CE5" w:rsidRDefault="00D61588" w:rsidP="007C5F60">
            <w:pPr>
              <w:spacing w:before="40" w:after="40" w:line="276" w:lineRule="auto"/>
              <w:rPr>
                <w:moveFrom w:id="1110" w:author="dugalh" w:date="2018-07-30T18:13:00Z"/>
                <w:rFonts w:cs="Arial"/>
                <w:sz w:val="16"/>
                <w:szCs w:val="16"/>
              </w:rPr>
            </w:pPr>
            <w:moveFrom w:id="1111" w:author="dugalh" w:date="2018-07-30T18:13:00Z">
              <w:r w:rsidRPr="00B44B64" w:rsidDel="00053CE5">
                <w:rPr>
                  <w:rFonts w:cs="Arial"/>
                  <w:sz w:val="16"/>
                  <w:szCs w:val="16"/>
                </w:rPr>
                <w:t>1168</w:t>
              </w:r>
            </w:moveFrom>
          </w:p>
        </w:tc>
        <w:tc>
          <w:tcPr>
            <w:tcW w:w="1489" w:type="dxa"/>
            <w:tcBorders>
              <w:left w:val="single" w:sz="12" w:space="0" w:color="000000" w:themeColor="text1"/>
              <w:right w:val="single" w:sz="12" w:space="0" w:color="000000" w:themeColor="text1"/>
            </w:tcBorders>
          </w:tcPr>
          <w:p w14:paraId="274C4D36" w14:textId="33F186F7" w:rsidR="00D61588" w:rsidRPr="00B44B64" w:rsidDel="00053CE5" w:rsidRDefault="00D61588" w:rsidP="007C5F60">
            <w:pPr>
              <w:spacing w:before="40" w:after="40" w:line="276" w:lineRule="auto"/>
              <w:rPr>
                <w:moveFrom w:id="1112" w:author="dugalh" w:date="2018-07-30T18:13:00Z"/>
                <w:rFonts w:cs="Arial"/>
                <w:sz w:val="16"/>
                <w:szCs w:val="16"/>
              </w:rPr>
            </w:pPr>
            <w:moveFrom w:id="1113"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353ADCAC" w14:textId="53D37983" w:rsidR="00D61588" w:rsidRPr="00B44B64" w:rsidDel="00053CE5" w:rsidRDefault="00D61588" w:rsidP="007C5F60">
            <w:pPr>
              <w:spacing w:before="40" w:after="40" w:line="276" w:lineRule="auto"/>
              <w:rPr>
                <w:moveFrom w:id="1114" w:author="dugalh" w:date="2018-07-30T18:13:00Z"/>
                <w:rFonts w:cs="Arial"/>
                <w:sz w:val="16"/>
                <w:szCs w:val="16"/>
              </w:rPr>
            </w:pPr>
            <w:moveFrom w:id="1115" w:author="dugalh" w:date="2018-07-30T18:13:00Z">
              <w:r w:rsidRPr="00B44B64" w:rsidDel="00053CE5">
                <w:rPr>
                  <w:rFonts w:cs="Arial"/>
                  <w:sz w:val="16"/>
                  <w:szCs w:val="16"/>
                </w:rPr>
                <w:t>94.53</w:t>
              </w:r>
            </w:moveFrom>
          </w:p>
        </w:tc>
      </w:tr>
      <w:tr w:rsidR="00D61588" w:rsidRPr="00B44B64" w:rsidDel="00053CE5" w14:paraId="48D5A514" w14:textId="5CA9B92B" w:rsidTr="006C32D3">
        <w:trPr>
          <w:trHeight w:val="299"/>
          <w:jc w:val="center"/>
        </w:trPr>
        <w:tc>
          <w:tcPr>
            <w:tcW w:w="1488" w:type="dxa"/>
            <w:tcBorders>
              <w:bottom w:val="single" w:sz="12" w:space="0" w:color="000000" w:themeColor="text1"/>
            </w:tcBorders>
          </w:tcPr>
          <w:p w14:paraId="13DDE7DC" w14:textId="009C3CDC" w:rsidR="00D61588" w:rsidRPr="00B44B64" w:rsidDel="00053CE5" w:rsidRDefault="00D61588" w:rsidP="007C5F60">
            <w:pPr>
              <w:spacing w:before="40" w:after="40" w:line="276" w:lineRule="auto"/>
              <w:rPr>
                <w:moveFrom w:id="1116" w:author="dugalh" w:date="2018-07-30T18:13:00Z"/>
                <w:rFonts w:cs="Arial"/>
                <w:b/>
                <w:sz w:val="16"/>
                <w:szCs w:val="16"/>
              </w:rPr>
            </w:pPr>
            <w:moveFrom w:id="1117" w:author="dugalh" w:date="2018-07-30T18:13:00Z">
              <w:r w:rsidRPr="00B44B64" w:rsidDel="00053CE5">
                <w:rPr>
                  <w:rFonts w:cs="Arial"/>
                  <w:b/>
                  <w:sz w:val="16"/>
                  <w:szCs w:val="16"/>
                </w:rPr>
                <w:t>Tree</w:t>
              </w:r>
            </w:moveFrom>
          </w:p>
        </w:tc>
        <w:tc>
          <w:tcPr>
            <w:tcW w:w="1489" w:type="dxa"/>
            <w:tcBorders>
              <w:bottom w:val="single" w:sz="12" w:space="0" w:color="000000" w:themeColor="text1"/>
            </w:tcBorders>
          </w:tcPr>
          <w:p w14:paraId="43149294" w14:textId="04D78497" w:rsidR="00D61588" w:rsidRPr="00B44B64" w:rsidDel="00053CE5" w:rsidRDefault="00D61588" w:rsidP="007C5F60">
            <w:pPr>
              <w:spacing w:before="40" w:after="40" w:line="276" w:lineRule="auto"/>
              <w:rPr>
                <w:moveFrom w:id="1118" w:author="dugalh" w:date="2018-07-30T18:13:00Z"/>
                <w:rFonts w:cs="Arial"/>
                <w:sz w:val="16"/>
                <w:szCs w:val="16"/>
              </w:rPr>
            </w:pPr>
            <w:moveFrom w:id="1119" w:author="dugalh" w:date="2018-07-30T18:13:00Z">
              <w:r w:rsidRPr="00B44B64" w:rsidDel="00053CE5">
                <w:rPr>
                  <w:rFonts w:cs="Arial"/>
                  <w:sz w:val="16"/>
                  <w:szCs w:val="16"/>
                </w:rPr>
                <w:t>271</w:t>
              </w:r>
            </w:moveFrom>
          </w:p>
        </w:tc>
        <w:tc>
          <w:tcPr>
            <w:tcW w:w="1489" w:type="dxa"/>
            <w:tcBorders>
              <w:bottom w:val="single" w:sz="12" w:space="0" w:color="000000" w:themeColor="text1"/>
            </w:tcBorders>
          </w:tcPr>
          <w:p w14:paraId="0747FF53" w14:textId="5B063EF7" w:rsidR="00D61588" w:rsidRPr="00B44B64" w:rsidDel="00053CE5" w:rsidRDefault="00D61588" w:rsidP="007C5F60">
            <w:pPr>
              <w:spacing w:before="40" w:after="40" w:line="276" w:lineRule="auto"/>
              <w:rPr>
                <w:moveFrom w:id="1120" w:author="dugalh" w:date="2018-07-30T18:13:00Z"/>
                <w:rFonts w:cs="Arial"/>
                <w:sz w:val="16"/>
                <w:szCs w:val="16"/>
              </w:rPr>
            </w:pPr>
            <w:moveFrom w:id="1121" w:author="dugalh" w:date="2018-07-30T18:13:00Z">
              <w:r w:rsidRPr="00B44B64" w:rsidDel="00053CE5">
                <w:rPr>
                  <w:rFonts w:cs="Arial"/>
                  <w:sz w:val="16"/>
                  <w:szCs w:val="16"/>
                </w:rPr>
                <w:t>197</w:t>
              </w:r>
            </w:moveFrom>
          </w:p>
        </w:tc>
        <w:tc>
          <w:tcPr>
            <w:tcW w:w="1489" w:type="dxa"/>
            <w:tcBorders>
              <w:bottom w:val="single" w:sz="12" w:space="0" w:color="000000" w:themeColor="text1"/>
              <w:right w:val="single" w:sz="12" w:space="0" w:color="000000" w:themeColor="text1"/>
            </w:tcBorders>
          </w:tcPr>
          <w:p w14:paraId="701AD889" w14:textId="19AA7237" w:rsidR="00D61588" w:rsidRPr="00B44B64" w:rsidDel="00053CE5" w:rsidRDefault="00D61588" w:rsidP="007C5F60">
            <w:pPr>
              <w:spacing w:before="40" w:after="40" w:line="276" w:lineRule="auto"/>
              <w:rPr>
                <w:moveFrom w:id="1122" w:author="dugalh" w:date="2018-07-30T18:13:00Z"/>
                <w:rFonts w:cs="Arial"/>
                <w:sz w:val="16"/>
                <w:szCs w:val="16"/>
              </w:rPr>
            </w:pPr>
            <w:moveFrom w:id="1123" w:author="dugalh" w:date="2018-07-30T18:13:00Z">
              <w:r w:rsidRPr="00B44B64" w:rsidDel="00053CE5">
                <w:rPr>
                  <w:rFonts w:cs="Arial"/>
                  <w:sz w:val="16"/>
                  <w:szCs w:val="16"/>
                </w:rPr>
                <w:t>2889</w:t>
              </w:r>
            </w:moveFrom>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3AEC7276" w:rsidR="00D61588" w:rsidRPr="00B44B64" w:rsidDel="00053CE5" w:rsidRDefault="00D61588" w:rsidP="007C5F60">
            <w:pPr>
              <w:spacing w:before="40" w:after="40" w:line="276" w:lineRule="auto"/>
              <w:rPr>
                <w:moveFrom w:id="1124" w:author="dugalh" w:date="2018-07-30T18:13:00Z"/>
                <w:rFonts w:cs="Arial"/>
                <w:sz w:val="16"/>
                <w:szCs w:val="16"/>
              </w:rPr>
            </w:pPr>
            <w:moveFrom w:id="1125" w:author="dugalh" w:date="2018-07-30T18:13:00Z">
              <w:r w:rsidRPr="00B44B64" w:rsidDel="00053CE5">
                <w:rPr>
                  <w:rFonts w:cs="Arial"/>
                  <w:sz w:val="16"/>
                  <w:szCs w:val="16"/>
                </w:rPr>
                <w:t>3357</w:t>
              </w:r>
            </w:moveFrom>
          </w:p>
        </w:tc>
        <w:tc>
          <w:tcPr>
            <w:tcW w:w="1489" w:type="dxa"/>
            <w:tcBorders>
              <w:left w:val="single" w:sz="12" w:space="0" w:color="000000" w:themeColor="text1"/>
              <w:bottom w:val="single" w:sz="12" w:space="0" w:color="000000" w:themeColor="text1"/>
            </w:tcBorders>
          </w:tcPr>
          <w:p w14:paraId="6A5B3A3A" w14:textId="1BEFE17A" w:rsidR="00D61588" w:rsidRPr="00B44B64" w:rsidDel="00053CE5" w:rsidRDefault="00D61588" w:rsidP="007C5F60">
            <w:pPr>
              <w:spacing w:before="40" w:after="40" w:line="276" w:lineRule="auto"/>
              <w:rPr>
                <w:moveFrom w:id="1126" w:author="dugalh" w:date="2018-07-30T18:13:00Z"/>
                <w:rFonts w:cs="Arial"/>
                <w:sz w:val="16"/>
                <w:szCs w:val="16"/>
              </w:rPr>
            </w:pPr>
            <w:moveFrom w:id="1127" w:author="dugalh" w:date="2018-07-30T18:13:00Z">
              <w:r w:rsidRPr="00B44B64" w:rsidDel="00053CE5">
                <w:rPr>
                  <w:rFonts w:cs="Arial"/>
                  <w:sz w:val="16"/>
                  <w:szCs w:val="16"/>
                </w:rPr>
                <w:t>86.06</w:t>
              </w:r>
            </w:moveFrom>
          </w:p>
        </w:tc>
      </w:tr>
      <w:tr w:rsidR="00D61588" w:rsidRPr="00B44B64" w:rsidDel="00053CE5" w14:paraId="7A0E9422" w14:textId="6A73597E" w:rsidTr="006C32D3">
        <w:trPr>
          <w:trHeight w:val="284"/>
          <w:jc w:val="center"/>
        </w:trPr>
        <w:tc>
          <w:tcPr>
            <w:tcW w:w="1488" w:type="dxa"/>
            <w:tcBorders>
              <w:top w:val="single" w:sz="12" w:space="0" w:color="000000" w:themeColor="text1"/>
              <w:bottom w:val="single" w:sz="12" w:space="0" w:color="000000" w:themeColor="text1"/>
            </w:tcBorders>
          </w:tcPr>
          <w:p w14:paraId="472ABA38" w14:textId="76319B22" w:rsidR="00D61588" w:rsidRPr="00B44B64" w:rsidDel="00053CE5" w:rsidRDefault="00D61588" w:rsidP="007C5F60">
            <w:pPr>
              <w:spacing w:before="40" w:after="40" w:line="276" w:lineRule="auto"/>
              <w:rPr>
                <w:moveFrom w:id="1128" w:author="dugalh" w:date="2018-07-30T18:13:00Z"/>
                <w:rFonts w:cs="Arial"/>
                <w:b/>
                <w:sz w:val="16"/>
                <w:szCs w:val="16"/>
              </w:rPr>
            </w:pPr>
            <w:moveFrom w:id="1129" w:author="dugalh" w:date="2018-07-30T18:13:00Z">
              <w:r w:rsidRPr="00B44B64" w:rsidDel="00053CE5">
                <w:rPr>
                  <w:rFonts w:cs="Arial"/>
                  <w:b/>
                  <w:sz w:val="16"/>
                  <w:szCs w:val="16"/>
                </w:rPr>
                <w:t>Total</w:t>
              </w:r>
            </w:moveFrom>
          </w:p>
        </w:tc>
        <w:tc>
          <w:tcPr>
            <w:tcW w:w="1489" w:type="dxa"/>
            <w:tcBorders>
              <w:top w:val="single" w:sz="12" w:space="0" w:color="000000" w:themeColor="text1"/>
              <w:bottom w:val="single" w:sz="12" w:space="0" w:color="000000" w:themeColor="text1"/>
            </w:tcBorders>
          </w:tcPr>
          <w:p w14:paraId="4D36DAE6" w14:textId="6819527F" w:rsidR="00D61588" w:rsidRPr="00B44B64" w:rsidDel="00053CE5" w:rsidRDefault="00D61588" w:rsidP="007C5F60">
            <w:pPr>
              <w:spacing w:before="40" w:after="40" w:line="276" w:lineRule="auto"/>
              <w:rPr>
                <w:moveFrom w:id="1130" w:author="dugalh" w:date="2018-07-30T18:13:00Z"/>
                <w:rFonts w:cs="Arial"/>
                <w:sz w:val="16"/>
                <w:szCs w:val="16"/>
              </w:rPr>
            </w:pPr>
            <w:moveFrom w:id="1131" w:author="dugalh" w:date="2018-07-30T18:13:00Z">
              <w:r w:rsidRPr="00B44B64" w:rsidDel="00053CE5">
                <w:rPr>
                  <w:rFonts w:cs="Arial"/>
                  <w:sz w:val="16"/>
                  <w:szCs w:val="16"/>
                </w:rPr>
                <w:t>25367</w:t>
              </w:r>
            </w:moveFrom>
          </w:p>
        </w:tc>
        <w:tc>
          <w:tcPr>
            <w:tcW w:w="1489" w:type="dxa"/>
            <w:tcBorders>
              <w:top w:val="single" w:sz="12" w:space="0" w:color="000000" w:themeColor="text1"/>
              <w:bottom w:val="single" w:sz="12" w:space="0" w:color="000000" w:themeColor="text1"/>
            </w:tcBorders>
          </w:tcPr>
          <w:p w14:paraId="4C787A41" w14:textId="2E7EC8C0" w:rsidR="00D61588" w:rsidRPr="00B44B64" w:rsidDel="00053CE5" w:rsidRDefault="00D61588" w:rsidP="007C5F60">
            <w:pPr>
              <w:spacing w:before="40" w:after="40" w:line="276" w:lineRule="auto"/>
              <w:rPr>
                <w:moveFrom w:id="1132" w:author="dugalh" w:date="2018-07-30T18:13:00Z"/>
                <w:rFonts w:cs="Arial"/>
                <w:sz w:val="16"/>
                <w:szCs w:val="16"/>
              </w:rPr>
            </w:pPr>
            <w:moveFrom w:id="1133" w:author="dugalh" w:date="2018-07-30T18:13:00Z">
              <w:r w:rsidRPr="00B44B64" w:rsidDel="00053CE5">
                <w:rPr>
                  <w:rFonts w:cs="Arial"/>
                  <w:sz w:val="16"/>
                  <w:szCs w:val="16"/>
                </w:rPr>
                <w:t>26283</w:t>
              </w:r>
            </w:moveFrom>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50E835D5" w:rsidR="00D61588" w:rsidRPr="00B44B64" w:rsidDel="00053CE5" w:rsidRDefault="00D61588" w:rsidP="007C5F60">
            <w:pPr>
              <w:spacing w:before="40" w:after="40" w:line="276" w:lineRule="auto"/>
              <w:rPr>
                <w:moveFrom w:id="1134" w:author="dugalh" w:date="2018-07-30T18:13:00Z"/>
                <w:rFonts w:cs="Arial"/>
                <w:sz w:val="16"/>
                <w:szCs w:val="16"/>
              </w:rPr>
            </w:pPr>
            <w:moveFrom w:id="1135" w:author="dugalh" w:date="2018-07-30T18:13:00Z">
              <w:r w:rsidRPr="00B44B64" w:rsidDel="00053CE5">
                <w:rPr>
                  <w:rFonts w:cs="Arial"/>
                  <w:sz w:val="16"/>
                  <w:szCs w:val="16"/>
                </w:rPr>
                <w:t>6227</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65FC2D" w:rsidR="00D61588" w:rsidRPr="00B44B64" w:rsidDel="00053CE5" w:rsidRDefault="00D61588" w:rsidP="007C5F60">
            <w:pPr>
              <w:spacing w:before="40" w:after="40" w:line="276" w:lineRule="auto"/>
              <w:rPr>
                <w:moveFrom w:id="1136" w:author="dugalh" w:date="2018-07-30T18:13:00Z"/>
                <w:rFonts w:cs="Arial"/>
                <w:sz w:val="16"/>
                <w:szCs w:val="16"/>
              </w:rPr>
            </w:pPr>
            <w:moveFrom w:id="1137" w:author="dugalh" w:date="2018-07-30T18:13:00Z">
              <w:r w:rsidRPr="00B44B64" w:rsidDel="00053CE5">
                <w:rPr>
                  <w:rFonts w:cs="Arial"/>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1E883559" w:rsidR="00D61588" w:rsidRPr="00B44B64" w:rsidDel="00053CE5" w:rsidRDefault="00D61588" w:rsidP="007C5F60">
            <w:pPr>
              <w:spacing w:before="40" w:after="40" w:line="276" w:lineRule="auto"/>
              <w:rPr>
                <w:moveFrom w:id="1138" w:author="dugalh" w:date="2018-07-30T18:13:00Z"/>
                <w:rFonts w:cs="Arial"/>
                <w:sz w:val="16"/>
                <w:szCs w:val="16"/>
              </w:rPr>
            </w:pPr>
          </w:p>
        </w:tc>
      </w:tr>
      <w:tr w:rsidR="00D61588" w:rsidRPr="00B44B64" w:rsidDel="00053CE5" w14:paraId="1293820C" w14:textId="61C548DA" w:rsidTr="006C32D3">
        <w:trPr>
          <w:trHeight w:val="299"/>
          <w:jc w:val="center"/>
        </w:trPr>
        <w:tc>
          <w:tcPr>
            <w:tcW w:w="1488" w:type="dxa"/>
            <w:tcBorders>
              <w:top w:val="single" w:sz="12" w:space="0" w:color="000000" w:themeColor="text1"/>
            </w:tcBorders>
          </w:tcPr>
          <w:p w14:paraId="1C55E300" w14:textId="51EF2EF8" w:rsidR="00D61588" w:rsidRPr="00B44B64" w:rsidDel="00053CE5" w:rsidRDefault="00D61588" w:rsidP="007C5F60">
            <w:pPr>
              <w:spacing w:before="40" w:after="40" w:line="276" w:lineRule="auto"/>
              <w:rPr>
                <w:moveFrom w:id="1139" w:author="dugalh" w:date="2018-07-30T18:13:00Z"/>
                <w:rFonts w:cs="Arial"/>
                <w:b/>
                <w:sz w:val="16"/>
                <w:szCs w:val="16"/>
                <w:vertAlign w:val="superscript"/>
              </w:rPr>
            </w:pPr>
            <w:moveFrom w:id="1140" w:author="dugalh" w:date="2018-07-30T18:13:00Z">
              <w:r w:rsidRPr="00B44B64" w:rsidDel="00053CE5">
                <w:rPr>
                  <w:rFonts w:cs="Arial"/>
                  <w:b/>
                  <w:sz w:val="16"/>
                  <w:szCs w:val="16"/>
                </w:rPr>
                <w:t>CA (%)</w:t>
              </w:r>
              <w:r w:rsidRPr="00B44B64" w:rsidDel="00053CE5">
                <w:rPr>
                  <w:rFonts w:cs="Arial"/>
                  <w:b/>
                  <w:sz w:val="16"/>
                  <w:szCs w:val="16"/>
                  <w:vertAlign w:val="superscript"/>
                </w:rPr>
                <w:t>a</w:t>
              </w:r>
            </w:moveFrom>
          </w:p>
        </w:tc>
        <w:tc>
          <w:tcPr>
            <w:tcW w:w="1489" w:type="dxa"/>
            <w:tcBorders>
              <w:top w:val="single" w:sz="12" w:space="0" w:color="000000" w:themeColor="text1"/>
            </w:tcBorders>
          </w:tcPr>
          <w:p w14:paraId="25F23A36" w14:textId="5FE9D162" w:rsidR="00D61588" w:rsidRPr="00B44B64" w:rsidDel="00053CE5" w:rsidRDefault="00D61588" w:rsidP="007C5F60">
            <w:pPr>
              <w:spacing w:before="40" w:after="40" w:line="276" w:lineRule="auto"/>
              <w:rPr>
                <w:moveFrom w:id="1141" w:author="dugalh" w:date="2018-07-30T18:13:00Z"/>
                <w:rFonts w:cs="Arial"/>
                <w:sz w:val="16"/>
                <w:szCs w:val="16"/>
              </w:rPr>
            </w:pPr>
            <w:moveFrom w:id="1142" w:author="dugalh" w:date="2018-07-30T18:13:00Z">
              <w:r w:rsidRPr="00B44B64" w:rsidDel="00053CE5">
                <w:rPr>
                  <w:rFonts w:cs="Arial"/>
                  <w:sz w:val="16"/>
                  <w:szCs w:val="16"/>
                </w:rPr>
                <w:t>97.66</w:t>
              </w:r>
            </w:moveFrom>
          </w:p>
        </w:tc>
        <w:tc>
          <w:tcPr>
            <w:tcW w:w="1489" w:type="dxa"/>
            <w:tcBorders>
              <w:top w:val="single" w:sz="12" w:space="0" w:color="000000" w:themeColor="text1"/>
            </w:tcBorders>
          </w:tcPr>
          <w:p w14:paraId="58B000D5" w14:textId="28128F05" w:rsidR="00D61588" w:rsidRPr="00B44B64" w:rsidDel="00053CE5" w:rsidRDefault="00D61588" w:rsidP="007C5F60">
            <w:pPr>
              <w:spacing w:before="40" w:after="40" w:line="276" w:lineRule="auto"/>
              <w:rPr>
                <w:moveFrom w:id="1143" w:author="dugalh" w:date="2018-07-30T18:13:00Z"/>
                <w:rFonts w:cs="Arial"/>
                <w:sz w:val="16"/>
                <w:szCs w:val="16"/>
              </w:rPr>
            </w:pPr>
            <w:moveFrom w:id="1144" w:author="dugalh" w:date="2018-07-30T18:13:00Z">
              <w:r w:rsidRPr="00B44B64" w:rsidDel="00053CE5">
                <w:rPr>
                  <w:rFonts w:cs="Arial"/>
                  <w:sz w:val="16"/>
                  <w:szCs w:val="16"/>
                </w:rPr>
                <w:t>98.04</w:t>
              </w:r>
            </w:moveFrom>
          </w:p>
        </w:tc>
        <w:tc>
          <w:tcPr>
            <w:tcW w:w="1489" w:type="dxa"/>
            <w:tcBorders>
              <w:top w:val="single" w:sz="12" w:space="0" w:color="000000" w:themeColor="text1"/>
            </w:tcBorders>
          </w:tcPr>
          <w:p w14:paraId="731CD5B3" w14:textId="6B05744D" w:rsidR="00D61588" w:rsidRPr="00B44B64" w:rsidDel="00053CE5" w:rsidRDefault="00D61588" w:rsidP="007C5F60">
            <w:pPr>
              <w:spacing w:before="40" w:after="40" w:line="276" w:lineRule="auto"/>
              <w:rPr>
                <w:moveFrom w:id="1145" w:author="dugalh" w:date="2018-07-30T18:13:00Z"/>
                <w:rFonts w:cs="Arial"/>
                <w:sz w:val="16"/>
                <w:szCs w:val="16"/>
              </w:rPr>
            </w:pPr>
            <w:moveFrom w:id="1146" w:author="dugalh" w:date="2018-07-30T18:13:00Z">
              <w:r w:rsidRPr="00B44B64" w:rsidDel="00053CE5">
                <w:rPr>
                  <w:rFonts w:cs="Arial"/>
                  <w:sz w:val="16"/>
                  <w:szCs w:val="16"/>
                </w:rPr>
                <w:t>46.39</w:t>
              </w:r>
            </w:moveFrom>
          </w:p>
        </w:tc>
        <w:tc>
          <w:tcPr>
            <w:tcW w:w="1489" w:type="dxa"/>
            <w:tcBorders>
              <w:top w:val="single" w:sz="12" w:space="0" w:color="000000" w:themeColor="text1"/>
            </w:tcBorders>
          </w:tcPr>
          <w:p w14:paraId="343F2A91" w14:textId="4B4BA4BC" w:rsidR="00D61588" w:rsidRPr="00B44B64" w:rsidDel="00053CE5" w:rsidRDefault="00D61588" w:rsidP="007C5F60">
            <w:pPr>
              <w:spacing w:before="40" w:after="40" w:line="276" w:lineRule="auto"/>
              <w:rPr>
                <w:moveFrom w:id="1147" w:author="dugalh" w:date="2018-07-30T18:13:00Z"/>
                <w:rFonts w:cs="Arial"/>
                <w:sz w:val="16"/>
                <w:szCs w:val="16"/>
              </w:rPr>
            </w:pPr>
          </w:p>
        </w:tc>
        <w:tc>
          <w:tcPr>
            <w:tcW w:w="1489" w:type="dxa"/>
            <w:tcBorders>
              <w:top w:val="single" w:sz="12" w:space="0" w:color="000000" w:themeColor="text1"/>
            </w:tcBorders>
          </w:tcPr>
          <w:p w14:paraId="7650BDEF" w14:textId="2FFB9664" w:rsidR="00D61588" w:rsidRPr="00B44B64" w:rsidDel="00053CE5" w:rsidRDefault="00D61588" w:rsidP="007C5F60">
            <w:pPr>
              <w:spacing w:before="40" w:after="40" w:line="276" w:lineRule="auto"/>
              <w:rPr>
                <w:moveFrom w:id="1148" w:author="dugalh" w:date="2018-07-30T18:13:00Z"/>
                <w:rFonts w:cs="Arial"/>
                <w:sz w:val="16"/>
                <w:szCs w:val="16"/>
              </w:rPr>
            </w:pPr>
          </w:p>
        </w:tc>
      </w:tr>
      <w:tr w:rsidR="00D61588" w:rsidRPr="00B44B64" w:rsidDel="00053CE5" w14:paraId="5AE8200F" w14:textId="765A5A8B" w:rsidTr="006C32D3">
        <w:trPr>
          <w:trHeight w:val="284"/>
          <w:jc w:val="center"/>
        </w:trPr>
        <w:tc>
          <w:tcPr>
            <w:tcW w:w="1488" w:type="dxa"/>
          </w:tcPr>
          <w:p w14:paraId="3FF0C287" w14:textId="6888BAD2" w:rsidR="00D61588" w:rsidRPr="00B44B64" w:rsidDel="00053CE5" w:rsidRDefault="00D61588" w:rsidP="007C5F60">
            <w:pPr>
              <w:spacing w:before="40" w:after="40" w:line="276" w:lineRule="auto"/>
              <w:rPr>
                <w:moveFrom w:id="1149" w:author="dugalh" w:date="2018-07-30T18:13:00Z"/>
                <w:rFonts w:cs="Arial"/>
                <w:b/>
                <w:sz w:val="16"/>
                <w:szCs w:val="16"/>
              </w:rPr>
            </w:pPr>
            <w:moveFrom w:id="1150" w:author="dugalh" w:date="2018-07-30T18:13:00Z">
              <w:r w:rsidRPr="00B44B64" w:rsidDel="00053CE5">
                <w:rPr>
                  <w:rFonts w:cs="Arial"/>
                  <w:b/>
                  <w:sz w:val="16"/>
                  <w:szCs w:val="16"/>
                </w:rPr>
                <w:t>Kappa</w:t>
              </w:r>
            </w:moveFrom>
          </w:p>
        </w:tc>
        <w:tc>
          <w:tcPr>
            <w:tcW w:w="1489" w:type="dxa"/>
          </w:tcPr>
          <w:p w14:paraId="1263896A" w14:textId="6073EC25" w:rsidR="00D61588" w:rsidRPr="00B44B64" w:rsidDel="00053CE5" w:rsidRDefault="00D61588" w:rsidP="007C5F60">
            <w:pPr>
              <w:spacing w:before="40" w:after="40" w:line="276" w:lineRule="auto"/>
              <w:rPr>
                <w:moveFrom w:id="1151" w:author="dugalh" w:date="2018-07-30T18:13:00Z"/>
                <w:rFonts w:cs="Arial"/>
                <w:sz w:val="16"/>
                <w:szCs w:val="16"/>
              </w:rPr>
            </w:pPr>
            <w:moveFrom w:id="1152" w:author="dugalh" w:date="2018-07-30T18:13:00Z">
              <w:r w:rsidRPr="00B44B64" w:rsidDel="00053CE5">
                <w:rPr>
                  <w:rFonts w:cs="Arial"/>
                  <w:sz w:val="16"/>
                  <w:szCs w:val="16"/>
                </w:rPr>
                <w:t>0.87</w:t>
              </w:r>
            </w:moveFrom>
          </w:p>
        </w:tc>
        <w:tc>
          <w:tcPr>
            <w:tcW w:w="1489" w:type="dxa"/>
          </w:tcPr>
          <w:p w14:paraId="0F9B6F38" w14:textId="5A3729D2" w:rsidR="00D61588" w:rsidRPr="00B44B64" w:rsidDel="00053CE5" w:rsidRDefault="00D61588" w:rsidP="007C5F60">
            <w:pPr>
              <w:spacing w:before="40" w:after="40" w:line="276" w:lineRule="auto"/>
              <w:rPr>
                <w:moveFrom w:id="1153" w:author="dugalh" w:date="2018-07-30T18:13:00Z"/>
                <w:rFonts w:cs="Arial"/>
                <w:sz w:val="16"/>
                <w:szCs w:val="16"/>
              </w:rPr>
            </w:pPr>
          </w:p>
        </w:tc>
        <w:tc>
          <w:tcPr>
            <w:tcW w:w="1489" w:type="dxa"/>
          </w:tcPr>
          <w:p w14:paraId="5906644D" w14:textId="114C4A17" w:rsidR="00D61588" w:rsidRPr="00B44B64" w:rsidDel="00053CE5" w:rsidRDefault="00D61588" w:rsidP="007C5F60">
            <w:pPr>
              <w:spacing w:before="40" w:after="40" w:line="276" w:lineRule="auto"/>
              <w:rPr>
                <w:moveFrom w:id="1154" w:author="dugalh" w:date="2018-07-30T18:13:00Z"/>
                <w:rFonts w:cs="Arial"/>
                <w:sz w:val="16"/>
                <w:szCs w:val="16"/>
              </w:rPr>
            </w:pPr>
          </w:p>
        </w:tc>
        <w:tc>
          <w:tcPr>
            <w:tcW w:w="1489" w:type="dxa"/>
          </w:tcPr>
          <w:p w14:paraId="6542B736" w14:textId="36C2FDF1" w:rsidR="00D61588" w:rsidRPr="00B44B64" w:rsidDel="00053CE5" w:rsidRDefault="00D61588" w:rsidP="007C5F60">
            <w:pPr>
              <w:spacing w:before="40" w:after="40" w:line="276" w:lineRule="auto"/>
              <w:rPr>
                <w:moveFrom w:id="1155" w:author="dugalh" w:date="2018-07-30T18:13:00Z"/>
                <w:rFonts w:cs="Arial"/>
                <w:sz w:val="16"/>
                <w:szCs w:val="16"/>
              </w:rPr>
            </w:pPr>
          </w:p>
        </w:tc>
        <w:tc>
          <w:tcPr>
            <w:tcW w:w="1489" w:type="dxa"/>
          </w:tcPr>
          <w:p w14:paraId="4B7B7945" w14:textId="7194D91E" w:rsidR="00D61588" w:rsidRPr="00B44B64" w:rsidDel="00053CE5" w:rsidRDefault="00D61588" w:rsidP="007C5F60">
            <w:pPr>
              <w:spacing w:before="40" w:after="40" w:line="276" w:lineRule="auto"/>
              <w:rPr>
                <w:moveFrom w:id="1156" w:author="dugalh" w:date="2018-07-30T18:13:00Z"/>
                <w:rFonts w:cs="Arial"/>
                <w:sz w:val="16"/>
                <w:szCs w:val="16"/>
              </w:rPr>
            </w:pPr>
          </w:p>
        </w:tc>
      </w:tr>
      <w:tr w:rsidR="00D61588" w:rsidRPr="00B44B64" w:rsidDel="00053CE5" w14:paraId="2FE73170" w14:textId="1590623D" w:rsidTr="006C32D3">
        <w:trPr>
          <w:trHeight w:val="284"/>
          <w:jc w:val="center"/>
        </w:trPr>
        <w:tc>
          <w:tcPr>
            <w:tcW w:w="1488" w:type="dxa"/>
          </w:tcPr>
          <w:p w14:paraId="1622D10B" w14:textId="03507013" w:rsidR="00D61588" w:rsidRPr="00B44B64" w:rsidDel="00053CE5" w:rsidRDefault="00D61588" w:rsidP="007C5F60">
            <w:pPr>
              <w:spacing w:before="40" w:after="40" w:line="276" w:lineRule="auto"/>
              <w:rPr>
                <w:moveFrom w:id="1157" w:author="dugalh" w:date="2018-07-30T18:13:00Z"/>
                <w:rFonts w:cs="Arial"/>
                <w:b/>
                <w:sz w:val="16"/>
                <w:szCs w:val="16"/>
              </w:rPr>
            </w:pPr>
            <w:moveFrom w:id="1158" w:author="dugalh" w:date="2018-07-30T18:13:00Z">
              <w:r w:rsidRPr="00B44B64" w:rsidDel="00053CE5">
                <w:rPr>
                  <w:rFonts w:cs="Arial"/>
                  <w:b/>
                  <w:sz w:val="16"/>
                  <w:szCs w:val="16"/>
                </w:rPr>
                <w:t>Overall Error (%)</w:t>
              </w:r>
            </w:moveFrom>
          </w:p>
        </w:tc>
        <w:tc>
          <w:tcPr>
            <w:tcW w:w="1489" w:type="dxa"/>
          </w:tcPr>
          <w:p w14:paraId="50BA548F" w14:textId="3FE839D5" w:rsidR="00D61588" w:rsidRPr="00B44B64" w:rsidDel="00053CE5" w:rsidRDefault="00D61588" w:rsidP="007C5F60">
            <w:pPr>
              <w:spacing w:before="40" w:after="40" w:line="276" w:lineRule="auto"/>
              <w:rPr>
                <w:moveFrom w:id="1159" w:author="dugalh" w:date="2018-07-30T18:13:00Z"/>
                <w:rFonts w:cs="Arial"/>
                <w:sz w:val="16"/>
                <w:szCs w:val="16"/>
              </w:rPr>
            </w:pPr>
            <w:moveFrom w:id="1160" w:author="dugalh" w:date="2018-07-30T18:13:00Z">
              <w:r w:rsidRPr="00B44B64" w:rsidDel="00053CE5">
                <w:rPr>
                  <w:rFonts w:cs="Arial"/>
                  <w:sz w:val="16"/>
                  <w:szCs w:val="16"/>
                </w:rPr>
                <w:t>9.51</w:t>
              </w:r>
            </w:moveFrom>
          </w:p>
        </w:tc>
        <w:tc>
          <w:tcPr>
            <w:tcW w:w="1489" w:type="dxa"/>
          </w:tcPr>
          <w:p w14:paraId="174AC952" w14:textId="4AFF6B4F" w:rsidR="00D61588" w:rsidRPr="00B44B64" w:rsidDel="00053CE5" w:rsidRDefault="00D61588" w:rsidP="007C5F60">
            <w:pPr>
              <w:spacing w:before="40" w:after="40" w:line="276" w:lineRule="auto"/>
              <w:rPr>
                <w:moveFrom w:id="1161" w:author="dugalh" w:date="2018-07-30T18:13:00Z"/>
                <w:rFonts w:cs="Arial"/>
                <w:sz w:val="16"/>
                <w:szCs w:val="16"/>
              </w:rPr>
            </w:pPr>
          </w:p>
        </w:tc>
        <w:tc>
          <w:tcPr>
            <w:tcW w:w="1489" w:type="dxa"/>
          </w:tcPr>
          <w:p w14:paraId="2B19FA53" w14:textId="43C498C1" w:rsidR="00D61588" w:rsidRPr="00B44B64" w:rsidDel="00053CE5" w:rsidRDefault="00D61588" w:rsidP="007C5F60">
            <w:pPr>
              <w:spacing w:before="40" w:after="40" w:line="276" w:lineRule="auto"/>
              <w:rPr>
                <w:moveFrom w:id="1162" w:author="dugalh" w:date="2018-07-30T18:13:00Z"/>
                <w:rFonts w:cs="Arial"/>
                <w:sz w:val="16"/>
                <w:szCs w:val="16"/>
              </w:rPr>
            </w:pPr>
          </w:p>
        </w:tc>
        <w:tc>
          <w:tcPr>
            <w:tcW w:w="1489" w:type="dxa"/>
          </w:tcPr>
          <w:p w14:paraId="1EA50A16" w14:textId="682502E5" w:rsidR="00D61588" w:rsidRPr="00B44B64" w:rsidDel="00053CE5" w:rsidRDefault="00D61588" w:rsidP="007C5F60">
            <w:pPr>
              <w:spacing w:before="40" w:after="40" w:line="276" w:lineRule="auto"/>
              <w:rPr>
                <w:moveFrom w:id="1163" w:author="dugalh" w:date="2018-07-30T18:13:00Z"/>
                <w:rFonts w:cs="Arial"/>
                <w:sz w:val="16"/>
                <w:szCs w:val="16"/>
              </w:rPr>
            </w:pPr>
          </w:p>
        </w:tc>
        <w:tc>
          <w:tcPr>
            <w:tcW w:w="1489" w:type="dxa"/>
          </w:tcPr>
          <w:p w14:paraId="3C80AFDB" w14:textId="6EED02C6" w:rsidR="00D61588" w:rsidRPr="00B44B64" w:rsidDel="00053CE5" w:rsidRDefault="00D61588" w:rsidP="007C5F60">
            <w:pPr>
              <w:spacing w:before="40" w:after="40" w:line="276" w:lineRule="auto"/>
              <w:rPr>
                <w:moveFrom w:id="1164" w:author="dugalh" w:date="2018-07-30T18:13:00Z"/>
                <w:rFonts w:cs="Arial"/>
                <w:sz w:val="16"/>
                <w:szCs w:val="16"/>
              </w:rPr>
            </w:pPr>
          </w:p>
        </w:tc>
      </w:tr>
    </w:tbl>
    <w:p w14:paraId="53605719" w14:textId="56AF3520" w:rsidR="00D61588" w:rsidRPr="00B44B64" w:rsidDel="00053CE5" w:rsidRDefault="00D61588" w:rsidP="006C32D3">
      <w:pPr>
        <w:spacing w:line="360" w:lineRule="auto"/>
        <w:jc w:val="center"/>
        <w:rPr>
          <w:moveFrom w:id="1165" w:author="dugalh" w:date="2018-07-30T18:13:00Z"/>
          <w:rFonts w:ascii="Arial" w:hAnsi="Arial" w:cs="Arial"/>
          <w:sz w:val="16"/>
          <w:szCs w:val="16"/>
        </w:rPr>
      </w:pPr>
      <w:moveFrom w:id="1166" w:author="dugalh" w:date="2018-07-30T18:13:00Z">
        <w:r w:rsidRPr="00B44B64" w:rsidDel="00053CE5">
          <w:rPr>
            <w:rFonts w:ascii="Arial" w:hAnsi="Arial" w:cs="Arial"/>
            <w:sz w:val="16"/>
            <w:szCs w:val="16"/>
            <w:vertAlign w:val="superscript"/>
          </w:rPr>
          <w:t>a</w:t>
        </w:r>
        <w:r w:rsidRPr="00B44B64" w:rsidDel="00053CE5">
          <w:rPr>
            <w:rFonts w:ascii="Arial" w:hAnsi="Arial" w:cs="Arial"/>
            <w:sz w:val="16"/>
            <w:szCs w:val="16"/>
          </w:rPr>
          <w:t xml:space="preserve"> CA = Consumer’s accuracy, PA = Producer’s accuracy</w:t>
        </w:r>
      </w:moveFrom>
    </w:p>
    <w:moveFromRangeEnd w:id="1079"/>
    <w:p w14:paraId="6D32AC58" w14:textId="77777777" w:rsidR="00053CE5" w:rsidRPr="00B44B64" w:rsidRDefault="00053CE5" w:rsidP="00053CE5">
      <w:pPr>
        <w:pStyle w:val="1Tablecaption"/>
        <w:rPr>
          <w:moveTo w:id="1167" w:author="dugalh" w:date="2018-07-30T18:13:00Z"/>
        </w:rPr>
      </w:pPr>
      <w:moveToRangeStart w:id="1168" w:author="dugalh" w:date="2018-07-30T18:13:00Z" w:name="move520737708"/>
      <w:moveTo w:id="1169" w:author="dugalh" w:date="2018-07-30T18:13: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8</w:t>
        </w:r>
        <w:r w:rsidRPr="006C32D3">
          <w:rPr>
            <w:b/>
          </w:rPr>
          <w:fldChar w:fldCharType="end"/>
        </w:r>
        <w:r w:rsidRPr="00B44B64">
          <w:t xml:space="preserve">   Decision tree three-class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moveTo w:id="1170" w:author="dugalh" w:date="2018-07-30T18:13:00Z"/>
                <w:rFonts w:cs="Arial"/>
                <w:sz w:val="16"/>
                <w:szCs w:val="16"/>
              </w:rPr>
            </w:pPr>
          </w:p>
        </w:tc>
        <w:tc>
          <w:tcPr>
            <w:tcW w:w="1489" w:type="dxa"/>
          </w:tcPr>
          <w:p w14:paraId="50F1C05A" w14:textId="77777777" w:rsidR="00053CE5" w:rsidRPr="00B44B64" w:rsidRDefault="00053CE5" w:rsidP="008F3AD0">
            <w:pPr>
              <w:spacing w:before="40" w:after="40" w:line="276" w:lineRule="auto"/>
              <w:rPr>
                <w:moveTo w:id="1171" w:author="dugalh" w:date="2018-07-30T18:13:00Z"/>
                <w:rFonts w:cs="Arial"/>
                <w:sz w:val="16"/>
                <w:szCs w:val="16"/>
              </w:rPr>
            </w:pPr>
            <w:moveTo w:id="1172" w:author="dugalh" w:date="2018-07-30T18:13:00Z">
              <w:r w:rsidRPr="00B44B64">
                <w:rPr>
                  <w:rFonts w:cs="Arial"/>
                  <w:sz w:val="16"/>
                  <w:szCs w:val="16"/>
                </w:rPr>
                <w:t>Background</w:t>
              </w:r>
            </w:moveTo>
          </w:p>
        </w:tc>
        <w:tc>
          <w:tcPr>
            <w:tcW w:w="1489" w:type="dxa"/>
          </w:tcPr>
          <w:p w14:paraId="656D2CF0" w14:textId="77777777" w:rsidR="00053CE5" w:rsidRPr="00B44B64" w:rsidRDefault="00053CE5" w:rsidP="008F3AD0">
            <w:pPr>
              <w:spacing w:before="40" w:after="40" w:line="276" w:lineRule="auto"/>
              <w:rPr>
                <w:moveTo w:id="1173" w:author="dugalh" w:date="2018-07-30T18:13:00Z"/>
                <w:rFonts w:cs="Arial"/>
                <w:sz w:val="16"/>
                <w:szCs w:val="16"/>
              </w:rPr>
            </w:pPr>
            <w:proofErr w:type="spellStart"/>
            <w:moveTo w:id="1174" w:author="dugalh" w:date="2018-07-30T18:13:00Z">
              <w:r w:rsidRPr="00B44B64">
                <w:rPr>
                  <w:rFonts w:cs="Arial"/>
                  <w:sz w:val="16"/>
                  <w:szCs w:val="16"/>
                </w:rPr>
                <w:t>Spekboom</w:t>
              </w:r>
              <w:proofErr w:type="spellEnd"/>
            </w:moveTo>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moveTo w:id="1175" w:author="dugalh" w:date="2018-07-30T18:13:00Z"/>
                <w:rFonts w:cs="Arial"/>
                <w:sz w:val="16"/>
                <w:szCs w:val="16"/>
              </w:rPr>
            </w:pPr>
            <w:moveTo w:id="1176" w:author="dugalh" w:date="2018-07-30T18:13:00Z">
              <w:r w:rsidRPr="00B44B64">
                <w:rPr>
                  <w:rFonts w:cs="Arial"/>
                  <w:sz w:val="16"/>
                  <w:szCs w:val="16"/>
                </w:rPr>
                <w:t>Tree</w:t>
              </w:r>
            </w:moveTo>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moveTo w:id="1177" w:author="dugalh" w:date="2018-07-30T18:13:00Z"/>
                <w:rFonts w:cs="Arial"/>
                <w:sz w:val="16"/>
                <w:szCs w:val="16"/>
              </w:rPr>
            </w:pPr>
            <w:moveTo w:id="1178" w:author="dugalh" w:date="2018-07-30T18:13:00Z">
              <w:r w:rsidRPr="00B44B64">
                <w:rPr>
                  <w:rFonts w:cs="Arial"/>
                  <w:sz w:val="16"/>
                  <w:szCs w:val="16"/>
                </w:rPr>
                <w:t>Total</w:t>
              </w:r>
            </w:moveTo>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moveTo w:id="1179" w:author="dugalh" w:date="2018-07-30T18:13:00Z"/>
                <w:rFonts w:cs="Arial"/>
                <w:sz w:val="16"/>
                <w:szCs w:val="16"/>
                <w:vertAlign w:val="superscript"/>
              </w:rPr>
            </w:pPr>
            <w:moveTo w:id="1180" w:author="dugalh" w:date="2018-07-30T18:13:00Z">
              <w:r w:rsidRPr="00B44B64">
                <w:rPr>
                  <w:rFonts w:cs="Arial"/>
                  <w:sz w:val="16"/>
                  <w:szCs w:val="16"/>
                </w:rPr>
                <w:t>PA (%)</w:t>
              </w:r>
              <w:r w:rsidRPr="00B44B64">
                <w:rPr>
                  <w:rFonts w:cs="Arial"/>
                  <w:sz w:val="16"/>
                  <w:szCs w:val="16"/>
                  <w:vertAlign w:val="superscript"/>
                </w:rPr>
                <w:t>a</w:t>
              </w:r>
            </w:moveTo>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moveTo w:id="1181" w:author="dugalh" w:date="2018-07-30T18:13:00Z"/>
                <w:rFonts w:cs="Arial"/>
                <w:b/>
                <w:sz w:val="16"/>
                <w:szCs w:val="16"/>
              </w:rPr>
            </w:pPr>
            <w:moveTo w:id="1182" w:author="dugalh" w:date="2018-07-30T18:13:00Z">
              <w:r w:rsidRPr="00B44B64">
                <w:rPr>
                  <w:rFonts w:cs="Arial"/>
                  <w:b/>
                  <w:sz w:val="16"/>
                  <w:szCs w:val="16"/>
                </w:rPr>
                <w:t>Background</w:t>
              </w:r>
            </w:moveTo>
          </w:p>
        </w:tc>
        <w:tc>
          <w:tcPr>
            <w:tcW w:w="1489" w:type="dxa"/>
            <w:vAlign w:val="top"/>
          </w:tcPr>
          <w:p w14:paraId="5832F9E2" w14:textId="62124B9A" w:rsidR="007B2241" w:rsidRPr="007B2241" w:rsidRDefault="007B2241" w:rsidP="007B2241">
            <w:pPr>
              <w:spacing w:before="40" w:after="40" w:line="276" w:lineRule="auto"/>
              <w:rPr>
                <w:moveTo w:id="1183" w:author="dugalh" w:date="2018-07-30T18:13:00Z"/>
                <w:rFonts w:cs="Arial"/>
                <w:sz w:val="16"/>
                <w:szCs w:val="16"/>
              </w:rPr>
            </w:pPr>
            <w:ins w:id="1184" w:author="dugalh" w:date="2018-07-30T18:17:00Z">
              <w:r w:rsidRPr="007B2241">
                <w:rPr>
                  <w:sz w:val="16"/>
                  <w:szCs w:val="16"/>
                </w:rPr>
                <w:t>24776</w:t>
              </w:r>
            </w:ins>
          </w:p>
        </w:tc>
        <w:tc>
          <w:tcPr>
            <w:tcW w:w="1489" w:type="dxa"/>
            <w:vAlign w:val="top"/>
          </w:tcPr>
          <w:p w14:paraId="36A92586" w14:textId="72EB3540" w:rsidR="007B2241" w:rsidRPr="007B2241" w:rsidRDefault="007B2241" w:rsidP="007B2241">
            <w:pPr>
              <w:spacing w:before="40" w:after="40" w:line="276" w:lineRule="auto"/>
              <w:rPr>
                <w:moveTo w:id="1185" w:author="dugalh" w:date="2018-07-30T18:13:00Z"/>
                <w:rFonts w:cs="Arial"/>
                <w:sz w:val="16"/>
                <w:szCs w:val="16"/>
              </w:rPr>
            </w:pPr>
            <w:ins w:id="1186" w:author="dugalh" w:date="2018-07-30T18:17:00Z">
              <w:r w:rsidRPr="007B2241">
                <w:rPr>
                  <w:sz w:val="16"/>
                  <w:szCs w:val="16"/>
                </w:rPr>
                <w:t>330</w:t>
              </w:r>
            </w:ins>
          </w:p>
        </w:tc>
        <w:tc>
          <w:tcPr>
            <w:tcW w:w="1489" w:type="dxa"/>
            <w:tcBorders>
              <w:right w:val="single" w:sz="12" w:space="0" w:color="000000" w:themeColor="text1"/>
            </w:tcBorders>
            <w:vAlign w:val="top"/>
          </w:tcPr>
          <w:p w14:paraId="12115807" w14:textId="4466BE14" w:rsidR="007B2241" w:rsidRPr="007B2241" w:rsidRDefault="007B2241" w:rsidP="007B2241">
            <w:pPr>
              <w:spacing w:before="40" w:after="40" w:line="276" w:lineRule="auto"/>
              <w:rPr>
                <w:moveTo w:id="1187" w:author="dugalh" w:date="2018-07-30T18:13:00Z"/>
                <w:rFonts w:cs="Arial"/>
                <w:sz w:val="16"/>
                <w:szCs w:val="16"/>
              </w:rPr>
            </w:pPr>
            <w:ins w:id="1188" w:author="dugalh" w:date="2018-07-30T18:17:00Z">
              <w:r w:rsidRPr="007B2241">
                <w:rPr>
                  <w:sz w:val="16"/>
                  <w:szCs w:val="16"/>
                </w:rPr>
                <w:t>2154</w:t>
              </w:r>
            </w:ins>
          </w:p>
        </w:tc>
        <w:tc>
          <w:tcPr>
            <w:tcW w:w="1489" w:type="dxa"/>
            <w:tcBorders>
              <w:left w:val="single" w:sz="12" w:space="0" w:color="000000" w:themeColor="text1"/>
              <w:right w:val="single" w:sz="12" w:space="0" w:color="000000" w:themeColor="text1"/>
            </w:tcBorders>
            <w:vAlign w:val="top"/>
          </w:tcPr>
          <w:p w14:paraId="3E6ACFEC" w14:textId="3496D969" w:rsidR="007B2241" w:rsidRPr="007B2241" w:rsidRDefault="007B2241" w:rsidP="007B2241">
            <w:pPr>
              <w:spacing w:before="40" w:after="40" w:line="276" w:lineRule="auto"/>
              <w:rPr>
                <w:moveTo w:id="1189" w:author="dugalh" w:date="2018-07-30T18:13:00Z"/>
                <w:rFonts w:cs="Arial"/>
                <w:sz w:val="16"/>
                <w:szCs w:val="16"/>
              </w:rPr>
            </w:pPr>
            <w:ins w:id="1190" w:author="dugalh" w:date="2018-07-30T18:17:00Z">
              <w:r w:rsidRPr="007B2241">
                <w:rPr>
                  <w:sz w:val="16"/>
                  <w:szCs w:val="16"/>
                </w:rPr>
                <w:t>27260</w:t>
              </w:r>
            </w:ins>
          </w:p>
        </w:tc>
        <w:tc>
          <w:tcPr>
            <w:tcW w:w="1489" w:type="dxa"/>
            <w:tcBorders>
              <w:left w:val="single" w:sz="12" w:space="0" w:color="000000" w:themeColor="text1"/>
            </w:tcBorders>
          </w:tcPr>
          <w:p w14:paraId="22B7603C" w14:textId="0DD024BD" w:rsidR="007B2241" w:rsidRPr="00B44B64" w:rsidRDefault="007B2241" w:rsidP="007B2241">
            <w:pPr>
              <w:spacing w:before="40" w:after="40" w:line="276" w:lineRule="auto"/>
              <w:rPr>
                <w:moveTo w:id="1191" w:author="dugalh" w:date="2018-07-30T18:13:00Z"/>
                <w:rFonts w:cs="Arial"/>
                <w:sz w:val="16"/>
                <w:szCs w:val="16"/>
              </w:rPr>
            </w:pPr>
            <w:ins w:id="1192" w:author="dugalh" w:date="2018-07-30T18:20:00Z">
              <w:r w:rsidRPr="007B2241">
                <w:rPr>
                  <w:rFonts w:cs="Arial"/>
                  <w:sz w:val="16"/>
                  <w:szCs w:val="16"/>
                </w:rPr>
                <w:t>90.89 ± 0.49</w:t>
              </w:r>
            </w:ins>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moveTo w:id="1193" w:author="dugalh" w:date="2018-07-30T18:13:00Z"/>
                <w:rFonts w:cs="Arial"/>
                <w:b/>
                <w:sz w:val="16"/>
                <w:szCs w:val="16"/>
              </w:rPr>
            </w:pPr>
            <w:proofErr w:type="spellStart"/>
            <w:moveTo w:id="1194" w:author="dugalh" w:date="2018-07-30T18:13:00Z">
              <w:r w:rsidRPr="00B44B64">
                <w:rPr>
                  <w:rFonts w:cs="Arial"/>
                  <w:b/>
                  <w:sz w:val="16"/>
                  <w:szCs w:val="16"/>
                </w:rPr>
                <w:t>Spekboom</w:t>
              </w:r>
              <w:proofErr w:type="spellEnd"/>
            </w:moveTo>
          </w:p>
        </w:tc>
        <w:tc>
          <w:tcPr>
            <w:tcW w:w="1489" w:type="dxa"/>
            <w:vAlign w:val="top"/>
          </w:tcPr>
          <w:p w14:paraId="430AEC91" w14:textId="1A1F6A50" w:rsidR="007B2241" w:rsidRPr="007B2241" w:rsidRDefault="007B2241" w:rsidP="007B2241">
            <w:pPr>
              <w:spacing w:before="40" w:after="40" w:line="276" w:lineRule="auto"/>
              <w:rPr>
                <w:moveTo w:id="1195" w:author="dugalh" w:date="2018-07-30T18:13:00Z"/>
                <w:rFonts w:cs="Arial"/>
                <w:sz w:val="16"/>
                <w:szCs w:val="16"/>
              </w:rPr>
            </w:pPr>
            <w:ins w:id="1196" w:author="dugalh" w:date="2018-07-30T18:17:00Z">
              <w:r w:rsidRPr="007B2241">
                <w:rPr>
                  <w:sz w:val="16"/>
                  <w:szCs w:val="16"/>
                </w:rPr>
                <w:t>297</w:t>
              </w:r>
            </w:ins>
          </w:p>
        </w:tc>
        <w:tc>
          <w:tcPr>
            <w:tcW w:w="1489" w:type="dxa"/>
            <w:vAlign w:val="top"/>
          </w:tcPr>
          <w:p w14:paraId="15223CBD" w14:textId="423E3862" w:rsidR="007B2241" w:rsidRPr="007B2241" w:rsidRDefault="007B2241" w:rsidP="007B2241">
            <w:pPr>
              <w:spacing w:before="40" w:after="40" w:line="276" w:lineRule="auto"/>
              <w:rPr>
                <w:moveTo w:id="1197" w:author="dugalh" w:date="2018-07-30T18:13:00Z"/>
                <w:rFonts w:cs="Arial"/>
                <w:sz w:val="16"/>
                <w:szCs w:val="16"/>
              </w:rPr>
            </w:pPr>
            <w:ins w:id="1198" w:author="dugalh" w:date="2018-07-30T18:17:00Z">
              <w:r w:rsidRPr="007B2241">
                <w:rPr>
                  <w:sz w:val="16"/>
                  <w:szCs w:val="16"/>
                </w:rPr>
                <w:t>25762</w:t>
              </w:r>
            </w:ins>
          </w:p>
        </w:tc>
        <w:tc>
          <w:tcPr>
            <w:tcW w:w="1489" w:type="dxa"/>
            <w:tcBorders>
              <w:right w:val="single" w:sz="12" w:space="0" w:color="000000" w:themeColor="text1"/>
            </w:tcBorders>
            <w:vAlign w:val="top"/>
          </w:tcPr>
          <w:p w14:paraId="5D80CBC4" w14:textId="6805DFB7" w:rsidR="007B2241" w:rsidRPr="007B2241" w:rsidRDefault="007B2241" w:rsidP="007B2241">
            <w:pPr>
              <w:spacing w:before="40" w:after="40" w:line="276" w:lineRule="auto"/>
              <w:rPr>
                <w:moveTo w:id="1199" w:author="dugalh" w:date="2018-07-30T18:13:00Z"/>
                <w:rFonts w:cs="Arial"/>
                <w:sz w:val="16"/>
                <w:szCs w:val="16"/>
              </w:rPr>
            </w:pPr>
            <w:ins w:id="1200" w:author="dugalh" w:date="2018-07-30T18:17:00Z">
              <w:r w:rsidRPr="007B2241">
                <w:rPr>
                  <w:sz w:val="16"/>
                  <w:szCs w:val="16"/>
                </w:rPr>
                <w:t>1201</w:t>
              </w:r>
            </w:ins>
          </w:p>
        </w:tc>
        <w:tc>
          <w:tcPr>
            <w:tcW w:w="1489" w:type="dxa"/>
            <w:tcBorders>
              <w:left w:val="single" w:sz="12" w:space="0" w:color="000000" w:themeColor="text1"/>
              <w:right w:val="single" w:sz="12" w:space="0" w:color="000000" w:themeColor="text1"/>
            </w:tcBorders>
            <w:vAlign w:val="top"/>
          </w:tcPr>
          <w:p w14:paraId="31160561" w14:textId="446460B2" w:rsidR="007B2241" w:rsidRPr="007B2241" w:rsidRDefault="007B2241" w:rsidP="007B2241">
            <w:pPr>
              <w:spacing w:before="40" w:after="40" w:line="276" w:lineRule="auto"/>
              <w:rPr>
                <w:moveTo w:id="1201" w:author="dugalh" w:date="2018-07-30T18:13:00Z"/>
                <w:rFonts w:cs="Arial"/>
                <w:sz w:val="16"/>
                <w:szCs w:val="16"/>
              </w:rPr>
            </w:pPr>
            <w:ins w:id="1202" w:author="dugalh" w:date="2018-07-30T18:17:00Z">
              <w:r w:rsidRPr="007B2241">
                <w:rPr>
                  <w:sz w:val="16"/>
                  <w:szCs w:val="16"/>
                </w:rPr>
                <w:t>27260</w:t>
              </w:r>
            </w:ins>
          </w:p>
        </w:tc>
        <w:tc>
          <w:tcPr>
            <w:tcW w:w="1489" w:type="dxa"/>
            <w:tcBorders>
              <w:left w:val="single" w:sz="12" w:space="0" w:color="000000" w:themeColor="text1"/>
            </w:tcBorders>
          </w:tcPr>
          <w:p w14:paraId="34D938A6" w14:textId="542975FE" w:rsidR="007B2241" w:rsidRPr="00B44B64" w:rsidRDefault="007B2241" w:rsidP="007B2241">
            <w:pPr>
              <w:spacing w:before="40" w:after="40" w:line="276" w:lineRule="auto"/>
              <w:rPr>
                <w:moveTo w:id="1203" w:author="dugalh" w:date="2018-07-30T18:13:00Z"/>
                <w:rFonts w:cs="Arial"/>
                <w:sz w:val="16"/>
                <w:szCs w:val="16"/>
              </w:rPr>
            </w:pPr>
            <w:ins w:id="1204" w:author="dugalh" w:date="2018-07-30T18:20:00Z">
              <w:r w:rsidRPr="007B2241">
                <w:rPr>
                  <w:rFonts w:cs="Arial"/>
                  <w:sz w:val="16"/>
                  <w:szCs w:val="16"/>
                </w:rPr>
                <w:t>94.50 ± 0.53</w:t>
              </w:r>
            </w:ins>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moveTo w:id="1205" w:author="dugalh" w:date="2018-07-30T18:13:00Z"/>
                <w:rFonts w:cs="Arial"/>
                <w:b/>
                <w:sz w:val="16"/>
                <w:szCs w:val="16"/>
              </w:rPr>
            </w:pPr>
            <w:moveTo w:id="1206" w:author="dugalh" w:date="2018-07-30T18:13:00Z">
              <w:r w:rsidRPr="00B44B64">
                <w:rPr>
                  <w:rFonts w:cs="Arial"/>
                  <w:b/>
                  <w:sz w:val="16"/>
                  <w:szCs w:val="16"/>
                </w:rPr>
                <w:t>Tree</w:t>
              </w:r>
            </w:moveTo>
          </w:p>
        </w:tc>
        <w:tc>
          <w:tcPr>
            <w:tcW w:w="1489" w:type="dxa"/>
            <w:tcBorders>
              <w:bottom w:val="single" w:sz="12" w:space="0" w:color="000000" w:themeColor="text1"/>
            </w:tcBorders>
            <w:vAlign w:val="top"/>
          </w:tcPr>
          <w:p w14:paraId="34C5FC5C" w14:textId="59DE781C" w:rsidR="007B2241" w:rsidRPr="007B2241" w:rsidRDefault="007B2241" w:rsidP="007B2241">
            <w:pPr>
              <w:spacing w:before="40" w:after="40" w:line="276" w:lineRule="auto"/>
              <w:rPr>
                <w:moveTo w:id="1207" w:author="dugalh" w:date="2018-07-30T18:13:00Z"/>
                <w:rFonts w:cs="Arial"/>
                <w:sz w:val="16"/>
                <w:szCs w:val="16"/>
              </w:rPr>
            </w:pPr>
            <w:ins w:id="1208" w:author="dugalh" w:date="2018-07-30T18:17:00Z">
              <w:r w:rsidRPr="007B2241">
                <w:rPr>
                  <w:sz w:val="16"/>
                  <w:szCs w:val="16"/>
                </w:rPr>
                <w:t>282</w:t>
              </w:r>
            </w:ins>
          </w:p>
        </w:tc>
        <w:tc>
          <w:tcPr>
            <w:tcW w:w="1489" w:type="dxa"/>
            <w:tcBorders>
              <w:bottom w:val="single" w:sz="12" w:space="0" w:color="000000" w:themeColor="text1"/>
            </w:tcBorders>
            <w:vAlign w:val="top"/>
          </w:tcPr>
          <w:p w14:paraId="2A6F3089" w14:textId="46B2B625" w:rsidR="007B2241" w:rsidRPr="007B2241" w:rsidRDefault="007B2241" w:rsidP="007B2241">
            <w:pPr>
              <w:spacing w:before="40" w:after="40" w:line="276" w:lineRule="auto"/>
              <w:rPr>
                <w:moveTo w:id="1209" w:author="dugalh" w:date="2018-07-30T18:13:00Z"/>
                <w:rFonts w:cs="Arial"/>
                <w:sz w:val="16"/>
                <w:szCs w:val="16"/>
              </w:rPr>
            </w:pPr>
            <w:ins w:id="1210" w:author="dugalh" w:date="2018-07-30T18:17:00Z">
              <w:r w:rsidRPr="007B2241">
                <w:rPr>
                  <w:sz w:val="16"/>
                  <w:szCs w:val="16"/>
                </w:rPr>
                <w:t>183</w:t>
              </w:r>
            </w:ins>
          </w:p>
        </w:tc>
        <w:tc>
          <w:tcPr>
            <w:tcW w:w="1489" w:type="dxa"/>
            <w:tcBorders>
              <w:bottom w:val="single" w:sz="12" w:space="0" w:color="000000" w:themeColor="text1"/>
              <w:right w:val="single" w:sz="12" w:space="0" w:color="000000" w:themeColor="text1"/>
            </w:tcBorders>
            <w:vAlign w:val="top"/>
          </w:tcPr>
          <w:p w14:paraId="06A5CCD1" w14:textId="51027977" w:rsidR="007B2241" w:rsidRPr="007B2241" w:rsidRDefault="007B2241" w:rsidP="007B2241">
            <w:pPr>
              <w:spacing w:before="40" w:after="40" w:line="276" w:lineRule="auto"/>
              <w:rPr>
                <w:moveTo w:id="1211" w:author="dugalh" w:date="2018-07-30T18:13:00Z"/>
                <w:rFonts w:cs="Arial"/>
                <w:sz w:val="16"/>
                <w:szCs w:val="16"/>
              </w:rPr>
            </w:pPr>
            <w:ins w:id="1212" w:author="dugalh" w:date="2018-07-30T18:17:00Z">
              <w:r w:rsidRPr="007B2241">
                <w:rPr>
                  <w:sz w:val="16"/>
                  <w:szCs w:val="16"/>
                </w:rPr>
                <w:t>2892</w:t>
              </w:r>
            </w:ins>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7B2241" w:rsidRDefault="007B2241" w:rsidP="007B2241">
            <w:pPr>
              <w:spacing w:before="40" w:after="40" w:line="276" w:lineRule="auto"/>
              <w:rPr>
                <w:moveTo w:id="1213" w:author="dugalh" w:date="2018-07-30T18:13:00Z"/>
                <w:rFonts w:cs="Arial"/>
                <w:sz w:val="16"/>
                <w:szCs w:val="16"/>
              </w:rPr>
            </w:pPr>
            <w:ins w:id="1214" w:author="dugalh" w:date="2018-07-30T18:17:00Z">
              <w:r w:rsidRPr="007B2241">
                <w:rPr>
                  <w:sz w:val="16"/>
                  <w:szCs w:val="16"/>
                </w:rPr>
                <w:t>3357</w:t>
              </w:r>
            </w:ins>
          </w:p>
        </w:tc>
        <w:tc>
          <w:tcPr>
            <w:tcW w:w="1489" w:type="dxa"/>
            <w:tcBorders>
              <w:left w:val="single" w:sz="12" w:space="0" w:color="000000" w:themeColor="text1"/>
              <w:bottom w:val="single" w:sz="12" w:space="0" w:color="000000" w:themeColor="text1"/>
            </w:tcBorders>
          </w:tcPr>
          <w:p w14:paraId="578FD35B" w14:textId="2DE5E344" w:rsidR="007B2241" w:rsidRPr="00B44B64" w:rsidRDefault="007B2241" w:rsidP="007B2241">
            <w:pPr>
              <w:spacing w:before="40" w:after="40" w:line="276" w:lineRule="auto"/>
              <w:rPr>
                <w:moveTo w:id="1215" w:author="dugalh" w:date="2018-07-30T18:13:00Z"/>
                <w:rFonts w:cs="Arial"/>
                <w:sz w:val="16"/>
                <w:szCs w:val="16"/>
              </w:rPr>
            </w:pPr>
            <w:ins w:id="1216" w:author="dugalh" w:date="2018-07-30T18:20:00Z">
              <w:r w:rsidRPr="007B2241">
                <w:rPr>
                  <w:rFonts w:cs="Arial"/>
                  <w:sz w:val="16"/>
                  <w:szCs w:val="16"/>
                </w:rPr>
                <w:t>86.15 ± 1.33</w:t>
              </w:r>
            </w:ins>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moveTo w:id="1217" w:author="dugalh" w:date="2018-07-30T18:13:00Z"/>
                <w:rFonts w:cs="Arial"/>
                <w:b/>
                <w:sz w:val="16"/>
                <w:szCs w:val="16"/>
              </w:rPr>
            </w:pPr>
            <w:moveTo w:id="1218" w:author="dugalh" w:date="2018-07-30T18:13: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4544D86A" w14:textId="386998BB" w:rsidR="007B2241" w:rsidRPr="007B2241" w:rsidRDefault="007B2241" w:rsidP="007B2241">
            <w:pPr>
              <w:spacing w:before="40" w:after="40" w:line="276" w:lineRule="auto"/>
              <w:rPr>
                <w:moveTo w:id="1219" w:author="dugalh" w:date="2018-07-30T18:13:00Z"/>
                <w:rFonts w:cs="Arial"/>
                <w:sz w:val="16"/>
                <w:szCs w:val="16"/>
              </w:rPr>
            </w:pPr>
            <w:ins w:id="1220" w:author="dugalh" w:date="2018-07-30T18:17:00Z">
              <w:r w:rsidRPr="007B2241">
                <w:rPr>
                  <w:sz w:val="16"/>
                  <w:szCs w:val="16"/>
                </w:rPr>
                <w:t>25355</w:t>
              </w:r>
            </w:ins>
          </w:p>
        </w:tc>
        <w:tc>
          <w:tcPr>
            <w:tcW w:w="1489" w:type="dxa"/>
            <w:tcBorders>
              <w:top w:val="single" w:sz="12" w:space="0" w:color="000000" w:themeColor="text1"/>
              <w:bottom w:val="single" w:sz="12" w:space="0" w:color="000000" w:themeColor="text1"/>
            </w:tcBorders>
            <w:vAlign w:val="top"/>
          </w:tcPr>
          <w:p w14:paraId="7D2F3697" w14:textId="46150172" w:rsidR="007B2241" w:rsidRPr="007B2241" w:rsidRDefault="007B2241" w:rsidP="007B2241">
            <w:pPr>
              <w:spacing w:before="40" w:after="40" w:line="276" w:lineRule="auto"/>
              <w:rPr>
                <w:moveTo w:id="1221" w:author="dugalh" w:date="2018-07-30T18:13:00Z"/>
                <w:rFonts w:cs="Arial"/>
                <w:sz w:val="16"/>
                <w:szCs w:val="16"/>
              </w:rPr>
            </w:pPr>
            <w:ins w:id="1222" w:author="dugalh" w:date="2018-07-30T18:17:00Z">
              <w:r w:rsidRPr="007B2241">
                <w:rPr>
                  <w:sz w:val="16"/>
                  <w:szCs w:val="16"/>
                </w:rPr>
                <w:t>26275</w:t>
              </w:r>
            </w:ins>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7B2241" w:rsidRDefault="007B2241" w:rsidP="007B2241">
            <w:pPr>
              <w:spacing w:before="40" w:after="40" w:line="276" w:lineRule="auto"/>
              <w:rPr>
                <w:moveTo w:id="1223" w:author="dugalh" w:date="2018-07-30T18:13:00Z"/>
                <w:rFonts w:cs="Arial"/>
                <w:sz w:val="16"/>
                <w:szCs w:val="16"/>
              </w:rPr>
            </w:pPr>
            <w:ins w:id="1224" w:author="dugalh" w:date="2018-07-30T18:17:00Z">
              <w:r w:rsidRPr="007B2241">
                <w:rPr>
                  <w:sz w:val="16"/>
                  <w:szCs w:val="16"/>
                </w:rPr>
                <w:t>6247</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7B2241" w:rsidRDefault="007B2241" w:rsidP="007B2241">
            <w:pPr>
              <w:spacing w:before="40" w:after="40" w:line="276" w:lineRule="auto"/>
              <w:rPr>
                <w:moveTo w:id="1225" w:author="dugalh" w:date="2018-07-30T18:13:00Z"/>
                <w:rFonts w:cs="Arial"/>
                <w:sz w:val="16"/>
                <w:szCs w:val="16"/>
              </w:rPr>
            </w:pPr>
            <w:ins w:id="1226" w:author="dugalh" w:date="2018-07-30T18:17:00Z">
              <w:r w:rsidRPr="007B2241">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B44B64" w:rsidRDefault="007B2241" w:rsidP="007B2241">
            <w:pPr>
              <w:spacing w:before="40" w:after="40" w:line="276" w:lineRule="auto"/>
              <w:rPr>
                <w:moveTo w:id="1227" w:author="dugalh" w:date="2018-07-30T18:13:00Z"/>
                <w:rFonts w:cs="Arial"/>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moveTo w:id="1228" w:author="dugalh" w:date="2018-07-30T18:13:00Z"/>
                <w:rFonts w:cs="Arial"/>
                <w:b/>
                <w:sz w:val="16"/>
                <w:szCs w:val="16"/>
                <w:vertAlign w:val="superscript"/>
              </w:rPr>
            </w:pPr>
            <w:moveTo w:id="1229" w:author="dugalh" w:date="2018-07-30T18:13: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tcPr>
          <w:p w14:paraId="4AA2F992" w14:textId="32C8A07D" w:rsidR="00053CE5" w:rsidRPr="00B44B64" w:rsidRDefault="007B2241" w:rsidP="008F3AD0">
            <w:pPr>
              <w:spacing w:before="40" w:after="40" w:line="276" w:lineRule="auto"/>
              <w:rPr>
                <w:moveTo w:id="1230" w:author="dugalh" w:date="2018-07-30T18:13:00Z"/>
                <w:rFonts w:cs="Arial"/>
                <w:sz w:val="16"/>
                <w:szCs w:val="16"/>
              </w:rPr>
            </w:pPr>
            <w:ins w:id="1231" w:author="dugalh" w:date="2018-07-30T18:20:00Z">
              <w:r w:rsidRPr="007B2241">
                <w:rPr>
                  <w:rFonts w:cs="Arial"/>
                  <w:sz w:val="16"/>
                  <w:szCs w:val="16"/>
                </w:rPr>
                <w:t>97.72 ± 0.29</w:t>
              </w:r>
            </w:ins>
          </w:p>
        </w:tc>
        <w:tc>
          <w:tcPr>
            <w:tcW w:w="1489" w:type="dxa"/>
            <w:tcBorders>
              <w:top w:val="single" w:sz="12" w:space="0" w:color="000000" w:themeColor="text1"/>
            </w:tcBorders>
          </w:tcPr>
          <w:p w14:paraId="694D3366" w14:textId="4092BF5D" w:rsidR="00053CE5" w:rsidRPr="00B44B64" w:rsidRDefault="007B2241" w:rsidP="008F3AD0">
            <w:pPr>
              <w:spacing w:before="40" w:after="40" w:line="276" w:lineRule="auto"/>
              <w:rPr>
                <w:moveTo w:id="1232" w:author="dugalh" w:date="2018-07-30T18:13:00Z"/>
                <w:rFonts w:cs="Arial"/>
                <w:sz w:val="16"/>
                <w:szCs w:val="16"/>
              </w:rPr>
            </w:pPr>
            <w:ins w:id="1233" w:author="dugalh" w:date="2018-07-30T18:20:00Z">
              <w:r w:rsidRPr="007B2241">
                <w:rPr>
                  <w:rFonts w:cs="Arial"/>
                  <w:sz w:val="16"/>
                  <w:szCs w:val="16"/>
                </w:rPr>
                <w:t>98.05 ± 0.37</w:t>
              </w:r>
            </w:ins>
          </w:p>
        </w:tc>
        <w:tc>
          <w:tcPr>
            <w:tcW w:w="1489" w:type="dxa"/>
            <w:tcBorders>
              <w:top w:val="single" w:sz="12" w:space="0" w:color="000000" w:themeColor="text1"/>
            </w:tcBorders>
          </w:tcPr>
          <w:p w14:paraId="51B9B655" w14:textId="071491F0" w:rsidR="00053CE5" w:rsidRPr="00B44B64" w:rsidRDefault="007B2241" w:rsidP="008F3AD0">
            <w:pPr>
              <w:spacing w:before="40" w:after="40" w:line="276" w:lineRule="auto"/>
              <w:rPr>
                <w:moveTo w:id="1234" w:author="dugalh" w:date="2018-07-30T18:13:00Z"/>
                <w:rFonts w:cs="Arial"/>
                <w:sz w:val="16"/>
                <w:szCs w:val="16"/>
              </w:rPr>
            </w:pPr>
            <w:ins w:id="1235" w:author="dugalh" w:date="2018-07-30T18:20:00Z">
              <w:r w:rsidRPr="007B2241">
                <w:rPr>
                  <w:rFonts w:cs="Arial"/>
                  <w:sz w:val="16"/>
                  <w:szCs w:val="16"/>
                </w:rPr>
                <w:t>46.34 ± 1.50</w:t>
              </w:r>
            </w:ins>
          </w:p>
        </w:tc>
        <w:tc>
          <w:tcPr>
            <w:tcW w:w="1489" w:type="dxa"/>
            <w:tcBorders>
              <w:top w:val="single" w:sz="12" w:space="0" w:color="000000" w:themeColor="text1"/>
            </w:tcBorders>
          </w:tcPr>
          <w:p w14:paraId="5C94B265" w14:textId="77777777" w:rsidR="00053CE5" w:rsidRPr="00B44B64" w:rsidRDefault="00053CE5" w:rsidP="008F3AD0">
            <w:pPr>
              <w:spacing w:before="40" w:after="40" w:line="276" w:lineRule="auto"/>
              <w:rPr>
                <w:moveTo w:id="1236" w:author="dugalh" w:date="2018-07-30T18:13:00Z"/>
                <w:rFonts w:cs="Arial"/>
                <w:sz w:val="16"/>
                <w:szCs w:val="16"/>
              </w:rPr>
            </w:pPr>
          </w:p>
        </w:tc>
        <w:tc>
          <w:tcPr>
            <w:tcW w:w="1489" w:type="dxa"/>
            <w:tcBorders>
              <w:top w:val="single" w:sz="12" w:space="0" w:color="000000" w:themeColor="text1"/>
            </w:tcBorders>
          </w:tcPr>
          <w:p w14:paraId="4F8CAC86" w14:textId="77777777" w:rsidR="00053CE5" w:rsidRPr="00B44B64" w:rsidRDefault="00053CE5" w:rsidP="008F3AD0">
            <w:pPr>
              <w:spacing w:before="40" w:after="40" w:line="276" w:lineRule="auto"/>
              <w:rPr>
                <w:moveTo w:id="1237" w:author="dugalh" w:date="2018-07-30T18:13:00Z"/>
                <w:rFonts w:cs="Arial"/>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moveTo w:id="1238" w:author="dugalh" w:date="2018-07-30T18:13:00Z"/>
                <w:rFonts w:cs="Arial"/>
                <w:b/>
                <w:sz w:val="16"/>
                <w:szCs w:val="16"/>
              </w:rPr>
            </w:pPr>
            <w:moveTo w:id="1239" w:author="dugalh" w:date="2018-07-30T18:13:00Z">
              <w:r w:rsidRPr="00B44B64">
                <w:rPr>
                  <w:rFonts w:cs="Arial"/>
                  <w:b/>
                  <w:sz w:val="16"/>
                  <w:szCs w:val="16"/>
                </w:rPr>
                <w:t>Kappa</w:t>
              </w:r>
            </w:moveTo>
          </w:p>
        </w:tc>
        <w:tc>
          <w:tcPr>
            <w:tcW w:w="1489" w:type="dxa"/>
          </w:tcPr>
          <w:p w14:paraId="6FF7CC7A" w14:textId="1886CFBB" w:rsidR="00053CE5" w:rsidRPr="00B44B64" w:rsidRDefault="007B2241" w:rsidP="008F3AD0">
            <w:pPr>
              <w:spacing w:before="40" w:after="40" w:line="276" w:lineRule="auto"/>
              <w:rPr>
                <w:moveTo w:id="1240" w:author="dugalh" w:date="2018-07-30T18:13:00Z"/>
                <w:rFonts w:cs="Arial"/>
                <w:sz w:val="16"/>
                <w:szCs w:val="16"/>
              </w:rPr>
            </w:pPr>
            <w:ins w:id="1241" w:author="dugalh" w:date="2018-07-30T18:21:00Z">
              <w:r w:rsidRPr="007B2241">
                <w:rPr>
                  <w:rFonts w:cs="Arial"/>
                  <w:sz w:val="16"/>
                  <w:szCs w:val="16"/>
                </w:rPr>
                <w:t>0.866 ± 0.007</w:t>
              </w:r>
            </w:ins>
          </w:p>
        </w:tc>
        <w:tc>
          <w:tcPr>
            <w:tcW w:w="1489" w:type="dxa"/>
          </w:tcPr>
          <w:p w14:paraId="106C4941" w14:textId="77777777" w:rsidR="00053CE5" w:rsidRPr="00B44B64" w:rsidRDefault="00053CE5" w:rsidP="008F3AD0">
            <w:pPr>
              <w:spacing w:before="40" w:after="40" w:line="276" w:lineRule="auto"/>
              <w:rPr>
                <w:moveTo w:id="1242" w:author="dugalh" w:date="2018-07-30T18:13:00Z"/>
                <w:rFonts w:cs="Arial"/>
                <w:sz w:val="16"/>
                <w:szCs w:val="16"/>
              </w:rPr>
            </w:pPr>
          </w:p>
        </w:tc>
        <w:tc>
          <w:tcPr>
            <w:tcW w:w="1489" w:type="dxa"/>
          </w:tcPr>
          <w:p w14:paraId="2542E981" w14:textId="77777777" w:rsidR="00053CE5" w:rsidRPr="00B44B64" w:rsidRDefault="00053CE5" w:rsidP="008F3AD0">
            <w:pPr>
              <w:spacing w:before="40" w:after="40" w:line="276" w:lineRule="auto"/>
              <w:rPr>
                <w:moveTo w:id="1243" w:author="dugalh" w:date="2018-07-30T18:13:00Z"/>
                <w:rFonts w:cs="Arial"/>
                <w:sz w:val="16"/>
                <w:szCs w:val="16"/>
              </w:rPr>
            </w:pPr>
          </w:p>
        </w:tc>
        <w:tc>
          <w:tcPr>
            <w:tcW w:w="1489" w:type="dxa"/>
          </w:tcPr>
          <w:p w14:paraId="1304B7C2" w14:textId="77777777" w:rsidR="00053CE5" w:rsidRPr="00B44B64" w:rsidRDefault="00053CE5" w:rsidP="008F3AD0">
            <w:pPr>
              <w:spacing w:before="40" w:after="40" w:line="276" w:lineRule="auto"/>
              <w:rPr>
                <w:moveTo w:id="1244" w:author="dugalh" w:date="2018-07-30T18:13:00Z"/>
                <w:rFonts w:cs="Arial"/>
                <w:sz w:val="16"/>
                <w:szCs w:val="16"/>
              </w:rPr>
            </w:pPr>
          </w:p>
        </w:tc>
        <w:tc>
          <w:tcPr>
            <w:tcW w:w="1489" w:type="dxa"/>
          </w:tcPr>
          <w:p w14:paraId="370A424D" w14:textId="77777777" w:rsidR="00053CE5" w:rsidRPr="00B44B64" w:rsidRDefault="00053CE5" w:rsidP="008F3AD0">
            <w:pPr>
              <w:spacing w:before="40" w:after="40" w:line="276" w:lineRule="auto"/>
              <w:rPr>
                <w:moveTo w:id="1245" w:author="dugalh" w:date="2018-07-30T18:13:00Z"/>
                <w:rFonts w:cs="Arial"/>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moveTo w:id="1246" w:author="dugalh" w:date="2018-07-30T18:13:00Z"/>
                <w:rFonts w:cs="Arial"/>
                <w:b/>
                <w:sz w:val="16"/>
                <w:szCs w:val="16"/>
              </w:rPr>
            </w:pPr>
            <w:moveTo w:id="1247" w:author="dugalh" w:date="2018-07-30T18:13:00Z">
              <w:r w:rsidRPr="00B44B64">
                <w:rPr>
                  <w:rFonts w:cs="Arial"/>
                  <w:b/>
                  <w:sz w:val="16"/>
                  <w:szCs w:val="16"/>
                </w:rPr>
                <w:t>Overall Error (%)</w:t>
              </w:r>
            </w:moveTo>
          </w:p>
        </w:tc>
        <w:tc>
          <w:tcPr>
            <w:tcW w:w="1489" w:type="dxa"/>
          </w:tcPr>
          <w:p w14:paraId="2098C405" w14:textId="79E0200B" w:rsidR="00053CE5" w:rsidRPr="00B44B64" w:rsidRDefault="007B2241" w:rsidP="008F3AD0">
            <w:pPr>
              <w:spacing w:before="40" w:after="40" w:line="276" w:lineRule="auto"/>
              <w:rPr>
                <w:moveTo w:id="1248" w:author="dugalh" w:date="2018-07-30T18:13:00Z"/>
                <w:rFonts w:cs="Arial"/>
                <w:sz w:val="16"/>
                <w:szCs w:val="16"/>
              </w:rPr>
            </w:pPr>
            <w:ins w:id="1249" w:author="dugalh" w:date="2018-07-30T18:21:00Z">
              <w:r w:rsidRPr="007B2241">
                <w:rPr>
                  <w:rFonts w:cs="Arial"/>
                  <w:sz w:val="16"/>
                  <w:szCs w:val="16"/>
                </w:rPr>
                <w:t>9.49 ± 0.47</w:t>
              </w:r>
            </w:ins>
          </w:p>
        </w:tc>
        <w:tc>
          <w:tcPr>
            <w:tcW w:w="1489" w:type="dxa"/>
          </w:tcPr>
          <w:p w14:paraId="1FA4A68C" w14:textId="77777777" w:rsidR="00053CE5" w:rsidRPr="00B44B64" w:rsidRDefault="00053CE5" w:rsidP="008F3AD0">
            <w:pPr>
              <w:spacing w:before="40" w:after="40" w:line="276" w:lineRule="auto"/>
              <w:rPr>
                <w:moveTo w:id="1250" w:author="dugalh" w:date="2018-07-30T18:13:00Z"/>
                <w:rFonts w:cs="Arial"/>
                <w:sz w:val="16"/>
                <w:szCs w:val="16"/>
              </w:rPr>
            </w:pPr>
          </w:p>
        </w:tc>
        <w:tc>
          <w:tcPr>
            <w:tcW w:w="1489" w:type="dxa"/>
          </w:tcPr>
          <w:p w14:paraId="0A95FB37" w14:textId="77777777" w:rsidR="00053CE5" w:rsidRPr="00B44B64" w:rsidRDefault="00053CE5" w:rsidP="008F3AD0">
            <w:pPr>
              <w:spacing w:before="40" w:after="40" w:line="276" w:lineRule="auto"/>
              <w:rPr>
                <w:moveTo w:id="1251" w:author="dugalh" w:date="2018-07-30T18:13:00Z"/>
                <w:rFonts w:cs="Arial"/>
                <w:sz w:val="16"/>
                <w:szCs w:val="16"/>
              </w:rPr>
            </w:pPr>
          </w:p>
        </w:tc>
        <w:tc>
          <w:tcPr>
            <w:tcW w:w="1489" w:type="dxa"/>
          </w:tcPr>
          <w:p w14:paraId="36D322DB" w14:textId="77777777" w:rsidR="00053CE5" w:rsidRPr="00B44B64" w:rsidRDefault="00053CE5" w:rsidP="008F3AD0">
            <w:pPr>
              <w:spacing w:before="40" w:after="40" w:line="276" w:lineRule="auto"/>
              <w:rPr>
                <w:moveTo w:id="1252" w:author="dugalh" w:date="2018-07-30T18:13:00Z"/>
                <w:rFonts w:cs="Arial"/>
                <w:sz w:val="16"/>
                <w:szCs w:val="16"/>
              </w:rPr>
            </w:pPr>
          </w:p>
        </w:tc>
        <w:tc>
          <w:tcPr>
            <w:tcW w:w="1489" w:type="dxa"/>
          </w:tcPr>
          <w:p w14:paraId="5CECF609" w14:textId="77777777" w:rsidR="00053CE5" w:rsidRPr="00B44B64" w:rsidRDefault="00053CE5" w:rsidP="008F3AD0">
            <w:pPr>
              <w:spacing w:before="40" w:after="40" w:line="276" w:lineRule="auto"/>
              <w:rPr>
                <w:moveTo w:id="1253" w:author="dugalh" w:date="2018-07-30T18:13:00Z"/>
                <w:rFonts w:cs="Arial"/>
                <w:sz w:val="16"/>
                <w:szCs w:val="16"/>
              </w:rPr>
            </w:pPr>
          </w:p>
        </w:tc>
      </w:tr>
    </w:tbl>
    <w:p w14:paraId="7FA14C5F" w14:textId="644B7206" w:rsidR="00053CE5" w:rsidRPr="00B44B64" w:rsidRDefault="00053CE5" w:rsidP="00053CE5">
      <w:pPr>
        <w:spacing w:line="360" w:lineRule="auto"/>
        <w:jc w:val="center"/>
        <w:rPr>
          <w:moveTo w:id="1254" w:author="dugalh" w:date="2018-07-30T18:13:00Z"/>
          <w:rFonts w:ascii="Arial" w:hAnsi="Arial" w:cs="Arial"/>
          <w:sz w:val="16"/>
          <w:szCs w:val="16"/>
        </w:rPr>
      </w:pPr>
      <w:moveTo w:id="1255" w:author="dugalh" w:date="2018-07-30T18:13:00Z">
        <w:r w:rsidRPr="00B44B64">
          <w:rPr>
            <w:rFonts w:ascii="Arial" w:hAnsi="Arial" w:cs="Arial"/>
            <w:sz w:val="16"/>
            <w:szCs w:val="16"/>
            <w:vertAlign w:val="superscript"/>
          </w:rPr>
          <w:t>a</w:t>
        </w:r>
        <w:r w:rsidRPr="00B44B64">
          <w:rPr>
            <w:rFonts w:ascii="Arial" w:hAnsi="Arial" w:cs="Arial"/>
            <w:sz w:val="16"/>
            <w:szCs w:val="16"/>
          </w:rPr>
          <w:t xml:space="preserve"> </w:t>
        </w:r>
      </w:moveTo>
      <w:ins w:id="1256" w:author="dugalh" w:date="2018-07-30T23:09:00Z">
        <w:r w:rsidR="00341D0C">
          <w:rPr>
            <w:rFonts w:ascii="Arial" w:hAnsi="Arial" w:cs="Arial"/>
            <w:sz w:val="16"/>
            <w:szCs w:val="16"/>
          </w:rPr>
          <w:t>± = standard error of cross validated performance measure</w:t>
        </w:r>
      </w:ins>
      <w:ins w:id="1257" w:author="dugalh" w:date="2018-07-30T18:21:00Z">
        <w:r w:rsidR="007B2241">
          <w:rPr>
            <w:rFonts w:ascii="Arial" w:hAnsi="Arial" w:cs="Arial"/>
            <w:sz w:val="16"/>
            <w:szCs w:val="16"/>
          </w:rPr>
          <w:t xml:space="preserve">, </w:t>
        </w:r>
      </w:ins>
      <w:moveTo w:id="1258" w:author="dugalh" w:date="2018-07-30T18:13:00Z">
        <w:r w:rsidRPr="00B44B64">
          <w:rPr>
            <w:rFonts w:ascii="Arial" w:hAnsi="Arial" w:cs="Arial"/>
            <w:sz w:val="16"/>
            <w:szCs w:val="16"/>
          </w:rPr>
          <w:t>CA = Consumer’s accuracy, PA = Producer’s accuracy</w:t>
        </w:r>
      </w:moveTo>
      <w:ins w:id="1259" w:author="dugalh" w:date="2018-07-30T22:32:00Z">
        <w:r w:rsidR="008B32B4">
          <w:rPr>
            <w:rFonts w:ascii="Arial" w:hAnsi="Arial" w:cs="Arial"/>
            <w:sz w:val="16"/>
            <w:szCs w:val="16"/>
          </w:rPr>
          <w:t xml:space="preserve"> </w:t>
        </w:r>
      </w:ins>
    </w:p>
    <w:moveToRangeEnd w:id="1168"/>
    <w:p w14:paraId="31FA49E0" w14:textId="77777777" w:rsidR="00D61588" w:rsidRPr="00B44B64" w:rsidRDefault="00D61588" w:rsidP="00D61588">
      <w:pPr>
        <w:spacing w:line="360" w:lineRule="auto"/>
        <w:jc w:val="both"/>
        <w:rPr>
          <w:rFonts w:ascii="Arial" w:hAnsi="Arial" w:cs="Arial"/>
          <w:sz w:val="16"/>
          <w:szCs w:val="16"/>
        </w:rPr>
      </w:pPr>
    </w:p>
    <w:p w14:paraId="69F0F083" w14:textId="4F51D91B" w:rsidR="00D61588" w:rsidRPr="00B44B64" w:rsidDel="0082559B" w:rsidRDefault="00D61588" w:rsidP="00CA517C">
      <w:pPr>
        <w:pStyle w:val="1Tablecaption"/>
        <w:rPr>
          <w:moveFrom w:id="1260" w:author="dugalh" w:date="2018-07-30T18:27:00Z"/>
        </w:rPr>
      </w:pPr>
      <w:bookmarkStart w:id="1261" w:name="_Ref395169574"/>
      <w:bookmarkStart w:id="1262" w:name="_Toc448324344"/>
      <w:moveFromRangeStart w:id="1263" w:author="dugalh" w:date="2018-07-30T18:27:00Z" w:name="move520738557"/>
      <w:moveFrom w:id="1264" w:author="dugalh" w:date="2018-07-30T18:27:00Z">
        <w:r w:rsidRPr="006C32D3" w:rsidDel="0082559B">
          <w:rPr>
            <w:b/>
          </w:rPr>
          <w:t xml:space="preserve">Table </w:t>
        </w:r>
        <w:r w:rsidR="00F4774D" w:rsidRPr="006C32D3" w:rsidDel="0082559B">
          <w:rPr>
            <w:b/>
          </w:rPr>
          <w:fldChar w:fldCharType="begin"/>
        </w:r>
        <w:r w:rsidR="00F4774D" w:rsidRPr="006C32D3" w:rsidDel="0082559B">
          <w:rPr>
            <w:b/>
          </w:rPr>
          <w:instrText xml:space="preserve"> SEQ Table \* ARABIC </w:instrText>
        </w:r>
        <w:r w:rsidR="00F4774D" w:rsidRPr="006C32D3" w:rsidDel="0082559B">
          <w:rPr>
            <w:b/>
          </w:rPr>
          <w:fldChar w:fldCharType="separate"/>
        </w:r>
        <w:r w:rsidR="00B31736" w:rsidDel="0082559B">
          <w:rPr>
            <w:b/>
            <w:noProof/>
          </w:rPr>
          <w:t>9</w:t>
        </w:r>
        <w:r w:rsidR="00F4774D" w:rsidRPr="006C32D3" w:rsidDel="0082559B">
          <w:rPr>
            <w:b/>
          </w:rPr>
          <w:fldChar w:fldCharType="end"/>
        </w:r>
        <w:bookmarkEnd w:id="1261"/>
        <w:r w:rsidRPr="00B44B64" w:rsidDel="0082559B">
          <w:t xml:space="preserve">   Decision tree </w:t>
        </w:r>
        <w:r w:rsidR="00745C69" w:rsidRPr="00B44B64" w:rsidDel="0082559B">
          <w:t>two-class</w:t>
        </w:r>
        <w:r w:rsidRPr="00B44B64" w:rsidDel="0082559B">
          <w:t xml:space="preserve"> confusion matrix</w:t>
        </w:r>
        <w:bookmarkEnd w:id="1262"/>
      </w:moveFrom>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rsidDel="0082559B" w14:paraId="546D2E62" w14:textId="68D12BCD"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14E75A50" w:rsidR="00D61588" w:rsidRPr="00B44B64" w:rsidDel="0082559B" w:rsidRDefault="00D61588" w:rsidP="007C5F60">
            <w:pPr>
              <w:spacing w:before="40" w:after="40" w:line="276" w:lineRule="auto"/>
              <w:rPr>
                <w:moveFrom w:id="1265" w:author="dugalh" w:date="2018-07-30T18:27:00Z"/>
                <w:rFonts w:cs="Arial"/>
                <w:sz w:val="16"/>
                <w:szCs w:val="16"/>
              </w:rPr>
            </w:pPr>
          </w:p>
        </w:tc>
        <w:tc>
          <w:tcPr>
            <w:tcW w:w="1489" w:type="dxa"/>
          </w:tcPr>
          <w:p w14:paraId="6A7C6A9E" w14:textId="0A806278" w:rsidR="00D61588" w:rsidRPr="00B44B64" w:rsidDel="0082559B" w:rsidRDefault="00D61588" w:rsidP="007C5F60">
            <w:pPr>
              <w:spacing w:before="40" w:after="40" w:line="276" w:lineRule="auto"/>
              <w:rPr>
                <w:moveFrom w:id="1266" w:author="dugalh" w:date="2018-07-30T18:27:00Z"/>
                <w:rFonts w:cs="Arial"/>
                <w:sz w:val="16"/>
                <w:szCs w:val="16"/>
              </w:rPr>
            </w:pPr>
            <w:moveFrom w:id="1267" w:author="dugalh" w:date="2018-07-30T18:27:00Z">
              <w:r w:rsidRPr="00B44B64" w:rsidDel="0082559B">
                <w:rPr>
                  <w:rFonts w:cs="Arial"/>
                  <w:sz w:val="16"/>
                  <w:szCs w:val="16"/>
                </w:rPr>
                <w:t>Background</w:t>
              </w:r>
            </w:moveFrom>
          </w:p>
        </w:tc>
        <w:tc>
          <w:tcPr>
            <w:tcW w:w="1489" w:type="dxa"/>
          </w:tcPr>
          <w:p w14:paraId="4213257C" w14:textId="26116356" w:rsidR="00D61588" w:rsidRPr="00B44B64" w:rsidDel="0082559B" w:rsidRDefault="0084644E" w:rsidP="007C5F60">
            <w:pPr>
              <w:spacing w:before="40" w:after="40" w:line="276" w:lineRule="auto"/>
              <w:rPr>
                <w:moveFrom w:id="1268" w:author="dugalh" w:date="2018-07-30T18:27:00Z"/>
                <w:rFonts w:cs="Arial"/>
                <w:sz w:val="16"/>
                <w:szCs w:val="16"/>
              </w:rPr>
            </w:pPr>
            <w:moveFrom w:id="1269" w:author="dugalh" w:date="2018-07-30T18:27:00Z">
              <w:r w:rsidRPr="00B44B64" w:rsidDel="0082559B">
                <w:rPr>
                  <w:rFonts w:cs="Arial"/>
                  <w:sz w:val="16"/>
                  <w:szCs w:val="16"/>
                </w:rPr>
                <w:t>Spekboom</w:t>
              </w:r>
            </w:moveFrom>
          </w:p>
        </w:tc>
        <w:tc>
          <w:tcPr>
            <w:tcW w:w="1489" w:type="dxa"/>
            <w:tcBorders>
              <w:left w:val="single" w:sz="12" w:space="0" w:color="000000" w:themeColor="text1"/>
              <w:right w:val="single" w:sz="12" w:space="0" w:color="000000" w:themeColor="text1"/>
            </w:tcBorders>
          </w:tcPr>
          <w:p w14:paraId="7391EA13" w14:textId="041CA819" w:rsidR="00D61588" w:rsidRPr="00B44B64" w:rsidDel="0082559B" w:rsidRDefault="00D61588" w:rsidP="007C5F60">
            <w:pPr>
              <w:spacing w:before="40" w:after="40" w:line="276" w:lineRule="auto"/>
              <w:rPr>
                <w:moveFrom w:id="1270" w:author="dugalh" w:date="2018-07-30T18:27:00Z"/>
                <w:rFonts w:cs="Arial"/>
                <w:sz w:val="16"/>
                <w:szCs w:val="16"/>
              </w:rPr>
            </w:pPr>
            <w:moveFrom w:id="1271" w:author="dugalh" w:date="2018-07-30T18:27:00Z">
              <w:r w:rsidRPr="00B44B64" w:rsidDel="0082559B">
                <w:rPr>
                  <w:rFonts w:cs="Arial"/>
                  <w:sz w:val="16"/>
                  <w:szCs w:val="16"/>
                </w:rPr>
                <w:t>Total</w:t>
              </w:r>
            </w:moveFrom>
          </w:p>
        </w:tc>
        <w:tc>
          <w:tcPr>
            <w:tcW w:w="1489" w:type="dxa"/>
            <w:tcBorders>
              <w:left w:val="single" w:sz="12" w:space="0" w:color="000000" w:themeColor="text1"/>
            </w:tcBorders>
          </w:tcPr>
          <w:p w14:paraId="3FCDC78C" w14:textId="310A0792" w:rsidR="00D61588" w:rsidRPr="00B44B64" w:rsidDel="0082559B" w:rsidRDefault="00D61588" w:rsidP="007C5F60">
            <w:pPr>
              <w:spacing w:before="40" w:after="40" w:line="276" w:lineRule="auto"/>
              <w:rPr>
                <w:moveFrom w:id="1272" w:author="dugalh" w:date="2018-07-30T18:27:00Z"/>
                <w:rFonts w:cs="Arial"/>
                <w:sz w:val="16"/>
                <w:szCs w:val="16"/>
              </w:rPr>
            </w:pPr>
            <w:moveFrom w:id="1273" w:author="dugalh" w:date="2018-07-30T18:27:00Z">
              <w:r w:rsidRPr="00B44B64" w:rsidDel="0082559B">
                <w:rPr>
                  <w:rFonts w:cs="Arial"/>
                  <w:sz w:val="16"/>
                  <w:szCs w:val="16"/>
                </w:rPr>
                <w:t>PA (%)</w:t>
              </w:r>
              <w:r w:rsidRPr="00B44B64" w:rsidDel="0082559B">
                <w:rPr>
                  <w:rFonts w:cs="Arial"/>
                  <w:b w:val="0"/>
                  <w:sz w:val="16"/>
                  <w:szCs w:val="16"/>
                  <w:vertAlign w:val="superscript"/>
                </w:rPr>
                <w:t>a</w:t>
              </w:r>
            </w:moveFrom>
          </w:p>
        </w:tc>
      </w:tr>
      <w:tr w:rsidR="00D61588" w:rsidRPr="00B44B64" w:rsidDel="0082559B" w14:paraId="6F6AFF33" w14:textId="77DC469F" w:rsidTr="006C32D3">
        <w:trPr>
          <w:trHeight w:val="299"/>
          <w:jc w:val="center"/>
        </w:trPr>
        <w:tc>
          <w:tcPr>
            <w:tcW w:w="1488" w:type="dxa"/>
          </w:tcPr>
          <w:p w14:paraId="7B994E59" w14:textId="3B8A476B" w:rsidR="00D61588" w:rsidRPr="00B44B64" w:rsidDel="0082559B" w:rsidRDefault="00D61588" w:rsidP="007C5F60">
            <w:pPr>
              <w:spacing w:before="40" w:after="40" w:line="276" w:lineRule="auto"/>
              <w:rPr>
                <w:moveFrom w:id="1274" w:author="dugalh" w:date="2018-07-30T18:27:00Z"/>
                <w:rFonts w:cs="Arial"/>
                <w:b/>
                <w:sz w:val="16"/>
                <w:szCs w:val="16"/>
              </w:rPr>
            </w:pPr>
            <w:moveFrom w:id="1275" w:author="dugalh" w:date="2018-07-30T18:27:00Z">
              <w:r w:rsidRPr="00B44B64" w:rsidDel="0082559B">
                <w:rPr>
                  <w:rFonts w:cs="Arial"/>
                  <w:b/>
                  <w:sz w:val="16"/>
                  <w:szCs w:val="16"/>
                </w:rPr>
                <w:t>Background</w:t>
              </w:r>
            </w:moveFrom>
          </w:p>
        </w:tc>
        <w:tc>
          <w:tcPr>
            <w:tcW w:w="1489" w:type="dxa"/>
            <w:vAlign w:val="top"/>
          </w:tcPr>
          <w:p w14:paraId="435FA9FD" w14:textId="42E29595" w:rsidR="00D61588" w:rsidRPr="00B44B64" w:rsidDel="0082559B" w:rsidRDefault="00D61588" w:rsidP="007C5F60">
            <w:pPr>
              <w:rPr>
                <w:moveFrom w:id="1276" w:author="dugalh" w:date="2018-07-30T18:27:00Z"/>
                <w:sz w:val="16"/>
                <w:szCs w:val="16"/>
              </w:rPr>
            </w:pPr>
            <w:moveFrom w:id="1277" w:author="dugalh" w:date="2018-07-30T18:27:00Z">
              <w:r w:rsidRPr="00B44B64" w:rsidDel="0082559B">
                <w:rPr>
                  <w:sz w:val="16"/>
                  <w:szCs w:val="16"/>
                </w:rPr>
                <w:t>30103</w:t>
              </w:r>
            </w:moveFrom>
          </w:p>
        </w:tc>
        <w:tc>
          <w:tcPr>
            <w:tcW w:w="1489" w:type="dxa"/>
            <w:vAlign w:val="top"/>
          </w:tcPr>
          <w:p w14:paraId="480919EA" w14:textId="09915A70" w:rsidR="00D61588" w:rsidRPr="00B44B64" w:rsidDel="0082559B" w:rsidRDefault="00D61588" w:rsidP="007C5F60">
            <w:pPr>
              <w:rPr>
                <w:moveFrom w:id="1278" w:author="dugalh" w:date="2018-07-30T18:27:00Z"/>
                <w:sz w:val="16"/>
                <w:szCs w:val="16"/>
              </w:rPr>
            </w:pPr>
            <w:moveFrom w:id="1279" w:author="dugalh" w:date="2018-07-30T18:27:00Z">
              <w:r w:rsidRPr="00B44B64" w:rsidDel="0082559B">
                <w:rPr>
                  <w:sz w:val="16"/>
                  <w:szCs w:val="16"/>
                </w:rPr>
                <w:t>514</w:t>
              </w:r>
            </w:moveFrom>
          </w:p>
        </w:tc>
        <w:tc>
          <w:tcPr>
            <w:tcW w:w="1489" w:type="dxa"/>
            <w:tcBorders>
              <w:left w:val="single" w:sz="12" w:space="0" w:color="000000" w:themeColor="text1"/>
              <w:right w:val="single" w:sz="12" w:space="0" w:color="000000" w:themeColor="text1"/>
            </w:tcBorders>
            <w:vAlign w:val="top"/>
          </w:tcPr>
          <w:p w14:paraId="2033F908" w14:textId="4B55EEDD" w:rsidR="00D61588" w:rsidRPr="00B44B64" w:rsidDel="0082559B" w:rsidRDefault="00D61588" w:rsidP="007C5F60">
            <w:pPr>
              <w:rPr>
                <w:moveFrom w:id="1280" w:author="dugalh" w:date="2018-07-30T18:27:00Z"/>
                <w:sz w:val="16"/>
                <w:szCs w:val="16"/>
              </w:rPr>
            </w:pPr>
            <w:moveFrom w:id="1281" w:author="dugalh" w:date="2018-07-30T18:27:00Z">
              <w:r w:rsidRPr="00B44B64" w:rsidDel="0082559B">
                <w:rPr>
                  <w:sz w:val="16"/>
                  <w:szCs w:val="16"/>
                </w:rPr>
                <w:t>30617</w:t>
              </w:r>
            </w:moveFrom>
          </w:p>
        </w:tc>
        <w:tc>
          <w:tcPr>
            <w:tcW w:w="1489" w:type="dxa"/>
            <w:tcBorders>
              <w:left w:val="single" w:sz="12" w:space="0" w:color="000000" w:themeColor="text1"/>
            </w:tcBorders>
            <w:vAlign w:val="top"/>
          </w:tcPr>
          <w:p w14:paraId="04E56547" w14:textId="3AB97578" w:rsidR="00D61588" w:rsidRPr="00B44B64" w:rsidDel="0082559B" w:rsidRDefault="00D61588" w:rsidP="007C5F60">
            <w:pPr>
              <w:rPr>
                <w:moveFrom w:id="1282" w:author="dugalh" w:date="2018-07-30T18:27:00Z"/>
                <w:sz w:val="16"/>
                <w:szCs w:val="16"/>
              </w:rPr>
            </w:pPr>
            <w:moveFrom w:id="1283" w:author="dugalh" w:date="2018-07-30T18:27:00Z">
              <w:r w:rsidRPr="00B44B64" w:rsidDel="0082559B">
                <w:rPr>
                  <w:sz w:val="16"/>
                  <w:szCs w:val="16"/>
                </w:rPr>
                <w:t>98.32</w:t>
              </w:r>
            </w:moveFrom>
          </w:p>
        </w:tc>
      </w:tr>
      <w:tr w:rsidR="00D61588" w:rsidRPr="00B44B64" w:rsidDel="0082559B" w14:paraId="28F63BDE" w14:textId="16AA41A5" w:rsidTr="006C32D3">
        <w:trPr>
          <w:trHeight w:val="284"/>
          <w:jc w:val="center"/>
        </w:trPr>
        <w:tc>
          <w:tcPr>
            <w:tcW w:w="1488" w:type="dxa"/>
          </w:tcPr>
          <w:p w14:paraId="76CD4062" w14:textId="616C162B" w:rsidR="00D61588" w:rsidRPr="00B44B64" w:rsidDel="0082559B" w:rsidRDefault="0084644E" w:rsidP="007C5F60">
            <w:pPr>
              <w:spacing w:before="40" w:after="40" w:line="276" w:lineRule="auto"/>
              <w:rPr>
                <w:moveFrom w:id="1284" w:author="dugalh" w:date="2018-07-30T18:27:00Z"/>
                <w:rFonts w:cs="Arial"/>
                <w:b/>
                <w:sz w:val="16"/>
                <w:szCs w:val="16"/>
              </w:rPr>
            </w:pPr>
            <w:moveFrom w:id="1285" w:author="dugalh" w:date="2018-07-30T18:27:00Z">
              <w:r w:rsidRPr="00B44B64" w:rsidDel="0082559B">
                <w:rPr>
                  <w:rFonts w:cs="Arial"/>
                  <w:b/>
                  <w:sz w:val="16"/>
                  <w:szCs w:val="16"/>
                </w:rPr>
                <w:t>Spekboom</w:t>
              </w:r>
            </w:moveFrom>
          </w:p>
        </w:tc>
        <w:tc>
          <w:tcPr>
            <w:tcW w:w="1489" w:type="dxa"/>
            <w:vAlign w:val="top"/>
          </w:tcPr>
          <w:p w14:paraId="3B2BEF5B" w14:textId="0A9B68DC" w:rsidR="00D61588" w:rsidRPr="00B44B64" w:rsidDel="0082559B" w:rsidRDefault="00D61588" w:rsidP="007C5F60">
            <w:pPr>
              <w:rPr>
                <w:moveFrom w:id="1286" w:author="dugalh" w:date="2018-07-30T18:27:00Z"/>
                <w:sz w:val="16"/>
                <w:szCs w:val="16"/>
              </w:rPr>
            </w:pPr>
            <w:moveFrom w:id="1287" w:author="dugalh" w:date="2018-07-30T18:27:00Z">
              <w:r w:rsidRPr="00B44B64" w:rsidDel="0082559B">
                <w:rPr>
                  <w:sz w:val="16"/>
                  <w:szCs w:val="16"/>
                </w:rPr>
                <w:t>1491</w:t>
              </w:r>
            </w:moveFrom>
          </w:p>
        </w:tc>
        <w:tc>
          <w:tcPr>
            <w:tcW w:w="1489" w:type="dxa"/>
            <w:vAlign w:val="top"/>
          </w:tcPr>
          <w:p w14:paraId="1F8A445C" w14:textId="07126F5B" w:rsidR="00D61588" w:rsidRPr="00B44B64" w:rsidDel="0082559B" w:rsidRDefault="00D61588" w:rsidP="007C5F60">
            <w:pPr>
              <w:rPr>
                <w:moveFrom w:id="1288" w:author="dugalh" w:date="2018-07-30T18:27:00Z"/>
                <w:sz w:val="16"/>
                <w:szCs w:val="16"/>
              </w:rPr>
            </w:pPr>
            <w:moveFrom w:id="1289" w:author="dugalh" w:date="2018-07-30T18:27:00Z">
              <w:r w:rsidRPr="00B44B64" w:rsidDel="0082559B">
                <w:rPr>
                  <w:sz w:val="16"/>
                  <w:szCs w:val="16"/>
                </w:rPr>
                <w:t>25769</w:t>
              </w:r>
            </w:moveFrom>
          </w:p>
        </w:tc>
        <w:tc>
          <w:tcPr>
            <w:tcW w:w="1489" w:type="dxa"/>
            <w:tcBorders>
              <w:left w:val="single" w:sz="12" w:space="0" w:color="000000" w:themeColor="text1"/>
              <w:right w:val="single" w:sz="12" w:space="0" w:color="000000" w:themeColor="text1"/>
            </w:tcBorders>
            <w:vAlign w:val="top"/>
          </w:tcPr>
          <w:p w14:paraId="166D5025" w14:textId="6946A8B5" w:rsidR="00D61588" w:rsidRPr="00B44B64" w:rsidDel="0082559B" w:rsidRDefault="00D61588" w:rsidP="007C5F60">
            <w:pPr>
              <w:rPr>
                <w:moveFrom w:id="1290" w:author="dugalh" w:date="2018-07-30T18:27:00Z"/>
                <w:sz w:val="16"/>
                <w:szCs w:val="16"/>
              </w:rPr>
            </w:pPr>
            <w:moveFrom w:id="1291" w:author="dugalh" w:date="2018-07-30T18:27:00Z">
              <w:r w:rsidRPr="00B44B64" w:rsidDel="0082559B">
                <w:rPr>
                  <w:sz w:val="16"/>
                  <w:szCs w:val="16"/>
                </w:rPr>
                <w:t>27260</w:t>
              </w:r>
            </w:moveFrom>
          </w:p>
        </w:tc>
        <w:tc>
          <w:tcPr>
            <w:tcW w:w="1489" w:type="dxa"/>
            <w:tcBorders>
              <w:left w:val="single" w:sz="12" w:space="0" w:color="000000" w:themeColor="text1"/>
            </w:tcBorders>
            <w:vAlign w:val="top"/>
          </w:tcPr>
          <w:p w14:paraId="7AA8634B" w14:textId="56C31FDD" w:rsidR="00D61588" w:rsidRPr="00B44B64" w:rsidDel="0082559B" w:rsidRDefault="00D61588" w:rsidP="007C5F60">
            <w:pPr>
              <w:rPr>
                <w:moveFrom w:id="1292" w:author="dugalh" w:date="2018-07-30T18:27:00Z"/>
                <w:sz w:val="16"/>
                <w:szCs w:val="16"/>
              </w:rPr>
            </w:pPr>
            <w:moveFrom w:id="1293" w:author="dugalh" w:date="2018-07-30T18:27:00Z">
              <w:r w:rsidRPr="00B44B64" w:rsidDel="0082559B">
                <w:rPr>
                  <w:sz w:val="16"/>
                  <w:szCs w:val="16"/>
                </w:rPr>
                <w:t>94.53</w:t>
              </w:r>
            </w:moveFrom>
          </w:p>
        </w:tc>
      </w:tr>
      <w:tr w:rsidR="00D61588" w:rsidRPr="00B44B64" w:rsidDel="0082559B" w14:paraId="440D6C95" w14:textId="3E2A1BCF" w:rsidTr="006C32D3">
        <w:trPr>
          <w:trHeight w:val="284"/>
          <w:jc w:val="center"/>
        </w:trPr>
        <w:tc>
          <w:tcPr>
            <w:tcW w:w="1488" w:type="dxa"/>
            <w:tcBorders>
              <w:top w:val="single" w:sz="12" w:space="0" w:color="000000" w:themeColor="text1"/>
              <w:bottom w:val="single" w:sz="12" w:space="0" w:color="000000" w:themeColor="text1"/>
            </w:tcBorders>
          </w:tcPr>
          <w:p w14:paraId="096384CD" w14:textId="1CA5210C" w:rsidR="00D61588" w:rsidRPr="00B44B64" w:rsidDel="0082559B" w:rsidRDefault="00D61588" w:rsidP="007C5F60">
            <w:pPr>
              <w:spacing w:before="40" w:after="40" w:line="276" w:lineRule="auto"/>
              <w:rPr>
                <w:moveFrom w:id="1294" w:author="dugalh" w:date="2018-07-30T18:27:00Z"/>
                <w:rFonts w:cs="Arial"/>
                <w:b/>
                <w:sz w:val="16"/>
                <w:szCs w:val="16"/>
              </w:rPr>
            </w:pPr>
            <w:moveFrom w:id="1295" w:author="dugalh" w:date="2018-07-30T18:27:00Z">
              <w:r w:rsidRPr="00B44B64" w:rsidDel="0082559B">
                <w:rPr>
                  <w:rFonts w:cs="Arial"/>
                  <w:b/>
                  <w:sz w:val="16"/>
                  <w:szCs w:val="16"/>
                </w:rPr>
                <w:t>Total</w:t>
              </w:r>
            </w:moveFrom>
          </w:p>
        </w:tc>
        <w:tc>
          <w:tcPr>
            <w:tcW w:w="1489" w:type="dxa"/>
            <w:tcBorders>
              <w:top w:val="single" w:sz="12" w:space="0" w:color="000000" w:themeColor="text1"/>
              <w:bottom w:val="single" w:sz="12" w:space="0" w:color="000000" w:themeColor="text1"/>
            </w:tcBorders>
            <w:vAlign w:val="top"/>
          </w:tcPr>
          <w:p w14:paraId="49EA5515" w14:textId="05F1957E" w:rsidR="00D61588" w:rsidRPr="00B44B64" w:rsidDel="0082559B" w:rsidRDefault="00D61588" w:rsidP="007C5F60">
            <w:pPr>
              <w:rPr>
                <w:moveFrom w:id="1296" w:author="dugalh" w:date="2018-07-30T18:27:00Z"/>
                <w:sz w:val="16"/>
                <w:szCs w:val="16"/>
              </w:rPr>
            </w:pPr>
            <w:moveFrom w:id="1297" w:author="dugalh" w:date="2018-07-30T18:27:00Z">
              <w:r w:rsidRPr="00B44B64" w:rsidDel="0082559B">
                <w:rPr>
                  <w:sz w:val="16"/>
                  <w:szCs w:val="16"/>
                </w:rPr>
                <w:t>31594</w:t>
              </w:r>
            </w:moveFrom>
          </w:p>
        </w:tc>
        <w:tc>
          <w:tcPr>
            <w:tcW w:w="1489" w:type="dxa"/>
            <w:tcBorders>
              <w:top w:val="single" w:sz="12" w:space="0" w:color="000000" w:themeColor="text1"/>
              <w:bottom w:val="single" w:sz="12" w:space="0" w:color="000000" w:themeColor="text1"/>
            </w:tcBorders>
            <w:vAlign w:val="top"/>
          </w:tcPr>
          <w:p w14:paraId="3DCEF1B4" w14:textId="2000A4DE" w:rsidR="00D61588" w:rsidRPr="00B44B64" w:rsidDel="0082559B" w:rsidRDefault="00D61588" w:rsidP="007C5F60">
            <w:pPr>
              <w:rPr>
                <w:moveFrom w:id="1298" w:author="dugalh" w:date="2018-07-30T18:27:00Z"/>
                <w:sz w:val="16"/>
                <w:szCs w:val="16"/>
              </w:rPr>
            </w:pPr>
            <w:moveFrom w:id="1299" w:author="dugalh" w:date="2018-07-30T18:27:00Z">
              <w:r w:rsidRPr="00B44B64" w:rsidDel="0082559B">
                <w:rPr>
                  <w:sz w:val="16"/>
                  <w:szCs w:val="16"/>
                </w:rPr>
                <w:t>26283</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53C1A4ED" w:rsidR="00D61588" w:rsidRPr="00B44B64" w:rsidDel="0082559B" w:rsidRDefault="00D61588" w:rsidP="007C5F60">
            <w:pPr>
              <w:rPr>
                <w:moveFrom w:id="1300" w:author="dugalh" w:date="2018-07-30T18:27:00Z"/>
                <w:sz w:val="16"/>
                <w:szCs w:val="16"/>
              </w:rPr>
            </w:pPr>
            <w:moveFrom w:id="1301" w:author="dugalh" w:date="2018-07-30T18:27:00Z">
              <w:r w:rsidRPr="00B44B64" w:rsidDel="0082559B">
                <w:rPr>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46E0EE7D" w:rsidR="00D61588" w:rsidRPr="00B44B64" w:rsidDel="0082559B" w:rsidRDefault="00D61588" w:rsidP="007C5F60">
            <w:pPr>
              <w:rPr>
                <w:moveFrom w:id="1302" w:author="dugalh" w:date="2018-07-30T18:27:00Z"/>
                <w:sz w:val="16"/>
                <w:szCs w:val="16"/>
              </w:rPr>
            </w:pPr>
          </w:p>
        </w:tc>
      </w:tr>
      <w:tr w:rsidR="00D61588" w:rsidRPr="00B44B64" w:rsidDel="0082559B" w14:paraId="30D76A6E" w14:textId="4238BECF" w:rsidTr="006C32D3">
        <w:trPr>
          <w:trHeight w:val="299"/>
          <w:jc w:val="center"/>
        </w:trPr>
        <w:tc>
          <w:tcPr>
            <w:tcW w:w="1488" w:type="dxa"/>
            <w:tcBorders>
              <w:top w:val="single" w:sz="12" w:space="0" w:color="000000" w:themeColor="text1"/>
            </w:tcBorders>
          </w:tcPr>
          <w:p w14:paraId="520B57AF" w14:textId="046AB0D1" w:rsidR="00D61588" w:rsidRPr="00B44B64" w:rsidDel="0082559B" w:rsidRDefault="00D61588" w:rsidP="007C5F60">
            <w:pPr>
              <w:spacing w:before="40" w:after="40" w:line="276" w:lineRule="auto"/>
              <w:rPr>
                <w:moveFrom w:id="1303" w:author="dugalh" w:date="2018-07-30T18:27:00Z"/>
                <w:rFonts w:cs="Arial"/>
                <w:b/>
                <w:sz w:val="16"/>
                <w:szCs w:val="16"/>
              </w:rPr>
            </w:pPr>
            <w:moveFrom w:id="1304" w:author="dugalh" w:date="2018-07-30T18:27:00Z">
              <w:r w:rsidRPr="00B44B64" w:rsidDel="0082559B">
                <w:rPr>
                  <w:rFonts w:cs="Arial"/>
                  <w:b/>
                  <w:sz w:val="16"/>
                  <w:szCs w:val="16"/>
                </w:rPr>
                <w:t>CA (%)</w:t>
              </w:r>
              <w:r w:rsidRPr="00B44B64" w:rsidDel="0082559B">
                <w:rPr>
                  <w:rFonts w:cs="Arial"/>
                  <w:b/>
                  <w:sz w:val="16"/>
                  <w:szCs w:val="16"/>
                  <w:vertAlign w:val="superscript"/>
                </w:rPr>
                <w:t>a</w:t>
              </w:r>
            </w:moveFrom>
          </w:p>
        </w:tc>
        <w:tc>
          <w:tcPr>
            <w:tcW w:w="1489" w:type="dxa"/>
            <w:tcBorders>
              <w:top w:val="single" w:sz="12" w:space="0" w:color="000000" w:themeColor="text1"/>
            </w:tcBorders>
            <w:vAlign w:val="top"/>
          </w:tcPr>
          <w:p w14:paraId="182FC053" w14:textId="0C0DEA3E" w:rsidR="00D61588" w:rsidRPr="00B44B64" w:rsidDel="0082559B" w:rsidRDefault="00D61588" w:rsidP="007C5F60">
            <w:pPr>
              <w:rPr>
                <w:moveFrom w:id="1305" w:author="dugalh" w:date="2018-07-30T18:27:00Z"/>
                <w:sz w:val="16"/>
                <w:szCs w:val="16"/>
              </w:rPr>
            </w:pPr>
            <w:moveFrom w:id="1306" w:author="dugalh" w:date="2018-07-30T18:27:00Z">
              <w:r w:rsidRPr="00B44B64" w:rsidDel="0082559B">
                <w:rPr>
                  <w:sz w:val="16"/>
                  <w:szCs w:val="16"/>
                </w:rPr>
                <w:t>95.28</w:t>
              </w:r>
            </w:moveFrom>
          </w:p>
        </w:tc>
        <w:tc>
          <w:tcPr>
            <w:tcW w:w="1489" w:type="dxa"/>
            <w:tcBorders>
              <w:top w:val="single" w:sz="12" w:space="0" w:color="000000" w:themeColor="text1"/>
            </w:tcBorders>
            <w:vAlign w:val="top"/>
          </w:tcPr>
          <w:p w14:paraId="7AF1EB44" w14:textId="0CDFF55D" w:rsidR="00D61588" w:rsidRPr="00B44B64" w:rsidDel="0082559B" w:rsidRDefault="00D61588" w:rsidP="007C5F60">
            <w:pPr>
              <w:rPr>
                <w:moveFrom w:id="1307" w:author="dugalh" w:date="2018-07-30T18:27:00Z"/>
                <w:sz w:val="16"/>
                <w:szCs w:val="16"/>
              </w:rPr>
            </w:pPr>
            <w:moveFrom w:id="1308" w:author="dugalh" w:date="2018-07-30T18:27:00Z">
              <w:r w:rsidRPr="00B44B64" w:rsidDel="0082559B">
                <w:rPr>
                  <w:sz w:val="16"/>
                  <w:szCs w:val="16"/>
                </w:rPr>
                <w:t>98.04</w:t>
              </w:r>
            </w:moveFrom>
          </w:p>
        </w:tc>
        <w:tc>
          <w:tcPr>
            <w:tcW w:w="1489" w:type="dxa"/>
            <w:tcBorders>
              <w:top w:val="single" w:sz="12" w:space="0" w:color="000000" w:themeColor="text1"/>
            </w:tcBorders>
            <w:vAlign w:val="top"/>
          </w:tcPr>
          <w:p w14:paraId="2DDB9BF8" w14:textId="06D4A40A" w:rsidR="00D61588" w:rsidRPr="00B44B64" w:rsidDel="0082559B" w:rsidRDefault="00D61588" w:rsidP="007C5F60">
            <w:pPr>
              <w:rPr>
                <w:moveFrom w:id="1309" w:author="dugalh" w:date="2018-07-30T18:27:00Z"/>
                <w:sz w:val="16"/>
                <w:szCs w:val="16"/>
              </w:rPr>
            </w:pPr>
          </w:p>
        </w:tc>
        <w:tc>
          <w:tcPr>
            <w:tcW w:w="1489" w:type="dxa"/>
            <w:tcBorders>
              <w:top w:val="single" w:sz="12" w:space="0" w:color="000000" w:themeColor="text1"/>
            </w:tcBorders>
            <w:vAlign w:val="top"/>
          </w:tcPr>
          <w:p w14:paraId="5CFB5421" w14:textId="26A5D067" w:rsidR="00D61588" w:rsidRPr="00B44B64" w:rsidDel="0082559B" w:rsidRDefault="00D61588" w:rsidP="007C5F60">
            <w:pPr>
              <w:rPr>
                <w:moveFrom w:id="1310" w:author="dugalh" w:date="2018-07-30T18:27:00Z"/>
                <w:sz w:val="16"/>
                <w:szCs w:val="16"/>
              </w:rPr>
            </w:pPr>
          </w:p>
        </w:tc>
      </w:tr>
      <w:tr w:rsidR="00D61588" w:rsidRPr="00B44B64" w:rsidDel="0082559B" w14:paraId="78A08AC7" w14:textId="1392E92C" w:rsidTr="006C32D3">
        <w:trPr>
          <w:trHeight w:val="284"/>
          <w:jc w:val="center"/>
        </w:trPr>
        <w:tc>
          <w:tcPr>
            <w:tcW w:w="1488" w:type="dxa"/>
          </w:tcPr>
          <w:p w14:paraId="531ABBC7" w14:textId="15FCD84E" w:rsidR="00D61588" w:rsidRPr="00B44B64" w:rsidDel="0082559B" w:rsidRDefault="00D61588" w:rsidP="007C5F60">
            <w:pPr>
              <w:spacing w:before="40" w:after="40" w:line="276" w:lineRule="auto"/>
              <w:rPr>
                <w:moveFrom w:id="1311" w:author="dugalh" w:date="2018-07-30T18:27:00Z"/>
                <w:rFonts w:cs="Arial"/>
                <w:b/>
                <w:sz w:val="16"/>
                <w:szCs w:val="16"/>
              </w:rPr>
            </w:pPr>
            <w:moveFrom w:id="1312" w:author="dugalh" w:date="2018-07-30T18:27:00Z">
              <w:r w:rsidRPr="00B44B64" w:rsidDel="0082559B">
                <w:rPr>
                  <w:rFonts w:cs="Arial"/>
                  <w:b/>
                  <w:sz w:val="16"/>
                  <w:szCs w:val="16"/>
                </w:rPr>
                <w:t>Kappa</w:t>
              </w:r>
            </w:moveFrom>
          </w:p>
        </w:tc>
        <w:tc>
          <w:tcPr>
            <w:tcW w:w="1489" w:type="dxa"/>
            <w:vAlign w:val="top"/>
          </w:tcPr>
          <w:p w14:paraId="43A29583" w14:textId="2002D84B" w:rsidR="00D61588" w:rsidRPr="00B44B64" w:rsidDel="0082559B" w:rsidRDefault="00D61588" w:rsidP="007C5F60">
            <w:pPr>
              <w:rPr>
                <w:moveFrom w:id="1313" w:author="dugalh" w:date="2018-07-30T18:27:00Z"/>
                <w:sz w:val="16"/>
                <w:szCs w:val="16"/>
              </w:rPr>
            </w:pPr>
            <w:moveFrom w:id="1314" w:author="dugalh" w:date="2018-07-30T18:27:00Z">
              <w:r w:rsidRPr="00B44B64" w:rsidDel="0082559B">
                <w:rPr>
                  <w:sz w:val="16"/>
                  <w:szCs w:val="16"/>
                </w:rPr>
                <w:t>0.93</w:t>
              </w:r>
            </w:moveFrom>
          </w:p>
        </w:tc>
        <w:tc>
          <w:tcPr>
            <w:tcW w:w="1489" w:type="dxa"/>
            <w:vAlign w:val="top"/>
          </w:tcPr>
          <w:p w14:paraId="4F4EA2B9" w14:textId="28307250" w:rsidR="00D61588" w:rsidRPr="00B44B64" w:rsidDel="0082559B" w:rsidRDefault="00D61588" w:rsidP="007C5F60">
            <w:pPr>
              <w:rPr>
                <w:moveFrom w:id="1315" w:author="dugalh" w:date="2018-07-30T18:27:00Z"/>
                <w:sz w:val="16"/>
                <w:szCs w:val="16"/>
              </w:rPr>
            </w:pPr>
          </w:p>
        </w:tc>
        <w:tc>
          <w:tcPr>
            <w:tcW w:w="1489" w:type="dxa"/>
            <w:vAlign w:val="top"/>
          </w:tcPr>
          <w:p w14:paraId="16C56EC6" w14:textId="659E4253" w:rsidR="00D61588" w:rsidRPr="00B44B64" w:rsidDel="0082559B" w:rsidRDefault="00D61588" w:rsidP="007C5F60">
            <w:pPr>
              <w:rPr>
                <w:moveFrom w:id="1316" w:author="dugalh" w:date="2018-07-30T18:27:00Z"/>
                <w:sz w:val="16"/>
                <w:szCs w:val="16"/>
              </w:rPr>
            </w:pPr>
          </w:p>
        </w:tc>
        <w:tc>
          <w:tcPr>
            <w:tcW w:w="1489" w:type="dxa"/>
            <w:vAlign w:val="top"/>
          </w:tcPr>
          <w:p w14:paraId="2F37540F" w14:textId="03634D23" w:rsidR="00D61588" w:rsidRPr="00B44B64" w:rsidDel="0082559B" w:rsidRDefault="00D61588" w:rsidP="007C5F60">
            <w:pPr>
              <w:rPr>
                <w:moveFrom w:id="1317" w:author="dugalh" w:date="2018-07-30T18:27:00Z"/>
                <w:sz w:val="16"/>
                <w:szCs w:val="16"/>
              </w:rPr>
            </w:pPr>
          </w:p>
        </w:tc>
      </w:tr>
      <w:tr w:rsidR="00D61588" w:rsidRPr="00B44B64" w:rsidDel="0082559B" w14:paraId="685BF5B1" w14:textId="23CEF5C1" w:rsidTr="006C32D3">
        <w:trPr>
          <w:trHeight w:val="284"/>
          <w:jc w:val="center"/>
        </w:trPr>
        <w:tc>
          <w:tcPr>
            <w:tcW w:w="1488" w:type="dxa"/>
          </w:tcPr>
          <w:p w14:paraId="41F8F180" w14:textId="0607EBF8" w:rsidR="00D61588" w:rsidRPr="00B44B64" w:rsidDel="0082559B" w:rsidRDefault="00D61588" w:rsidP="007C5F60">
            <w:pPr>
              <w:spacing w:before="40" w:after="40" w:line="276" w:lineRule="auto"/>
              <w:rPr>
                <w:moveFrom w:id="1318" w:author="dugalh" w:date="2018-07-30T18:27:00Z"/>
                <w:rFonts w:cs="Arial"/>
                <w:b/>
                <w:sz w:val="16"/>
                <w:szCs w:val="16"/>
              </w:rPr>
            </w:pPr>
            <w:moveFrom w:id="1319" w:author="dugalh" w:date="2018-07-30T18:27:00Z">
              <w:r w:rsidRPr="00B44B64" w:rsidDel="0082559B">
                <w:rPr>
                  <w:rFonts w:cs="Arial"/>
                  <w:b/>
                  <w:sz w:val="16"/>
                  <w:szCs w:val="16"/>
                </w:rPr>
                <w:t>Overall Error (%)</w:t>
              </w:r>
            </w:moveFrom>
          </w:p>
        </w:tc>
        <w:tc>
          <w:tcPr>
            <w:tcW w:w="1489" w:type="dxa"/>
            <w:vAlign w:val="top"/>
          </w:tcPr>
          <w:p w14:paraId="0655830F" w14:textId="78F4384C" w:rsidR="00D61588" w:rsidRPr="00B44B64" w:rsidDel="0082559B" w:rsidRDefault="00D61588" w:rsidP="007C5F60">
            <w:pPr>
              <w:rPr>
                <w:moveFrom w:id="1320" w:author="dugalh" w:date="2018-07-30T18:27:00Z"/>
                <w:sz w:val="16"/>
                <w:szCs w:val="16"/>
              </w:rPr>
            </w:pPr>
            <w:moveFrom w:id="1321" w:author="dugalh" w:date="2018-07-30T18:27:00Z">
              <w:r w:rsidRPr="00B44B64" w:rsidDel="0082559B">
                <w:rPr>
                  <w:sz w:val="16"/>
                  <w:szCs w:val="16"/>
                </w:rPr>
                <w:t>3.57</w:t>
              </w:r>
            </w:moveFrom>
          </w:p>
        </w:tc>
        <w:tc>
          <w:tcPr>
            <w:tcW w:w="1489" w:type="dxa"/>
            <w:vAlign w:val="top"/>
          </w:tcPr>
          <w:p w14:paraId="19919BD6" w14:textId="4C20A615" w:rsidR="00D61588" w:rsidRPr="00B44B64" w:rsidDel="0082559B" w:rsidRDefault="00D61588" w:rsidP="007C5F60">
            <w:pPr>
              <w:rPr>
                <w:moveFrom w:id="1322" w:author="dugalh" w:date="2018-07-30T18:27:00Z"/>
                <w:sz w:val="16"/>
                <w:szCs w:val="16"/>
              </w:rPr>
            </w:pPr>
          </w:p>
        </w:tc>
        <w:tc>
          <w:tcPr>
            <w:tcW w:w="1489" w:type="dxa"/>
            <w:vAlign w:val="top"/>
          </w:tcPr>
          <w:p w14:paraId="02141BDD" w14:textId="1B9051D1" w:rsidR="00D61588" w:rsidRPr="00B44B64" w:rsidDel="0082559B" w:rsidRDefault="00D61588" w:rsidP="007C5F60">
            <w:pPr>
              <w:rPr>
                <w:moveFrom w:id="1323" w:author="dugalh" w:date="2018-07-30T18:27:00Z"/>
                <w:sz w:val="16"/>
                <w:szCs w:val="16"/>
              </w:rPr>
            </w:pPr>
          </w:p>
        </w:tc>
        <w:tc>
          <w:tcPr>
            <w:tcW w:w="1489" w:type="dxa"/>
            <w:vAlign w:val="top"/>
          </w:tcPr>
          <w:p w14:paraId="587DACD3" w14:textId="0A9F7EC5" w:rsidR="00D61588" w:rsidRPr="00B44B64" w:rsidDel="0082559B" w:rsidRDefault="00D61588" w:rsidP="007C5F60">
            <w:pPr>
              <w:rPr>
                <w:moveFrom w:id="1324" w:author="dugalh" w:date="2018-07-30T18:27:00Z"/>
                <w:sz w:val="16"/>
                <w:szCs w:val="16"/>
              </w:rPr>
            </w:pPr>
          </w:p>
        </w:tc>
      </w:tr>
    </w:tbl>
    <w:p w14:paraId="2AED6C61" w14:textId="5BBFA111" w:rsidR="00D61588" w:rsidRPr="00B44B64" w:rsidDel="0082559B" w:rsidRDefault="00D61588" w:rsidP="006C32D3">
      <w:pPr>
        <w:spacing w:line="360" w:lineRule="auto"/>
        <w:ind w:firstLine="720"/>
        <w:jc w:val="center"/>
        <w:rPr>
          <w:moveFrom w:id="1325" w:author="dugalh" w:date="2018-07-30T18:27:00Z"/>
          <w:rFonts w:ascii="Arial" w:hAnsi="Arial" w:cs="Arial"/>
          <w:sz w:val="16"/>
          <w:szCs w:val="16"/>
        </w:rPr>
      </w:pPr>
      <w:moveFrom w:id="1326" w:author="dugalh" w:date="2018-07-30T18:27:00Z">
        <w:r w:rsidRPr="00B44B64" w:rsidDel="0082559B">
          <w:rPr>
            <w:rFonts w:ascii="Arial" w:hAnsi="Arial" w:cs="Arial"/>
            <w:sz w:val="16"/>
            <w:szCs w:val="16"/>
            <w:vertAlign w:val="superscript"/>
          </w:rPr>
          <w:t>a</w:t>
        </w:r>
        <w:r w:rsidRPr="00B44B64" w:rsidDel="0082559B">
          <w:rPr>
            <w:rFonts w:ascii="Arial" w:hAnsi="Arial" w:cs="Arial"/>
            <w:sz w:val="16"/>
            <w:szCs w:val="16"/>
          </w:rPr>
          <w:t xml:space="preserve"> CA = Consumer’s accuracy, PA = Producer’s accuracy</w:t>
        </w:r>
      </w:moveFrom>
    </w:p>
    <w:moveFromRangeEnd w:id="1263"/>
    <w:p w14:paraId="405D4335" w14:textId="77777777" w:rsidR="0082559B" w:rsidRPr="00B44B64" w:rsidRDefault="0082559B" w:rsidP="0082559B">
      <w:pPr>
        <w:pStyle w:val="1Tablecaption"/>
        <w:rPr>
          <w:moveTo w:id="1327" w:author="dugalh" w:date="2018-07-30T18:27:00Z"/>
        </w:rPr>
      </w:pPr>
      <w:moveToRangeStart w:id="1328" w:author="dugalh" w:date="2018-07-30T18:27:00Z" w:name="move520738557"/>
      <w:moveTo w:id="1329" w:author="dugalh" w:date="2018-07-30T18:27:00Z">
        <w:r w:rsidRPr="006C32D3">
          <w:rPr>
            <w:b/>
          </w:rPr>
          <w:lastRenderedPageBreak/>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9</w:t>
        </w:r>
        <w:r w:rsidRPr="006C32D3">
          <w:rPr>
            <w:b/>
          </w:rPr>
          <w:fldChar w:fldCharType="end"/>
        </w:r>
        <w:r w:rsidRPr="00B44B64">
          <w:t xml:space="preserve">   Decision tree two-class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moveTo w:id="1330" w:author="dugalh" w:date="2018-07-30T18:27:00Z"/>
                <w:rFonts w:cs="Arial"/>
                <w:sz w:val="16"/>
                <w:szCs w:val="16"/>
              </w:rPr>
            </w:pPr>
          </w:p>
        </w:tc>
        <w:tc>
          <w:tcPr>
            <w:tcW w:w="1489" w:type="dxa"/>
          </w:tcPr>
          <w:p w14:paraId="69623986" w14:textId="77777777" w:rsidR="0082559B" w:rsidRPr="00B44B64" w:rsidRDefault="0082559B" w:rsidP="008F3AD0">
            <w:pPr>
              <w:spacing w:before="40" w:after="40" w:line="276" w:lineRule="auto"/>
              <w:rPr>
                <w:moveTo w:id="1331" w:author="dugalh" w:date="2018-07-30T18:27:00Z"/>
                <w:rFonts w:cs="Arial"/>
                <w:sz w:val="16"/>
                <w:szCs w:val="16"/>
              </w:rPr>
            </w:pPr>
            <w:moveTo w:id="1332" w:author="dugalh" w:date="2018-07-30T18:27:00Z">
              <w:r w:rsidRPr="00B44B64">
                <w:rPr>
                  <w:rFonts w:cs="Arial"/>
                  <w:sz w:val="16"/>
                  <w:szCs w:val="16"/>
                </w:rPr>
                <w:t>Background</w:t>
              </w:r>
            </w:moveTo>
          </w:p>
        </w:tc>
        <w:tc>
          <w:tcPr>
            <w:tcW w:w="1489" w:type="dxa"/>
          </w:tcPr>
          <w:p w14:paraId="7845C888" w14:textId="77777777" w:rsidR="0082559B" w:rsidRPr="00B44B64" w:rsidRDefault="0082559B" w:rsidP="008F3AD0">
            <w:pPr>
              <w:spacing w:before="40" w:after="40" w:line="276" w:lineRule="auto"/>
              <w:rPr>
                <w:moveTo w:id="1333" w:author="dugalh" w:date="2018-07-30T18:27:00Z"/>
                <w:rFonts w:cs="Arial"/>
                <w:sz w:val="16"/>
                <w:szCs w:val="16"/>
              </w:rPr>
            </w:pPr>
            <w:proofErr w:type="spellStart"/>
            <w:moveTo w:id="1334" w:author="dugalh" w:date="2018-07-30T18:27:00Z">
              <w:r w:rsidRPr="00B44B64">
                <w:rPr>
                  <w:rFonts w:cs="Arial"/>
                  <w:sz w:val="16"/>
                  <w:szCs w:val="16"/>
                </w:rPr>
                <w:t>Spekboom</w:t>
              </w:r>
              <w:proofErr w:type="spellEnd"/>
            </w:moveTo>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moveTo w:id="1335" w:author="dugalh" w:date="2018-07-30T18:27:00Z"/>
                <w:rFonts w:cs="Arial"/>
                <w:sz w:val="16"/>
                <w:szCs w:val="16"/>
              </w:rPr>
            </w:pPr>
            <w:moveTo w:id="1336" w:author="dugalh" w:date="2018-07-30T18:27:00Z">
              <w:r w:rsidRPr="00B44B64">
                <w:rPr>
                  <w:rFonts w:cs="Arial"/>
                  <w:sz w:val="16"/>
                  <w:szCs w:val="16"/>
                </w:rPr>
                <w:t>Total</w:t>
              </w:r>
            </w:moveTo>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moveTo w:id="1337" w:author="dugalh" w:date="2018-07-30T18:27:00Z"/>
                <w:rFonts w:cs="Arial"/>
                <w:sz w:val="16"/>
                <w:szCs w:val="16"/>
              </w:rPr>
            </w:pPr>
            <w:moveTo w:id="1338" w:author="dugalh" w:date="2018-07-30T18:27:00Z">
              <w:r w:rsidRPr="00B44B64">
                <w:rPr>
                  <w:rFonts w:cs="Arial"/>
                  <w:sz w:val="16"/>
                  <w:szCs w:val="16"/>
                </w:rPr>
                <w:t>PA (%)</w:t>
              </w:r>
              <w:r w:rsidRPr="00B44B64">
                <w:rPr>
                  <w:rFonts w:cs="Arial"/>
                  <w:b w:val="0"/>
                  <w:sz w:val="16"/>
                  <w:szCs w:val="16"/>
                  <w:vertAlign w:val="superscript"/>
                </w:rPr>
                <w:t>a</w:t>
              </w:r>
            </w:moveTo>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moveTo w:id="1339" w:author="dugalh" w:date="2018-07-30T18:27:00Z"/>
                <w:rFonts w:cs="Arial"/>
                <w:b/>
                <w:sz w:val="16"/>
                <w:szCs w:val="16"/>
              </w:rPr>
            </w:pPr>
            <w:moveTo w:id="1340" w:author="dugalh" w:date="2018-07-30T18:27:00Z">
              <w:r w:rsidRPr="00B44B64">
                <w:rPr>
                  <w:rFonts w:cs="Arial"/>
                  <w:b/>
                  <w:sz w:val="16"/>
                  <w:szCs w:val="16"/>
                </w:rPr>
                <w:t>Background</w:t>
              </w:r>
            </w:moveTo>
          </w:p>
        </w:tc>
        <w:tc>
          <w:tcPr>
            <w:tcW w:w="1489" w:type="dxa"/>
            <w:vAlign w:val="top"/>
          </w:tcPr>
          <w:p w14:paraId="78A51EFD" w14:textId="757F5F0A" w:rsidR="0082559B" w:rsidRPr="0082559B" w:rsidRDefault="0082559B" w:rsidP="0082559B">
            <w:pPr>
              <w:rPr>
                <w:moveTo w:id="1341" w:author="dugalh" w:date="2018-07-30T18:27:00Z"/>
                <w:sz w:val="16"/>
                <w:szCs w:val="16"/>
              </w:rPr>
            </w:pPr>
            <w:ins w:id="1342" w:author="dugalh" w:date="2018-07-30T18:30:00Z">
              <w:r w:rsidRPr="0082559B">
                <w:rPr>
                  <w:sz w:val="16"/>
                  <w:szCs w:val="16"/>
                </w:rPr>
                <w:t>30104</w:t>
              </w:r>
            </w:ins>
          </w:p>
        </w:tc>
        <w:tc>
          <w:tcPr>
            <w:tcW w:w="1489" w:type="dxa"/>
            <w:vAlign w:val="top"/>
          </w:tcPr>
          <w:p w14:paraId="71A2BC67" w14:textId="326DFD11" w:rsidR="0082559B" w:rsidRPr="0082559B" w:rsidRDefault="0082559B" w:rsidP="0082559B">
            <w:pPr>
              <w:rPr>
                <w:moveTo w:id="1343" w:author="dugalh" w:date="2018-07-30T18:27:00Z"/>
                <w:sz w:val="16"/>
                <w:szCs w:val="16"/>
              </w:rPr>
            </w:pPr>
            <w:ins w:id="1344" w:author="dugalh" w:date="2018-07-30T18:30:00Z">
              <w:r w:rsidRPr="0082559B">
                <w:rPr>
                  <w:sz w:val="16"/>
                  <w:szCs w:val="16"/>
                </w:rPr>
                <w:t>513</w:t>
              </w:r>
            </w:ins>
          </w:p>
        </w:tc>
        <w:tc>
          <w:tcPr>
            <w:tcW w:w="1489" w:type="dxa"/>
            <w:tcBorders>
              <w:left w:val="single" w:sz="12" w:space="0" w:color="000000" w:themeColor="text1"/>
              <w:right w:val="single" w:sz="12" w:space="0" w:color="000000" w:themeColor="text1"/>
            </w:tcBorders>
            <w:vAlign w:val="top"/>
          </w:tcPr>
          <w:p w14:paraId="0B22BC39" w14:textId="40924786" w:rsidR="0082559B" w:rsidRPr="0082559B" w:rsidRDefault="0082559B" w:rsidP="0082559B">
            <w:pPr>
              <w:rPr>
                <w:moveTo w:id="1345" w:author="dugalh" w:date="2018-07-30T18:27:00Z"/>
                <w:sz w:val="16"/>
                <w:szCs w:val="16"/>
              </w:rPr>
            </w:pPr>
            <w:ins w:id="1346" w:author="dugalh" w:date="2018-07-30T18:30:00Z">
              <w:r w:rsidRPr="0082559B">
                <w:rPr>
                  <w:sz w:val="16"/>
                  <w:szCs w:val="16"/>
                </w:rPr>
                <w:t>30617</w:t>
              </w:r>
            </w:ins>
          </w:p>
        </w:tc>
        <w:tc>
          <w:tcPr>
            <w:tcW w:w="1489" w:type="dxa"/>
            <w:tcBorders>
              <w:left w:val="single" w:sz="12" w:space="0" w:color="000000" w:themeColor="text1"/>
            </w:tcBorders>
            <w:vAlign w:val="top"/>
          </w:tcPr>
          <w:p w14:paraId="4E9B9379" w14:textId="34BB39CA" w:rsidR="0082559B" w:rsidRPr="0082559B" w:rsidRDefault="0082559B" w:rsidP="0082559B">
            <w:pPr>
              <w:rPr>
                <w:moveTo w:id="1347" w:author="dugalh" w:date="2018-07-30T18:27:00Z"/>
                <w:sz w:val="16"/>
                <w:szCs w:val="16"/>
              </w:rPr>
            </w:pPr>
            <w:ins w:id="1348" w:author="dugalh" w:date="2018-07-30T18:32:00Z">
              <w:r w:rsidRPr="0082559B">
                <w:rPr>
                  <w:sz w:val="16"/>
                  <w:szCs w:val="16"/>
                </w:rPr>
                <w:t>98.32 ± 0.32</w:t>
              </w:r>
            </w:ins>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moveTo w:id="1349" w:author="dugalh" w:date="2018-07-30T18:27:00Z"/>
                <w:rFonts w:cs="Arial"/>
                <w:b/>
                <w:sz w:val="16"/>
                <w:szCs w:val="16"/>
              </w:rPr>
            </w:pPr>
            <w:proofErr w:type="spellStart"/>
            <w:moveTo w:id="1350" w:author="dugalh" w:date="2018-07-30T18:27:00Z">
              <w:r w:rsidRPr="00B44B64">
                <w:rPr>
                  <w:rFonts w:cs="Arial"/>
                  <w:b/>
                  <w:sz w:val="16"/>
                  <w:szCs w:val="16"/>
                </w:rPr>
                <w:t>Spekboom</w:t>
              </w:r>
              <w:proofErr w:type="spellEnd"/>
            </w:moveTo>
          </w:p>
        </w:tc>
        <w:tc>
          <w:tcPr>
            <w:tcW w:w="1489" w:type="dxa"/>
            <w:vAlign w:val="top"/>
          </w:tcPr>
          <w:p w14:paraId="14DF7FAA" w14:textId="46CEAB0F" w:rsidR="0082559B" w:rsidRPr="0082559B" w:rsidRDefault="0082559B" w:rsidP="0082559B">
            <w:pPr>
              <w:rPr>
                <w:moveTo w:id="1351" w:author="dugalh" w:date="2018-07-30T18:27:00Z"/>
                <w:sz w:val="16"/>
                <w:szCs w:val="16"/>
              </w:rPr>
            </w:pPr>
            <w:ins w:id="1352" w:author="dugalh" w:date="2018-07-30T18:30:00Z">
              <w:r w:rsidRPr="0082559B">
                <w:rPr>
                  <w:sz w:val="16"/>
                  <w:szCs w:val="16"/>
                </w:rPr>
                <w:t>1498</w:t>
              </w:r>
            </w:ins>
          </w:p>
        </w:tc>
        <w:tc>
          <w:tcPr>
            <w:tcW w:w="1489" w:type="dxa"/>
            <w:vAlign w:val="top"/>
          </w:tcPr>
          <w:p w14:paraId="5D3159D3" w14:textId="01852DF4" w:rsidR="0082559B" w:rsidRPr="0082559B" w:rsidRDefault="0082559B" w:rsidP="0082559B">
            <w:pPr>
              <w:rPr>
                <w:moveTo w:id="1353" w:author="dugalh" w:date="2018-07-30T18:27:00Z"/>
                <w:sz w:val="16"/>
                <w:szCs w:val="16"/>
              </w:rPr>
            </w:pPr>
            <w:ins w:id="1354" w:author="dugalh" w:date="2018-07-30T18:30:00Z">
              <w:r w:rsidRPr="0082559B">
                <w:rPr>
                  <w:sz w:val="16"/>
                  <w:szCs w:val="16"/>
                </w:rPr>
                <w:t>25762</w:t>
              </w:r>
            </w:ins>
          </w:p>
        </w:tc>
        <w:tc>
          <w:tcPr>
            <w:tcW w:w="1489" w:type="dxa"/>
            <w:tcBorders>
              <w:left w:val="single" w:sz="12" w:space="0" w:color="000000" w:themeColor="text1"/>
              <w:right w:val="single" w:sz="12" w:space="0" w:color="000000" w:themeColor="text1"/>
            </w:tcBorders>
            <w:vAlign w:val="top"/>
          </w:tcPr>
          <w:p w14:paraId="494FCEEA" w14:textId="6D409266" w:rsidR="0082559B" w:rsidRPr="0082559B" w:rsidRDefault="0082559B" w:rsidP="0082559B">
            <w:pPr>
              <w:rPr>
                <w:moveTo w:id="1355" w:author="dugalh" w:date="2018-07-30T18:27:00Z"/>
                <w:sz w:val="16"/>
                <w:szCs w:val="16"/>
              </w:rPr>
            </w:pPr>
            <w:ins w:id="1356" w:author="dugalh" w:date="2018-07-30T18:30:00Z">
              <w:r w:rsidRPr="0082559B">
                <w:rPr>
                  <w:sz w:val="16"/>
                  <w:szCs w:val="16"/>
                </w:rPr>
                <w:t>27260</w:t>
              </w:r>
            </w:ins>
          </w:p>
        </w:tc>
        <w:tc>
          <w:tcPr>
            <w:tcW w:w="1489" w:type="dxa"/>
            <w:tcBorders>
              <w:left w:val="single" w:sz="12" w:space="0" w:color="000000" w:themeColor="text1"/>
            </w:tcBorders>
            <w:vAlign w:val="top"/>
          </w:tcPr>
          <w:p w14:paraId="15C1C9FE" w14:textId="6EDED93F" w:rsidR="0082559B" w:rsidRPr="0082559B" w:rsidRDefault="0082559B" w:rsidP="0082559B">
            <w:pPr>
              <w:rPr>
                <w:moveTo w:id="1357" w:author="dugalh" w:date="2018-07-30T18:27:00Z"/>
                <w:sz w:val="16"/>
                <w:szCs w:val="16"/>
              </w:rPr>
            </w:pPr>
            <w:ins w:id="1358" w:author="dugalh" w:date="2018-07-30T18:32:00Z">
              <w:r w:rsidRPr="0082559B">
                <w:rPr>
                  <w:sz w:val="16"/>
                  <w:szCs w:val="16"/>
                </w:rPr>
                <w:t>94.50 ± 0.53</w:t>
              </w:r>
            </w:ins>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moveTo w:id="1359" w:author="dugalh" w:date="2018-07-30T18:27:00Z"/>
                <w:rFonts w:cs="Arial"/>
                <w:b/>
                <w:sz w:val="16"/>
                <w:szCs w:val="16"/>
              </w:rPr>
            </w:pPr>
            <w:moveTo w:id="1360" w:author="dugalh" w:date="2018-07-30T18:27: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52D8C093" w14:textId="613D4C10" w:rsidR="0082559B" w:rsidRPr="0082559B" w:rsidRDefault="0082559B" w:rsidP="0082559B">
            <w:pPr>
              <w:rPr>
                <w:moveTo w:id="1361" w:author="dugalh" w:date="2018-07-30T18:27:00Z"/>
                <w:sz w:val="16"/>
                <w:szCs w:val="16"/>
              </w:rPr>
            </w:pPr>
            <w:ins w:id="1362" w:author="dugalh" w:date="2018-07-30T18:30:00Z">
              <w:r w:rsidRPr="0082559B">
                <w:rPr>
                  <w:sz w:val="16"/>
                  <w:szCs w:val="16"/>
                </w:rPr>
                <w:t>31602</w:t>
              </w:r>
            </w:ins>
          </w:p>
        </w:tc>
        <w:tc>
          <w:tcPr>
            <w:tcW w:w="1489" w:type="dxa"/>
            <w:tcBorders>
              <w:top w:val="single" w:sz="12" w:space="0" w:color="000000" w:themeColor="text1"/>
              <w:bottom w:val="single" w:sz="12" w:space="0" w:color="000000" w:themeColor="text1"/>
            </w:tcBorders>
            <w:vAlign w:val="top"/>
          </w:tcPr>
          <w:p w14:paraId="6060B1E0" w14:textId="079BF4AE" w:rsidR="0082559B" w:rsidRPr="0082559B" w:rsidRDefault="0082559B" w:rsidP="0082559B">
            <w:pPr>
              <w:rPr>
                <w:moveTo w:id="1363" w:author="dugalh" w:date="2018-07-30T18:27:00Z"/>
                <w:sz w:val="16"/>
                <w:szCs w:val="16"/>
              </w:rPr>
            </w:pPr>
            <w:ins w:id="1364" w:author="dugalh" w:date="2018-07-30T18:30:00Z">
              <w:r w:rsidRPr="0082559B">
                <w:rPr>
                  <w:sz w:val="16"/>
                  <w:szCs w:val="16"/>
                </w:rPr>
                <w:t>26275</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82559B" w:rsidRDefault="0082559B" w:rsidP="0082559B">
            <w:pPr>
              <w:rPr>
                <w:moveTo w:id="1365" w:author="dugalh" w:date="2018-07-30T18:27:00Z"/>
                <w:sz w:val="16"/>
                <w:szCs w:val="16"/>
              </w:rPr>
            </w:pPr>
            <w:ins w:id="1366" w:author="dugalh" w:date="2018-07-30T18:30:00Z">
              <w:r w:rsidRPr="0082559B">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82559B" w:rsidRDefault="0082559B" w:rsidP="0082559B">
            <w:pPr>
              <w:rPr>
                <w:moveTo w:id="1367" w:author="dugalh" w:date="2018-07-30T18:27:00Z"/>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moveTo w:id="1368" w:author="dugalh" w:date="2018-07-30T18:27:00Z"/>
                <w:rFonts w:cs="Arial"/>
                <w:b/>
                <w:sz w:val="16"/>
                <w:szCs w:val="16"/>
              </w:rPr>
            </w:pPr>
            <w:moveTo w:id="1369" w:author="dugalh" w:date="2018-07-30T18:27: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vAlign w:val="top"/>
          </w:tcPr>
          <w:p w14:paraId="1A561266" w14:textId="47DD5F81" w:rsidR="0082559B" w:rsidRPr="0082559B" w:rsidRDefault="0082559B" w:rsidP="008F3AD0">
            <w:pPr>
              <w:rPr>
                <w:moveTo w:id="1370" w:author="dugalh" w:date="2018-07-30T18:27:00Z"/>
                <w:sz w:val="16"/>
                <w:szCs w:val="16"/>
              </w:rPr>
            </w:pPr>
            <w:ins w:id="1371" w:author="dugalh" w:date="2018-07-30T18:31:00Z">
              <w:r w:rsidRPr="0082559B">
                <w:rPr>
                  <w:sz w:val="16"/>
                  <w:szCs w:val="16"/>
                </w:rPr>
                <w:t>95.26 ± 0.44</w:t>
              </w:r>
            </w:ins>
          </w:p>
        </w:tc>
        <w:tc>
          <w:tcPr>
            <w:tcW w:w="1489" w:type="dxa"/>
            <w:tcBorders>
              <w:top w:val="single" w:sz="12" w:space="0" w:color="000000" w:themeColor="text1"/>
            </w:tcBorders>
            <w:vAlign w:val="top"/>
          </w:tcPr>
          <w:p w14:paraId="730C83AE" w14:textId="3C3B2BD5" w:rsidR="0082559B" w:rsidRPr="0082559B" w:rsidRDefault="0082559B" w:rsidP="008F3AD0">
            <w:pPr>
              <w:rPr>
                <w:moveTo w:id="1372" w:author="dugalh" w:date="2018-07-30T18:27:00Z"/>
                <w:sz w:val="16"/>
                <w:szCs w:val="16"/>
              </w:rPr>
            </w:pPr>
            <w:ins w:id="1373" w:author="dugalh" w:date="2018-07-30T18:31:00Z">
              <w:r w:rsidRPr="0082559B">
                <w:rPr>
                  <w:sz w:val="16"/>
                  <w:szCs w:val="16"/>
                </w:rPr>
                <w:t>98.05 ± 0.37</w:t>
              </w:r>
            </w:ins>
          </w:p>
        </w:tc>
        <w:tc>
          <w:tcPr>
            <w:tcW w:w="1489" w:type="dxa"/>
            <w:tcBorders>
              <w:top w:val="single" w:sz="12" w:space="0" w:color="000000" w:themeColor="text1"/>
            </w:tcBorders>
            <w:vAlign w:val="top"/>
          </w:tcPr>
          <w:p w14:paraId="4224A5FE" w14:textId="77777777" w:rsidR="0082559B" w:rsidRPr="0082559B" w:rsidRDefault="0082559B" w:rsidP="008F3AD0">
            <w:pPr>
              <w:rPr>
                <w:moveTo w:id="1374" w:author="dugalh" w:date="2018-07-30T18:27:00Z"/>
                <w:sz w:val="16"/>
                <w:szCs w:val="16"/>
              </w:rPr>
            </w:pPr>
          </w:p>
        </w:tc>
        <w:tc>
          <w:tcPr>
            <w:tcW w:w="1489" w:type="dxa"/>
            <w:tcBorders>
              <w:top w:val="single" w:sz="12" w:space="0" w:color="000000" w:themeColor="text1"/>
            </w:tcBorders>
            <w:vAlign w:val="top"/>
          </w:tcPr>
          <w:p w14:paraId="1300DDD0" w14:textId="77777777" w:rsidR="0082559B" w:rsidRPr="0082559B" w:rsidRDefault="0082559B" w:rsidP="008F3AD0">
            <w:pPr>
              <w:rPr>
                <w:moveTo w:id="1375" w:author="dugalh" w:date="2018-07-30T18:27:00Z"/>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moveTo w:id="1376" w:author="dugalh" w:date="2018-07-30T18:27:00Z"/>
                <w:rFonts w:cs="Arial"/>
                <w:b/>
                <w:sz w:val="16"/>
                <w:szCs w:val="16"/>
              </w:rPr>
            </w:pPr>
            <w:moveTo w:id="1377" w:author="dugalh" w:date="2018-07-30T18:27:00Z">
              <w:r w:rsidRPr="00B44B64">
                <w:rPr>
                  <w:rFonts w:cs="Arial"/>
                  <w:b/>
                  <w:sz w:val="16"/>
                  <w:szCs w:val="16"/>
                </w:rPr>
                <w:t>Kappa</w:t>
              </w:r>
            </w:moveTo>
          </w:p>
        </w:tc>
        <w:tc>
          <w:tcPr>
            <w:tcW w:w="1489" w:type="dxa"/>
            <w:vAlign w:val="top"/>
          </w:tcPr>
          <w:p w14:paraId="4C027277" w14:textId="1860BE6A" w:rsidR="0082559B" w:rsidRPr="0082559B" w:rsidRDefault="0082559B" w:rsidP="008F3AD0">
            <w:pPr>
              <w:rPr>
                <w:moveTo w:id="1378" w:author="dugalh" w:date="2018-07-30T18:27:00Z"/>
                <w:sz w:val="16"/>
                <w:szCs w:val="16"/>
              </w:rPr>
            </w:pPr>
            <w:ins w:id="1379" w:author="dugalh" w:date="2018-07-30T18:31:00Z">
              <w:r w:rsidRPr="0082559B">
                <w:rPr>
                  <w:sz w:val="16"/>
                  <w:szCs w:val="16"/>
                </w:rPr>
                <w:t>0.930 ± 0.006</w:t>
              </w:r>
            </w:ins>
          </w:p>
        </w:tc>
        <w:tc>
          <w:tcPr>
            <w:tcW w:w="1489" w:type="dxa"/>
            <w:vAlign w:val="top"/>
          </w:tcPr>
          <w:p w14:paraId="14EE25A9" w14:textId="77777777" w:rsidR="0082559B" w:rsidRPr="0082559B" w:rsidRDefault="0082559B" w:rsidP="008F3AD0">
            <w:pPr>
              <w:rPr>
                <w:moveTo w:id="1380" w:author="dugalh" w:date="2018-07-30T18:27:00Z"/>
                <w:sz w:val="16"/>
                <w:szCs w:val="16"/>
              </w:rPr>
            </w:pPr>
          </w:p>
        </w:tc>
        <w:tc>
          <w:tcPr>
            <w:tcW w:w="1489" w:type="dxa"/>
            <w:vAlign w:val="top"/>
          </w:tcPr>
          <w:p w14:paraId="0F27837D" w14:textId="77777777" w:rsidR="0082559B" w:rsidRPr="0082559B" w:rsidRDefault="0082559B" w:rsidP="008F3AD0">
            <w:pPr>
              <w:rPr>
                <w:moveTo w:id="1381" w:author="dugalh" w:date="2018-07-30T18:27:00Z"/>
                <w:sz w:val="16"/>
                <w:szCs w:val="16"/>
              </w:rPr>
            </w:pPr>
          </w:p>
        </w:tc>
        <w:tc>
          <w:tcPr>
            <w:tcW w:w="1489" w:type="dxa"/>
            <w:vAlign w:val="top"/>
          </w:tcPr>
          <w:p w14:paraId="79EC03A3" w14:textId="77777777" w:rsidR="0082559B" w:rsidRPr="0082559B" w:rsidRDefault="0082559B" w:rsidP="008F3AD0">
            <w:pPr>
              <w:rPr>
                <w:moveTo w:id="1382" w:author="dugalh" w:date="2018-07-30T18:27:00Z"/>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moveTo w:id="1383" w:author="dugalh" w:date="2018-07-30T18:27:00Z"/>
                <w:rFonts w:cs="Arial"/>
                <w:b/>
                <w:sz w:val="16"/>
                <w:szCs w:val="16"/>
              </w:rPr>
            </w:pPr>
            <w:moveTo w:id="1384" w:author="dugalh" w:date="2018-07-30T18:27:00Z">
              <w:r w:rsidRPr="00B44B64">
                <w:rPr>
                  <w:rFonts w:cs="Arial"/>
                  <w:b/>
                  <w:sz w:val="16"/>
                  <w:szCs w:val="16"/>
                </w:rPr>
                <w:t>Overall Error (%)</w:t>
              </w:r>
            </w:moveTo>
          </w:p>
        </w:tc>
        <w:tc>
          <w:tcPr>
            <w:tcW w:w="1489" w:type="dxa"/>
            <w:vAlign w:val="top"/>
          </w:tcPr>
          <w:p w14:paraId="378A4B07" w14:textId="7AAEB19F" w:rsidR="0082559B" w:rsidRPr="0082559B" w:rsidRDefault="0082559B" w:rsidP="008F3AD0">
            <w:pPr>
              <w:rPr>
                <w:moveTo w:id="1385" w:author="dugalh" w:date="2018-07-30T18:27:00Z"/>
                <w:sz w:val="16"/>
                <w:szCs w:val="16"/>
              </w:rPr>
            </w:pPr>
            <w:ins w:id="1386" w:author="dugalh" w:date="2018-07-30T18:31:00Z">
              <w:r w:rsidRPr="0082559B">
                <w:rPr>
                  <w:sz w:val="16"/>
                  <w:szCs w:val="16"/>
                </w:rPr>
                <w:t>3.59 ± 0.31</w:t>
              </w:r>
            </w:ins>
          </w:p>
        </w:tc>
        <w:tc>
          <w:tcPr>
            <w:tcW w:w="1489" w:type="dxa"/>
            <w:vAlign w:val="top"/>
          </w:tcPr>
          <w:p w14:paraId="4F6D14D2" w14:textId="77777777" w:rsidR="0082559B" w:rsidRPr="0082559B" w:rsidRDefault="0082559B" w:rsidP="008F3AD0">
            <w:pPr>
              <w:rPr>
                <w:moveTo w:id="1387" w:author="dugalh" w:date="2018-07-30T18:27:00Z"/>
                <w:sz w:val="16"/>
                <w:szCs w:val="16"/>
              </w:rPr>
            </w:pPr>
          </w:p>
        </w:tc>
        <w:tc>
          <w:tcPr>
            <w:tcW w:w="1489" w:type="dxa"/>
            <w:vAlign w:val="top"/>
          </w:tcPr>
          <w:p w14:paraId="26C4AEDB" w14:textId="77777777" w:rsidR="0082559B" w:rsidRPr="0082559B" w:rsidRDefault="0082559B" w:rsidP="008F3AD0">
            <w:pPr>
              <w:rPr>
                <w:moveTo w:id="1388" w:author="dugalh" w:date="2018-07-30T18:27:00Z"/>
                <w:sz w:val="16"/>
                <w:szCs w:val="16"/>
              </w:rPr>
            </w:pPr>
          </w:p>
        </w:tc>
        <w:tc>
          <w:tcPr>
            <w:tcW w:w="1489" w:type="dxa"/>
            <w:vAlign w:val="top"/>
          </w:tcPr>
          <w:p w14:paraId="6274D6FB" w14:textId="77777777" w:rsidR="0082559B" w:rsidRPr="0082559B" w:rsidRDefault="0082559B" w:rsidP="008F3AD0">
            <w:pPr>
              <w:rPr>
                <w:moveTo w:id="1389" w:author="dugalh" w:date="2018-07-30T18:27:00Z"/>
                <w:sz w:val="16"/>
                <w:szCs w:val="16"/>
              </w:rPr>
            </w:pPr>
          </w:p>
        </w:tc>
      </w:tr>
    </w:tbl>
    <w:p w14:paraId="36E05529" w14:textId="02EDCAE4" w:rsidR="0082559B" w:rsidRPr="00B44B64" w:rsidRDefault="0082559B" w:rsidP="0082559B">
      <w:pPr>
        <w:spacing w:line="360" w:lineRule="auto"/>
        <w:ind w:firstLine="720"/>
        <w:jc w:val="center"/>
        <w:rPr>
          <w:moveTo w:id="1390" w:author="dugalh" w:date="2018-07-30T18:27:00Z"/>
          <w:rFonts w:ascii="Arial" w:hAnsi="Arial" w:cs="Arial"/>
          <w:sz w:val="16"/>
          <w:szCs w:val="16"/>
        </w:rPr>
      </w:pPr>
      <w:moveTo w:id="1391" w:author="dugalh" w:date="2018-07-30T18:27:00Z">
        <w:r w:rsidRPr="00B44B64">
          <w:rPr>
            <w:rFonts w:ascii="Arial" w:hAnsi="Arial" w:cs="Arial"/>
            <w:sz w:val="16"/>
            <w:szCs w:val="16"/>
            <w:vertAlign w:val="superscript"/>
          </w:rPr>
          <w:t>a</w:t>
        </w:r>
        <w:r w:rsidRPr="00B44B64">
          <w:rPr>
            <w:rFonts w:ascii="Arial" w:hAnsi="Arial" w:cs="Arial"/>
            <w:sz w:val="16"/>
            <w:szCs w:val="16"/>
          </w:rPr>
          <w:t xml:space="preserve"> </w:t>
        </w:r>
      </w:moveTo>
      <w:ins w:id="1392" w:author="dugalh" w:date="2018-07-30T23:09:00Z">
        <w:r w:rsidR="00341D0C">
          <w:rPr>
            <w:rFonts w:ascii="Arial" w:hAnsi="Arial" w:cs="Arial"/>
            <w:sz w:val="16"/>
            <w:szCs w:val="16"/>
          </w:rPr>
          <w:t>± = standard error of cross validated performance measure</w:t>
        </w:r>
      </w:ins>
      <w:ins w:id="1393" w:author="dugalh" w:date="2018-07-30T18:33:00Z">
        <w:r w:rsidR="0096173C">
          <w:rPr>
            <w:rFonts w:ascii="Arial" w:hAnsi="Arial" w:cs="Arial"/>
            <w:sz w:val="16"/>
            <w:szCs w:val="16"/>
          </w:rPr>
          <w:t xml:space="preserve">, </w:t>
        </w:r>
      </w:ins>
      <w:moveTo w:id="1394" w:author="dugalh" w:date="2018-07-30T18:27:00Z">
        <w:r w:rsidRPr="00B44B64">
          <w:rPr>
            <w:rFonts w:ascii="Arial" w:hAnsi="Arial" w:cs="Arial"/>
            <w:sz w:val="16"/>
            <w:szCs w:val="16"/>
          </w:rPr>
          <w:t>CA = Consumer’s accuracy, PA = Producer’s accuracy</w:t>
        </w:r>
      </w:moveTo>
    </w:p>
    <w:moveToRangeEnd w:id="1328"/>
    <w:p w14:paraId="7163A059" w14:textId="77777777" w:rsidR="00D61588" w:rsidRDefault="00D61588" w:rsidP="00D61588">
      <w:pPr>
        <w:spacing w:line="360" w:lineRule="auto"/>
        <w:jc w:val="both"/>
        <w:rPr>
          <w:ins w:id="1395" w:author="dugalh" w:date="2018-07-30T18:27:00Z"/>
        </w:rPr>
      </w:pP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1396" w:name="_Ref395175360"/>
      <w:bookmarkStart w:id="1397"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10</w:t>
      </w:r>
      <w:r w:rsidR="00F4774D" w:rsidRPr="006C32D3">
        <w:rPr>
          <w:b/>
        </w:rPr>
        <w:fldChar w:fldCharType="end"/>
      </w:r>
      <w:bookmarkEnd w:id="1396"/>
      <w:r w:rsidRPr="00B44B64">
        <w:t xml:space="preserve">   Decision </w:t>
      </w:r>
      <w:r w:rsidR="00CF403F" w:rsidRPr="00B44B64">
        <w:t>t</w:t>
      </w:r>
      <w:r w:rsidRPr="00B44B64">
        <w:t>ree canopy</w:t>
      </w:r>
      <w:r w:rsidR="00FA2071" w:rsidRPr="00B44B64">
        <w:t>-</w:t>
      </w:r>
      <w:r w:rsidRPr="00B44B64">
        <w:t>cover estimates</w:t>
      </w:r>
      <w:bookmarkEnd w:id="1397"/>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0104B9">
      <w:pPr>
        <w:pStyle w:val="BodyTextIndented"/>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B31736" w:rsidRPr="00B44B64">
        <w:t>Fig</w:t>
      </w:r>
      <w:r w:rsidR="00B31736">
        <w:t>.</w:t>
      </w:r>
      <w:r w:rsidR="00B31736" w:rsidRPr="00B44B64">
        <w:rPr>
          <w:noProof/>
        </w:rPr>
        <w:t xml:space="preserve"> </w:t>
      </w:r>
      <w:r w:rsidR="00B31736">
        <w:rPr>
          <w:noProof/>
        </w:rPr>
        <w:t>7</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B31736" w:rsidRPr="00B44B64">
        <w:t>Fig</w:t>
      </w:r>
      <w:r w:rsidR="00B31736">
        <w:t>.</w:t>
      </w:r>
      <w:r w:rsidR="00B31736" w:rsidRPr="00B44B64">
        <w:rPr>
          <w:noProof/>
        </w:rPr>
        <w:t xml:space="preserve"> </w:t>
      </w:r>
      <w:r w:rsidR="00B31736">
        <w:rPr>
          <w:noProof/>
        </w:rPr>
        <w:t>10</w:t>
      </w:r>
      <w:r w:rsidRPr="00B44B64">
        <w:fldChar w:fldCharType="end"/>
      </w:r>
      <w:r w:rsidRPr="00B44B64">
        <w:t xml:space="preserve"> show </w:t>
      </w:r>
      <w:r w:rsidRPr="00B44B64">
        <w:lastRenderedPageBreak/>
        <w:t>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B31736" w:rsidRPr="00B44B64">
        <w:t xml:space="preserve">Table </w:t>
      </w:r>
      <w:r w:rsidR="00B31736">
        <w:t>1</w:t>
      </w:r>
      <w:r w:rsidR="00A07E23" w:rsidRPr="00B44B64">
        <w:fldChar w:fldCharType="end"/>
      </w:r>
      <w:r w:rsidR="00A07E23" w:rsidRPr="00B44B64">
        <w:t>)</w:t>
      </w:r>
      <w:r w:rsidRPr="00B44B64">
        <w:t xml:space="preserve">.  </w:t>
      </w:r>
    </w:p>
    <w:p w14:paraId="40580572" w14:textId="741CAE38" w:rsidR="00164402" w:rsidRPr="00B44B64" w:rsidRDefault="00164402"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1398" w:name="_Toc448324369"/>
      <w:bookmarkStart w:id="1399" w:name="_Ref395293945"/>
      <w:bookmarkStart w:id="1400" w:name="_Toc520807805"/>
      <w:commentRangeStart w:id="140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7</w:t>
      </w:r>
      <w:r w:rsidR="00F4774D" w:rsidRPr="00B44B64">
        <w:fldChar w:fldCharType="end"/>
      </w:r>
      <w:bookmarkEnd w:id="1399"/>
      <w:r w:rsidRPr="006C32D3">
        <w:rPr>
          <w:b w:val="0"/>
        </w:rPr>
        <w:t xml:space="preserve">  </w:t>
      </w:r>
      <w:commentRangeEnd w:id="1401"/>
      <w:r w:rsidR="000437B9">
        <w:rPr>
          <w:rStyle w:val="CommentReference"/>
          <w:b w:val="0"/>
          <w:bCs w:val="0"/>
        </w:rPr>
        <w:commentReference w:id="1401"/>
      </w:r>
      <w:proofErr w:type="spellStart"/>
      <w:r w:rsidRPr="006C32D3">
        <w:rPr>
          <w:b w:val="0"/>
        </w:rPr>
        <w:t>Groenfontein</w:t>
      </w:r>
      <w:proofErr w:type="spellEnd"/>
      <w:r w:rsidRPr="006C32D3">
        <w:rPr>
          <w:b w:val="0"/>
        </w:rPr>
        <w:t xml:space="preserve"> classification (Habitat: valley thicket with </w:t>
      </w:r>
      <w:proofErr w:type="spellStart"/>
      <w:r w:rsidR="006D799B" w:rsidRPr="006C32D3">
        <w:rPr>
          <w:b w:val="0"/>
        </w:rPr>
        <w:t>s</w:t>
      </w:r>
      <w:r w:rsidR="0084644E" w:rsidRPr="006C32D3">
        <w:rPr>
          <w:b w:val="0"/>
        </w:rPr>
        <w:t>pekboom</w:t>
      </w:r>
      <w:proofErr w:type="spellEnd"/>
      <w:r w:rsidRPr="006C32D3">
        <w:rPr>
          <w:b w:val="0"/>
        </w:rPr>
        <w:t>)</w:t>
      </w:r>
      <w:bookmarkEnd w:id="1398"/>
      <w:bookmarkEnd w:id="1400"/>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1402" w:name="_Toc448324370"/>
      <w:bookmarkStart w:id="1403" w:name="_Toc520807806"/>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8</w:t>
      </w:r>
      <w:r w:rsidR="00F4774D" w:rsidRPr="00B44B64">
        <w:fldChar w:fldCharType="end"/>
      </w:r>
      <w:r w:rsidRPr="006C32D3">
        <w:rPr>
          <w:b w:val="0"/>
        </w:rPr>
        <w:t xml:space="preserve">  </w:t>
      </w:r>
      <w:proofErr w:type="spellStart"/>
      <w:r w:rsidRPr="006C32D3">
        <w:rPr>
          <w:b w:val="0"/>
        </w:rPr>
        <w:t>Matjiesvlei</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w:t>
      </w:r>
      <w:bookmarkEnd w:id="1402"/>
      <w:bookmarkEnd w:id="1403"/>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BC6A85">
      <w:pPr>
        <w:pStyle w:val="Caption"/>
        <w:jc w:val="center"/>
        <w:rPr>
          <w:b w:val="0"/>
        </w:rPr>
      </w:pPr>
      <w:bookmarkStart w:id="1404" w:name="_Toc448324371"/>
      <w:bookmarkStart w:id="1405" w:name="_Toc520807807"/>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9</w:t>
      </w:r>
      <w:r w:rsidR="00F4774D" w:rsidRPr="00B44B64">
        <w:fldChar w:fldCharType="end"/>
      </w:r>
      <w:r w:rsidRPr="00B44B64">
        <w:t xml:space="preserve">  </w:t>
      </w:r>
      <w:proofErr w:type="spellStart"/>
      <w:r w:rsidRPr="006C32D3">
        <w:rPr>
          <w:b w:val="0"/>
        </w:rPr>
        <w:t>Rooiberg</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f</w:t>
      </w:r>
      <w:r w:rsidRPr="006C32D3">
        <w:rPr>
          <w:b w:val="0"/>
        </w:rPr>
        <w:t>ynbos mosaic)</w:t>
      </w:r>
      <w:bookmarkEnd w:id="1404"/>
      <w:bookmarkEnd w:id="1405"/>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1406" w:name="_Toc448324372"/>
      <w:bookmarkStart w:id="1407" w:name="_Ref395293949"/>
      <w:bookmarkStart w:id="1408" w:name="_Toc520807808"/>
      <w:commentRangeStart w:id="1409"/>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10</w:t>
      </w:r>
      <w:r w:rsidR="00F4774D" w:rsidRPr="00B44B64">
        <w:fldChar w:fldCharType="end"/>
      </w:r>
      <w:bookmarkEnd w:id="1407"/>
      <w:r w:rsidRPr="006C32D3">
        <w:rPr>
          <w:b w:val="0"/>
        </w:rPr>
        <w:t xml:space="preserve">  </w:t>
      </w:r>
      <w:commentRangeEnd w:id="1409"/>
      <w:r w:rsidR="000437B9">
        <w:rPr>
          <w:rStyle w:val="CommentReference"/>
          <w:b w:val="0"/>
          <w:bCs w:val="0"/>
        </w:rPr>
        <w:commentReference w:id="1409"/>
      </w:r>
      <w:proofErr w:type="spellStart"/>
      <w:r w:rsidRPr="006C32D3">
        <w:rPr>
          <w:b w:val="0"/>
        </w:rPr>
        <w:t>Grootkop</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s</w:t>
      </w:r>
      <w:r w:rsidRPr="006C32D3">
        <w:rPr>
          <w:b w:val="0"/>
        </w:rPr>
        <w:t>ucculent Karoo mosaic)</w:t>
      </w:r>
      <w:bookmarkEnd w:id="1406"/>
      <w:bookmarkEnd w:id="1408"/>
    </w:p>
    <w:p w14:paraId="65368C9C" w14:textId="77777777" w:rsidR="00D61588" w:rsidRPr="00B44B64" w:rsidRDefault="00D61588" w:rsidP="00D61588"/>
    <w:p w14:paraId="0C1CC606" w14:textId="7514A485" w:rsidR="00832542" w:rsidRPr="00B44B64" w:rsidRDefault="00832542" w:rsidP="003C7A4E">
      <w:pPr>
        <w:pStyle w:val="Heading1"/>
      </w:pPr>
      <w:commentRangeStart w:id="1410"/>
      <w:commentRangeStart w:id="1411"/>
      <w:r w:rsidRPr="00B44B64">
        <w:t>Discussion</w:t>
      </w:r>
      <w:commentRangeEnd w:id="1410"/>
      <w:r w:rsidR="004644C7">
        <w:rPr>
          <w:rStyle w:val="CommentReference"/>
          <w:b w:val="0"/>
          <w:bCs w:val="0"/>
          <w:iCs w:val="0"/>
        </w:rPr>
        <w:commentReference w:id="1410"/>
      </w:r>
      <w:commentRangeEnd w:id="1411"/>
      <w:r w:rsidR="007A1DF5">
        <w:rPr>
          <w:rStyle w:val="CommentReference"/>
          <w:b w:val="0"/>
          <w:bCs w:val="0"/>
          <w:iCs w:val="0"/>
        </w:rPr>
        <w:commentReference w:id="1411"/>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 xml:space="preserve">m image resolution, texture will be </w:t>
      </w:r>
      <w:r w:rsidRPr="00B44B64">
        <w:lastRenderedPageBreak/>
        <w:t>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1704BCAE"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955429">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57&lt;/sup&gt;","plainTextFormattedCitation":"57","previouslyFormattedCitation":"&lt;sup&gt;57&lt;/sup&gt;"},"properties":{"noteIndex":0},"schema":"https://github.com/citation-style-language/schema/raw/master/csl-citation.json"}</w:instrText>
      </w:r>
      <w:r w:rsidR="00B3684F">
        <w:rPr>
          <w:noProof/>
        </w:rPr>
        <w:fldChar w:fldCharType="separate"/>
      </w:r>
      <w:r w:rsidR="002D4FE5" w:rsidRPr="002D4FE5">
        <w:rPr>
          <w:noProof/>
          <w:vertAlign w:val="superscript"/>
        </w:rPr>
        <w:t>57</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lastRenderedPageBreak/>
        <w:t>Classification</w:t>
      </w:r>
      <w:r w:rsidR="00E5222F" w:rsidRPr="00B44B64">
        <w:t xml:space="preserve"> and Canopy</w:t>
      </w:r>
      <w:r w:rsidR="00FA2071" w:rsidRPr="00B44B64">
        <w:t>-</w:t>
      </w:r>
      <w:r w:rsidR="00E5222F" w:rsidRPr="00B44B64">
        <w:t>Cover Estimation</w:t>
      </w:r>
    </w:p>
    <w:p w14:paraId="42C372BC" w14:textId="0FFEFD1A"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B31736" w:rsidRPr="00B31736">
        <w:t xml:space="preserve">Table </w:t>
      </w:r>
      <w:r w:rsidR="00B31736" w:rsidRPr="00B31736">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ins w:id="1412" w:author="dugalh" w:date="2018-07-31T11:56:00Z">
        <w:r w:rsidR="00D96BFC">
          <w:t>The c</w:t>
        </w:r>
      </w:ins>
      <w:ins w:id="1413" w:author="dugalh" w:date="2018-07-31T11:55:00Z">
        <w:r w:rsidR="00D96BFC">
          <w:t>lassifier p</w:t>
        </w:r>
      </w:ins>
      <w:ins w:id="1414" w:author="dugalh" w:date="2018-07-31T11:54:00Z">
        <w:r w:rsidR="00D96BFC">
          <w:t xml:space="preserve">erformance variability </w:t>
        </w:r>
      </w:ins>
      <w:ins w:id="1415" w:author="dugalh" w:date="2018-07-31T11:55:00Z">
        <w:r w:rsidR="00D96BFC">
          <w:t>on</w:t>
        </w:r>
      </w:ins>
      <w:ins w:id="1416" w:author="dugalh" w:date="2018-07-31T11:54:00Z">
        <w:r w:rsidR="00D96BFC">
          <w:t xml:space="preserve"> the labeled pixel data</w:t>
        </w:r>
      </w:ins>
      <w:ins w:id="1417" w:author="dugalh" w:date="2018-07-31T11:53:00Z">
        <w:r w:rsidR="00D96BFC">
          <w:t xml:space="preserve"> </w:t>
        </w:r>
      </w:ins>
      <w:ins w:id="1418" w:author="dugalh" w:date="2018-07-31T11:55:00Z">
        <w:r w:rsidR="00D96BFC">
          <w:t xml:space="preserve">was low in general, </w:t>
        </w:r>
      </w:ins>
      <w:ins w:id="1419" w:author="dugalh" w:date="2018-07-31T11:56:00Z">
        <w:r w:rsidR="00D96BFC">
          <w:t xml:space="preserve">as evidenced by the standard errors in </w:t>
        </w:r>
        <w:r w:rsidR="00D96BFC" w:rsidRPr="00B44B64">
          <w:fldChar w:fldCharType="begin"/>
        </w:r>
        <w:r w:rsidR="00D96BFC" w:rsidRPr="00B44B64">
          <w:instrText xml:space="preserve"> REF _Ref394945112 \h  \* MERGEFORMAT </w:instrText>
        </w:r>
        <w:r w:rsidR="00D96BFC" w:rsidRPr="00B44B64">
          <w:fldChar w:fldCharType="separate"/>
        </w:r>
        <w:r w:rsidR="00D96BFC" w:rsidRPr="00B31736">
          <w:t xml:space="preserve">Table </w:t>
        </w:r>
        <w:r w:rsidR="00D96BFC" w:rsidRPr="00B31736">
          <w:rPr>
            <w:noProof/>
          </w:rPr>
          <w:t>7</w:t>
        </w:r>
        <w:r w:rsidR="00D96BFC" w:rsidRPr="00B44B64">
          <w:fldChar w:fldCharType="end"/>
        </w:r>
      </w:ins>
      <w:ins w:id="1420" w:author="dugalh" w:date="2018-07-31T12:24:00Z">
        <w:r w:rsidR="00CD3CB8">
          <w:t>, with t</w:t>
        </w:r>
      </w:ins>
      <w:ins w:id="1421" w:author="dugalh" w:date="2018-07-31T11:56:00Z">
        <w:r w:rsidR="00D96BFC">
          <w:t xml:space="preserve">he SVM </w:t>
        </w:r>
      </w:ins>
      <w:ins w:id="1422" w:author="dugalh" w:date="2018-07-31T12:24:00Z">
        <w:r w:rsidR="00CD3CB8">
          <w:t>producing the highest variability of the tested classifiers</w:t>
        </w:r>
      </w:ins>
      <w:ins w:id="1423" w:author="dugalh" w:date="2018-07-31T11:55:00Z">
        <w:r w:rsidR="00D96BFC">
          <w:t>.</w:t>
        </w:r>
      </w:ins>
    </w:p>
    <w:p w14:paraId="5A567B42" w14:textId="2628FE5F"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w:t>
      </w:r>
      <w:commentRangeStart w:id="1424"/>
      <w:r w:rsidRPr="00B44B64">
        <w:t xml:space="preserve">the </w:t>
      </w:r>
      <w:del w:id="1425" w:author="dugalh" w:date="2018-07-30T23:09:00Z">
        <w:r w:rsidRPr="00B44B64" w:rsidDel="00F41037">
          <w:delText xml:space="preserve">second </w:delText>
        </w:r>
      </w:del>
      <w:r w:rsidRPr="00B44B64">
        <w:t>fastest option</w:t>
      </w:r>
      <w:ins w:id="1426" w:author="dugalh" w:date="2018-07-31T11:51:00Z">
        <w:r w:rsidR="00585595">
          <w:t xml:space="preserve"> (see </w:t>
        </w:r>
        <w:r w:rsidR="00585595">
          <w:fldChar w:fldCharType="begin"/>
        </w:r>
        <w:r w:rsidR="00585595">
          <w:instrText xml:space="preserve"> REF _Ref520753869 \h </w:instrText>
        </w:r>
      </w:ins>
      <w:r w:rsidR="00585595">
        <w:fldChar w:fldCharType="separate"/>
      </w:r>
      <w:ins w:id="1427" w:author="dugalh" w:date="2018-07-31T11:51:00Z">
        <w:r w:rsidR="00585595">
          <w:t xml:space="preserve">Table </w:t>
        </w:r>
        <w:r w:rsidR="00585595">
          <w:rPr>
            <w:noProof/>
          </w:rPr>
          <w:t>8</w:t>
        </w:r>
        <w:r w:rsidR="00585595">
          <w:fldChar w:fldCharType="end"/>
        </w:r>
        <w:r w:rsidR="00585595">
          <w:t>)</w:t>
        </w:r>
      </w:ins>
      <w:del w:id="1428" w:author="dugalh" w:date="2018-07-30T23:10:00Z">
        <w:r w:rsidRPr="00B44B64" w:rsidDel="00F41037">
          <w:delText xml:space="preserve">, being marginally slower than the Bayes </w:delText>
        </w:r>
        <w:r w:rsidR="009509DA" w:rsidRPr="00B44B64" w:rsidDel="00F41037">
          <w:delText>n</w:delText>
        </w:r>
        <w:r w:rsidRPr="00B44B64" w:rsidDel="00F41037">
          <w:delText>ormal classifier</w:delText>
        </w:r>
      </w:del>
      <w:commentRangeEnd w:id="1424"/>
      <w:r w:rsidR="00F41037">
        <w:rPr>
          <w:rStyle w:val="CommentReference"/>
        </w:rPr>
        <w:commentReference w:id="1424"/>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3A586ED5" w:rsidR="002C7CA1" w:rsidRPr="00B44B64" w:rsidRDefault="00C9567E" w:rsidP="000104B9">
      <w:pPr>
        <w:pStyle w:val="BodyTextIndented"/>
      </w:pPr>
      <w:r w:rsidRPr="00B44B64">
        <w:lastRenderedPageBreak/>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7</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10</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B31736" w:rsidRPr="00B44B64">
        <w:t xml:space="preserve">Table </w:t>
      </w:r>
      <w:r w:rsidR="00B31736">
        <w:t>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89B9E13"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955429">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18,19,23,26,58&lt;/sup&gt;","plainTextFormattedCitation":"18,19,23,26,58","previouslyFormattedCitation":"&lt;sup&gt;18,19,23,26,58&lt;/sup&gt;"},"properties":{"noteIndex":0},"schema":"https://github.com/citation-style-language/schema/raw/master/csl-citation.json"}</w:instrText>
      </w:r>
      <w:r w:rsidR="002C7CA1" w:rsidRPr="00B44B64">
        <w:fldChar w:fldCharType="separate"/>
      </w:r>
      <w:r w:rsidR="002D4FE5" w:rsidRPr="002D4FE5">
        <w:rPr>
          <w:noProof/>
          <w:vertAlign w:val="superscript"/>
        </w:rPr>
        <w:t>18,19,23,26,58</w:t>
      </w:r>
      <w:r w:rsidR="002C7CA1" w:rsidRPr="00B44B64">
        <w:fldChar w:fldCharType="end"/>
      </w:r>
      <w:r w:rsidR="002C7CA1" w:rsidRPr="00B44B64">
        <w:t xml:space="preserve">, there are possible avenues for improvement.  Ancillary information such as </w:t>
      </w:r>
      <w:ins w:id="1429" w:author="dugalh" w:date="2018-07-31T13:06:00Z">
        <w:r w:rsidR="00955429">
          <w:t>elevation</w:t>
        </w:r>
      </w:ins>
      <w:ins w:id="1430" w:author="dugalh" w:date="2018-07-31T12:56:00Z">
        <w:r w:rsidR="008F3AD0">
          <w:t xml:space="preserve">, </w:t>
        </w:r>
      </w:ins>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ins w:id="1431" w:author="dugalh" w:date="2018-07-31T12:56:00Z">
        <w:r w:rsidR="008F3AD0">
          <w:t xml:space="preserve"> and </w:t>
        </w:r>
      </w:ins>
      <w:ins w:id="1432" w:author="dugalh" w:date="2018-07-31T13:07:00Z">
        <w:r w:rsidR="00955429">
          <w:t>Su</w:t>
        </w:r>
        <w:r w:rsidR="00955429">
          <w:fldChar w:fldCharType="begin" w:fldLock="1"/>
        </w:r>
      </w:ins>
      <w:r w:rsidR="00955429">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59&lt;/sup&gt;","plainTextFormattedCitation":"59","previouslyFormattedCitation":"&lt;sup&gt;59&lt;/sup&gt;"},"properties":{"noteIndex":0},"schema":"https://github.com/citation-style-language/schema/raw/master/csl-citation.json"}</w:instrText>
      </w:r>
      <w:r w:rsidR="00955429">
        <w:fldChar w:fldCharType="separate"/>
      </w:r>
      <w:r w:rsidR="00955429" w:rsidRPr="00955429">
        <w:rPr>
          <w:noProof/>
          <w:vertAlign w:val="superscript"/>
        </w:rPr>
        <w:t>59</w:t>
      </w:r>
      <w:ins w:id="1433" w:author="dugalh" w:date="2018-07-31T13:07:00Z">
        <w:r w:rsidR="00955429">
          <w:fldChar w:fldCharType="end"/>
        </w:r>
      </w:ins>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4051BF0A" w:rsidR="00D61588" w:rsidRDefault="00D61588" w:rsidP="00AC1022">
      <w:pPr>
        <w:pStyle w:val="BodyTextIndented"/>
        <w:rPr>
          <w:ins w:id="1434" w:author="dugalh" w:date="2018-07-31T13:38:00Z"/>
        </w:rPr>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w:t>
      </w:r>
      <w:r w:rsidRPr="00B44B64">
        <w:lastRenderedPageBreak/>
        <w:t xml:space="preserve">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955429">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12,60,61&lt;/sup&gt;","plainTextFormattedCitation":"12,60,61","previouslyFormattedCitation":"&lt;sup&gt;12,60,61&lt;/sup&gt;"},"properties":{"noteIndex":0},"schema":"https://github.com/citation-style-language/schema/raw/master/csl-citation.json"}</w:instrText>
      </w:r>
      <w:r w:rsidRPr="00B44B64">
        <w:fldChar w:fldCharType="separate"/>
      </w:r>
      <w:r w:rsidR="00955429" w:rsidRPr="00955429">
        <w:rPr>
          <w:noProof/>
          <w:vertAlign w:val="superscript"/>
        </w:rPr>
        <w:t>12,60,61</w:t>
      </w:r>
      <w:r w:rsidRPr="00B44B64">
        <w:fldChar w:fldCharType="end"/>
      </w:r>
      <w:r w:rsidRPr="00B44B64">
        <w:t xml:space="preserve">  </w:t>
      </w:r>
    </w:p>
    <w:p w14:paraId="44819316" w14:textId="77777777" w:rsidR="00BC6A85" w:rsidRDefault="00BC6A85" w:rsidP="00AC1022">
      <w:pPr>
        <w:pStyle w:val="BodyTextIndented"/>
        <w:rPr>
          <w:ins w:id="1435" w:author="dugalh" w:date="2018-07-31T13:41:00Z"/>
        </w:rPr>
      </w:pPr>
      <w:bookmarkStart w:id="1436" w:name="_GoBack"/>
      <w:bookmarkEnd w:id="1436"/>
    </w:p>
    <w:p w14:paraId="0C8B05DE" w14:textId="7E1827FE" w:rsidR="00BC6A85" w:rsidRDefault="00BC6A85" w:rsidP="00BC6A85">
      <w:pPr>
        <w:pStyle w:val="Heading2"/>
        <w:numPr>
          <w:ilvl w:val="0"/>
          <w:numId w:val="0"/>
        </w:numPr>
        <w:rPr>
          <w:ins w:id="1437" w:author="dugalh" w:date="2018-07-31T13:38:00Z"/>
        </w:rPr>
      </w:pPr>
      <w:ins w:id="1438" w:author="dugalh" w:date="2018-07-31T13:41:00Z">
        <w:r>
          <w:t>Table of Figures</w:t>
        </w:r>
      </w:ins>
    </w:p>
    <w:p w14:paraId="2DFF03C7" w14:textId="77777777" w:rsidR="00BC6A85" w:rsidRDefault="00BC6A85">
      <w:pPr>
        <w:pStyle w:val="TableofFigures"/>
        <w:tabs>
          <w:tab w:val="right" w:leader="dot" w:pos="9016"/>
        </w:tabs>
        <w:rPr>
          <w:ins w:id="1439" w:author="dugalh" w:date="2018-07-31T13:41:00Z"/>
          <w:rFonts w:asciiTheme="minorHAnsi" w:eastAsiaTheme="minorEastAsia" w:hAnsiTheme="minorHAnsi" w:cstheme="minorBidi"/>
          <w:noProof/>
          <w:sz w:val="22"/>
          <w:szCs w:val="22"/>
          <w:lang w:val="en-GB" w:eastAsia="en-GB"/>
        </w:rPr>
      </w:pPr>
      <w:ins w:id="1440" w:author="dugalh" w:date="2018-07-31T13:41:00Z">
        <w:r>
          <w:fldChar w:fldCharType="begin"/>
        </w:r>
        <w:r>
          <w:instrText xml:space="preserve"> TOC \c "Figure" </w:instrText>
        </w:r>
      </w:ins>
      <w:r>
        <w:fldChar w:fldCharType="separate"/>
      </w:r>
      <w:ins w:id="1441" w:author="dugalh" w:date="2018-07-31T13:41:00Z">
        <w:r>
          <w:rPr>
            <w:noProof/>
          </w:rPr>
          <w:t xml:space="preserve">Fig. 1  </w:t>
        </w:r>
        <w:r w:rsidRPr="00F21429">
          <w:rPr>
            <w:noProof/>
          </w:rPr>
          <w:t>Little Karoo study area</w:t>
        </w:r>
        <w:r>
          <w:rPr>
            <w:noProof/>
          </w:rPr>
          <w:tab/>
        </w:r>
        <w:r>
          <w:rPr>
            <w:noProof/>
          </w:rPr>
          <w:fldChar w:fldCharType="begin"/>
        </w:r>
        <w:r>
          <w:rPr>
            <w:noProof/>
          </w:rPr>
          <w:instrText xml:space="preserve"> PAGEREF _Toc520807799 \h </w:instrText>
        </w:r>
        <w:r>
          <w:rPr>
            <w:noProof/>
          </w:rPr>
        </w:r>
      </w:ins>
      <w:r>
        <w:rPr>
          <w:noProof/>
        </w:rPr>
        <w:fldChar w:fldCharType="separate"/>
      </w:r>
      <w:ins w:id="1442" w:author="dugalh" w:date="2018-07-31T13:41:00Z">
        <w:r>
          <w:rPr>
            <w:noProof/>
          </w:rPr>
          <w:t>6</w:t>
        </w:r>
        <w:r>
          <w:rPr>
            <w:noProof/>
          </w:rPr>
          <w:fldChar w:fldCharType="end"/>
        </w:r>
      </w:ins>
    </w:p>
    <w:p w14:paraId="2B40B8A5" w14:textId="77777777" w:rsidR="00BC6A85" w:rsidRDefault="00BC6A85">
      <w:pPr>
        <w:pStyle w:val="TableofFigures"/>
        <w:tabs>
          <w:tab w:val="right" w:leader="dot" w:pos="9016"/>
        </w:tabs>
        <w:rPr>
          <w:ins w:id="1443" w:author="dugalh" w:date="2018-07-31T13:41:00Z"/>
          <w:rFonts w:asciiTheme="minorHAnsi" w:eastAsiaTheme="minorEastAsia" w:hAnsiTheme="minorHAnsi" w:cstheme="minorBidi"/>
          <w:noProof/>
          <w:sz w:val="22"/>
          <w:szCs w:val="22"/>
          <w:lang w:val="en-GB" w:eastAsia="en-GB"/>
        </w:rPr>
      </w:pPr>
      <w:ins w:id="1444" w:author="dugalh" w:date="2018-07-31T13:41:00Z">
        <w:r>
          <w:rPr>
            <w:noProof/>
          </w:rPr>
          <w:t>Fig. 3</w:t>
        </w:r>
        <w:r w:rsidRPr="00F21429">
          <w:rPr>
            <w:noProof/>
          </w:rPr>
          <w:t xml:space="preserve">  Study area spekboom habitats and field ground truth sites</w:t>
        </w:r>
        <w:r>
          <w:rPr>
            <w:noProof/>
          </w:rPr>
          <w:tab/>
        </w:r>
        <w:r>
          <w:rPr>
            <w:noProof/>
          </w:rPr>
          <w:fldChar w:fldCharType="begin"/>
        </w:r>
        <w:r>
          <w:rPr>
            <w:noProof/>
          </w:rPr>
          <w:instrText xml:space="preserve"> PAGEREF _Toc520807800 \h </w:instrText>
        </w:r>
        <w:r>
          <w:rPr>
            <w:noProof/>
          </w:rPr>
        </w:r>
      </w:ins>
      <w:r>
        <w:rPr>
          <w:noProof/>
        </w:rPr>
        <w:fldChar w:fldCharType="separate"/>
      </w:r>
      <w:ins w:id="1445" w:author="dugalh" w:date="2018-07-31T13:41:00Z">
        <w:r>
          <w:rPr>
            <w:noProof/>
          </w:rPr>
          <w:t>8</w:t>
        </w:r>
        <w:r>
          <w:rPr>
            <w:noProof/>
          </w:rPr>
          <w:fldChar w:fldCharType="end"/>
        </w:r>
      </w:ins>
    </w:p>
    <w:p w14:paraId="6CF85320" w14:textId="77777777" w:rsidR="00BC6A85" w:rsidRDefault="00BC6A85">
      <w:pPr>
        <w:pStyle w:val="TableofFigures"/>
        <w:tabs>
          <w:tab w:val="right" w:leader="dot" w:pos="9016"/>
        </w:tabs>
        <w:rPr>
          <w:ins w:id="1446" w:author="dugalh" w:date="2018-07-31T13:41:00Z"/>
          <w:rFonts w:asciiTheme="minorHAnsi" w:eastAsiaTheme="minorEastAsia" w:hAnsiTheme="minorHAnsi" w:cstheme="minorBidi"/>
          <w:noProof/>
          <w:sz w:val="22"/>
          <w:szCs w:val="22"/>
          <w:lang w:val="en-GB" w:eastAsia="en-GB"/>
        </w:rPr>
      </w:pPr>
      <w:ins w:id="1447" w:author="dugalh" w:date="2018-07-31T13:41:00Z">
        <w:r>
          <w:rPr>
            <w:noProof/>
            <w:lang w:eastAsia="en-ZA"/>
          </w:rPr>
          <w:t>Fig.</w:t>
        </w:r>
        <w:r>
          <w:rPr>
            <w:noProof/>
          </w:rPr>
          <w:t xml:space="preserve"> 4  </w:t>
        </w:r>
        <w:r w:rsidRPr="00F21429">
          <w:rPr>
            <w:noProof/>
          </w:rPr>
          <w:t>Matjiesvlei2 canopy-cover ground truth site</w:t>
        </w:r>
        <w:r>
          <w:rPr>
            <w:noProof/>
          </w:rPr>
          <w:tab/>
        </w:r>
        <w:r>
          <w:rPr>
            <w:noProof/>
          </w:rPr>
          <w:fldChar w:fldCharType="begin"/>
        </w:r>
        <w:r>
          <w:rPr>
            <w:noProof/>
          </w:rPr>
          <w:instrText xml:space="preserve"> PAGEREF _Toc520807801 \h </w:instrText>
        </w:r>
        <w:r>
          <w:rPr>
            <w:noProof/>
          </w:rPr>
        </w:r>
      </w:ins>
      <w:r>
        <w:rPr>
          <w:noProof/>
        </w:rPr>
        <w:fldChar w:fldCharType="separate"/>
      </w:r>
      <w:ins w:id="1448" w:author="dugalh" w:date="2018-07-31T13:41:00Z">
        <w:r>
          <w:rPr>
            <w:noProof/>
          </w:rPr>
          <w:t>9</w:t>
        </w:r>
        <w:r>
          <w:rPr>
            <w:noProof/>
          </w:rPr>
          <w:fldChar w:fldCharType="end"/>
        </w:r>
      </w:ins>
    </w:p>
    <w:p w14:paraId="0D99F3E1" w14:textId="77777777" w:rsidR="00BC6A85" w:rsidRDefault="00BC6A85">
      <w:pPr>
        <w:pStyle w:val="TableofFigures"/>
        <w:tabs>
          <w:tab w:val="right" w:leader="dot" w:pos="9016"/>
        </w:tabs>
        <w:rPr>
          <w:ins w:id="1449" w:author="dugalh" w:date="2018-07-31T13:41:00Z"/>
          <w:rFonts w:asciiTheme="minorHAnsi" w:eastAsiaTheme="minorEastAsia" w:hAnsiTheme="minorHAnsi" w:cstheme="minorBidi"/>
          <w:noProof/>
          <w:sz w:val="22"/>
          <w:szCs w:val="22"/>
          <w:lang w:val="en-GB" w:eastAsia="en-GB"/>
        </w:rPr>
      </w:pPr>
      <w:ins w:id="1450" w:author="dugalh" w:date="2018-07-31T13:41:00Z">
        <w:r>
          <w:rPr>
            <w:noProof/>
          </w:rPr>
          <w:t>Fig. 5</w:t>
        </w:r>
        <w:r w:rsidRPr="00F21429">
          <w:rPr>
            <w:noProof/>
          </w:rPr>
          <w:t xml:space="preserve">  Example image class labels</w:t>
        </w:r>
        <w:r>
          <w:rPr>
            <w:noProof/>
          </w:rPr>
          <w:tab/>
        </w:r>
        <w:r>
          <w:rPr>
            <w:noProof/>
          </w:rPr>
          <w:fldChar w:fldCharType="begin"/>
        </w:r>
        <w:r>
          <w:rPr>
            <w:noProof/>
          </w:rPr>
          <w:instrText xml:space="preserve"> PAGEREF _Toc520807802 \h </w:instrText>
        </w:r>
        <w:r>
          <w:rPr>
            <w:noProof/>
          </w:rPr>
        </w:r>
      </w:ins>
      <w:r>
        <w:rPr>
          <w:noProof/>
        </w:rPr>
        <w:fldChar w:fldCharType="separate"/>
      </w:r>
      <w:ins w:id="1451" w:author="dugalh" w:date="2018-07-31T13:41:00Z">
        <w:r>
          <w:rPr>
            <w:noProof/>
          </w:rPr>
          <w:t>11</w:t>
        </w:r>
        <w:r>
          <w:rPr>
            <w:noProof/>
          </w:rPr>
          <w:fldChar w:fldCharType="end"/>
        </w:r>
      </w:ins>
    </w:p>
    <w:p w14:paraId="662DBEF3" w14:textId="77777777" w:rsidR="00BC6A85" w:rsidRDefault="00BC6A85">
      <w:pPr>
        <w:pStyle w:val="TableofFigures"/>
        <w:tabs>
          <w:tab w:val="right" w:leader="dot" w:pos="9016"/>
        </w:tabs>
        <w:rPr>
          <w:ins w:id="1452" w:author="dugalh" w:date="2018-07-31T13:41:00Z"/>
          <w:rFonts w:asciiTheme="minorHAnsi" w:eastAsiaTheme="minorEastAsia" w:hAnsiTheme="minorHAnsi" w:cstheme="minorBidi"/>
          <w:noProof/>
          <w:sz w:val="22"/>
          <w:szCs w:val="22"/>
          <w:lang w:val="en-GB" w:eastAsia="en-GB"/>
        </w:rPr>
      </w:pPr>
      <w:ins w:id="1453" w:author="dugalh" w:date="2018-07-31T13:41:00Z">
        <w:r>
          <w:rPr>
            <w:noProof/>
          </w:rPr>
          <w:t>Fig. 2  MODIS and DMC RSR’s</w:t>
        </w:r>
        <w:r>
          <w:rPr>
            <w:noProof/>
          </w:rPr>
          <w:tab/>
        </w:r>
        <w:r>
          <w:rPr>
            <w:noProof/>
          </w:rPr>
          <w:fldChar w:fldCharType="begin"/>
        </w:r>
        <w:r>
          <w:rPr>
            <w:noProof/>
          </w:rPr>
          <w:instrText xml:space="preserve"> PAGEREF _Toc520807803 \h </w:instrText>
        </w:r>
        <w:r>
          <w:rPr>
            <w:noProof/>
          </w:rPr>
        </w:r>
      </w:ins>
      <w:r>
        <w:rPr>
          <w:noProof/>
        </w:rPr>
        <w:fldChar w:fldCharType="separate"/>
      </w:r>
      <w:ins w:id="1454" w:author="dugalh" w:date="2018-07-31T13:41:00Z">
        <w:r>
          <w:rPr>
            <w:noProof/>
          </w:rPr>
          <w:t>12</w:t>
        </w:r>
        <w:r>
          <w:rPr>
            <w:noProof/>
          </w:rPr>
          <w:fldChar w:fldCharType="end"/>
        </w:r>
      </w:ins>
    </w:p>
    <w:p w14:paraId="040363AC" w14:textId="77777777" w:rsidR="00BC6A85" w:rsidRDefault="00BC6A85">
      <w:pPr>
        <w:pStyle w:val="TableofFigures"/>
        <w:tabs>
          <w:tab w:val="right" w:leader="dot" w:pos="9016"/>
        </w:tabs>
        <w:rPr>
          <w:ins w:id="1455" w:author="dugalh" w:date="2018-07-31T13:41:00Z"/>
          <w:rFonts w:asciiTheme="minorHAnsi" w:eastAsiaTheme="minorEastAsia" w:hAnsiTheme="minorHAnsi" w:cstheme="minorBidi"/>
          <w:noProof/>
          <w:sz w:val="22"/>
          <w:szCs w:val="22"/>
          <w:lang w:val="en-GB" w:eastAsia="en-GB"/>
        </w:rPr>
      </w:pPr>
      <w:ins w:id="1456" w:author="dugalh" w:date="2018-07-31T13:41:00Z">
        <w:r>
          <w:rPr>
            <w:noProof/>
          </w:rPr>
          <w:t>Fig. 6</w:t>
        </w:r>
        <w:r w:rsidRPr="00F21429">
          <w:rPr>
            <w:noProof/>
          </w:rPr>
          <w:t xml:space="preserve">  Clustering of correlated features</w:t>
        </w:r>
        <w:r>
          <w:rPr>
            <w:noProof/>
          </w:rPr>
          <w:tab/>
        </w:r>
        <w:r>
          <w:rPr>
            <w:noProof/>
          </w:rPr>
          <w:fldChar w:fldCharType="begin"/>
        </w:r>
        <w:r>
          <w:rPr>
            <w:noProof/>
          </w:rPr>
          <w:instrText xml:space="preserve"> PAGEREF _Toc520807804 \h </w:instrText>
        </w:r>
        <w:r>
          <w:rPr>
            <w:noProof/>
          </w:rPr>
        </w:r>
      </w:ins>
      <w:r>
        <w:rPr>
          <w:noProof/>
        </w:rPr>
        <w:fldChar w:fldCharType="separate"/>
      </w:r>
      <w:ins w:id="1457" w:author="dugalh" w:date="2018-07-31T13:41:00Z">
        <w:r>
          <w:rPr>
            <w:noProof/>
          </w:rPr>
          <w:t>21</w:t>
        </w:r>
        <w:r>
          <w:rPr>
            <w:noProof/>
          </w:rPr>
          <w:fldChar w:fldCharType="end"/>
        </w:r>
      </w:ins>
    </w:p>
    <w:p w14:paraId="11136679" w14:textId="77777777" w:rsidR="00BC6A85" w:rsidRDefault="00BC6A85">
      <w:pPr>
        <w:pStyle w:val="TableofFigures"/>
        <w:tabs>
          <w:tab w:val="right" w:leader="dot" w:pos="9016"/>
        </w:tabs>
        <w:rPr>
          <w:ins w:id="1458" w:author="dugalh" w:date="2018-07-31T13:41:00Z"/>
          <w:rFonts w:asciiTheme="minorHAnsi" w:eastAsiaTheme="minorEastAsia" w:hAnsiTheme="minorHAnsi" w:cstheme="minorBidi"/>
          <w:noProof/>
          <w:sz w:val="22"/>
          <w:szCs w:val="22"/>
          <w:lang w:val="en-GB" w:eastAsia="en-GB"/>
        </w:rPr>
      </w:pPr>
      <w:ins w:id="1459" w:author="dugalh" w:date="2018-07-31T13:41:00Z">
        <w:r>
          <w:rPr>
            <w:noProof/>
          </w:rPr>
          <w:t>Fig. 7</w:t>
        </w:r>
        <w:r w:rsidRPr="00F21429">
          <w:rPr>
            <w:noProof/>
          </w:rPr>
          <w:t xml:space="preserve">  Groenfontein classification (Habitat: valley thicket with spekboom)</w:t>
        </w:r>
        <w:r>
          <w:rPr>
            <w:noProof/>
          </w:rPr>
          <w:tab/>
        </w:r>
        <w:r>
          <w:rPr>
            <w:noProof/>
          </w:rPr>
          <w:fldChar w:fldCharType="begin"/>
        </w:r>
        <w:r>
          <w:rPr>
            <w:noProof/>
          </w:rPr>
          <w:instrText xml:space="preserve"> PAGEREF _Toc520807805 \h </w:instrText>
        </w:r>
        <w:r>
          <w:rPr>
            <w:noProof/>
          </w:rPr>
        </w:r>
      </w:ins>
      <w:r>
        <w:rPr>
          <w:noProof/>
        </w:rPr>
        <w:fldChar w:fldCharType="separate"/>
      </w:r>
      <w:ins w:id="1460" w:author="dugalh" w:date="2018-07-31T13:41:00Z">
        <w:r>
          <w:rPr>
            <w:noProof/>
          </w:rPr>
          <w:t>26</w:t>
        </w:r>
        <w:r>
          <w:rPr>
            <w:noProof/>
          </w:rPr>
          <w:fldChar w:fldCharType="end"/>
        </w:r>
      </w:ins>
    </w:p>
    <w:p w14:paraId="304EF125" w14:textId="77777777" w:rsidR="00BC6A85" w:rsidRDefault="00BC6A85">
      <w:pPr>
        <w:pStyle w:val="TableofFigures"/>
        <w:tabs>
          <w:tab w:val="right" w:leader="dot" w:pos="9016"/>
        </w:tabs>
        <w:rPr>
          <w:ins w:id="1461" w:author="dugalh" w:date="2018-07-31T13:41:00Z"/>
          <w:rFonts w:asciiTheme="minorHAnsi" w:eastAsiaTheme="minorEastAsia" w:hAnsiTheme="minorHAnsi" w:cstheme="minorBidi"/>
          <w:noProof/>
          <w:sz w:val="22"/>
          <w:szCs w:val="22"/>
          <w:lang w:val="en-GB" w:eastAsia="en-GB"/>
        </w:rPr>
      </w:pPr>
      <w:ins w:id="1462" w:author="dugalh" w:date="2018-07-31T13:41:00Z">
        <w:r>
          <w:rPr>
            <w:noProof/>
          </w:rPr>
          <w:t>Fig. 8</w:t>
        </w:r>
        <w:r w:rsidRPr="00F21429">
          <w:rPr>
            <w:noProof/>
          </w:rPr>
          <w:t xml:space="preserve">  Matjiesvlei classification (Habitat: arid thicket with spekboom)</w:t>
        </w:r>
        <w:r>
          <w:rPr>
            <w:noProof/>
          </w:rPr>
          <w:tab/>
        </w:r>
        <w:r>
          <w:rPr>
            <w:noProof/>
          </w:rPr>
          <w:fldChar w:fldCharType="begin"/>
        </w:r>
        <w:r>
          <w:rPr>
            <w:noProof/>
          </w:rPr>
          <w:instrText xml:space="preserve"> PAGEREF _Toc520807806 \h </w:instrText>
        </w:r>
        <w:r>
          <w:rPr>
            <w:noProof/>
          </w:rPr>
        </w:r>
      </w:ins>
      <w:r>
        <w:rPr>
          <w:noProof/>
        </w:rPr>
        <w:fldChar w:fldCharType="separate"/>
      </w:r>
      <w:ins w:id="1463" w:author="dugalh" w:date="2018-07-31T13:41:00Z">
        <w:r>
          <w:rPr>
            <w:noProof/>
          </w:rPr>
          <w:t>26</w:t>
        </w:r>
        <w:r>
          <w:rPr>
            <w:noProof/>
          </w:rPr>
          <w:fldChar w:fldCharType="end"/>
        </w:r>
      </w:ins>
    </w:p>
    <w:p w14:paraId="5F85F354" w14:textId="77777777" w:rsidR="00BC6A85" w:rsidRDefault="00BC6A85">
      <w:pPr>
        <w:pStyle w:val="TableofFigures"/>
        <w:tabs>
          <w:tab w:val="right" w:leader="dot" w:pos="9016"/>
        </w:tabs>
        <w:rPr>
          <w:ins w:id="1464" w:author="dugalh" w:date="2018-07-31T13:41:00Z"/>
          <w:rFonts w:asciiTheme="minorHAnsi" w:eastAsiaTheme="minorEastAsia" w:hAnsiTheme="minorHAnsi" w:cstheme="minorBidi"/>
          <w:noProof/>
          <w:sz w:val="22"/>
          <w:szCs w:val="22"/>
          <w:lang w:val="en-GB" w:eastAsia="en-GB"/>
        </w:rPr>
      </w:pPr>
      <w:ins w:id="1465" w:author="dugalh" w:date="2018-07-31T13:41:00Z">
        <w:r>
          <w:rPr>
            <w:noProof/>
          </w:rPr>
          <w:t xml:space="preserve">Fig. 9  </w:t>
        </w:r>
        <w:r w:rsidRPr="00F21429">
          <w:rPr>
            <w:noProof/>
          </w:rPr>
          <w:t>Rooiberg classification (Habitat: arid thicket with spekboom and fynbos mosaic)</w:t>
        </w:r>
        <w:r>
          <w:rPr>
            <w:noProof/>
          </w:rPr>
          <w:tab/>
        </w:r>
        <w:r>
          <w:rPr>
            <w:noProof/>
          </w:rPr>
          <w:fldChar w:fldCharType="begin"/>
        </w:r>
        <w:r>
          <w:rPr>
            <w:noProof/>
          </w:rPr>
          <w:instrText xml:space="preserve"> PAGEREF _Toc520807807 \h </w:instrText>
        </w:r>
        <w:r>
          <w:rPr>
            <w:noProof/>
          </w:rPr>
        </w:r>
      </w:ins>
      <w:r>
        <w:rPr>
          <w:noProof/>
        </w:rPr>
        <w:fldChar w:fldCharType="separate"/>
      </w:r>
      <w:ins w:id="1466" w:author="dugalh" w:date="2018-07-31T13:41:00Z">
        <w:r>
          <w:rPr>
            <w:noProof/>
          </w:rPr>
          <w:t>27</w:t>
        </w:r>
        <w:r>
          <w:rPr>
            <w:noProof/>
          </w:rPr>
          <w:fldChar w:fldCharType="end"/>
        </w:r>
      </w:ins>
    </w:p>
    <w:p w14:paraId="30D4C405" w14:textId="77777777" w:rsidR="00BC6A85" w:rsidRDefault="00BC6A85">
      <w:pPr>
        <w:pStyle w:val="TableofFigures"/>
        <w:tabs>
          <w:tab w:val="right" w:leader="dot" w:pos="9016"/>
        </w:tabs>
        <w:rPr>
          <w:ins w:id="1467" w:author="dugalh" w:date="2018-07-31T13:41:00Z"/>
          <w:rFonts w:asciiTheme="minorHAnsi" w:eastAsiaTheme="minorEastAsia" w:hAnsiTheme="minorHAnsi" w:cstheme="minorBidi"/>
          <w:noProof/>
          <w:sz w:val="22"/>
          <w:szCs w:val="22"/>
          <w:lang w:val="en-GB" w:eastAsia="en-GB"/>
        </w:rPr>
      </w:pPr>
      <w:ins w:id="1468" w:author="dugalh" w:date="2018-07-31T13:41:00Z">
        <w:r>
          <w:rPr>
            <w:noProof/>
          </w:rPr>
          <w:t>Fig. 10</w:t>
        </w:r>
        <w:r w:rsidRPr="00F21429">
          <w:rPr>
            <w:noProof/>
          </w:rPr>
          <w:t xml:space="preserve">  Grootkop classification (Habitat: arid thicket with spekboom and succulent Karoo mosaic)</w:t>
        </w:r>
        <w:r>
          <w:rPr>
            <w:noProof/>
          </w:rPr>
          <w:tab/>
        </w:r>
        <w:r>
          <w:rPr>
            <w:noProof/>
          </w:rPr>
          <w:fldChar w:fldCharType="begin"/>
        </w:r>
        <w:r>
          <w:rPr>
            <w:noProof/>
          </w:rPr>
          <w:instrText xml:space="preserve"> PAGEREF _Toc520807808 \h </w:instrText>
        </w:r>
        <w:r>
          <w:rPr>
            <w:noProof/>
          </w:rPr>
        </w:r>
      </w:ins>
      <w:r>
        <w:rPr>
          <w:noProof/>
        </w:rPr>
        <w:fldChar w:fldCharType="separate"/>
      </w:r>
      <w:ins w:id="1469" w:author="dugalh" w:date="2018-07-31T13:41:00Z">
        <w:r>
          <w:rPr>
            <w:noProof/>
          </w:rPr>
          <w:t>27</w:t>
        </w:r>
        <w:r>
          <w:rPr>
            <w:noProof/>
          </w:rPr>
          <w:fldChar w:fldCharType="end"/>
        </w:r>
      </w:ins>
    </w:p>
    <w:p w14:paraId="3FB750A4" w14:textId="0F563766" w:rsidR="00BC6A85" w:rsidRPr="00B44B64" w:rsidRDefault="00BC6A85" w:rsidP="00AC1022">
      <w:pPr>
        <w:pStyle w:val="BodyTextIndented"/>
      </w:pPr>
      <w:ins w:id="1470" w:author="dugalh" w:date="2018-07-31T13:41:00Z">
        <w:r>
          <w:fldChar w:fldCharType="end"/>
        </w:r>
      </w:ins>
    </w:p>
    <w:bookmarkEnd w:id="768"/>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 xml:space="preserve">The financial assistance of the National </w:t>
      </w:r>
      <w:r w:rsidR="00A87ABF" w:rsidRPr="00B44B64">
        <w:lastRenderedPageBreak/>
        <w:t>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33CD4C" w14:textId="4AAE9EEB" w:rsidR="00955429" w:rsidRPr="00955429" w:rsidRDefault="007A38B5" w:rsidP="00955429">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55429" w:rsidRPr="00955429">
        <w:rPr>
          <w:noProof/>
        </w:rPr>
        <w:t>1.</w:t>
      </w:r>
      <w:r w:rsidR="00955429" w:rsidRPr="00955429">
        <w:rPr>
          <w:noProof/>
        </w:rPr>
        <w:tab/>
        <w:t>J. Vlok, R. M. Cowling, and T. Wolf, “A vegetation map for the Little Karoo,” Unpublished maps and report for a SKEP project supported by CEPF grant no 1064410304 (2005).</w:t>
      </w:r>
    </w:p>
    <w:p w14:paraId="1F57B673"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2.</w:t>
      </w:r>
      <w:r w:rsidRPr="00955429">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02FF2B74"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3.</w:t>
      </w:r>
      <w:r w:rsidRPr="00955429">
        <w:rPr>
          <w:noProof/>
        </w:rPr>
        <w:tab/>
        <w:t xml:space="preserve">A. Sigwela et al., “The impact of browsing-induced degradation on the reproduction of subtropical thicket canopy shrubs and trees,” South African J. Bot. </w:t>
      </w:r>
      <w:r w:rsidRPr="00955429">
        <w:rPr>
          <w:b/>
          <w:bCs/>
          <w:noProof/>
        </w:rPr>
        <w:t>75</w:t>
      </w:r>
      <w:r w:rsidRPr="00955429">
        <w:rPr>
          <w:noProof/>
        </w:rPr>
        <w:t>(2), 262–267, Elsevier B.V. (2009) [doi:10.1016/j.sajb.2008.12.001].</w:t>
      </w:r>
    </w:p>
    <w:p w14:paraId="1232B42B"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4.</w:t>
      </w:r>
      <w:r w:rsidRPr="00955429">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55429">
        <w:rPr>
          <w:b/>
          <w:bCs/>
          <w:noProof/>
        </w:rPr>
        <w:t>02</w:t>
      </w:r>
      <w:r w:rsidRPr="00955429">
        <w:rPr>
          <w:noProof/>
        </w:rPr>
        <w:t>, J. Aronson, S. Milton, and J. Blignaut, Eds., pp. 179–187, Island Press., Washington DC (2007).</w:t>
      </w:r>
    </w:p>
    <w:p w14:paraId="3E36A3D9"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5.</w:t>
      </w:r>
      <w:r w:rsidRPr="00955429">
        <w:rPr>
          <w:noProof/>
        </w:rPr>
        <w:tab/>
        <w:t xml:space="preserve">A. J. Mills et al., “Effects of goat pastoralism on ecosystem carbon storage in semiarid thicket, Eastern Cape, South Africa,” Austral Ecol. </w:t>
      </w:r>
      <w:r w:rsidRPr="00955429">
        <w:rPr>
          <w:b/>
          <w:bCs/>
          <w:noProof/>
        </w:rPr>
        <w:t>30</w:t>
      </w:r>
      <w:r w:rsidRPr="00955429">
        <w:rPr>
          <w:noProof/>
        </w:rPr>
        <w:t>, 797–804 (2005).</w:t>
      </w:r>
    </w:p>
    <w:p w14:paraId="51389E96"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6.</w:t>
      </w:r>
      <w:r w:rsidRPr="00955429">
        <w:rPr>
          <w:noProof/>
        </w:rPr>
        <w:tab/>
        <w:t xml:space="preserve">M. Thompson et al., “Mapping grazing-induced degradation in a semi-arid environment: A rapid and cost effective approach for assessment and monitoring,” Environ. Manage. </w:t>
      </w:r>
      <w:r w:rsidRPr="00955429">
        <w:rPr>
          <w:b/>
          <w:bCs/>
          <w:noProof/>
        </w:rPr>
        <w:t>43</w:t>
      </w:r>
      <w:r w:rsidRPr="00955429">
        <w:rPr>
          <w:noProof/>
        </w:rPr>
        <w:t>, 585–596 (2009) [doi:10.1007/s00267-008-9228-x].</w:t>
      </w:r>
    </w:p>
    <w:p w14:paraId="0428C9C5"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7.</w:t>
      </w:r>
      <w:r w:rsidRPr="00955429">
        <w:rPr>
          <w:noProof/>
        </w:rPr>
        <w:tab/>
        <w:t xml:space="preserve">G. van Luijk et al., “Hydrological implications of desertification: Degradation of South African semi-arid subtropical thicket,” J. Arid Environ. </w:t>
      </w:r>
      <w:r w:rsidRPr="00955429">
        <w:rPr>
          <w:b/>
          <w:bCs/>
          <w:noProof/>
        </w:rPr>
        <w:t>91</w:t>
      </w:r>
      <w:r w:rsidRPr="00955429">
        <w:rPr>
          <w:noProof/>
        </w:rPr>
        <w:t>, 14–21, Elsevier Ltd (2013) [doi:10.1016/j.jaridenv.2012.10.022].</w:t>
      </w:r>
    </w:p>
    <w:p w14:paraId="2BD145E9"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8.</w:t>
      </w:r>
      <w:r w:rsidRPr="00955429">
        <w:rPr>
          <w:noProof/>
        </w:rPr>
        <w:tab/>
        <w:t xml:space="preserve">A. J. Mills and R. M. Cowling, “Rate of carbon sequestration at two thicket restoration sites in the Eastern Cape, South Africa,” Restor. Ecol. </w:t>
      </w:r>
      <w:r w:rsidRPr="00955429">
        <w:rPr>
          <w:b/>
          <w:bCs/>
          <w:noProof/>
        </w:rPr>
        <w:t>14</w:t>
      </w:r>
      <w:r w:rsidRPr="00955429">
        <w:rPr>
          <w:noProof/>
        </w:rPr>
        <w:t>(1), 38–49 (2006).</w:t>
      </w:r>
    </w:p>
    <w:p w14:paraId="1673D017"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9.</w:t>
      </w:r>
      <w:r w:rsidRPr="00955429">
        <w:rPr>
          <w:noProof/>
        </w:rPr>
        <w:tab/>
        <w:t xml:space="preserve">M. L. Vyver et al., “Active restoration of woody canopy dominants in degraded South African semi-arid thicket is neither ecologically nor economically feasible,” Appl. Veg. Sci. </w:t>
      </w:r>
      <w:r w:rsidRPr="00955429">
        <w:rPr>
          <w:b/>
          <w:bCs/>
          <w:noProof/>
        </w:rPr>
        <w:t>15</w:t>
      </w:r>
      <w:r w:rsidRPr="00955429">
        <w:rPr>
          <w:noProof/>
        </w:rPr>
        <w:t>(1), 26–34 (2012) [doi:10.1111/j.1654-109X.2011.01162.x].</w:t>
      </w:r>
    </w:p>
    <w:p w14:paraId="7402D107"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10.</w:t>
      </w:r>
      <w:r w:rsidRPr="00955429">
        <w:rPr>
          <w:noProof/>
        </w:rPr>
        <w:tab/>
        <w:t xml:space="preserve">H. Adie and R. I. Yeaton, “Regeneration dynamics in arid subtropical thicket, South </w:t>
      </w:r>
      <w:r w:rsidRPr="00955429">
        <w:rPr>
          <w:noProof/>
        </w:rPr>
        <w:lastRenderedPageBreak/>
        <w:t xml:space="preserve">Africa,” South African J. Bot. </w:t>
      </w:r>
      <w:r w:rsidRPr="00955429">
        <w:rPr>
          <w:b/>
          <w:bCs/>
          <w:noProof/>
        </w:rPr>
        <w:t>88</w:t>
      </w:r>
      <w:r w:rsidRPr="00955429">
        <w:rPr>
          <w:noProof/>
        </w:rPr>
        <w:t>, 80–85, South African Association of Botanists (2013) [doi:10.1016/j.sajb.2013.05.010].</w:t>
      </w:r>
    </w:p>
    <w:p w14:paraId="2B19EF1B"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11.</w:t>
      </w:r>
      <w:r w:rsidRPr="00955429">
        <w:rPr>
          <w:noProof/>
        </w:rPr>
        <w:tab/>
        <w:t xml:space="preserve">A. J. Mills and R. M. Cowling, “Below-ground carbon stocks in intact and transformed subtropical thicket landscapes in semi-arid South Africa,” J. Arid Environ. </w:t>
      </w:r>
      <w:r w:rsidRPr="00955429">
        <w:rPr>
          <w:b/>
          <w:bCs/>
          <w:noProof/>
        </w:rPr>
        <w:t>74</w:t>
      </w:r>
      <w:r w:rsidRPr="00955429">
        <w:rPr>
          <w:noProof/>
        </w:rPr>
        <w:t>(1), 93–100, Elsevier Ltd (2010) [doi:10.1016/j.jaridenv.2009.07.002].</w:t>
      </w:r>
    </w:p>
    <w:p w14:paraId="1CF6B880"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12.</w:t>
      </w:r>
      <w:r w:rsidRPr="00955429">
        <w:rPr>
          <w:noProof/>
        </w:rPr>
        <w:tab/>
        <w:t xml:space="preserve">C. Eisfelder, C. Kuenzer, and S. Dech, “Derivation of biomass information for semi-arid areas using remote-sensing data,” Int. J. Remote Sens. </w:t>
      </w:r>
      <w:r w:rsidRPr="00955429">
        <w:rPr>
          <w:b/>
          <w:bCs/>
          <w:noProof/>
        </w:rPr>
        <w:t>33</w:t>
      </w:r>
      <w:r w:rsidRPr="00955429">
        <w:rPr>
          <w:noProof/>
        </w:rPr>
        <w:t>(9), 2937–2984 (2012).</w:t>
      </w:r>
    </w:p>
    <w:p w14:paraId="4010CA3C"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13.</w:t>
      </w:r>
      <w:r w:rsidRPr="00955429">
        <w:rPr>
          <w:noProof/>
        </w:rPr>
        <w:tab/>
        <w:t>M. J. Powell, “Restoration of degraded subtropical thickets in the Baviaanskloof Megareserve, South Africa,” Rhodes University (2009).</w:t>
      </w:r>
    </w:p>
    <w:p w14:paraId="5F2B416D"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14.</w:t>
      </w:r>
      <w:r w:rsidRPr="00955429">
        <w:rPr>
          <w:noProof/>
        </w:rPr>
        <w:tab/>
        <w:t xml:space="preserve">D. Lu, “The potential and challenge of remote sensing based biomass estimation,” Int. J. Remote Sens. </w:t>
      </w:r>
      <w:r w:rsidRPr="00955429">
        <w:rPr>
          <w:b/>
          <w:bCs/>
          <w:noProof/>
        </w:rPr>
        <w:t>27</w:t>
      </w:r>
      <w:r w:rsidRPr="00955429">
        <w:rPr>
          <w:noProof/>
        </w:rPr>
        <w:t>(7), 1297–1328 (2006) [doi:10.1080/01431160500486732].</w:t>
      </w:r>
    </w:p>
    <w:p w14:paraId="1979E671"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15.</w:t>
      </w:r>
      <w:r w:rsidRPr="00955429">
        <w:rPr>
          <w:noProof/>
        </w:rPr>
        <w:tab/>
        <w:t xml:space="preserve">P. Curran et al., “Mapping restoration opportunity for collaborating with land managers in a carbon credit-funded restoration program in the Makana municipality, Eastern Cape, South Africa,” Restor. Ecol. </w:t>
      </w:r>
      <w:r w:rsidRPr="00955429">
        <w:rPr>
          <w:b/>
          <w:bCs/>
          <w:noProof/>
        </w:rPr>
        <w:t>20</w:t>
      </w:r>
      <w:r w:rsidRPr="00955429">
        <w:rPr>
          <w:noProof/>
        </w:rPr>
        <w:t>(1), 56–64 (2012) [doi:10.1111/j.1526-100X.2010.00746.x].</w:t>
      </w:r>
    </w:p>
    <w:p w14:paraId="748A297B"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16.</w:t>
      </w:r>
      <w:r w:rsidRPr="00955429">
        <w:rPr>
          <w:noProof/>
        </w:rPr>
        <w:tab/>
        <w:t xml:space="preserve">A. J. Mills et al., </w:t>
      </w:r>
      <w:r w:rsidRPr="00955429">
        <w:rPr>
          <w:i/>
          <w:iCs/>
          <w:noProof/>
        </w:rPr>
        <w:t>Investing in sustainability. Restoring degraded thicket, creating jobs, capturing carbon and earning green credit.</w:t>
      </w:r>
      <w:r w:rsidRPr="00955429">
        <w:rPr>
          <w:noProof/>
        </w:rPr>
        <w:t>, 1234, in Published by Climate Action Partnership, Cape Town, and Wilderness Foundation, Port Elizabeth, Climate Action Partnership, Cape Town and Wilderness Foundation, Port Elizabeth. (2010).</w:t>
      </w:r>
    </w:p>
    <w:p w14:paraId="736648DE"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17.</w:t>
      </w:r>
      <w:r w:rsidRPr="00955429">
        <w:rPr>
          <w:noProof/>
        </w:rPr>
        <w:tab/>
        <w:t xml:space="preserve">S. Basu et al., “A Semiautomated Probabilistic Framework for Tree-Cover Delineation From 1-m NAIP Imagery Using a High-Performance Computing Architecture,” IEEE Trans. Geosci. Remote Sens. </w:t>
      </w:r>
      <w:r w:rsidRPr="00955429">
        <w:rPr>
          <w:b/>
          <w:bCs/>
          <w:noProof/>
        </w:rPr>
        <w:t>53</w:t>
      </w:r>
      <w:r w:rsidRPr="00955429">
        <w:rPr>
          <w:noProof/>
        </w:rPr>
        <w:t>(10), 5690–5708 (2015) [doi:10.1109/TGRS.2015.2428197].</w:t>
      </w:r>
    </w:p>
    <w:p w14:paraId="36067026"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18.</w:t>
      </w:r>
      <w:r w:rsidRPr="00955429">
        <w:rPr>
          <w:noProof/>
        </w:rPr>
        <w:tab/>
        <w:t xml:space="preserve">A. Ghosh and P. K. Joshi, “A comparison of selected classification algorithms for mapping bamboo patches in lower Gangetic plains using very high resolution WorldView 2 imagery,” Int. J. Appl. Earth Obs. Geoinf. </w:t>
      </w:r>
      <w:r w:rsidRPr="00955429">
        <w:rPr>
          <w:b/>
          <w:bCs/>
          <w:noProof/>
        </w:rPr>
        <w:t>26</w:t>
      </w:r>
      <w:r w:rsidRPr="00955429">
        <w:rPr>
          <w:noProof/>
        </w:rPr>
        <w:t>, 298–311, Elsevier B.V. (2014) [doi:10.1016/j.jag.2013.08.011].</w:t>
      </w:r>
    </w:p>
    <w:p w14:paraId="30093341"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19.</w:t>
      </w:r>
      <w:r w:rsidRPr="00955429">
        <w:rPr>
          <w:noProof/>
        </w:rPr>
        <w:tab/>
        <w:t xml:space="preserve">K. Johansen et al., “Application of high spatial resolution satellite imagery for riparian and forest ecosystem classification,” Remote Sens. Environ. </w:t>
      </w:r>
      <w:r w:rsidRPr="00955429">
        <w:rPr>
          <w:b/>
          <w:bCs/>
          <w:noProof/>
        </w:rPr>
        <w:t>110</w:t>
      </w:r>
      <w:r w:rsidRPr="00955429">
        <w:rPr>
          <w:noProof/>
        </w:rPr>
        <w:t>(1), 29–44 (2007) [doi:10.1016/j.rse.2007.02.014].</w:t>
      </w:r>
    </w:p>
    <w:p w14:paraId="6C000918"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20.</w:t>
      </w:r>
      <w:r w:rsidRPr="00955429">
        <w:rPr>
          <w:noProof/>
        </w:rPr>
        <w:tab/>
        <w:t xml:space="preserve">S. Kollár, Z. Vekerdy, and B. Márkus, “Aerial image classification for the mapping of </w:t>
      </w:r>
      <w:r w:rsidRPr="00955429">
        <w:rPr>
          <w:noProof/>
        </w:rPr>
        <w:lastRenderedPageBreak/>
        <w:t xml:space="preserve">riparian vegetation habitats,” Acta Silv. Lignaria Hungarica </w:t>
      </w:r>
      <w:r w:rsidRPr="00955429">
        <w:rPr>
          <w:b/>
          <w:bCs/>
          <w:noProof/>
        </w:rPr>
        <w:t>9</w:t>
      </w:r>
      <w:r w:rsidRPr="00955429">
        <w:rPr>
          <w:noProof/>
        </w:rPr>
        <w:t>(1), 119–133 (2013) [doi:10.2478/aslh-2013-0010].</w:t>
      </w:r>
    </w:p>
    <w:p w14:paraId="5869DEAB"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21.</w:t>
      </w:r>
      <w:r w:rsidRPr="00955429">
        <w:rPr>
          <w:noProof/>
        </w:rPr>
        <w:tab/>
        <w:t xml:space="preserve">Y. T. Mustafa and H. N. Habeeb, “Object based technique for delineating and mapping 15 tree species using VHR WorldView-2 imagery,” in Proc. SPIE </w:t>
      </w:r>
      <w:r w:rsidRPr="00955429">
        <w:rPr>
          <w:b/>
          <w:bCs/>
          <w:noProof/>
        </w:rPr>
        <w:t>9239</w:t>
      </w:r>
      <w:r w:rsidRPr="00955429">
        <w:rPr>
          <w:noProof/>
        </w:rPr>
        <w:t>, p. 92390G–92390G–13 (2014) [doi:10.1117/12.2067280].</w:t>
      </w:r>
    </w:p>
    <w:p w14:paraId="7090372F"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22.</w:t>
      </w:r>
      <w:r w:rsidRPr="00955429">
        <w:rPr>
          <w:noProof/>
        </w:rPr>
        <w:tab/>
        <w:t xml:space="preserve">Z.-T. Ouyang et al., “A comparison of pixel-based and object-oriented approaches to VHR imagery for mapping saltmarsh plants,” Ecol. Inform. </w:t>
      </w:r>
      <w:r w:rsidRPr="00955429">
        <w:rPr>
          <w:b/>
          <w:bCs/>
          <w:noProof/>
        </w:rPr>
        <w:t>6</w:t>
      </w:r>
      <w:r w:rsidRPr="00955429">
        <w:rPr>
          <w:noProof/>
        </w:rPr>
        <w:t>(2), 136–146, Elsevier B.V. (2011) [doi:10.1016/j.ecoinf.2011.01.002].</w:t>
      </w:r>
    </w:p>
    <w:p w14:paraId="67A209F2"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23.</w:t>
      </w:r>
      <w:r w:rsidRPr="00955429">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55429">
        <w:rPr>
          <w:b/>
          <w:bCs/>
          <w:noProof/>
        </w:rPr>
        <w:t>48</w:t>
      </w:r>
      <w:r w:rsidRPr="00955429">
        <w:rPr>
          <w:noProof/>
        </w:rPr>
        <w:t>(3), 1299–1325 (2010).</w:t>
      </w:r>
    </w:p>
    <w:p w14:paraId="4E647D21"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24.</w:t>
      </w:r>
      <w:r w:rsidRPr="00955429">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55429">
        <w:rPr>
          <w:b/>
          <w:bCs/>
          <w:noProof/>
        </w:rPr>
        <w:t>1</w:t>
      </w:r>
      <w:r w:rsidRPr="00955429">
        <w:rPr>
          <w:noProof/>
        </w:rPr>
        <w:t>, pp. 551–556 (2007).</w:t>
      </w:r>
    </w:p>
    <w:p w14:paraId="00212A44"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25.</w:t>
      </w:r>
      <w:r w:rsidRPr="00955429">
        <w:rPr>
          <w:noProof/>
        </w:rPr>
        <w:tab/>
        <w:t xml:space="preserve">A. I. de Castro et al., “Airborne multi-spectral imagery for mapping cruciferous weeds in cereal and legume crops,” Precis. Agric. </w:t>
      </w:r>
      <w:r w:rsidRPr="00955429">
        <w:rPr>
          <w:b/>
          <w:bCs/>
          <w:noProof/>
        </w:rPr>
        <w:t>13</w:t>
      </w:r>
      <w:r w:rsidRPr="00955429">
        <w:rPr>
          <w:noProof/>
        </w:rPr>
        <w:t>(3), 302–321 (2012) [doi:10.1007/s11119-011-9247-0].</w:t>
      </w:r>
    </w:p>
    <w:p w14:paraId="135F2CED"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26.</w:t>
      </w:r>
      <w:r w:rsidRPr="00955429">
        <w:rPr>
          <w:noProof/>
        </w:rPr>
        <w:tab/>
        <w:t xml:space="preserve">H. Mehner et al., “Remote sensing of upland vegetation: the potential of high spatial resolution satellite sensors,” Glob. Ecol. Biogeogr. </w:t>
      </w:r>
      <w:r w:rsidRPr="00955429">
        <w:rPr>
          <w:b/>
          <w:bCs/>
          <w:noProof/>
        </w:rPr>
        <w:t>13</w:t>
      </w:r>
      <w:r w:rsidRPr="00955429">
        <w:rPr>
          <w:noProof/>
        </w:rPr>
        <w:t>(4), 359–369 (2004) [doi:10.1111/j.1466-822X.2004.00096.x].</w:t>
      </w:r>
    </w:p>
    <w:p w14:paraId="454B38BF"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27.</w:t>
      </w:r>
      <w:r w:rsidRPr="00955429">
        <w:rPr>
          <w:noProof/>
        </w:rPr>
        <w:tab/>
        <w:t xml:space="preserve">Trimble, </w:t>
      </w:r>
      <w:r w:rsidRPr="00955429">
        <w:rPr>
          <w:i/>
          <w:iCs/>
          <w:noProof/>
        </w:rPr>
        <w:t>eCognition Developer user guide</w:t>
      </w:r>
      <w:r w:rsidRPr="00955429">
        <w:rPr>
          <w:noProof/>
        </w:rPr>
        <w:t xml:space="preserve"> (2016).</w:t>
      </w:r>
    </w:p>
    <w:p w14:paraId="71CCC584"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28.</w:t>
      </w:r>
      <w:r w:rsidRPr="00955429">
        <w:rPr>
          <w:noProof/>
        </w:rPr>
        <w:tab/>
        <w:t xml:space="preserve">C. M. Bishop, </w:t>
      </w:r>
      <w:r w:rsidRPr="00955429">
        <w:rPr>
          <w:i/>
          <w:iCs/>
          <w:noProof/>
        </w:rPr>
        <w:t>Neural networks for pattern recognition</w:t>
      </w:r>
      <w:r w:rsidRPr="00955429">
        <w:rPr>
          <w:noProof/>
        </w:rPr>
        <w:t>, Oxford University Press, New York (2003).</w:t>
      </w:r>
    </w:p>
    <w:p w14:paraId="57C24BF8"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29.</w:t>
      </w:r>
      <w:r w:rsidRPr="00955429">
        <w:rPr>
          <w:noProof/>
        </w:rPr>
        <w:tab/>
        <w:t xml:space="preserve">A. K. Jain, R. P. W. Duin, and J. Mao, “Statistical pattern recognition: a review,” IEEE Trans. Pattern Anal. Mach. Intell. </w:t>
      </w:r>
      <w:r w:rsidRPr="00955429">
        <w:rPr>
          <w:b/>
          <w:bCs/>
          <w:noProof/>
        </w:rPr>
        <w:t>22</w:t>
      </w:r>
      <w:r w:rsidRPr="00955429">
        <w:rPr>
          <w:noProof/>
        </w:rPr>
        <w:t>(1), 4–37 (2000).</w:t>
      </w:r>
    </w:p>
    <w:p w14:paraId="53E93C0A"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30.</w:t>
      </w:r>
      <w:r w:rsidRPr="00955429">
        <w:rPr>
          <w:noProof/>
        </w:rPr>
        <w:tab/>
        <w:t xml:space="preserve">L. Tolosi and T. Lengauer, “Classification with correlated features: unreliability of feature ranking and solutions.,” Bioinformatics </w:t>
      </w:r>
      <w:r w:rsidRPr="00955429">
        <w:rPr>
          <w:b/>
          <w:bCs/>
          <w:noProof/>
        </w:rPr>
        <w:t>27</w:t>
      </w:r>
      <w:r w:rsidRPr="00955429">
        <w:rPr>
          <w:noProof/>
        </w:rPr>
        <w:t>(14), 1986–1994 (2011) [doi:10.1093/bioinformatics/btr300].</w:t>
      </w:r>
    </w:p>
    <w:p w14:paraId="35B12865"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lastRenderedPageBreak/>
        <w:t>31.</w:t>
      </w:r>
      <w:r w:rsidRPr="00955429">
        <w:rPr>
          <w:noProof/>
        </w:rPr>
        <w:tab/>
        <w:t xml:space="preserve">Z. Mingguo, C. Qianguo, and Q. Mingzhou, “The Effect of Prior Probabilities in the Maximum Likelihood Classification on Individual Classes,” Photogramm. Eng. Remote Sens. </w:t>
      </w:r>
      <w:r w:rsidRPr="00955429">
        <w:rPr>
          <w:b/>
          <w:bCs/>
          <w:noProof/>
        </w:rPr>
        <w:t>75</w:t>
      </w:r>
      <w:r w:rsidRPr="00955429">
        <w:rPr>
          <w:noProof/>
        </w:rPr>
        <w:t>(9), 1109–1117, IEEE, Seoul, South Korea (2009) [doi:10.14358/PERS.75.9.1109].</w:t>
      </w:r>
    </w:p>
    <w:p w14:paraId="68677F95"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32.</w:t>
      </w:r>
      <w:r w:rsidRPr="00955429">
        <w:rPr>
          <w:noProof/>
        </w:rPr>
        <w:tab/>
        <w:t>ESA, “Sentinel-2 User Handbook” (2015).</w:t>
      </w:r>
    </w:p>
    <w:p w14:paraId="65966F9D"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33.</w:t>
      </w:r>
      <w:r w:rsidRPr="00955429">
        <w:rPr>
          <w:noProof/>
        </w:rPr>
        <w:tab/>
        <w:t>G. Schmidt et al., “Landsat Ecosystem Disturbance Adaptive Processing System (LEDAPS) Algorithm Description” (2012) [doi:No. 2013-1057].</w:t>
      </w:r>
    </w:p>
    <w:p w14:paraId="5744B6DF"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34.</w:t>
      </w:r>
      <w:r w:rsidRPr="00955429">
        <w:rPr>
          <w:noProof/>
        </w:rPr>
        <w:tab/>
        <w:t>GDAL Development Team, “Geospatial Data Abstraction Library,” Open Source Geospatial Foundation, 2014, &lt;http://www.gdal.org/&gt;.</w:t>
      </w:r>
    </w:p>
    <w:p w14:paraId="022864E1"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35.</w:t>
      </w:r>
      <w:r w:rsidRPr="00955429">
        <w:rPr>
          <w:noProof/>
        </w:rPr>
        <w:tab/>
        <w:t xml:space="preserve">G. Bradski, “The OpenCV library,” Dr. Dobb’s J. Softw. Tools </w:t>
      </w:r>
      <w:r w:rsidRPr="00955429">
        <w:rPr>
          <w:b/>
          <w:bCs/>
          <w:noProof/>
        </w:rPr>
        <w:t>25</w:t>
      </w:r>
      <w:r w:rsidRPr="00955429">
        <w:rPr>
          <w:noProof/>
        </w:rPr>
        <w:t>(120), 122–125 (2000).</w:t>
      </w:r>
    </w:p>
    <w:p w14:paraId="62B2B360"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36.</w:t>
      </w:r>
      <w:r w:rsidRPr="00955429">
        <w:rPr>
          <w:noProof/>
        </w:rPr>
        <w:tab/>
        <w:t xml:space="preserve">Z. Li et al., “Evaluation of spectral and texture features for object-based vegetation species classification using support vector machines,” in ISPRS TC VII Symposium – 100 Years ISPRS </w:t>
      </w:r>
      <w:r w:rsidRPr="00955429">
        <w:rPr>
          <w:b/>
          <w:bCs/>
          <w:noProof/>
        </w:rPr>
        <w:t>XXXVIII</w:t>
      </w:r>
      <w:r w:rsidRPr="00955429">
        <w:rPr>
          <w:noProof/>
        </w:rPr>
        <w:t>, W. Wagner and B. Székely, Eds., pp. 122–127, IAPRS, Vienna, Austria (2010).</w:t>
      </w:r>
    </w:p>
    <w:p w14:paraId="7C984716"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37.</w:t>
      </w:r>
      <w:r w:rsidRPr="00955429">
        <w:rPr>
          <w:noProof/>
        </w:rPr>
        <w:tab/>
        <w:t xml:space="preserve">R. Trias-Sanz, G. Stamon, and J. Louchet, “Using colour, texture, and hierarchial segmentation for high-resolution remote sensing,” ISPRS J. Photogramm. Remote Sens. </w:t>
      </w:r>
      <w:r w:rsidRPr="00955429">
        <w:rPr>
          <w:b/>
          <w:bCs/>
          <w:noProof/>
        </w:rPr>
        <w:t>63</w:t>
      </w:r>
      <w:r w:rsidRPr="00955429">
        <w:rPr>
          <w:noProof/>
        </w:rPr>
        <w:t>(2), 156–168 (2008) [doi:10.1016/j.isprsjprs.2007.08.005].</w:t>
      </w:r>
    </w:p>
    <w:p w14:paraId="78EC0655"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38.</w:t>
      </w:r>
      <w:r w:rsidRPr="00955429">
        <w:rPr>
          <w:noProof/>
        </w:rPr>
        <w:tab/>
        <w:t xml:space="preserve">M. Singh, Y. Malhi, and S. Bhagwat, “Biomass estimation of mixed forest landscape using a Fourier transform texture-based approach on very-high-resolution optical satellite imagery,” Int. J. Remote Sens. </w:t>
      </w:r>
      <w:r w:rsidRPr="00955429">
        <w:rPr>
          <w:b/>
          <w:bCs/>
          <w:noProof/>
        </w:rPr>
        <w:t>35</w:t>
      </w:r>
      <w:r w:rsidRPr="00955429">
        <w:rPr>
          <w:noProof/>
        </w:rPr>
        <w:t>(9), 3331–3349 (2014) [doi:10.1080/01431161.2014.903441].</w:t>
      </w:r>
    </w:p>
    <w:p w14:paraId="11BBE816"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39.</w:t>
      </w:r>
      <w:r w:rsidRPr="00955429">
        <w:rPr>
          <w:noProof/>
        </w:rPr>
        <w:tab/>
        <w:t>P. Blauensteiner et al., “On colour spaces for change detection and shadow suppression,” in Computer Vision Winter Workshop 2006, O. Chum and V. Franc, Eds., pp. 1–6, Czech Pattern Recognition Society, Telc, Czech Republic (2006).</w:t>
      </w:r>
    </w:p>
    <w:p w14:paraId="70C35B8C"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40.</w:t>
      </w:r>
      <w:r w:rsidRPr="00955429">
        <w:rPr>
          <w:noProof/>
        </w:rPr>
        <w:tab/>
        <w:t xml:space="preserve">D. M. Gates, </w:t>
      </w:r>
      <w:r w:rsidRPr="00955429">
        <w:rPr>
          <w:i/>
          <w:iCs/>
          <w:noProof/>
        </w:rPr>
        <w:t>Biophysical Ecology</w:t>
      </w:r>
      <w:r w:rsidRPr="00955429">
        <w:rPr>
          <w:noProof/>
        </w:rPr>
        <w:t>, Springer, New York (1980) [doi:10.1007/978-1-4612-6024-0].</w:t>
      </w:r>
    </w:p>
    <w:p w14:paraId="119BF59C"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41.</w:t>
      </w:r>
      <w:r w:rsidRPr="00955429">
        <w:rPr>
          <w:noProof/>
        </w:rPr>
        <w:tab/>
        <w:t xml:space="preserve">R. B. Myneni et al., “The interpretation of spectral vegetation indexes,” IEEE Trans. Geosci. Remote Sens. </w:t>
      </w:r>
      <w:r w:rsidRPr="00955429">
        <w:rPr>
          <w:b/>
          <w:bCs/>
          <w:noProof/>
        </w:rPr>
        <w:t>33</w:t>
      </w:r>
      <w:r w:rsidRPr="00955429">
        <w:rPr>
          <w:noProof/>
        </w:rPr>
        <w:t>(2), 481–486 (1995) [doi:10.1109/36.377948].</w:t>
      </w:r>
    </w:p>
    <w:p w14:paraId="272A1CF1"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42.</w:t>
      </w:r>
      <w:r w:rsidRPr="00955429">
        <w:rPr>
          <w:noProof/>
        </w:rPr>
        <w:tab/>
        <w:t xml:space="preserve">R. J. Kauth and G. S. Thomas, “The tasselled cap -- a graphic description of the </w:t>
      </w:r>
      <w:r w:rsidRPr="00955429">
        <w:rPr>
          <w:noProof/>
        </w:rPr>
        <w:lastRenderedPageBreak/>
        <w:t>spectral-temporal development of agricultural crops as seen by LANDSAT,” in Symposium on Machine Processing of Remotely Sensed Data, p. 4B41-4B51, IEEE, Purdue University of West Lafayette, Indiana, USA (1976).</w:t>
      </w:r>
    </w:p>
    <w:p w14:paraId="15A51708"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43.</w:t>
      </w:r>
      <w:r w:rsidRPr="00955429">
        <w:rPr>
          <w:noProof/>
        </w:rPr>
        <w:tab/>
        <w:t>Intergraph, “Digital mapping camera system,” 2008, &lt;http://www.geospace.co.za/pdf/DMC Brochure.pdf&gt;.</w:t>
      </w:r>
    </w:p>
    <w:p w14:paraId="79713A56"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44.</w:t>
      </w:r>
      <w:r w:rsidRPr="00955429">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7D7EA6F"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45.</w:t>
      </w:r>
      <w:r w:rsidRPr="00955429">
        <w:rPr>
          <w:noProof/>
        </w:rPr>
        <w:tab/>
        <w:t xml:space="preserve">C. Strobl et al., “Conditional variable importance for random forests.,” BMC Bioinformatics </w:t>
      </w:r>
      <w:r w:rsidRPr="00955429">
        <w:rPr>
          <w:b/>
          <w:bCs/>
          <w:noProof/>
        </w:rPr>
        <w:t>9</w:t>
      </w:r>
      <w:r w:rsidRPr="00955429">
        <w:rPr>
          <w:noProof/>
        </w:rPr>
        <w:t>, 307 (2008) [doi:10.1186/1471-2105-9-307].</w:t>
      </w:r>
    </w:p>
    <w:p w14:paraId="01495B1A"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46.</w:t>
      </w:r>
      <w:r w:rsidRPr="00955429">
        <w:rPr>
          <w:noProof/>
        </w:rPr>
        <w:tab/>
        <w:t xml:space="preserve">M. Yousef et al., “Recursive cluster elimination (RCE) for classification and feature selection from gene expression data.,” BMC Bioinformatics </w:t>
      </w:r>
      <w:r w:rsidRPr="00955429">
        <w:rPr>
          <w:b/>
          <w:bCs/>
          <w:noProof/>
        </w:rPr>
        <w:t>8</w:t>
      </w:r>
      <w:r w:rsidRPr="00955429">
        <w:rPr>
          <w:noProof/>
        </w:rPr>
        <w:t>(144) (2007) [doi:10.1186/1471-2105-8-144].</w:t>
      </w:r>
    </w:p>
    <w:p w14:paraId="76389F74"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47.</w:t>
      </w:r>
      <w:r w:rsidRPr="00955429">
        <w:rPr>
          <w:noProof/>
        </w:rPr>
        <w:tab/>
        <w:t xml:space="preserve">G. J. Szekely and M. L. Rizzo, “Hierarchical clustering via joint between-within distances: extending Ward’s minimum variance method,” J. Classif. </w:t>
      </w:r>
      <w:r w:rsidRPr="00955429">
        <w:rPr>
          <w:b/>
          <w:bCs/>
          <w:noProof/>
        </w:rPr>
        <w:t>22</w:t>
      </w:r>
      <w:r w:rsidRPr="00955429">
        <w:rPr>
          <w:noProof/>
        </w:rPr>
        <w:t>(2), 151–183 (2005) [doi:10.1007/s00357-005-0012-9].</w:t>
      </w:r>
    </w:p>
    <w:p w14:paraId="754A0905"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48.</w:t>
      </w:r>
      <w:r w:rsidRPr="00955429">
        <w:rPr>
          <w:noProof/>
        </w:rPr>
        <w:tab/>
        <w:t xml:space="preserve">D. J. Hand and K. Yu, “Idiot’s Bayes - Not So Stupid After All?,” Int. Statisitical Rev. </w:t>
      </w:r>
      <w:r w:rsidRPr="00955429">
        <w:rPr>
          <w:b/>
          <w:bCs/>
          <w:noProof/>
        </w:rPr>
        <w:t>69</w:t>
      </w:r>
      <w:r w:rsidRPr="00955429">
        <w:rPr>
          <w:noProof/>
        </w:rPr>
        <w:t>(3), 385–398 (2001).</w:t>
      </w:r>
    </w:p>
    <w:p w14:paraId="3448EF24"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49.</w:t>
      </w:r>
      <w:r w:rsidRPr="00955429">
        <w:rPr>
          <w:noProof/>
        </w:rPr>
        <w:tab/>
        <w:t xml:space="preserve">L. Breiman et al., </w:t>
      </w:r>
      <w:r w:rsidRPr="00955429">
        <w:rPr>
          <w:i/>
          <w:iCs/>
          <w:noProof/>
        </w:rPr>
        <w:t>Classification and regression trees</w:t>
      </w:r>
      <w:r w:rsidRPr="00955429">
        <w:rPr>
          <w:noProof/>
        </w:rPr>
        <w:t>, Wadsworth, Calif. (1984).</w:t>
      </w:r>
    </w:p>
    <w:p w14:paraId="6D0B0853"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50.</w:t>
      </w:r>
      <w:r w:rsidRPr="00955429">
        <w:rPr>
          <w:noProof/>
        </w:rPr>
        <w:tab/>
        <w:t xml:space="preserve">L. Breiman, “Bagging predictors,” Mach. Learn. </w:t>
      </w:r>
      <w:r w:rsidRPr="00955429">
        <w:rPr>
          <w:b/>
          <w:bCs/>
          <w:noProof/>
        </w:rPr>
        <w:t>24</w:t>
      </w:r>
      <w:r w:rsidRPr="00955429">
        <w:rPr>
          <w:noProof/>
        </w:rPr>
        <w:t>(2), 123–140 (1996).</w:t>
      </w:r>
    </w:p>
    <w:p w14:paraId="5B4B4698"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51.</w:t>
      </w:r>
      <w:r w:rsidRPr="00955429">
        <w:rPr>
          <w:noProof/>
        </w:rPr>
        <w:tab/>
        <w:t xml:space="preserve">L. Breiman, “Random Forests,” Mach. Learn. </w:t>
      </w:r>
      <w:r w:rsidRPr="00955429">
        <w:rPr>
          <w:b/>
          <w:bCs/>
          <w:noProof/>
        </w:rPr>
        <w:t>45</w:t>
      </w:r>
      <w:r w:rsidRPr="00955429">
        <w:rPr>
          <w:noProof/>
        </w:rPr>
        <w:t>(1), 5–32 (2001) [doi:10.1023/A:1010933404324].</w:t>
      </w:r>
    </w:p>
    <w:p w14:paraId="71E02B87"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52.</w:t>
      </w:r>
      <w:r w:rsidRPr="00955429">
        <w:rPr>
          <w:noProof/>
        </w:rPr>
        <w:tab/>
        <w:t xml:space="preserve">J. Amorós López et al., “Land cover classification of VHR airborne images for citrus grove identification,” ISPRS J. Photogramm. Remote Sens. </w:t>
      </w:r>
      <w:r w:rsidRPr="00955429">
        <w:rPr>
          <w:b/>
          <w:bCs/>
          <w:noProof/>
        </w:rPr>
        <w:t>66</w:t>
      </w:r>
      <w:r w:rsidRPr="00955429">
        <w:rPr>
          <w:noProof/>
        </w:rPr>
        <w:t>(1), 115–123, Elsevier B.V. (2011) [doi:10.1016/j.isprsjprs.2010.09.008].</w:t>
      </w:r>
    </w:p>
    <w:p w14:paraId="3FF2D2FA"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53.</w:t>
      </w:r>
      <w:r w:rsidRPr="00955429">
        <w:rPr>
          <w:noProof/>
        </w:rPr>
        <w:tab/>
        <w:t xml:space="preserve">C. J. C. Burges, “A tutorial on support vector machines for pattern recognition,” Data Min. Knowl. Discov. </w:t>
      </w:r>
      <w:r w:rsidRPr="00955429">
        <w:rPr>
          <w:b/>
          <w:bCs/>
          <w:noProof/>
        </w:rPr>
        <w:t>2</w:t>
      </w:r>
      <w:r w:rsidRPr="00955429">
        <w:rPr>
          <w:noProof/>
        </w:rPr>
        <w:t>(2), 121–167 (1998) [doi:10.1023/A:1009715923555].</w:t>
      </w:r>
    </w:p>
    <w:p w14:paraId="6194A140"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54.</w:t>
      </w:r>
      <w:r w:rsidRPr="00955429">
        <w:rPr>
          <w:noProof/>
        </w:rPr>
        <w:tab/>
        <w:t xml:space="preserve">R. P. W. Duin and D. M. J. Tax, “Statistical Pattern Recognition,” in Handbook of </w:t>
      </w:r>
      <w:r w:rsidRPr="00955429">
        <w:rPr>
          <w:noProof/>
        </w:rPr>
        <w:lastRenderedPageBreak/>
        <w:t>Pattern Recognition and Computer Vision, 3rd ed., C. Chen and P. Wang, Eds., pp. 1–21, World Scientific, Singapore (2005) [doi:10.1142/9789812775320_0001].</w:t>
      </w:r>
    </w:p>
    <w:p w14:paraId="1DFB0BB0"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55.</w:t>
      </w:r>
      <w:r w:rsidRPr="00955429">
        <w:rPr>
          <w:noProof/>
        </w:rPr>
        <w:tab/>
        <w:t>OpenCV Development Team, “OpenCV documentation,” Open Source Computer Vision Library, 2014, &lt;http://docs.opencv.org/&gt;.</w:t>
      </w:r>
    </w:p>
    <w:p w14:paraId="42FC26F2"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56.</w:t>
      </w:r>
      <w:r w:rsidRPr="00955429">
        <w:rPr>
          <w:noProof/>
        </w:rPr>
        <w:tab/>
        <w:t>J. Serra and P. Soille, Eds., “Mathematical morphology and its applications to image processing,” in 2nd International Symposium on Mathematical Morphology (ISMM’94), p. 383, Kluwer Academic Publishers (1994).</w:t>
      </w:r>
    </w:p>
    <w:p w14:paraId="5E6EDABE"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57.</w:t>
      </w:r>
      <w:r w:rsidRPr="00955429">
        <w:rPr>
          <w:noProof/>
        </w:rPr>
        <w:tab/>
        <w:t xml:space="preserve">T. Key et al., “A comparison of multispectral and multitemporal information in high spatial resolution imagery for classification of individual tree species in a temperate hardwood forest,” Remote Sens. Environ. </w:t>
      </w:r>
      <w:r w:rsidRPr="00955429">
        <w:rPr>
          <w:b/>
          <w:bCs/>
          <w:noProof/>
        </w:rPr>
        <w:t>75</w:t>
      </w:r>
      <w:r w:rsidRPr="00955429">
        <w:rPr>
          <w:noProof/>
        </w:rPr>
        <w:t>(1), 100–112, Elsevier (2001).</w:t>
      </w:r>
    </w:p>
    <w:p w14:paraId="5DCA9A24"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58.</w:t>
      </w:r>
      <w:r w:rsidRPr="00955429">
        <w:rPr>
          <w:noProof/>
        </w:rPr>
        <w:tab/>
        <w:t xml:space="preserve">B. W. Heumann, “Satellite remote sensing of mangrove forests: Recent advances and future opportunities,” Prog. Phys. Geogr. </w:t>
      </w:r>
      <w:r w:rsidRPr="00955429">
        <w:rPr>
          <w:b/>
          <w:bCs/>
          <w:noProof/>
        </w:rPr>
        <w:t>35</w:t>
      </w:r>
      <w:r w:rsidRPr="00955429">
        <w:rPr>
          <w:noProof/>
        </w:rPr>
        <w:t>(1), 87–108 (2011) [doi:10.1177/0309133310385371].</w:t>
      </w:r>
    </w:p>
    <w:p w14:paraId="40883F3B"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59.</w:t>
      </w:r>
      <w:r w:rsidRPr="00955429">
        <w:rPr>
          <w:noProof/>
        </w:rPr>
        <w:tab/>
        <w:t xml:space="preserve">L. Su, “Optimizing support vector machine learning for semi-arid vegetation mapping by using clustering analysis,” ISPRS J. Photogramm. Remote Sens. </w:t>
      </w:r>
      <w:r w:rsidRPr="00955429">
        <w:rPr>
          <w:b/>
          <w:bCs/>
          <w:noProof/>
        </w:rPr>
        <w:t>64</w:t>
      </w:r>
      <w:r w:rsidRPr="00955429">
        <w:rPr>
          <w:noProof/>
        </w:rPr>
        <w:t>(4), 407–413 (2009) [doi:10.1016/j.isprsjprs.2009.02.002].</w:t>
      </w:r>
    </w:p>
    <w:p w14:paraId="45EE8057"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60.</w:t>
      </w:r>
      <w:r w:rsidRPr="00955429">
        <w:rPr>
          <w:noProof/>
        </w:rPr>
        <w:tab/>
        <w:t xml:space="preserve">H. Suganuma et al., “Stand biomass estimation method by canopy coverage for application to remote sensing in an arid area of Western Australia,” For. Ecol. Manage. </w:t>
      </w:r>
      <w:r w:rsidRPr="00955429">
        <w:rPr>
          <w:b/>
          <w:bCs/>
          <w:noProof/>
        </w:rPr>
        <w:t>222</w:t>
      </w:r>
      <w:r w:rsidRPr="00955429">
        <w:rPr>
          <w:noProof/>
        </w:rPr>
        <w:t>(1–3), 75–87 (2006) [doi:10.1016/j.foreco.2005.10.014].</w:t>
      </w:r>
    </w:p>
    <w:p w14:paraId="69BE7580" w14:textId="77777777" w:rsidR="00955429" w:rsidRPr="00955429" w:rsidRDefault="00955429" w:rsidP="00955429">
      <w:pPr>
        <w:widowControl w:val="0"/>
        <w:autoSpaceDE w:val="0"/>
        <w:autoSpaceDN w:val="0"/>
        <w:adjustRightInd w:val="0"/>
        <w:spacing w:before="120" w:after="120" w:line="360" w:lineRule="auto"/>
        <w:ind w:left="640" w:hanging="640"/>
        <w:rPr>
          <w:noProof/>
        </w:rPr>
      </w:pPr>
      <w:r w:rsidRPr="00955429">
        <w:rPr>
          <w:noProof/>
        </w:rPr>
        <w:t>61.</w:t>
      </w:r>
      <w:r w:rsidRPr="00955429">
        <w:rPr>
          <w:noProof/>
        </w:rPr>
        <w:tab/>
        <w:t xml:space="preserve">J. A. Ludwig, J. F. Reynolds, and P. D. Whitson, “Size-biomass relationships of several Chihuahuan desert shrubs,” Am. Midl. Nat. </w:t>
      </w:r>
      <w:r w:rsidRPr="00955429">
        <w:rPr>
          <w:b/>
          <w:bCs/>
          <w:noProof/>
        </w:rPr>
        <w:t>94</w:t>
      </w:r>
      <w:r w:rsidRPr="00955429">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85E6D">
      <w:headerReference w:type="default" r:id="rId21"/>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8-07-22T21:30:00Z" w:initials="ed">
    <w:p w14:paraId="3552C9F3" w14:textId="20CC440D" w:rsidR="008F3AD0" w:rsidRDefault="008F3AD0">
      <w:pPr>
        <w:pStyle w:val="CommentText"/>
      </w:pPr>
      <w:r>
        <w:rPr>
          <w:rStyle w:val="CommentReference"/>
        </w:rPr>
        <w:annotationRef/>
      </w:r>
      <w:r>
        <w:t xml:space="preserve">The reviewers agree that this paper is generally well written and the problem considered is important. Reviewer 1 suggests some reorganizations of the sections while Reviewer 2 has issues with the novelties of the techniques employed. Besides addressing the comments raised by the reviewers, I suggest that you may also explain why and how very high resolution (0.5 m) imagery is essential as opposed to moderate to low resolution imagery such as </w:t>
      </w:r>
      <w:proofErr w:type="spellStart"/>
      <w:r>
        <w:t>landsat</w:t>
      </w:r>
      <w:proofErr w:type="spellEnd"/>
      <w:r>
        <w:t xml:space="preserve"> 8 or sentinel 2 or </w:t>
      </w:r>
      <w:proofErr w:type="spellStart"/>
      <w:r>
        <w:t>modis</w:t>
      </w:r>
      <w:proofErr w:type="spellEnd"/>
      <w:r>
        <w:t>.</w:t>
      </w:r>
    </w:p>
  </w:comment>
  <w:comment w:id="2" w:author="reviewer 2" w:date="2018-07-22T21:54:00Z" w:initials="rev2">
    <w:p w14:paraId="3349DE98" w14:textId="3670A1B9" w:rsidR="008F3AD0" w:rsidRDefault="008F3AD0">
      <w:pPr>
        <w:pStyle w:val="CommentText"/>
      </w:pPr>
      <w:r>
        <w:rPr>
          <w:rStyle w:val="CommentReference"/>
        </w:rPr>
        <w:annotationRef/>
      </w:r>
      <w:r>
        <w:t xml:space="preserve">This paper describes the tasks of classification and mapping of the </w:t>
      </w:r>
      <w:proofErr w:type="spellStart"/>
      <w:r>
        <w:t>spekboom</w:t>
      </w:r>
      <w:proofErr w:type="spellEnd"/>
      <w:r>
        <w:t xml:space="preserve"> canopy cover of Little Karoo, a large semi-arid region in South Africa using very high resolution aerial images. These maps are required for assisting in the restoration process. In this study, 2228 high resolution multispectral (R, G, B and NIR bands) aerial images were used. The images were </w:t>
      </w:r>
      <w:proofErr w:type="spellStart"/>
      <w:r>
        <w:t>radiometrically</w:t>
      </w:r>
      <w:proofErr w:type="spellEnd"/>
      <w:r>
        <w:t xml:space="preserve"> homogenized and some optimization techniques were applied for computational efficiency. In the classification, three classes were considered: </w:t>
      </w:r>
      <w:proofErr w:type="spellStart"/>
      <w:r>
        <w:t>spekboom</w:t>
      </w:r>
      <w:proofErr w:type="spellEnd"/>
      <w:r>
        <w:t xml:space="preserve">, tree and everything else. From the classification, different features were extracted, as for example, radiances, vegetation indices, entropic and statistic measures in sliding windows, etc. The classifiers considered were decision tree, random forest, SVM, Bayes normal and </w:t>
      </w:r>
      <w:proofErr w:type="spellStart"/>
      <w:r>
        <w:t>kNN</w:t>
      </w:r>
      <w:proofErr w:type="spellEnd"/>
      <w:r>
        <w:t xml:space="preserve">, with a post-processing step of morphological operators. In the discussion, the influence of the different features and the performance of the classifier were considered. </w:t>
      </w:r>
      <w:r>
        <w:br/>
      </w:r>
      <w:r>
        <w:br/>
        <w:t>The paper is well written and organized. The problem considered is important since the determination of the vegetation conditions in the semi-arid regions is essential to determine the actions required for their conservation. From the point of view of the methodology, the techniques used for extraction of the features and for classification are correct and adequate. However, I do not see many novelties in this work, since the techniques described are standard in classification using remote sensing images.</w:t>
      </w:r>
    </w:p>
    <w:p w14:paraId="7B97A3AF" w14:textId="77777777" w:rsidR="008F3AD0" w:rsidRDefault="008F3AD0">
      <w:pPr>
        <w:pStyle w:val="CommentText"/>
      </w:pPr>
    </w:p>
    <w:p w14:paraId="03E551BF" w14:textId="5339F20A" w:rsidR="008F3AD0" w:rsidRDefault="008F3AD0">
      <w:pPr>
        <w:pStyle w:val="CommentText"/>
      </w:pPr>
      <w:r>
        <w:t>In summary, the manuscript consists in the description of the techniques used for the classification and mapping of the vegetation conditions in a semiarid region at regional level, which is a very important problem. On the other hand, the novelties are scarce.</w:t>
      </w:r>
    </w:p>
  </w:comment>
  <w:comment w:id="4" w:author="dugalh" w:date="2018-07-27T14:06:00Z" w:initials="dh">
    <w:p w14:paraId="4819A775" w14:textId="08C47847" w:rsidR="008F3AD0" w:rsidRDefault="008F3AD0">
      <w:pPr>
        <w:pStyle w:val="CommentText"/>
      </w:pPr>
      <w:r>
        <w:rPr>
          <w:rStyle w:val="CommentReference"/>
        </w:rPr>
        <w:annotationRef/>
      </w:r>
      <w:r>
        <w:t xml:space="preserve">I think the novelty is in vegetation mapping with 1000’s of aerial images (dealing with radiometric and habitat variation, and computation time).  The feature selection and radiometric calibration methods used are also novel (and relate to the above point).  But the novelty of calibration and feature selection has not been emphasized as they are unpublished and we can’t cite yet.  And seeing as the reviewers have not complained about that, I think the less attention we draw to that aspect of novelty, </w:t>
      </w:r>
      <w:r w:rsidR="00D50D02">
        <w:t xml:space="preserve">probably </w:t>
      </w:r>
      <w:r>
        <w:t>the better</w:t>
      </w:r>
    </w:p>
    <w:p w14:paraId="7EB5BE3A" w14:textId="77777777" w:rsidR="008F3AD0" w:rsidRDefault="008F3AD0">
      <w:pPr>
        <w:pStyle w:val="CommentText"/>
      </w:pPr>
    </w:p>
    <w:p w14:paraId="54E24152" w14:textId="2225B922" w:rsidR="008F3AD0" w:rsidRDefault="008F3AD0">
      <w:pPr>
        <w:pStyle w:val="CommentText"/>
      </w:pPr>
      <w:r>
        <w:t xml:space="preserve">The vast majority of studies work with a handful of images.  I have only seen one other study working at this scale </w:t>
      </w:r>
      <w:r w:rsidR="00D50D02">
        <w:t xml:space="preserve">with VHR, </w:t>
      </w:r>
      <w:r>
        <w:t xml:space="preserve">which was a general tree canopy cover mapping in USA </w:t>
      </w:r>
      <w:r w:rsidR="00D50D02">
        <w:t xml:space="preserve">- </w:t>
      </w:r>
      <w:r>
        <w:t>it took 4hrs to process 1 image</w:t>
      </w:r>
      <w:r w:rsidR="00D50D02">
        <w:t xml:space="preserve"> (!) </w:t>
      </w:r>
      <w:r>
        <w:t xml:space="preserve">using </w:t>
      </w:r>
      <w:proofErr w:type="spellStart"/>
      <w:r>
        <w:t>Definiens</w:t>
      </w:r>
      <w:proofErr w:type="spellEnd"/>
      <w:r>
        <w:t xml:space="preserve"> Developer.</w:t>
      </w:r>
    </w:p>
    <w:p w14:paraId="34B15453" w14:textId="77777777" w:rsidR="008F3AD0" w:rsidRDefault="008F3AD0">
      <w:pPr>
        <w:pStyle w:val="CommentText"/>
      </w:pPr>
    </w:p>
    <w:p w14:paraId="2A2C9E4F" w14:textId="0CCF8550" w:rsidR="008F3AD0" w:rsidRDefault="00D50D02">
      <w:pPr>
        <w:pStyle w:val="CommentText"/>
      </w:pPr>
      <w:r>
        <w:t>I think we should respond to this concern in the “response to referees” just by saying that large scale VHR veg mapping is uncommon due to radiometric and habitat variations, and storage and computational issues.  Yes?</w:t>
      </w:r>
    </w:p>
  </w:comment>
  <w:comment w:id="3" w:author="reviewer 1" w:date="2018-07-22T21:32:00Z" w:initials="rev1">
    <w:p w14:paraId="6749C091" w14:textId="71B61BAE" w:rsidR="008F3AD0" w:rsidRDefault="008F3AD0">
      <w:pPr>
        <w:pStyle w:val="CommentText"/>
      </w:pPr>
      <w:r>
        <w:rPr>
          <w:rStyle w:val="CommentReference"/>
        </w:rPr>
        <w:annotationRef/>
      </w:r>
      <w:r>
        <w:t xml:space="preserve">Introduction is complete. </w:t>
      </w:r>
      <w:r>
        <w:br/>
        <w:t xml:space="preserve">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 </w:t>
      </w:r>
      <w:r>
        <w:br/>
        <w:t xml:space="preserve">In section 2.2, could you give details of spectral bands. Why did you use Modis data instead of Sentinel-2 data for example? </w:t>
      </w:r>
      <w:r>
        <w:br/>
        <w:t xml:space="preserve">In section 2.3, you say that computation time is important but you didn't discuss or present computation time in your article. Could you add this information in your results (table 7 for example)? </w:t>
      </w:r>
      <w:r>
        <w:br/>
        <w:t>In section 2.7, you can use terms "parametric" and "</w:t>
      </w:r>
      <w:proofErr w:type="spellStart"/>
      <w:r>
        <w:t>non parametric</w:t>
      </w:r>
      <w:proofErr w:type="spellEnd"/>
      <w:r>
        <w:t xml:space="preserve">" to differentiate methods which make respectively assumption and no assumption about data. </w:t>
      </w:r>
      <w:r>
        <w:b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 </w:t>
      </w:r>
      <w:r>
        <w:b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xml:space="preserve">) in table 7 to 10? </w:t>
      </w:r>
      <w:r>
        <w:br/>
        <w:t xml:space="preserve">To improve your illustration, could you add the resulting global map of </w:t>
      </w:r>
      <w:proofErr w:type="spellStart"/>
      <w:r>
        <w:t>spekboom</w:t>
      </w:r>
      <w:proofErr w:type="spellEnd"/>
      <w:r>
        <w:t xml:space="preserve"> in your study area?</w:t>
      </w:r>
    </w:p>
  </w:comment>
  <w:comment w:id="5" w:author="reviewer 1" w:date="2018-07-22T21:40:00Z" w:initials="rev1">
    <w:p w14:paraId="23D3CDCE" w14:textId="5A19C91F" w:rsidR="008F3AD0" w:rsidRDefault="008F3AD0">
      <w:pPr>
        <w:pStyle w:val="CommentText"/>
      </w:pPr>
      <w:r>
        <w:rPr>
          <w:rStyle w:val="CommentReference"/>
        </w:rPr>
        <w:annotationRef/>
      </w:r>
      <w:proofErr w:type="gramStart"/>
      <w:r>
        <w:t>spectral</w:t>
      </w:r>
      <w:proofErr w:type="gramEnd"/>
      <w:r>
        <w:t xml:space="preserve"> bands</w:t>
      </w:r>
    </w:p>
  </w:comment>
  <w:comment w:id="6" w:author="dugalh" w:date="2018-07-27T18:45:00Z" w:initials="dh">
    <w:p w14:paraId="2FBBC52D" w14:textId="3366F5D8" w:rsidR="008F3AD0" w:rsidRDefault="008F3AD0">
      <w:pPr>
        <w:pStyle w:val="CommentText"/>
      </w:pPr>
      <w:r>
        <w:rPr>
          <w:rStyle w:val="CommentReference"/>
        </w:rPr>
        <w:annotationRef/>
      </w:r>
      <w:r>
        <w:t>? “</w:t>
      </w:r>
      <w:proofErr w:type="gramStart"/>
      <w:r>
        <w:t>spectral</w:t>
      </w:r>
      <w:proofErr w:type="gramEnd"/>
      <w:r>
        <w:t xml:space="preserve"> bands” is not grammatically correct as the rest of the list items are singular hence “spectral band” </w:t>
      </w:r>
    </w:p>
  </w:comment>
  <w:comment w:id="10" w:author="reviewer 1" w:date="2018-07-22T21:41:00Z" w:initials="rev1">
    <w:p w14:paraId="2A459842" w14:textId="57E04077" w:rsidR="008F3AD0" w:rsidRDefault="008F3AD0">
      <w:pPr>
        <w:pStyle w:val="CommentText"/>
      </w:pPr>
      <w:r>
        <w:rPr>
          <w:rStyle w:val="CommentReference"/>
        </w:rPr>
        <w:annotationRef/>
      </w:r>
      <w:proofErr w:type="gramStart"/>
      <w:r>
        <w:t>spectral</w:t>
      </w:r>
      <w:proofErr w:type="gramEnd"/>
      <w:r>
        <w:t xml:space="preserve"> bands</w:t>
      </w:r>
    </w:p>
  </w:comment>
  <w:comment w:id="28" w:author="reviewer 1" w:date="2018-07-22T21:34:00Z" w:initials="rev1">
    <w:p w14:paraId="034A5019" w14:textId="77777777" w:rsidR="008F3AD0" w:rsidRDefault="008F3AD0" w:rsidP="00FF0829">
      <w:pPr>
        <w:pStyle w:val="CommentText"/>
      </w:pPr>
      <w:r>
        <w:rPr>
          <w:rStyle w:val="CommentReference"/>
        </w:rPr>
        <w:annotationRef/>
      </w:r>
      <w:r>
        <w:t>In section 2.2, could you give details of spectral bands. Why did you use Modis data instead of Sentinel-2 data for example?</w:t>
      </w:r>
    </w:p>
  </w:comment>
  <w:comment w:id="29" w:author="dugalh" w:date="2018-07-27T13:30:00Z" w:initials="dh">
    <w:p w14:paraId="54EF8CD2" w14:textId="143E5C97" w:rsidR="008F3AD0" w:rsidRDefault="008F3AD0" w:rsidP="00FF0829">
      <w:pPr>
        <w:pStyle w:val="CommentText"/>
      </w:pPr>
      <w:r>
        <w:rPr>
          <w:rStyle w:val="CommentReference"/>
        </w:rPr>
        <w:annotationRef/>
      </w:r>
      <w:r>
        <w:t>I provide a plot of MODIS and DMC RSR’s now – see 3.1</w:t>
      </w:r>
      <w:r w:rsidR="00FA0CF9">
        <w:t xml:space="preserve"> and brief statement on Sentinel-2</w:t>
      </w:r>
    </w:p>
    <w:p w14:paraId="04FA47E9" w14:textId="77777777" w:rsidR="008F3AD0" w:rsidRDefault="008F3AD0" w:rsidP="00FF0829">
      <w:pPr>
        <w:pStyle w:val="CommentText"/>
      </w:pPr>
    </w:p>
    <w:p w14:paraId="10A5642E" w14:textId="77777777" w:rsidR="008F3AD0" w:rsidRDefault="008F3AD0" w:rsidP="00FF0829">
      <w:pPr>
        <w:pStyle w:val="CommentText"/>
      </w:pPr>
      <w:r>
        <w:t xml:space="preserve">MODIS is used because it is BRDF corrected.  Also there is no Sentinel data concurrent to the aerial imagery.  </w:t>
      </w:r>
    </w:p>
  </w:comment>
  <w:comment w:id="334" w:author="reviewer 1" w:date="2018-07-22T21:32:00Z" w:initials="rev1">
    <w:p w14:paraId="73D7361D" w14:textId="5A8AC572" w:rsidR="008F3AD0" w:rsidRDefault="008F3AD0">
      <w:pPr>
        <w:pStyle w:val="CommentText"/>
      </w:pPr>
      <w:r>
        <w:rPr>
          <w:rStyle w:val="CommentReference"/>
        </w:rPr>
        <w:annotationRef/>
      </w:r>
      <w:r>
        <w:t>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w:t>
      </w:r>
    </w:p>
  </w:comment>
  <w:comment w:id="335" w:author="dugalh" w:date="2018-07-27T13:18:00Z" w:initials="dh">
    <w:p w14:paraId="7428909E" w14:textId="6570F7C8" w:rsidR="008F3AD0" w:rsidRDefault="008F3AD0">
      <w:pPr>
        <w:pStyle w:val="CommentText"/>
      </w:pPr>
      <w:r>
        <w:t xml:space="preserve">If we combine sections 2 and 3, we will confuse things as we will have 2 sections titled “Feature Selection” and 2 sections titled “Classification…” </w:t>
      </w:r>
      <w:proofErr w:type="spellStart"/>
      <w:r>
        <w:t>i.e</w:t>
      </w:r>
      <w:proofErr w:type="spellEnd"/>
      <w:r>
        <w:t xml:space="preserve"> it will not be clear what is the description of the experiment and what is the description of the results of the experiment.  Also, I’m not sure how combining them would make the method appear more generic / independent of the data.</w:t>
      </w:r>
    </w:p>
    <w:p w14:paraId="3BC11363" w14:textId="77777777" w:rsidR="008F3AD0" w:rsidRDefault="008F3AD0">
      <w:pPr>
        <w:pStyle w:val="CommentText"/>
      </w:pPr>
    </w:p>
    <w:p w14:paraId="1F5AD4EA" w14:textId="3B6F5C95" w:rsidR="008F3AD0" w:rsidRDefault="008F3AD0">
      <w:pPr>
        <w:pStyle w:val="CommentText"/>
      </w:pPr>
      <w:r>
        <w:t xml:space="preserve">I think a better option is to put 2.1, 2.2 and 2.4 under a separate “Data” section.  Then have the other 2.x under “Methods and Experiments”.  That separates method from data and also shortens the method section which was a bit long.  But part of </w:t>
      </w:r>
      <w:r w:rsidR="00FA0CF9">
        <w:t xml:space="preserve">original </w:t>
      </w:r>
      <w:r>
        <w:t>2.2 discusses calibration of imagery, which is a method, so this must be separated out and placed under “Methods and Experiments”</w:t>
      </w:r>
    </w:p>
    <w:p w14:paraId="5743BD0D" w14:textId="77777777" w:rsidR="008F3AD0" w:rsidRDefault="008F3AD0">
      <w:pPr>
        <w:pStyle w:val="CommentText"/>
      </w:pPr>
    </w:p>
    <w:p w14:paraId="059BEF29" w14:textId="5AA7432C" w:rsidR="008F3AD0" w:rsidRDefault="008F3AD0">
      <w:pPr>
        <w:pStyle w:val="CommentText"/>
      </w:pPr>
      <w:r>
        <w:t xml:space="preserve">I have done the above – is it OK? </w:t>
      </w:r>
    </w:p>
  </w:comment>
  <w:comment w:id="353" w:author="reviewer 1" w:date="2018-07-22T21:34:00Z" w:initials="rev1">
    <w:p w14:paraId="18C5971C" w14:textId="35468D09" w:rsidR="008F3AD0" w:rsidRDefault="008F3AD0">
      <w:pPr>
        <w:pStyle w:val="CommentText"/>
      </w:pPr>
      <w:r>
        <w:rPr>
          <w:rStyle w:val="CommentReference"/>
        </w:rPr>
        <w:annotationRef/>
      </w:r>
      <w:r>
        <w:t>In section 2.2, could you give details of spectral bands. Why did you use Modis data instead of Sentinel-2 data for example?</w:t>
      </w:r>
    </w:p>
  </w:comment>
  <w:comment w:id="358" w:author="dugalh" w:date="2018-07-31T13:14:00Z" w:initials="dh">
    <w:p w14:paraId="4E0DD10A" w14:textId="2735B4BD" w:rsidR="00955429" w:rsidRDefault="00955429">
      <w:pPr>
        <w:pStyle w:val="CommentText"/>
      </w:pPr>
      <w:r>
        <w:rPr>
          <w:rStyle w:val="CommentReference"/>
        </w:rPr>
        <w:annotationRef/>
      </w:r>
      <w:r>
        <w:t>Split from 2.</w:t>
      </w:r>
      <w:r w:rsidR="00FA0CF9">
        <w:t>2</w:t>
      </w:r>
      <w:r>
        <w:t xml:space="preserve"> as it belongs in methods</w:t>
      </w:r>
    </w:p>
  </w:comment>
  <w:comment w:id="362" w:author="dugalh" w:date="2018-07-27T13:55:00Z" w:initials="dh">
    <w:p w14:paraId="211FD992" w14:textId="7C158D34" w:rsidR="008F3AD0" w:rsidRDefault="008F3AD0">
      <w:pPr>
        <w:pStyle w:val="CommentText"/>
      </w:pPr>
      <w:r>
        <w:rPr>
          <w:rStyle w:val="CommentReference"/>
        </w:rPr>
        <w:annotationRef/>
      </w:r>
      <w:proofErr w:type="gramStart"/>
      <w:r>
        <w:t>optional</w:t>
      </w:r>
      <w:proofErr w:type="gramEnd"/>
    </w:p>
  </w:comment>
  <w:comment w:id="364" w:author="dugalh" w:date="2018-07-27T13:56:00Z" w:initials="dh">
    <w:p w14:paraId="66D3CB63" w14:textId="24C5FEE7" w:rsidR="008F3AD0" w:rsidRDefault="008F3AD0">
      <w:pPr>
        <w:pStyle w:val="CommentText"/>
      </w:pPr>
      <w:r>
        <w:rPr>
          <w:rStyle w:val="CommentReference"/>
        </w:rPr>
        <w:annotationRef/>
      </w:r>
      <w:proofErr w:type="gramStart"/>
      <w:r>
        <w:t>to</w:t>
      </w:r>
      <w:proofErr w:type="gramEnd"/>
      <w:r>
        <w:t xml:space="preserve"> help clarify why we can’t use Sentinel-2</w:t>
      </w:r>
    </w:p>
  </w:comment>
  <w:comment w:id="414" w:author="reviewer 1" w:date="2018-07-22T21:35:00Z" w:initials="rev1">
    <w:p w14:paraId="6E9D6C1B" w14:textId="422BC237" w:rsidR="008F3AD0" w:rsidRDefault="008F3AD0">
      <w:pPr>
        <w:pStyle w:val="CommentText"/>
      </w:pPr>
      <w:r>
        <w:rPr>
          <w:rStyle w:val="CommentReference"/>
        </w:rPr>
        <w:annotationRef/>
      </w:r>
      <w:r>
        <w:t>In section 2.3, you say that computation time is important but you didn't discuss or present computation time in your article. Could you add this information in your results (table 7 for example)?</w:t>
      </w:r>
    </w:p>
  </w:comment>
  <w:comment w:id="415" w:author="dugalh" w:date="2018-07-31T13:13:00Z" w:initials="dh">
    <w:p w14:paraId="729E7729" w14:textId="114F277A" w:rsidR="00955429" w:rsidRDefault="00955429">
      <w:pPr>
        <w:pStyle w:val="CommentText"/>
      </w:pPr>
      <w:r>
        <w:rPr>
          <w:rStyle w:val="CommentReference"/>
        </w:rPr>
        <w:annotationRef/>
      </w:r>
      <w:r>
        <w:t>I couldn’t fit it into table 7, so have added it in table 8</w:t>
      </w:r>
      <w:r w:rsidR="00FA0CF9">
        <w:t xml:space="preserve">.  </w:t>
      </w:r>
    </w:p>
  </w:comment>
  <w:comment w:id="721" w:author="reviewer 1" w:date="2018-07-22T21:46:00Z" w:initials="rev1">
    <w:p w14:paraId="10B026D9" w14:textId="65A4C48B" w:rsidR="008F3AD0" w:rsidRDefault="008F3AD0">
      <w:pPr>
        <w:pStyle w:val="CommentText"/>
      </w:pPr>
      <w:r>
        <w:rPr>
          <w:rStyle w:val="CommentReference"/>
        </w:rPr>
        <w:annotationRef/>
      </w:r>
      <w:proofErr w:type="gramStart"/>
      <w:r>
        <w:t>only</w:t>
      </w:r>
      <w:proofErr w:type="gramEnd"/>
      <w:r>
        <w:t xml:space="preserve"> one pixel</w:t>
      </w:r>
    </w:p>
  </w:comment>
  <w:comment w:id="725" w:author="reviewer 1" w:date="2018-07-22T21:44:00Z" w:initials="rev1">
    <w:p w14:paraId="538F8F20" w14:textId="0F8F49B4" w:rsidR="008F3AD0" w:rsidRDefault="008F3AD0">
      <w:pPr>
        <w:pStyle w:val="CommentText"/>
      </w:pPr>
      <w:r>
        <w:rPr>
          <w:rStyle w:val="CommentReference"/>
        </w:rPr>
        <w:annotationRef/>
      </w:r>
      <w:proofErr w:type="gramStart"/>
      <w:r>
        <w:t>if</w:t>
      </w:r>
      <w:proofErr w:type="gramEnd"/>
      <w:r>
        <w:t xml:space="preserve"> you give that kind of details (700 nm), you have to describe spectral bands characteristics in section 2.2</w:t>
      </w:r>
    </w:p>
  </w:comment>
  <w:comment w:id="726" w:author="dugalh" w:date="2018-07-27T14:51:00Z" w:initials="dh">
    <w:p w14:paraId="7020CEBE" w14:textId="2D5387FF" w:rsidR="008F3AD0" w:rsidRDefault="008F3AD0">
      <w:pPr>
        <w:pStyle w:val="CommentText"/>
      </w:pPr>
      <w:r>
        <w:rPr>
          <w:rStyle w:val="CommentReference"/>
        </w:rPr>
        <w:annotationRef/>
      </w:r>
      <w:r>
        <w:t>There is a graph now.  Sufficient?</w:t>
      </w:r>
    </w:p>
  </w:comment>
  <w:comment w:id="736" w:author="reviewer 1" w:date="2018-07-22T21:50:00Z" w:initials="rev1">
    <w:p w14:paraId="504A0F82" w14:textId="7A919B8E" w:rsidR="008F3AD0" w:rsidRDefault="008F3AD0">
      <w:pPr>
        <w:pStyle w:val="CommentText"/>
      </w:pPr>
      <w:r>
        <w:rPr>
          <w:rStyle w:val="CommentReference"/>
        </w:rPr>
        <w:annotationRef/>
      </w:r>
      <w:proofErr w:type="gramStart"/>
      <w:r>
        <w:t>no</w:t>
      </w:r>
      <w:proofErr w:type="gramEnd"/>
      <w:r>
        <w:t xml:space="preserve"> assumption</w:t>
      </w:r>
    </w:p>
  </w:comment>
  <w:comment w:id="738" w:author="reviewer 1" w:date="2018-07-22T21:36:00Z" w:initials="rev1">
    <w:p w14:paraId="23C68216" w14:textId="2D5126E5" w:rsidR="008F3AD0" w:rsidRDefault="008F3AD0">
      <w:pPr>
        <w:pStyle w:val="CommentText"/>
      </w:pPr>
      <w:r>
        <w:rPr>
          <w:rStyle w:val="CommentReference"/>
        </w:rPr>
        <w:annotationRef/>
      </w:r>
      <w:r>
        <w:t>In section 2.7, you can use terms "parametric" and "</w:t>
      </w:r>
      <w:proofErr w:type="spellStart"/>
      <w:r>
        <w:t>non parametric</w:t>
      </w:r>
      <w:proofErr w:type="spellEnd"/>
      <w:r>
        <w:t>" to differentiate methods which make respectively assumption and no assumption about data.</w:t>
      </w:r>
    </w:p>
  </w:comment>
  <w:comment w:id="739" w:author="dugalh" w:date="2018-07-27T16:34:00Z" w:initials="dh">
    <w:p w14:paraId="51BAD636" w14:textId="13C8C3FF" w:rsidR="008F3AD0" w:rsidRDefault="008F3AD0">
      <w:pPr>
        <w:pStyle w:val="CommentText"/>
      </w:pPr>
      <w:r>
        <w:t xml:space="preserve">I have changed some of the text below from “makes no assumptions about the class distributions/data” to “non-parametric”.  I hope this is what he/she wants here.  </w:t>
      </w:r>
    </w:p>
    <w:p w14:paraId="0EF4E6E4" w14:textId="37470064" w:rsidR="008F3AD0" w:rsidRDefault="008F3AD0">
      <w:pPr>
        <w:pStyle w:val="CommentText"/>
      </w:pPr>
      <w:r>
        <w:t xml:space="preserve"> </w:t>
      </w:r>
    </w:p>
  </w:comment>
  <w:comment w:id="749" w:author="reviewer 1" w:date="2018-07-22T21:51:00Z" w:initials="rev1">
    <w:p w14:paraId="3CF69AF3" w14:textId="08865EF5" w:rsidR="008F3AD0" w:rsidRDefault="008F3AD0">
      <w:pPr>
        <w:pStyle w:val="CommentText"/>
      </w:pPr>
      <w:r>
        <w:rPr>
          <w:rStyle w:val="CommentReference"/>
        </w:rPr>
        <w:annotationRef/>
      </w:r>
      <w:proofErr w:type="gramStart"/>
      <w:r>
        <w:t>to</w:t>
      </w:r>
      <w:proofErr w:type="gramEnd"/>
      <w:r>
        <w:t xml:space="preserve"> as the Maximum Likelihood (ML) classifier</w:t>
      </w:r>
    </w:p>
  </w:comment>
  <w:comment w:id="750" w:author="dugalh" w:date="2018-07-27T14:48:00Z" w:initials="dh">
    <w:p w14:paraId="693E293A" w14:textId="47F28D46" w:rsidR="008F3AD0" w:rsidRDefault="008F3AD0">
      <w:pPr>
        <w:pStyle w:val="CommentText"/>
      </w:pPr>
      <w:r>
        <w:rPr>
          <w:rStyle w:val="CommentReference"/>
        </w:rPr>
        <w:annotationRef/>
      </w:r>
      <w:r>
        <w:t>ML is actually expanded in the introduction</w:t>
      </w:r>
    </w:p>
  </w:comment>
  <w:comment w:id="753" w:author="reviewer 1" w:date="2018-07-22T21:52:00Z" w:initials="rev1">
    <w:p w14:paraId="5C19458E" w14:textId="37E80003" w:rsidR="008F3AD0" w:rsidRDefault="008F3AD0">
      <w:pPr>
        <w:pStyle w:val="CommentText"/>
      </w:pPr>
      <w:r>
        <w:rPr>
          <w:rStyle w:val="CommentReference"/>
        </w:rPr>
        <w:annotationRef/>
      </w:r>
      <w:proofErr w:type="gramStart"/>
      <w:r>
        <w:t>no</w:t>
      </w:r>
      <w:proofErr w:type="gramEnd"/>
      <w:r>
        <w:t xml:space="preserve"> assumption</w:t>
      </w:r>
    </w:p>
  </w:comment>
  <w:comment w:id="893" w:author="reviewer 1" w:date="2018-07-22T21:38:00Z" w:initials="rev1">
    <w:p w14:paraId="14B2164E" w14:textId="77777777" w:rsidR="008F3AD0" w:rsidRDefault="008F3AD0" w:rsidP="0079779B">
      <w:pPr>
        <w:pStyle w:val="CommentText"/>
      </w:pPr>
      <w:r>
        <w:rPr>
          <w:rStyle w:val="CommentReference"/>
        </w:rPr>
        <w:annotationRef/>
      </w:r>
      <w: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in table 7 to 10?</w:t>
      </w:r>
    </w:p>
  </w:comment>
  <w:comment w:id="894" w:author="dugalh" w:date="2018-07-30T18:35:00Z" w:initials="dh">
    <w:p w14:paraId="0D962A98" w14:textId="77777777" w:rsidR="008F3AD0" w:rsidRDefault="008F3AD0">
      <w:pPr>
        <w:pStyle w:val="CommentText"/>
      </w:pPr>
      <w:r>
        <w:rPr>
          <w:rStyle w:val="CommentReference"/>
        </w:rPr>
        <w:annotationRef/>
      </w:r>
      <w:r>
        <w:t xml:space="preserve">As the performance on the labeled pixel data was not as important as the performance on the in situ canopy cover data, these variances are of limited interest.  Also, it doesn’t seem to be common practice to report them in remote sensing literature.  </w:t>
      </w:r>
    </w:p>
    <w:p w14:paraId="1C43828E" w14:textId="77777777" w:rsidR="008F3AD0" w:rsidRDefault="008F3AD0">
      <w:pPr>
        <w:pStyle w:val="CommentText"/>
      </w:pPr>
    </w:p>
    <w:p w14:paraId="535B2E7A" w14:textId="4B675613" w:rsidR="008F3AD0" w:rsidRDefault="008F3AD0">
      <w:pPr>
        <w:pStyle w:val="CommentText"/>
      </w:pPr>
      <w:r>
        <w:t xml:space="preserve">In any case, I have added the </w:t>
      </w:r>
      <w:proofErr w:type="spellStart"/>
      <w:r>
        <w:t>std</w:t>
      </w:r>
      <w:proofErr w:type="spellEnd"/>
      <w:r>
        <w:t xml:space="preserve"> error for all performance measures.  The SAE already describes variability for the canopy cover performance, so no addition there.</w:t>
      </w:r>
    </w:p>
    <w:p w14:paraId="356DF5C6" w14:textId="77777777" w:rsidR="008F3AD0" w:rsidRDefault="008F3AD0">
      <w:pPr>
        <w:pStyle w:val="CommentText"/>
      </w:pPr>
    </w:p>
    <w:p w14:paraId="13D4383E" w14:textId="70031AD1" w:rsidR="008F3AD0" w:rsidRDefault="008F3AD0">
      <w:pPr>
        <w:pStyle w:val="CommentText"/>
      </w:pPr>
      <w:r>
        <w:t xml:space="preserve">I’m not sure that we need the </w:t>
      </w:r>
      <w:proofErr w:type="spellStart"/>
      <w:r>
        <w:t>std</w:t>
      </w:r>
      <w:proofErr w:type="spellEnd"/>
      <w:r>
        <w:t xml:space="preserve"> error for all measures</w:t>
      </w:r>
      <w:r w:rsidR="00FA0CF9">
        <w:t xml:space="preserve"> though</w:t>
      </w:r>
      <w:r>
        <w:t xml:space="preserve">, but they are there for now.  Perhaps it is neater/clearer to show for just the overall 3 and 2 class errors? </w:t>
      </w:r>
      <w:proofErr w:type="spellStart"/>
      <w:r>
        <w:t>Adriaan</w:t>
      </w:r>
      <w:proofErr w:type="spellEnd"/>
      <w:r>
        <w:t>?</w:t>
      </w:r>
    </w:p>
    <w:p w14:paraId="2E56E602" w14:textId="77777777" w:rsidR="008F3AD0" w:rsidRDefault="008F3AD0">
      <w:pPr>
        <w:pStyle w:val="CommentText"/>
      </w:pPr>
    </w:p>
    <w:p w14:paraId="53EDF0C1" w14:textId="472542FE" w:rsidR="008F3AD0" w:rsidRDefault="008F3AD0">
      <w:pPr>
        <w:pStyle w:val="CommentText"/>
      </w:pPr>
      <w:r>
        <w:t xml:space="preserve">  </w:t>
      </w:r>
    </w:p>
  </w:comment>
  <w:comment w:id="895" w:author="dugalh" w:date="2018-07-30T18:46:00Z" w:initials="dh">
    <w:p w14:paraId="457C9699" w14:textId="6141851A" w:rsidR="008F3AD0" w:rsidRDefault="008F3AD0">
      <w:pPr>
        <w:pStyle w:val="CommentText"/>
      </w:pPr>
      <w:r>
        <w:rPr>
          <w:rStyle w:val="CommentReference"/>
        </w:rPr>
        <w:annotationRef/>
      </w:r>
      <w:r>
        <w:t>I had to regenerate results.  As they rely on random sub-sampling and splitting (for data reduction &amp; cross validation &amp; random forests) (and I didn’t</w:t>
      </w:r>
      <w:r w:rsidR="00FA0CF9">
        <w:t>/couldn’t</w:t>
      </w:r>
      <w:r>
        <w:t xml:space="preserve"> save what the random splits were for the original results), they have changed.  But only slightly.</w:t>
      </w:r>
    </w:p>
  </w:comment>
  <w:comment w:id="918" w:author="dugalh" w:date="2018-07-30T18:41:00Z" w:initials="dh">
    <w:p w14:paraId="0C8C728E" w14:textId="77777777" w:rsidR="008F3AD0" w:rsidRDefault="008F3AD0">
      <w:pPr>
        <w:pStyle w:val="CommentText"/>
      </w:pPr>
      <w:r>
        <w:rPr>
          <w:rStyle w:val="CommentReference"/>
        </w:rPr>
        <w:annotationRef/>
      </w:r>
      <w:r>
        <w:t xml:space="preserve">Note that I increased Kappa to 3 decimal places otherwise a lot of the </w:t>
      </w:r>
      <w:proofErr w:type="spellStart"/>
      <w:r>
        <w:t>std</w:t>
      </w:r>
      <w:proofErr w:type="spellEnd"/>
      <w:r>
        <w:t xml:space="preserve"> errors for Kappa would have been zero.  OK, or should I change back to 2, or leave Kappa </w:t>
      </w:r>
      <w:proofErr w:type="spellStart"/>
      <w:r>
        <w:t>std</w:t>
      </w:r>
      <w:proofErr w:type="spellEnd"/>
      <w:r>
        <w:t xml:space="preserve"> error out?  </w:t>
      </w:r>
    </w:p>
    <w:p w14:paraId="5E88CDDD" w14:textId="77777777" w:rsidR="008F3AD0" w:rsidRDefault="008F3AD0">
      <w:pPr>
        <w:pStyle w:val="CommentText"/>
      </w:pPr>
    </w:p>
    <w:p w14:paraId="0BA145A9" w14:textId="7E1772B5" w:rsidR="008F3AD0" w:rsidRDefault="008F3AD0">
      <w:pPr>
        <w:pStyle w:val="CommentText"/>
      </w:pPr>
      <w:r>
        <w:t>I don’t want to change the decimal places for all measures to 3 – I will have to do it for the whole paper which will be a big mission.</w:t>
      </w:r>
    </w:p>
  </w:comment>
  <w:comment w:id="1401" w:author="reviewer 1" w:date="2018-07-22T21:36:00Z" w:initials="rev1">
    <w:p w14:paraId="1D4DE7F3" w14:textId="7F3E788C" w:rsidR="008F3AD0" w:rsidRDefault="008F3AD0">
      <w:pPr>
        <w:pStyle w:val="CommentText"/>
      </w:pPr>
      <w:r>
        <w:rPr>
          <w:rStyle w:val="CommentReference"/>
        </w:rPr>
        <w:annotationRef/>
      </w:r>
      <w: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w:t>
      </w:r>
    </w:p>
  </w:comment>
  <w:comment w:id="1409" w:author="reviewer 1" w:date="2018-07-22T21:39:00Z" w:initials="rev1">
    <w:p w14:paraId="308DC767" w14:textId="579005D3" w:rsidR="008F3AD0" w:rsidRDefault="008F3AD0">
      <w:pPr>
        <w:pStyle w:val="CommentText"/>
      </w:pPr>
      <w:r>
        <w:rPr>
          <w:rStyle w:val="CommentReference"/>
        </w:rPr>
        <w:annotationRef/>
      </w:r>
      <w:r>
        <w:t xml:space="preserve">To improve your illustration, could you add the resulting global map of </w:t>
      </w:r>
      <w:proofErr w:type="spellStart"/>
      <w:r>
        <w:t>spekboom</w:t>
      </w:r>
      <w:proofErr w:type="spellEnd"/>
      <w:r>
        <w:t xml:space="preserve"> in your study area?</w:t>
      </w:r>
    </w:p>
  </w:comment>
  <w:comment w:id="1410" w:author="reviewer 2" w:date="2018-07-22T21:55:00Z" w:initials="rev2">
    <w:p w14:paraId="76B6AA2A" w14:textId="164A530D" w:rsidR="008F3AD0" w:rsidRDefault="008F3AD0">
      <w:pPr>
        <w:pStyle w:val="CommentText"/>
      </w:pPr>
      <w:r>
        <w:rPr>
          <w:rStyle w:val="CommentReference"/>
        </w:rPr>
        <w:annotationRef/>
      </w:r>
      <w:r>
        <w:t xml:space="preserve">In the discussion section, the presented method could be compared to others previously considered, for example, </w:t>
      </w:r>
      <w:r>
        <w:br/>
      </w:r>
      <w:r>
        <w:br/>
        <w:t xml:space="preserve">Su, </w:t>
      </w:r>
      <w:proofErr w:type="spellStart"/>
      <w:r>
        <w:t>Lihong</w:t>
      </w:r>
      <w:proofErr w:type="spellEnd"/>
      <w:r>
        <w:t>. "Optimizing support vector machine learning for semi-arid vegetation mapping by using clustering analysis." ISPRS Journal of Photogrammetry and Remote Sensing 64.4 (2009): 407-413.</w:t>
      </w:r>
    </w:p>
  </w:comment>
  <w:comment w:id="1411" w:author="dugalh" w:date="2018-07-31T12:52:00Z" w:initials="dh">
    <w:p w14:paraId="36FEA438" w14:textId="4BFC09E1" w:rsidR="008F3AD0" w:rsidRDefault="008F3AD0">
      <w:pPr>
        <w:pStyle w:val="CommentText"/>
        <w:rPr>
          <w:rStyle w:val="CommentReference"/>
        </w:rPr>
      </w:pPr>
      <w:r>
        <w:rPr>
          <w:rStyle w:val="CommentReference"/>
        </w:rPr>
        <w:annotationRef/>
      </w:r>
      <w:r>
        <w:rPr>
          <w:rStyle w:val="CommentReference"/>
        </w:rPr>
        <w:t>I do compare to others – see last paragraph</w:t>
      </w:r>
      <w:r w:rsidR="00BC6A85">
        <w:rPr>
          <w:rStyle w:val="CommentReference"/>
        </w:rPr>
        <w:t xml:space="preserve"> below</w:t>
      </w:r>
      <w:r>
        <w:rPr>
          <w:rStyle w:val="CommentReference"/>
        </w:rPr>
        <w:t xml:space="preserve"> and </w:t>
      </w:r>
      <w:r w:rsidR="00BC6A85">
        <w:rPr>
          <w:rStyle w:val="CommentReference"/>
        </w:rPr>
        <w:t xml:space="preserve">in the </w:t>
      </w:r>
      <w:r>
        <w:rPr>
          <w:rStyle w:val="CommentReference"/>
        </w:rPr>
        <w:t>introduction.  The paper quoted above uses MISR data (275m pixel) and so is not closely related to our VHR method.  I suspect citation fishing again.</w:t>
      </w:r>
    </w:p>
    <w:p w14:paraId="0016EF12" w14:textId="77777777" w:rsidR="008F3AD0" w:rsidRDefault="008F3AD0">
      <w:pPr>
        <w:pStyle w:val="CommentText"/>
        <w:rPr>
          <w:rStyle w:val="CommentReference"/>
        </w:rPr>
      </w:pPr>
    </w:p>
    <w:p w14:paraId="4CEB2997" w14:textId="4534AF9B" w:rsidR="008F3AD0" w:rsidRDefault="008F3AD0">
      <w:pPr>
        <w:pStyle w:val="CommentText"/>
      </w:pPr>
      <w:r>
        <w:rPr>
          <w:rStyle w:val="CommentReference"/>
        </w:rPr>
        <w:t xml:space="preserve">Nevertheless I have referenced it now as an </w:t>
      </w:r>
      <w:proofErr w:type="spellStart"/>
      <w:r>
        <w:rPr>
          <w:rStyle w:val="CommentReference"/>
        </w:rPr>
        <w:t>eg</w:t>
      </w:r>
      <w:proofErr w:type="spellEnd"/>
      <w:r>
        <w:rPr>
          <w:rStyle w:val="CommentReference"/>
        </w:rPr>
        <w:t xml:space="preserve"> of using ancillary data</w:t>
      </w:r>
      <w:r w:rsidR="00BC6A85">
        <w:rPr>
          <w:rStyle w:val="CommentReference"/>
        </w:rPr>
        <w:t xml:space="preserve"> in last para below</w:t>
      </w:r>
      <w:r>
        <w:rPr>
          <w:rStyle w:val="CommentReference"/>
        </w:rPr>
        <w:t>.</w:t>
      </w:r>
    </w:p>
  </w:comment>
  <w:comment w:id="1424" w:author="dugalh" w:date="2018-07-30T23:10:00Z" w:initials="dh">
    <w:p w14:paraId="44DE8483" w14:textId="20526211" w:rsidR="008F3AD0" w:rsidRDefault="008F3AD0">
      <w:pPr>
        <w:pStyle w:val="CommentText"/>
      </w:pPr>
      <w:r>
        <w:rPr>
          <w:rStyle w:val="CommentReference"/>
        </w:rPr>
        <w:annotationRef/>
      </w:r>
      <w:r>
        <w:t>Not too sure what caused this change but the results were re-generated on a new laptop, hard drive with new C++ compiler etc.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52C9F3" w15:done="0"/>
  <w15:commentEx w15:paraId="03E551BF" w15:done="0"/>
  <w15:commentEx w15:paraId="2A2C9E4F" w15:paraIdParent="03E551BF" w15:done="0"/>
  <w15:commentEx w15:paraId="6749C091" w15:done="0"/>
  <w15:commentEx w15:paraId="23D3CDCE" w15:done="0"/>
  <w15:commentEx w15:paraId="2FBBC52D" w15:paraIdParent="23D3CDCE" w15:done="0"/>
  <w15:commentEx w15:paraId="2A459842" w15:done="0"/>
  <w15:commentEx w15:paraId="034A5019" w15:done="0"/>
  <w15:commentEx w15:paraId="10A5642E" w15:paraIdParent="034A5019" w15:done="0"/>
  <w15:commentEx w15:paraId="73D7361D" w15:done="0"/>
  <w15:commentEx w15:paraId="059BEF29" w15:paraIdParent="73D7361D" w15:done="0"/>
  <w15:commentEx w15:paraId="18C5971C" w15:done="0"/>
  <w15:commentEx w15:paraId="4E0DD10A" w15:done="0"/>
  <w15:commentEx w15:paraId="211FD992" w15:done="0"/>
  <w15:commentEx w15:paraId="66D3CB63" w15:done="0"/>
  <w15:commentEx w15:paraId="6E9D6C1B" w15:done="0"/>
  <w15:commentEx w15:paraId="729E7729" w15:paraIdParent="6E9D6C1B" w15:done="0"/>
  <w15:commentEx w15:paraId="10B026D9" w15:done="0"/>
  <w15:commentEx w15:paraId="538F8F20" w15:done="0"/>
  <w15:commentEx w15:paraId="7020CEBE" w15:paraIdParent="538F8F20" w15:done="0"/>
  <w15:commentEx w15:paraId="504A0F82" w15:done="0"/>
  <w15:commentEx w15:paraId="23C68216" w15:done="0"/>
  <w15:commentEx w15:paraId="0EF4E6E4" w15:paraIdParent="23C68216" w15:done="0"/>
  <w15:commentEx w15:paraId="3CF69AF3" w15:done="0"/>
  <w15:commentEx w15:paraId="693E293A" w15:paraIdParent="3CF69AF3" w15:done="0"/>
  <w15:commentEx w15:paraId="5C19458E" w15:done="0"/>
  <w15:commentEx w15:paraId="14B2164E" w15:done="0"/>
  <w15:commentEx w15:paraId="53EDF0C1" w15:paraIdParent="14B2164E" w15:done="0"/>
  <w15:commentEx w15:paraId="457C9699" w15:done="0"/>
  <w15:commentEx w15:paraId="0BA145A9" w15:done="0"/>
  <w15:commentEx w15:paraId="1D4DE7F3" w15:done="0"/>
  <w15:commentEx w15:paraId="308DC767" w15:done="0"/>
  <w15:commentEx w15:paraId="76B6AA2A" w15:done="0"/>
  <w15:commentEx w15:paraId="4CEB2997" w15:paraIdParent="76B6AA2A" w15:done="0"/>
  <w15:commentEx w15:paraId="44DE848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558A99" w14:textId="77777777" w:rsidR="00115D78" w:rsidRDefault="00115D78" w:rsidP="007C5F60">
      <w:r>
        <w:separator/>
      </w:r>
    </w:p>
  </w:endnote>
  <w:endnote w:type="continuationSeparator" w:id="0">
    <w:p w14:paraId="411F0C81" w14:textId="77777777" w:rsidR="00115D78" w:rsidRDefault="00115D78"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261B45" w14:textId="77777777" w:rsidR="00115D78" w:rsidRDefault="00115D78" w:rsidP="007C5F60">
      <w:r>
        <w:separator/>
      </w:r>
    </w:p>
  </w:footnote>
  <w:footnote w:type="continuationSeparator" w:id="0">
    <w:p w14:paraId="2819F07A" w14:textId="77777777" w:rsidR="00115D78" w:rsidRDefault="00115D78"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8F3AD0" w:rsidRDefault="008F3AD0">
        <w:pPr>
          <w:pStyle w:val="Header"/>
          <w:jc w:val="right"/>
        </w:pPr>
        <w:r>
          <w:fldChar w:fldCharType="begin"/>
        </w:r>
        <w:r>
          <w:instrText xml:space="preserve"> PAGE   \* MERGEFORMAT </w:instrText>
        </w:r>
        <w:r>
          <w:fldChar w:fldCharType="separate"/>
        </w:r>
        <w:r w:rsidR="00BC6A85">
          <w:rPr>
            <w:noProof/>
          </w:rPr>
          <w:t>44</w:t>
        </w:r>
        <w:r>
          <w:rPr>
            <w:noProof/>
          </w:rPr>
          <w:fldChar w:fldCharType="end"/>
        </w:r>
      </w:p>
    </w:sdtContent>
  </w:sdt>
  <w:p w14:paraId="40F080E7" w14:textId="77777777" w:rsidR="008F3AD0" w:rsidRDefault="008F3A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rson w15:author="reviewer 2">
    <w15:presenceInfo w15:providerId="None" w15:userId="reviewer 2"/>
  </w15:person>
  <w15:person w15:author="dugalh">
    <w15:presenceInfo w15:providerId="None" w15:userId="dugalh"/>
  </w15:person>
  <w15:person w15:author="reviewer 1">
    <w15:presenceInfo w15:providerId="None" w15:userId="review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5D7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5595"/>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9779B"/>
    <w:rsid w:val="007A1DF5"/>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368E"/>
    <w:rsid w:val="00824750"/>
    <w:rsid w:val="0082559B"/>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92B0C"/>
    <w:rsid w:val="00892E99"/>
    <w:rsid w:val="00893FBF"/>
    <w:rsid w:val="0089437E"/>
    <w:rsid w:val="008A0184"/>
    <w:rsid w:val="008A2A34"/>
    <w:rsid w:val="008A2ECD"/>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33C"/>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6476"/>
    <w:rsid w:val="00B3684F"/>
    <w:rsid w:val="00B3692E"/>
    <w:rsid w:val="00B36E25"/>
    <w:rsid w:val="00B37C27"/>
    <w:rsid w:val="00B41060"/>
    <w:rsid w:val="00B439B1"/>
    <w:rsid w:val="00B44B64"/>
    <w:rsid w:val="00B45167"/>
    <w:rsid w:val="00B474C4"/>
    <w:rsid w:val="00B51499"/>
    <w:rsid w:val="00B525B6"/>
    <w:rsid w:val="00B54373"/>
    <w:rsid w:val="00B55433"/>
    <w:rsid w:val="00B5551F"/>
    <w:rsid w:val="00B5578F"/>
    <w:rsid w:val="00B55AA5"/>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363"/>
    <w:rsid w:val="00BB64CD"/>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0D02"/>
    <w:rsid w:val="00D51DF2"/>
    <w:rsid w:val="00D520EF"/>
    <w:rsid w:val="00D52290"/>
    <w:rsid w:val="00D55004"/>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B0461"/>
    <w:rsid w:val="00DB24DA"/>
    <w:rsid w:val="00DB46F2"/>
    <w:rsid w:val="00DB507A"/>
    <w:rsid w:val="00DB7B21"/>
    <w:rsid w:val="00DC3702"/>
    <w:rsid w:val="00DD11F4"/>
    <w:rsid w:val="00DD1C62"/>
    <w:rsid w:val="00DD4674"/>
    <w:rsid w:val="00DD56DC"/>
    <w:rsid w:val="00DD6C5F"/>
    <w:rsid w:val="00DE0F7D"/>
    <w:rsid w:val="00DE1A9A"/>
    <w:rsid w:val="00DE4C78"/>
    <w:rsid w:val="00DF5B6F"/>
    <w:rsid w:val="00DF6845"/>
    <w:rsid w:val="00DF7597"/>
    <w:rsid w:val="00DF7C7A"/>
    <w:rsid w:val="00DF7DD0"/>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CFE"/>
    <w:rsid w:val="00FA2071"/>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hyperlink" Target="mailto:dugalh@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F8D30-4FDF-4315-8267-6C1DACE86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11527</TotalTime>
  <Pages>45</Pages>
  <Words>53929</Words>
  <Characters>307398</Characters>
  <Application>Microsoft Office Word</Application>
  <DocSecurity>0</DocSecurity>
  <Lines>2561</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49</cp:revision>
  <cp:lastPrinted>2018-02-21T15:00:00Z</cp:lastPrinted>
  <dcterms:created xsi:type="dcterms:W3CDTF">2018-02-15T08:40:00Z</dcterms:created>
  <dcterms:modified xsi:type="dcterms:W3CDTF">2018-07-31T11:46:00Z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