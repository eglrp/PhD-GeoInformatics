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F9885" w14:textId="77777777" w:rsidR="008C7652" w:rsidRDefault="008C7652" w:rsidP="008C7652">
      <w:pPr>
        <w:pStyle w:val="ArticleTitle"/>
      </w:pPr>
      <w:bookmarkStart w:id="0" w:name="_Toc448324310"/>
      <w:commentRangeStart w:id="1"/>
      <w:commentRangeStart w:id="2"/>
      <w:commentRangeStart w:id="3"/>
      <w:commentRangeStart w:id="4"/>
      <w:r w:rsidRPr="00391FDE">
        <w:t xml:space="preserve">Regional mapping of </w:t>
      </w:r>
      <w:proofErr w:type="spellStart"/>
      <w:r w:rsidRPr="00391FDE">
        <w:t>spekboom</w:t>
      </w:r>
      <w:proofErr w:type="spellEnd"/>
      <w:r w:rsidRPr="00391FDE">
        <w:t xml:space="preserve"> canopy cover using very high resolution aerial imagery</w:t>
      </w:r>
      <w:commentRangeEnd w:id="1"/>
      <w:r w:rsidR="000437B9">
        <w:rPr>
          <w:rStyle w:val="CommentReference"/>
          <w:b w:val="0"/>
        </w:rPr>
        <w:commentReference w:id="1"/>
      </w:r>
      <w:commentRangeEnd w:id="2"/>
      <w:commentRangeEnd w:id="3"/>
      <w:r w:rsidR="004644C7">
        <w:rPr>
          <w:rStyle w:val="CommentReference"/>
          <w:b w:val="0"/>
        </w:rPr>
        <w:commentReference w:id="2"/>
      </w:r>
      <w:commentRangeEnd w:id="4"/>
      <w:r w:rsidR="002360EF">
        <w:rPr>
          <w:rStyle w:val="CommentReference"/>
          <w:b w:val="0"/>
        </w:rPr>
        <w:commentReference w:id="4"/>
      </w:r>
      <w:r w:rsidR="000437B9">
        <w:rPr>
          <w:rStyle w:val="CommentReference"/>
          <w:b w:val="0"/>
        </w:rPr>
        <w:commentReference w:id="3"/>
      </w:r>
    </w:p>
    <w:p w14:paraId="7D8ADDAF" w14:textId="77777777" w:rsidR="008C7652" w:rsidRDefault="008C7652" w:rsidP="008C7652">
      <w:pPr>
        <w:rPr>
          <w:rFonts w:ascii="Arial" w:hAnsi="Arial" w:cs="Arial"/>
        </w:rPr>
      </w:pPr>
    </w:p>
    <w:p w14:paraId="53678BB1" w14:textId="77777777" w:rsidR="008C7652" w:rsidRPr="00B03DEA" w:rsidRDefault="008C7652" w:rsidP="008C7652">
      <w:pPr>
        <w:pStyle w:val="AuthorNames"/>
      </w:pPr>
      <w:proofErr w:type="spellStart"/>
      <w:r>
        <w:t>Dugal</w:t>
      </w:r>
      <w:proofErr w:type="spellEnd"/>
      <w:r>
        <w:t xml:space="preserve"> </w:t>
      </w:r>
      <w:proofErr w:type="spellStart"/>
      <w:r>
        <w:t>Harris</w:t>
      </w:r>
      <w:proofErr w:type="gramStart"/>
      <w:r w:rsidRPr="00B03DEA">
        <w:t>,</w:t>
      </w:r>
      <w:r w:rsidRPr="00B03DEA">
        <w:rPr>
          <w:vertAlign w:val="superscript"/>
        </w:rPr>
        <w:t>a</w:t>
      </w:r>
      <w:proofErr w:type="spellEnd"/>
      <w:proofErr w:type="gramEnd"/>
      <w:r>
        <w:rPr>
          <w:vertAlign w:val="superscript"/>
        </w:rPr>
        <w:t>*</w:t>
      </w:r>
      <w:r w:rsidRPr="00B03DEA">
        <w:t xml:space="preserve"> </w:t>
      </w:r>
      <w:r>
        <w:t xml:space="preserve">Jan </w:t>
      </w:r>
      <w:proofErr w:type="spellStart"/>
      <w:r>
        <w:t>Vlok</w:t>
      </w:r>
      <w:r w:rsidRPr="00B03DEA">
        <w:t>,</w:t>
      </w:r>
      <w:r w:rsidRPr="00B03DEA">
        <w:rPr>
          <w:vertAlign w:val="superscript"/>
        </w:rPr>
        <w:t>b</w:t>
      </w:r>
      <w:proofErr w:type="spellEnd"/>
      <w:r w:rsidRPr="00B03DEA">
        <w:t xml:space="preserve"> </w:t>
      </w:r>
      <w:proofErr w:type="spellStart"/>
      <w:r>
        <w:t>Adriaan</w:t>
      </w:r>
      <w:proofErr w:type="spellEnd"/>
      <w:r>
        <w:t xml:space="preserve"> van </w:t>
      </w:r>
      <w:proofErr w:type="spellStart"/>
      <w:r>
        <w:t>Niekerk</w:t>
      </w:r>
      <w:r w:rsidRPr="00B03DEA">
        <w:t>,</w:t>
      </w:r>
      <w:r w:rsidRPr="00B03DEA">
        <w:rPr>
          <w:vertAlign w:val="superscript"/>
        </w:rPr>
        <w:t>a</w:t>
      </w:r>
      <w:proofErr w:type="spellEnd"/>
    </w:p>
    <w:p w14:paraId="4666EEBA" w14:textId="77777777" w:rsidR="008C7652" w:rsidRPr="00CF2315" w:rsidRDefault="008C7652" w:rsidP="008C7652">
      <w:pPr>
        <w:pStyle w:val="AuthorAffiliations"/>
        <w:rPr>
          <w:vertAlign w:val="baseline"/>
        </w:rPr>
      </w:pPr>
      <w:proofErr w:type="spellStart"/>
      <w:proofErr w:type="gramStart"/>
      <w:r w:rsidRPr="00CF2315">
        <w:t>a</w:t>
      </w:r>
      <w:r w:rsidRPr="00391FDE">
        <w:rPr>
          <w:vertAlign w:val="baseline"/>
        </w:rPr>
        <w:t>Stellenbosch</w:t>
      </w:r>
      <w:proofErr w:type="spellEnd"/>
      <w:proofErr w:type="gramEnd"/>
      <w:r w:rsidRPr="00391FDE">
        <w:rPr>
          <w:vertAlign w:val="baseline"/>
        </w:rPr>
        <w:t xml:space="preserve"> University, Department of Geography and Environmental Studies, Stellenbosch, South Africa</w:t>
      </w:r>
      <w:r>
        <w:rPr>
          <w:vertAlign w:val="baseline"/>
        </w:rPr>
        <w:t>, 7602</w:t>
      </w:r>
    </w:p>
    <w:p w14:paraId="75E11ED9" w14:textId="77777777" w:rsidR="008C7652" w:rsidRDefault="008C7652" w:rsidP="008C7652">
      <w:pPr>
        <w:pStyle w:val="Footer"/>
      </w:pPr>
      <w:proofErr w:type="spellStart"/>
      <w:proofErr w:type="gramStart"/>
      <w:r w:rsidRPr="00391FDE">
        <w:rPr>
          <w:vertAlign w:val="superscript"/>
        </w:rPr>
        <w:t>b</w:t>
      </w:r>
      <w:r>
        <w:t>Nelson</w:t>
      </w:r>
      <w:proofErr w:type="spellEnd"/>
      <w:proofErr w:type="gramEnd"/>
      <w:r>
        <w:t xml:space="preserve"> Mandela Metropolitan University, Department of Botany, Port Elizabeth, South Africa, </w:t>
      </w:r>
      <w:r w:rsidRPr="00BE0014">
        <w:t>6031</w:t>
      </w:r>
    </w:p>
    <w:p w14:paraId="58695D65" w14:textId="77777777" w:rsidR="008C7652" w:rsidRDefault="008C7652" w:rsidP="008C7652"/>
    <w:p w14:paraId="5D30E18D" w14:textId="181D622C" w:rsidR="008C7652" w:rsidRPr="00CF2315" w:rsidRDefault="008C7652" w:rsidP="008C7652">
      <w:pPr>
        <w:pStyle w:val="Abstract"/>
      </w:pPr>
      <w:r w:rsidRPr="00CF2315">
        <w:rPr>
          <w:b/>
        </w:rPr>
        <w:t>Abstract</w:t>
      </w:r>
      <w:r w:rsidRPr="00CF2315">
        <w:t xml:space="preserve">. </w:t>
      </w:r>
      <w:r w:rsidRPr="00391FDE">
        <w:t xml:space="preserve">Very high resolution canopy cover maps of </w:t>
      </w:r>
      <w:proofErr w:type="spellStart"/>
      <w:r w:rsidRPr="00391FDE">
        <w:t>spekboom</w:t>
      </w:r>
      <w:proofErr w:type="spellEnd"/>
      <w:r w:rsidRPr="00391FDE">
        <w:t xml:space="preserve"> are required to assist with the restoration of degraded habitat in the Little Karoo, a large semi-arid region in South Africa.  Variations in habitat and level of degradation, in addition to radiometric variations in the imagery, make </w:t>
      </w:r>
      <w:proofErr w:type="spellStart"/>
      <w:r w:rsidRPr="00391FDE">
        <w:t>spekboom</w:t>
      </w:r>
      <w:proofErr w:type="spellEnd"/>
      <w:r w:rsidRPr="00391FDE">
        <w:t xml:space="preserve"> mapping at a regional scale a challenging problem.  In this article, we present a per-pixel classification approach for canopy cover mapping of </w:t>
      </w:r>
      <w:proofErr w:type="spellStart"/>
      <w:r w:rsidRPr="00391FDE">
        <w:t>spekboom</w:t>
      </w:r>
      <w:proofErr w:type="spellEnd"/>
      <w:r w:rsidRPr="00391FDE">
        <w:t xml:space="preserve"> using multi-spectral 0.5 m resolution aerial imagery.  The imagery was </w:t>
      </w:r>
      <w:proofErr w:type="spellStart"/>
      <w:r w:rsidRPr="00391FDE">
        <w:t>radiometrically</w:t>
      </w:r>
      <w:proofErr w:type="spellEnd"/>
      <w:r w:rsidRPr="00391FDE">
        <w:t xml:space="preserve"> homogenized with a technique that uses satellite data to convert digital numbers to estimated surface reflectance values.  A feature selection procedure that is robust to redundancy was applied in order to select an informative feature subset from a typical set of spectral, textural and vegetation index features.  Support vector machine (SVM), random forest, decision tree, k-nearest neighbor (</w:t>
      </w:r>
      <w:proofErr w:type="spellStart"/>
      <w:r w:rsidRPr="00391FDE">
        <w:t>kNN</w:t>
      </w:r>
      <w:proofErr w:type="spellEnd"/>
      <w:r w:rsidRPr="00391FDE">
        <w:t xml:space="preserve">) and Bayes normal classifiers were evaluated against labeled pixel data and canopy cover ground truth acquired at 20 field sites.  The results showed that all the classifiers, except the Bayes normal classifier, performed well.  The decision tree produced the best results (mean absolute canopy cover error of 5.85% with a standard deviation of 4.65%).  </w:t>
      </w:r>
    </w:p>
    <w:p w14:paraId="3749D3B6" w14:textId="77777777" w:rsidR="008C7652" w:rsidRDefault="008C7652" w:rsidP="008C7652">
      <w:pPr>
        <w:rPr>
          <w:b/>
        </w:rPr>
      </w:pPr>
    </w:p>
    <w:p w14:paraId="264BBFC4" w14:textId="20C9142C" w:rsidR="008C7652" w:rsidRPr="00CF2315" w:rsidRDefault="008C7652" w:rsidP="008C7652">
      <w:pPr>
        <w:pStyle w:val="Keywords"/>
      </w:pPr>
      <w:r w:rsidRPr="00187EFA">
        <w:rPr>
          <w:b/>
        </w:rPr>
        <w:t>Keywords</w:t>
      </w:r>
      <w:r>
        <w:t>:</w:t>
      </w:r>
      <w:r w:rsidRPr="00CF2315">
        <w:t xml:space="preserve"> </w:t>
      </w:r>
      <w:r w:rsidR="001511B8">
        <w:t>v</w:t>
      </w:r>
      <w:r w:rsidRPr="00391FDE">
        <w:t xml:space="preserve">ery high resolution, aerial imagery, vegetation mapping, </w:t>
      </w:r>
      <w:r w:rsidR="002C136E">
        <w:t>canopy cover</w:t>
      </w:r>
      <w:r w:rsidRPr="00391FDE">
        <w:t xml:space="preserve">, radiometric </w:t>
      </w:r>
      <w:r w:rsidR="00924628">
        <w:t>calibration</w:t>
      </w:r>
      <w:r w:rsidRPr="00391FDE">
        <w:t>, feature redundancy</w:t>
      </w:r>
      <w:r w:rsidR="00616462">
        <w:t>.</w:t>
      </w:r>
    </w:p>
    <w:p w14:paraId="43088317" w14:textId="77777777" w:rsidR="008C7652" w:rsidRPr="00B472F5" w:rsidRDefault="008C7652" w:rsidP="008C7652">
      <w:pPr>
        <w:rPr>
          <w:rFonts w:ascii="Arial" w:hAnsi="Arial" w:cs="Arial"/>
        </w:rPr>
      </w:pPr>
    </w:p>
    <w:p w14:paraId="3899EEBC" w14:textId="77777777" w:rsidR="008C7652" w:rsidRPr="00E12C3D" w:rsidRDefault="008C7652" w:rsidP="008C7652">
      <w:pPr>
        <w:pStyle w:val="CorrespondingAuthorFootnote"/>
      </w:pPr>
      <w:r>
        <w:rPr>
          <w:b/>
        </w:rPr>
        <w:t>*</w:t>
      </w:r>
      <w:proofErr w:type="spellStart"/>
      <w:r>
        <w:t>Dugal</w:t>
      </w:r>
      <w:proofErr w:type="spellEnd"/>
      <w:r>
        <w:t xml:space="preserve"> Harris</w:t>
      </w:r>
      <w:r>
        <w:rPr>
          <w:b/>
        </w:rPr>
        <w:t>,</w:t>
      </w:r>
      <w:r>
        <w:t xml:space="preserve"> E-mail: </w:t>
      </w:r>
      <w:hyperlink r:id="rId10" w:history="1">
        <w:r w:rsidRPr="00451448">
          <w:rPr>
            <w:rStyle w:val="Hyperlink"/>
          </w:rPr>
          <w:t>dugalh@gmail.com</w:t>
        </w:r>
      </w:hyperlink>
      <w:r>
        <w:t xml:space="preserve"> </w:t>
      </w:r>
    </w:p>
    <w:bookmarkEnd w:id="0"/>
    <w:p w14:paraId="70A1C106" w14:textId="360D8C4B" w:rsidR="00E66AC2" w:rsidRPr="008C7652" w:rsidRDefault="008C7652" w:rsidP="008C7652">
      <w:pPr>
        <w:spacing w:after="160" w:line="259" w:lineRule="auto"/>
        <w:rPr>
          <w:b/>
          <w:bCs/>
          <w:iCs/>
          <w:szCs w:val="28"/>
        </w:rPr>
      </w:pPr>
      <w:r>
        <w:br w:type="page"/>
      </w:r>
    </w:p>
    <w:p w14:paraId="0876FA52" w14:textId="77777777" w:rsidR="00D61588" w:rsidRPr="00B44B64" w:rsidRDefault="00D61588" w:rsidP="00372F46">
      <w:pPr>
        <w:pStyle w:val="Heading1"/>
      </w:pPr>
      <w:r w:rsidRPr="00B44B64">
        <w:lastRenderedPageBreak/>
        <w:t>Introduction</w:t>
      </w:r>
    </w:p>
    <w:p w14:paraId="171C9429" w14:textId="4458A67A" w:rsidR="00002830" w:rsidRPr="00B44B64" w:rsidRDefault="0084644E" w:rsidP="00014973">
      <w:pPr>
        <w:pStyle w:val="BodyText"/>
      </w:pPr>
      <w:proofErr w:type="spellStart"/>
      <w:r w:rsidRPr="00B44B64">
        <w:t>Spekboom</w:t>
      </w:r>
      <w:proofErr w:type="spellEnd"/>
      <w:r w:rsidR="00366F27" w:rsidRPr="00B44B64">
        <w:t xml:space="preserve"> </w:t>
      </w:r>
      <w:r w:rsidR="00D61588" w:rsidRPr="00B44B64">
        <w:t>(</w:t>
      </w:r>
      <w:proofErr w:type="spellStart"/>
      <w:r w:rsidR="00366F27" w:rsidRPr="00B44B64">
        <w:rPr>
          <w:i/>
        </w:rPr>
        <w:t>Portulacaria</w:t>
      </w:r>
      <w:proofErr w:type="spellEnd"/>
      <w:r w:rsidR="00366F27" w:rsidRPr="00B44B64">
        <w:rPr>
          <w:i/>
        </w:rPr>
        <w:t xml:space="preserve"> </w:t>
      </w:r>
      <w:proofErr w:type="spellStart"/>
      <w:r w:rsidR="00366F27" w:rsidRPr="00B44B64">
        <w:rPr>
          <w:i/>
        </w:rPr>
        <w:t>afra</w:t>
      </w:r>
      <w:proofErr w:type="spellEnd"/>
      <w:r w:rsidR="00D61588" w:rsidRPr="00B44B64">
        <w:t xml:space="preserve">) is an evergreen succulent tree </w:t>
      </w:r>
      <w:r w:rsidR="00302B2B" w:rsidRPr="00B44B64">
        <w:t xml:space="preserve">with a dense canopy of small fleshy leaves that can </w:t>
      </w:r>
      <w:r w:rsidR="00D61588" w:rsidRPr="00B44B64">
        <w:t>grow</w:t>
      </w:r>
      <w:r w:rsidR="00302B2B" w:rsidRPr="00B44B64">
        <w:t xml:space="preserve"> up</w:t>
      </w:r>
      <w:r w:rsidR="00D61588" w:rsidRPr="00B44B64">
        <w:t xml:space="preserve"> to 2.5</w:t>
      </w:r>
      <w:r w:rsidR="00302B2B" w:rsidRPr="00B44B64">
        <w:t xml:space="preserve"> </w:t>
      </w:r>
      <w:r w:rsidR="00D61588" w:rsidRPr="00B44B64">
        <w:t>m</w:t>
      </w:r>
      <w:r w:rsidR="00302B2B" w:rsidRPr="00B44B64">
        <w:t xml:space="preserve"> in height</w:t>
      </w:r>
      <w:r w:rsidR="00D61588" w:rsidRPr="00B44B64">
        <w:t xml:space="preserve">.  It occurs in the </w:t>
      </w:r>
      <w:r w:rsidR="0086497C" w:rsidRPr="00B44B64">
        <w:t>s</w:t>
      </w:r>
      <w:r w:rsidR="00D61588" w:rsidRPr="00B44B64">
        <w:t xml:space="preserve">ubtropical </w:t>
      </w:r>
      <w:r w:rsidR="0086497C" w:rsidRPr="00B44B64">
        <w:t>t</w:t>
      </w:r>
      <w:r w:rsidR="00D61588" w:rsidRPr="00B44B64">
        <w:t xml:space="preserve">hicket biome in the semi-arid Eastern Cape and Little Karoo regions </w:t>
      </w:r>
      <w:r w:rsidR="00375A60" w:rsidRPr="00B44B64">
        <w:t xml:space="preserve">of </w:t>
      </w:r>
      <w:r w:rsidR="00D61588" w:rsidRPr="00B44B64">
        <w:t>South Africa</w:t>
      </w:r>
      <w:r w:rsidR="00CA4616" w:rsidRPr="00B44B64">
        <w:t>.</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w:t>
      </w:r>
      <w:r w:rsidR="00D61588" w:rsidRPr="00B44B64">
        <w:rPr>
          <w:lang w:eastAsia="en-ZA"/>
        </w:rPr>
        <w:fldChar w:fldCharType="end"/>
      </w:r>
      <w:r w:rsidR="00D61588" w:rsidRPr="00B44B64">
        <w:t xml:space="preserve">  “The Subtropical Thicket habitat types are most easily recognized by the occurrence of woody trees, </w:t>
      </w:r>
      <w:proofErr w:type="spellStart"/>
      <w:r w:rsidR="00D61588" w:rsidRPr="00B44B64">
        <w:t>spinescent</w:t>
      </w:r>
      <w:proofErr w:type="spellEnd"/>
      <w:r w:rsidR="00D61588" w:rsidRPr="00B44B64">
        <w:t xml:space="preserve">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rsidRPr="00B44B64">
        <w:t>.</w:t>
      </w:r>
      <w:r w:rsidR="007A38B5"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A38B5" w:rsidRPr="00B44B64">
        <w:fldChar w:fldCharType="separate"/>
      </w:r>
      <w:r w:rsidR="007A38B5" w:rsidRPr="00B44B64">
        <w:rPr>
          <w:noProof/>
          <w:vertAlign w:val="superscript"/>
        </w:rPr>
        <w:t>1</w:t>
      </w:r>
      <w:r w:rsidR="007A38B5" w:rsidRPr="00B44B64">
        <w:fldChar w:fldCharType="end"/>
      </w:r>
      <w:r w:rsidR="00D61588" w:rsidRPr="00B44B64">
        <w:t xml:space="preserve">  While </w:t>
      </w:r>
      <w:proofErr w:type="spellStart"/>
      <w:r w:rsidR="001B6754" w:rsidRPr="00B44B64">
        <w:t>s</w:t>
      </w:r>
      <w:r w:rsidRPr="00B44B64">
        <w:t>pekboom</w:t>
      </w:r>
      <w:proofErr w:type="spellEnd"/>
      <w:r w:rsidR="00D61588" w:rsidRPr="00B44B64">
        <w:t xml:space="preserve"> toler</w:t>
      </w:r>
      <w:r w:rsidR="0086497C" w:rsidRPr="00B44B64">
        <w:t>ates</w:t>
      </w:r>
      <w:r w:rsidR="00D61588" w:rsidRPr="00B44B64">
        <w:t xml:space="preserve"> browsing by indigenous herbivores, it is highly susceptible to over</w:t>
      </w:r>
      <w:r w:rsidR="0086497C" w:rsidRPr="00B44B64">
        <w:t>-</w:t>
      </w:r>
      <w:r w:rsidR="00D61588" w:rsidRPr="00B44B64">
        <w:t>browsing by goats</w:t>
      </w:r>
      <w:r w:rsidR="00717A7A" w:rsidRPr="00B44B64">
        <w:t>.</w:t>
      </w:r>
      <w:r w:rsidR="00D61588" w:rsidRPr="00B44B64">
        <w:fldChar w:fldCharType="begin" w:fldLock="1"/>
      </w:r>
      <w:r w:rsidR="002D4FE5">
        <w:instrText>ADDIN CSL_CITATION {"citationItems":[{"id":"ITEM-1","itemData":{"author":[{"dropping-particle":"","family":"Marais","given":"C","non-dropping-particle":"","parse-names":false,"suffix":""},{"dropping-particle":"","family":"Cowling","given":"Richard M.","non-dropping-particle":"","parse-names":false,"suffix":""},{"dropping-particle":"","family":"Powell","given":"M","non-dropping-particle":"","parse-names":false,"suffix":""}],"container-title":"XIII World Forestry Congress","id":"ITEM-1","issue":"October","issued":{"date-parts":[["2009"]]},"note":"Very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clear","page":"1-13","publisher-place":"Buenos Aires, Argentina","title":"Establishing the platform for a carbon sequestration market in South Africa: The Working for Woodlands Subtropical Thicket Restoration Programme","type":"paper-conference"},"uris":["http://www.mendeley.com/documents/?uuid=979e0e7e-1170-42fb-b2c1-19a7083d245a"]},{"id":"ITEM-2","itemData":{"DOI":"10.1016/j.sajb.2008.12.001","ISSN":"02546299","author":[{"dropping-particle":"","family":"Sigwela","given":"AM","non-dropping-particle":"","parse-names":false,"suffix":""},{"dropping-particle":"","family":"Kerley","given":"GIH","non-dropping-particle":"","parse-names":false,"suffix":""},{"dropping-particle":"","family":"Mills","given":"Anthony J.","non-dropping-particle":"","parse-names":false,"suffix":""},{"dropping-particle":"","family":"Cowling","given":"Richard M.","non-dropping-particle":"","parse-names":false,"suffix":""}],"container-title":"South African Journal of Botany","id":"ITEM-2","issue":"2","issued":{"date-parts":[["2009","4"]]},"note":"Species other than spekboom rely on the closed canopy of spekboom. Intro similar to other spekboom papers.","page":"262-267","publisher":"Elsevier B.V.","title":"The impact of browsing-induced degradation on the reproduction of subtropical thicket canopy shrubs and trees","type":"article-journal","volume":"75"},"uris":["http://www.mendeley.com/documents/?uuid=d2fe538a-352c-4941-a5f8-f2bb07fbb641"]},{"id":"ITEM-3","itemData":{"author":[{"dropping-particle":"","family":"Mills","given":"Anthony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-3","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Africa","type":"chapter","volume":"02"},"uris":["http://www.mendeley.com/documents/?uuid=8254d519-5747-49e1-957f-830c0a9f1bbe"]},{"id":"ITEM-4","itemData":{"author":[{"dropping-particle":"","family":"Mills","given":"Anthony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Ecology","id":"ITEM-4","issued":{"date-parts":[["2005"]]},"note":"Quantifies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2–5&lt;/sup&gt;","plainTextFormattedCitation":"2–5","previouslyFormattedCitation":"&lt;sup&gt;2–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2–5</w:t>
      </w:r>
      <w:r w:rsidR="00D61588" w:rsidRPr="00B44B64">
        <w:rPr>
          <w:lang w:eastAsia="en-ZA"/>
        </w:rPr>
        <w:fldChar w:fldCharType="end"/>
      </w:r>
      <w:r w:rsidR="00D61588" w:rsidRPr="00B44B64">
        <w:t xml:space="preserve">  Poorly managed goat grazing has transformed thicket over much of its range into sparsely scattered thicket clumps, isolated trees and a covering of herbs</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w:t>
      </w:r>
    </w:p>
    <w:p w14:paraId="7019AFF0" w14:textId="64CFFEA6" w:rsidR="00D61588" w:rsidRPr="00B44B64" w:rsidRDefault="00971E97" w:rsidP="003107E9">
      <w:pPr>
        <w:pStyle w:val="BodyTextIndented"/>
      </w:pPr>
      <w:r w:rsidRPr="00B44B64">
        <w:t>The benefits of r</w:t>
      </w:r>
      <w:r w:rsidR="008F0206" w:rsidRPr="00B44B64">
        <w:t>estor</w:t>
      </w:r>
      <w:r w:rsidRPr="00B44B64">
        <w:t>ing</w:t>
      </w:r>
      <w:r w:rsidR="008F0206" w:rsidRPr="00B44B64">
        <w:t xml:space="preserve"> degraded thicket habitat</w:t>
      </w:r>
      <w:r w:rsidR="00AB432C" w:rsidRPr="00B44B64">
        <w:t xml:space="preserve"> </w:t>
      </w:r>
      <w:r w:rsidR="00717A7A" w:rsidRPr="00B44B64">
        <w:t xml:space="preserve">are </w:t>
      </w:r>
      <w:r w:rsidRPr="00B44B64">
        <w:t xml:space="preserve">evident </w:t>
      </w:r>
      <w:r w:rsidR="008F0206" w:rsidRPr="00B44B64">
        <w:t>from a number of perspectives</w:t>
      </w:r>
      <w:r w:rsidR="00D61588" w:rsidRPr="00B44B64">
        <w:t xml:space="preserve">.  </w:t>
      </w:r>
      <w:proofErr w:type="spellStart"/>
      <w:r w:rsidR="0084644E" w:rsidRPr="00B44B64">
        <w:t>Spekboom</w:t>
      </w:r>
      <w:proofErr w:type="spellEnd"/>
      <w:r w:rsidR="00D61588" w:rsidRPr="00B44B64">
        <w:t xml:space="preserve"> is unusually effective at storing carbon </w:t>
      </w:r>
      <w:r w:rsidR="00626994" w:rsidRPr="00B44B64">
        <w:t xml:space="preserve">for an </w:t>
      </w:r>
      <w:r w:rsidR="00D61588" w:rsidRPr="00B44B64">
        <w:t xml:space="preserve">arid region </w:t>
      </w:r>
      <w:r w:rsidR="00626994" w:rsidRPr="00B44B64">
        <w:t>plant</w:t>
      </w:r>
      <w:r w:rsidR="00717A7A" w:rsidRPr="00B44B64">
        <w:t>.</w:t>
      </w:r>
      <w:r w:rsidR="00D61588" w:rsidRPr="00B44B64">
        <w:fldChar w:fldCharType="begin" w:fldLock="1"/>
      </w:r>
      <w:r w:rsidR="002D4FE5">
        <w:instrText>ADDIN CSL_CITATION {"citationItems":[{"id":"ITEM-1","itemData":{"author":[{"dropping-particle":"","family":"Mills","given":"Anthony J.","non-dropping-particle":"","parse-names":false,"suffix":""},{"dropping-particle":"","family":"Cowling","given":"Richard M.","non-dropping-particle":"","parse-names":false,"suffix":""},{"dropping-particle":"","family":"Fey","given":"MV","non-dropping-particle":"","parse-names":false,"suffix":""},{"dropping-particle":"","family":"Kerley","given":"GIH","non-dropping-particle":"","parse-names":false,"suffix":""},{"dropping-particle":"","family":"Donaldson","given":"JS","non-dropping-particle":"","parse-names":false,"suffix":""},{"dropping-particle":"","family":"Sigwela","given":"AM","non-dropping-particle":"","parse-names":false,"suffix":""},{"dropping-particle":"","family":"Skowno","given":"A","non-dropping-particle":"","parse-names":false,"suffix":""},{"dropping-particle":"","family":"Rundel","given":"P","non-dropping-particle":"","parse-names":false,"suffix":""}],"container-title":"Austral Ecology","id":"ITEM-1","issued":{"date-parts":[["2005"]]},"note":"Quantifies C storage of thicket vs degraded. Good refs for C storage of Spekboom, sensitvity to degradation. Interesting but probably irrelevant details on how carbon measurements are made and stat details. Discussion is NB. REFERENCE. Thicket does not burn.","page":"797-804","title":"Effects of goat pastoralism on ecosystem carbon storage in semiarid thicket, Eastern Cape, South Africa","type":"article-journal","volume":"30"},"uris":["http://www.mendeley.com/documents/?uuid=9fa23a2e-9d89-4453-8d4a-7ba43310d1f5"]}],"mendeley":{"formattedCitation":"&lt;sup&gt;5&lt;/sup&gt;","plainTextFormattedCitation":"5","previouslyFormattedCitation":"&lt;sup&gt;5&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5</w:t>
      </w:r>
      <w:r w:rsidR="00D61588" w:rsidRPr="00B44B64">
        <w:rPr>
          <w:lang w:eastAsia="en-ZA"/>
        </w:rPr>
        <w:fldChar w:fldCharType="end"/>
      </w:r>
      <w:r w:rsidR="00D61588" w:rsidRPr="00B44B64">
        <w:t xml:space="preserve">  Subtropical </w:t>
      </w:r>
      <w:r w:rsidRPr="00B44B64">
        <w:t>t</w:t>
      </w:r>
      <w:r w:rsidR="00D61588" w:rsidRPr="00B44B64">
        <w:t xml:space="preserve">hicket </w:t>
      </w:r>
      <w:r w:rsidRPr="00B44B64">
        <w:t xml:space="preserve">furthermore </w:t>
      </w:r>
      <w:r w:rsidR="00D61588" w:rsidRPr="00B44B64">
        <w:t>provides an important source of food for many herbivores, including domesticated livestock</w:t>
      </w:r>
      <w:r w:rsidR="00717A7A" w:rsidRPr="00B44B64">
        <w:t>.</w:t>
      </w:r>
      <w:r w:rsidR="00D61588"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id":"ITEM-2","itemData":{"author":[{"dropping-particle":"","family":"Vlok","given":"Jan","non-dropping-particle":"","parse-names":false,"suffix":""},{"dropping-particle":"","family":"Cowling","given":"Richard M.","non-dropping-particle":"","parse-names":false,"suffix":""},{"dropping-particle":"","family":"Wolf","given":"Trevor","non-dropping-particle":"","parse-names":false,"suffix":""}],"id":"ITEM-2","issued":{"date-parts":[["2005"]]},"note":"Description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1,6&lt;/sup&gt;","plainTextFormattedCitation":"1,6","previouslyFormattedCitation":"&lt;sup&gt;1,6&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1,6</w:t>
      </w:r>
      <w:r w:rsidR="00D61588" w:rsidRPr="00B44B64">
        <w:rPr>
          <w:lang w:eastAsia="en-ZA"/>
        </w:rPr>
        <w:fldChar w:fldCharType="end"/>
      </w:r>
      <w:r w:rsidR="00D61588" w:rsidRPr="00B44B64">
        <w:t xml:space="preserve">  </w:t>
      </w:r>
      <w:r w:rsidR="00375A60" w:rsidRPr="00B44B64">
        <w:t>The r</w:t>
      </w:r>
      <w:r w:rsidR="00D61588" w:rsidRPr="00B44B64">
        <w:t xml:space="preserve">e-establishment of </w:t>
      </w:r>
      <w:proofErr w:type="spellStart"/>
      <w:r w:rsidR="001B6754" w:rsidRPr="00B44B64">
        <w:t>s</w:t>
      </w:r>
      <w:r w:rsidR="0084644E" w:rsidRPr="00B44B64">
        <w:t>pekboom</w:t>
      </w:r>
      <w:proofErr w:type="spellEnd"/>
      <w:r w:rsidR="00D61588" w:rsidRPr="00B44B64">
        <w:t xml:space="preserve"> in degraded areas will reduce erosion</w:t>
      </w:r>
      <w:r w:rsidRPr="00B44B64">
        <w:t xml:space="preserve"> and</w:t>
      </w:r>
      <w:r w:rsidR="00D61588" w:rsidRPr="00B44B64">
        <w:t xml:space="preserve"> flood severity and improve water quality</w:t>
      </w:r>
      <w:r w:rsidR="00717A7A" w:rsidRPr="00B44B64">
        <w:t>.</w:t>
      </w:r>
      <w:r w:rsidR="00D61588" w:rsidRPr="00B44B64">
        <w:fldChar w:fldCharType="begin" w:fldLock="1"/>
      </w:r>
      <w:r w:rsidR="002D4FE5">
        <w:instrText>ADDIN CSL_CITATION {"citationItems":[{"id":"ITEM-1","itemData":{"DOI":"10.1016/j.jaridenv.2012.10.022","ISSN":"01401963","author":[{"dropping-particle":"","family":"Luijk","given":"G.","non-dropping-particle":"van","parse-names":false,"suffix":""},{"dropping-particle":"","family":"Cowling","given":"R.M.","non-dropping-particle":"","parse-names":false,"suffix":""},{"dropping-particle":"","family":"Riksen","given":"M.J.P.M.","non-dropping-particle":"","parse-names":false,"suffix":""},{"dropping-particle":"","family":"Glenday","given":"J.","non-dropping-particle":"","parse-names":false,"suffix":""}],"container-title":"Journal of Arid Environments","id":"ITEM-1","issued":{"date-parts":[["2013","4"]]},"note":"Important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figs","page":"14-21","publisher":"Elsevier Ltd","title":"Hydrological implications of desertification: Degradation of South African semi-arid subtropical thicket","type":"article-journal","volume":"91"},"uris":["http://www.mendeley.com/documents/?uuid=01086c59-9394-490e-927f-5f020e354195"]},{"id":"ITEM-2","itemData":{"author":[{"dropping-particle":"","family":"Mills","given":"Anthony J.","non-dropping-particle":"","parse-names":false,"suffix":""},{"dropping-particle":"","family":"Cowling","given":"Richard M.","non-dropping-particle":"","parse-names":false,"suffix":""}],"container-title":"Restoration Ecology","id":"ITEM-2","issue":"1","issued":{"date-parts":[["2006"]]},"note":"REFERENCE makes case for restoring spekboom. Botanical, geological descriptions.","page":"38-49","title":"Rate of carbon sequestration at two thicket restoration sites in the Eastern Cape, South Africa","type":"article-journal","volume":"14"},"uris":["http://www.mendeley.com/documents/?uuid=e388f53f-909c-4ca6-84ac-85bba978c4dc"]}],"mendeley":{"formattedCitation":"&lt;sup&gt;7,8&lt;/sup&gt;","plainTextFormattedCitation":"7,8","previouslyFormattedCitation":"&lt;sup&gt;7,8&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7,8</w:t>
      </w:r>
      <w:r w:rsidR="00D61588" w:rsidRPr="00B44B64">
        <w:rPr>
          <w:lang w:eastAsia="en-ZA"/>
        </w:rPr>
        <w:fldChar w:fldCharType="end"/>
      </w:r>
      <w:r w:rsidR="00D61588" w:rsidRPr="00B44B64">
        <w:t xml:space="preserve">  </w:t>
      </w:r>
      <w:proofErr w:type="gramStart"/>
      <w:r w:rsidRPr="00B44B64">
        <w:t>The</w:t>
      </w:r>
      <w:proofErr w:type="gramEnd"/>
      <w:r w:rsidRPr="00B44B64">
        <w:t xml:space="preserve"> r</w:t>
      </w:r>
      <w:r w:rsidR="00384F66" w:rsidRPr="00B44B64">
        <w:t xml:space="preserve">estoration of </w:t>
      </w:r>
      <w:proofErr w:type="spellStart"/>
      <w:r w:rsidR="001B6754" w:rsidRPr="00B44B64">
        <w:t>s</w:t>
      </w:r>
      <w:r w:rsidR="00C84DC8" w:rsidRPr="00B44B64">
        <w:t>p</w:t>
      </w:r>
      <w:r w:rsidR="00384F66" w:rsidRPr="00B44B64">
        <w:t>ekboom</w:t>
      </w:r>
      <w:proofErr w:type="spellEnd"/>
      <w:r w:rsidR="00384F66" w:rsidRPr="00B44B64">
        <w:t xml:space="preserve"> </w:t>
      </w:r>
      <w:r w:rsidR="00D61588" w:rsidRPr="00B44B64">
        <w:t>is also attractive from an employment perspective</w:t>
      </w:r>
      <w:r w:rsidRPr="00B44B64">
        <w:t>, since the restoration process could</w:t>
      </w:r>
      <w:r w:rsidR="00D61588" w:rsidRPr="00B44B64">
        <w:t xml:space="preserve"> potentially creat</w:t>
      </w:r>
      <w:r w:rsidRPr="00B44B64">
        <w:t>e</w:t>
      </w:r>
      <w:r w:rsidR="00D61588" w:rsidRPr="00B44B64">
        <w:t xml:space="preserve"> thousands of jobs in impoverished areas if implemented on a large scale.  </w:t>
      </w:r>
      <w:r w:rsidR="00B3692E" w:rsidRPr="00B44B64">
        <w:t xml:space="preserve">Currently, the most practical option for thicket ecosystem restoration is </w:t>
      </w:r>
      <w:r w:rsidR="00F2508E" w:rsidRPr="00B44B64">
        <w:t>through</w:t>
      </w:r>
      <w:r w:rsidR="00B3692E" w:rsidRPr="00B44B64">
        <w:t xml:space="preserve"> </w:t>
      </w:r>
      <w:r w:rsidR="00F2508E" w:rsidRPr="00B44B64">
        <w:t xml:space="preserve">the </w:t>
      </w:r>
      <w:r w:rsidR="00B3692E" w:rsidRPr="00B44B64">
        <w:t>plant</w:t>
      </w:r>
      <w:r w:rsidR="00F2508E" w:rsidRPr="00B44B64">
        <w:t>ing</w:t>
      </w:r>
      <w:r w:rsidR="00B3692E" w:rsidRPr="00B44B64">
        <w:t xml:space="preserve"> </w:t>
      </w:r>
      <w:r w:rsidR="00CF32E4" w:rsidRPr="00B44B64">
        <w:t xml:space="preserve">of </w:t>
      </w:r>
      <w:proofErr w:type="spellStart"/>
      <w:r w:rsidR="001B6754" w:rsidRPr="00B44B64">
        <w:t>s</w:t>
      </w:r>
      <w:r w:rsidR="00B3692E" w:rsidRPr="00B44B64">
        <w:t>pekboom</w:t>
      </w:r>
      <w:proofErr w:type="spellEnd"/>
      <w:r w:rsidR="00B3692E" w:rsidRPr="00B44B64">
        <w:t xml:space="preserve"> cuttings</w:t>
      </w:r>
      <w:r w:rsidR="00717A7A" w:rsidRPr="00B44B64">
        <w:t>.</w:t>
      </w:r>
      <w:r w:rsidR="00925D5C" w:rsidRPr="00B44B64">
        <w:fldChar w:fldCharType="begin" w:fldLock="1"/>
      </w:r>
      <w:r w:rsidR="002D4FE5">
        <w:instrText>ADDIN CSL_CITATION {"citationItems":[{"id":"ITEM-1","itemData":{"author":[{"dropping-particle":"","family":"Mills","given":"Anthony J.","non-dropping-particle":"","parse-names":false,"suffix":""},{"dropping-particle":"","family":"Turpie","given":"Jane K","non-dropping-particle":"","parse-names":false,"suffix":""},{"dropping-particle":"","family":"Cowling","given":"Richard M.","non-dropping-particle":"","parse-names":false,"suffix":""},{"dropping-particle":"","family":"Marais","given":"C","non-dropping-particle":"","parse-names":false,"suffix":""},{"dropping-particle":"","family":"Kerley","given":"GIH","non-dropping-particle":"","parse-names":false,"suffix":""},{"dropping-particle":"","family":"Richard","given":"G","non-dropping-particle":"","parse-names":false,"suffix":""},{"dropping-particle":"","family":"Sigwela","given":"AM","non-dropping-particle":"","parse-names":false,"suffix":""},{"dropping-particle":"","family":"Powell","given":"M","non-dropping-particle":"","parse-names":false,"suffix":""}],"chapter-number":"21","container-title":"Restoring Natural Capital: Science, Business and Practice (The Science and Practice of Ecological Restoration Series)","editor":[{"dropping-particle":"","family":"Aronson","given":"J","non-dropping-particle":"","parse-names":false,"suffix":""},{"dropping-particle":"","family":"Milton","given":"S","non-dropping-particle":"","parse-names":false,"suffix":""},{"dropping-particle":"","family":"Blignaut","given":"J","non-dropping-particle":"","parse-names":false,"suffix":""}],"id":"ITEM-1","issued":{"date-parts":[["2007"]]},"note":"Very similar (sometimes identical) to the paper of Marais\nQuantitative details of restoration benefits","page":"179-187","publisher":"Island Press.","publisher-place":"Washington DC","title":"Assessing costs, benefits, and feasibility of restoring natural capital in Subtropical Thicket in South Africa","type":"chapter","volume":"02"},"uris":["http://www.mendeley.com/documents/?uuid=8254d519-5747-49e1-957f-830c0a9f1bbe"]},{"id":"ITEM-2","itemData":{"DOI":"10.1111/j.1654-109X.2011.01162.x","ISSN":"14022001","author":[{"dropping-particle":"","family":"Vyver","given":"Marius L.","non-dropping-particle":"","parse-names":false,"suffix":""},{"dropping-particle":"","family":"Cowling","given":"Richard M.","non-dropping-particle":"","parse-names":false,"suffix":""},{"dropping-particle":"","family":"Campbell","given":"Eileen E","non-dropping-particle":"","parse-names":false,"suffix":""},{"dropping-particle":"","family":"Difford","given":"Mark","non-dropping-particle":"","parse-names":false,"suffix":""}],"container-title":"Applied Vegetation Science","id":"ITEM-2","issue":"1","issued":{"date-parts":[["2012","2","20"]]},"note":"Not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~40yrs.","page":"26-34","title":"Active restoration of woody canopy dominants in degraded South African semi-arid thicket is neither ecologically nor economically feasible","type":"article-journal","volume":"15"},"uris":["http://www.mendeley.com/documents/?uuid=6be32775-8874-47dc-adfb-51438ff541ce"]}],"mendeley":{"formattedCitation":"&lt;sup&gt;4,9&lt;/sup&gt;","plainTextFormattedCitation":"4,9","previouslyFormattedCitation":"&lt;sup&gt;4,9&lt;/sup&gt;"},"properties":{"noteIndex":0},"schema":"https://github.com/citation-style-language/schema/raw/master/csl-citation.json"}</w:instrText>
      </w:r>
      <w:r w:rsidR="00925D5C" w:rsidRPr="00B44B64">
        <w:fldChar w:fldCharType="separate"/>
      </w:r>
      <w:r w:rsidR="007A38B5" w:rsidRPr="00B44B64">
        <w:rPr>
          <w:noProof/>
          <w:vertAlign w:val="superscript"/>
        </w:rPr>
        <w:t>4,9</w:t>
      </w:r>
      <w:r w:rsidR="00925D5C" w:rsidRPr="00B44B64">
        <w:fldChar w:fldCharType="end"/>
      </w:r>
      <w:r w:rsidR="00925D5C" w:rsidRPr="00B44B64">
        <w:t xml:space="preserve">  </w:t>
      </w:r>
      <w:proofErr w:type="spellStart"/>
      <w:r w:rsidR="0084644E" w:rsidRPr="00B44B64">
        <w:t>Spekboom</w:t>
      </w:r>
      <w:proofErr w:type="spellEnd"/>
      <w:r w:rsidR="00D91A4E" w:rsidRPr="00B44B64">
        <w:t xml:space="preserve"> </w:t>
      </w:r>
      <w:r w:rsidR="00847CB5" w:rsidRPr="00B44B64">
        <w:t>is a keystone species</w:t>
      </w:r>
      <w:r w:rsidR="00D91A4E" w:rsidRPr="00B44B64">
        <w:t xml:space="preserve"> and facilitates the creation of a favo</w:t>
      </w:r>
      <w:r w:rsidR="000B7347" w:rsidRPr="00B44B64">
        <w:t>rable</w:t>
      </w:r>
      <w:r w:rsidR="00D91A4E" w:rsidRPr="00B44B64">
        <w:t xml:space="preserve"> environment </w:t>
      </w:r>
      <w:r w:rsidR="00D61588" w:rsidRPr="00B44B64">
        <w:t xml:space="preserve">for </w:t>
      </w:r>
      <w:r w:rsidR="00D91A4E" w:rsidRPr="00B44B64">
        <w:t xml:space="preserve">the </w:t>
      </w:r>
      <w:r w:rsidR="00B3692E" w:rsidRPr="00B44B64">
        <w:t>spontaneous recruitment of other plants</w:t>
      </w:r>
      <w:r w:rsidR="00717A7A" w:rsidRPr="00B44B64">
        <w:t>.</w:t>
      </w:r>
      <w:r w:rsidR="00D61588" w:rsidRPr="00B44B64">
        <w:fldChar w:fldCharType="begin" w:fldLock="1"/>
      </w:r>
      <w:r w:rsidR="002D4FE5">
        <w:instrText>ADDIN CSL_CITATION {"citationItems":[{"id":"ITEM-1","itemData":{"DOI":"10.1016/j.sajb.2013.05.010","ISSN":"02546299","author":[{"dropping-particle":"","family":"Adie","given":"H.","non-dropping-particle":"","parse-names":false,"suffix":""},{"dropping-particle":"","family":"Yeaton","given":"R.I.","non-dropping-particle":"","parse-names":false,"suffix":""}],"container-title":"South African Journal of Botany","id":"ITEM-1","issued":{"date-parts":[["2013","9"]]},"note":"Supports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soil.","page":"80-85","publisher":"South African Association of Botanists","title":"Regeneration dynamics in arid subtropical thicket, South Africa","type":"article-journal","volume":"88"},"uris":["http://www.mendeley.com/documents/?uuid=0b5b6328-41a0-4e6e-bf55-357ba72f1c63"]},{"id":"ITEM-2","itemData":{"DOI":"10.1016/j.jaridenv.2009.07.002","ISSN":"01401963","author":[{"dropping-particle":"","family":"Mills","given":"Anthony J.","non-dropping-particle":"","parse-names":false,"suffix":""},{"dropping-particle":"","family":"Cowling","given":"Richard M.","non-dropping-particle":"","parse-names":false,"suffix":""}],"container-title":"Journal of Arid Environments","id":"ITEM-2","issue":"1","issued":{"date-parts":[["2010","1"]]},"note":"Discussion of carbon trading potential and profitiability. Details of measurement and statistical techniques not relevant but results are.","page":"93-100","publisher":"Elsevier Ltd","title":"Below-ground carbon stocks in intact and transformed subtropical thicket landscapes in semi-arid South Africa","type":"article-journal","volume":"74"},"uris":["http://www.mendeley.com/documents/?uuid=ffb15da0-c7b6-4fe8-8e56-0f607852a8d6"]}],"mendeley":{"formattedCitation":"&lt;sup&gt;10,11&lt;/sup&gt;","plainTextFormattedCitation":"10,11","previouslyFormattedCitation":"&lt;sup&gt;10,11&lt;/sup&gt;"},"properties":{"noteIndex":0},"schema":"https://github.com/citation-style-language/schema/raw/master/csl-citation.json"}</w:instrText>
      </w:r>
      <w:r w:rsidR="00D61588" w:rsidRPr="00B44B64">
        <w:fldChar w:fldCharType="separate"/>
      </w:r>
      <w:r w:rsidR="007A38B5" w:rsidRPr="00B44B64">
        <w:rPr>
          <w:noProof/>
          <w:vertAlign w:val="superscript"/>
          <w:lang w:eastAsia="en-ZA"/>
        </w:rPr>
        <w:t>10,11</w:t>
      </w:r>
      <w:r w:rsidR="00D61588" w:rsidRPr="00B44B64">
        <w:rPr>
          <w:lang w:eastAsia="en-ZA"/>
        </w:rPr>
        <w:fldChar w:fldCharType="end"/>
      </w:r>
      <w:r w:rsidR="00D61588" w:rsidRPr="00B44B64">
        <w:t xml:space="preserve">  </w:t>
      </w:r>
    </w:p>
    <w:p w14:paraId="49075171" w14:textId="16DB546F" w:rsidR="00D61588" w:rsidRPr="00B44B64" w:rsidRDefault="0084644E" w:rsidP="003107E9">
      <w:pPr>
        <w:pStyle w:val="BodyTextIndented"/>
      </w:pPr>
      <w:proofErr w:type="spellStart"/>
      <w:r w:rsidRPr="00B44B64">
        <w:t>Spekboom</w:t>
      </w:r>
      <w:proofErr w:type="spellEnd"/>
      <w:r w:rsidR="00D61588" w:rsidRPr="00B44B64">
        <w:t xml:space="preserve"> canopy cover maps are required </w:t>
      </w:r>
      <w:r w:rsidR="00971E97" w:rsidRPr="00B44B64">
        <w:t xml:space="preserve">for </w:t>
      </w:r>
      <w:r w:rsidR="00D61588" w:rsidRPr="00B44B64">
        <w:t>assist</w:t>
      </w:r>
      <w:r w:rsidR="00971E97" w:rsidRPr="00B44B64">
        <w:t>ing</w:t>
      </w:r>
      <w:r w:rsidR="00D61588" w:rsidRPr="00B44B64">
        <w:t xml:space="preserve"> in the restoration process.  There is a need for greater accuracy and repeatability than </w:t>
      </w:r>
      <w:r w:rsidR="00F1197D" w:rsidRPr="00B44B64">
        <w:t>that provided by</w:t>
      </w:r>
      <w:r w:rsidR="00D61588" w:rsidRPr="00B44B64">
        <w:t xml:space="preserve"> </w:t>
      </w:r>
      <w:r w:rsidR="000B7E0A" w:rsidRPr="00B44B64">
        <w:t>field</w:t>
      </w:r>
      <w:r w:rsidR="00971E97" w:rsidRPr="00B44B64">
        <w:t>-</w:t>
      </w:r>
      <w:r w:rsidR="000B7E0A" w:rsidRPr="00B44B64">
        <w:t xml:space="preserve">based mapping </w:t>
      </w:r>
      <w:r w:rsidR="00D61588" w:rsidRPr="00B44B64">
        <w:t>technique</w:t>
      </w:r>
      <w:r w:rsidR="000B7E0A" w:rsidRPr="00B44B64">
        <w:t>s</w:t>
      </w:r>
      <w:r w:rsidR="00D61588" w:rsidRPr="00B44B64">
        <w:t xml:space="preserve">.  </w:t>
      </w:r>
      <w:r w:rsidR="003768C7" w:rsidRPr="00B44B64">
        <w:t xml:space="preserve">Field mapping is time consuming and costly and is not practical </w:t>
      </w:r>
      <w:r w:rsidR="00384F66" w:rsidRPr="00B44B64">
        <w:t>over large areas</w:t>
      </w:r>
      <w:r w:rsidR="007E1E8E" w:rsidRPr="00B44B64">
        <w:t>.</w:t>
      </w:r>
      <w:r w:rsidR="003768C7" w:rsidRPr="00B44B64">
        <w:rPr>
          <w:lang w:eastAsia="zh-CN"/>
        </w:rPr>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data","type":"article-journal","volume":"33"},"uris":["http://www.mendeley.com/documents/?uuid=0c2b21a5-07d2-4331-a168-618b2a13fe65"]},{"id":"ITEM-2","itemData":{"author":[{"dropping-particle":"","family":"Powell","given":"Michael John","non-dropping-particle":"","parse-names":false,"suffix":""}],"id":"ITEM-2","issued":{"date-parts":[["2009"]]},"note":"with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id":"ITEM-3","itemData":{"DOI":"10.1080/01431160500486732","ISSN":"0143-1161","author":[{"dropping-particle":"","family":"Lu","given":"Dengsheng","non-dropping-particle":"","parse-names":false,"suffix":""}],"container-title":"International Journal of Remote Sensing","id":"ITEM-3","issue":"7","issued":{"date-parts":[["2006","4"]]},"note":"Another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003768C7" w:rsidRPr="00B44B64">
        <w:rPr>
          <w:lang w:eastAsia="zh-CN"/>
        </w:rPr>
        <w:fldChar w:fldCharType="separate"/>
      </w:r>
      <w:r w:rsidR="007A38B5" w:rsidRPr="00B44B64">
        <w:rPr>
          <w:noProof/>
          <w:vertAlign w:val="superscript"/>
          <w:lang w:eastAsia="en-ZA"/>
        </w:rPr>
        <w:t>12–</w:t>
      </w:r>
      <w:r w:rsidR="007A38B5" w:rsidRPr="00B44B64">
        <w:rPr>
          <w:noProof/>
          <w:vertAlign w:val="superscript"/>
          <w:lang w:eastAsia="en-ZA"/>
        </w:rPr>
        <w:lastRenderedPageBreak/>
        <w:t>14</w:t>
      </w:r>
      <w:r w:rsidR="003768C7" w:rsidRPr="00B44B64">
        <w:rPr>
          <w:lang w:eastAsia="en-ZA"/>
        </w:rPr>
        <w:fldChar w:fldCharType="end"/>
      </w:r>
      <w:r w:rsidR="003768C7" w:rsidRPr="00B44B64">
        <w:rPr>
          <w:lang w:eastAsia="en-ZA"/>
        </w:rPr>
        <w:t xml:space="preserve">  </w:t>
      </w:r>
      <w:r w:rsidR="001A4E23" w:rsidRPr="00B44B64">
        <w:t>M</w:t>
      </w:r>
      <w:r w:rsidR="003768C7" w:rsidRPr="00B44B64">
        <w:t xml:space="preserve">anual field mapping is confounded </w:t>
      </w:r>
      <w:r w:rsidR="001A4E23" w:rsidRPr="00B44B64">
        <w:t>by the</w:t>
      </w:r>
      <w:r w:rsidR="003768C7" w:rsidRPr="00B44B64">
        <w:t xml:space="preserve"> density</w:t>
      </w:r>
      <w:r w:rsidR="00384F66" w:rsidRPr="00B44B64">
        <w:t xml:space="preserve"> (inaccessibility)</w:t>
      </w:r>
      <w:r w:rsidR="003768C7" w:rsidRPr="00B44B64">
        <w:t xml:space="preserve">, heterogeneous nature and complex growth forms </w:t>
      </w:r>
      <w:r w:rsidR="001A4E23" w:rsidRPr="00B44B64">
        <w:t>of the subtropical thicket biome</w:t>
      </w:r>
      <w:r w:rsidR="007E1E8E" w:rsidRPr="00B44B64">
        <w:t>.</w:t>
      </w:r>
      <w:r w:rsidR="003768C7" w:rsidRPr="00B44B64">
        <w:fldChar w:fldCharType="begin" w:fldLock="1"/>
      </w:r>
      <w:r w:rsidR="002D4FE5">
        <w:instrText>ADDIN CSL_CITATION {"citationItems":[{"id":"ITEM-1","itemData":{"author":[{"dropping-particle":"","family":"Powell","given":"Michael John","non-dropping-particle":"","parse-names":false,"suffix":""}],"id":"ITEM-1","issued":{"date-parts":[["2009"]]},"note":"with the 25 m2 and 625 m2 being the outer grid for the DST/ST and OL, respectively. The outer grid was used to employ allometry, within which 4 m2 grids were laid for sampling all herbaceous biomass, and a 0.25 m2 plot was laid out for litter sampling","publisher":"Rhodes University","title":"Restoration of degraded subtropical thickets in the Baviaanskloof Megareserve, South Africa","type":"thesis"},"uris":["http://www.mendeley.com/documents/?uuid=d717f24d-d825-48c5-af2e-4f650755204e"]}],"mendeley":{"formattedCitation":"&lt;sup&gt;13&lt;/sup&gt;","plainTextFormattedCitation":"13","previouslyFormattedCitation":"&lt;sup&gt;13&lt;/sup&gt;"},"properties":{"noteIndex":0},"schema":"https://github.com/citation-style-language/schema/raw/master/csl-citation.json"}</w:instrText>
      </w:r>
      <w:r w:rsidR="003768C7" w:rsidRPr="00B44B64">
        <w:fldChar w:fldCharType="separate"/>
      </w:r>
      <w:r w:rsidR="007A38B5" w:rsidRPr="00B44B64">
        <w:rPr>
          <w:noProof/>
          <w:vertAlign w:val="superscript"/>
        </w:rPr>
        <w:t>13</w:t>
      </w:r>
      <w:r w:rsidR="003768C7" w:rsidRPr="00B44B64">
        <w:fldChar w:fldCharType="end"/>
      </w:r>
      <w:r w:rsidR="0060746A" w:rsidRPr="00B44B64" w:rsidDel="0060746A">
        <w:t xml:space="preserve"> </w:t>
      </w:r>
    </w:p>
    <w:p w14:paraId="69A297DE" w14:textId="5A9D58BC" w:rsidR="006B0D71" w:rsidRPr="00B44B64" w:rsidRDefault="00847CB5" w:rsidP="003107E9">
      <w:pPr>
        <w:pStyle w:val="BodyTextIndented"/>
      </w:pPr>
      <w:r w:rsidRPr="00B44B64">
        <w:rPr>
          <w:noProof/>
        </w:rPr>
        <w:t>Thompson et al.</w:t>
      </w:r>
      <w:r w:rsidR="00D61588" w:rsidRPr="00B44B64">
        <w:fldChar w:fldCharType="begin" w:fldLock="1"/>
      </w:r>
      <w:r w:rsidR="00D61588" w:rsidRPr="00B44B64">
        <w:fldChar w:fldCharType="separate"/>
      </w:r>
      <w:r w:rsidR="00D61588" w:rsidRPr="00B44B64">
        <w:rPr>
          <w:noProof/>
          <w:lang w:eastAsia="en-ZA"/>
        </w:rPr>
        <w:t>Thompson et al.</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6</w:t>
      </w:r>
      <w:r w:rsidR="007E1E8E" w:rsidRPr="00B44B64">
        <w:rPr>
          <w:lang w:eastAsia="en-ZA"/>
        </w:rPr>
        <w:fldChar w:fldCharType="end"/>
      </w:r>
      <w:r w:rsidR="00D61588" w:rsidRPr="00B44B64">
        <w:rPr>
          <w:lang w:eastAsia="en-ZA"/>
        </w:rPr>
        <w:t xml:space="preserve"> conducted </w:t>
      </w:r>
      <w:r w:rsidR="00D61588" w:rsidRPr="00B44B64">
        <w:t xml:space="preserve">a </w:t>
      </w:r>
      <w:r w:rsidR="00D91A4E" w:rsidRPr="00B44B64">
        <w:t xml:space="preserve">general </w:t>
      </w:r>
      <w:r w:rsidR="00D61588" w:rsidRPr="00B44B64">
        <w:t xml:space="preserve">degradation mapping study </w:t>
      </w:r>
      <w:r w:rsidR="00D91A4E" w:rsidRPr="00B44B64">
        <w:t xml:space="preserve">of the biomes occurring </w:t>
      </w:r>
      <w:r w:rsidR="00D61588" w:rsidRPr="00B44B64">
        <w:t>in the Little Karoo.  A 1:50000 vegetation map</w:t>
      </w:r>
      <w:r w:rsidR="001A4E23" w:rsidRPr="00B44B64">
        <w:t>,</w:t>
      </w:r>
      <w:r w:rsidR="00D61588" w:rsidRPr="00B44B64">
        <w:t xml:space="preserve"> developed by </w:t>
      </w:r>
      <w:r w:rsidR="00D61588" w:rsidRPr="00B44B64">
        <w:fldChar w:fldCharType="begin" w:fldLock="1"/>
      </w:r>
      <w:r w:rsidR="002D4FE5">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and Wolf","plainTextFormattedCitation":"1","previouslyFormattedCitation":"&lt;sup&gt;1&lt;/sup&gt;"},"properties":{"noteIndex":0},"schema":"https://github.com/citation-style-language/schema/raw/master/csl-citation.json"}</w:instrText>
      </w:r>
      <w:r w:rsidR="00D61588" w:rsidRPr="00B44B64">
        <w:fldChar w:fldCharType="separate"/>
      </w:r>
      <w:r w:rsidR="00D61588" w:rsidRPr="00B44B64">
        <w:rPr>
          <w:noProof/>
          <w:lang w:eastAsia="en-ZA"/>
        </w:rPr>
        <w:t xml:space="preserve">Vlok, Cowling </w:t>
      </w:r>
      <w:r w:rsidR="0030155B" w:rsidRPr="00B44B64">
        <w:rPr>
          <w:noProof/>
          <w:lang w:eastAsia="en-ZA"/>
        </w:rPr>
        <w:t xml:space="preserve">and </w:t>
      </w:r>
      <w:r w:rsidR="00D61588" w:rsidRPr="00B44B64">
        <w:rPr>
          <w:noProof/>
          <w:lang w:eastAsia="en-ZA"/>
        </w:rPr>
        <w:t>Wolf</w:t>
      </w:r>
      <w:r w:rsidR="00D61588" w:rsidRPr="00B44B64">
        <w:rPr>
          <w:lang w:eastAsia="en-ZA"/>
        </w:rPr>
        <w:fldChar w:fldCharType="end"/>
      </w:r>
      <w:r w:rsidR="007E1E8E" w:rsidRPr="00B44B64">
        <w:rPr>
          <w:lang w:eastAsia="en-ZA"/>
        </w:rPr>
        <w:fldChar w:fldCharType="begin" w:fldLock="1"/>
      </w:r>
      <w:r w:rsidR="002D4FE5">
        <w:rPr>
          <w:lang w:eastAsia="en-ZA"/>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E8E" w:rsidRPr="00B44B64">
        <w:rPr>
          <w:lang w:eastAsia="en-ZA"/>
        </w:rPr>
        <w:fldChar w:fldCharType="separate"/>
      </w:r>
      <w:r w:rsidR="007E1E8E" w:rsidRPr="00B44B64">
        <w:rPr>
          <w:noProof/>
          <w:vertAlign w:val="superscript"/>
          <w:lang w:eastAsia="en-ZA"/>
        </w:rPr>
        <w:t>1</w:t>
      </w:r>
      <w:r w:rsidR="007E1E8E" w:rsidRPr="00B44B64">
        <w:rPr>
          <w:lang w:eastAsia="en-ZA"/>
        </w:rPr>
        <w:fldChar w:fldCharType="end"/>
      </w:r>
      <w:r w:rsidR="001A4E23" w:rsidRPr="00B44B64">
        <w:rPr>
          <w:lang w:eastAsia="en-ZA"/>
        </w:rPr>
        <w:t>,</w:t>
      </w:r>
      <w:r w:rsidR="00D61588" w:rsidRPr="00B44B64">
        <w:t xml:space="preserve"> was used to delineate different habitats so they could be treated separately.  </w:t>
      </w:r>
      <w:r w:rsidR="00D91A4E" w:rsidRPr="00B44B64">
        <w:t>A coarse three</w:t>
      </w:r>
      <w:r w:rsidR="001A4E23" w:rsidRPr="00B44B64">
        <w:t>-</w:t>
      </w:r>
      <w:r w:rsidR="00D91A4E" w:rsidRPr="00B44B64">
        <w:t xml:space="preserve">level </w:t>
      </w:r>
      <w:r w:rsidR="00D61588" w:rsidRPr="00B44B64">
        <w:t xml:space="preserve">degradation </w:t>
      </w:r>
      <w:r w:rsidR="00D91A4E" w:rsidRPr="00B44B64">
        <w:t xml:space="preserve">classification </w:t>
      </w:r>
      <w:r w:rsidR="00D61588" w:rsidRPr="00B44B64">
        <w:t xml:space="preserve">of </w:t>
      </w:r>
      <w:r w:rsidR="001A4E23" w:rsidRPr="00B44B64">
        <w:t>s</w:t>
      </w:r>
      <w:r w:rsidR="00D61588" w:rsidRPr="00B44B64">
        <w:t xml:space="preserve">ubtropical </w:t>
      </w:r>
      <w:r w:rsidR="001A4E23" w:rsidRPr="00B44B64">
        <w:t>t</w:t>
      </w:r>
      <w:r w:rsidR="00D61588" w:rsidRPr="00B44B64">
        <w:t xml:space="preserve">hicket </w:t>
      </w:r>
      <w:r w:rsidR="00D91A4E" w:rsidRPr="00B44B64">
        <w:t xml:space="preserve">was </w:t>
      </w:r>
      <w:r w:rsidR="00D61588" w:rsidRPr="00B44B64">
        <w:t xml:space="preserve">derived by thresholding </w:t>
      </w:r>
      <w:r w:rsidR="00672EE4" w:rsidRPr="00B44B64">
        <w:t>250</w:t>
      </w:r>
      <w:r w:rsidR="001A4E23" w:rsidRPr="00B44B64">
        <w:t xml:space="preserve"> </w:t>
      </w:r>
      <w:r w:rsidR="00672EE4" w:rsidRPr="00B44B64">
        <w:t xml:space="preserve">m resolution </w:t>
      </w:r>
      <w:r w:rsidR="00D61588" w:rsidRPr="00B44B64">
        <w:t xml:space="preserve">MODIS </w:t>
      </w:r>
      <w:r w:rsidR="000B7347" w:rsidRPr="00B44B64">
        <w:t>normalized difference vegetation index (NDVI)</w:t>
      </w:r>
      <w:r w:rsidR="00D61588" w:rsidRPr="00B44B64">
        <w:t xml:space="preserve"> data.  The study was successful at estimating </w:t>
      </w:r>
      <w:r w:rsidR="00D91A4E" w:rsidRPr="00B44B64">
        <w:t xml:space="preserve">three </w:t>
      </w:r>
      <w:r w:rsidR="00D61588" w:rsidRPr="00B44B64">
        <w:t>degradation levels</w:t>
      </w:r>
      <w:r w:rsidR="00D91A4E" w:rsidRPr="00B44B64">
        <w:t xml:space="preserve"> (intact, moderate and severe)</w:t>
      </w:r>
      <w:r w:rsidR="00D61588" w:rsidRPr="00B44B64">
        <w:t xml:space="preserve"> of </w:t>
      </w:r>
      <w:proofErr w:type="spellStart"/>
      <w:r w:rsidR="001B6754" w:rsidRPr="00B44B64">
        <w:t>s</w:t>
      </w:r>
      <w:r w:rsidR="0084644E" w:rsidRPr="00B44B64">
        <w:t>pekboom</w:t>
      </w:r>
      <w:proofErr w:type="spellEnd"/>
      <w:r w:rsidR="00D61588" w:rsidRPr="00B44B64">
        <w:t xml:space="preserve"> thicket</w:t>
      </w:r>
      <w:r w:rsidR="00466499" w:rsidRPr="00B44B64">
        <w:t xml:space="preserve"> at the 250</w:t>
      </w:r>
      <w:r w:rsidR="001A4E23" w:rsidRPr="00B44B64">
        <w:t xml:space="preserve"> </w:t>
      </w:r>
      <w:r w:rsidR="00466499" w:rsidRPr="00B44B64">
        <w:t>m MODIS resolution</w:t>
      </w:r>
      <w:r w:rsidR="00D61588" w:rsidRPr="00B44B64">
        <w:t xml:space="preserve">.  </w:t>
      </w:r>
      <w:r w:rsidR="00D91A4E" w:rsidRPr="00B44B64">
        <w:t xml:space="preserve"> </w:t>
      </w:r>
    </w:p>
    <w:p w14:paraId="7702B965" w14:textId="63011C28" w:rsidR="00B439B1" w:rsidRPr="00B44B64" w:rsidRDefault="007E1E8E" w:rsidP="003107E9">
      <w:pPr>
        <w:pStyle w:val="BodyTextIndented"/>
      </w:pPr>
      <w:r w:rsidRPr="00B44B64">
        <w:t>T</w:t>
      </w:r>
      <w:r w:rsidR="00B439B1" w:rsidRPr="00B44B64">
        <w:t>here is an initiative to involve private land</w:t>
      </w:r>
      <w:r w:rsidR="00F1197D" w:rsidRPr="00B44B64">
        <w:t xml:space="preserve"> </w:t>
      </w:r>
      <w:r w:rsidR="00B439B1" w:rsidRPr="00B44B64">
        <w:t xml:space="preserve">owners in </w:t>
      </w:r>
      <w:r w:rsidR="001A4E23" w:rsidRPr="00B44B64">
        <w:t>s</w:t>
      </w:r>
      <w:r w:rsidR="00341A97" w:rsidRPr="00B44B64">
        <w:t xml:space="preserve">ubtropical </w:t>
      </w:r>
      <w:r w:rsidR="001A4E23" w:rsidRPr="00B44B64">
        <w:t>t</w:t>
      </w:r>
      <w:r w:rsidR="00341A97" w:rsidRPr="00B44B64">
        <w:t xml:space="preserve">hicket </w:t>
      </w:r>
      <w:r w:rsidR="00B439B1" w:rsidRPr="00B44B64">
        <w:t>restoration in order to broaden its impact</w:t>
      </w:r>
      <w:r w:rsidRPr="00B44B64">
        <w:t>.</w:t>
      </w:r>
      <w:r w:rsidR="00B439B1" w:rsidRPr="00B44B64">
        <w:fldChar w:fldCharType="begin" w:fldLock="1"/>
      </w:r>
      <w:r w:rsidR="002D4FE5">
        <w:instrText>ADDIN CSL_CITATION {"citationItems":[{"id":"ITEM-1","itemData":{"DOI":"10.1111/j.1526-100X.2010.00746.x","ISSN":"10612971","author":[{"dropping-particle":"","family":"Curran","given":"Patrick","non-dropping-particle":"","parse-names":false,"suffix":""},{"dropping-particle":"","family":"Smedley","given":"David","non-dropping-particle":"","parse-names":false,"suffix":""},{"dropping-particle":"","family":"Thompson","given":"Peter","non-dropping-particle":"","parse-names":false,"suffix":""},{"dropping-particle":"","family":"Knight","given":"Andrew T.","non-dropping-particle":"","parse-names":false,"suffix":""}],"container-title":"Restoration Ecology","id":"ITEM-1","issue":"1","issued":{"date-parts":[["2012","1","26"]]},"note":"No evaluation of how effetive their map is. Not very relevant only as a referenve to the implementation of restoration on small private farms.","page":"56-64","title":"Mapping restoration opportunity for collaborating with land managers in a carbon credit-funded restoration program in the Makana municipality, Eastern Cape, South Africa","type":"article-journal","volume":"20"},"uris":["http://www.mendeley.com/documents/?uuid=ae311a3c-2bf1-4e53-8352-04eefdf05086"]},{"id":"ITEM-2","itemData":{"author":[{"dropping-particle":"","family":"Mills","given":"Anthony J.","non-dropping-particle":"","parse-names":false,"suffix":""},{"dropping-particle":"","family":"Blignaut","given":"JN","non-dropping-particle":"","parse-names":false,"suffix":""},{"dropping-particle":"","family":"Cowling","given":"Richard M.","non-dropping-particle":"","parse-names":false,"suffix":""},{"dropping-particle":"","family":"Knipe","given":"A","non-dropping-particle":"","parse-names":false,"suffix":""},{"dropping-particle":"","family":"Marais","given":"C","non-dropping-particle":"","parse-names":false,"suffix":""},{"dropping-particle":"","family":"Marais","given":"S","non-dropping-particle":"","parse-names":false,"suffix":""},{"dropping-particle":"","family":"Pierce","given":"SM","non-dropping-particle":"","parse-names":false,"suffix":""},{"dropping-particle":"","family":"Powell","given":"M","non-dropping-particle":"","parse-names":false,"suffix":""},{"dropping-particle":"","family":"Sigwela","given":"AM","non-dropping-particle":"","parse-names":false,"suffix":""},{"dropping-particle":"","family":"Skowno","given":"A","non-dropping-particle":"","parse-names":false,"suffix":""}],"collection-title":"Series","container-title":"Published by Climate Action Partnership, Cape Town, and Wilderness Foundation, Port Elizabeth","id":"ITEM-2","issued":{"date-parts":[["2010"]]},"note":"Awesome marketing type summary of the field and practical implementation issues. Including carbon trading and REDD details, existing restoration projects.","number":"1234","number-of-pages":"1-38","publisher":"Climate Action Partnership, Cape Town and Wilderness Foundation, Port Elizabeth.","title":"Investing in sustainability. Restoring degraded thicket, creating jobs, capturing carbon and earning green credit.","type":"book"},"uris":["http://www.mendeley.com/documents/?uuid=70bce4a8-a575-4391-a1c5-9ddeec7dc8f0"]}],"mendeley":{"formattedCitation":"&lt;sup&gt;15,16&lt;/sup&gt;","plainTextFormattedCitation":"15,16","previouslyFormattedCitation":"&lt;sup&gt;15,16&lt;/sup&gt;"},"properties":{"noteIndex":0},"schema":"https://github.com/citation-style-language/schema/raw/master/csl-citation.json"}</w:instrText>
      </w:r>
      <w:r w:rsidR="00B439B1" w:rsidRPr="00B44B64">
        <w:fldChar w:fldCharType="separate"/>
      </w:r>
      <w:r w:rsidR="007A38B5" w:rsidRPr="00B44B64">
        <w:rPr>
          <w:noProof/>
          <w:vertAlign w:val="superscript"/>
          <w:lang w:eastAsia="en-ZA"/>
        </w:rPr>
        <w:t>15,16</w:t>
      </w:r>
      <w:r w:rsidR="00B439B1" w:rsidRPr="00B44B64">
        <w:rPr>
          <w:lang w:eastAsia="en-ZA"/>
        </w:rPr>
        <w:fldChar w:fldCharType="end"/>
      </w:r>
      <w:r w:rsidR="00B439B1" w:rsidRPr="00B44B64">
        <w:t xml:space="preserve">  </w:t>
      </w:r>
      <w:proofErr w:type="spellStart"/>
      <w:r w:rsidR="007E12F1" w:rsidRPr="00B44B64">
        <w:t>Spekboom</w:t>
      </w:r>
      <w:proofErr w:type="spellEnd"/>
      <w:r w:rsidR="007E12F1" w:rsidRPr="00B44B64">
        <w:t xml:space="preserve"> is to be planted in </w:t>
      </w:r>
      <w:r w:rsidR="006C2A76" w:rsidRPr="00B44B64">
        <w:t>stand sizes</w:t>
      </w:r>
      <w:r w:rsidR="007E12F1" w:rsidRPr="00B44B64">
        <w:t xml:space="preserve"> </w:t>
      </w:r>
      <w:r w:rsidR="00D15E0E" w:rsidRPr="00B44B64">
        <w:t>as small as three</w:t>
      </w:r>
      <w:r w:rsidR="007E12F1" w:rsidRPr="00B44B64">
        <w:t xml:space="preserve"> hectares on these lands.  </w:t>
      </w:r>
      <w:r w:rsidR="006C2A76" w:rsidRPr="00B44B64">
        <w:t>V</w:t>
      </w:r>
      <w:r w:rsidR="00D15E0E" w:rsidRPr="00B44B64">
        <w:t>HR</w:t>
      </w:r>
      <w:r w:rsidR="006C2A76" w:rsidRPr="00B44B64">
        <w:t xml:space="preserve"> maps</w:t>
      </w:r>
      <w:r w:rsidR="00B439B1" w:rsidRPr="00B44B64">
        <w:t xml:space="preserve"> are required to provide sufficient spatial detail for </w:t>
      </w:r>
      <w:r w:rsidR="000D2610" w:rsidRPr="00B44B64">
        <w:t xml:space="preserve">accurately </w:t>
      </w:r>
      <w:r w:rsidR="001D3AAD" w:rsidRPr="00B44B64">
        <w:t>monitoring</w:t>
      </w:r>
      <w:r w:rsidR="000D2610" w:rsidRPr="00B44B64">
        <w:t xml:space="preserve"> </w:t>
      </w:r>
      <w:r w:rsidR="00400EDC" w:rsidRPr="00B44B64">
        <w:t xml:space="preserve">canopy cover in these </w:t>
      </w:r>
      <w:r w:rsidR="00542837" w:rsidRPr="00B44B64">
        <w:t xml:space="preserve">small </w:t>
      </w:r>
      <w:r w:rsidR="006C2A76" w:rsidRPr="00B44B64">
        <w:t xml:space="preserve">planting </w:t>
      </w:r>
      <w:r w:rsidR="00B439B1" w:rsidRPr="00B44B64">
        <w:t>stand</w:t>
      </w:r>
      <w:r w:rsidR="007E12F1" w:rsidRPr="00B44B64">
        <w:t>s</w:t>
      </w:r>
      <w:r w:rsidR="00B439B1" w:rsidRPr="00B44B64">
        <w:t xml:space="preserve">.  High spatial resolution imagery is also necessary to facilitate discrimination of small </w:t>
      </w:r>
      <w:proofErr w:type="spellStart"/>
      <w:r w:rsidR="001B6754" w:rsidRPr="00B44B64">
        <w:t>s</w:t>
      </w:r>
      <w:r w:rsidR="00B439B1" w:rsidRPr="00B44B64">
        <w:t>pekboom</w:t>
      </w:r>
      <w:proofErr w:type="spellEnd"/>
      <w:r w:rsidR="00B439B1" w:rsidRPr="00B44B64">
        <w:t xml:space="preserve"> clumps from the complex and varying mosaic vegetation in which it occurs.  To achieve sufficient accuracy for carbon storage estimations, it </w:t>
      </w:r>
      <w:r w:rsidR="0031512B" w:rsidRPr="00B44B64">
        <w:t>is</w:t>
      </w:r>
      <w:r w:rsidR="00B439B1" w:rsidRPr="00B44B64">
        <w:t xml:space="preserve"> necessary to estimate canopy cover in finer detail than the three levels of degradation </w:t>
      </w:r>
      <w:r w:rsidR="009F5E97" w:rsidRPr="00B44B64">
        <w:t>and</w:t>
      </w:r>
      <w:r w:rsidR="00802278" w:rsidRPr="00B44B64">
        <w:t xml:space="preserve"> </w:t>
      </w:r>
      <w:r w:rsidR="009F5E97" w:rsidRPr="00B44B64">
        <w:t>250</w:t>
      </w:r>
      <w:r w:rsidR="00BD0257" w:rsidRPr="00B44B64">
        <w:t xml:space="preserve"> </w:t>
      </w:r>
      <w:r w:rsidR="009F5E97" w:rsidRPr="00B44B64">
        <w:t xml:space="preserve">m resolution </w:t>
      </w:r>
      <w:r w:rsidR="00B439B1" w:rsidRPr="00B44B64">
        <w:t xml:space="preserve">used in </w:t>
      </w:r>
      <w:r w:rsidR="00847CB5" w:rsidRPr="00B44B64">
        <w:t>Thompson et al.</w:t>
      </w:r>
      <w:r w:rsidR="00B439B1" w:rsidRPr="00B44B64">
        <w:fldChar w:fldCharType="begin" w:fldLock="1"/>
      </w:r>
      <w:r w:rsidR="00B439B1" w:rsidRPr="00B44B64">
        <w:fldChar w:fldCharType="separate"/>
      </w:r>
      <w:r w:rsidR="00B439B1" w:rsidRPr="00B44B64">
        <w:rPr>
          <w:noProof/>
          <w:lang w:eastAsia="en-ZA"/>
        </w:rPr>
        <w:t>Thompson et al.</w:t>
      </w:r>
      <w:r w:rsidR="00B439B1" w:rsidRPr="00B44B64">
        <w:rPr>
          <w:lang w:eastAsia="en-ZA"/>
        </w:rPr>
        <w:fldChar w:fldCharType="end"/>
      </w:r>
      <w:r w:rsidRPr="00B44B64">
        <w:rPr>
          <w:lang w:eastAsia="en-ZA"/>
        </w:rPr>
        <w:fldChar w:fldCharType="begin" w:fldLock="1"/>
      </w:r>
      <w:r w:rsidR="002D4FE5">
        <w:rPr>
          <w:lang w:eastAsia="en-ZA"/>
        </w:rP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rPr>
          <w:lang w:eastAsia="en-ZA"/>
        </w:rPr>
        <w:fldChar w:fldCharType="separate"/>
      </w:r>
      <w:r w:rsidRPr="00B44B64">
        <w:rPr>
          <w:noProof/>
          <w:vertAlign w:val="superscript"/>
          <w:lang w:eastAsia="en-ZA"/>
        </w:rPr>
        <w:t>6</w:t>
      </w:r>
      <w:r w:rsidRPr="00B44B64">
        <w:rPr>
          <w:lang w:eastAsia="en-ZA"/>
        </w:rPr>
        <w:fldChar w:fldCharType="end"/>
      </w:r>
      <w:r w:rsidR="000D1DF9">
        <w:t>.</w:t>
      </w:r>
      <w:r w:rsidR="00B439B1" w:rsidRPr="00B44B64">
        <w:t xml:space="preserve">   </w:t>
      </w:r>
    </w:p>
    <w:p w14:paraId="04074E75" w14:textId="5DCCC566" w:rsidR="007C0DCA" w:rsidRPr="00B44B64" w:rsidRDefault="000B7998" w:rsidP="003107E9">
      <w:pPr>
        <w:pStyle w:val="BodyTextIndented"/>
      </w:pPr>
      <w:r w:rsidRPr="00B44B64">
        <w:t xml:space="preserve">Multi-spectral </w:t>
      </w:r>
      <w:r w:rsidR="00263223" w:rsidRPr="00B44B64">
        <w:t xml:space="preserve">VHR imagery </w:t>
      </w:r>
      <w:r w:rsidR="001A5A62" w:rsidRPr="00B44B64">
        <w:t xml:space="preserve">has been </w:t>
      </w:r>
      <w:r w:rsidR="002949C4" w:rsidRPr="00B44B64">
        <w:t xml:space="preserve">successfully </w:t>
      </w:r>
      <w:r w:rsidR="001A5A62" w:rsidRPr="00B44B64">
        <w:t xml:space="preserve">used </w:t>
      </w:r>
      <w:r w:rsidR="00263223" w:rsidRPr="00B44B64">
        <w:t>for vegetation mapping</w:t>
      </w:r>
      <w:r w:rsidR="001A5A62" w:rsidRPr="00B44B64">
        <w:t xml:space="preserve"> in a number of studies</w:t>
      </w:r>
      <w:r w:rsidR="00263223" w:rsidRPr="00B44B64">
        <w:t xml:space="preserve">.  </w:t>
      </w:r>
      <w:commentRangeStart w:id="5"/>
      <w:commentRangeStart w:id="6"/>
      <w:r w:rsidR="003969AF" w:rsidRPr="00B44B64">
        <w:t>A combination of spectral</w:t>
      </w:r>
      <w:ins w:id="7" w:author="dugalh" w:date="2018-07-27T13:18:00Z">
        <w:r w:rsidR="00E85E6D">
          <w:t xml:space="preserve"> </w:t>
        </w:r>
      </w:ins>
      <w:ins w:id="8" w:author="dugalh" w:date="2018-07-27T18:45:00Z">
        <w:r w:rsidR="004F4336">
          <w:t>band</w:t>
        </w:r>
      </w:ins>
      <w:r w:rsidR="003969AF" w:rsidRPr="00B44B64">
        <w:t>, vegetation index, band ratio and textural features are commonly used to provide informative measures capable of distinguishing vegetation classes</w:t>
      </w:r>
      <w:r w:rsidR="007E1E8E" w:rsidRPr="00B44B64">
        <w:t>.</w:t>
      </w:r>
      <w:r w:rsidR="003969A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003969AF" w:rsidRPr="00B44B64">
        <w:fldChar w:fldCharType="separate"/>
      </w:r>
      <w:r w:rsidR="007A38B5" w:rsidRPr="00B44B64">
        <w:rPr>
          <w:noProof/>
          <w:vertAlign w:val="superscript"/>
        </w:rPr>
        <w:t>17–21</w:t>
      </w:r>
      <w:r w:rsidR="003969AF" w:rsidRPr="00B44B64">
        <w:fldChar w:fldCharType="end"/>
      </w:r>
      <w:commentRangeEnd w:id="5"/>
      <w:r w:rsidR="003B6223">
        <w:rPr>
          <w:rStyle w:val="CommentReference"/>
        </w:rPr>
        <w:commentReference w:id="5"/>
      </w:r>
      <w:commentRangeEnd w:id="6"/>
      <w:r w:rsidR="004F4336">
        <w:rPr>
          <w:rStyle w:val="CommentReference"/>
        </w:rPr>
        <w:commentReference w:id="6"/>
      </w:r>
      <w:r w:rsidR="003969AF" w:rsidRPr="00B44B64">
        <w:t xml:space="preserve"> </w:t>
      </w:r>
      <w:r w:rsidR="00466499" w:rsidRPr="00B44B64">
        <w:t xml:space="preserve"> Object</w:t>
      </w:r>
      <w:r w:rsidR="00BD0257" w:rsidRPr="00B44B64">
        <w:t>-</w:t>
      </w:r>
      <w:r w:rsidR="00466499" w:rsidRPr="00B44B64">
        <w:t xml:space="preserve">based approaches to image classification, where homogenous image objects are first </w:t>
      </w:r>
      <w:r w:rsidR="00802278" w:rsidRPr="00B44B64">
        <w:t xml:space="preserve">generated through </w:t>
      </w:r>
      <w:r w:rsidR="00466499" w:rsidRPr="00B44B64">
        <w:t>segment</w:t>
      </w:r>
      <w:r w:rsidR="00802278" w:rsidRPr="00B44B64">
        <w:t>ation</w:t>
      </w:r>
      <w:r w:rsidR="00466499" w:rsidRPr="00B44B64">
        <w:t xml:space="preserve"> and then classified as a whole, have become popular in vegetation studies</w:t>
      </w:r>
      <w:r w:rsidR="007E1E8E" w:rsidRPr="00B44B64">
        <w:t>.</w:t>
      </w:r>
      <w:r w:rsidR="00466499" w:rsidRPr="00B44B64">
        <w:fldChar w:fldCharType="begin" w:fldLock="1"/>
      </w:r>
      <w:r w:rsidR="002D4FE5">
        <w:instrText>ADDIN CSL_CITATION {"citationItems":[{"id":"ITEM-1","itemData":{"DOI":"10.2478/aslh-2013-0010","ISSN":"1786691X","abstract":"–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Hungarica","id":"ITEM-1","issue":"1","issued":{"date-parts":[["2013"]]},"note":"Decent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-2","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Informatics","id":"ITEM-2","issue":"2","issued":{"date-parts":[["2011","3"]]},"note":"OK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-3","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Geoinformation","id":"ITEM-3","issued":{"date-parts":[["2014","2"]]},"note":"OK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18,20,22&lt;/sup&gt;","plainTextFormattedCitation":"18,20,22","previouslyFormattedCitation":"&lt;sup&gt;18,20,22&lt;/sup&gt;"},"properties":{"noteIndex":0},"schema":"https://github.com/citation-style-language/schema/raw/master/csl-citation.json"}</w:instrText>
      </w:r>
      <w:r w:rsidR="00466499" w:rsidRPr="00B44B64">
        <w:fldChar w:fldCharType="separate"/>
      </w:r>
      <w:r w:rsidR="007A38B5" w:rsidRPr="00B44B64">
        <w:rPr>
          <w:noProof/>
          <w:vertAlign w:val="superscript"/>
        </w:rPr>
        <w:t>18,20,22</w:t>
      </w:r>
      <w:r w:rsidR="00466499" w:rsidRPr="00B44B64">
        <w:fldChar w:fldCharType="end"/>
      </w:r>
      <w:r w:rsidR="00466499" w:rsidRPr="00B44B64">
        <w:t xml:space="preserve">  These approaches are often favo</w:t>
      </w:r>
      <w:r w:rsidR="000B7347" w:rsidRPr="00B44B64">
        <w:t>red</w:t>
      </w:r>
      <w:r w:rsidR="00466499" w:rsidRPr="00B44B64">
        <w:t xml:space="preserve"> for VHR imagery</w:t>
      </w:r>
      <w:r w:rsidR="00466499"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SPIE","id":"ITEM-5","issued":{"date-parts":[["2014"]]},"note":"WV-2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17–22&lt;/sup&gt;","plainTextFormattedCitation":"17–22","previouslyFormattedCitation":"&lt;sup&gt;17–22&lt;/sup&gt;"},"properties":{"noteIndex":0},"schema":"https://github.com/citation-style-language/schema/raw/master/csl-citation.json"}</w:instrText>
      </w:r>
      <w:r w:rsidR="00466499" w:rsidRPr="00B44B64">
        <w:fldChar w:fldCharType="separate"/>
      </w:r>
      <w:r w:rsidR="007A38B5" w:rsidRPr="00B44B64">
        <w:rPr>
          <w:noProof/>
          <w:vertAlign w:val="superscript"/>
        </w:rPr>
        <w:t>17–22</w:t>
      </w:r>
      <w:r w:rsidR="00466499" w:rsidRPr="00B44B64">
        <w:fldChar w:fldCharType="end"/>
      </w:r>
      <w:r w:rsidR="00466499" w:rsidRPr="00B44B64">
        <w:t xml:space="preserve"> because they are potentially able to better exploit the additional spatial information and deal with unwanted variation when compared to the more traditional per-pixel </w:t>
      </w:r>
      <w:r w:rsidR="00466499" w:rsidRPr="00B44B64">
        <w:lastRenderedPageBreak/>
        <w:t>approach</w:t>
      </w:r>
      <w:r w:rsidR="000D1DF9">
        <w:t>.</w:t>
      </w:r>
      <w:r w:rsidR="00466499" w:rsidRPr="00B44B64">
        <w:fldChar w:fldCharType="begin" w:fldLock="1"/>
      </w:r>
      <w:r w:rsidR="002D4FE5">
        <w:instrText>ADDIN CSL_CITATION {"citationItems":[{"id":"ITEM-1","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Informatics","id":"ITEM-1","issue":"2","issued":{"date-parts":[["2011","3"]]},"note":"OK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18,22&lt;/sup&gt;","plainTextFormattedCitation":"18,22","previouslyFormattedCitation":"&lt;sup&gt;18,22&lt;/sup&gt;"},"properties":{"noteIndex":0},"schema":"https://github.com/citation-style-language/schema/raw/master/csl-citation.json"}</w:instrText>
      </w:r>
      <w:r w:rsidR="00466499" w:rsidRPr="00B44B64">
        <w:fldChar w:fldCharType="separate"/>
      </w:r>
      <w:r w:rsidR="007A38B5" w:rsidRPr="00B44B64">
        <w:rPr>
          <w:noProof/>
          <w:vertAlign w:val="superscript"/>
        </w:rPr>
        <w:t>18,22</w:t>
      </w:r>
      <w:r w:rsidR="00466499" w:rsidRPr="00B44B64">
        <w:fldChar w:fldCharType="end"/>
      </w:r>
      <w:r w:rsidR="00466499" w:rsidRPr="00B44B64">
        <w:t xml:space="preserve">  The segmentation problem is</w:t>
      </w:r>
      <w:r w:rsidR="00E645D9" w:rsidRPr="00B44B64">
        <w:t>,</w:t>
      </w:r>
      <w:r w:rsidR="00466499" w:rsidRPr="00B44B64">
        <w:t xml:space="preserve"> however</w:t>
      </w:r>
      <w:r w:rsidR="00E645D9" w:rsidRPr="00B44B64">
        <w:t>,</w:t>
      </w:r>
      <w:r w:rsidR="00466499" w:rsidRPr="00B44B64">
        <w:t xml:space="preserve"> recogni</w:t>
      </w:r>
      <w:r w:rsidR="000B7347" w:rsidRPr="00B44B64">
        <w:t>z</w:t>
      </w:r>
      <w:r w:rsidR="00466499" w:rsidRPr="00B44B64">
        <w:t>ed as being poorly posed, requiring manual adjustment of parameters and being difficult to solve</w:t>
      </w:r>
      <w:r w:rsidR="007E1E8E" w:rsidRPr="00B44B64">
        <w:t>.</w:t>
      </w:r>
      <w:r w:rsidR="00466499" w:rsidRPr="00B44B64">
        <w:fldChar w:fldCharType="begin" w:fldLock="1"/>
      </w:r>
      <w:r w:rsidR="002D4FE5">
        <w:instrText>ADDIN CSL_CITATION {"citationItems":[{"id":"ITEM-1","itemData":{"abstract":"To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Sensing","id":"ITEM-1","issue":"3","issued":{"date-parts":[["2010"]]},"note":"Looks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mendeley":{"formattedCitation":"&lt;sup&gt;23&lt;/sup&gt;","plainTextFormattedCitation":"23","previouslyFormattedCitation":"&lt;sup&gt;23&lt;/sup&gt;"},"properties":{"noteIndex":0},"schema":"https://github.com/citation-style-language/schema/raw/master/csl-citation.json"}</w:instrText>
      </w:r>
      <w:r w:rsidR="00466499" w:rsidRPr="00B44B64">
        <w:fldChar w:fldCharType="separate"/>
      </w:r>
      <w:r w:rsidR="007A38B5" w:rsidRPr="00B44B64">
        <w:rPr>
          <w:noProof/>
          <w:vertAlign w:val="superscript"/>
        </w:rPr>
        <w:t>23</w:t>
      </w:r>
      <w:r w:rsidR="00466499" w:rsidRPr="00B44B64">
        <w:fldChar w:fldCharType="end"/>
      </w:r>
      <w:r w:rsidR="00466499" w:rsidRPr="00B44B64">
        <w:t xml:space="preserve">  </w:t>
      </w:r>
      <w:r w:rsidR="00084E58" w:rsidRPr="00B44B64">
        <w:t>Per</w:t>
      </w:r>
      <w:r w:rsidR="00E645D9" w:rsidRPr="00B44B64">
        <w:t>-</w:t>
      </w:r>
      <w:r w:rsidR="00084E58" w:rsidRPr="00B44B64">
        <w:t xml:space="preserve">pixel classification </w:t>
      </w:r>
      <w:r w:rsidR="009F5E97" w:rsidRPr="00B44B64">
        <w:t xml:space="preserve">provided </w:t>
      </w:r>
      <w:r w:rsidR="00084E58" w:rsidRPr="00B44B64">
        <w:t>good and useful mapping accuracy in a number of studies</w:t>
      </w:r>
      <w:r w:rsidR="00084E58"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00084E58" w:rsidRPr="00B44B64">
        <w:fldChar w:fldCharType="separate"/>
      </w:r>
      <w:r w:rsidR="007A38B5" w:rsidRPr="00B44B64">
        <w:rPr>
          <w:noProof/>
          <w:vertAlign w:val="superscript"/>
        </w:rPr>
        <w:t>24–26</w:t>
      </w:r>
      <w:r w:rsidR="00084E58" w:rsidRPr="00B44B64">
        <w:fldChar w:fldCharType="end"/>
      </w:r>
      <w:r w:rsidR="00F941FB" w:rsidRPr="00B44B64">
        <w:t xml:space="preserve"> and is a simpler and faster method</w:t>
      </w:r>
      <w:r w:rsidR="00CE146A" w:rsidRPr="00B44B64">
        <w:t>, not requiring user specification of algorithm</w:t>
      </w:r>
      <w:r w:rsidR="00E645D9" w:rsidRPr="00B44B64">
        <w:t>s</w:t>
      </w:r>
      <w:r w:rsidR="00CE146A" w:rsidRPr="00B44B64">
        <w:t xml:space="preserve"> and associated parameters.</w:t>
      </w:r>
      <w:r w:rsidR="00F941FB" w:rsidRPr="00B44B64">
        <w:t xml:space="preserve"> </w:t>
      </w:r>
    </w:p>
    <w:p w14:paraId="279DEADD" w14:textId="514AE1E7" w:rsidR="007C0DCA" w:rsidRPr="00B44B64" w:rsidRDefault="003969AF" w:rsidP="003107E9">
      <w:pPr>
        <w:pStyle w:val="BodyTextIndented"/>
      </w:pPr>
      <w:r w:rsidRPr="00B44B64">
        <w:t>A variety of supervised approaches are used for classif</w:t>
      </w:r>
      <w:r w:rsidR="00802278" w:rsidRPr="00B44B64">
        <w:t>ying</w:t>
      </w:r>
      <w:r w:rsidRPr="00B44B64">
        <w:t xml:space="preserve"> features derived from VHR imagery.  Some authors found the Bayes normal (maximum likelihood (ML)) classifier to adequately model their class distributions</w:t>
      </w:r>
      <w:r w:rsidR="00E143FA" w:rsidRPr="00B44B64">
        <w:t>.</w:t>
      </w:r>
      <w:r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floodplain","type":"paper-conference","volume":"1"},"uris":["http://www.mendeley.com/documents/?uuid=509b0bdb-b84a-4a56-9c85-107359decfed"]},{"id":"ITEM-2","itemData":{"DOI":"10.1007/s11119-011-9247-0","ISBN":"1385-2256","ISSN":"13852256","abstract":"Cruciferous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obtained.","author":[{"dropping-particle":"","family":"Castro","given":"Ana Isabel","non-dropping-particle":"de","parse-names":false,"suffix":""},{"dropping-particle":"","family":"Jurado-Expósito","given":"Montserrat","non-dropping-particle":"","parse-names":false,"suffix":""},{"dropping-particle":"","family":"Peña-Barragán","given":"J. M.","non-dropping-particle":"","parse-names":false,"suffix":""},{"dropping-particle":"","family":"López-Granados","given":"Francisca","non-dropping-particle":"","parse-names":false,"suffix":""}],"container-title":"Precision Agriculture","id":"ITEM-2","issue":"3","issued":{"date-parts":[["2012"]]},"note":"Not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yellow","page":"302-321","title":"Airborne multi-spectral imagery for mapping cruciferous weeds in cereal and legume crops","type":"article-journal","volume":"13"},"uris":["http://www.mendeley.com/documents/?uuid=a946562a-65d2-43c9-a29f-d1802f7ad910"]},{"id":"ITEM-3","itemData":{"DOI":"10.1111/j.1466-822X.2004.00096.x","ISSN":"1466-822X","abstract":"Ikonos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Biogeography","id":"ITEM-3","issue":"4","issued":{"date-parts":[["2004","7"]]},"note":"See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24–26&lt;/sup&gt;","plainTextFormattedCitation":"24–26","previouslyFormattedCitation":"&lt;sup&gt;24–26&lt;/sup&gt;"},"properties":{"noteIndex":0},"schema":"https://github.com/citation-style-language/schema/raw/master/csl-citation.json"}</w:instrText>
      </w:r>
      <w:r w:rsidRPr="00B44B64">
        <w:fldChar w:fldCharType="separate"/>
      </w:r>
      <w:r w:rsidR="007A38B5" w:rsidRPr="00B44B64">
        <w:rPr>
          <w:noProof/>
          <w:vertAlign w:val="superscript"/>
        </w:rPr>
        <w:t>24–26</w:t>
      </w:r>
      <w:r w:rsidRPr="00B44B64">
        <w:fldChar w:fldCharType="end"/>
      </w:r>
      <w:r w:rsidRPr="00B44B64">
        <w:t xml:space="preserve">  Others adopted more sophisticated approaches such as </w:t>
      </w:r>
      <w:r w:rsidR="000B7347" w:rsidRPr="00B44B64">
        <w:t>SVMs</w:t>
      </w:r>
      <w:r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Pr="00B44B64">
        <w:fldChar w:fldCharType="separate"/>
      </w:r>
      <w:r w:rsidR="007A38B5" w:rsidRPr="00B44B64">
        <w:rPr>
          <w:noProof/>
          <w:vertAlign w:val="superscript"/>
        </w:rPr>
        <w:t>18</w:t>
      </w:r>
      <w:r w:rsidRPr="00B44B64">
        <w:fldChar w:fldCharType="end"/>
      </w:r>
      <w:r w:rsidRPr="00B44B64">
        <w:t xml:space="preserve"> and neural networks</w:t>
      </w:r>
      <w:r w:rsidR="00E143FA" w:rsidRPr="00B44B64">
        <w:t>.</w:t>
      </w:r>
      <w:r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Architecture","type":"article-journal","volume":"53"},"uris":["http://www.mendeley.com/documents/?uuid=960560a9-16ee-45eb-a676-7bf55c652b9d"]},{"id":"ITEM-2","itemData":{"DOI":"10.1117/12.2067280","abstract":"Monitoring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imagery.","author":[{"dropping-particle":"","family":"Mustafa","given":"Yaseen T","non-dropping-particle":"","parse-names":false,"suffix":""},{"dropping-particle":"","family":"Habeeb","given":"Hindav N","non-dropping-particle":"","parse-names":false,"suffix":""}],"container-title":"Proc. SPIE","id":"ITEM-2","issued":{"date-parts":[["2014"]]},"note":"WV-2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76%","page":"92390G-92390G-13","title":"Object based technique for delineating and mapping 15 tree species using VHR WorldView-2 imagery","type":"paper-conference","volume":"9239"},"uris":["http://www.mendeley.com/documents/?uuid=1fdccbb3-065f-4458-adca-d58a054c4b8b"]}],"mendeley":{"formattedCitation":"&lt;sup&gt;17,21&lt;/sup&gt;","plainTextFormattedCitation":"17,21","previouslyFormattedCitation":"&lt;sup&gt;17,21&lt;/sup&gt;"},"properties":{"noteIndex":0},"schema":"https://github.com/citation-style-language/schema/raw/master/csl-citation.json"}</w:instrText>
      </w:r>
      <w:r w:rsidRPr="00B44B64">
        <w:fldChar w:fldCharType="separate"/>
      </w:r>
      <w:r w:rsidR="007A38B5" w:rsidRPr="00B44B64">
        <w:rPr>
          <w:noProof/>
          <w:vertAlign w:val="superscript"/>
        </w:rPr>
        <w:t>17,21</w:t>
      </w:r>
      <w:r w:rsidRPr="00B44B64">
        <w:fldChar w:fldCharType="end"/>
      </w:r>
      <w:r w:rsidRPr="00B44B64">
        <w:t xml:space="preserve">  </w:t>
      </w:r>
      <w:r w:rsidR="005762CF" w:rsidRPr="00B44B64">
        <w:t>A</w:t>
      </w:r>
      <w:r w:rsidRPr="00B44B64">
        <w:t xml:space="preserve">lgorithms implemented in the </w:t>
      </w:r>
      <w:proofErr w:type="spellStart"/>
      <w:r w:rsidRPr="00B44B64">
        <w:t>eCognition</w:t>
      </w:r>
      <w:proofErr w:type="spellEnd"/>
      <w:r w:rsidRPr="00B44B64">
        <w:t xml:space="preserve"> software package</w:t>
      </w:r>
      <w:r w:rsidR="00E143FA" w:rsidRPr="00B44B64">
        <w:t>,</w:t>
      </w:r>
      <w:r w:rsidRPr="00B44B64">
        <w:fldChar w:fldCharType="begin" w:fldLock="1"/>
      </w:r>
      <w:r w:rsidR="002D4FE5">
        <w:instrText>ADDIN CSL_CITATION {"citationItems":[{"id":"ITEM-1","itemData":{"author":[{"dropping-particle":"","family":"Trimble","given":"","non-dropping-particle":"","parse-names":false,"suffix":""}],"id":"ITEM-1","issued":{"date-parts":[["2016"]]},"title":"eCognition Developer user guide","type":"book"},"uris":["http://www.mendeley.com/documents/?uuid=eaa2bafc-add8-41bc-9795-cece5cd2d65d"]}],"mendeley":{"formattedCitation":"&lt;sup&gt;27&lt;/sup&gt;","plainTextFormattedCitation":"27","previouslyFormattedCitation":"&lt;sup&gt;27&lt;/sup&gt;"},"properties":{"noteIndex":0},"schema":"https://github.com/citation-style-language/schema/raw/master/csl-citation.json"}</w:instrText>
      </w:r>
      <w:r w:rsidRPr="00B44B64">
        <w:fldChar w:fldCharType="separate"/>
      </w:r>
      <w:r w:rsidR="007A38B5" w:rsidRPr="00B44B64">
        <w:rPr>
          <w:noProof/>
          <w:vertAlign w:val="superscript"/>
        </w:rPr>
        <w:t>27</w:t>
      </w:r>
      <w:r w:rsidRPr="00B44B64">
        <w:fldChar w:fldCharType="end"/>
      </w:r>
      <w:r w:rsidR="00FC29D9" w:rsidRPr="00B44B64">
        <w:t xml:space="preserve"> such as the fuzzy and hierarchical approaches,</w:t>
      </w:r>
      <w:r w:rsidRPr="00B44B64">
        <w:t xml:space="preserve"> are also frequently used for VHR image classification</w:t>
      </w:r>
      <w:r w:rsidR="00E143FA" w:rsidRPr="00B44B64">
        <w:t>.</w:t>
      </w:r>
      <w:r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Hungarica","id":"ITEM-2","issue":"1","issued":{"date-parts":[["2013"]]},"note":"Decent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-3","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Informatics","id":"ITEM-3","issue":"2","issued":{"date-parts":[["2011","3"]]},"note":"OK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19,20,22&lt;/sup&gt;","plainTextFormattedCitation":"19,20,22","previouslyFormattedCitation":"&lt;sup&gt;19,20,22&lt;/sup&gt;"},"properties":{"noteIndex":0},"schema":"https://github.com/citation-style-language/schema/raw/master/csl-citation.json"}</w:instrText>
      </w:r>
      <w:r w:rsidRPr="00B44B64">
        <w:fldChar w:fldCharType="separate"/>
      </w:r>
      <w:r w:rsidR="007A38B5" w:rsidRPr="00B44B64">
        <w:rPr>
          <w:noProof/>
          <w:vertAlign w:val="superscript"/>
        </w:rPr>
        <w:t>19,20,22</w:t>
      </w:r>
      <w:r w:rsidRPr="00B44B64">
        <w:fldChar w:fldCharType="end"/>
      </w:r>
    </w:p>
    <w:p w14:paraId="7BD7E42C" w14:textId="37CF2501" w:rsidR="000B7998" w:rsidRPr="00B44B64" w:rsidRDefault="00012564" w:rsidP="003107E9">
      <w:pPr>
        <w:pStyle w:val="BodyTextIndented"/>
      </w:pPr>
      <w:r w:rsidRPr="00B44B64">
        <w:t>As the number of features increases, the amount of data required to adequately represent class distributions in the increased feature space increases exponentially.  This is known as the “curse of  dimensionality”</w:t>
      </w:r>
      <w:r w:rsidR="00E143FA"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For finite training samples, increasing the features beyond a certain point results in overtraining and a decrease in the classifier</w:t>
      </w:r>
      <w:r w:rsidR="00240F94" w:rsidRPr="00B44B64">
        <w:t>’s</w:t>
      </w:r>
      <w:r w:rsidRPr="00B44B64">
        <w:t xml:space="preserve"> </w:t>
      </w:r>
      <w:r w:rsidR="00240F94" w:rsidRPr="00B44B64">
        <w:t>ability to generali</w:t>
      </w:r>
      <w:r w:rsidR="000B7347" w:rsidRPr="00B44B64">
        <w:t>z</w:t>
      </w:r>
      <w:r w:rsidR="00240F94" w:rsidRPr="00B44B64">
        <w:t>e</w:t>
      </w:r>
      <w:r w:rsidRPr="00B44B64">
        <w:t>.  This “peaking phenomenon”</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makes it necessary to </w:t>
      </w:r>
      <w:r w:rsidR="00556491" w:rsidRPr="00B44B64">
        <w:t xml:space="preserve">apply feature selection to </w:t>
      </w:r>
      <w:r w:rsidRPr="00B44B64">
        <w:t>reduce the size of the feature</w:t>
      </w:r>
      <w:r w:rsidR="00FF5235" w:rsidRPr="00B44B64">
        <w:t>-</w:t>
      </w:r>
      <w:r w:rsidRPr="00B44B64">
        <w:t xml:space="preserve">set to a salient minimum in order to achieve an accurate </w:t>
      </w:r>
      <w:r w:rsidR="00046186" w:rsidRPr="00B44B64">
        <w:t>classification</w:t>
      </w:r>
      <w:r w:rsidRPr="00B44B64">
        <w:t xml:space="preserve">.  </w:t>
      </w:r>
      <w:r w:rsidR="00806B6C" w:rsidRPr="00B44B64">
        <w:t>Feature selection by r</w:t>
      </w:r>
      <w:r w:rsidR="00864485" w:rsidRPr="00B44B64">
        <w:t>anking</w:t>
      </w:r>
      <w:r w:rsidR="00FF5235" w:rsidRPr="00B44B64">
        <w:t>,</w:t>
      </w:r>
      <w:r w:rsidR="001F0BAA" w:rsidRPr="00B44B64">
        <w:t xml:space="preserve"> </w:t>
      </w:r>
      <w:r w:rsidR="00864485" w:rsidRPr="00B44B64">
        <w:t xml:space="preserve">based on some </w:t>
      </w:r>
      <w:proofErr w:type="spellStart"/>
      <w:r w:rsidR="00864485" w:rsidRPr="00B44B64">
        <w:t>separability</w:t>
      </w:r>
      <w:proofErr w:type="spellEnd"/>
      <w:r w:rsidR="00864485" w:rsidRPr="00B44B64">
        <w:t xml:space="preserve"> </w:t>
      </w:r>
      <w:r w:rsidR="0014609F" w:rsidRPr="00B44B64">
        <w:t xml:space="preserve">or importance </w:t>
      </w:r>
      <w:r w:rsidR="00864485" w:rsidRPr="00B44B64">
        <w:t>measure</w:t>
      </w:r>
      <w:r w:rsidR="0014609F" w:rsidRPr="00B44B64">
        <w:t xml:space="preserve"> </w:t>
      </w:r>
      <w:r w:rsidR="00E7054D" w:rsidRPr="00B44B64">
        <w:t>of individual features</w:t>
      </w:r>
      <w:r w:rsidR="00FF5235" w:rsidRPr="00B44B64">
        <w:t>,</w:t>
      </w:r>
      <w:r w:rsidR="00E7054D" w:rsidRPr="00B44B64">
        <w:t xml:space="preserve"> </w:t>
      </w:r>
      <w:r w:rsidR="00864485" w:rsidRPr="00B44B64">
        <w:t xml:space="preserve">is </w:t>
      </w:r>
      <w:r w:rsidR="00806B6C" w:rsidRPr="00B44B64">
        <w:t xml:space="preserve">frequently </w:t>
      </w:r>
      <w:r w:rsidR="000B7998" w:rsidRPr="00B44B64">
        <w:t>used</w:t>
      </w:r>
      <w:r w:rsidR="000D1DF9">
        <w:t>.</w:t>
      </w:r>
      <w:r w:rsidR="0014609F" w:rsidRPr="00B44B64">
        <w:fldChar w:fldCharType="begin" w:fldLock="1"/>
      </w:r>
      <w:r w:rsidR="002D4FE5">
        <w:instrText>ADDIN CSL_CITATION {"citationItems":[{"id":"ITEM-1","itemData":{"DOI":"10.1109/TGRS.2015.2428197","ISSN":"01962892","abstract":"Accurate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author":[{"dropping-particle":"","family":"Basu","given":"Saikat","non-dropping-particle":"","parse-names":false,"suffix":""},{"dropping-particle":"","family":"Ganguly","given":"Sangram","non-dropping-particle":"","parse-names":false,"suffix":""},{"dropping-particle":"","family":"Nemani","given":"Ramakrishna R.","non-dropping-particle":"","parse-names":false,"suffix":""},{"dropping-particle":"","family":"Mukhopadhyay","given":"Supratik","non-dropping-particle":"","parse-names":false,"suffix":""},{"dropping-particle":"","family":"Zhang","given":"Gong","non-dropping-particle":"","parse-names":false,"suffix":""},{"dropping-particle":"","family":"Milesi","given":"Cristina","non-dropping-particle":"","parse-names":false,"suffix":""},{"dropping-particle":"","family":"Michaelis","given":"Andrew","non-dropping-particle":"","parse-names":false,"suffix":""},{"dropping-particle":"","family":"Votava","given":"Petr","non-dropping-particle":"","parse-names":false,"suffix":""},{"dropping-particle":"","family":"Dubayah","given":"Ralph","non-dropping-particle":"","parse-names":false,"suffix":""},{"dropping-particle":"","family":"Duncanson","given":"Laura","non-dropping-particle":"","parse-names":false,"suffix":""},{"dropping-particle":"","family":"Cook","given":"Bruce","non-dropping-particle":"","parse-names":false,"suffix":""},{"dropping-particle":"","family":"Yu","given":"Yifan","non-dropping-particle":"","parse-names":false,"suffix":""},{"dropping-particle":"","family":"Saatchi","given":"Sassan","non-dropping-particle":"","parse-names":false,"suffix":""},{"dropping-particle":"","family":"DiBiano","given":"Robert","non-dropping-particle":"","parse-names":false,"suffix":""},{"dropping-particle":"","family":"Karki","given":"Manohar","non-dropping-particle":"","parse-names":false,"suffix":""},{"dropping-particle":"","family":"Boyda","given":"Edward","non-dropping-particle":"","parse-names":false,"suffix":""},{"dropping-particle":"","family":"Kumar","given":"Uttam","non-dropping-particle":"","parse-names":false,"suffix":""},{"dropping-particle":"","family":"Li","given":"Shuang","non-dropping-particle":"","parse-names":false,"suffix":""}],"container-title":"IEEE Transactions on Geoscience and Remote Sensing","id":"ITEM-1","issue":"10","issued":{"date-parts":[["2015"]]},"note":"important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retrained","page":"5690-5708","title":"A Semiautomated Probabilistic Framework for Tree-Cover Delineation From 1-m NAIP Imagery Using a High-Performance Computing Architecture","type":"article-journal","volume":"53"},"uris":["http://www.mendeley.com/documents/?uuid=960560a9-16ee-45eb-a676-7bf55c652b9d"]},{"id":"ITEM-2","itemData":{"DOI":"10.1016/j.rse.2007.02.014","ISSN":"00344257","abstract":"Terrestrial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Environment","id":"ITEM-2","issue":"1","issued":{"date-parts":[["2007","9"]]},"note":"single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classification","type":"article-journal","volume":"110"},"uris":["http://www.mendeley.com/documents/?uuid=28ff03b4-ae0e-4428-a452-d6889b32bda6"]},{"id":"ITEM-3","itemData":{"DOI":"10.2478/aslh-2013-0010","ISSN":"1786691X","abstract":"–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Hungarica","id":"ITEM-3","issue":"1","issued":{"date-parts":[["2013"]]},"note":"Decent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mendeley":{"formattedCitation":"&lt;sup&gt;17,19,20&lt;/sup&gt;","plainTextFormattedCitation":"17,19,20","previouslyFormattedCitation":"&lt;sup&gt;17,19,20&lt;/sup&gt;"},"properties":{"noteIndex":0},"schema":"https://github.com/citation-style-language/schema/raw/master/csl-citation.json"}</w:instrText>
      </w:r>
      <w:r w:rsidR="0014609F" w:rsidRPr="00B44B64">
        <w:fldChar w:fldCharType="separate"/>
      </w:r>
      <w:r w:rsidR="007A38B5" w:rsidRPr="00B44B64">
        <w:rPr>
          <w:noProof/>
          <w:vertAlign w:val="superscript"/>
        </w:rPr>
        <w:t>17,19,20</w:t>
      </w:r>
      <w:r w:rsidR="0014609F" w:rsidRPr="00B44B64">
        <w:fldChar w:fldCharType="end"/>
      </w:r>
      <w:r w:rsidR="0014609F" w:rsidRPr="00B44B64">
        <w:t xml:space="preserve">  </w:t>
      </w:r>
      <w:r w:rsidR="00E7054D" w:rsidRPr="00B44B64">
        <w:t>While fast, feature ranking is known to be sub-optimal for feature spaces containing redundancy</w:t>
      </w:r>
      <w:r w:rsidR="000D1DF9">
        <w:t>.</w:t>
      </w:r>
      <w:r w:rsidR="00E7054D" w:rsidRPr="00B44B64">
        <w:fldChar w:fldCharType="begin" w:fldLock="1"/>
      </w:r>
      <w:r w:rsidR="002D4FE5">
        <w:instrText>ADDIN CSL_CITATION {"citationItems":[{"id":"ITEM-1","itemData":{"DOI":"10.1093/bioinformatics/btr300","ISSN":"1367-4811","PMID":"21576180","abstract":"MOTIVATION: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-1","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mendeley":{"formattedCitation":"&lt;sup&gt;30&lt;/sup&gt;","plainTextFormattedCitation":"30","previouslyFormattedCitation":"&lt;sup&gt;30&lt;/sup&gt;"},"properties":{"noteIndex":0},"schema":"https://github.com/citation-style-language/schema/raw/master/csl-citation.json"}</w:instrText>
      </w:r>
      <w:r w:rsidR="00E7054D" w:rsidRPr="00B44B64">
        <w:fldChar w:fldCharType="separate"/>
      </w:r>
      <w:r w:rsidR="007A38B5" w:rsidRPr="00B44B64">
        <w:rPr>
          <w:noProof/>
          <w:vertAlign w:val="superscript"/>
        </w:rPr>
        <w:t>30</w:t>
      </w:r>
      <w:r w:rsidR="00E7054D" w:rsidRPr="00B44B64">
        <w:fldChar w:fldCharType="end"/>
      </w:r>
      <w:r w:rsidR="00E7054D" w:rsidRPr="00B44B64">
        <w:t xml:space="preserve">  </w:t>
      </w:r>
      <w:r w:rsidR="0014609F"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14609F" w:rsidRPr="00B44B64">
        <w:fldChar w:fldCharType="separate"/>
      </w:r>
      <w:r w:rsidR="0014609F" w:rsidRPr="00B44B64">
        <w:rPr>
          <w:noProof/>
        </w:rPr>
        <w:t>Ghosh and Joshi</w:t>
      </w:r>
      <w:r w:rsidR="0014609F"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14609F" w:rsidRPr="00B44B64">
        <w:t xml:space="preserve"> used recursive feature elimination (also known as backward elimination)</w:t>
      </w:r>
      <w:r w:rsidR="007432B9" w:rsidRPr="00B44B64">
        <w:t xml:space="preserve"> –</w:t>
      </w:r>
      <w:r w:rsidR="0014609F" w:rsidRPr="00B44B64">
        <w:t xml:space="preserve"> a greedy search technique</w:t>
      </w:r>
      <w:r w:rsidR="001F0BAA" w:rsidRPr="00B44B64">
        <w:t xml:space="preserve"> to select informative features</w:t>
      </w:r>
      <w:r w:rsidR="00E7054D" w:rsidRPr="00B44B64">
        <w:t xml:space="preserve">.  Of the reviewed studies, </w:t>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imagery","type":"article-journal","volume":"26"},"uris":["http://www.mendeley.com/documents/?uuid=ef9f4d22-ecfb-466f-b192-290647ee747b"]}],"mendeley":{"formattedCitation":"&lt;sup&gt;18&lt;/sup&gt;","manualFormatting":"Ghosh and Joshi","plainTextFormattedCitation":"18","previouslyFormattedCitation":"&lt;sup&gt;18&lt;/sup&gt;"},"properties":{"noteIndex":0},"schema":"https://github.com/citation-style-language/schema/raw/master/csl-citation.json"}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rPr>
        <w:t>Ghosh and Joshi</w:t>
      </w:r>
      <w:r w:rsidR="00E143FA" w:rsidRPr="00B44B64">
        <w:fldChar w:fldCharType="end"/>
      </w:r>
      <w:r w:rsidR="00E143FA"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mendeley":{"formattedCitation":"&lt;sup&gt;18&lt;/sup&gt;","plainTextFormattedCitation":"18","previouslyFormattedCitation":"&lt;sup&gt;18&lt;/sup&gt;"},"properties":{"noteIndex":0},"schema":"https://github.com/citation-style-language/schema/raw/master/csl-citation.json"}</w:instrText>
      </w:r>
      <w:r w:rsidR="00E143FA" w:rsidRPr="00B44B64">
        <w:fldChar w:fldCharType="separate"/>
      </w:r>
      <w:r w:rsidR="00E143FA" w:rsidRPr="00B44B64">
        <w:rPr>
          <w:noProof/>
          <w:vertAlign w:val="superscript"/>
        </w:rPr>
        <w:t>18</w:t>
      </w:r>
      <w:r w:rsidR="00E143FA" w:rsidRPr="00B44B64">
        <w:fldChar w:fldCharType="end"/>
      </w:r>
      <w:r w:rsidR="00652DE0" w:rsidRPr="00B44B64">
        <w:t xml:space="preserve"> </w:t>
      </w:r>
      <w:r w:rsidR="007432B9" w:rsidRPr="00B44B64">
        <w:t xml:space="preserve">were </w:t>
      </w:r>
      <w:r w:rsidR="00E7054D" w:rsidRPr="00B44B64">
        <w:t>the only one</w:t>
      </w:r>
      <w:r w:rsidR="007432B9" w:rsidRPr="00B44B64">
        <w:t>s</w:t>
      </w:r>
      <w:r w:rsidR="00E7054D" w:rsidRPr="00B44B64">
        <w:t xml:space="preserve"> to use a feature selection method</w:t>
      </w:r>
      <w:r w:rsidR="0014609F" w:rsidRPr="00B44B64">
        <w:t xml:space="preserve"> that considers the </w:t>
      </w:r>
      <w:r w:rsidR="00E7054D" w:rsidRPr="00B44B64">
        <w:t xml:space="preserve">effect of feature redundancy </w:t>
      </w:r>
      <w:r w:rsidR="0014609F" w:rsidRPr="00B44B64">
        <w:t xml:space="preserve">by evaluating </w:t>
      </w:r>
      <w:r w:rsidR="00E7054D" w:rsidRPr="00B44B64">
        <w:t>features</w:t>
      </w:r>
      <w:r w:rsidR="0014609F" w:rsidRPr="00B44B64">
        <w:t xml:space="preserve"> in combination.   </w:t>
      </w:r>
    </w:p>
    <w:p w14:paraId="381872E1" w14:textId="1ECDA758" w:rsidR="00814BC8" w:rsidRPr="00B44B64" w:rsidRDefault="00002830" w:rsidP="003107E9">
      <w:pPr>
        <w:pStyle w:val="BodyTextIndented"/>
      </w:pPr>
      <w:r w:rsidRPr="00B44B64">
        <w:t>The majority</w:t>
      </w:r>
      <w:r w:rsidR="009A6874" w:rsidRPr="00B44B64">
        <w:t xml:space="preserve"> of the reviewed vegetation mapping studies were applied to small areas, typically covered by a single satellite image</w:t>
      </w:r>
      <w:r w:rsidR="00E143FA" w:rsidRPr="00B44B64">
        <w:t>.</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id":"ITEM-2","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Geoinformation","id":"ITEM-2","issued":{"date-parts":[["2014","2"]]},"note":"OK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imagery","type":"article-journal","volume":"26"},"uris":["http://www.mendeley.com/documents/?uuid=ef9f4d22-ecfb-466f-b192-290647ee747b"]},{"id":"ITEM-3","itemData":{"DOI":"10.1016/j.rse.2007.02.014","ISSN":"00344257","abstract":"Terrestrial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Environment","id":"ITEM-3","issue":"1","issued":{"date-parts":[["2007","9"]]},"note":"single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classification","type":"article-journal","volume":"110"},"uris":["http://www.mendeley.com/documents/?uuid=28ff03b4-ae0e-4428-a452-d6889b32bda6"]},{"id":"ITEM-4","itemData":{"DOI":"10.2478/aslh-2013-0010","ISSN":"1786691X","abstract":"– In the current study, aerial image analysis has been applied to map vegetation communities in a riparian wetland ecosystem, Szigetköz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 Légifelvételek osztályozása vizes élőhelyek térképezése céljából. A tanulmány célja légi-felvételek elemzésére szolgáló módszer kidolgozása vizes élőhelyek vegetációtérképezéséhez, melyet a szigetközi folyómenti mintaterületen vizsgáltunk. A hagyományos terepi felméréssel szemben a távérzékelés lehetővé teszi vizes élőhelyek megközelítően objektív és gyors térképezését nagy felbontású légifelvételek és kiegészítő botanikai és erdészeti adatok felhasználásával. A mintavételen alapuló fél-automatikus képosztályozás eredményesnek bizonyult a kiválasztott három képre alkalmazva (adott tesztterület három időpontra). A vegetációs célosztályok heterogén természetéből adódik, hogy a spektrális jellemzők (vegetációs index) vizsgálata mellett texturális jellemzők bevonására is szükség van az osztályozási algoritmusok kialakításához. A legjelentősebb paramétereket a Jeffries-Matusita statisztikai kiválasztó módszer segítségével határoztuk meg. Megbízhatósági elemzés alapján a spektrális és texturális jellemzők együttes alkalmazása adta a legjobb osztályozási eredményeket a kizárólag spektrális vagy texturális paraméterek felhasználásával szemben. Hasonló ártéri területek növényzeti térképezéséhez a kiválasztott jellemzők alapértelmezett alkalmazása javasolt…","author":[{"dropping-particle":"","family":"Kollár","given":"Szilvia","non-dropping-particle":"","parse-names":false,"suffix":""},{"dropping-particle":"","family":"Vekerdy","given":"Zoltán","non-dropping-particle":"","parse-names":false,"suffix":""},{"dropping-particle":"","family":"Márkus","given":"Béla","non-dropping-particle":"","parse-names":false,"suffix":""}],"container-title":"Acta Silvatica et Lignaria Hungarica","id":"ITEM-4","issue":"1","issued":{"date-parts":[["2013"]]},"note":"Decent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paper)","page":"119-133","title":"Aerial image classification for the mapping of riparian vegetation habitats","type":"article-journal","volume":"9"},"uris":["http://www.mendeley.com/documents/?uuid=db0cdcf2-9706-437c-be0c-6e0330daf559"]},{"id":"ITEM-5","itemData":{"DOI":"10.1111/j.1466-822X.2004.00096.x","ISSN":"1466-822X","abstract":"Ikonos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id":"ITEM-6","itemData":{"DOI":"10.1016/j.ecoinf.2011.01.002","ISSN":"15749541","author":[{"dropping-particle":"","family":"Ouyang","given":"Zu-Tao","non-dropping-particle":"","parse-names":false,"suffix":""},{"dropping-particle":"","family":"Zhang","given":"Mo-Qian","non-dropping-particle":"","parse-names":false,"suffix":""},{"dropping-particle":"","family":"Xie","given":"Xiao","non-dropping-particle":"","parse-names":false,"suffix":""},{"dropping-particle":"","family":"Shen","given":"Qi","non-dropping-particle":"","parse-names":false,"suffix":""},{"dropping-particle":"","family":"Guo","given":"Hai-Qiang","non-dropping-particle":"","parse-names":false,"suffix":""},{"dropping-particle":"","family":"Zhao","given":"Bin","non-dropping-particle":"","parse-names":false,"suffix":""}],"container-title":"Ecological Informatics","id":"ITEM-6","issue":"2","issued":{"date-parts":[["2011","3"]]},"note":"OK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things","page":"136-146","publisher":"Elsevier B.V.","title":"A comparison of pixel-based and object-oriented approaches to VHR imagery for mapping saltmarsh plants","type":"article-journal","volume":"6"},"uris":["http://www.mendeley.com/documents/?uuid=33901885-d119-4f20-a675-841b4a5b0d8f"]}],"mendeley":{"formattedCitation":"&lt;sup&gt;18–20,22,24,26&lt;/sup&gt;","plainTextFormattedCitation":"18–20,22,24,26","previouslyFormattedCitation":"&lt;sup&gt;18–20,22,24,26&lt;/sup&gt;"},"properties":{"noteIndex":0},"schema":"https://github.com/citation-style-language/schema/raw/master/csl-citation.json"}</w:instrText>
      </w:r>
      <w:r w:rsidR="009A6874" w:rsidRPr="00B44B64">
        <w:fldChar w:fldCharType="separate"/>
      </w:r>
      <w:r w:rsidR="007A38B5" w:rsidRPr="00B44B64">
        <w:rPr>
          <w:noProof/>
          <w:vertAlign w:val="superscript"/>
        </w:rPr>
        <w:t>18–20,22,24,26</w:t>
      </w:r>
      <w:r w:rsidR="009A6874" w:rsidRPr="00B44B64">
        <w:fldChar w:fldCharType="end"/>
      </w:r>
      <w:r w:rsidR="009A6874" w:rsidRPr="00B44B64">
        <w:t xml:space="preserve">  </w:t>
      </w:r>
      <w:r w:rsidR="009A076A" w:rsidRPr="00B44B64">
        <w:t>Radiometric corrections</w:t>
      </w:r>
      <w:r w:rsidR="009A6874" w:rsidRPr="00B44B64">
        <w:t xml:space="preserve"> are sometimes </w:t>
      </w:r>
      <w:r w:rsidR="007432B9" w:rsidRPr="00B44B64">
        <w:lastRenderedPageBreak/>
        <w:t>not applied in</w:t>
      </w:r>
      <w:r w:rsidR="009A6874" w:rsidRPr="00B44B64">
        <w:t xml:space="preserve"> </w:t>
      </w:r>
      <w:r w:rsidR="009A076A" w:rsidRPr="00B44B64">
        <w:t>small study areas</w:t>
      </w:r>
      <w:r w:rsidR="009A6874" w:rsidRPr="00B44B64">
        <w:fldChar w:fldCharType="begin" w:fldLock="1"/>
      </w:r>
      <w:r w:rsidR="002D4FE5">
        <w:instrText>ADDIN CSL_CITATION {"citationItems":[{"id":"ITEM-1","itemData":{"author":[{"dropping-particle":"","family":"Boyden","given":"J","non-dropping-particle":"","parse-names":false,"suffix":""},{"dropping-particle":"","family":"Walden","given":"D","non-dropping-particle":"","parse-names":false,"suffix":""},{"dropping-particle":"","family":"Bartolo","given":"R","non-dropping-particle":"","parse-names":false,"suffix":""},{"dropping-particle":"","family":"Bayliss","given":"P","non-dropping-particle":"","parse-names":false,"suffix":""},{"dropping-particle":"","family":"Division","given":"Supervising Scientist","non-dropping-particle":"","parse-names":false,"suffix":""},{"dropping-particle":"","family":"Territory","given":"Northern","non-dropping-particle":"","parse-names":false,"suffix":""}],"container-title":"28th Asian Conference on Remote Sensing 2007, ACRS 2007","id":"ITEM-1","issued":{"date-parts":[["2007"]]},"note":"Striaghtforward,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0","page":"551-556","title":"Utility of VHR remote sensing data for landscape scale assessment of the environmental weed para grass [UROCHLOA MUTICA, (FORSSK), NGUYEN] on a tropical floodplain","type":"paper-conference","volume":"1"},"uris":["http://www.mendeley.com/documents/?uuid=509b0bdb-b84a-4a56-9c85-107359decfed"]}],"mendeley":{"formattedCitation":"&lt;sup&gt;24&lt;/sup&gt;","plainTextFormattedCitation":"24","previouslyFormattedCitation":"&lt;sup&gt;24&lt;/sup&gt;"},"properties":{"noteIndex":0},"schema":"https://github.com/citation-style-language/schema/raw/master/csl-citation.json"}</w:instrText>
      </w:r>
      <w:r w:rsidR="009A6874" w:rsidRPr="00B44B64">
        <w:fldChar w:fldCharType="separate"/>
      </w:r>
      <w:r w:rsidR="007A38B5" w:rsidRPr="00B44B64">
        <w:rPr>
          <w:noProof/>
          <w:vertAlign w:val="superscript"/>
        </w:rPr>
        <w:t>24</w:t>
      </w:r>
      <w:r w:rsidR="009A6874" w:rsidRPr="00B44B64">
        <w:fldChar w:fldCharType="end"/>
      </w:r>
      <w:r w:rsidR="009A6874" w:rsidRPr="00B44B64">
        <w:t xml:space="preserve"> or partially handled using </w:t>
      </w:r>
      <w:r w:rsidR="009A076A" w:rsidRPr="00B44B64">
        <w:t>conversion</w:t>
      </w:r>
      <w:r w:rsidR="009A6874" w:rsidRPr="00B44B64">
        <w:t xml:space="preserve"> to top of atmosphere radiance</w:t>
      </w:r>
      <w:r w:rsidR="00E143FA" w:rsidRPr="00B44B64">
        <w:t>.</w:t>
      </w:r>
      <w:r w:rsidR="009A6874" w:rsidRPr="00B44B64">
        <w:fldChar w:fldCharType="begin" w:fldLock="1"/>
      </w:r>
      <w:r w:rsidR="002D4FE5">
        <w:instrText>ADDIN CSL_CITATION {"citationItems":[{"id":"ITEM-1","itemData":{"DOI":"10.1016/j.rse.2007.02.014","ISSN":"00344257","abstract":"Terrestrial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Environment","id":"ITEM-1","issue":"1","issued":{"date-parts":[["2007","9"]]},"note":"single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classification","type":"article-journal","volume":"110"},"uris":["http://www.mendeley.com/documents/?uuid=28ff03b4-ae0e-4428-a452-d6889b32bda6"]},{"id":"ITEM-2","itemData":{"DOI":"10.1111/j.1466-822X.2004.00096.x","ISSN":"1466-822X","abstract":"Ikonos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Biogeography","id":"ITEM-2","issue":"4","issued":{"date-parts":[["2004","7"]]},"note":"See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19,26&lt;/sup&gt;","plainTextFormattedCitation":"19,26","previouslyFormattedCitation":"&lt;sup&gt;19,26&lt;/sup&gt;"},"properties":{"noteIndex":0},"schema":"https://github.com/citation-style-language/schema/raw/master/csl-citation.json"}</w:instrText>
      </w:r>
      <w:r w:rsidR="009A6874" w:rsidRPr="00B44B64">
        <w:fldChar w:fldCharType="separate"/>
      </w:r>
      <w:r w:rsidR="007A38B5" w:rsidRPr="00B44B64">
        <w:rPr>
          <w:noProof/>
          <w:vertAlign w:val="superscript"/>
        </w:rPr>
        <w:t>19,26</w:t>
      </w:r>
      <w:r w:rsidR="009A6874" w:rsidRPr="00B44B64">
        <w:fldChar w:fldCharType="end"/>
      </w:r>
      <w:r w:rsidR="009A6874" w:rsidRPr="00B44B64">
        <w:t xml:space="preserve">  </w:t>
      </w:r>
      <w:proofErr w:type="gramStart"/>
      <w:r w:rsidR="009A6874" w:rsidRPr="00B44B64">
        <w:t>These</w:t>
      </w:r>
      <w:proofErr w:type="gramEnd"/>
      <w:r w:rsidR="009A6874" w:rsidRPr="00B44B64">
        <w:t xml:space="preserve"> corrections </w:t>
      </w:r>
      <w:r w:rsidR="00742DBE" w:rsidRPr="00B44B64">
        <w:t>do not</w:t>
      </w:r>
      <w:r w:rsidR="00814BC8" w:rsidRPr="00B44B64">
        <w:t xml:space="preserve"> compensate for varying atmospheric and bi-directional distribution function (BRDF) effects</w:t>
      </w:r>
      <w:r w:rsidR="007432B9" w:rsidRPr="00B44B64">
        <w:t>,</w:t>
      </w:r>
      <w:r w:rsidR="00814BC8" w:rsidRPr="00B44B64">
        <w:t xml:space="preserve"> </w:t>
      </w:r>
      <w:r w:rsidR="00742DBE" w:rsidRPr="00B44B64">
        <w:t xml:space="preserve">characteristic of </w:t>
      </w:r>
      <w:r w:rsidR="003969AF" w:rsidRPr="00B44B64">
        <w:t xml:space="preserve">datasets </w:t>
      </w:r>
      <w:r w:rsidR="009A076A" w:rsidRPr="00B44B64">
        <w:t xml:space="preserve">containing hundreds or thousands of </w:t>
      </w:r>
      <w:r w:rsidR="00814BC8" w:rsidRPr="00B44B64">
        <w:t xml:space="preserve">aerial </w:t>
      </w:r>
      <w:r w:rsidR="009A076A" w:rsidRPr="00B44B64">
        <w:t>images</w:t>
      </w:r>
      <w:r w:rsidR="009A6874" w:rsidRPr="00B44B64">
        <w:t xml:space="preserve">.  </w:t>
      </w:r>
    </w:p>
    <w:p w14:paraId="65332898" w14:textId="3EA928FC" w:rsidR="00002830" w:rsidRDefault="003A25E0" w:rsidP="003107E9">
      <w:pPr>
        <w:pStyle w:val="BodyTextIndented"/>
        <w:rPr>
          <w:ins w:id="9" w:author="dugalh" w:date="2018-07-27T21:39:00Z"/>
        </w:rPr>
      </w:pPr>
      <w:r w:rsidRPr="00B44B64">
        <w:t xml:space="preserve">In this paper, we present a method for mapping </w:t>
      </w:r>
      <w:proofErr w:type="spellStart"/>
      <w:r w:rsidR="001B6754" w:rsidRPr="00B44B64">
        <w:t>s</w:t>
      </w:r>
      <w:r w:rsidRPr="00B44B64">
        <w:t>pekboom</w:t>
      </w:r>
      <w:proofErr w:type="spellEnd"/>
      <w:r w:rsidRPr="00B44B64">
        <w:t xml:space="preserve"> canopy cover at a spatial resolution of 0.5</w:t>
      </w:r>
      <w:r w:rsidR="007432B9" w:rsidRPr="00B44B64">
        <w:t xml:space="preserve"> </w:t>
      </w:r>
      <w:r w:rsidRPr="00B44B64">
        <w:t xml:space="preserve">m.  </w:t>
      </w:r>
      <w:r w:rsidR="009954EA" w:rsidRPr="00B44B64">
        <w:t>A total of 2228 multi-spectral aerial im</w:t>
      </w:r>
      <w:r w:rsidRPr="00B44B64">
        <w:t>ages</w:t>
      </w:r>
      <w:r w:rsidR="007432B9" w:rsidRPr="00B44B64">
        <w:t>,</w:t>
      </w:r>
      <w:r w:rsidRPr="00B44B64">
        <w:t xml:space="preserve"> </w:t>
      </w:r>
      <w:r w:rsidR="009954EA" w:rsidRPr="00B44B64">
        <w:t>acquired over multiple days from 22 January to 8 February 2010</w:t>
      </w:r>
      <w:r w:rsidR="007432B9" w:rsidRPr="00B44B64">
        <w:t>,</w:t>
      </w:r>
      <w:r w:rsidR="009954EA" w:rsidRPr="00B44B64">
        <w:t xml:space="preserve"> </w:t>
      </w:r>
      <w:r w:rsidR="00F16845" w:rsidRPr="00B44B64">
        <w:t>were</w:t>
      </w:r>
      <w:r w:rsidRPr="00B44B64">
        <w:t xml:space="preserve"> </w:t>
      </w:r>
      <w:r w:rsidR="009954EA" w:rsidRPr="00B44B64">
        <w:t xml:space="preserve">used as input. </w:t>
      </w:r>
      <w:r w:rsidR="005C5BB2" w:rsidRPr="00B44B64">
        <w:t xml:space="preserve"> </w:t>
      </w:r>
      <w:r w:rsidR="009954EA" w:rsidRPr="00B44B64">
        <w:t xml:space="preserve">Radiometric variations </w:t>
      </w:r>
      <w:r w:rsidR="008439B3" w:rsidRPr="00B44B64">
        <w:t>due to</w:t>
      </w:r>
      <w:r w:rsidR="009F57AF" w:rsidRPr="00B44B64">
        <w:t xml:space="preserve"> atmospheric and BRDF effects </w:t>
      </w:r>
      <w:r w:rsidR="009954EA" w:rsidRPr="00B44B64">
        <w:t xml:space="preserve">in the images were reduced </w:t>
      </w:r>
      <w:r w:rsidRPr="00B44B64">
        <w:t>using a simple yet effective</w:t>
      </w:r>
      <w:r w:rsidR="009F57AF" w:rsidRPr="00B44B64">
        <w:t xml:space="preserve"> </w:t>
      </w:r>
      <w:r w:rsidRPr="00B44B64">
        <w:t xml:space="preserve">technique </w:t>
      </w:r>
      <w:r w:rsidR="009F57AF" w:rsidRPr="00B44B64">
        <w:t xml:space="preserve">for </w:t>
      </w:r>
      <w:r w:rsidR="000C446C" w:rsidRPr="00B44B64">
        <w:t>homogeni</w:t>
      </w:r>
      <w:r w:rsidR="000B7347" w:rsidRPr="00B44B64">
        <w:t>z</w:t>
      </w:r>
      <w:r w:rsidR="000C446C" w:rsidRPr="00B44B64">
        <w:t xml:space="preserve">ing the </w:t>
      </w:r>
      <w:r w:rsidR="009954EA" w:rsidRPr="00B44B64">
        <w:t xml:space="preserve">digital numbers </w:t>
      </w:r>
      <w:r w:rsidR="009F57AF" w:rsidRPr="00B44B64">
        <w:t xml:space="preserve">to </w:t>
      </w:r>
      <w:r w:rsidR="00046186" w:rsidRPr="00B44B64">
        <w:t xml:space="preserve">approximate </w:t>
      </w:r>
      <w:r w:rsidR="009F57AF" w:rsidRPr="00B44B64">
        <w:t>surface reflectance</w:t>
      </w:r>
      <w:r w:rsidRPr="00B44B64">
        <w:t xml:space="preserve">. </w:t>
      </w:r>
      <w:r w:rsidR="009F57AF" w:rsidRPr="00B44B64">
        <w:t xml:space="preserve"> </w:t>
      </w:r>
      <w:r w:rsidR="009954EA" w:rsidRPr="00B44B64">
        <w:t xml:space="preserve">This not only allowed for the application of a single classification algorithm </w:t>
      </w:r>
      <w:r w:rsidR="00FF5235" w:rsidRPr="00B44B64">
        <w:t xml:space="preserve">to </w:t>
      </w:r>
      <w:r w:rsidR="009954EA" w:rsidRPr="00B44B64">
        <w:t xml:space="preserve">the entire set of images, but also </w:t>
      </w:r>
      <w:r w:rsidR="004F558C" w:rsidRPr="00B44B64">
        <w:t>provides</w:t>
      </w:r>
      <w:r w:rsidR="00181078" w:rsidRPr="00B44B64">
        <w:t xml:space="preserve"> </w:t>
      </w:r>
      <w:r w:rsidR="00AB22A6" w:rsidRPr="00B44B64">
        <w:t xml:space="preserve">the possibility of extending the </w:t>
      </w:r>
      <w:r w:rsidR="000A2580" w:rsidRPr="00B44B64">
        <w:t xml:space="preserve">presented </w:t>
      </w:r>
      <w:r w:rsidR="00AB22A6" w:rsidRPr="00B44B64">
        <w:t>map</w:t>
      </w:r>
      <w:r w:rsidR="000A2580" w:rsidRPr="00B44B64">
        <w:t>ping technique</w:t>
      </w:r>
      <w:r w:rsidR="00AB22A6" w:rsidRPr="00B44B64">
        <w:t xml:space="preserve"> spatially and temporally</w:t>
      </w:r>
      <w:r w:rsidR="002F1821" w:rsidRPr="00B44B64">
        <w:t>.</w:t>
      </w:r>
      <w:r w:rsidR="00BC3572" w:rsidRPr="00B44B64">
        <w:t xml:space="preserve">  </w:t>
      </w:r>
      <w:commentRangeStart w:id="10"/>
      <w:r w:rsidR="000A2580" w:rsidRPr="00B44B64">
        <w:t xml:space="preserve">An informative feature subset </w:t>
      </w:r>
      <w:r w:rsidR="00F16845" w:rsidRPr="00B44B64">
        <w:t>was</w:t>
      </w:r>
      <w:r w:rsidR="000A2580" w:rsidRPr="00B44B64">
        <w:t xml:space="preserve"> selected from a typical set of spectral</w:t>
      </w:r>
      <w:ins w:id="11" w:author="dugalh" w:date="2018-07-27T13:18:00Z">
        <w:r w:rsidR="00E85E6D">
          <w:t xml:space="preserve"> band</w:t>
        </w:r>
      </w:ins>
      <w:r w:rsidR="000A2580" w:rsidRPr="00B44B64">
        <w:t>, vegetation index and textural features using a novel feature selection method that is robust to redundancy typically found in high</w:t>
      </w:r>
      <w:r w:rsidR="000F4F02" w:rsidRPr="00B44B64">
        <w:t>-</w:t>
      </w:r>
      <w:r w:rsidR="000A2580" w:rsidRPr="00B44B64">
        <w:t>dimensional feature</w:t>
      </w:r>
      <w:r w:rsidR="00FF5235" w:rsidRPr="00B44B64">
        <w:t>-</w:t>
      </w:r>
      <w:r w:rsidR="000A2580" w:rsidRPr="00B44B64">
        <w:t>sets.</w:t>
      </w:r>
      <w:commentRangeEnd w:id="10"/>
      <w:r w:rsidR="003B6223">
        <w:rPr>
          <w:rStyle w:val="CommentReference"/>
        </w:rPr>
        <w:commentReference w:id="10"/>
      </w:r>
      <w:r w:rsidR="000A2580" w:rsidRPr="00B44B64">
        <w:t xml:space="preserve"> </w:t>
      </w:r>
      <w:r w:rsidR="00467030" w:rsidRPr="00B44B64">
        <w:t xml:space="preserve"> The selected features were used to evaluate a set of</w:t>
      </w:r>
      <w:r w:rsidR="00F16845" w:rsidRPr="00B44B64">
        <w:t xml:space="preserve"> candidate classifiers.</w:t>
      </w:r>
    </w:p>
    <w:p w14:paraId="53ACE33F" w14:textId="0287D368" w:rsidR="00FF0829" w:rsidRDefault="00FF0829" w:rsidP="00FF0829">
      <w:pPr>
        <w:pStyle w:val="Heading1"/>
        <w:rPr>
          <w:ins w:id="12" w:author="dugalh" w:date="2018-07-27T21:39:00Z"/>
        </w:rPr>
      </w:pPr>
      <w:ins w:id="13" w:author="dugalh" w:date="2018-07-27T21:39:00Z">
        <w:r>
          <w:t>Data</w:t>
        </w:r>
      </w:ins>
    </w:p>
    <w:p w14:paraId="7DFD0E09" w14:textId="77777777" w:rsidR="00FF0829" w:rsidRPr="00B44B64" w:rsidRDefault="00FF0829" w:rsidP="00FF0829">
      <w:pPr>
        <w:pStyle w:val="Heading2"/>
        <w:keepLines/>
        <w:rPr>
          <w:moveTo w:id="14" w:author="dugalh" w:date="2018-07-27T21:41:00Z"/>
        </w:rPr>
      </w:pPr>
      <w:moveToRangeStart w:id="15" w:author="dugalh" w:date="2018-07-27T21:41:00Z" w:name="move520491015"/>
      <w:moveTo w:id="16" w:author="dugalh" w:date="2018-07-27T21:41:00Z">
        <w:r w:rsidRPr="00B44B64">
          <w:t>Study Area</w:t>
        </w:r>
      </w:moveTo>
    </w:p>
    <w:p w14:paraId="70106547" w14:textId="77777777" w:rsidR="00FF0829" w:rsidRPr="00B44B64" w:rsidRDefault="00FF0829" w:rsidP="00FF0829">
      <w:pPr>
        <w:pStyle w:val="BodyText"/>
        <w:rPr>
          <w:moveTo w:id="17" w:author="dugalh" w:date="2018-07-27T21:41:00Z"/>
        </w:rPr>
      </w:pPr>
      <w:moveTo w:id="18" w:author="dugalh" w:date="2018-07-27T21:41:00Z">
        <w:r w:rsidRPr="00B44B64">
          <w:t>The Little Karoo is a semi-arid, biodiverse area located in the Western Cape Province of South Africa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The subtropical thicket biome makes up 35.3% of the 23 439 km</w:t>
        </w:r>
        <w:r w:rsidRPr="00B44B64">
          <w:rPr>
            <w:vertAlign w:val="superscript"/>
          </w:rPr>
          <w:t>2</w:t>
        </w:r>
        <w:r w:rsidRPr="00B44B64">
          <w:t xml:space="preserve"> area.</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lang w:eastAsia="en-ZA"/>
          </w:rPr>
          <w:t>1</w:t>
        </w:r>
        <w:r w:rsidRPr="00B44B64">
          <w:rPr>
            <w:lang w:eastAsia="en-ZA"/>
          </w:rPr>
          <w:fldChar w:fldCharType="end"/>
        </w:r>
        <w:r w:rsidRPr="00B44B64">
          <w:t xml:space="preserve">  A total of 54 habitat types are present, of which 10 support spekboom.</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It is estimated that about 90% of the </w:t>
        </w:r>
        <w:proofErr w:type="spellStart"/>
        <w:r w:rsidRPr="00B44B64">
          <w:t>spekboom</w:t>
        </w:r>
        <w:proofErr w:type="spellEnd"/>
        <w:r w:rsidRPr="00B44B64">
          <w:t xml:space="preserve"> thicket in the area is degraded.</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A 5893 km</w:t>
        </w:r>
        <w:r w:rsidRPr="00B44B64">
          <w:rPr>
            <w:vertAlign w:val="superscript"/>
          </w:rPr>
          <w:t>2</w:t>
        </w:r>
        <w:r w:rsidRPr="00B44B64">
          <w:t xml:space="preserve"> (25%) representative portion was chosen as the study area, as shown in </w:t>
        </w:r>
        <w:r w:rsidRPr="00B44B64">
          <w:fldChar w:fldCharType="begin"/>
        </w:r>
        <w:r w:rsidRPr="00B44B64">
          <w:instrText xml:space="preserve"> REF _Ref392330397 \h  \* MERGEFORMAT </w:instrText>
        </w:r>
        <w:r w:rsidRPr="00B44B64">
          <w:fldChar w:fldCharType="separate"/>
        </w:r>
        <w:r w:rsidRPr="00B44B64">
          <w:t>Fig</w:t>
        </w:r>
        <w:r>
          <w:t>.</w:t>
        </w:r>
        <w:r w:rsidRPr="00B44B64">
          <w:rPr>
            <w:noProof/>
          </w:rPr>
          <w:t xml:space="preserve"> </w:t>
        </w:r>
        <w:r>
          <w:rPr>
            <w:noProof/>
          </w:rPr>
          <w:t>1</w:t>
        </w:r>
        <w:r w:rsidRPr="00B44B64">
          <w:fldChar w:fldCharType="end"/>
        </w:r>
        <w:r w:rsidRPr="00B44B64">
          <w:t xml:space="preserve">.  This area includes 9 of the 10 habitat types supporting </w:t>
        </w:r>
        <w:proofErr w:type="spellStart"/>
        <w:r w:rsidRPr="00B44B64">
          <w:t>spekboom</w:t>
        </w:r>
        <w:proofErr w:type="spellEnd"/>
        <w:r w:rsidRPr="00B44B64">
          <w:t xml:space="preserve">.  </w:t>
        </w:r>
      </w:moveTo>
    </w:p>
    <w:p w14:paraId="400A584B" w14:textId="77777777" w:rsidR="00FF0829" w:rsidRPr="00B44B64" w:rsidRDefault="00FF0829" w:rsidP="00FF0829">
      <w:pPr>
        <w:pStyle w:val="BodyText"/>
        <w:rPr>
          <w:moveTo w:id="19" w:author="dugalh" w:date="2018-07-27T21:41:00Z"/>
        </w:rPr>
      </w:pPr>
      <w:moveTo w:id="20" w:author="dugalh" w:date="2018-07-27T21:41:00Z">
        <w:r w:rsidRPr="00B44B64">
          <w:t xml:space="preserve"> </w:t>
        </w:r>
      </w:moveTo>
    </w:p>
    <w:p w14:paraId="67EA06B1" w14:textId="77777777" w:rsidR="00FF0829" w:rsidRPr="00B44B64" w:rsidRDefault="00FF0829" w:rsidP="00FF0829">
      <w:pPr>
        <w:pStyle w:val="1TeksCharChar"/>
        <w:keepNext/>
        <w:keepLines/>
        <w:rPr>
          <w:moveTo w:id="21" w:author="dugalh" w:date="2018-07-27T21:41:00Z"/>
        </w:rPr>
      </w:pPr>
      <w:moveTo w:id="22" w:author="dugalh" w:date="2018-07-27T21:41:00Z">
        <w:r w:rsidRPr="00B44B64">
          <w:rPr>
            <w:noProof/>
            <w:lang w:val="en-GB" w:eastAsia="en-GB"/>
          </w:rPr>
          <w:lastRenderedPageBreak/>
          <w:drawing>
            <wp:inline distT="0" distB="0" distL="0" distR="0" wp14:anchorId="39DE4055" wp14:editId="1E56CEDA">
              <wp:extent cx="57315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To>
    </w:p>
    <w:p w14:paraId="180F9F27" w14:textId="77777777" w:rsidR="00FF0829" w:rsidRPr="00B44B64" w:rsidRDefault="00FF0829" w:rsidP="00FF0829">
      <w:pPr>
        <w:pStyle w:val="Figurenumber"/>
        <w:rPr>
          <w:moveTo w:id="23" w:author="dugalh" w:date="2018-07-27T21:41:00Z"/>
        </w:rPr>
      </w:pPr>
      <w:moveTo w:id="24" w:author="dugalh" w:date="2018-07-27T21:41: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1</w:t>
        </w:r>
        <w:r w:rsidRPr="00B44B64">
          <w:fldChar w:fldCharType="end"/>
        </w:r>
        <w:r w:rsidRPr="00B44B64">
          <w:t xml:space="preserve">  </w:t>
        </w:r>
        <w:r w:rsidRPr="005C1E27">
          <w:rPr>
            <w:rStyle w:val="FigurecaptionChar"/>
            <w:b w:val="0"/>
          </w:rPr>
          <w:t>Little Karoo study area</w:t>
        </w:r>
      </w:moveTo>
    </w:p>
    <w:p w14:paraId="2A594F65" w14:textId="77777777" w:rsidR="00FF0829" w:rsidRPr="00B44B64" w:rsidRDefault="00FF0829" w:rsidP="00FF0829">
      <w:pPr>
        <w:pStyle w:val="Heading2"/>
        <w:rPr>
          <w:moveTo w:id="25" w:author="dugalh" w:date="2018-07-27T21:41:00Z"/>
        </w:rPr>
      </w:pPr>
      <w:commentRangeStart w:id="26"/>
      <w:commentRangeStart w:id="27"/>
      <w:moveTo w:id="28" w:author="dugalh" w:date="2018-07-27T21:41:00Z">
        <w:r w:rsidRPr="00B44B64">
          <w:t>Imagery</w:t>
        </w:r>
        <w:commentRangeEnd w:id="26"/>
        <w:r>
          <w:rPr>
            <w:rStyle w:val="CommentReference"/>
            <w:i w:val="0"/>
          </w:rPr>
          <w:commentReference w:id="26"/>
        </w:r>
        <w:commentRangeEnd w:id="27"/>
        <w:r>
          <w:rPr>
            <w:rStyle w:val="CommentReference"/>
            <w:i w:val="0"/>
          </w:rPr>
          <w:commentReference w:id="27"/>
        </w:r>
      </w:moveTo>
    </w:p>
    <w:p w14:paraId="6C7FEBD9" w14:textId="3F47A052" w:rsidR="00FF0829" w:rsidRDefault="00FF0829" w:rsidP="00FF0829">
      <w:pPr>
        <w:pStyle w:val="BodyTextIndented"/>
        <w:rPr>
          <w:ins w:id="29" w:author="dugalh" w:date="2018-07-27T21:43:00Z"/>
        </w:rPr>
      </w:pPr>
      <w:moveTo w:id="30" w:author="dugalh" w:date="2018-07-27T21:41:00Z">
        <w:r w:rsidRPr="00B44B64">
          <w:t xml:space="preserve">VHR aerial imagery of the study area was acquired from Chief Directorate: National Geo-spatial Information (NGI), a component of the South African Department of Rural Development and Land Reform.  The images were captured at 0.5 m resolution with an Intergraph Digital Mapping Camera (DMC) that provides multi-spectral red, green, blue and near-infrared (NIR) bands.  The study area is covered by 2228 images, acquired over multiple days from 22 January to 8 February 2010, during the area’s dry season.  </w:t>
        </w:r>
        <w:proofErr w:type="spellStart"/>
        <w:r w:rsidRPr="00B44B64">
          <w:t>Spekboom</w:t>
        </w:r>
        <w:proofErr w:type="spellEnd"/>
        <w:r w:rsidRPr="00B44B64">
          <w:t xml:space="preserve"> has a characteristic lime green color and is evergreen.  The dry season imagery helped contrast the evergreen </w:t>
        </w:r>
        <w:proofErr w:type="spellStart"/>
        <w:r w:rsidRPr="00B44B64">
          <w:t>spekboom</w:t>
        </w:r>
        <w:proofErr w:type="spellEnd"/>
        <w:r w:rsidRPr="00B44B64">
          <w:t xml:space="preserve"> against the comparatively drier background vegetation.</w:t>
        </w:r>
      </w:moveTo>
      <w:moveToRangeEnd w:id="15"/>
    </w:p>
    <w:p w14:paraId="5EE6AADD" w14:textId="77777777" w:rsidR="00FF0829" w:rsidRPr="00B44B64" w:rsidRDefault="00FF0829" w:rsidP="00FF0829">
      <w:pPr>
        <w:pStyle w:val="Heading2"/>
        <w:rPr>
          <w:moveTo w:id="31" w:author="dugalh" w:date="2018-07-27T21:43:00Z"/>
        </w:rPr>
      </w:pPr>
      <w:moveToRangeStart w:id="32" w:author="dugalh" w:date="2018-07-27T21:43:00Z" w:name="move520491156"/>
      <w:moveTo w:id="33" w:author="dugalh" w:date="2018-07-27T21:43:00Z">
        <w:r w:rsidRPr="00B44B64">
          <w:t>Data Collection</w:t>
        </w:r>
      </w:moveTo>
    </w:p>
    <w:p w14:paraId="5235BB79" w14:textId="77777777" w:rsidR="00FF0829" w:rsidRPr="00B44B64" w:rsidRDefault="00FF0829" w:rsidP="00FF0829">
      <w:pPr>
        <w:pStyle w:val="BodyText"/>
        <w:rPr>
          <w:moveTo w:id="34" w:author="dugalh" w:date="2018-07-27T21:43:00Z"/>
        </w:rPr>
      </w:pPr>
      <w:moveTo w:id="35" w:author="dugalh" w:date="2018-07-27T21:43:00Z">
        <w:r w:rsidRPr="00B44B64">
          <w:t xml:space="preserve">Two datasets were constructed: one for evaluating the canopy-cover estimates obtained from the classifier outputs, and a second for training and evaluating the classifier on a per-pixel basis.  The first dataset consisted of in situ estimates of canopy cover acquired at 20 different sites, each of roughly one hectare.  A botanist knowledgeable about the area provided expertise in </w:t>
        </w:r>
        <w:r w:rsidRPr="00B44B64">
          <w:lastRenderedPageBreak/>
          <w:t xml:space="preserve">the selection of sites to encompass variation in geology, habitat and level of degradation.  Boundary polygons were recorded for each site by walking the perimeter with a differential global positioning system (DGPS) device.  The DGPS coordinates were post-processed to provide about 30 cm accuracy.  During the field visits, estimates of canopy cover inside the site perimeters were made.  The locations of the ground truth sites and their corresponding area names are shown in </w:t>
        </w:r>
        <w:r w:rsidRPr="00B44B64">
          <w:fldChar w:fldCharType="begin"/>
        </w:r>
        <w:r w:rsidRPr="00B44B64">
          <w:instrText xml:space="preserve"> REF _Ref392342998 \h  \* MERGEFORMAT </w:instrText>
        </w:r>
        <w:r w:rsidRPr="00B44B64">
          <w:fldChar w:fldCharType="separate"/>
        </w:r>
        <w:r w:rsidRPr="00B44B64">
          <w:t>Fig</w:t>
        </w:r>
        <w:r>
          <w:t>.</w:t>
        </w:r>
        <w:r w:rsidRPr="00B44B64">
          <w:rPr>
            <w:noProof/>
          </w:rPr>
          <w:t xml:space="preserve"> </w:t>
        </w:r>
        <w:r>
          <w:rPr>
            <w:noProof/>
          </w:rPr>
          <w:t>3</w:t>
        </w:r>
        <w:r w:rsidRPr="00B44B64">
          <w:fldChar w:fldCharType="end"/>
        </w:r>
        <w:r w:rsidRPr="00B44B64">
          <w:t xml:space="preserve">.  Details of the surrounding (“mosaic”) vegetation type, geology and estimated canopy cover of each site are given in </w:t>
        </w:r>
        <w:r w:rsidRPr="00B44B64">
          <w:fldChar w:fldCharType="begin"/>
        </w:r>
        <w:r w:rsidRPr="00B44B64">
          <w:instrText xml:space="preserve"> REF _Ref466457780 \h  \* MERGEFORMAT </w:instrText>
        </w:r>
        <w:r w:rsidRPr="00B44B64">
          <w:fldChar w:fldCharType="separate"/>
        </w:r>
        <w:r w:rsidRPr="00B44B64">
          <w:t xml:space="preserve">Table </w:t>
        </w:r>
        <w:r>
          <w:t>1</w:t>
        </w:r>
        <w:r w:rsidRPr="00B44B64">
          <w:fldChar w:fldCharType="end"/>
        </w:r>
        <w:r w:rsidRPr="00B44B64">
          <w:t xml:space="preserve">.  A three-level degradation measure, as used in </w:t>
        </w:r>
        <w:r w:rsidRPr="00B44B64">
          <w:rPr>
            <w:noProof/>
          </w:rPr>
          <w:t>Thompson et al.</w:t>
        </w:r>
        <w:r w:rsidRPr="00B44B64">
          <w:fldChar w:fldCharType="begin" w:fldLock="1"/>
        </w:r>
        <w:r>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Pr="00B44B64">
          <w:fldChar w:fldCharType="separate"/>
        </w:r>
        <w:r w:rsidRPr="00B44B64">
          <w:rPr>
            <w:noProof/>
            <w:vertAlign w:val="superscript"/>
          </w:rPr>
          <w:t>6</w:t>
        </w:r>
        <w:r w:rsidRPr="00B44B64">
          <w:fldChar w:fldCharType="end"/>
        </w:r>
        <w:r w:rsidRPr="00B44B64">
          <w:t xml:space="preserve">, is reported for each site.  This dataset is referred to as the “in situ canopy-cover data” and was used for evaluating the accuracy of canopy-cover estimates obtained from the classifier output.  </w:t>
        </w:r>
      </w:moveTo>
    </w:p>
    <w:p w14:paraId="7265ECF7" w14:textId="77777777" w:rsidR="00FF0829" w:rsidRPr="00B44B64" w:rsidRDefault="00FF0829" w:rsidP="00FF0829">
      <w:pPr>
        <w:pStyle w:val="BodyTextIndented"/>
        <w:rPr>
          <w:moveTo w:id="36" w:author="dugalh" w:date="2018-07-27T21:43:00Z"/>
        </w:rPr>
      </w:pPr>
      <w:moveTo w:id="37" w:author="dugalh" w:date="2018-07-27T21:43:00Z">
        <w:r w:rsidRPr="00B44B64">
          <w:fldChar w:fldCharType="begin"/>
        </w:r>
        <w:r w:rsidRPr="00B44B64">
          <w:instrText xml:space="preserve"> REF _Ref392343684 \h  \* MERGEFORMAT </w:instrText>
        </w:r>
        <w:r w:rsidRPr="00B44B64">
          <w:fldChar w:fldCharType="separate"/>
        </w:r>
        <w:r w:rsidRPr="00B44B64">
          <w:t>Fig</w:t>
        </w:r>
        <w:r>
          <w:t>.</w:t>
        </w:r>
        <w:r w:rsidRPr="00B44B64">
          <w:t xml:space="preserve"> </w:t>
        </w:r>
        <w:r>
          <w:t>4</w:t>
        </w:r>
        <w:r w:rsidRPr="00B44B64">
          <w:fldChar w:fldCharType="end"/>
        </w:r>
        <w:r w:rsidRPr="00B44B64">
          <w:t xml:space="preserve"> shows an example of a site perimeter on a background of the NGI imagery, rendered in RGB (red, green and blue).  This in situ canopy-cover data was gathered in November 2012, while the imagery was captured in January 2010.  This time lag was unavoidable due to limited availability of the aerial imagery.  Some change in </w:t>
        </w:r>
        <w:proofErr w:type="spellStart"/>
        <w:r w:rsidRPr="00B44B64">
          <w:t>spekboom</w:t>
        </w:r>
        <w:proofErr w:type="spellEnd"/>
        <w:r w:rsidRPr="00B44B64">
          <w:t xml:space="preserve"> canopy cover may have occurred during this time in recovering areas, but </w:t>
        </w:r>
        <w:proofErr w:type="spellStart"/>
        <w:r w:rsidRPr="00B44B64">
          <w:t>spekboom</w:t>
        </w:r>
        <w:proofErr w:type="spellEnd"/>
        <w:r w:rsidRPr="00B44B64">
          <w:t xml:space="preserve"> is relatively slow-growing</w:t>
        </w:r>
        <w:r w:rsidRPr="00B44B64">
          <w:fldChar w:fldCharType="begin" w:fldLock="1"/>
        </w:r>
        <w: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fldChar w:fldCharType="separate"/>
        </w:r>
        <w:r w:rsidRPr="00B44B64">
          <w:rPr>
            <w:noProof/>
            <w:vertAlign w:val="superscript"/>
          </w:rPr>
          <w:t>1</w:t>
        </w:r>
        <w:r w:rsidRPr="00B44B64">
          <w:fldChar w:fldCharType="end"/>
        </w:r>
        <w:r w:rsidRPr="00B44B64">
          <w:t xml:space="preserve">, and these changes are not considered significant.   </w:t>
        </w:r>
      </w:moveTo>
    </w:p>
    <w:p w14:paraId="4B40C208" w14:textId="77777777" w:rsidR="00FF0829" w:rsidRPr="00B44B64" w:rsidRDefault="00FF0829" w:rsidP="00FF0829">
      <w:pPr>
        <w:pStyle w:val="1TeksCharChar"/>
        <w:spacing w:line="240" w:lineRule="auto"/>
        <w:rPr>
          <w:moveTo w:id="38" w:author="dugalh" w:date="2018-07-27T21:43:00Z"/>
        </w:rPr>
      </w:pPr>
    </w:p>
    <w:p w14:paraId="0E6081F4" w14:textId="77777777" w:rsidR="00FF0829" w:rsidRPr="00B44B64" w:rsidRDefault="00FF0829" w:rsidP="00FF0829">
      <w:pPr>
        <w:pStyle w:val="1TeksCharChar"/>
        <w:keepNext/>
        <w:spacing w:line="240" w:lineRule="auto"/>
        <w:jc w:val="center"/>
        <w:rPr>
          <w:moveTo w:id="39" w:author="dugalh" w:date="2018-07-27T21:43:00Z"/>
        </w:rPr>
      </w:pPr>
      <w:moveTo w:id="40" w:author="dugalh" w:date="2018-07-27T21:43:00Z">
        <w:r w:rsidRPr="00B44B64">
          <w:rPr>
            <w:noProof/>
            <w:lang w:val="en-GB" w:eastAsia="en-GB"/>
          </w:rPr>
          <w:lastRenderedPageBreak/>
          <w:drawing>
            <wp:inline distT="0" distB="0" distL="0" distR="0" wp14:anchorId="323BC0A2" wp14:editId="3959DB85">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FF0829" w:rsidRPr="00B44B64" w14:paraId="14FFE2D7" w14:textId="77777777" w:rsidTr="00710738">
        <w:tc>
          <w:tcPr>
            <w:tcW w:w="8784" w:type="dxa"/>
          </w:tcPr>
          <w:p w14:paraId="27662756" w14:textId="77777777" w:rsidR="00FF0829" w:rsidRPr="00B44B64" w:rsidRDefault="00FF0829" w:rsidP="00710738">
            <w:pPr>
              <w:pStyle w:val="Caption"/>
              <w:jc w:val="center"/>
              <w:rPr>
                <w:moveTo w:id="41" w:author="dugalh" w:date="2018-07-27T21:43:00Z"/>
              </w:rPr>
            </w:pPr>
            <w:moveTo w:id="42"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3</w:t>
              </w:r>
              <w:r w:rsidRPr="00B44B64">
                <w:fldChar w:fldCharType="end"/>
              </w:r>
              <w:r w:rsidRPr="00490894">
                <w:rPr>
                  <w:b w:val="0"/>
                </w:rPr>
                <w:t xml:space="preserve">  Study area </w:t>
              </w:r>
              <w:proofErr w:type="spellStart"/>
              <w:r w:rsidRPr="00490894">
                <w:rPr>
                  <w:b w:val="0"/>
                </w:rPr>
                <w:t>spekboom</w:t>
              </w:r>
              <w:proofErr w:type="spellEnd"/>
              <w:r w:rsidRPr="00490894">
                <w:rPr>
                  <w:b w:val="0"/>
                </w:rPr>
                <w:t xml:space="preserve"> habitats and field ground truth sites</w:t>
              </w:r>
            </w:moveTo>
          </w:p>
        </w:tc>
      </w:tr>
    </w:tbl>
    <w:p w14:paraId="37AE085B" w14:textId="77777777" w:rsidR="00FF0829" w:rsidRPr="00B44B64" w:rsidRDefault="00FF0829" w:rsidP="00FF0829">
      <w:pPr>
        <w:pStyle w:val="1FigureTablesource"/>
        <w:ind w:left="5040" w:firstLine="720"/>
        <w:jc w:val="left"/>
        <w:rPr>
          <w:moveTo w:id="43" w:author="dugalh" w:date="2018-07-27T21:43:00Z"/>
        </w:rPr>
      </w:pPr>
      <w:moveTo w:id="44" w:author="dugalh" w:date="2018-07-27T21:43:00Z">
        <w:r w:rsidRPr="00B44B64">
          <w:rPr>
            <w:sz w:val="20"/>
          </w:rPr>
          <w:t xml:space="preserve">Source: </w:t>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rPr>
          <w:t>Vlok, Cowling &amp; Wolf 2005</w:t>
        </w:r>
        <w:r w:rsidRPr="00B44B64">
          <w:rPr>
            <w:sz w:val="20"/>
          </w:rPr>
          <w:fldChar w:fldCharType="end"/>
        </w:r>
        <w:r w:rsidRPr="00B44B64">
          <w:rPr>
            <w:sz w:val="20"/>
          </w:rPr>
          <w:fldChar w:fldCharType="begin" w:fldLock="1"/>
        </w:r>
        <w:r>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Pr="00B44B64">
          <w:rPr>
            <w:sz w:val="20"/>
          </w:rPr>
          <w:fldChar w:fldCharType="separate"/>
        </w:r>
        <w:r w:rsidRPr="00B44B64">
          <w:rPr>
            <w:noProof/>
            <w:sz w:val="20"/>
            <w:vertAlign w:val="superscript"/>
          </w:rPr>
          <w:t>1</w:t>
        </w:r>
        <w:r w:rsidRPr="00B44B64">
          <w:rPr>
            <w:sz w:val="20"/>
          </w:rPr>
          <w:fldChar w:fldCharType="end"/>
        </w:r>
      </w:moveTo>
    </w:p>
    <w:p w14:paraId="2A835204" w14:textId="77777777" w:rsidR="00FF0829" w:rsidRPr="00B44B64" w:rsidRDefault="00FF0829" w:rsidP="00FF0829">
      <w:pPr>
        <w:pStyle w:val="Caption"/>
        <w:keepNext/>
        <w:keepLines/>
        <w:spacing w:line="360" w:lineRule="auto"/>
        <w:jc w:val="center"/>
        <w:rPr>
          <w:moveTo w:id="45" w:author="dugalh" w:date="2018-07-27T21:43:00Z"/>
        </w:rPr>
      </w:pPr>
      <w:moveTo w:id="46" w:author="dugalh" w:date="2018-07-27T21:43:00Z">
        <w:r w:rsidRPr="00B44B64">
          <w:lastRenderedPageBreak/>
          <w:t xml:space="preserve">Table </w:t>
        </w:r>
        <w:r w:rsidRPr="00B44B64">
          <w:fldChar w:fldCharType="begin"/>
        </w:r>
        <w:r w:rsidRPr="00B44B64">
          <w:instrText xml:space="preserve"> SEQ Table \* ARABIC </w:instrText>
        </w:r>
        <w:r w:rsidRPr="00B44B64">
          <w:fldChar w:fldCharType="separate"/>
        </w:r>
      </w:moveTo>
      <w:ins w:id="47" w:author="dugalh" w:date="2018-07-30T22:19:00Z">
        <w:r w:rsidR="005E6A2D">
          <w:rPr>
            <w:noProof/>
          </w:rPr>
          <w:t>1</w:t>
        </w:r>
      </w:ins>
      <w:moveTo w:id="48" w:author="dugalh" w:date="2018-07-27T21:43:00Z">
        <w:r w:rsidRPr="00B44B64">
          <w:fldChar w:fldCharType="end"/>
        </w:r>
        <w:r w:rsidRPr="00490894">
          <w:rPr>
            <w:b w:val="0"/>
          </w:rPr>
          <w:t xml:space="preserve">   In situ canopy-cover data</w:t>
        </w:r>
      </w:moveTo>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FF0829" w:rsidRPr="00B44B64" w14:paraId="486C35BA"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AEE3DD2" w14:textId="77777777" w:rsidR="00FF0829" w:rsidRPr="00B44B64" w:rsidRDefault="00FF0829" w:rsidP="00710738">
            <w:pPr>
              <w:pStyle w:val="1TableText"/>
              <w:tabs>
                <w:tab w:val="num" w:pos="993"/>
              </w:tabs>
              <w:spacing w:before="0"/>
              <w:rPr>
                <w:moveTo w:id="49" w:author="dugalh" w:date="2018-07-27T21:43:00Z"/>
              </w:rPr>
            </w:pPr>
            <w:moveTo w:id="50" w:author="dugalh" w:date="2018-07-27T21:43:00Z">
              <w:r w:rsidRPr="00B44B64">
                <w:t>Area</w:t>
              </w:r>
            </w:moveTo>
          </w:p>
        </w:tc>
        <w:tc>
          <w:tcPr>
            <w:tcW w:w="0" w:type="auto"/>
          </w:tcPr>
          <w:p w14:paraId="70C65703" w14:textId="77777777" w:rsidR="00FF0829" w:rsidRPr="00B44B64" w:rsidRDefault="00FF0829" w:rsidP="00710738">
            <w:pPr>
              <w:pStyle w:val="1TableText"/>
              <w:tabs>
                <w:tab w:val="num" w:pos="993"/>
              </w:tabs>
              <w:spacing w:before="0"/>
              <w:rPr>
                <w:moveTo w:id="51" w:author="dugalh" w:date="2018-07-27T21:43:00Z"/>
              </w:rPr>
            </w:pPr>
            <w:moveTo w:id="52" w:author="dugalh" w:date="2018-07-27T21:43:00Z">
              <w:r w:rsidRPr="00B44B64">
                <w:t>Number</w:t>
              </w:r>
            </w:moveTo>
          </w:p>
        </w:tc>
        <w:tc>
          <w:tcPr>
            <w:tcW w:w="0" w:type="auto"/>
          </w:tcPr>
          <w:p w14:paraId="0404F100" w14:textId="77777777" w:rsidR="00FF0829" w:rsidRPr="00B44B64" w:rsidRDefault="00FF0829" w:rsidP="00710738">
            <w:pPr>
              <w:pStyle w:val="1TableText"/>
              <w:tabs>
                <w:tab w:val="num" w:pos="993"/>
              </w:tabs>
              <w:spacing w:before="0"/>
              <w:rPr>
                <w:moveTo w:id="53" w:author="dugalh" w:date="2018-07-27T21:43:00Z"/>
              </w:rPr>
            </w:pPr>
            <w:moveTo w:id="54" w:author="dugalh" w:date="2018-07-27T21:43:00Z">
              <w:r w:rsidRPr="00B44B64">
                <w:t>Geology</w:t>
              </w:r>
            </w:moveTo>
          </w:p>
        </w:tc>
        <w:tc>
          <w:tcPr>
            <w:tcW w:w="0" w:type="auto"/>
          </w:tcPr>
          <w:p w14:paraId="4C9E377C" w14:textId="77777777" w:rsidR="00FF0829" w:rsidRPr="00B44B64" w:rsidRDefault="00FF0829" w:rsidP="00710738">
            <w:pPr>
              <w:pStyle w:val="1TableText"/>
              <w:tabs>
                <w:tab w:val="num" w:pos="993"/>
              </w:tabs>
              <w:spacing w:before="0"/>
              <w:rPr>
                <w:moveTo w:id="55" w:author="dugalh" w:date="2018-07-27T21:43:00Z"/>
              </w:rPr>
            </w:pPr>
            <w:moveTo w:id="56" w:author="dugalh" w:date="2018-07-27T21:43:00Z">
              <w:r w:rsidRPr="00B44B64">
                <w:t>Mosaic</w:t>
              </w:r>
            </w:moveTo>
          </w:p>
        </w:tc>
        <w:tc>
          <w:tcPr>
            <w:tcW w:w="0" w:type="auto"/>
          </w:tcPr>
          <w:p w14:paraId="6CC36982" w14:textId="77777777" w:rsidR="00FF0829" w:rsidRPr="00B44B64" w:rsidRDefault="00FF0829" w:rsidP="00710738">
            <w:pPr>
              <w:pStyle w:val="1TableText"/>
              <w:tabs>
                <w:tab w:val="num" w:pos="993"/>
              </w:tabs>
              <w:spacing w:before="0"/>
              <w:rPr>
                <w:moveTo w:id="57" w:author="dugalh" w:date="2018-07-27T21:43:00Z"/>
              </w:rPr>
            </w:pPr>
            <w:moveTo w:id="58" w:author="dugalh" w:date="2018-07-27T21:43:00Z">
              <w:r w:rsidRPr="00B44B64">
                <w:t>Degradation</w:t>
              </w:r>
            </w:moveTo>
          </w:p>
        </w:tc>
        <w:tc>
          <w:tcPr>
            <w:tcW w:w="0" w:type="auto"/>
          </w:tcPr>
          <w:p w14:paraId="1FB39BC9" w14:textId="77777777" w:rsidR="00FF0829" w:rsidRPr="00B44B64" w:rsidRDefault="00FF0829" w:rsidP="00710738">
            <w:pPr>
              <w:pStyle w:val="1TableText"/>
              <w:tabs>
                <w:tab w:val="num" w:pos="993"/>
              </w:tabs>
              <w:spacing w:before="0"/>
              <w:rPr>
                <w:moveTo w:id="59" w:author="dugalh" w:date="2018-07-27T21:43:00Z"/>
              </w:rPr>
            </w:pPr>
            <w:moveTo w:id="60" w:author="dugalh" w:date="2018-07-27T21:43:00Z">
              <w:r w:rsidRPr="00B44B64">
                <w:t>Cover (%)</w:t>
              </w:r>
            </w:moveTo>
          </w:p>
        </w:tc>
      </w:tr>
      <w:tr w:rsidR="00FF0829" w:rsidRPr="00B44B64" w14:paraId="70CE566E" w14:textId="77777777" w:rsidTr="00710738">
        <w:trPr>
          <w:jc w:val="center"/>
        </w:trPr>
        <w:tc>
          <w:tcPr>
            <w:tcW w:w="0" w:type="auto"/>
          </w:tcPr>
          <w:p w14:paraId="7A55F3E3" w14:textId="77777777" w:rsidR="00FF0829" w:rsidRPr="00B44B64" w:rsidRDefault="00FF0829" w:rsidP="00710738">
            <w:pPr>
              <w:rPr>
                <w:moveTo w:id="61" w:author="dugalh" w:date="2018-07-27T21:43:00Z"/>
                <w:sz w:val="16"/>
              </w:rPr>
            </w:pPr>
            <w:proofErr w:type="spellStart"/>
            <w:moveTo w:id="62" w:author="dugalh" w:date="2018-07-27T21:43:00Z">
              <w:r w:rsidRPr="00B44B64">
                <w:rPr>
                  <w:sz w:val="16"/>
                </w:rPr>
                <w:t>Matjiesvlei</w:t>
              </w:r>
              <w:proofErr w:type="spellEnd"/>
            </w:moveTo>
          </w:p>
        </w:tc>
        <w:tc>
          <w:tcPr>
            <w:tcW w:w="0" w:type="auto"/>
          </w:tcPr>
          <w:p w14:paraId="4E7A4B11" w14:textId="77777777" w:rsidR="00FF0829" w:rsidRPr="00B44B64" w:rsidRDefault="00FF0829" w:rsidP="00710738">
            <w:pPr>
              <w:pStyle w:val="1TableText"/>
              <w:tabs>
                <w:tab w:val="num" w:pos="993"/>
              </w:tabs>
              <w:spacing w:before="0"/>
              <w:rPr>
                <w:moveTo w:id="63" w:author="dugalh" w:date="2018-07-27T21:43:00Z"/>
                <w:rFonts w:cs="Arial"/>
                <w:b/>
              </w:rPr>
            </w:pPr>
            <w:moveTo w:id="64" w:author="dugalh" w:date="2018-07-27T21:43:00Z">
              <w:r w:rsidRPr="00B44B64">
                <w:rPr>
                  <w:rFonts w:cs="Arial"/>
                </w:rPr>
                <w:t>1a</w:t>
              </w:r>
            </w:moveTo>
          </w:p>
        </w:tc>
        <w:tc>
          <w:tcPr>
            <w:tcW w:w="0" w:type="auto"/>
          </w:tcPr>
          <w:p w14:paraId="449EB1E7" w14:textId="77777777" w:rsidR="00FF0829" w:rsidRPr="00B44B64" w:rsidRDefault="00FF0829" w:rsidP="00710738">
            <w:pPr>
              <w:rPr>
                <w:moveTo w:id="65" w:author="dugalh" w:date="2018-07-27T21:43:00Z"/>
                <w:sz w:val="16"/>
              </w:rPr>
            </w:pPr>
            <w:moveTo w:id="66" w:author="dugalh" w:date="2018-07-27T21:43:00Z">
              <w:r w:rsidRPr="00B44B64">
                <w:rPr>
                  <w:sz w:val="16"/>
                </w:rPr>
                <w:t>Shale</w:t>
              </w:r>
            </w:moveTo>
          </w:p>
        </w:tc>
        <w:tc>
          <w:tcPr>
            <w:tcW w:w="0" w:type="auto"/>
          </w:tcPr>
          <w:p w14:paraId="171BC5E2" w14:textId="77777777" w:rsidR="00FF0829" w:rsidRPr="00B44B64" w:rsidRDefault="00FF0829" w:rsidP="00710738">
            <w:pPr>
              <w:rPr>
                <w:moveTo w:id="67" w:author="dugalh" w:date="2018-07-27T21:43:00Z"/>
                <w:sz w:val="16"/>
              </w:rPr>
            </w:pPr>
            <w:moveTo w:id="68" w:author="dugalh" w:date="2018-07-27T21:43:00Z">
              <w:r w:rsidRPr="00B44B64">
                <w:rPr>
                  <w:sz w:val="16"/>
                </w:rPr>
                <w:t xml:space="preserve">Arid </w:t>
              </w:r>
              <w:proofErr w:type="spellStart"/>
              <w:r w:rsidRPr="00B44B64">
                <w:rPr>
                  <w:sz w:val="16"/>
                </w:rPr>
                <w:t>spekboom</w:t>
              </w:r>
              <w:proofErr w:type="spellEnd"/>
            </w:moveTo>
          </w:p>
        </w:tc>
        <w:tc>
          <w:tcPr>
            <w:tcW w:w="0" w:type="auto"/>
          </w:tcPr>
          <w:p w14:paraId="1F833636" w14:textId="77777777" w:rsidR="00FF0829" w:rsidRPr="00B44B64" w:rsidRDefault="00FF0829" w:rsidP="00710738">
            <w:pPr>
              <w:rPr>
                <w:moveTo w:id="69" w:author="dugalh" w:date="2018-07-27T21:43:00Z"/>
                <w:sz w:val="16"/>
              </w:rPr>
            </w:pPr>
            <w:moveTo w:id="70" w:author="dugalh" w:date="2018-07-27T21:43:00Z">
              <w:r w:rsidRPr="00B44B64">
                <w:rPr>
                  <w:sz w:val="16"/>
                </w:rPr>
                <w:t>Intact</w:t>
              </w:r>
            </w:moveTo>
          </w:p>
        </w:tc>
        <w:tc>
          <w:tcPr>
            <w:tcW w:w="0" w:type="auto"/>
          </w:tcPr>
          <w:p w14:paraId="07C3778F" w14:textId="77777777" w:rsidR="00FF0829" w:rsidRPr="00B44B64" w:rsidRDefault="00FF0829" w:rsidP="00710738">
            <w:pPr>
              <w:jc w:val="right"/>
              <w:rPr>
                <w:moveTo w:id="71" w:author="dugalh" w:date="2018-07-27T21:43:00Z"/>
                <w:sz w:val="16"/>
              </w:rPr>
            </w:pPr>
            <w:moveTo w:id="72" w:author="dugalh" w:date="2018-07-27T21:43:00Z">
              <w:r w:rsidRPr="00B44B64">
                <w:rPr>
                  <w:sz w:val="16"/>
                </w:rPr>
                <w:t>6</w:t>
              </w:r>
              <w:r w:rsidRPr="00B44B64">
                <w:rPr>
                  <w:rFonts w:cs="Arial"/>
                  <w:sz w:val="16"/>
                  <w:szCs w:val="16"/>
                </w:rPr>
                <w:t>.0</w:t>
              </w:r>
            </w:moveTo>
          </w:p>
        </w:tc>
      </w:tr>
      <w:tr w:rsidR="00FF0829" w:rsidRPr="00B44B64" w14:paraId="10C9E151" w14:textId="77777777" w:rsidTr="00710738">
        <w:trPr>
          <w:jc w:val="center"/>
        </w:trPr>
        <w:tc>
          <w:tcPr>
            <w:tcW w:w="0" w:type="auto"/>
          </w:tcPr>
          <w:p w14:paraId="36D69D9E" w14:textId="77777777" w:rsidR="00FF0829" w:rsidRPr="00B44B64" w:rsidRDefault="00FF0829" w:rsidP="00710738">
            <w:pPr>
              <w:rPr>
                <w:moveTo w:id="73" w:author="dugalh" w:date="2018-07-27T21:43:00Z"/>
                <w:sz w:val="16"/>
              </w:rPr>
            </w:pPr>
          </w:p>
        </w:tc>
        <w:tc>
          <w:tcPr>
            <w:tcW w:w="0" w:type="auto"/>
          </w:tcPr>
          <w:p w14:paraId="6269805A" w14:textId="77777777" w:rsidR="00FF0829" w:rsidRPr="00B44B64" w:rsidRDefault="00FF0829" w:rsidP="00710738">
            <w:pPr>
              <w:pStyle w:val="1TableText"/>
              <w:tabs>
                <w:tab w:val="num" w:pos="993"/>
              </w:tabs>
              <w:spacing w:before="0"/>
              <w:rPr>
                <w:moveTo w:id="74" w:author="dugalh" w:date="2018-07-27T21:43:00Z"/>
                <w:rFonts w:cs="Arial"/>
                <w:b/>
              </w:rPr>
            </w:pPr>
            <w:moveTo w:id="75" w:author="dugalh" w:date="2018-07-27T21:43:00Z">
              <w:r w:rsidRPr="00B44B64">
                <w:rPr>
                  <w:rFonts w:cs="Arial"/>
                </w:rPr>
                <w:t>1b</w:t>
              </w:r>
            </w:moveTo>
          </w:p>
        </w:tc>
        <w:tc>
          <w:tcPr>
            <w:tcW w:w="0" w:type="auto"/>
          </w:tcPr>
          <w:p w14:paraId="046DE141" w14:textId="77777777" w:rsidR="00FF0829" w:rsidRPr="00B44B64" w:rsidRDefault="00FF0829" w:rsidP="00710738">
            <w:pPr>
              <w:rPr>
                <w:moveTo w:id="76" w:author="dugalh" w:date="2018-07-27T21:43:00Z"/>
                <w:sz w:val="16"/>
              </w:rPr>
            </w:pPr>
          </w:p>
        </w:tc>
        <w:tc>
          <w:tcPr>
            <w:tcW w:w="0" w:type="auto"/>
          </w:tcPr>
          <w:p w14:paraId="066724F4" w14:textId="77777777" w:rsidR="00FF0829" w:rsidRPr="00B44B64" w:rsidRDefault="00FF0829" w:rsidP="00710738">
            <w:pPr>
              <w:rPr>
                <w:moveTo w:id="77" w:author="dugalh" w:date="2018-07-27T21:43:00Z"/>
                <w:sz w:val="16"/>
              </w:rPr>
            </w:pPr>
          </w:p>
        </w:tc>
        <w:tc>
          <w:tcPr>
            <w:tcW w:w="0" w:type="auto"/>
          </w:tcPr>
          <w:p w14:paraId="3E0149CE" w14:textId="77777777" w:rsidR="00FF0829" w:rsidRPr="00B44B64" w:rsidRDefault="00FF0829" w:rsidP="00710738">
            <w:pPr>
              <w:rPr>
                <w:moveTo w:id="78" w:author="dugalh" w:date="2018-07-27T21:43:00Z"/>
                <w:sz w:val="16"/>
              </w:rPr>
            </w:pPr>
            <w:moveTo w:id="79" w:author="dugalh" w:date="2018-07-27T21:43:00Z">
              <w:r w:rsidRPr="00B44B64">
                <w:rPr>
                  <w:sz w:val="16"/>
                </w:rPr>
                <w:t>Intact</w:t>
              </w:r>
            </w:moveTo>
          </w:p>
        </w:tc>
        <w:tc>
          <w:tcPr>
            <w:tcW w:w="0" w:type="auto"/>
          </w:tcPr>
          <w:p w14:paraId="52794145" w14:textId="77777777" w:rsidR="00FF0829" w:rsidRPr="00B44B64" w:rsidRDefault="00FF0829" w:rsidP="00710738">
            <w:pPr>
              <w:jc w:val="right"/>
              <w:rPr>
                <w:moveTo w:id="80" w:author="dugalh" w:date="2018-07-27T21:43:00Z"/>
                <w:sz w:val="16"/>
              </w:rPr>
            </w:pPr>
            <w:moveTo w:id="81" w:author="dugalh" w:date="2018-07-27T21:43:00Z">
              <w:r w:rsidRPr="00B44B64">
                <w:rPr>
                  <w:sz w:val="16"/>
                </w:rPr>
                <w:t>22.5</w:t>
              </w:r>
            </w:moveTo>
          </w:p>
        </w:tc>
      </w:tr>
      <w:tr w:rsidR="00FF0829" w:rsidRPr="00B44B64" w14:paraId="0DE49C86" w14:textId="77777777" w:rsidTr="00710738">
        <w:trPr>
          <w:jc w:val="center"/>
        </w:trPr>
        <w:tc>
          <w:tcPr>
            <w:tcW w:w="0" w:type="auto"/>
          </w:tcPr>
          <w:p w14:paraId="2BD58D76" w14:textId="77777777" w:rsidR="00FF0829" w:rsidRPr="00B44B64" w:rsidRDefault="00FF0829" w:rsidP="00710738">
            <w:pPr>
              <w:rPr>
                <w:moveTo w:id="82" w:author="dugalh" w:date="2018-07-27T21:43:00Z"/>
                <w:sz w:val="16"/>
              </w:rPr>
            </w:pPr>
          </w:p>
        </w:tc>
        <w:tc>
          <w:tcPr>
            <w:tcW w:w="0" w:type="auto"/>
          </w:tcPr>
          <w:p w14:paraId="3AA0A1B6" w14:textId="77777777" w:rsidR="00FF0829" w:rsidRPr="00B44B64" w:rsidRDefault="00FF0829" w:rsidP="00710738">
            <w:pPr>
              <w:pStyle w:val="1TableText"/>
              <w:tabs>
                <w:tab w:val="num" w:pos="993"/>
              </w:tabs>
              <w:spacing w:before="0"/>
              <w:rPr>
                <w:moveTo w:id="83" w:author="dugalh" w:date="2018-07-27T21:43:00Z"/>
                <w:rFonts w:cs="Arial"/>
                <w:b/>
              </w:rPr>
            </w:pPr>
            <w:moveTo w:id="84" w:author="dugalh" w:date="2018-07-27T21:43:00Z">
              <w:r w:rsidRPr="00B44B64">
                <w:rPr>
                  <w:rFonts w:cs="Arial"/>
                </w:rPr>
                <w:t>2</w:t>
              </w:r>
            </w:moveTo>
          </w:p>
        </w:tc>
        <w:tc>
          <w:tcPr>
            <w:tcW w:w="0" w:type="auto"/>
          </w:tcPr>
          <w:p w14:paraId="3F68A5A6" w14:textId="77777777" w:rsidR="00FF0829" w:rsidRPr="00B44B64" w:rsidRDefault="00FF0829" w:rsidP="00710738">
            <w:pPr>
              <w:rPr>
                <w:moveTo w:id="85" w:author="dugalh" w:date="2018-07-27T21:43:00Z"/>
                <w:sz w:val="16"/>
              </w:rPr>
            </w:pPr>
          </w:p>
        </w:tc>
        <w:tc>
          <w:tcPr>
            <w:tcW w:w="0" w:type="auto"/>
          </w:tcPr>
          <w:p w14:paraId="2CA7A5AD" w14:textId="77777777" w:rsidR="00FF0829" w:rsidRPr="00B44B64" w:rsidRDefault="00FF0829" w:rsidP="00710738">
            <w:pPr>
              <w:rPr>
                <w:moveTo w:id="86" w:author="dugalh" w:date="2018-07-27T21:43:00Z"/>
                <w:sz w:val="16"/>
              </w:rPr>
            </w:pPr>
          </w:p>
        </w:tc>
        <w:tc>
          <w:tcPr>
            <w:tcW w:w="0" w:type="auto"/>
          </w:tcPr>
          <w:p w14:paraId="368BA58E" w14:textId="77777777" w:rsidR="00FF0829" w:rsidRPr="00B44B64" w:rsidRDefault="00FF0829" w:rsidP="00710738">
            <w:pPr>
              <w:rPr>
                <w:moveTo w:id="87" w:author="dugalh" w:date="2018-07-27T21:43:00Z"/>
                <w:sz w:val="16"/>
              </w:rPr>
            </w:pPr>
            <w:moveTo w:id="88" w:author="dugalh" w:date="2018-07-27T21:43:00Z">
              <w:r w:rsidRPr="00B44B64">
                <w:rPr>
                  <w:sz w:val="16"/>
                </w:rPr>
                <w:t>Intact</w:t>
              </w:r>
            </w:moveTo>
          </w:p>
        </w:tc>
        <w:tc>
          <w:tcPr>
            <w:tcW w:w="0" w:type="auto"/>
          </w:tcPr>
          <w:p w14:paraId="265B0BE8" w14:textId="77777777" w:rsidR="00FF0829" w:rsidRPr="00B44B64" w:rsidRDefault="00FF0829" w:rsidP="00710738">
            <w:pPr>
              <w:jc w:val="right"/>
              <w:rPr>
                <w:moveTo w:id="89" w:author="dugalh" w:date="2018-07-27T21:43:00Z"/>
                <w:sz w:val="16"/>
              </w:rPr>
            </w:pPr>
            <w:moveTo w:id="90" w:author="dugalh" w:date="2018-07-27T21:43:00Z">
              <w:r w:rsidRPr="00B44B64">
                <w:rPr>
                  <w:sz w:val="16"/>
                </w:rPr>
                <w:t>70</w:t>
              </w:r>
              <w:r w:rsidRPr="00B44B64">
                <w:rPr>
                  <w:rFonts w:cs="Arial"/>
                  <w:sz w:val="16"/>
                  <w:szCs w:val="16"/>
                </w:rPr>
                <w:t>.0</w:t>
              </w:r>
            </w:moveTo>
          </w:p>
        </w:tc>
      </w:tr>
      <w:tr w:rsidR="00FF0829" w:rsidRPr="00B44B64" w14:paraId="38303A91" w14:textId="77777777" w:rsidTr="00710738">
        <w:trPr>
          <w:jc w:val="center"/>
        </w:trPr>
        <w:tc>
          <w:tcPr>
            <w:tcW w:w="0" w:type="auto"/>
          </w:tcPr>
          <w:p w14:paraId="165580F9" w14:textId="77777777" w:rsidR="00FF0829" w:rsidRPr="00B44B64" w:rsidRDefault="00FF0829" w:rsidP="00710738">
            <w:pPr>
              <w:rPr>
                <w:moveTo w:id="91" w:author="dugalh" w:date="2018-07-27T21:43:00Z"/>
                <w:sz w:val="16"/>
              </w:rPr>
            </w:pPr>
          </w:p>
        </w:tc>
        <w:tc>
          <w:tcPr>
            <w:tcW w:w="0" w:type="auto"/>
          </w:tcPr>
          <w:p w14:paraId="69417E16" w14:textId="77777777" w:rsidR="00FF0829" w:rsidRPr="00B44B64" w:rsidRDefault="00FF0829" w:rsidP="00710738">
            <w:pPr>
              <w:pStyle w:val="1TableText"/>
              <w:tabs>
                <w:tab w:val="num" w:pos="993"/>
              </w:tabs>
              <w:spacing w:before="0"/>
              <w:rPr>
                <w:moveTo w:id="92" w:author="dugalh" w:date="2018-07-27T21:43:00Z"/>
                <w:rFonts w:cs="Arial"/>
                <w:b/>
              </w:rPr>
            </w:pPr>
            <w:moveTo w:id="93" w:author="dugalh" w:date="2018-07-27T21:43:00Z">
              <w:r w:rsidRPr="00B44B64">
                <w:rPr>
                  <w:rFonts w:cs="Arial"/>
                </w:rPr>
                <w:t>3</w:t>
              </w:r>
            </w:moveTo>
          </w:p>
        </w:tc>
        <w:tc>
          <w:tcPr>
            <w:tcW w:w="0" w:type="auto"/>
          </w:tcPr>
          <w:p w14:paraId="108F0396" w14:textId="77777777" w:rsidR="00FF0829" w:rsidRPr="00B44B64" w:rsidRDefault="00FF0829" w:rsidP="00710738">
            <w:pPr>
              <w:rPr>
                <w:moveTo w:id="94" w:author="dugalh" w:date="2018-07-27T21:43:00Z"/>
                <w:sz w:val="16"/>
              </w:rPr>
            </w:pPr>
          </w:p>
        </w:tc>
        <w:tc>
          <w:tcPr>
            <w:tcW w:w="0" w:type="auto"/>
          </w:tcPr>
          <w:p w14:paraId="5989530E" w14:textId="77777777" w:rsidR="00FF0829" w:rsidRPr="00B44B64" w:rsidRDefault="00FF0829" w:rsidP="00710738">
            <w:pPr>
              <w:rPr>
                <w:moveTo w:id="95" w:author="dugalh" w:date="2018-07-27T21:43:00Z"/>
                <w:sz w:val="16"/>
              </w:rPr>
            </w:pPr>
          </w:p>
        </w:tc>
        <w:tc>
          <w:tcPr>
            <w:tcW w:w="0" w:type="auto"/>
          </w:tcPr>
          <w:p w14:paraId="04441775" w14:textId="77777777" w:rsidR="00FF0829" w:rsidRPr="00B44B64" w:rsidRDefault="00FF0829" w:rsidP="00710738">
            <w:pPr>
              <w:rPr>
                <w:moveTo w:id="96" w:author="dugalh" w:date="2018-07-27T21:43:00Z"/>
                <w:sz w:val="16"/>
              </w:rPr>
            </w:pPr>
            <w:moveTo w:id="97" w:author="dugalh" w:date="2018-07-27T21:43:00Z">
              <w:r w:rsidRPr="00B44B64">
                <w:rPr>
                  <w:sz w:val="16"/>
                </w:rPr>
                <w:t>Intact</w:t>
              </w:r>
            </w:moveTo>
          </w:p>
        </w:tc>
        <w:tc>
          <w:tcPr>
            <w:tcW w:w="0" w:type="auto"/>
          </w:tcPr>
          <w:p w14:paraId="43448F0A" w14:textId="77777777" w:rsidR="00FF0829" w:rsidRPr="00B44B64" w:rsidRDefault="00FF0829" w:rsidP="00710738">
            <w:pPr>
              <w:jc w:val="right"/>
              <w:rPr>
                <w:moveTo w:id="98" w:author="dugalh" w:date="2018-07-27T21:43:00Z"/>
                <w:sz w:val="16"/>
              </w:rPr>
            </w:pPr>
            <w:moveTo w:id="99" w:author="dugalh" w:date="2018-07-27T21:43:00Z">
              <w:r w:rsidRPr="00B44B64">
                <w:rPr>
                  <w:sz w:val="16"/>
                </w:rPr>
                <w:t>85</w:t>
              </w:r>
              <w:r w:rsidRPr="00B44B64">
                <w:rPr>
                  <w:rFonts w:cs="Arial"/>
                  <w:sz w:val="16"/>
                  <w:szCs w:val="16"/>
                </w:rPr>
                <w:t>.0</w:t>
              </w:r>
            </w:moveTo>
          </w:p>
        </w:tc>
      </w:tr>
      <w:tr w:rsidR="00FF0829" w:rsidRPr="00B44B64" w14:paraId="675D59DC" w14:textId="77777777" w:rsidTr="00710738">
        <w:trPr>
          <w:jc w:val="center"/>
        </w:trPr>
        <w:tc>
          <w:tcPr>
            <w:tcW w:w="0" w:type="auto"/>
          </w:tcPr>
          <w:p w14:paraId="2D438E8A" w14:textId="77777777" w:rsidR="00FF0829" w:rsidRPr="00B44B64" w:rsidRDefault="00FF0829" w:rsidP="00710738">
            <w:pPr>
              <w:rPr>
                <w:moveTo w:id="100" w:author="dugalh" w:date="2018-07-27T21:43:00Z"/>
                <w:sz w:val="16"/>
              </w:rPr>
            </w:pPr>
          </w:p>
        </w:tc>
        <w:tc>
          <w:tcPr>
            <w:tcW w:w="0" w:type="auto"/>
          </w:tcPr>
          <w:p w14:paraId="13C01103" w14:textId="77777777" w:rsidR="00FF0829" w:rsidRPr="00B44B64" w:rsidRDefault="00FF0829" w:rsidP="00710738">
            <w:pPr>
              <w:pStyle w:val="1TableText"/>
              <w:tabs>
                <w:tab w:val="num" w:pos="993"/>
              </w:tabs>
              <w:spacing w:before="0"/>
              <w:rPr>
                <w:moveTo w:id="101" w:author="dugalh" w:date="2018-07-27T21:43:00Z"/>
                <w:rFonts w:cs="Arial"/>
                <w:b/>
              </w:rPr>
            </w:pPr>
            <w:moveTo w:id="102" w:author="dugalh" w:date="2018-07-27T21:43:00Z">
              <w:r w:rsidRPr="00B44B64">
                <w:rPr>
                  <w:rFonts w:cs="Arial"/>
                </w:rPr>
                <w:t>4</w:t>
              </w:r>
            </w:moveTo>
          </w:p>
        </w:tc>
        <w:tc>
          <w:tcPr>
            <w:tcW w:w="0" w:type="auto"/>
          </w:tcPr>
          <w:p w14:paraId="4A596180" w14:textId="77777777" w:rsidR="00FF0829" w:rsidRPr="00B44B64" w:rsidRDefault="00FF0829" w:rsidP="00710738">
            <w:pPr>
              <w:rPr>
                <w:moveTo w:id="103" w:author="dugalh" w:date="2018-07-27T21:43:00Z"/>
                <w:sz w:val="16"/>
              </w:rPr>
            </w:pPr>
          </w:p>
        </w:tc>
        <w:tc>
          <w:tcPr>
            <w:tcW w:w="0" w:type="auto"/>
          </w:tcPr>
          <w:p w14:paraId="61FE5B4B" w14:textId="77777777" w:rsidR="00FF0829" w:rsidRPr="00B44B64" w:rsidRDefault="00FF0829" w:rsidP="00710738">
            <w:pPr>
              <w:rPr>
                <w:moveTo w:id="104" w:author="dugalh" w:date="2018-07-27T21:43:00Z"/>
                <w:sz w:val="16"/>
              </w:rPr>
            </w:pPr>
          </w:p>
        </w:tc>
        <w:tc>
          <w:tcPr>
            <w:tcW w:w="0" w:type="auto"/>
          </w:tcPr>
          <w:p w14:paraId="76012662" w14:textId="77777777" w:rsidR="00FF0829" w:rsidRPr="00B44B64" w:rsidRDefault="00FF0829" w:rsidP="00710738">
            <w:pPr>
              <w:rPr>
                <w:moveTo w:id="105" w:author="dugalh" w:date="2018-07-27T21:43:00Z"/>
                <w:sz w:val="16"/>
              </w:rPr>
            </w:pPr>
            <w:moveTo w:id="106" w:author="dugalh" w:date="2018-07-27T21:43:00Z">
              <w:r w:rsidRPr="00B44B64">
                <w:rPr>
                  <w:sz w:val="16"/>
                </w:rPr>
                <w:t>Intact</w:t>
              </w:r>
            </w:moveTo>
          </w:p>
        </w:tc>
        <w:tc>
          <w:tcPr>
            <w:tcW w:w="0" w:type="auto"/>
          </w:tcPr>
          <w:p w14:paraId="252A6B26" w14:textId="77777777" w:rsidR="00FF0829" w:rsidRPr="00B44B64" w:rsidRDefault="00FF0829" w:rsidP="00710738">
            <w:pPr>
              <w:jc w:val="right"/>
              <w:rPr>
                <w:moveTo w:id="107" w:author="dugalh" w:date="2018-07-27T21:43:00Z"/>
                <w:sz w:val="16"/>
              </w:rPr>
            </w:pPr>
            <w:moveTo w:id="108" w:author="dugalh" w:date="2018-07-27T21:43:00Z">
              <w:r w:rsidRPr="00B44B64">
                <w:rPr>
                  <w:sz w:val="16"/>
                </w:rPr>
                <w:t>65</w:t>
              </w:r>
              <w:r w:rsidRPr="00B44B64">
                <w:rPr>
                  <w:rFonts w:cs="Arial"/>
                  <w:sz w:val="16"/>
                  <w:szCs w:val="16"/>
                </w:rPr>
                <w:t>.0</w:t>
              </w:r>
            </w:moveTo>
          </w:p>
        </w:tc>
      </w:tr>
      <w:tr w:rsidR="00FF0829" w:rsidRPr="00B44B64" w14:paraId="2ED2974A" w14:textId="77777777" w:rsidTr="00710738">
        <w:trPr>
          <w:jc w:val="center"/>
        </w:trPr>
        <w:tc>
          <w:tcPr>
            <w:tcW w:w="0" w:type="auto"/>
          </w:tcPr>
          <w:p w14:paraId="034D2A96" w14:textId="77777777" w:rsidR="00FF0829" w:rsidRPr="00B44B64" w:rsidRDefault="00FF0829" w:rsidP="00710738">
            <w:pPr>
              <w:rPr>
                <w:moveTo w:id="109" w:author="dugalh" w:date="2018-07-27T21:43:00Z"/>
                <w:sz w:val="16"/>
              </w:rPr>
            </w:pPr>
          </w:p>
        </w:tc>
        <w:tc>
          <w:tcPr>
            <w:tcW w:w="0" w:type="auto"/>
          </w:tcPr>
          <w:p w14:paraId="426771EB" w14:textId="77777777" w:rsidR="00FF0829" w:rsidRPr="00B44B64" w:rsidRDefault="00FF0829" w:rsidP="00710738">
            <w:pPr>
              <w:pStyle w:val="1TableText"/>
              <w:tabs>
                <w:tab w:val="num" w:pos="993"/>
              </w:tabs>
              <w:spacing w:before="0"/>
              <w:rPr>
                <w:moveTo w:id="110" w:author="dugalh" w:date="2018-07-27T21:43:00Z"/>
                <w:rFonts w:cs="Arial"/>
                <w:b/>
              </w:rPr>
            </w:pPr>
            <w:moveTo w:id="111" w:author="dugalh" w:date="2018-07-27T21:43:00Z">
              <w:r w:rsidRPr="00B44B64">
                <w:rPr>
                  <w:rFonts w:cs="Arial"/>
                </w:rPr>
                <w:t>5</w:t>
              </w:r>
            </w:moveTo>
          </w:p>
        </w:tc>
        <w:tc>
          <w:tcPr>
            <w:tcW w:w="0" w:type="auto"/>
          </w:tcPr>
          <w:p w14:paraId="158A0B69" w14:textId="77777777" w:rsidR="00FF0829" w:rsidRPr="00B44B64" w:rsidRDefault="00FF0829" w:rsidP="00710738">
            <w:pPr>
              <w:rPr>
                <w:moveTo w:id="112" w:author="dugalh" w:date="2018-07-27T21:43:00Z"/>
                <w:sz w:val="16"/>
              </w:rPr>
            </w:pPr>
          </w:p>
        </w:tc>
        <w:tc>
          <w:tcPr>
            <w:tcW w:w="0" w:type="auto"/>
          </w:tcPr>
          <w:p w14:paraId="6BE466C0" w14:textId="77777777" w:rsidR="00FF0829" w:rsidRPr="00B44B64" w:rsidRDefault="00FF0829" w:rsidP="00710738">
            <w:pPr>
              <w:rPr>
                <w:moveTo w:id="113" w:author="dugalh" w:date="2018-07-27T21:43:00Z"/>
                <w:sz w:val="16"/>
              </w:rPr>
            </w:pPr>
          </w:p>
        </w:tc>
        <w:tc>
          <w:tcPr>
            <w:tcW w:w="0" w:type="auto"/>
          </w:tcPr>
          <w:p w14:paraId="3446C904" w14:textId="77777777" w:rsidR="00FF0829" w:rsidRPr="00B44B64" w:rsidRDefault="00FF0829" w:rsidP="00710738">
            <w:pPr>
              <w:rPr>
                <w:moveTo w:id="114" w:author="dugalh" w:date="2018-07-27T21:43:00Z"/>
                <w:sz w:val="16"/>
              </w:rPr>
            </w:pPr>
            <w:moveTo w:id="115" w:author="dugalh" w:date="2018-07-27T21:43:00Z">
              <w:r w:rsidRPr="00B44B64">
                <w:rPr>
                  <w:sz w:val="16"/>
                </w:rPr>
                <w:t>Intact</w:t>
              </w:r>
            </w:moveTo>
          </w:p>
        </w:tc>
        <w:tc>
          <w:tcPr>
            <w:tcW w:w="0" w:type="auto"/>
          </w:tcPr>
          <w:p w14:paraId="1A9A5C46" w14:textId="77777777" w:rsidR="00FF0829" w:rsidRPr="00B44B64" w:rsidRDefault="00FF0829" w:rsidP="00710738">
            <w:pPr>
              <w:jc w:val="right"/>
              <w:rPr>
                <w:moveTo w:id="116" w:author="dugalh" w:date="2018-07-27T21:43:00Z"/>
                <w:sz w:val="16"/>
              </w:rPr>
            </w:pPr>
            <w:moveTo w:id="117" w:author="dugalh" w:date="2018-07-27T21:43:00Z">
              <w:r w:rsidRPr="00B44B64">
                <w:rPr>
                  <w:sz w:val="16"/>
                </w:rPr>
                <w:t>37.5</w:t>
              </w:r>
            </w:moveTo>
          </w:p>
        </w:tc>
      </w:tr>
      <w:tr w:rsidR="00FF0829" w:rsidRPr="00B44B64" w14:paraId="4E0DDB13" w14:textId="77777777" w:rsidTr="00710738">
        <w:trPr>
          <w:jc w:val="center"/>
        </w:trPr>
        <w:tc>
          <w:tcPr>
            <w:tcW w:w="0" w:type="auto"/>
          </w:tcPr>
          <w:p w14:paraId="6002ABA7" w14:textId="77777777" w:rsidR="00FF0829" w:rsidRPr="00B44B64" w:rsidRDefault="00FF0829" w:rsidP="00710738">
            <w:pPr>
              <w:rPr>
                <w:moveTo w:id="118" w:author="dugalh" w:date="2018-07-27T21:43:00Z"/>
                <w:sz w:val="16"/>
              </w:rPr>
            </w:pPr>
          </w:p>
        </w:tc>
        <w:tc>
          <w:tcPr>
            <w:tcW w:w="0" w:type="auto"/>
          </w:tcPr>
          <w:p w14:paraId="6180013B" w14:textId="77777777" w:rsidR="00FF0829" w:rsidRPr="00B44B64" w:rsidRDefault="00FF0829" w:rsidP="00710738">
            <w:pPr>
              <w:pStyle w:val="1TableText"/>
              <w:tabs>
                <w:tab w:val="num" w:pos="993"/>
              </w:tabs>
              <w:spacing w:before="0"/>
              <w:rPr>
                <w:moveTo w:id="119" w:author="dugalh" w:date="2018-07-27T21:43:00Z"/>
                <w:rFonts w:cs="Arial"/>
                <w:b/>
              </w:rPr>
            </w:pPr>
            <w:moveTo w:id="120" w:author="dugalh" w:date="2018-07-27T21:43:00Z">
              <w:r w:rsidRPr="00B44B64">
                <w:rPr>
                  <w:rFonts w:cs="Arial"/>
                </w:rPr>
                <w:t>6</w:t>
              </w:r>
            </w:moveTo>
          </w:p>
        </w:tc>
        <w:tc>
          <w:tcPr>
            <w:tcW w:w="0" w:type="auto"/>
          </w:tcPr>
          <w:p w14:paraId="06BC0CED" w14:textId="77777777" w:rsidR="00FF0829" w:rsidRPr="00B44B64" w:rsidRDefault="00FF0829" w:rsidP="00710738">
            <w:pPr>
              <w:rPr>
                <w:moveTo w:id="121" w:author="dugalh" w:date="2018-07-27T21:43:00Z"/>
                <w:sz w:val="16"/>
              </w:rPr>
            </w:pPr>
          </w:p>
        </w:tc>
        <w:tc>
          <w:tcPr>
            <w:tcW w:w="0" w:type="auto"/>
          </w:tcPr>
          <w:p w14:paraId="7748A76D" w14:textId="77777777" w:rsidR="00FF0829" w:rsidRPr="00B44B64" w:rsidRDefault="00FF0829" w:rsidP="00710738">
            <w:pPr>
              <w:rPr>
                <w:moveTo w:id="122" w:author="dugalh" w:date="2018-07-27T21:43:00Z"/>
                <w:sz w:val="16"/>
              </w:rPr>
            </w:pPr>
          </w:p>
        </w:tc>
        <w:tc>
          <w:tcPr>
            <w:tcW w:w="0" w:type="auto"/>
          </w:tcPr>
          <w:p w14:paraId="394BFDCE" w14:textId="77777777" w:rsidR="00FF0829" w:rsidRPr="00B44B64" w:rsidRDefault="00FF0829" w:rsidP="00710738">
            <w:pPr>
              <w:rPr>
                <w:moveTo w:id="123" w:author="dugalh" w:date="2018-07-27T21:43:00Z"/>
                <w:sz w:val="16"/>
              </w:rPr>
            </w:pPr>
            <w:moveTo w:id="124" w:author="dugalh" w:date="2018-07-27T21:43:00Z">
              <w:r w:rsidRPr="00B44B64">
                <w:rPr>
                  <w:sz w:val="16"/>
                </w:rPr>
                <w:t>Intact</w:t>
              </w:r>
            </w:moveTo>
          </w:p>
        </w:tc>
        <w:tc>
          <w:tcPr>
            <w:tcW w:w="0" w:type="auto"/>
          </w:tcPr>
          <w:p w14:paraId="33548F65" w14:textId="77777777" w:rsidR="00FF0829" w:rsidRPr="00B44B64" w:rsidRDefault="00FF0829" w:rsidP="00710738">
            <w:pPr>
              <w:jc w:val="right"/>
              <w:rPr>
                <w:moveTo w:id="125" w:author="dugalh" w:date="2018-07-27T21:43:00Z"/>
                <w:sz w:val="16"/>
              </w:rPr>
            </w:pPr>
            <w:moveTo w:id="126" w:author="dugalh" w:date="2018-07-27T21:43:00Z">
              <w:r w:rsidRPr="00B44B64">
                <w:rPr>
                  <w:sz w:val="16"/>
                </w:rPr>
                <w:t>17.5</w:t>
              </w:r>
            </w:moveTo>
          </w:p>
        </w:tc>
      </w:tr>
      <w:tr w:rsidR="00FF0829" w:rsidRPr="00B44B64" w14:paraId="0E48638F" w14:textId="77777777" w:rsidTr="00710738">
        <w:trPr>
          <w:jc w:val="center"/>
        </w:trPr>
        <w:tc>
          <w:tcPr>
            <w:tcW w:w="0" w:type="auto"/>
          </w:tcPr>
          <w:p w14:paraId="049A4963" w14:textId="77777777" w:rsidR="00FF0829" w:rsidRPr="00B44B64" w:rsidRDefault="00FF0829" w:rsidP="00710738">
            <w:pPr>
              <w:rPr>
                <w:moveTo w:id="127" w:author="dugalh" w:date="2018-07-27T21:43:00Z"/>
                <w:sz w:val="16"/>
              </w:rPr>
            </w:pPr>
          </w:p>
        </w:tc>
        <w:tc>
          <w:tcPr>
            <w:tcW w:w="0" w:type="auto"/>
          </w:tcPr>
          <w:p w14:paraId="2DFE1A81" w14:textId="77777777" w:rsidR="00FF0829" w:rsidRPr="00B44B64" w:rsidRDefault="00FF0829" w:rsidP="00710738">
            <w:pPr>
              <w:pStyle w:val="1TableText"/>
              <w:tabs>
                <w:tab w:val="num" w:pos="993"/>
              </w:tabs>
              <w:spacing w:before="0"/>
              <w:rPr>
                <w:moveTo w:id="128" w:author="dugalh" w:date="2018-07-27T21:43:00Z"/>
                <w:rFonts w:cs="Arial"/>
                <w:b/>
              </w:rPr>
            </w:pPr>
            <w:moveTo w:id="129" w:author="dugalh" w:date="2018-07-27T21:43:00Z">
              <w:r w:rsidRPr="00B44B64">
                <w:rPr>
                  <w:rFonts w:cs="Arial"/>
                </w:rPr>
                <w:t>7</w:t>
              </w:r>
            </w:moveTo>
          </w:p>
        </w:tc>
        <w:tc>
          <w:tcPr>
            <w:tcW w:w="0" w:type="auto"/>
          </w:tcPr>
          <w:p w14:paraId="084BA1E8" w14:textId="77777777" w:rsidR="00FF0829" w:rsidRPr="00B44B64" w:rsidRDefault="00FF0829" w:rsidP="00710738">
            <w:pPr>
              <w:rPr>
                <w:moveTo w:id="130" w:author="dugalh" w:date="2018-07-27T21:43:00Z"/>
                <w:sz w:val="16"/>
              </w:rPr>
            </w:pPr>
          </w:p>
        </w:tc>
        <w:tc>
          <w:tcPr>
            <w:tcW w:w="0" w:type="auto"/>
          </w:tcPr>
          <w:p w14:paraId="588EE8FE" w14:textId="77777777" w:rsidR="00FF0829" w:rsidRPr="00B44B64" w:rsidRDefault="00FF0829" w:rsidP="00710738">
            <w:pPr>
              <w:rPr>
                <w:moveTo w:id="131" w:author="dugalh" w:date="2018-07-27T21:43:00Z"/>
                <w:sz w:val="16"/>
              </w:rPr>
            </w:pPr>
          </w:p>
        </w:tc>
        <w:tc>
          <w:tcPr>
            <w:tcW w:w="0" w:type="auto"/>
          </w:tcPr>
          <w:p w14:paraId="7D8D3C73" w14:textId="77777777" w:rsidR="00FF0829" w:rsidRPr="00B44B64" w:rsidRDefault="00FF0829" w:rsidP="00710738">
            <w:pPr>
              <w:rPr>
                <w:moveTo w:id="132" w:author="dugalh" w:date="2018-07-27T21:43:00Z"/>
                <w:sz w:val="16"/>
              </w:rPr>
            </w:pPr>
            <w:moveTo w:id="133" w:author="dugalh" w:date="2018-07-27T21:43:00Z">
              <w:r w:rsidRPr="00B44B64">
                <w:rPr>
                  <w:sz w:val="16"/>
                </w:rPr>
                <w:t>Intact</w:t>
              </w:r>
            </w:moveTo>
          </w:p>
        </w:tc>
        <w:tc>
          <w:tcPr>
            <w:tcW w:w="0" w:type="auto"/>
          </w:tcPr>
          <w:p w14:paraId="2E55025D" w14:textId="77777777" w:rsidR="00FF0829" w:rsidRPr="00B44B64" w:rsidRDefault="00FF0829" w:rsidP="00710738">
            <w:pPr>
              <w:jc w:val="right"/>
              <w:rPr>
                <w:moveTo w:id="134" w:author="dugalh" w:date="2018-07-27T21:43:00Z"/>
                <w:sz w:val="16"/>
              </w:rPr>
            </w:pPr>
            <w:moveTo w:id="135" w:author="dugalh" w:date="2018-07-27T21:43:00Z">
              <w:r w:rsidRPr="00B44B64">
                <w:rPr>
                  <w:sz w:val="16"/>
                </w:rPr>
                <w:t>15</w:t>
              </w:r>
              <w:r w:rsidRPr="00B44B64">
                <w:rPr>
                  <w:rFonts w:cs="Arial"/>
                  <w:sz w:val="16"/>
                  <w:szCs w:val="16"/>
                </w:rPr>
                <w:t>.0</w:t>
              </w:r>
            </w:moveTo>
          </w:p>
        </w:tc>
      </w:tr>
      <w:tr w:rsidR="00FF0829" w:rsidRPr="00B44B64" w14:paraId="584C3E71" w14:textId="77777777" w:rsidTr="00710738">
        <w:trPr>
          <w:jc w:val="center"/>
        </w:trPr>
        <w:tc>
          <w:tcPr>
            <w:tcW w:w="0" w:type="auto"/>
            <w:tcBorders>
              <w:bottom w:val="single" w:sz="12" w:space="0" w:color="000000" w:themeColor="text1"/>
            </w:tcBorders>
          </w:tcPr>
          <w:p w14:paraId="0A201A27" w14:textId="77777777" w:rsidR="00FF0829" w:rsidRPr="00B44B64" w:rsidRDefault="00FF0829" w:rsidP="00710738">
            <w:pPr>
              <w:rPr>
                <w:moveTo w:id="136" w:author="dugalh" w:date="2018-07-27T21:43:00Z"/>
                <w:sz w:val="16"/>
              </w:rPr>
            </w:pPr>
          </w:p>
        </w:tc>
        <w:tc>
          <w:tcPr>
            <w:tcW w:w="0" w:type="auto"/>
            <w:tcBorders>
              <w:bottom w:val="single" w:sz="12" w:space="0" w:color="000000" w:themeColor="text1"/>
            </w:tcBorders>
          </w:tcPr>
          <w:p w14:paraId="0C97FC4C" w14:textId="77777777" w:rsidR="00FF0829" w:rsidRPr="00B44B64" w:rsidRDefault="00FF0829" w:rsidP="00710738">
            <w:pPr>
              <w:pStyle w:val="1TableText"/>
              <w:tabs>
                <w:tab w:val="num" w:pos="993"/>
              </w:tabs>
              <w:spacing w:before="0"/>
              <w:rPr>
                <w:moveTo w:id="137" w:author="dugalh" w:date="2018-07-27T21:43:00Z"/>
                <w:rFonts w:cs="Arial"/>
                <w:b/>
              </w:rPr>
            </w:pPr>
            <w:moveTo w:id="138" w:author="dugalh" w:date="2018-07-27T21:43:00Z">
              <w:r w:rsidRPr="00B44B64">
                <w:rPr>
                  <w:rFonts w:cs="Arial"/>
                </w:rPr>
                <w:t>8</w:t>
              </w:r>
            </w:moveTo>
          </w:p>
        </w:tc>
        <w:tc>
          <w:tcPr>
            <w:tcW w:w="0" w:type="auto"/>
            <w:tcBorders>
              <w:bottom w:val="single" w:sz="12" w:space="0" w:color="000000" w:themeColor="text1"/>
            </w:tcBorders>
          </w:tcPr>
          <w:p w14:paraId="3DB6B6F1" w14:textId="77777777" w:rsidR="00FF0829" w:rsidRPr="00B44B64" w:rsidRDefault="00FF0829" w:rsidP="00710738">
            <w:pPr>
              <w:rPr>
                <w:moveTo w:id="139" w:author="dugalh" w:date="2018-07-27T21:43:00Z"/>
                <w:sz w:val="16"/>
              </w:rPr>
            </w:pPr>
          </w:p>
        </w:tc>
        <w:tc>
          <w:tcPr>
            <w:tcW w:w="0" w:type="auto"/>
            <w:tcBorders>
              <w:bottom w:val="single" w:sz="12" w:space="0" w:color="000000" w:themeColor="text1"/>
            </w:tcBorders>
          </w:tcPr>
          <w:p w14:paraId="25951265" w14:textId="77777777" w:rsidR="00FF0829" w:rsidRPr="00B44B64" w:rsidRDefault="00FF0829" w:rsidP="00710738">
            <w:pPr>
              <w:rPr>
                <w:moveTo w:id="140" w:author="dugalh" w:date="2018-07-27T21:43:00Z"/>
                <w:sz w:val="16"/>
              </w:rPr>
            </w:pPr>
          </w:p>
        </w:tc>
        <w:tc>
          <w:tcPr>
            <w:tcW w:w="0" w:type="auto"/>
            <w:tcBorders>
              <w:bottom w:val="single" w:sz="12" w:space="0" w:color="000000" w:themeColor="text1"/>
            </w:tcBorders>
          </w:tcPr>
          <w:p w14:paraId="62EF742C" w14:textId="77777777" w:rsidR="00FF0829" w:rsidRPr="00B44B64" w:rsidRDefault="00FF0829" w:rsidP="00710738">
            <w:pPr>
              <w:rPr>
                <w:moveTo w:id="141" w:author="dugalh" w:date="2018-07-27T21:43:00Z"/>
                <w:sz w:val="16"/>
              </w:rPr>
            </w:pPr>
            <w:moveTo w:id="142" w:author="dugalh" w:date="2018-07-27T21:43:00Z">
              <w:r w:rsidRPr="00B44B64">
                <w:rPr>
                  <w:sz w:val="16"/>
                </w:rPr>
                <w:t>Intact</w:t>
              </w:r>
            </w:moveTo>
          </w:p>
        </w:tc>
        <w:tc>
          <w:tcPr>
            <w:tcW w:w="0" w:type="auto"/>
            <w:tcBorders>
              <w:bottom w:val="single" w:sz="12" w:space="0" w:color="000000" w:themeColor="text1"/>
            </w:tcBorders>
          </w:tcPr>
          <w:p w14:paraId="1748A0C4" w14:textId="77777777" w:rsidR="00FF0829" w:rsidRPr="00B44B64" w:rsidRDefault="00FF0829" w:rsidP="00710738">
            <w:pPr>
              <w:jc w:val="right"/>
              <w:rPr>
                <w:moveTo w:id="143" w:author="dugalh" w:date="2018-07-27T21:43:00Z"/>
                <w:sz w:val="16"/>
              </w:rPr>
            </w:pPr>
            <w:moveTo w:id="144" w:author="dugalh" w:date="2018-07-27T21:43:00Z">
              <w:r w:rsidRPr="00B44B64">
                <w:rPr>
                  <w:sz w:val="16"/>
                </w:rPr>
                <w:t>2</w:t>
              </w:r>
              <w:r w:rsidRPr="00B44B64">
                <w:rPr>
                  <w:rFonts w:cs="Arial"/>
                  <w:sz w:val="16"/>
                  <w:szCs w:val="16"/>
                </w:rPr>
                <w:t>.0</w:t>
              </w:r>
            </w:moveTo>
          </w:p>
        </w:tc>
      </w:tr>
      <w:tr w:rsidR="00FF0829" w:rsidRPr="00B44B64" w14:paraId="3B970A1E" w14:textId="77777777" w:rsidTr="00710738">
        <w:trPr>
          <w:jc w:val="center"/>
        </w:trPr>
        <w:tc>
          <w:tcPr>
            <w:tcW w:w="0" w:type="auto"/>
            <w:tcBorders>
              <w:top w:val="single" w:sz="12" w:space="0" w:color="000000" w:themeColor="text1"/>
              <w:bottom w:val="nil"/>
            </w:tcBorders>
          </w:tcPr>
          <w:p w14:paraId="00045A95" w14:textId="77777777" w:rsidR="00FF0829" w:rsidRPr="00B44B64" w:rsidRDefault="00FF0829" w:rsidP="00710738">
            <w:pPr>
              <w:rPr>
                <w:moveTo w:id="145" w:author="dugalh" w:date="2018-07-27T21:43:00Z"/>
                <w:sz w:val="16"/>
              </w:rPr>
            </w:pPr>
            <w:proofErr w:type="spellStart"/>
            <w:moveTo w:id="146" w:author="dugalh" w:date="2018-07-27T21:43:00Z">
              <w:r w:rsidRPr="00B44B64">
                <w:rPr>
                  <w:sz w:val="16"/>
                </w:rPr>
                <w:t>Groenfontein</w:t>
              </w:r>
              <w:proofErr w:type="spellEnd"/>
            </w:moveTo>
          </w:p>
        </w:tc>
        <w:tc>
          <w:tcPr>
            <w:tcW w:w="0" w:type="auto"/>
            <w:tcBorders>
              <w:top w:val="single" w:sz="12" w:space="0" w:color="000000" w:themeColor="text1"/>
              <w:bottom w:val="nil"/>
            </w:tcBorders>
          </w:tcPr>
          <w:p w14:paraId="4213BE53" w14:textId="77777777" w:rsidR="00FF0829" w:rsidRPr="00B44B64" w:rsidRDefault="00FF0829" w:rsidP="00710738">
            <w:pPr>
              <w:pStyle w:val="1TableText"/>
              <w:tabs>
                <w:tab w:val="num" w:pos="993"/>
              </w:tabs>
              <w:spacing w:before="0"/>
              <w:rPr>
                <w:moveTo w:id="147" w:author="dugalh" w:date="2018-07-27T21:43:00Z"/>
                <w:rFonts w:cs="Arial"/>
                <w:b/>
              </w:rPr>
            </w:pPr>
            <w:moveTo w:id="148" w:author="dugalh" w:date="2018-07-27T21:43:00Z">
              <w:r w:rsidRPr="00B44B64">
                <w:rPr>
                  <w:rFonts w:cs="Arial"/>
                </w:rPr>
                <w:t>1</w:t>
              </w:r>
            </w:moveTo>
          </w:p>
        </w:tc>
        <w:tc>
          <w:tcPr>
            <w:tcW w:w="0" w:type="auto"/>
            <w:tcBorders>
              <w:top w:val="single" w:sz="12" w:space="0" w:color="000000" w:themeColor="text1"/>
              <w:bottom w:val="nil"/>
            </w:tcBorders>
          </w:tcPr>
          <w:p w14:paraId="0A7958D7" w14:textId="77777777" w:rsidR="00FF0829" w:rsidRPr="00B44B64" w:rsidRDefault="00FF0829" w:rsidP="00710738">
            <w:pPr>
              <w:rPr>
                <w:moveTo w:id="149" w:author="dugalh" w:date="2018-07-27T21:43:00Z"/>
                <w:sz w:val="16"/>
              </w:rPr>
            </w:pPr>
            <w:moveTo w:id="150" w:author="dugalh" w:date="2018-07-27T21:43:00Z">
              <w:r w:rsidRPr="00B44B64">
                <w:rPr>
                  <w:sz w:val="16"/>
                </w:rPr>
                <w:t>Shale</w:t>
              </w:r>
            </w:moveTo>
          </w:p>
        </w:tc>
        <w:tc>
          <w:tcPr>
            <w:tcW w:w="0" w:type="auto"/>
            <w:tcBorders>
              <w:top w:val="single" w:sz="12" w:space="0" w:color="000000" w:themeColor="text1"/>
              <w:bottom w:val="nil"/>
            </w:tcBorders>
          </w:tcPr>
          <w:p w14:paraId="6C51D38B" w14:textId="77777777" w:rsidR="00FF0829" w:rsidRPr="00B44B64" w:rsidRDefault="00FF0829" w:rsidP="00710738">
            <w:pPr>
              <w:rPr>
                <w:moveTo w:id="151" w:author="dugalh" w:date="2018-07-27T21:43:00Z"/>
                <w:sz w:val="16"/>
              </w:rPr>
            </w:pPr>
            <w:moveTo w:id="152" w:author="dugalh" w:date="2018-07-27T21:43:00Z">
              <w:r w:rsidRPr="00B44B64">
                <w:rPr>
                  <w:sz w:val="16"/>
                </w:rPr>
                <w:t xml:space="preserve">Arid </w:t>
              </w:r>
              <w:proofErr w:type="spellStart"/>
              <w:r w:rsidRPr="00B44B64">
                <w:rPr>
                  <w:sz w:val="16"/>
                </w:rPr>
                <w:t>spekboom</w:t>
              </w:r>
              <w:proofErr w:type="spellEnd"/>
            </w:moveTo>
          </w:p>
        </w:tc>
        <w:tc>
          <w:tcPr>
            <w:tcW w:w="0" w:type="auto"/>
            <w:tcBorders>
              <w:top w:val="single" w:sz="12" w:space="0" w:color="000000" w:themeColor="text1"/>
              <w:bottom w:val="nil"/>
            </w:tcBorders>
          </w:tcPr>
          <w:p w14:paraId="1A2D787B" w14:textId="77777777" w:rsidR="00FF0829" w:rsidRPr="00B44B64" w:rsidRDefault="00FF0829" w:rsidP="00710738">
            <w:pPr>
              <w:rPr>
                <w:moveTo w:id="153" w:author="dugalh" w:date="2018-07-27T21:43:00Z"/>
                <w:sz w:val="16"/>
              </w:rPr>
            </w:pPr>
            <w:moveTo w:id="154" w:author="dugalh" w:date="2018-07-27T21:43:00Z">
              <w:r w:rsidRPr="00B44B64">
                <w:rPr>
                  <w:sz w:val="16"/>
                </w:rPr>
                <w:t>Severe</w:t>
              </w:r>
            </w:moveTo>
          </w:p>
        </w:tc>
        <w:tc>
          <w:tcPr>
            <w:tcW w:w="0" w:type="auto"/>
            <w:tcBorders>
              <w:top w:val="single" w:sz="12" w:space="0" w:color="000000" w:themeColor="text1"/>
              <w:bottom w:val="nil"/>
            </w:tcBorders>
          </w:tcPr>
          <w:p w14:paraId="5D73B942" w14:textId="77777777" w:rsidR="00FF0829" w:rsidRPr="00B44B64" w:rsidRDefault="00FF0829" w:rsidP="00710738">
            <w:pPr>
              <w:jc w:val="right"/>
              <w:rPr>
                <w:moveTo w:id="155" w:author="dugalh" w:date="2018-07-27T21:43:00Z"/>
                <w:sz w:val="16"/>
              </w:rPr>
            </w:pPr>
            <w:moveTo w:id="156" w:author="dugalh" w:date="2018-07-27T21:43:00Z">
              <w:r w:rsidRPr="00B44B64">
                <w:rPr>
                  <w:rFonts w:cs="Arial"/>
                  <w:sz w:val="16"/>
                  <w:szCs w:val="16"/>
                </w:rPr>
                <w:t>0.</w:t>
              </w:r>
              <w:r w:rsidRPr="00B44B64">
                <w:rPr>
                  <w:sz w:val="16"/>
                </w:rPr>
                <w:t>0</w:t>
              </w:r>
            </w:moveTo>
          </w:p>
        </w:tc>
      </w:tr>
      <w:tr w:rsidR="00FF0829" w:rsidRPr="00B44B64" w14:paraId="63CBAAA2" w14:textId="77777777" w:rsidTr="00710738">
        <w:trPr>
          <w:jc w:val="center"/>
        </w:trPr>
        <w:tc>
          <w:tcPr>
            <w:tcW w:w="0" w:type="auto"/>
            <w:tcBorders>
              <w:top w:val="nil"/>
            </w:tcBorders>
          </w:tcPr>
          <w:p w14:paraId="2C6C0561" w14:textId="77777777" w:rsidR="00FF0829" w:rsidRPr="00B44B64" w:rsidRDefault="00FF0829" w:rsidP="00710738">
            <w:pPr>
              <w:rPr>
                <w:moveTo w:id="157" w:author="dugalh" w:date="2018-07-27T21:43:00Z"/>
                <w:sz w:val="16"/>
              </w:rPr>
            </w:pPr>
          </w:p>
        </w:tc>
        <w:tc>
          <w:tcPr>
            <w:tcW w:w="0" w:type="auto"/>
            <w:tcBorders>
              <w:top w:val="nil"/>
            </w:tcBorders>
          </w:tcPr>
          <w:p w14:paraId="471723F8" w14:textId="77777777" w:rsidR="00FF0829" w:rsidRPr="00B44B64" w:rsidRDefault="00FF0829" w:rsidP="00710738">
            <w:pPr>
              <w:pStyle w:val="1TableText"/>
              <w:tabs>
                <w:tab w:val="num" w:pos="993"/>
              </w:tabs>
              <w:spacing w:before="0"/>
              <w:rPr>
                <w:moveTo w:id="158" w:author="dugalh" w:date="2018-07-27T21:43:00Z"/>
                <w:rFonts w:cs="Arial"/>
                <w:b/>
              </w:rPr>
            </w:pPr>
            <w:moveTo w:id="159" w:author="dugalh" w:date="2018-07-27T21:43:00Z">
              <w:r w:rsidRPr="00B44B64">
                <w:rPr>
                  <w:rFonts w:cs="Arial"/>
                </w:rPr>
                <w:t>2</w:t>
              </w:r>
            </w:moveTo>
          </w:p>
        </w:tc>
        <w:tc>
          <w:tcPr>
            <w:tcW w:w="0" w:type="auto"/>
            <w:tcBorders>
              <w:top w:val="nil"/>
            </w:tcBorders>
          </w:tcPr>
          <w:p w14:paraId="5DCBB0BE" w14:textId="77777777" w:rsidR="00FF0829" w:rsidRPr="00B44B64" w:rsidRDefault="00FF0829" w:rsidP="00710738">
            <w:pPr>
              <w:rPr>
                <w:moveTo w:id="160" w:author="dugalh" w:date="2018-07-27T21:43:00Z"/>
                <w:sz w:val="16"/>
              </w:rPr>
            </w:pPr>
          </w:p>
        </w:tc>
        <w:tc>
          <w:tcPr>
            <w:tcW w:w="0" w:type="auto"/>
            <w:tcBorders>
              <w:top w:val="nil"/>
            </w:tcBorders>
          </w:tcPr>
          <w:p w14:paraId="6A484615" w14:textId="77777777" w:rsidR="00FF0829" w:rsidRPr="00B44B64" w:rsidRDefault="00FF0829" w:rsidP="00710738">
            <w:pPr>
              <w:rPr>
                <w:moveTo w:id="161" w:author="dugalh" w:date="2018-07-27T21:43:00Z"/>
                <w:sz w:val="16"/>
              </w:rPr>
            </w:pPr>
          </w:p>
        </w:tc>
        <w:tc>
          <w:tcPr>
            <w:tcW w:w="0" w:type="auto"/>
            <w:tcBorders>
              <w:top w:val="nil"/>
            </w:tcBorders>
          </w:tcPr>
          <w:p w14:paraId="71B58465" w14:textId="77777777" w:rsidR="00FF0829" w:rsidRPr="00B44B64" w:rsidRDefault="00FF0829" w:rsidP="00710738">
            <w:pPr>
              <w:rPr>
                <w:moveTo w:id="162" w:author="dugalh" w:date="2018-07-27T21:43:00Z"/>
                <w:sz w:val="16"/>
              </w:rPr>
            </w:pPr>
            <w:moveTo w:id="163" w:author="dugalh" w:date="2018-07-27T21:43:00Z">
              <w:r w:rsidRPr="00B44B64">
                <w:rPr>
                  <w:sz w:val="16"/>
                </w:rPr>
                <w:t>Severe</w:t>
              </w:r>
            </w:moveTo>
          </w:p>
        </w:tc>
        <w:tc>
          <w:tcPr>
            <w:tcW w:w="0" w:type="auto"/>
            <w:tcBorders>
              <w:top w:val="nil"/>
            </w:tcBorders>
          </w:tcPr>
          <w:p w14:paraId="5BA4FEB1" w14:textId="77777777" w:rsidR="00FF0829" w:rsidRPr="00B44B64" w:rsidRDefault="00FF0829" w:rsidP="00710738">
            <w:pPr>
              <w:jc w:val="right"/>
              <w:rPr>
                <w:moveTo w:id="164" w:author="dugalh" w:date="2018-07-27T21:43:00Z"/>
                <w:sz w:val="16"/>
              </w:rPr>
            </w:pPr>
            <w:moveTo w:id="165" w:author="dugalh" w:date="2018-07-27T21:43:00Z">
              <w:r w:rsidRPr="00B44B64">
                <w:rPr>
                  <w:sz w:val="16"/>
                </w:rPr>
                <w:t>4</w:t>
              </w:r>
              <w:r w:rsidRPr="00B44B64">
                <w:rPr>
                  <w:rFonts w:cs="Arial"/>
                  <w:sz w:val="16"/>
                  <w:szCs w:val="16"/>
                </w:rPr>
                <w:t>.0</w:t>
              </w:r>
            </w:moveTo>
          </w:p>
        </w:tc>
      </w:tr>
      <w:tr w:rsidR="00FF0829" w:rsidRPr="00B44B64" w14:paraId="4F9671BF" w14:textId="77777777" w:rsidTr="00710738">
        <w:trPr>
          <w:jc w:val="center"/>
        </w:trPr>
        <w:tc>
          <w:tcPr>
            <w:tcW w:w="0" w:type="auto"/>
          </w:tcPr>
          <w:p w14:paraId="175DFCFE" w14:textId="77777777" w:rsidR="00FF0829" w:rsidRPr="00B44B64" w:rsidRDefault="00FF0829" w:rsidP="00710738">
            <w:pPr>
              <w:rPr>
                <w:moveTo w:id="166" w:author="dugalh" w:date="2018-07-27T21:43:00Z"/>
                <w:sz w:val="16"/>
              </w:rPr>
            </w:pPr>
          </w:p>
        </w:tc>
        <w:tc>
          <w:tcPr>
            <w:tcW w:w="0" w:type="auto"/>
          </w:tcPr>
          <w:p w14:paraId="0BBF6495" w14:textId="77777777" w:rsidR="00FF0829" w:rsidRPr="00B44B64" w:rsidRDefault="00FF0829" w:rsidP="00710738">
            <w:pPr>
              <w:pStyle w:val="1TableText"/>
              <w:tabs>
                <w:tab w:val="num" w:pos="993"/>
              </w:tabs>
              <w:spacing w:before="0"/>
              <w:rPr>
                <w:moveTo w:id="167" w:author="dugalh" w:date="2018-07-27T21:43:00Z"/>
                <w:rFonts w:cs="Arial"/>
                <w:b/>
              </w:rPr>
            </w:pPr>
            <w:moveTo w:id="168" w:author="dugalh" w:date="2018-07-27T21:43:00Z">
              <w:r w:rsidRPr="00B44B64">
                <w:rPr>
                  <w:rFonts w:cs="Arial"/>
                </w:rPr>
                <w:t>3</w:t>
              </w:r>
            </w:moveTo>
          </w:p>
        </w:tc>
        <w:tc>
          <w:tcPr>
            <w:tcW w:w="0" w:type="auto"/>
          </w:tcPr>
          <w:p w14:paraId="48826678" w14:textId="77777777" w:rsidR="00FF0829" w:rsidRPr="00B44B64" w:rsidRDefault="00FF0829" w:rsidP="00710738">
            <w:pPr>
              <w:rPr>
                <w:moveTo w:id="169" w:author="dugalh" w:date="2018-07-27T21:43:00Z"/>
                <w:sz w:val="16"/>
              </w:rPr>
            </w:pPr>
          </w:p>
        </w:tc>
        <w:tc>
          <w:tcPr>
            <w:tcW w:w="0" w:type="auto"/>
          </w:tcPr>
          <w:p w14:paraId="4DA1E83A" w14:textId="77777777" w:rsidR="00FF0829" w:rsidRPr="00B44B64" w:rsidRDefault="00FF0829" w:rsidP="00710738">
            <w:pPr>
              <w:rPr>
                <w:moveTo w:id="170" w:author="dugalh" w:date="2018-07-27T21:43:00Z"/>
                <w:sz w:val="16"/>
              </w:rPr>
            </w:pPr>
          </w:p>
        </w:tc>
        <w:tc>
          <w:tcPr>
            <w:tcW w:w="0" w:type="auto"/>
          </w:tcPr>
          <w:p w14:paraId="5756E2B8" w14:textId="77777777" w:rsidR="00FF0829" w:rsidRPr="00B44B64" w:rsidRDefault="00FF0829" w:rsidP="00710738">
            <w:pPr>
              <w:rPr>
                <w:moveTo w:id="171" w:author="dugalh" w:date="2018-07-27T21:43:00Z"/>
                <w:sz w:val="16"/>
              </w:rPr>
            </w:pPr>
            <w:moveTo w:id="172" w:author="dugalh" w:date="2018-07-27T21:43:00Z">
              <w:r w:rsidRPr="00B44B64">
                <w:rPr>
                  <w:sz w:val="16"/>
                </w:rPr>
                <w:t>Severe</w:t>
              </w:r>
            </w:moveTo>
          </w:p>
        </w:tc>
        <w:tc>
          <w:tcPr>
            <w:tcW w:w="0" w:type="auto"/>
          </w:tcPr>
          <w:p w14:paraId="3B448B07" w14:textId="77777777" w:rsidR="00FF0829" w:rsidRPr="00B44B64" w:rsidRDefault="00FF0829" w:rsidP="00710738">
            <w:pPr>
              <w:jc w:val="right"/>
              <w:rPr>
                <w:moveTo w:id="173" w:author="dugalh" w:date="2018-07-27T21:43:00Z"/>
                <w:sz w:val="16"/>
              </w:rPr>
            </w:pPr>
            <w:moveTo w:id="174" w:author="dugalh" w:date="2018-07-27T21:43:00Z">
              <w:r w:rsidRPr="00B44B64">
                <w:rPr>
                  <w:sz w:val="16"/>
                </w:rPr>
                <w:t>10</w:t>
              </w:r>
              <w:r w:rsidRPr="00B44B64">
                <w:rPr>
                  <w:rFonts w:cs="Arial"/>
                  <w:sz w:val="16"/>
                  <w:szCs w:val="16"/>
                </w:rPr>
                <w:t>.0</w:t>
              </w:r>
            </w:moveTo>
          </w:p>
        </w:tc>
      </w:tr>
      <w:tr w:rsidR="00FF0829" w:rsidRPr="00B44B64" w14:paraId="11F6810A" w14:textId="77777777" w:rsidTr="00710738">
        <w:trPr>
          <w:jc w:val="center"/>
        </w:trPr>
        <w:tc>
          <w:tcPr>
            <w:tcW w:w="0" w:type="auto"/>
            <w:tcBorders>
              <w:bottom w:val="single" w:sz="12" w:space="0" w:color="000000" w:themeColor="text1"/>
            </w:tcBorders>
          </w:tcPr>
          <w:p w14:paraId="59967CEF" w14:textId="77777777" w:rsidR="00FF0829" w:rsidRPr="00B44B64" w:rsidRDefault="00FF0829" w:rsidP="00710738">
            <w:pPr>
              <w:rPr>
                <w:moveTo w:id="175" w:author="dugalh" w:date="2018-07-27T21:43:00Z"/>
                <w:sz w:val="16"/>
              </w:rPr>
            </w:pPr>
          </w:p>
        </w:tc>
        <w:tc>
          <w:tcPr>
            <w:tcW w:w="0" w:type="auto"/>
            <w:tcBorders>
              <w:bottom w:val="single" w:sz="12" w:space="0" w:color="000000" w:themeColor="text1"/>
            </w:tcBorders>
          </w:tcPr>
          <w:p w14:paraId="7D43C0C6" w14:textId="77777777" w:rsidR="00FF0829" w:rsidRPr="00B44B64" w:rsidRDefault="00FF0829" w:rsidP="00710738">
            <w:pPr>
              <w:pStyle w:val="1TableText"/>
              <w:tabs>
                <w:tab w:val="num" w:pos="993"/>
              </w:tabs>
              <w:spacing w:before="0"/>
              <w:rPr>
                <w:moveTo w:id="176" w:author="dugalh" w:date="2018-07-27T21:43:00Z"/>
                <w:rFonts w:cs="Arial"/>
                <w:b/>
              </w:rPr>
            </w:pPr>
            <w:moveTo w:id="177" w:author="dugalh" w:date="2018-07-27T21:43:00Z">
              <w:r w:rsidRPr="00B44B64">
                <w:rPr>
                  <w:rFonts w:cs="Arial"/>
                </w:rPr>
                <w:t>4</w:t>
              </w:r>
            </w:moveTo>
          </w:p>
        </w:tc>
        <w:tc>
          <w:tcPr>
            <w:tcW w:w="0" w:type="auto"/>
            <w:tcBorders>
              <w:bottom w:val="single" w:sz="12" w:space="0" w:color="000000" w:themeColor="text1"/>
            </w:tcBorders>
          </w:tcPr>
          <w:p w14:paraId="2B4777F9" w14:textId="77777777" w:rsidR="00FF0829" w:rsidRPr="00B44B64" w:rsidRDefault="00FF0829" w:rsidP="00710738">
            <w:pPr>
              <w:rPr>
                <w:moveTo w:id="178" w:author="dugalh" w:date="2018-07-27T21:43:00Z"/>
                <w:sz w:val="16"/>
              </w:rPr>
            </w:pPr>
          </w:p>
        </w:tc>
        <w:tc>
          <w:tcPr>
            <w:tcW w:w="0" w:type="auto"/>
            <w:tcBorders>
              <w:bottom w:val="single" w:sz="12" w:space="0" w:color="000000" w:themeColor="text1"/>
            </w:tcBorders>
          </w:tcPr>
          <w:p w14:paraId="6FD251AA" w14:textId="77777777" w:rsidR="00FF0829" w:rsidRPr="00B44B64" w:rsidRDefault="00FF0829" w:rsidP="00710738">
            <w:pPr>
              <w:rPr>
                <w:moveTo w:id="179" w:author="dugalh" w:date="2018-07-27T21:43:00Z"/>
                <w:sz w:val="16"/>
              </w:rPr>
            </w:pPr>
          </w:p>
        </w:tc>
        <w:tc>
          <w:tcPr>
            <w:tcW w:w="0" w:type="auto"/>
            <w:tcBorders>
              <w:bottom w:val="single" w:sz="12" w:space="0" w:color="000000" w:themeColor="text1"/>
            </w:tcBorders>
          </w:tcPr>
          <w:p w14:paraId="7293C829" w14:textId="77777777" w:rsidR="00FF0829" w:rsidRPr="00B44B64" w:rsidRDefault="00FF0829" w:rsidP="00710738">
            <w:pPr>
              <w:rPr>
                <w:moveTo w:id="180" w:author="dugalh" w:date="2018-07-27T21:43:00Z"/>
                <w:sz w:val="16"/>
              </w:rPr>
            </w:pPr>
            <w:moveTo w:id="181" w:author="dugalh" w:date="2018-07-27T21:43:00Z">
              <w:r w:rsidRPr="00B44B64">
                <w:rPr>
                  <w:sz w:val="16"/>
                </w:rPr>
                <w:t>Moderate</w:t>
              </w:r>
            </w:moveTo>
          </w:p>
        </w:tc>
        <w:tc>
          <w:tcPr>
            <w:tcW w:w="0" w:type="auto"/>
            <w:tcBorders>
              <w:bottom w:val="single" w:sz="12" w:space="0" w:color="000000" w:themeColor="text1"/>
            </w:tcBorders>
          </w:tcPr>
          <w:p w14:paraId="2A72D232" w14:textId="77777777" w:rsidR="00FF0829" w:rsidRPr="00B44B64" w:rsidRDefault="00FF0829" w:rsidP="00710738">
            <w:pPr>
              <w:jc w:val="right"/>
              <w:rPr>
                <w:moveTo w:id="182" w:author="dugalh" w:date="2018-07-27T21:43:00Z"/>
                <w:sz w:val="16"/>
              </w:rPr>
            </w:pPr>
            <w:moveTo w:id="183" w:author="dugalh" w:date="2018-07-27T21:43:00Z">
              <w:r w:rsidRPr="00B44B64">
                <w:rPr>
                  <w:sz w:val="16"/>
                </w:rPr>
                <w:t>25</w:t>
              </w:r>
              <w:r w:rsidRPr="00B44B64">
                <w:rPr>
                  <w:rFonts w:cs="Arial"/>
                  <w:sz w:val="16"/>
                  <w:szCs w:val="16"/>
                </w:rPr>
                <w:t>.0</w:t>
              </w:r>
            </w:moveTo>
          </w:p>
        </w:tc>
      </w:tr>
      <w:tr w:rsidR="00FF0829" w:rsidRPr="00B44B64" w14:paraId="15BE5011" w14:textId="77777777" w:rsidTr="00710738">
        <w:trPr>
          <w:jc w:val="center"/>
        </w:trPr>
        <w:tc>
          <w:tcPr>
            <w:tcW w:w="0" w:type="auto"/>
            <w:tcBorders>
              <w:top w:val="single" w:sz="12" w:space="0" w:color="000000" w:themeColor="text1"/>
              <w:bottom w:val="nil"/>
            </w:tcBorders>
          </w:tcPr>
          <w:p w14:paraId="38C10AF0" w14:textId="77777777" w:rsidR="00FF0829" w:rsidRPr="00B44B64" w:rsidRDefault="00FF0829" w:rsidP="00710738">
            <w:pPr>
              <w:rPr>
                <w:moveTo w:id="184" w:author="dugalh" w:date="2018-07-27T21:43:00Z"/>
                <w:sz w:val="16"/>
              </w:rPr>
            </w:pPr>
            <w:proofErr w:type="spellStart"/>
            <w:moveTo w:id="185" w:author="dugalh" w:date="2018-07-27T21:43:00Z">
              <w:r w:rsidRPr="00B44B64">
                <w:rPr>
                  <w:sz w:val="16"/>
                </w:rPr>
                <w:t>Grootkop</w:t>
              </w:r>
              <w:proofErr w:type="spellEnd"/>
            </w:moveTo>
          </w:p>
        </w:tc>
        <w:tc>
          <w:tcPr>
            <w:tcW w:w="0" w:type="auto"/>
            <w:tcBorders>
              <w:top w:val="single" w:sz="12" w:space="0" w:color="000000" w:themeColor="text1"/>
              <w:bottom w:val="nil"/>
            </w:tcBorders>
          </w:tcPr>
          <w:p w14:paraId="60CD7CC4" w14:textId="77777777" w:rsidR="00FF0829" w:rsidRPr="00B44B64" w:rsidRDefault="00FF0829" w:rsidP="00710738">
            <w:pPr>
              <w:pStyle w:val="1TableText"/>
              <w:tabs>
                <w:tab w:val="num" w:pos="993"/>
              </w:tabs>
              <w:spacing w:before="0"/>
              <w:rPr>
                <w:moveTo w:id="186" w:author="dugalh" w:date="2018-07-27T21:43:00Z"/>
                <w:rFonts w:cs="Arial"/>
                <w:b/>
              </w:rPr>
            </w:pPr>
            <w:moveTo w:id="187" w:author="dugalh" w:date="2018-07-27T21:43:00Z">
              <w:r w:rsidRPr="00B44B64">
                <w:rPr>
                  <w:rFonts w:cs="Arial"/>
                </w:rPr>
                <w:t>1</w:t>
              </w:r>
            </w:moveTo>
          </w:p>
        </w:tc>
        <w:tc>
          <w:tcPr>
            <w:tcW w:w="0" w:type="auto"/>
            <w:tcBorders>
              <w:top w:val="single" w:sz="12" w:space="0" w:color="000000" w:themeColor="text1"/>
              <w:bottom w:val="nil"/>
            </w:tcBorders>
          </w:tcPr>
          <w:p w14:paraId="46385467" w14:textId="77777777" w:rsidR="00FF0829" w:rsidRPr="00B44B64" w:rsidRDefault="00FF0829" w:rsidP="00710738">
            <w:pPr>
              <w:rPr>
                <w:moveTo w:id="188" w:author="dugalh" w:date="2018-07-27T21:43:00Z"/>
                <w:sz w:val="16"/>
              </w:rPr>
            </w:pPr>
            <w:proofErr w:type="spellStart"/>
            <w:moveTo w:id="189" w:author="dugalh" w:date="2018-07-27T21:43:00Z">
              <w:r w:rsidRPr="00B44B64">
                <w:rPr>
                  <w:sz w:val="16"/>
                </w:rPr>
                <w:t>Enon</w:t>
              </w:r>
              <w:proofErr w:type="spellEnd"/>
              <w:r w:rsidRPr="00B44B64">
                <w:rPr>
                  <w:sz w:val="16"/>
                </w:rPr>
                <w:t xml:space="preserve"> conglomerate</w:t>
              </w:r>
            </w:moveTo>
          </w:p>
        </w:tc>
        <w:tc>
          <w:tcPr>
            <w:tcW w:w="0" w:type="auto"/>
            <w:tcBorders>
              <w:top w:val="single" w:sz="12" w:space="0" w:color="000000" w:themeColor="text1"/>
              <w:bottom w:val="nil"/>
            </w:tcBorders>
          </w:tcPr>
          <w:p w14:paraId="7A0ACE27" w14:textId="77777777" w:rsidR="00FF0829" w:rsidRPr="00B44B64" w:rsidRDefault="00FF0829" w:rsidP="00710738">
            <w:pPr>
              <w:rPr>
                <w:moveTo w:id="190" w:author="dugalh" w:date="2018-07-27T21:43:00Z"/>
                <w:sz w:val="16"/>
              </w:rPr>
            </w:pPr>
            <w:moveTo w:id="191" w:author="dugalh" w:date="2018-07-27T21:43:00Z">
              <w:r w:rsidRPr="00B44B64">
                <w:rPr>
                  <w:sz w:val="16"/>
                </w:rPr>
                <w:t>Succulent Karoo</w:t>
              </w:r>
            </w:moveTo>
          </w:p>
        </w:tc>
        <w:tc>
          <w:tcPr>
            <w:tcW w:w="0" w:type="auto"/>
            <w:tcBorders>
              <w:top w:val="single" w:sz="12" w:space="0" w:color="000000" w:themeColor="text1"/>
              <w:bottom w:val="nil"/>
            </w:tcBorders>
          </w:tcPr>
          <w:p w14:paraId="0B93AD1A" w14:textId="77777777" w:rsidR="00FF0829" w:rsidRPr="00B44B64" w:rsidRDefault="00FF0829" w:rsidP="00710738">
            <w:pPr>
              <w:rPr>
                <w:moveTo w:id="192" w:author="dugalh" w:date="2018-07-27T21:43:00Z"/>
                <w:sz w:val="16"/>
              </w:rPr>
            </w:pPr>
            <w:moveTo w:id="193" w:author="dugalh" w:date="2018-07-27T21:43:00Z">
              <w:r w:rsidRPr="00B44B64">
                <w:rPr>
                  <w:sz w:val="16"/>
                </w:rPr>
                <w:t>Intact</w:t>
              </w:r>
            </w:moveTo>
          </w:p>
        </w:tc>
        <w:tc>
          <w:tcPr>
            <w:tcW w:w="0" w:type="auto"/>
            <w:tcBorders>
              <w:top w:val="single" w:sz="12" w:space="0" w:color="000000" w:themeColor="text1"/>
              <w:bottom w:val="nil"/>
            </w:tcBorders>
          </w:tcPr>
          <w:p w14:paraId="3B646688" w14:textId="77777777" w:rsidR="00FF0829" w:rsidRPr="00B44B64" w:rsidRDefault="00FF0829" w:rsidP="00710738">
            <w:pPr>
              <w:jc w:val="right"/>
              <w:rPr>
                <w:moveTo w:id="194" w:author="dugalh" w:date="2018-07-27T21:43:00Z"/>
                <w:sz w:val="16"/>
              </w:rPr>
            </w:pPr>
            <w:moveTo w:id="195" w:author="dugalh" w:date="2018-07-27T21:43:00Z">
              <w:r w:rsidRPr="00B44B64">
                <w:rPr>
                  <w:sz w:val="16"/>
                </w:rPr>
                <w:t>22.5</w:t>
              </w:r>
            </w:moveTo>
          </w:p>
        </w:tc>
      </w:tr>
      <w:tr w:rsidR="00FF0829" w:rsidRPr="00B44B64" w14:paraId="31CEB28B" w14:textId="77777777" w:rsidTr="00710738">
        <w:trPr>
          <w:jc w:val="center"/>
        </w:trPr>
        <w:tc>
          <w:tcPr>
            <w:tcW w:w="0" w:type="auto"/>
            <w:tcBorders>
              <w:top w:val="nil"/>
            </w:tcBorders>
          </w:tcPr>
          <w:p w14:paraId="41125BCA" w14:textId="77777777" w:rsidR="00FF0829" w:rsidRPr="00B44B64" w:rsidRDefault="00FF0829" w:rsidP="00710738">
            <w:pPr>
              <w:rPr>
                <w:moveTo w:id="196" w:author="dugalh" w:date="2018-07-27T21:43:00Z"/>
                <w:sz w:val="16"/>
              </w:rPr>
            </w:pPr>
          </w:p>
        </w:tc>
        <w:tc>
          <w:tcPr>
            <w:tcW w:w="0" w:type="auto"/>
            <w:tcBorders>
              <w:top w:val="nil"/>
            </w:tcBorders>
          </w:tcPr>
          <w:p w14:paraId="78583663" w14:textId="77777777" w:rsidR="00FF0829" w:rsidRPr="00B44B64" w:rsidRDefault="00FF0829" w:rsidP="00710738">
            <w:pPr>
              <w:pStyle w:val="1TableText"/>
              <w:tabs>
                <w:tab w:val="num" w:pos="993"/>
              </w:tabs>
              <w:spacing w:before="0"/>
              <w:rPr>
                <w:moveTo w:id="197" w:author="dugalh" w:date="2018-07-27T21:43:00Z"/>
                <w:rFonts w:cs="Arial"/>
                <w:b/>
              </w:rPr>
            </w:pPr>
            <w:moveTo w:id="198" w:author="dugalh" w:date="2018-07-27T21:43:00Z">
              <w:r w:rsidRPr="00B44B64">
                <w:rPr>
                  <w:rFonts w:cs="Arial"/>
                </w:rPr>
                <w:t>2</w:t>
              </w:r>
            </w:moveTo>
          </w:p>
        </w:tc>
        <w:tc>
          <w:tcPr>
            <w:tcW w:w="0" w:type="auto"/>
            <w:tcBorders>
              <w:top w:val="nil"/>
            </w:tcBorders>
          </w:tcPr>
          <w:p w14:paraId="6B2B6448" w14:textId="77777777" w:rsidR="00FF0829" w:rsidRPr="00B44B64" w:rsidRDefault="00FF0829" w:rsidP="00710738">
            <w:pPr>
              <w:rPr>
                <w:moveTo w:id="199" w:author="dugalh" w:date="2018-07-27T21:43:00Z"/>
                <w:sz w:val="16"/>
              </w:rPr>
            </w:pPr>
          </w:p>
        </w:tc>
        <w:tc>
          <w:tcPr>
            <w:tcW w:w="0" w:type="auto"/>
            <w:tcBorders>
              <w:top w:val="nil"/>
            </w:tcBorders>
          </w:tcPr>
          <w:p w14:paraId="7AB302C8" w14:textId="77777777" w:rsidR="00FF0829" w:rsidRPr="00B44B64" w:rsidRDefault="00FF0829" w:rsidP="00710738">
            <w:pPr>
              <w:rPr>
                <w:moveTo w:id="200" w:author="dugalh" w:date="2018-07-27T21:43:00Z"/>
                <w:sz w:val="16"/>
              </w:rPr>
            </w:pPr>
          </w:p>
        </w:tc>
        <w:tc>
          <w:tcPr>
            <w:tcW w:w="0" w:type="auto"/>
            <w:tcBorders>
              <w:top w:val="nil"/>
            </w:tcBorders>
          </w:tcPr>
          <w:p w14:paraId="407EB0C3" w14:textId="77777777" w:rsidR="00FF0829" w:rsidRPr="00B44B64" w:rsidRDefault="00FF0829" w:rsidP="00710738">
            <w:pPr>
              <w:rPr>
                <w:moveTo w:id="201" w:author="dugalh" w:date="2018-07-27T21:43:00Z"/>
                <w:sz w:val="16"/>
              </w:rPr>
            </w:pPr>
            <w:moveTo w:id="202" w:author="dugalh" w:date="2018-07-27T21:43:00Z">
              <w:r w:rsidRPr="00B44B64">
                <w:rPr>
                  <w:sz w:val="16"/>
                </w:rPr>
                <w:t>Severe</w:t>
              </w:r>
            </w:moveTo>
          </w:p>
        </w:tc>
        <w:tc>
          <w:tcPr>
            <w:tcW w:w="0" w:type="auto"/>
            <w:tcBorders>
              <w:top w:val="nil"/>
            </w:tcBorders>
          </w:tcPr>
          <w:p w14:paraId="574FF74A" w14:textId="77777777" w:rsidR="00FF0829" w:rsidRPr="00B44B64" w:rsidRDefault="00FF0829" w:rsidP="00710738">
            <w:pPr>
              <w:jc w:val="right"/>
              <w:rPr>
                <w:moveTo w:id="203" w:author="dugalh" w:date="2018-07-27T21:43:00Z"/>
                <w:sz w:val="16"/>
              </w:rPr>
            </w:pPr>
            <w:moveTo w:id="204" w:author="dugalh" w:date="2018-07-27T21:43:00Z">
              <w:r w:rsidRPr="00B44B64">
                <w:rPr>
                  <w:sz w:val="16"/>
                </w:rPr>
                <w:t>0.5</w:t>
              </w:r>
            </w:moveTo>
          </w:p>
        </w:tc>
      </w:tr>
      <w:tr w:rsidR="00FF0829" w:rsidRPr="00B44B64" w14:paraId="6646E287" w14:textId="77777777" w:rsidTr="00710738">
        <w:trPr>
          <w:jc w:val="center"/>
        </w:trPr>
        <w:tc>
          <w:tcPr>
            <w:tcW w:w="0" w:type="auto"/>
          </w:tcPr>
          <w:p w14:paraId="61A43E1C" w14:textId="77777777" w:rsidR="00FF0829" w:rsidRPr="00B44B64" w:rsidRDefault="00FF0829" w:rsidP="00710738">
            <w:pPr>
              <w:rPr>
                <w:moveTo w:id="205" w:author="dugalh" w:date="2018-07-27T21:43:00Z"/>
                <w:sz w:val="16"/>
              </w:rPr>
            </w:pPr>
          </w:p>
        </w:tc>
        <w:tc>
          <w:tcPr>
            <w:tcW w:w="0" w:type="auto"/>
          </w:tcPr>
          <w:p w14:paraId="74EF9A2D" w14:textId="77777777" w:rsidR="00FF0829" w:rsidRPr="00B44B64" w:rsidRDefault="00FF0829" w:rsidP="00710738">
            <w:pPr>
              <w:pStyle w:val="1TableText"/>
              <w:tabs>
                <w:tab w:val="num" w:pos="993"/>
              </w:tabs>
              <w:spacing w:before="0"/>
              <w:rPr>
                <w:moveTo w:id="206" w:author="dugalh" w:date="2018-07-27T21:43:00Z"/>
                <w:rFonts w:cs="Arial"/>
                <w:b/>
              </w:rPr>
            </w:pPr>
            <w:moveTo w:id="207" w:author="dugalh" w:date="2018-07-27T21:43:00Z">
              <w:r w:rsidRPr="00B44B64">
                <w:rPr>
                  <w:rFonts w:cs="Arial"/>
                </w:rPr>
                <w:t>3</w:t>
              </w:r>
            </w:moveTo>
          </w:p>
        </w:tc>
        <w:tc>
          <w:tcPr>
            <w:tcW w:w="0" w:type="auto"/>
          </w:tcPr>
          <w:p w14:paraId="26FAA0AB" w14:textId="77777777" w:rsidR="00FF0829" w:rsidRPr="00B44B64" w:rsidRDefault="00FF0829" w:rsidP="00710738">
            <w:pPr>
              <w:rPr>
                <w:moveTo w:id="208" w:author="dugalh" w:date="2018-07-27T21:43:00Z"/>
                <w:sz w:val="16"/>
              </w:rPr>
            </w:pPr>
          </w:p>
        </w:tc>
        <w:tc>
          <w:tcPr>
            <w:tcW w:w="0" w:type="auto"/>
          </w:tcPr>
          <w:p w14:paraId="77F27E62" w14:textId="77777777" w:rsidR="00FF0829" w:rsidRPr="00B44B64" w:rsidRDefault="00FF0829" w:rsidP="00710738">
            <w:pPr>
              <w:rPr>
                <w:moveTo w:id="209" w:author="dugalh" w:date="2018-07-27T21:43:00Z"/>
                <w:sz w:val="16"/>
              </w:rPr>
            </w:pPr>
          </w:p>
        </w:tc>
        <w:tc>
          <w:tcPr>
            <w:tcW w:w="0" w:type="auto"/>
          </w:tcPr>
          <w:p w14:paraId="2CE773A2" w14:textId="77777777" w:rsidR="00FF0829" w:rsidRPr="00B44B64" w:rsidRDefault="00FF0829" w:rsidP="00710738">
            <w:pPr>
              <w:rPr>
                <w:moveTo w:id="210" w:author="dugalh" w:date="2018-07-27T21:43:00Z"/>
                <w:sz w:val="16"/>
              </w:rPr>
            </w:pPr>
            <w:moveTo w:id="211" w:author="dugalh" w:date="2018-07-27T21:43:00Z">
              <w:r w:rsidRPr="00B44B64">
                <w:rPr>
                  <w:sz w:val="16"/>
                </w:rPr>
                <w:t>Moderate</w:t>
              </w:r>
            </w:moveTo>
          </w:p>
        </w:tc>
        <w:tc>
          <w:tcPr>
            <w:tcW w:w="0" w:type="auto"/>
          </w:tcPr>
          <w:p w14:paraId="464BD568" w14:textId="77777777" w:rsidR="00FF0829" w:rsidRPr="00B44B64" w:rsidRDefault="00FF0829" w:rsidP="00710738">
            <w:pPr>
              <w:jc w:val="right"/>
              <w:rPr>
                <w:moveTo w:id="212" w:author="dugalh" w:date="2018-07-27T21:43:00Z"/>
                <w:sz w:val="16"/>
              </w:rPr>
            </w:pPr>
            <w:moveTo w:id="213" w:author="dugalh" w:date="2018-07-27T21:43:00Z">
              <w:r w:rsidRPr="00B44B64">
                <w:rPr>
                  <w:sz w:val="16"/>
                </w:rPr>
                <w:t>42.5</w:t>
              </w:r>
            </w:moveTo>
          </w:p>
        </w:tc>
      </w:tr>
      <w:tr w:rsidR="00FF0829" w:rsidRPr="00B44B64" w14:paraId="7242CC11" w14:textId="77777777" w:rsidTr="00710738">
        <w:trPr>
          <w:jc w:val="center"/>
        </w:trPr>
        <w:tc>
          <w:tcPr>
            <w:tcW w:w="0" w:type="auto"/>
            <w:tcBorders>
              <w:bottom w:val="single" w:sz="12" w:space="0" w:color="000000" w:themeColor="text1"/>
            </w:tcBorders>
          </w:tcPr>
          <w:p w14:paraId="486D3686" w14:textId="77777777" w:rsidR="00FF0829" w:rsidRPr="00B44B64" w:rsidRDefault="00FF0829" w:rsidP="00710738">
            <w:pPr>
              <w:rPr>
                <w:moveTo w:id="214" w:author="dugalh" w:date="2018-07-27T21:43:00Z"/>
                <w:sz w:val="16"/>
              </w:rPr>
            </w:pPr>
          </w:p>
        </w:tc>
        <w:tc>
          <w:tcPr>
            <w:tcW w:w="0" w:type="auto"/>
            <w:tcBorders>
              <w:bottom w:val="single" w:sz="12" w:space="0" w:color="000000" w:themeColor="text1"/>
            </w:tcBorders>
          </w:tcPr>
          <w:p w14:paraId="20D19896" w14:textId="77777777" w:rsidR="00FF0829" w:rsidRPr="00B44B64" w:rsidRDefault="00FF0829" w:rsidP="00710738">
            <w:pPr>
              <w:pStyle w:val="1TableText"/>
              <w:tabs>
                <w:tab w:val="num" w:pos="993"/>
              </w:tabs>
              <w:spacing w:before="0"/>
              <w:rPr>
                <w:moveTo w:id="215" w:author="dugalh" w:date="2018-07-27T21:43:00Z"/>
                <w:rFonts w:cs="Arial"/>
                <w:b/>
              </w:rPr>
            </w:pPr>
            <w:moveTo w:id="216" w:author="dugalh" w:date="2018-07-27T21:43:00Z">
              <w:r w:rsidRPr="00B44B64">
                <w:rPr>
                  <w:rFonts w:cs="Arial"/>
                </w:rPr>
                <w:t>4</w:t>
              </w:r>
            </w:moveTo>
          </w:p>
        </w:tc>
        <w:tc>
          <w:tcPr>
            <w:tcW w:w="0" w:type="auto"/>
            <w:tcBorders>
              <w:bottom w:val="single" w:sz="12" w:space="0" w:color="000000" w:themeColor="text1"/>
            </w:tcBorders>
          </w:tcPr>
          <w:p w14:paraId="23D7672B" w14:textId="77777777" w:rsidR="00FF0829" w:rsidRPr="00B44B64" w:rsidRDefault="00FF0829" w:rsidP="00710738">
            <w:pPr>
              <w:rPr>
                <w:moveTo w:id="217" w:author="dugalh" w:date="2018-07-27T21:43:00Z"/>
                <w:sz w:val="16"/>
              </w:rPr>
            </w:pPr>
          </w:p>
        </w:tc>
        <w:tc>
          <w:tcPr>
            <w:tcW w:w="0" w:type="auto"/>
            <w:tcBorders>
              <w:bottom w:val="single" w:sz="12" w:space="0" w:color="000000" w:themeColor="text1"/>
            </w:tcBorders>
          </w:tcPr>
          <w:p w14:paraId="199DAAB3" w14:textId="77777777" w:rsidR="00FF0829" w:rsidRPr="00B44B64" w:rsidRDefault="00FF0829" w:rsidP="00710738">
            <w:pPr>
              <w:rPr>
                <w:moveTo w:id="218" w:author="dugalh" w:date="2018-07-27T21:43:00Z"/>
                <w:sz w:val="16"/>
              </w:rPr>
            </w:pPr>
          </w:p>
        </w:tc>
        <w:tc>
          <w:tcPr>
            <w:tcW w:w="0" w:type="auto"/>
            <w:tcBorders>
              <w:bottom w:val="single" w:sz="12" w:space="0" w:color="000000" w:themeColor="text1"/>
            </w:tcBorders>
          </w:tcPr>
          <w:p w14:paraId="50AA52D8" w14:textId="77777777" w:rsidR="00FF0829" w:rsidRPr="00B44B64" w:rsidRDefault="00FF0829" w:rsidP="00710738">
            <w:pPr>
              <w:rPr>
                <w:moveTo w:id="219" w:author="dugalh" w:date="2018-07-27T21:43:00Z"/>
                <w:sz w:val="16"/>
              </w:rPr>
            </w:pPr>
            <w:moveTo w:id="220" w:author="dugalh" w:date="2018-07-27T21:43:00Z">
              <w:r w:rsidRPr="00B44B64">
                <w:rPr>
                  <w:sz w:val="16"/>
                </w:rPr>
                <w:t>Intact</w:t>
              </w:r>
            </w:moveTo>
          </w:p>
        </w:tc>
        <w:tc>
          <w:tcPr>
            <w:tcW w:w="0" w:type="auto"/>
            <w:tcBorders>
              <w:bottom w:val="single" w:sz="12" w:space="0" w:color="000000" w:themeColor="text1"/>
            </w:tcBorders>
          </w:tcPr>
          <w:p w14:paraId="3138FCB0" w14:textId="77777777" w:rsidR="00FF0829" w:rsidRPr="00B44B64" w:rsidRDefault="00FF0829" w:rsidP="00710738">
            <w:pPr>
              <w:jc w:val="right"/>
              <w:rPr>
                <w:moveTo w:id="221" w:author="dugalh" w:date="2018-07-27T21:43:00Z"/>
                <w:sz w:val="16"/>
              </w:rPr>
            </w:pPr>
            <w:moveTo w:id="222" w:author="dugalh" w:date="2018-07-27T21:43:00Z">
              <w:r w:rsidRPr="00B44B64">
                <w:rPr>
                  <w:sz w:val="16"/>
                </w:rPr>
                <w:t>77.5</w:t>
              </w:r>
            </w:moveTo>
          </w:p>
        </w:tc>
      </w:tr>
      <w:tr w:rsidR="00FF0829" w:rsidRPr="00B44B64" w14:paraId="4F7CB390" w14:textId="77777777" w:rsidTr="00710738">
        <w:trPr>
          <w:jc w:val="center"/>
        </w:trPr>
        <w:tc>
          <w:tcPr>
            <w:tcW w:w="0" w:type="auto"/>
            <w:tcBorders>
              <w:top w:val="single" w:sz="12" w:space="0" w:color="000000" w:themeColor="text1"/>
              <w:bottom w:val="nil"/>
            </w:tcBorders>
          </w:tcPr>
          <w:p w14:paraId="079BAA1B" w14:textId="77777777" w:rsidR="00FF0829" w:rsidRPr="00B44B64" w:rsidRDefault="00FF0829" w:rsidP="00710738">
            <w:pPr>
              <w:rPr>
                <w:moveTo w:id="223" w:author="dugalh" w:date="2018-07-27T21:43:00Z"/>
                <w:sz w:val="16"/>
              </w:rPr>
            </w:pPr>
            <w:proofErr w:type="spellStart"/>
            <w:moveTo w:id="224" w:author="dugalh" w:date="2018-07-27T21:43:00Z">
              <w:r w:rsidRPr="00B44B64">
                <w:rPr>
                  <w:sz w:val="16"/>
                </w:rPr>
                <w:t>Rooiberg</w:t>
              </w:r>
              <w:proofErr w:type="spellEnd"/>
            </w:moveTo>
          </w:p>
        </w:tc>
        <w:tc>
          <w:tcPr>
            <w:tcW w:w="0" w:type="auto"/>
            <w:tcBorders>
              <w:top w:val="single" w:sz="12" w:space="0" w:color="000000" w:themeColor="text1"/>
              <w:bottom w:val="nil"/>
            </w:tcBorders>
          </w:tcPr>
          <w:p w14:paraId="79D98015" w14:textId="77777777" w:rsidR="00FF0829" w:rsidRPr="00B44B64" w:rsidRDefault="00FF0829" w:rsidP="00710738">
            <w:pPr>
              <w:pStyle w:val="1TableText"/>
              <w:tabs>
                <w:tab w:val="num" w:pos="993"/>
              </w:tabs>
              <w:spacing w:before="0"/>
              <w:rPr>
                <w:moveTo w:id="225" w:author="dugalh" w:date="2018-07-27T21:43:00Z"/>
                <w:rFonts w:cs="Arial"/>
                <w:b/>
              </w:rPr>
            </w:pPr>
            <w:moveTo w:id="226" w:author="dugalh" w:date="2018-07-27T21:43:00Z">
              <w:r w:rsidRPr="00B44B64">
                <w:rPr>
                  <w:rFonts w:cs="Arial"/>
                </w:rPr>
                <w:t>1</w:t>
              </w:r>
            </w:moveTo>
          </w:p>
        </w:tc>
        <w:tc>
          <w:tcPr>
            <w:tcW w:w="0" w:type="auto"/>
            <w:tcBorders>
              <w:top w:val="single" w:sz="12" w:space="0" w:color="000000" w:themeColor="text1"/>
              <w:bottom w:val="nil"/>
            </w:tcBorders>
          </w:tcPr>
          <w:p w14:paraId="2813A143" w14:textId="77777777" w:rsidR="00FF0829" w:rsidRPr="00B44B64" w:rsidRDefault="00FF0829" w:rsidP="00710738">
            <w:pPr>
              <w:rPr>
                <w:moveTo w:id="227" w:author="dugalh" w:date="2018-07-27T21:43:00Z"/>
                <w:sz w:val="16"/>
              </w:rPr>
            </w:pPr>
            <w:moveTo w:id="228" w:author="dugalh" w:date="2018-07-27T21:43:00Z">
              <w:r w:rsidRPr="00B44B64">
                <w:rPr>
                  <w:sz w:val="16"/>
                </w:rPr>
                <w:t>Sandstone</w:t>
              </w:r>
            </w:moveTo>
          </w:p>
        </w:tc>
        <w:tc>
          <w:tcPr>
            <w:tcW w:w="0" w:type="auto"/>
            <w:tcBorders>
              <w:top w:val="single" w:sz="12" w:space="0" w:color="000000" w:themeColor="text1"/>
              <w:bottom w:val="nil"/>
            </w:tcBorders>
          </w:tcPr>
          <w:p w14:paraId="141E5618" w14:textId="77777777" w:rsidR="00FF0829" w:rsidRPr="00B44B64" w:rsidRDefault="00FF0829" w:rsidP="00710738">
            <w:pPr>
              <w:rPr>
                <w:moveTo w:id="229" w:author="dugalh" w:date="2018-07-27T21:43:00Z"/>
                <w:sz w:val="16"/>
              </w:rPr>
            </w:pPr>
            <w:moveTo w:id="230" w:author="dugalh" w:date="2018-07-27T21:43:00Z">
              <w:r w:rsidRPr="00B44B64">
                <w:rPr>
                  <w:sz w:val="16"/>
                </w:rPr>
                <w:t>Fynbos</w:t>
              </w:r>
            </w:moveTo>
          </w:p>
        </w:tc>
        <w:tc>
          <w:tcPr>
            <w:tcW w:w="0" w:type="auto"/>
            <w:tcBorders>
              <w:top w:val="single" w:sz="12" w:space="0" w:color="000000" w:themeColor="text1"/>
              <w:bottom w:val="nil"/>
            </w:tcBorders>
          </w:tcPr>
          <w:p w14:paraId="6AD98685" w14:textId="77777777" w:rsidR="00FF0829" w:rsidRPr="00B44B64" w:rsidRDefault="00FF0829" w:rsidP="00710738">
            <w:pPr>
              <w:rPr>
                <w:moveTo w:id="231" w:author="dugalh" w:date="2018-07-27T21:43:00Z"/>
                <w:sz w:val="16"/>
              </w:rPr>
            </w:pPr>
            <w:moveTo w:id="232" w:author="dugalh" w:date="2018-07-27T21:43:00Z">
              <w:r w:rsidRPr="00B44B64">
                <w:rPr>
                  <w:sz w:val="16"/>
                </w:rPr>
                <w:t>Intact</w:t>
              </w:r>
            </w:moveTo>
          </w:p>
        </w:tc>
        <w:tc>
          <w:tcPr>
            <w:tcW w:w="0" w:type="auto"/>
            <w:tcBorders>
              <w:top w:val="single" w:sz="12" w:space="0" w:color="000000" w:themeColor="text1"/>
              <w:bottom w:val="nil"/>
            </w:tcBorders>
          </w:tcPr>
          <w:p w14:paraId="360A982C" w14:textId="77777777" w:rsidR="00FF0829" w:rsidRPr="00B44B64" w:rsidRDefault="00FF0829" w:rsidP="00710738">
            <w:pPr>
              <w:jc w:val="right"/>
              <w:rPr>
                <w:moveTo w:id="233" w:author="dugalh" w:date="2018-07-27T21:43:00Z"/>
                <w:sz w:val="16"/>
              </w:rPr>
            </w:pPr>
            <w:moveTo w:id="234" w:author="dugalh" w:date="2018-07-27T21:43:00Z">
              <w:r w:rsidRPr="00B44B64">
                <w:rPr>
                  <w:sz w:val="16"/>
                </w:rPr>
                <w:t>20</w:t>
              </w:r>
              <w:r w:rsidRPr="00B44B64">
                <w:rPr>
                  <w:rFonts w:cs="Arial"/>
                  <w:sz w:val="16"/>
                  <w:szCs w:val="16"/>
                </w:rPr>
                <w:t>.0</w:t>
              </w:r>
            </w:moveTo>
          </w:p>
        </w:tc>
      </w:tr>
      <w:tr w:rsidR="00FF0829" w:rsidRPr="00B44B64" w14:paraId="30ABBFF5" w14:textId="77777777" w:rsidTr="00710738">
        <w:trPr>
          <w:jc w:val="center"/>
        </w:trPr>
        <w:tc>
          <w:tcPr>
            <w:tcW w:w="0" w:type="auto"/>
            <w:tcBorders>
              <w:top w:val="nil"/>
              <w:bottom w:val="nil"/>
            </w:tcBorders>
          </w:tcPr>
          <w:p w14:paraId="7E018482" w14:textId="77777777" w:rsidR="00FF0829" w:rsidRPr="00B44B64" w:rsidRDefault="00FF0829" w:rsidP="00710738">
            <w:pPr>
              <w:rPr>
                <w:moveTo w:id="235" w:author="dugalh" w:date="2018-07-27T21:43:00Z"/>
                <w:sz w:val="16"/>
              </w:rPr>
            </w:pPr>
          </w:p>
        </w:tc>
        <w:tc>
          <w:tcPr>
            <w:tcW w:w="0" w:type="auto"/>
            <w:tcBorders>
              <w:top w:val="nil"/>
              <w:bottom w:val="nil"/>
            </w:tcBorders>
          </w:tcPr>
          <w:p w14:paraId="1B457055" w14:textId="77777777" w:rsidR="00FF0829" w:rsidRPr="00B44B64" w:rsidRDefault="00FF0829" w:rsidP="00710738">
            <w:pPr>
              <w:pStyle w:val="1TableText"/>
              <w:tabs>
                <w:tab w:val="num" w:pos="993"/>
              </w:tabs>
              <w:spacing w:before="0"/>
              <w:rPr>
                <w:moveTo w:id="236" w:author="dugalh" w:date="2018-07-27T21:43:00Z"/>
                <w:rFonts w:cs="Arial"/>
                <w:b/>
              </w:rPr>
            </w:pPr>
            <w:moveTo w:id="237" w:author="dugalh" w:date="2018-07-27T21:43:00Z">
              <w:r w:rsidRPr="00B44B64">
                <w:rPr>
                  <w:rFonts w:cs="Arial"/>
                </w:rPr>
                <w:t>2</w:t>
              </w:r>
            </w:moveTo>
          </w:p>
        </w:tc>
        <w:tc>
          <w:tcPr>
            <w:tcW w:w="0" w:type="auto"/>
            <w:tcBorders>
              <w:top w:val="nil"/>
              <w:bottom w:val="nil"/>
            </w:tcBorders>
          </w:tcPr>
          <w:p w14:paraId="51F31F28" w14:textId="77777777" w:rsidR="00FF0829" w:rsidRPr="00B44B64" w:rsidRDefault="00FF0829" w:rsidP="00710738">
            <w:pPr>
              <w:rPr>
                <w:moveTo w:id="238" w:author="dugalh" w:date="2018-07-27T21:43:00Z"/>
                <w:sz w:val="16"/>
              </w:rPr>
            </w:pPr>
          </w:p>
        </w:tc>
        <w:tc>
          <w:tcPr>
            <w:tcW w:w="0" w:type="auto"/>
            <w:tcBorders>
              <w:top w:val="nil"/>
              <w:bottom w:val="nil"/>
            </w:tcBorders>
          </w:tcPr>
          <w:p w14:paraId="76FF16CC" w14:textId="77777777" w:rsidR="00FF0829" w:rsidRPr="00B44B64" w:rsidRDefault="00FF0829" w:rsidP="00710738">
            <w:pPr>
              <w:rPr>
                <w:moveTo w:id="239" w:author="dugalh" w:date="2018-07-27T21:43:00Z"/>
                <w:sz w:val="16"/>
              </w:rPr>
            </w:pPr>
          </w:p>
        </w:tc>
        <w:tc>
          <w:tcPr>
            <w:tcW w:w="0" w:type="auto"/>
            <w:tcBorders>
              <w:top w:val="nil"/>
              <w:bottom w:val="nil"/>
            </w:tcBorders>
          </w:tcPr>
          <w:p w14:paraId="331A8513" w14:textId="77777777" w:rsidR="00FF0829" w:rsidRPr="00B44B64" w:rsidRDefault="00FF0829" w:rsidP="00710738">
            <w:pPr>
              <w:rPr>
                <w:moveTo w:id="240" w:author="dugalh" w:date="2018-07-27T21:43:00Z"/>
                <w:sz w:val="16"/>
              </w:rPr>
            </w:pPr>
            <w:moveTo w:id="241" w:author="dugalh" w:date="2018-07-27T21:43:00Z">
              <w:r w:rsidRPr="00B44B64">
                <w:rPr>
                  <w:sz w:val="16"/>
                </w:rPr>
                <w:t>Moderate</w:t>
              </w:r>
            </w:moveTo>
          </w:p>
        </w:tc>
        <w:tc>
          <w:tcPr>
            <w:tcW w:w="0" w:type="auto"/>
            <w:tcBorders>
              <w:top w:val="nil"/>
              <w:bottom w:val="nil"/>
            </w:tcBorders>
          </w:tcPr>
          <w:p w14:paraId="1B6FF236" w14:textId="77777777" w:rsidR="00FF0829" w:rsidRPr="00B44B64" w:rsidRDefault="00FF0829" w:rsidP="00710738">
            <w:pPr>
              <w:jc w:val="right"/>
              <w:rPr>
                <w:moveTo w:id="242" w:author="dugalh" w:date="2018-07-27T21:43:00Z"/>
                <w:sz w:val="16"/>
              </w:rPr>
            </w:pPr>
            <w:moveTo w:id="243" w:author="dugalh" w:date="2018-07-27T21:43:00Z">
              <w:r w:rsidRPr="00B44B64">
                <w:rPr>
                  <w:sz w:val="16"/>
                </w:rPr>
                <w:t>11</w:t>
              </w:r>
              <w:r w:rsidRPr="00B44B64">
                <w:rPr>
                  <w:rFonts w:cs="Arial"/>
                  <w:sz w:val="16"/>
                  <w:szCs w:val="16"/>
                </w:rPr>
                <w:t>.0</w:t>
              </w:r>
            </w:moveTo>
          </w:p>
        </w:tc>
      </w:tr>
      <w:tr w:rsidR="00FF0829" w:rsidRPr="00B44B64" w14:paraId="3CC9623A" w14:textId="77777777" w:rsidTr="00710738">
        <w:trPr>
          <w:jc w:val="center"/>
        </w:trPr>
        <w:tc>
          <w:tcPr>
            <w:tcW w:w="0" w:type="auto"/>
            <w:tcBorders>
              <w:top w:val="nil"/>
              <w:bottom w:val="single" w:sz="12" w:space="0" w:color="000000" w:themeColor="text1"/>
            </w:tcBorders>
          </w:tcPr>
          <w:p w14:paraId="47EFF8A3" w14:textId="77777777" w:rsidR="00FF0829" w:rsidRPr="00B44B64" w:rsidRDefault="00FF0829" w:rsidP="00710738">
            <w:pPr>
              <w:rPr>
                <w:moveTo w:id="244" w:author="dugalh" w:date="2018-07-27T21:43:00Z"/>
                <w:sz w:val="16"/>
              </w:rPr>
            </w:pPr>
          </w:p>
        </w:tc>
        <w:tc>
          <w:tcPr>
            <w:tcW w:w="0" w:type="auto"/>
            <w:tcBorders>
              <w:top w:val="nil"/>
              <w:bottom w:val="single" w:sz="12" w:space="0" w:color="000000" w:themeColor="text1"/>
            </w:tcBorders>
          </w:tcPr>
          <w:p w14:paraId="5C226EDD" w14:textId="77777777" w:rsidR="00FF0829" w:rsidRPr="00B44B64" w:rsidRDefault="00FF0829" w:rsidP="00710738">
            <w:pPr>
              <w:pStyle w:val="1TableText"/>
              <w:tabs>
                <w:tab w:val="num" w:pos="993"/>
              </w:tabs>
              <w:spacing w:before="0"/>
              <w:rPr>
                <w:moveTo w:id="245" w:author="dugalh" w:date="2018-07-27T21:43:00Z"/>
                <w:rFonts w:cs="Arial"/>
                <w:b/>
              </w:rPr>
            </w:pPr>
            <w:moveTo w:id="246" w:author="dugalh" w:date="2018-07-27T21:43:00Z">
              <w:r w:rsidRPr="00B44B64">
                <w:rPr>
                  <w:rFonts w:cs="Arial"/>
                </w:rPr>
                <w:t>3</w:t>
              </w:r>
            </w:moveTo>
          </w:p>
        </w:tc>
        <w:tc>
          <w:tcPr>
            <w:tcW w:w="0" w:type="auto"/>
            <w:tcBorders>
              <w:top w:val="nil"/>
              <w:bottom w:val="single" w:sz="12" w:space="0" w:color="000000" w:themeColor="text1"/>
            </w:tcBorders>
          </w:tcPr>
          <w:p w14:paraId="3003F279" w14:textId="77777777" w:rsidR="00FF0829" w:rsidRPr="00B44B64" w:rsidRDefault="00FF0829" w:rsidP="00710738">
            <w:pPr>
              <w:rPr>
                <w:moveTo w:id="247" w:author="dugalh" w:date="2018-07-27T21:43:00Z"/>
                <w:sz w:val="16"/>
              </w:rPr>
            </w:pPr>
          </w:p>
        </w:tc>
        <w:tc>
          <w:tcPr>
            <w:tcW w:w="0" w:type="auto"/>
            <w:tcBorders>
              <w:top w:val="nil"/>
              <w:bottom w:val="single" w:sz="12" w:space="0" w:color="000000" w:themeColor="text1"/>
            </w:tcBorders>
          </w:tcPr>
          <w:p w14:paraId="2279CBCC" w14:textId="77777777" w:rsidR="00FF0829" w:rsidRPr="00B44B64" w:rsidRDefault="00FF0829" w:rsidP="00710738">
            <w:pPr>
              <w:rPr>
                <w:moveTo w:id="248" w:author="dugalh" w:date="2018-07-27T21:43:00Z"/>
                <w:sz w:val="16"/>
              </w:rPr>
            </w:pPr>
          </w:p>
        </w:tc>
        <w:tc>
          <w:tcPr>
            <w:tcW w:w="0" w:type="auto"/>
            <w:tcBorders>
              <w:top w:val="nil"/>
              <w:bottom w:val="single" w:sz="12" w:space="0" w:color="000000" w:themeColor="text1"/>
            </w:tcBorders>
          </w:tcPr>
          <w:p w14:paraId="358C21A9" w14:textId="77777777" w:rsidR="00FF0829" w:rsidRPr="00B44B64" w:rsidRDefault="00FF0829" w:rsidP="00710738">
            <w:pPr>
              <w:rPr>
                <w:moveTo w:id="249" w:author="dugalh" w:date="2018-07-27T21:43:00Z"/>
                <w:sz w:val="16"/>
              </w:rPr>
            </w:pPr>
            <w:moveTo w:id="250" w:author="dugalh" w:date="2018-07-27T21:43:00Z">
              <w:r w:rsidRPr="00B44B64">
                <w:rPr>
                  <w:sz w:val="16"/>
                </w:rPr>
                <w:t>Severe</w:t>
              </w:r>
            </w:moveTo>
          </w:p>
        </w:tc>
        <w:tc>
          <w:tcPr>
            <w:tcW w:w="0" w:type="auto"/>
            <w:tcBorders>
              <w:top w:val="nil"/>
              <w:bottom w:val="single" w:sz="12" w:space="0" w:color="000000" w:themeColor="text1"/>
            </w:tcBorders>
          </w:tcPr>
          <w:p w14:paraId="5BF40DFC" w14:textId="77777777" w:rsidR="00FF0829" w:rsidRPr="00B44B64" w:rsidRDefault="00FF0829" w:rsidP="00710738">
            <w:pPr>
              <w:jc w:val="right"/>
              <w:rPr>
                <w:moveTo w:id="251" w:author="dugalh" w:date="2018-07-27T21:43:00Z"/>
                <w:sz w:val="16"/>
              </w:rPr>
            </w:pPr>
            <w:moveTo w:id="252" w:author="dugalh" w:date="2018-07-27T21:43:00Z">
              <w:r w:rsidRPr="00B44B64">
                <w:rPr>
                  <w:rFonts w:cs="Arial"/>
                  <w:sz w:val="16"/>
                  <w:szCs w:val="16"/>
                </w:rPr>
                <w:t>0.</w:t>
              </w:r>
              <w:r w:rsidRPr="00B44B64">
                <w:rPr>
                  <w:sz w:val="16"/>
                </w:rPr>
                <w:t>0</w:t>
              </w:r>
            </w:moveTo>
          </w:p>
        </w:tc>
      </w:tr>
    </w:tbl>
    <w:p w14:paraId="14CA1135" w14:textId="77777777" w:rsidR="00FF0829" w:rsidRPr="00B44B64" w:rsidRDefault="00FF0829" w:rsidP="00FF0829">
      <w:pPr>
        <w:keepNext/>
        <w:keepLines/>
        <w:rPr>
          <w:moveTo w:id="253" w:author="dugalh" w:date="2018-07-27T21:43:00Z"/>
        </w:rPr>
      </w:pPr>
    </w:p>
    <w:p w14:paraId="2702D255" w14:textId="77777777" w:rsidR="00FF0829" w:rsidRPr="00B44B64" w:rsidRDefault="00FF0829" w:rsidP="00FF0829">
      <w:pPr>
        <w:rPr>
          <w:moveTo w:id="254" w:author="dugalh" w:date="2018-07-27T21:43:00Z"/>
        </w:rPr>
      </w:pPr>
    </w:p>
    <w:p w14:paraId="324BC392" w14:textId="77777777" w:rsidR="00FF0829" w:rsidRPr="00B44B64" w:rsidRDefault="00FF0829" w:rsidP="00FF0829">
      <w:pPr>
        <w:jc w:val="center"/>
        <w:rPr>
          <w:moveTo w:id="255" w:author="dugalh" w:date="2018-07-27T21:43:00Z"/>
        </w:rPr>
      </w:pPr>
      <w:moveTo w:id="256" w:author="dugalh" w:date="2018-07-27T21:43:00Z">
        <w:r w:rsidRPr="00B44B64">
          <w:rPr>
            <w:noProof/>
            <w:lang w:val="en-GB" w:eastAsia="en-GB"/>
          </w:rPr>
          <w:drawing>
            <wp:inline distT="0" distB="0" distL="0" distR="0" wp14:anchorId="474760E5" wp14:editId="185D1A65">
              <wp:extent cx="3787140" cy="19741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To>
    </w:p>
    <w:p w14:paraId="1F9A96D3" w14:textId="77777777" w:rsidR="00FF0829" w:rsidRPr="00B44B64" w:rsidRDefault="00FF0829" w:rsidP="00FF0829">
      <w:pPr>
        <w:pStyle w:val="Caption"/>
        <w:jc w:val="center"/>
        <w:rPr>
          <w:moveTo w:id="257" w:author="dugalh" w:date="2018-07-27T21:43:00Z"/>
        </w:rPr>
      </w:pPr>
      <w:moveTo w:id="258" w:author="dugalh" w:date="2018-07-27T21:43:00Z">
        <w:r w:rsidRPr="00B44B64">
          <w:rPr>
            <w:lang w:eastAsia="en-ZA"/>
          </w:rPr>
          <w:t>Fig</w:t>
        </w:r>
        <w:r>
          <w:rPr>
            <w:lang w:eastAsia="en-ZA"/>
          </w:rPr>
          <w:t>.</w:t>
        </w:r>
        <w:r w:rsidRPr="00B44B64">
          <w:t xml:space="preserve"> </w:t>
        </w:r>
        <w:r w:rsidRPr="00B44B64">
          <w:fldChar w:fldCharType="begin"/>
        </w:r>
        <w:r w:rsidRPr="00B44B64">
          <w:instrText xml:space="preserve"> SEQ Figure \* ARABIC </w:instrText>
        </w:r>
        <w:r w:rsidRPr="00B44B64">
          <w:fldChar w:fldCharType="separate"/>
        </w:r>
        <w:r>
          <w:rPr>
            <w:noProof/>
          </w:rPr>
          <w:t>4</w:t>
        </w:r>
        <w:r w:rsidRPr="00B44B64">
          <w:fldChar w:fldCharType="end"/>
        </w:r>
        <w:r w:rsidRPr="00B44B64">
          <w:t xml:space="preserve">  </w:t>
        </w:r>
        <w:r w:rsidRPr="00490894">
          <w:rPr>
            <w:b w:val="0"/>
          </w:rPr>
          <w:t>Matjiesvlei2 canopy-cover ground truth site</w:t>
        </w:r>
      </w:moveTo>
    </w:p>
    <w:p w14:paraId="0898EDE1" w14:textId="77777777" w:rsidR="00FF0829" w:rsidRDefault="00FF0829" w:rsidP="00FF0829">
      <w:pPr>
        <w:pStyle w:val="Caption"/>
        <w:rPr>
          <w:moveTo w:id="259" w:author="dugalh" w:date="2018-07-27T21:43:00Z"/>
        </w:rPr>
      </w:pPr>
    </w:p>
    <w:p w14:paraId="6DEA8051" w14:textId="77777777" w:rsidR="00FF0829" w:rsidRPr="00CA517C" w:rsidRDefault="00FF0829" w:rsidP="00FF0829">
      <w:pPr>
        <w:rPr>
          <w:moveTo w:id="260" w:author="dugalh" w:date="2018-07-27T21:43:00Z"/>
        </w:rPr>
      </w:pPr>
    </w:p>
    <w:p w14:paraId="58498A60" w14:textId="77777777" w:rsidR="00FF0829" w:rsidRPr="00B44B64" w:rsidRDefault="00FF0829" w:rsidP="00FF0829">
      <w:pPr>
        <w:pStyle w:val="BodyTextIndented"/>
        <w:rPr>
          <w:moveTo w:id="261" w:author="dugalh" w:date="2018-07-27T21:43:00Z"/>
        </w:rPr>
      </w:pPr>
      <w:moveTo w:id="262" w:author="dugalh" w:date="2018-07-27T21:43:00Z">
        <w:r w:rsidRPr="00B44B64">
          <w:t xml:space="preserve">For the second dataset, a labeling scheme of three classes was adopted as described in </w:t>
        </w:r>
        <w:r>
          <w:fldChar w:fldCharType="begin"/>
        </w:r>
        <w:r>
          <w:instrText xml:space="preserve"> REF _Ref506921968 \h  \* MERGEFORMAT </w:instrText>
        </w:r>
        <w:r>
          <w:fldChar w:fldCharType="separate"/>
        </w:r>
        <w:r w:rsidRPr="00B44B64">
          <w:t xml:space="preserve">Table </w:t>
        </w:r>
        <w:r>
          <w:rPr>
            <w:noProof/>
          </w:rPr>
          <w:t>2</w:t>
        </w:r>
        <w:r>
          <w:fldChar w:fldCharType="end"/>
        </w:r>
        <w:r w:rsidRPr="00B44B64">
          <w:t>.  While canopy-cover mapping is in essence a two-class problem (</w:t>
        </w:r>
        <w:proofErr w:type="spellStart"/>
        <w:r w:rsidRPr="00B44B64">
          <w:t>spekboom</w:t>
        </w:r>
        <w:proofErr w:type="spellEnd"/>
        <w:r w:rsidRPr="00B44B64">
          <w:t xml:space="preserve"> and everything else), the addition of a third class, labeled as tree, was beneficial.  By merging multiple classes into a single class, the ability to adjust the priors of individual merged classes is lost.  The class priors, or “weights”, control the relative emphasis the classifier places on identifying each class </w:t>
        </w:r>
        <w:r w:rsidRPr="00B44B64">
          <w:lastRenderedPageBreak/>
          <w:t>correctly.</w:t>
        </w:r>
        <w:r w:rsidRPr="00B44B64">
          <w:fldChar w:fldCharType="begin" w:fldLock="1"/>
        </w:r>
        <w:r>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Pr="00B44B64">
          <w:fldChar w:fldCharType="separate"/>
        </w:r>
        <w:r w:rsidRPr="002D4FE5">
          <w:rPr>
            <w:noProof/>
            <w:vertAlign w:val="superscript"/>
          </w:rPr>
          <w:t>35</w:t>
        </w:r>
        <w:r w:rsidRPr="00B44B64">
          <w:fldChar w:fldCharType="end"/>
        </w:r>
        <w:r w:rsidRPr="00B44B64">
          <w:t xml:space="preserve">  </w:t>
        </w:r>
        <w:proofErr w:type="spellStart"/>
        <w:r w:rsidRPr="00B44B64">
          <w:t>Spekboom</w:t>
        </w:r>
        <w:proofErr w:type="spellEnd"/>
        <w:r w:rsidRPr="00B44B64">
          <w:t xml:space="preserve"> and trees have similar spectral and textural features, making a differentiation between them a particularly challenging part of the problem.  Thus, the addition of the tree class is useful, as it allowed control over the classification accuracy of trees relative to the other classes.  </w:t>
        </w:r>
        <w:r w:rsidRPr="00B44B64" w:rsidDel="00A43F62">
          <w:t xml:space="preserve">The size of the </w:t>
        </w:r>
        <w:r w:rsidRPr="00B44B64">
          <w:t>b</w:t>
        </w:r>
        <w:r w:rsidRPr="00B44B64" w:rsidDel="00A43F62">
          <w:t xml:space="preserve">ackground class was reduced to be the same as the </w:t>
        </w:r>
        <w:proofErr w:type="spellStart"/>
        <w:r w:rsidRPr="00B44B64">
          <w:t>s</w:t>
        </w:r>
        <w:r w:rsidRPr="00B44B64" w:rsidDel="00A43F62">
          <w:t>pekboom</w:t>
        </w:r>
        <w:proofErr w:type="spellEnd"/>
        <w:r w:rsidRPr="00B44B64" w:rsidDel="00A43F62">
          <w:t xml:space="preserve"> class by taking a random subsample.  This was done to expedite classifier training times.  </w:t>
        </w:r>
      </w:moveTo>
    </w:p>
    <w:p w14:paraId="184E74E5" w14:textId="77777777" w:rsidR="00FF0829" w:rsidRPr="00CA517C" w:rsidRDefault="00FF0829" w:rsidP="00FF0829">
      <w:pPr>
        <w:pStyle w:val="Caption"/>
        <w:keepNext/>
        <w:keepLines/>
        <w:jc w:val="center"/>
        <w:rPr>
          <w:moveTo w:id="263" w:author="dugalh" w:date="2018-07-27T21:43:00Z"/>
          <w:b w:val="0"/>
        </w:rPr>
      </w:pPr>
      <w:moveTo w:id="264" w:author="dugalh" w:date="2018-07-27T21:43:00Z">
        <w:r w:rsidRPr="00B44B64">
          <w:t xml:space="preserve">Table </w:t>
        </w:r>
        <w:r w:rsidRPr="00B44B64">
          <w:fldChar w:fldCharType="begin"/>
        </w:r>
        <w:r w:rsidRPr="00B44B64">
          <w:instrText xml:space="preserve"> SEQ Table \* ARABIC </w:instrText>
        </w:r>
        <w:r w:rsidRPr="00B44B64">
          <w:fldChar w:fldCharType="separate"/>
        </w:r>
      </w:moveTo>
      <w:ins w:id="265" w:author="dugalh" w:date="2018-07-30T22:19:00Z">
        <w:r w:rsidR="005E6A2D">
          <w:rPr>
            <w:noProof/>
          </w:rPr>
          <w:t>2</w:t>
        </w:r>
      </w:ins>
      <w:moveTo w:id="266" w:author="dugalh" w:date="2018-07-27T21:43:00Z">
        <w:r w:rsidRPr="00B44B64">
          <w:fldChar w:fldCharType="end"/>
        </w:r>
        <w:r w:rsidRPr="00CA517C">
          <w:rPr>
            <w:b w:val="0"/>
          </w:rPr>
          <w:t xml:space="preserve">   Class descriptions</w:t>
        </w:r>
      </w:moveTo>
    </w:p>
    <w:tbl>
      <w:tblPr>
        <w:tblStyle w:val="MyThesisTable"/>
        <w:tblW w:w="0" w:type="auto"/>
        <w:jc w:val="center"/>
        <w:tblLook w:val="01E0" w:firstRow="1" w:lastRow="1" w:firstColumn="1" w:lastColumn="1" w:noHBand="0" w:noVBand="0"/>
      </w:tblPr>
      <w:tblGrid>
        <w:gridCol w:w="1338"/>
        <w:gridCol w:w="7688"/>
      </w:tblGrid>
      <w:tr w:rsidR="00FF0829" w:rsidRPr="00B44B64" w14:paraId="7EC5C931"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14E73DE0" w14:textId="77777777" w:rsidR="00FF0829" w:rsidRPr="00B44B64" w:rsidRDefault="00FF0829" w:rsidP="00710738">
            <w:pPr>
              <w:pStyle w:val="1TableText"/>
              <w:tabs>
                <w:tab w:val="num" w:pos="993"/>
              </w:tabs>
              <w:jc w:val="center"/>
              <w:rPr>
                <w:moveTo w:id="267" w:author="dugalh" w:date="2018-07-27T21:43:00Z"/>
              </w:rPr>
            </w:pPr>
            <w:moveTo w:id="268" w:author="dugalh" w:date="2018-07-27T21:43:00Z">
              <w:r w:rsidRPr="00B44B64">
                <w:t>Class Name</w:t>
              </w:r>
            </w:moveTo>
          </w:p>
        </w:tc>
        <w:tc>
          <w:tcPr>
            <w:tcW w:w="7873" w:type="dxa"/>
          </w:tcPr>
          <w:p w14:paraId="063D7533" w14:textId="77777777" w:rsidR="00FF0829" w:rsidRPr="00B44B64" w:rsidRDefault="00FF0829" w:rsidP="00710738">
            <w:pPr>
              <w:pStyle w:val="1TableText"/>
              <w:tabs>
                <w:tab w:val="num" w:pos="993"/>
              </w:tabs>
              <w:rPr>
                <w:moveTo w:id="269" w:author="dugalh" w:date="2018-07-27T21:43:00Z"/>
              </w:rPr>
            </w:pPr>
            <w:moveTo w:id="270" w:author="dugalh" w:date="2018-07-27T21:43:00Z">
              <w:r w:rsidRPr="00B44B64">
                <w:t>Description</w:t>
              </w:r>
            </w:moveTo>
          </w:p>
        </w:tc>
      </w:tr>
      <w:tr w:rsidR="00FF0829" w:rsidRPr="00B44B64" w14:paraId="118305B6" w14:textId="77777777" w:rsidTr="00710738">
        <w:trPr>
          <w:jc w:val="center"/>
        </w:trPr>
        <w:tc>
          <w:tcPr>
            <w:tcW w:w="1346" w:type="dxa"/>
          </w:tcPr>
          <w:p w14:paraId="04C44854" w14:textId="77777777" w:rsidR="00FF0829" w:rsidRPr="00B44B64" w:rsidRDefault="00FF0829" w:rsidP="00710738">
            <w:pPr>
              <w:pStyle w:val="1TableText"/>
              <w:tabs>
                <w:tab w:val="num" w:pos="993"/>
              </w:tabs>
              <w:jc w:val="center"/>
              <w:rPr>
                <w:moveTo w:id="271" w:author="dugalh" w:date="2018-07-27T21:43:00Z"/>
              </w:rPr>
            </w:pPr>
            <w:proofErr w:type="spellStart"/>
            <w:moveTo w:id="272" w:author="dugalh" w:date="2018-07-27T21:43:00Z">
              <w:r w:rsidRPr="00B44B64">
                <w:t>Spekboom</w:t>
              </w:r>
              <w:proofErr w:type="spellEnd"/>
            </w:moveTo>
          </w:p>
        </w:tc>
        <w:tc>
          <w:tcPr>
            <w:tcW w:w="7873" w:type="dxa"/>
          </w:tcPr>
          <w:p w14:paraId="791764CD" w14:textId="77777777" w:rsidR="00FF0829" w:rsidRPr="00B44B64" w:rsidRDefault="00FF0829" w:rsidP="00710738">
            <w:pPr>
              <w:pStyle w:val="1TableText"/>
              <w:tabs>
                <w:tab w:val="num" w:pos="993"/>
              </w:tabs>
              <w:rPr>
                <w:moveTo w:id="273" w:author="dugalh" w:date="2018-07-27T21:43:00Z"/>
                <w:i/>
              </w:rPr>
            </w:pPr>
            <w:proofErr w:type="spellStart"/>
            <w:moveTo w:id="274" w:author="dugalh" w:date="2018-07-27T21:43:00Z">
              <w:r w:rsidRPr="00B44B64">
                <w:t>Spekboom</w:t>
              </w:r>
              <w:proofErr w:type="spellEnd"/>
            </w:moveTo>
          </w:p>
        </w:tc>
      </w:tr>
      <w:tr w:rsidR="00FF0829" w:rsidRPr="00B44B64" w14:paraId="480E53E7" w14:textId="77777777" w:rsidTr="00710738">
        <w:trPr>
          <w:jc w:val="center"/>
        </w:trPr>
        <w:tc>
          <w:tcPr>
            <w:tcW w:w="1346" w:type="dxa"/>
          </w:tcPr>
          <w:p w14:paraId="6A7EC6B2" w14:textId="77777777" w:rsidR="00FF0829" w:rsidRPr="00B44B64" w:rsidRDefault="00FF0829" w:rsidP="00710738">
            <w:pPr>
              <w:pStyle w:val="1TableText"/>
              <w:tabs>
                <w:tab w:val="num" w:pos="993"/>
              </w:tabs>
              <w:jc w:val="center"/>
              <w:rPr>
                <w:moveTo w:id="275" w:author="dugalh" w:date="2018-07-27T21:43:00Z"/>
              </w:rPr>
            </w:pPr>
            <w:moveTo w:id="276" w:author="dugalh" w:date="2018-07-27T21:43:00Z">
              <w:r w:rsidRPr="00B44B64">
                <w:t>Tree</w:t>
              </w:r>
            </w:moveTo>
          </w:p>
        </w:tc>
        <w:tc>
          <w:tcPr>
            <w:tcW w:w="7873" w:type="dxa"/>
          </w:tcPr>
          <w:p w14:paraId="1C99819E" w14:textId="77777777" w:rsidR="00FF0829" w:rsidRPr="00B44B64" w:rsidRDefault="00FF0829" w:rsidP="00710738">
            <w:pPr>
              <w:pStyle w:val="1TableText"/>
              <w:tabs>
                <w:tab w:val="num" w:pos="993"/>
              </w:tabs>
              <w:rPr>
                <w:moveTo w:id="277" w:author="dugalh" w:date="2018-07-27T21:43:00Z"/>
              </w:rPr>
            </w:pPr>
            <w:moveTo w:id="278" w:author="dugalh" w:date="2018-07-27T21:43:00Z">
              <w:r w:rsidRPr="00B44B64">
                <w:t xml:space="preserve">Any recognizable tree other than </w:t>
              </w:r>
              <w:proofErr w:type="spellStart"/>
              <w:r w:rsidRPr="00B44B64">
                <w:t>spekboom</w:t>
              </w:r>
              <w:proofErr w:type="spellEnd"/>
              <w:r w:rsidRPr="00B44B64">
                <w:t xml:space="preserve">, but especially the darker </w:t>
              </w:r>
              <w:proofErr w:type="spellStart"/>
              <w:r w:rsidRPr="00B44B64">
                <w:rPr>
                  <w:i/>
                </w:rPr>
                <w:t>Euclea</w:t>
              </w:r>
              <w:proofErr w:type="spellEnd"/>
              <w:r w:rsidRPr="00B44B64">
                <w:t xml:space="preserve"> and </w:t>
              </w:r>
              <w:proofErr w:type="spellStart"/>
              <w:r w:rsidRPr="00B44B64">
                <w:rPr>
                  <w:i/>
                </w:rPr>
                <w:t>Pappea</w:t>
              </w:r>
              <w:proofErr w:type="spellEnd"/>
              <w:r w:rsidRPr="00B44B64">
                <w:t xml:space="preserve"> trees commonly found intermingled in stands of </w:t>
              </w:r>
              <w:proofErr w:type="spellStart"/>
              <w:r w:rsidRPr="00B44B64">
                <w:t>spekboom</w:t>
              </w:r>
              <w:proofErr w:type="spellEnd"/>
            </w:moveTo>
          </w:p>
        </w:tc>
      </w:tr>
      <w:tr w:rsidR="00FF0829" w:rsidRPr="00B44B64" w14:paraId="280F8C97" w14:textId="77777777" w:rsidTr="00710738">
        <w:trPr>
          <w:jc w:val="center"/>
        </w:trPr>
        <w:tc>
          <w:tcPr>
            <w:tcW w:w="1346" w:type="dxa"/>
          </w:tcPr>
          <w:p w14:paraId="68B5A606" w14:textId="77777777" w:rsidR="00FF0829" w:rsidRPr="00B44B64" w:rsidRDefault="00FF0829" w:rsidP="00710738">
            <w:pPr>
              <w:pStyle w:val="1TableText"/>
              <w:tabs>
                <w:tab w:val="num" w:pos="993"/>
              </w:tabs>
              <w:jc w:val="center"/>
              <w:rPr>
                <w:moveTo w:id="279" w:author="dugalh" w:date="2018-07-27T21:43:00Z"/>
              </w:rPr>
            </w:pPr>
            <w:moveTo w:id="280" w:author="dugalh" w:date="2018-07-27T21:43:00Z">
              <w:r w:rsidRPr="00B44B64">
                <w:t>Background</w:t>
              </w:r>
            </w:moveTo>
          </w:p>
        </w:tc>
        <w:tc>
          <w:tcPr>
            <w:tcW w:w="7873" w:type="dxa"/>
          </w:tcPr>
          <w:p w14:paraId="1BAF1D9B" w14:textId="77777777" w:rsidR="00FF0829" w:rsidRPr="00B44B64" w:rsidRDefault="00FF0829" w:rsidP="00710738">
            <w:pPr>
              <w:pStyle w:val="1TableText"/>
              <w:tabs>
                <w:tab w:val="num" w:pos="993"/>
              </w:tabs>
              <w:rPr>
                <w:moveTo w:id="281" w:author="dugalh" w:date="2018-07-27T21:43:00Z"/>
              </w:rPr>
            </w:pPr>
            <w:moveTo w:id="282" w:author="dugalh" w:date="2018-07-27T21:43:00Z">
              <w:r w:rsidRPr="00B44B64">
                <w:t>Bare ground, small shrubs, herbs and anything else not included in the first two classes</w:t>
              </w:r>
            </w:moveTo>
          </w:p>
        </w:tc>
      </w:tr>
    </w:tbl>
    <w:p w14:paraId="7791490E" w14:textId="77777777" w:rsidR="00FF0829" w:rsidRPr="00B44B64" w:rsidRDefault="00FF0829" w:rsidP="00FF0829">
      <w:pPr>
        <w:spacing w:line="360" w:lineRule="auto"/>
        <w:jc w:val="both"/>
        <w:rPr>
          <w:moveTo w:id="283" w:author="dugalh" w:date="2018-07-27T21:43:00Z"/>
        </w:rPr>
      </w:pPr>
    </w:p>
    <w:p w14:paraId="1BAC93E0" w14:textId="77777777" w:rsidR="00FF0829" w:rsidRPr="00B44B64" w:rsidRDefault="00FF0829" w:rsidP="00FF0829">
      <w:pPr>
        <w:pStyle w:val="BodyText"/>
        <w:rPr>
          <w:moveTo w:id="284" w:author="dugalh" w:date="2018-07-27T21:43:00Z"/>
        </w:rPr>
      </w:pPr>
      <w:moveTo w:id="285" w:author="dugalh" w:date="2018-07-27T21:43:00Z">
        <w:r w:rsidRPr="00B44B64">
          <w:t xml:space="preserve">Due to the small 0.5 m pixel size, limited DGPS and image spatial accuracy, dense vegetation growth and rugged terrain, it was not practical to obtain per-pixel class labels by in situ observation.  Per-pixel class labels for the second dataset were therefore obtained by visual discrimination and the hand labeling of images.  Image areas belonging to the various classes were delineated as polygons in a GIS package.  An example is shown in </w:t>
        </w:r>
        <w:r w:rsidRPr="00B44B64">
          <w:fldChar w:fldCharType="begin"/>
        </w:r>
        <w:r w:rsidRPr="00B44B64">
          <w:instrText xml:space="preserve"> REF _Ref392445255 \h  \* MERGEFORMAT </w:instrText>
        </w:r>
        <w:r w:rsidRPr="00B44B64">
          <w:fldChar w:fldCharType="separate"/>
        </w:r>
        <w:r w:rsidRPr="00B44B64">
          <w:t>Fig</w:t>
        </w:r>
        <w:r>
          <w:t>.</w:t>
        </w:r>
        <w:r w:rsidRPr="00B44B64">
          <w:rPr>
            <w:noProof/>
          </w:rPr>
          <w:t xml:space="preserve"> </w:t>
        </w:r>
        <w:r>
          <w:rPr>
            <w:noProof/>
          </w:rPr>
          <w:t>5</w:t>
        </w:r>
        <w:r w:rsidRPr="00B44B64">
          <w:fldChar w:fldCharType="end"/>
        </w:r>
        <w:r w:rsidRPr="00B44B64">
          <w:t xml:space="preserve">.  All pixels within a polygon object were assigned the same class label.  Polygon areas were selected to encompass variability in habitat and level of degradation.  The total number of polygons and pixels labeled for each class is shown in </w:t>
        </w:r>
        <w:r w:rsidRPr="00B44B64">
          <w:fldChar w:fldCharType="begin"/>
        </w:r>
        <w:r w:rsidRPr="00B44B64">
          <w:instrText xml:space="preserve"> REF _Ref392530242 \h  \* MERGEFORMAT </w:instrText>
        </w:r>
        <w:r w:rsidRPr="00B44B64">
          <w:fldChar w:fldCharType="separate"/>
        </w:r>
        <w:r w:rsidRPr="00B31736">
          <w:t xml:space="preserve">Table </w:t>
        </w:r>
        <w:r w:rsidRPr="00B31736">
          <w:rPr>
            <w:noProof/>
          </w:rPr>
          <w:t>3</w:t>
        </w:r>
        <w:r w:rsidRPr="00B44B64">
          <w:fldChar w:fldCharType="end"/>
        </w:r>
        <w:r w:rsidRPr="00B44B64">
          <w:t xml:space="preserve">.  This dataset is referred to as the “labeled pixel data” and was used for training and evaluating the classifier on a per-pixel basis.  </w:t>
        </w:r>
      </w:moveTo>
    </w:p>
    <w:p w14:paraId="46B1C088" w14:textId="77777777" w:rsidR="00FF0829" w:rsidRPr="00B44B64" w:rsidRDefault="00FF0829" w:rsidP="00FF0829">
      <w:pPr>
        <w:spacing w:line="360" w:lineRule="auto"/>
        <w:jc w:val="both"/>
        <w:rPr>
          <w:moveTo w:id="286" w:author="dugalh" w:date="2018-07-27T21:43:00Z"/>
        </w:rPr>
      </w:pPr>
    </w:p>
    <w:p w14:paraId="2C33F82D" w14:textId="77777777" w:rsidR="00FF0829" w:rsidRPr="00B44B64" w:rsidRDefault="00FF0829" w:rsidP="00FF0829">
      <w:pPr>
        <w:keepNext/>
        <w:spacing w:line="360" w:lineRule="auto"/>
        <w:jc w:val="center"/>
        <w:rPr>
          <w:moveTo w:id="287" w:author="dugalh" w:date="2018-07-27T21:43:00Z"/>
        </w:rPr>
      </w:pPr>
      <w:moveTo w:id="288" w:author="dugalh" w:date="2018-07-27T21:43:00Z">
        <w:r w:rsidRPr="00B44B64">
          <w:rPr>
            <w:noProof/>
            <w:lang w:val="en-GB" w:eastAsia="en-GB"/>
          </w:rPr>
          <w:lastRenderedPageBreak/>
          <mc:AlternateContent>
            <mc:Choice Requires="wps">
              <w:drawing>
                <wp:anchor distT="45720" distB="45720" distL="114300" distR="114300" simplePos="0" relativeHeight="251664384" behindDoc="0" locked="0" layoutInCell="1" allowOverlap="1" wp14:anchorId="46CA4911" wp14:editId="5961E9BD">
                  <wp:simplePos x="0" y="0"/>
                  <wp:positionH relativeFrom="column">
                    <wp:posOffset>3816234</wp:posOffset>
                  </wp:positionH>
                  <wp:positionV relativeFrom="paragraph">
                    <wp:posOffset>726382</wp:posOffset>
                  </wp:positionV>
                  <wp:extent cx="748146"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CA4911" id="_x0000_t202" coordsize="21600,21600" o:spt="202" path="m,l,21600r21600,l21600,xe">
                  <v:stroke joinstyle="miter"/>
                  <v:path gradientshapeok="t" o:connecttype="rect"/>
                </v:shapetype>
                <v:shape id="Text Box 2" o:spid="_x0000_s1026" type="#_x0000_t202" style="position:absolute;left:0;text-align:left;margin-left:300.5pt;margin-top:57.2pt;width:58.9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" stroked="f">
                  <v:textbox style="mso-fit-shape-to-text:t" inset="0,,0">
                    <w:txbxContent>
                      <w:p w14:paraId="16CA7406" w14:textId="77777777" w:rsidR="00FF0829" w:rsidRPr="00804C5F" w:rsidRDefault="00FF0829" w:rsidP="00FF0829">
                        <w:pPr>
                          <w:rPr>
                            <w:rFonts w:ascii="Arial" w:hAnsi="Arial" w:cs="Arial"/>
                            <w:b/>
                            <w:sz w:val="18"/>
                          </w:rPr>
                        </w:pPr>
                        <w:r w:rsidRPr="00804C5F">
                          <w:rPr>
                            <w:rFonts w:ascii="Arial" w:hAnsi="Arial" w:cs="Arial"/>
                            <w:b/>
                            <w:sz w:val="18"/>
                          </w:rPr>
                          <w:t>Class Label</w:t>
                        </w:r>
                      </w:p>
                    </w:txbxContent>
                  </v:textbox>
                </v:shape>
              </w:pict>
            </mc:Fallback>
          </mc:AlternateContent>
        </w:r>
        <w:r w:rsidRPr="00B44B64">
          <w:rPr>
            <w:noProof/>
            <w:lang w:val="en-GB" w:eastAsia="en-GB"/>
          </w:rPr>
          <w:drawing>
            <wp:inline distT="0" distB="0" distL="0" distR="0" wp14:anchorId="1C50EC53" wp14:editId="6786FEDF">
              <wp:extent cx="3662788" cy="219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To>
    </w:p>
    <w:p w14:paraId="60C496DC" w14:textId="77777777" w:rsidR="00FF0829" w:rsidRPr="00CA517C" w:rsidRDefault="00FF0829" w:rsidP="00FF0829">
      <w:pPr>
        <w:pStyle w:val="Caption"/>
        <w:jc w:val="center"/>
        <w:rPr>
          <w:moveTo w:id="289" w:author="dugalh" w:date="2018-07-27T21:43:00Z"/>
          <w:b w:val="0"/>
        </w:rPr>
      </w:pPr>
      <w:moveTo w:id="290" w:author="dugalh" w:date="2018-07-27T21:43:00Z">
        <w:r w:rsidRPr="00B44B64">
          <w:t>Fig</w:t>
        </w:r>
        <w:r>
          <w:t>.</w:t>
        </w:r>
        <w:r w:rsidRPr="00B44B64">
          <w:t xml:space="preserve"> </w:t>
        </w:r>
        <w:r w:rsidRPr="00B44B64">
          <w:fldChar w:fldCharType="begin"/>
        </w:r>
        <w:r w:rsidRPr="00B44B64">
          <w:instrText xml:space="preserve"> SEQ Figure \* ARABIC </w:instrText>
        </w:r>
        <w:r w:rsidRPr="00B44B64">
          <w:fldChar w:fldCharType="separate"/>
        </w:r>
        <w:r>
          <w:rPr>
            <w:noProof/>
          </w:rPr>
          <w:t>5</w:t>
        </w:r>
        <w:r w:rsidRPr="00B44B64">
          <w:fldChar w:fldCharType="end"/>
        </w:r>
        <w:r w:rsidRPr="00CA517C">
          <w:rPr>
            <w:b w:val="0"/>
          </w:rPr>
          <w:t xml:space="preserve">  Example image class labels</w:t>
        </w:r>
      </w:moveTo>
    </w:p>
    <w:p w14:paraId="70DC5ED2" w14:textId="77777777" w:rsidR="00FF0829" w:rsidRPr="00B44B64" w:rsidRDefault="00FF0829" w:rsidP="00FF0829">
      <w:pPr>
        <w:spacing w:line="360" w:lineRule="auto"/>
        <w:jc w:val="both"/>
        <w:rPr>
          <w:moveTo w:id="291" w:author="dugalh" w:date="2018-07-27T21:43:00Z"/>
        </w:rPr>
      </w:pPr>
    </w:p>
    <w:p w14:paraId="512E8384" w14:textId="77777777" w:rsidR="00FF0829" w:rsidRPr="00B44B64" w:rsidRDefault="00FF0829" w:rsidP="00FF0829">
      <w:pPr>
        <w:pStyle w:val="1Tablecaption"/>
        <w:rPr>
          <w:moveTo w:id="292" w:author="dugalh" w:date="2018-07-27T21:43:00Z"/>
        </w:rPr>
      </w:pPr>
      <w:moveTo w:id="293" w:author="dugalh" w:date="2018-07-27T21:43:00Z">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moveTo>
      <w:ins w:id="294" w:author="dugalh" w:date="2018-07-30T22:19:00Z">
        <w:r w:rsidR="005E6A2D">
          <w:rPr>
            <w:b/>
            <w:noProof/>
          </w:rPr>
          <w:t>3</w:t>
        </w:r>
      </w:ins>
      <w:moveTo w:id="295" w:author="dugalh" w:date="2018-07-27T21:43:00Z">
        <w:r w:rsidRPr="00CA517C">
          <w:rPr>
            <w:b/>
          </w:rPr>
          <w:fldChar w:fldCharType="end"/>
        </w:r>
        <w:r w:rsidRPr="00B44B64">
          <w:t xml:space="preserve">   Details of labeled pixel data</w:t>
        </w:r>
      </w:moveTo>
    </w:p>
    <w:tbl>
      <w:tblPr>
        <w:tblStyle w:val="MyThesisTable"/>
        <w:tblW w:w="0" w:type="auto"/>
        <w:jc w:val="center"/>
        <w:tblLook w:val="01E0" w:firstRow="1" w:lastRow="1" w:firstColumn="1" w:lastColumn="1" w:noHBand="0" w:noVBand="0"/>
      </w:tblPr>
      <w:tblGrid>
        <w:gridCol w:w="1124"/>
        <w:gridCol w:w="937"/>
        <w:gridCol w:w="750"/>
      </w:tblGrid>
      <w:tr w:rsidR="00FF0829" w:rsidRPr="00B44B64" w14:paraId="3905E46E" w14:textId="77777777" w:rsidTr="00710738">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784815" w14:textId="77777777" w:rsidR="00FF0829" w:rsidRPr="00B44B64" w:rsidRDefault="00FF0829" w:rsidP="00710738">
            <w:pPr>
              <w:pStyle w:val="1TableText"/>
              <w:tabs>
                <w:tab w:val="num" w:pos="993"/>
              </w:tabs>
              <w:jc w:val="center"/>
              <w:rPr>
                <w:moveTo w:id="296" w:author="dugalh" w:date="2018-07-27T21:43:00Z"/>
              </w:rPr>
            </w:pPr>
            <w:moveTo w:id="297" w:author="dugalh" w:date="2018-07-27T21:43:00Z">
              <w:r w:rsidRPr="00B44B64">
                <w:t>Class Name</w:t>
              </w:r>
            </w:moveTo>
          </w:p>
        </w:tc>
        <w:tc>
          <w:tcPr>
            <w:tcW w:w="0" w:type="auto"/>
          </w:tcPr>
          <w:p w14:paraId="2171FB0A" w14:textId="77777777" w:rsidR="00FF0829" w:rsidRPr="00B44B64" w:rsidRDefault="00FF0829" w:rsidP="00710738">
            <w:pPr>
              <w:pStyle w:val="1TableText"/>
              <w:tabs>
                <w:tab w:val="num" w:pos="993"/>
              </w:tabs>
              <w:jc w:val="center"/>
              <w:rPr>
                <w:moveTo w:id="298" w:author="dugalh" w:date="2018-07-27T21:43:00Z"/>
              </w:rPr>
            </w:pPr>
            <w:moveTo w:id="299" w:author="dugalh" w:date="2018-07-27T21:43:00Z">
              <w:r w:rsidRPr="00B44B64">
                <w:t>Polygons</w:t>
              </w:r>
            </w:moveTo>
          </w:p>
        </w:tc>
        <w:tc>
          <w:tcPr>
            <w:tcW w:w="0" w:type="auto"/>
          </w:tcPr>
          <w:p w14:paraId="2CB864F5" w14:textId="77777777" w:rsidR="00FF0829" w:rsidRPr="00B44B64" w:rsidRDefault="00FF0829" w:rsidP="00710738">
            <w:pPr>
              <w:pStyle w:val="1TableText"/>
              <w:tabs>
                <w:tab w:val="num" w:pos="993"/>
              </w:tabs>
              <w:jc w:val="center"/>
              <w:rPr>
                <w:moveTo w:id="300" w:author="dugalh" w:date="2018-07-27T21:43:00Z"/>
              </w:rPr>
            </w:pPr>
            <w:moveTo w:id="301" w:author="dugalh" w:date="2018-07-27T21:43:00Z">
              <w:r w:rsidRPr="00B44B64">
                <w:t>Pixels</w:t>
              </w:r>
            </w:moveTo>
          </w:p>
        </w:tc>
      </w:tr>
      <w:tr w:rsidR="00FF0829" w:rsidRPr="00B44B64" w14:paraId="66E59F75" w14:textId="77777777" w:rsidTr="00710738">
        <w:trPr>
          <w:jc w:val="center"/>
        </w:trPr>
        <w:tc>
          <w:tcPr>
            <w:tcW w:w="0" w:type="auto"/>
          </w:tcPr>
          <w:p w14:paraId="321934DA" w14:textId="77777777" w:rsidR="00FF0829" w:rsidRPr="00B44B64" w:rsidRDefault="00FF0829" w:rsidP="00710738">
            <w:pPr>
              <w:pStyle w:val="1TableText"/>
              <w:tabs>
                <w:tab w:val="num" w:pos="993"/>
              </w:tabs>
              <w:jc w:val="center"/>
              <w:rPr>
                <w:moveTo w:id="302" w:author="dugalh" w:date="2018-07-27T21:43:00Z"/>
              </w:rPr>
            </w:pPr>
            <w:proofErr w:type="spellStart"/>
            <w:moveTo w:id="303" w:author="dugalh" w:date="2018-07-27T21:43:00Z">
              <w:r w:rsidRPr="00B44B64">
                <w:t>Spekboom</w:t>
              </w:r>
              <w:proofErr w:type="spellEnd"/>
            </w:moveTo>
          </w:p>
        </w:tc>
        <w:tc>
          <w:tcPr>
            <w:tcW w:w="0" w:type="auto"/>
          </w:tcPr>
          <w:p w14:paraId="0C0D6C1C" w14:textId="77777777" w:rsidR="00FF0829" w:rsidRPr="00B44B64" w:rsidRDefault="00FF0829" w:rsidP="00710738">
            <w:pPr>
              <w:pStyle w:val="1TableText"/>
              <w:tabs>
                <w:tab w:val="num" w:pos="993"/>
              </w:tabs>
              <w:jc w:val="center"/>
              <w:rPr>
                <w:moveTo w:id="304" w:author="dugalh" w:date="2018-07-27T21:43:00Z"/>
              </w:rPr>
            </w:pPr>
            <w:moveTo w:id="305" w:author="dugalh" w:date="2018-07-27T21:43:00Z">
              <w:r w:rsidRPr="00B44B64">
                <w:t>52</w:t>
              </w:r>
            </w:moveTo>
          </w:p>
        </w:tc>
        <w:tc>
          <w:tcPr>
            <w:tcW w:w="0" w:type="auto"/>
          </w:tcPr>
          <w:p w14:paraId="79F92AA3" w14:textId="77777777" w:rsidR="00FF0829" w:rsidRPr="00B44B64" w:rsidRDefault="00FF0829" w:rsidP="00710738">
            <w:pPr>
              <w:pStyle w:val="1TableText"/>
              <w:tabs>
                <w:tab w:val="num" w:pos="993"/>
              </w:tabs>
              <w:jc w:val="center"/>
              <w:rPr>
                <w:moveTo w:id="306" w:author="dugalh" w:date="2018-07-27T21:43:00Z"/>
              </w:rPr>
            </w:pPr>
            <w:moveTo w:id="307" w:author="dugalh" w:date="2018-07-27T21:43:00Z">
              <w:r w:rsidRPr="00B44B64">
                <w:t>27260</w:t>
              </w:r>
            </w:moveTo>
          </w:p>
        </w:tc>
      </w:tr>
      <w:tr w:rsidR="00FF0829" w:rsidRPr="00B44B64" w14:paraId="391200DD" w14:textId="77777777" w:rsidTr="00710738">
        <w:trPr>
          <w:jc w:val="center"/>
        </w:trPr>
        <w:tc>
          <w:tcPr>
            <w:tcW w:w="0" w:type="auto"/>
          </w:tcPr>
          <w:p w14:paraId="1223293E" w14:textId="77777777" w:rsidR="00FF0829" w:rsidRPr="00B44B64" w:rsidRDefault="00FF0829" w:rsidP="00710738">
            <w:pPr>
              <w:pStyle w:val="1TableText"/>
              <w:tabs>
                <w:tab w:val="num" w:pos="993"/>
              </w:tabs>
              <w:jc w:val="center"/>
              <w:rPr>
                <w:moveTo w:id="308" w:author="dugalh" w:date="2018-07-27T21:43:00Z"/>
              </w:rPr>
            </w:pPr>
            <w:moveTo w:id="309" w:author="dugalh" w:date="2018-07-27T21:43:00Z">
              <w:r w:rsidRPr="00B44B64">
                <w:t>Tree</w:t>
              </w:r>
            </w:moveTo>
          </w:p>
        </w:tc>
        <w:tc>
          <w:tcPr>
            <w:tcW w:w="0" w:type="auto"/>
          </w:tcPr>
          <w:p w14:paraId="69F1EBEA" w14:textId="77777777" w:rsidR="00FF0829" w:rsidRPr="00B44B64" w:rsidRDefault="00FF0829" w:rsidP="00710738">
            <w:pPr>
              <w:pStyle w:val="1TableText"/>
              <w:tabs>
                <w:tab w:val="num" w:pos="993"/>
              </w:tabs>
              <w:jc w:val="center"/>
              <w:rPr>
                <w:moveTo w:id="310" w:author="dugalh" w:date="2018-07-27T21:43:00Z"/>
              </w:rPr>
            </w:pPr>
            <w:moveTo w:id="311" w:author="dugalh" w:date="2018-07-27T21:43:00Z">
              <w:r w:rsidRPr="00B44B64">
                <w:t>64</w:t>
              </w:r>
            </w:moveTo>
          </w:p>
        </w:tc>
        <w:tc>
          <w:tcPr>
            <w:tcW w:w="0" w:type="auto"/>
          </w:tcPr>
          <w:p w14:paraId="00F45949" w14:textId="77777777" w:rsidR="00FF0829" w:rsidRPr="00B44B64" w:rsidRDefault="00FF0829" w:rsidP="00710738">
            <w:pPr>
              <w:pStyle w:val="1TableText"/>
              <w:tabs>
                <w:tab w:val="num" w:pos="993"/>
              </w:tabs>
              <w:jc w:val="center"/>
              <w:rPr>
                <w:moveTo w:id="312" w:author="dugalh" w:date="2018-07-27T21:43:00Z"/>
              </w:rPr>
            </w:pPr>
            <w:moveTo w:id="313" w:author="dugalh" w:date="2018-07-27T21:43:00Z">
              <w:r w:rsidRPr="00B44B64">
                <w:t>3357</w:t>
              </w:r>
            </w:moveTo>
          </w:p>
        </w:tc>
      </w:tr>
      <w:tr w:rsidR="00FF0829" w:rsidRPr="00B44B64" w14:paraId="1A9CE5E7" w14:textId="77777777" w:rsidTr="00710738">
        <w:trPr>
          <w:jc w:val="center"/>
        </w:trPr>
        <w:tc>
          <w:tcPr>
            <w:tcW w:w="0" w:type="auto"/>
            <w:tcBorders>
              <w:bottom w:val="single" w:sz="12" w:space="0" w:color="000000" w:themeColor="text1"/>
            </w:tcBorders>
          </w:tcPr>
          <w:p w14:paraId="02B7F2BC" w14:textId="77777777" w:rsidR="00FF0829" w:rsidRPr="00B44B64" w:rsidRDefault="00FF0829" w:rsidP="00710738">
            <w:pPr>
              <w:pStyle w:val="1TableText"/>
              <w:tabs>
                <w:tab w:val="num" w:pos="993"/>
              </w:tabs>
              <w:jc w:val="center"/>
              <w:rPr>
                <w:moveTo w:id="314" w:author="dugalh" w:date="2018-07-27T21:43:00Z"/>
              </w:rPr>
            </w:pPr>
            <w:moveTo w:id="315" w:author="dugalh" w:date="2018-07-27T21:43:00Z">
              <w:r w:rsidRPr="00B44B64">
                <w:t>Background</w:t>
              </w:r>
            </w:moveTo>
          </w:p>
        </w:tc>
        <w:tc>
          <w:tcPr>
            <w:tcW w:w="0" w:type="auto"/>
            <w:tcBorders>
              <w:bottom w:val="single" w:sz="12" w:space="0" w:color="000000" w:themeColor="text1"/>
            </w:tcBorders>
          </w:tcPr>
          <w:p w14:paraId="65E7CA12" w14:textId="77777777" w:rsidR="00FF0829" w:rsidRPr="00B44B64" w:rsidRDefault="00FF0829" w:rsidP="00710738">
            <w:pPr>
              <w:pStyle w:val="1TableText"/>
              <w:tabs>
                <w:tab w:val="num" w:pos="993"/>
              </w:tabs>
              <w:jc w:val="center"/>
              <w:rPr>
                <w:moveTo w:id="316" w:author="dugalh" w:date="2018-07-27T21:43:00Z"/>
              </w:rPr>
            </w:pPr>
            <w:moveTo w:id="317" w:author="dugalh" w:date="2018-07-27T21:43:00Z">
              <w:r w:rsidRPr="00B44B64">
                <w:t>44</w:t>
              </w:r>
            </w:moveTo>
          </w:p>
        </w:tc>
        <w:tc>
          <w:tcPr>
            <w:tcW w:w="0" w:type="auto"/>
            <w:tcBorders>
              <w:bottom w:val="single" w:sz="12" w:space="0" w:color="000000" w:themeColor="text1"/>
            </w:tcBorders>
          </w:tcPr>
          <w:p w14:paraId="08400217" w14:textId="77777777" w:rsidR="00FF0829" w:rsidRPr="00B44B64" w:rsidRDefault="00FF0829" w:rsidP="00710738">
            <w:pPr>
              <w:pStyle w:val="1TableText"/>
              <w:tabs>
                <w:tab w:val="num" w:pos="993"/>
              </w:tabs>
              <w:jc w:val="center"/>
              <w:rPr>
                <w:moveTo w:id="318" w:author="dugalh" w:date="2018-07-27T21:43:00Z"/>
              </w:rPr>
            </w:pPr>
            <w:moveTo w:id="319" w:author="dugalh" w:date="2018-07-27T21:43:00Z">
              <w:r w:rsidRPr="00B44B64">
                <w:t>182044</w:t>
              </w:r>
            </w:moveTo>
          </w:p>
        </w:tc>
      </w:tr>
      <w:tr w:rsidR="00FF0829" w:rsidRPr="00B44B64" w14:paraId="6E79E37A" w14:textId="77777777" w:rsidTr="00710738">
        <w:trPr>
          <w:jc w:val="center"/>
        </w:trPr>
        <w:tc>
          <w:tcPr>
            <w:tcW w:w="0" w:type="auto"/>
            <w:tcBorders>
              <w:top w:val="single" w:sz="12" w:space="0" w:color="000000" w:themeColor="text1"/>
              <w:bottom w:val="single" w:sz="12" w:space="0" w:color="000000" w:themeColor="text1"/>
            </w:tcBorders>
          </w:tcPr>
          <w:p w14:paraId="102C9594" w14:textId="77777777" w:rsidR="00FF0829" w:rsidRPr="00B44B64" w:rsidRDefault="00FF0829" w:rsidP="00710738">
            <w:pPr>
              <w:pStyle w:val="1TableText"/>
              <w:tabs>
                <w:tab w:val="num" w:pos="993"/>
              </w:tabs>
              <w:jc w:val="center"/>
              <w:rPr>
                <w:moveTo w:id="320" w:author="dugalh" w:date="2018-07-27T21:43:00Z"/>
                <w:b/>
              </w:rPr>
            </w:pPr>
            <w:moveTo w:id="321" w:author="dugalh" w:date="2018-07-27T21:43:00Z">
              <w:r w:rsidRPr="00B44B64">
                <w:rPr>
                  <w:b/>
                </w:rPr>
                <w:t>Total</w:t>
              </w:r>
            </w:moveTo>
          </w:p>
        </w:tc>
        <w:tc>
          <w:tcPr>
            <w:tcW w:w="0" w:type="auto"/>
            <w:tcBorders>
              <w:top w:val="single" w:sz="12" w:space="0" w:color="000000" w:themeColor="text1"/>
              <w:bottom w:val="single" w:sz="12" w:space="0" w:color="000000" w:themeColor="text1"/>
            </w:tcBorders>
          </w:tcPr>
          <w:p w14:paraId="19730D42" w14:textId="77777777" w:rsidR="00FF0829" w:rsidRPr="00B44B64" w:rsidRDefault="00FF0829" w:rsidP="00710738">
            <w:pPr>
              <w:pStyle w:val="1TableText"/>
              <w:tabs>
                <w:tab w:val="num" w:pos="993"/>
              </w:tabs>
              <w:jc w:val="center"/>
              <w:rPr>
                <w:moveTo w:id="322" w:author="dugalh" w:date="2018-07-27T21:43:00Z"/>
                <w:b/>
              </w:rPr>
            </w:pPr>
            <w:moveTo w:id="323" w:author="dugalh" w:date="2018-07-27T21:43:00Z">
              <w:r w:rsidRPr="00B44B64">
                <w:rPr>
                  <w:b/>
                </w:rPr>
                <w:t>160</w:t>
              </w:r>
            </w:moveTo>
          </w:p>
        </w:tc>
        <w:tc>
          <w:tcPr>
            <w:tcW w:w="0" w:type="auto"/>
            <w:tcBorders>
              <w:top w:val="single" w:sz="12" w:space="0" w:color="000000" w:themeColor="text1"/>
              <w:bottom w:val="single" w:sz="12" w:space="0" w:color="000000" w:themeColor="text1"/>
            </w:tcBorders>
          </w:tcPr>
          <w:p w14:paraId="6DD0632F" w14:textId="77777777" w:rsidR="00FF0829" w:rsidRPr="00B44B64" w:rsidRDefault="00FF0829" w:rsidP="00710738">
            <w:pPr>
              <w:pStyle w:val="1TableText"/>
              <w:tabs>
                <w:tab w:val="num" w:pos="993"/>
              </w:tabs>
              <w:jc w:val="center"/>
              <w:rPr>
                <w:moveTo w:id="324" w:author="dugalh" w:date="2018-07-27T21:43:00Z"/>
                <w:b/>
              </w:rPr>
            </w:pPr>
            <w:moveTo w:id="325" w:author="dugalh" w:date="2018-07-27T21:43:00Z">
              <w:r w:rsidRPr="00B44B64">
                <w:rPr>
                  <w:b/>
                </w:rPr>
                <w:t>212661</w:t>
              </w:r>
            </w:moveTo>
          </w:p>
        </w:tc>
      </w:tr>
    </w:tbl>
    <w:p w14:paraId="5518C49E" w14:textId="77777777" w:rsidR="00FF0829" w:rsidRPr="00B44B64" w:rsidRDefault="00FF0829" w:rsidP="00FF0829">
      <w:pPr>
        <w:spacing w:line="360" w:lineRule="auto"/>
        <w:jc w:val="both"/>
        <w:rPr>
          <w:moveTo w:id="326" w:author="dugalh" w:date="2018-07-27T21:43:00Z"/>
        </w:rPr>
      </w:pPr>
    </w:p>
    <w:moveToRangeEnd w:id="32"/>
    <w:p w14:paraId="66FF0407" w14:textId="77777777" w:rsidR="00FF0829" w:rsidRPr="00B44B64" w:rsidRDefault="00FF0829" w:rsidP="00FF0829">
      <w:pPr>
        <w:pStyle w:val="BodyTextIndented"/>
      </w:pPr>
    </w:p>
    <w:p w14:paraId="7D32B433" w14:textId="737DC04E" w:rsidR="00B14142" w:rsidRPr="00B44B64" w:rsidRDefault="00B14142" w:rsidP="00257343">
      <w:pPr>
        <w:pStyle w:val="Heading1"/>
      </w:pPr>
      <w:commentRangeStart w:id="327"/>
      <w:commentRangeStart w:id="328"/>
      <w:r w:rsidRPr="00B44B64">
        <w:t>Methods</w:t>
      </w:r>
      <w:commentRangeEnd w:id="327"/>
      <w:r w:rsidR="000437B9">
        <w:rPr>
          <w:rStyle w:val="CommentReference"/>
          <w:b w:val="0"/>
          <w:bCs w:val="0"/>
          <w:iCs w:val="0"/>
        </w:rPr>
        <w:commentReference w:id="327"/>
      </w:r>
      <w:commentRangeEnd w:id="328"/>
      <w:ins w:id="329" w:author="dugalh" w:date="2018-07-27T21:39:00Z">
        <w:r w:rsidR="00FF0829">
          <w:t xml:space="preserve"> and Experiments</w:t>
        </w:r>
      </w:ins>
      <w:r w:rsidR="00E85E6D">
        <w:rPr>
          <w:rStyle w:val="CommentReference"/>
          <w:b w:val="0"/>
          <w:bCs w:val="0"/>
          <w:iCs w:val="0"/>
        </w:rPr>
        <w:commentReference w:id="328"/>
      </w:r>
    </w:p>
    <w:p w14:paraId="30296725" w14:textId="62CDDFD4" w:rsidR="00D61588" w:rsidRPr="00B44B64" w:rsidDel="00FF0829" w:rsidRDefault="00B14142" w:rsidP="002949C4">
      <w:pPr>
        <w:pStyle w:val="Heading2"/>
        <w:keepLines/>
        <w:rPr>
          <w:moveFrom w:id="330" w:author="dugalh" w:date="2018-07-27T21:41:00Z"/>
        </w:rPr>
      </w:pPr>
      <w:moveFromRangeStart w:id="331" w:author="dugalh" w:date="2018-07-27T21:41:00Z" w:name="move520491015"/>
      <w:moveFrom w:id="332" w:author="dugalh" w:date="2018-07-27T21:41:00Z">
        <w:r w:rsidRPr="00B44B64" w:rsidDel="00FF0829">
          <w:t>Study Area</w:t>
        </w:r>
      </w:moveFrom>
    </w:p>
    <w:p w14:paraId="3F66BD79" w14:textId="0CDC048B" w:rsidR="00D61588" w:rsidRPr="00B44B64" w:rsidDel="00FF0829" w:rsidRDefault="00D61588" w:rsidP="00A76FA9">
      <w:pPr>
        <w:pStyle w:val="BodyText"/>
        <w:rPr>
          <w:moveFrom w:id="333" w:author="dugalh" w:date="2018-07-27T21:41:00Z"/>
        </w:rPr>
      </w:pPr>
      <w:moveFrom w:id="334" w:author="dugalh" w:date="2018-07-27T21:41:00Z">
        <w:r w:rsidRPr="00B44B64" w:rsidDel="00FF0829">
          <w:t>The Little Karoo</w:t>
        </w:r>
        <w:r w:rsidR="00E402AB" w:rsidRPr="00B44B64" w:rsidDel="00FF0829">
          <w:t xml:space="preserve"> </w:t>
        </w:r>
        <w:r w:rsidRPr="00B44B64" w:rsidDel="00FF0829">
          <w:t>is a semi-arid</w:t>
        </w:r>
        <w:r w:rsidR="001B6754" w:rsidRPr="00B44B64" w:rsidDel="00FF0829">
          <w:t>,</w:t>
        </w:r>
        <w:r w:rsidRPr="00B44B64" w:rsidDel="00FF0829">
          <w:t xml:space="preserve"> biodivers</w:t>
        </w:r>
        <w:r w:rsidR="001B6754" w:rsidRPr="00B44B64" w:rsidDel="00FF0829">
          <w:t>e area</w:t>
        </w:r>
        <w:r w:rsidRPr="00B44B64" w:rsidDel="00FF0829">
          <w:t xml:space="preserve"> </w:t>
        </w:r>
        <w:r w:rsidR="006D483D" w:rsidRPr="00B44B64" w:rsidDel="00FF0829">
          <w:t>located in the Western Cape Province of</w:t>
        </w:r>
        <w:r w:rsidR="00E402AB" w:rsidRPr="00B44B64" w:rsidDel="00FF0829">
          <w:t xml:space="preserve"> South Africa</w:t>
        </w:r>
        <w:r w:rsidR="006D483D" w:rsidRPr="00B44B64" w:rsidDel="00FF0829">
          <w:t xml:space="preserve"> (</w:t>
        </w:r>
        <w:r w:rsidR="006D483D" w:rsidRPr="00B44B64" w:rsidDel="00FF0829">
          <w:fldChar w:fldCharType="begin"/>
        </w:r>
        <w:r w:rsidR="006D483D" w:rsidRPr="00B44B64" w:rsidDel="00FF0829">
          <w:instrText xml:space="preserve"> REF _Ref392330397 \h </w:instrText>
        </w:r>
        <w:r w:rsidR="007E3215" w:rsidRPr="00B44B64" w:rsidDel="00FF0829">
          <w:instrText xml:space="preserve"> \* MERGEFORMAT </w:instrText>
        </w:r>
        <w:r w:rsidR="006D483D"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006D483D" w:rsidRPr="00B44B64" w:rsidDel="00FF0829">
          <w:fldChar w:fldCharType="end"/>
        </w:r>
        <w:r w:rsidR="006D483D" w:rsidRPr="00B44B64" w:rsidDel="00FF0829">
          <w:t>)</w:t>
        </w:r>
        <w:r w:rsidRPr="00B44B64" w:rsidDel="00FF0829">
          <w:t xml:space="preserve">.  The </w:t>
        </w:r>
        <w:r w:rsidR="001B6754" w:rsidRPr="00B44B64" w:rsidDel="00FF0829">
          <w:t>s</w:t>
        </w:r>
        <w:r w:rsidRPr="00B44B64" w:rsidDel="00FF0829">
          <w:t xml:space="preserve">ubtropical </w:t>
        </w:r>
        <w:r w:rsidR="001B6754" w:rsidRPr="00B44B64" w:rsidDel="00FF0829">
          <w:t>t</w:t>
        </w:r>
        <w:r w:rsidRPr="00B44B64" w:rsidDel="00FF0829">
          <w:t>hicket biome makes up 35.3% of the 23</w:t>
        </w:r>
        <w:r w:rsidR="001B6754" w:rsidRPr="00B44B64" w:rsidDel="00FF0829">
          <w:t xml:space="preserve"> </w:t>
        </w:r>
        <w:r w:rsidRPr="00B44B64" w:rsidDel="00FF0829">
          <w:t xml:space="preserve">439 </w:t>
        </w:r>
        <w:r w:rsidR="006D483D" w:rsidRPr="00B44B64" w:rsidDel="00FF0829">
          <w:t>km</w:t>
        </w:r>
        <w:r w:rsidR="006D483D" w:rsidRPr="00B44B64" w:rsidDel="00FF0829">
          <w:rPr>
            <w:vertAlign w:val="superscript"/>
          </w:rPr>
          <w:t>2</w:t>
        </w:r>
        <w:r w:rsidR="006D483D" w:rsidRPr="00B44B64" w:rsidDel="00FF0829">
          <w:t xml:space="preserve"> </w:t>
        </w:r>
        <w:r w:rsidR="00E402AB" w:rsidRPr="00B44B64" w:rsidDel="00FF0829">
          <w:t>area</w:t>
        </w:r>
        <w:r w:rsidR="00E143FA" w:rsidRPr="00B44B64" w:rsidDel="00FF0829">
          <w:t>.</w:t>
        </w:r>
        <w:r w:rsidR="00E402AB"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402AB" w:rsidRPr="00B44B64" w:rsidDel="00FF0829">
          <w:fldChar w:fldCharType="separate"/>
        </w:r>
        <w:r w:rsidR="007A38B5" w:rsidRPr="00B44B64" w:rsidDel="00FF0829">
          <w:rPr>
            <w:noProof/>
            <w:vertAlign w:val="superscript"/>
            <w:lang w:eastAsia="en-ZA"/>
          </w:rPr>
          <w:t>1</w:t>
        </w:r>
        <w:r w:rsidR="00E402AB" w:rsidRPr="00B44B64" w:rsidDel="00FF0829">
          <w:rPr>
            <w:lang w:eastAsia="en-ZA"/>
          </w:rPr>
          <w:fldChar w:fldCharType="end"/>
        </w:r>
        <w:r w:rsidR="00E402AB" w:rsidRPr="00B44B64" w:rsidDel="00FF0829">
          <w:t xml:space="preserve">  A total of 54 habitat types are present, of which </w:t>
        </w:r>
        <w:r w:rsidR="001B6754" w:rsidRPr="00B44B64" w:rsidDel="00FF0829">
          <w:t xml:space="preserve">10 </w:t>
        </w:r>
        <w:r w:rsidR="00E402AB" w:rsidRPr="00B44B64" w:rsidDel="00FF0829">
          <w:t xml:space="preserve">support </w:t>
        </w:r>
        <w:r w:rsidR="001B6754" w:rsidRPr="00B44B64" w:rsidDel="00FF0829">
          <w:t>s</w:t>
        </w:r>
        <w:r w:rsidR="00E402AB" w:rsidRPr="00B44B64" w:rsidDel="00FF0829">
          <w:t>pekboom</w:t>
        </w:r>
        <w:r w:rsidR="00E143FA" w:rsidRPr="00B44B64" w:rsidDel="00FF0829">
          <w:t>.</w:t>
        </w:r>
        <w:r w:rsidR="007E1405"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7E1405" w:rsidRPr="00B44B64" w:rsidDel="00FF0829">
          <w:fldChar w:fldCharType="separate"/>
        </w:r>
        <w:r w:rsidR="007A38B5" w:rsidRPr="00B44B64" w:rsidDel="00FF0829">
          <w:rPr>
            <w:noProof/>
            <w:vertAlign w:val="superscript"/>
          </w:rPr>
          <w:t>1</w:t>
        </w:r>
        <w:r w:rsidR="007E1405" w:rsidRPr="00B44B64" w:rsidDel="00FF0829">
          <w:fldChar w:fldCharType="end"/>
        </w:r>
        <w:r w:rsidR="00E402AB" w:rsidRPr="00B44B64" w:rsidDel="00FF0829">
          <w:t xml:space="preserve">  </w:t>
        </w:r>
        <w:r w:rsidRPr="00B44B64" w:rsidDel="00FF0829">
          <w:t xml:space="preserve">It </w:t>
        </w:r>
        <w:r w:rsidR="00E402AB" w:rsidRPr="00B44B64" w:rsidDel="00FF0829">
          <w:t xml:space="preserve">is estimated </w:t>
        </w:r>
        <w:r w:rsidRPr="00B44B64" w:rsidDel="00FF0829">
          <w:t xml:space="preserve">that </w:t>
        </w:r>
        <w:r w:rsidR="00E402AB" w:rsidRPr="00B44B64" w:rsidDel="00FF0829">
          <w:t xml:space="preserve">about 90% </w:t>
        </w:r>
        <w:r w:rsidRPr="00B44B64" w:rsidDel="00FF0829">
          <w:t xml:space="preserve">of the </w:t>
        </w:r>
        <w:r w:rsidR="001B6754" w:rsidRPr="00B44B64" w:rsidDel="00FF0829">
          <w:t>s</w:t>
        </w:r>
        <w:r w:rsidR="0084644E" w:rsidRPr="00B44B64" w:rsidDel="00FF0829">
          <w:t>pekboom</w:t>
        </w:r>
        <w:r w:rsidRPr="00B44B64" w:rsidDel="00FF0829">
          <w:t xml:space="preserve"> thicket </w:t>
        </w:r>
        <w:r w:rsidR="00E402AB" w:rsidRPr="00B44B64" w:rsidDel="00FF0829">
          <w:t xml:space="preserve">in the area is </w:t>
        </w:r>
        <w:r w:rsidRPr="00B44B64" w:rsidDel="00FF0829">
          <w:t>degraded</w:t>
        </w:r>
        <w:r w:rsidR="00E143FA" w:rsidRPr="00B44B64" w:rsidDel="00FF0829">
          <w:t>.</w:t>
        </w:r>
        <w:r w:rsidR="005C5BB2"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5C5BB2" w:rsidRPr="00B44B64" w:rsidDel="00FF0829">
          <w:fldChar w:fldCharType="separate"/>
        </w:r>
        <w:r w:rsidR="007A38B5" w:rsidRPr="00B44B64" w:rsidDel="00FF0829">
          <w:rPr>
            <w:noProof/>
            <w:vertAlign w:val="superscript"/>
          </w:rPr>
          <w:t>6</w:t>
        </w:r>
        <w:r w:rsidR="005C5BB2" w:rsidRPr="00B44B64" w:rsidDel="00FF0829">
          <w:fldChar w:fldCharType="end"/>
        </w:r>
        <w:r w:rsidR="00E143FA" w:rsidRPr="00B44B64" w:rsidDel="00FF0829">
          <w:t xml:space="preserve"> </w:t>
        </w:r>
        <w:r w:rsidRPr="00B44B64" w:rsidDel="00FF0829">
          <w:t xml:space="preserve"> A </w:t>
        </w:r>
        <w:r w:rsidR="008C710E" w:rsidRPr="00B44B64" w:rsidDel="00FF0829">
          <w:t>5893 km</w:t>
        </w:r>
        <w:r w:rsidR="008C710E" w:rsidRPr="00B44B64" w:rsidDel="00FF0829">
          <w:rPr>
            <w:vertAlign w:val="superscript"/>
          </w:rPr>
          <w:t>2</w:t>
        </w:r>
        <w:r w:rsidR="008C710E" w:rsidRPr="00B44B64" w:rsidDel="00FF0829">
          <w:t xml:space="preserve"> </w:t>
        </w:r>
        <w:r w:rsidR="006D483D" w:rsidRPr="00B44B64" w:rsidDel="00FF0829">
          <w:t xml:space="preserve">(25%) </w:t>
        </w:r>
        <w:r w:rsidRPr="00B44B64" w:rsidDel="00FF0829">
          <w:t>representative portion</w:t>
        </w:r>
        <w:r w:rsidR="006D483D" w:rsidRPr="00B44B64" w:rsidDel="00FF0829">
          <w:t xml:space="preserve"> </w:t>
        </w:r>
        <w:r w:rsidRPr="00B44B64" w:rsidDel="00FF0829">
          <w:t xml:space="preserve">was chosen as the study area, as shown in </w:t>
        </w:r>
        <w:r w:rsidRPr="00B44B64" w:rsidDel="00FF0829">
          <w:fldChar w:fldCharType="begin"/>
        </w:r>
        <w:r w:rsidRPr="00B44B64" w:rsidDel="00FF0829">
          <w:instrText xml:space="preserve"> REF _Ref392330397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1</w:t>
        </w:r>
        <w:r w:rsidRPr="00B44B64" w:rsidDel="00FF0829">
          <w:fldChar w:fldCharType="end"/>
        </w:r>
        <w:r w:rsidRPr="00B44B64" w:rsidDel="00FF0829">
          <w:t xml:space="preserve">.  This area includes </w:t>
        </w:r>
        <w:r w:rsidR="001B7690" w:rsidRPr="00B44B64" w:rsidDel="00FF0829">
          <w:t xml:space="preserve">9 </w:t>
        </w:r>
        <w:r w:rsidRPr="00B44B64" w:rsidDel="00FF0829">
          <w:t xml:space="preserve">of the </w:t>
        </w:r>
        <w:r w:rsidR="001B7690" w:rsidRPr="00B44B64" w:rsidDel="00FF0829">
          <w:t xml:space="preserve">10 </w:t>
        </w:r>
        <w:r w:rsidRPr="00B44B64" w:rsidDel="00FF0829">
          <w:t xml:space="preserve">habitat types supporting </w:t>
        </w:r>
        <w:r w:rsidR="001B7690" w:rsidRPr="00B44B64" w:rsidDel="00FF0829">
          <w:t>s</w:t>
        </w:r>
        <w:r w:rsidR="0084644E" w:rsidRPr="00B44B64" w:rsidDel="00FF0829">
          <w:t>pekboom</w:t>
        </w:r>
        <w:r w:rsidRPr="00B44B64" w:rsidDel="00FF0829">
          <w:t xml:space="preserve">.  </w:t>
        </w:r>
      </w:moveFrom>
    </w:p>
    <w:p w14:paraId="637FAC49" w14:textId="6FA70C74" w:rsidR="00D61588" w:rsidRPr="00B44B64" w:rsidDel="00FF0829" w:rsidRDefault="00D61588" w:rsidP="00A76FA9">
      <w:pPr>
        <w:pStyle w:val="BodyText"/>
        <w:rPr>
          <w:moveFrom w:id="335" w:author="dugalh" w:date="2018-07-27T21:41:00Z"/>
        </w:rPr>
      </w:pPr>
      <w:moveFrom w:id="336" w:author="dugalh" w:date="2018-07-27T21:41:00Z">
        <w:r w:rsidRPr="00B44B64" w:rsidDel="00FF0829">
          <w:t xml:space="preserve"> </w:t>
        </w:r>
      </w:moveFrom>
    </w:p>
    <w:p w14:paraId="34016ADA" w14:textId="68413879" w:rsidR="00D61588" w:rsidRPr="00B44B64" w:rsidDel="00FF0829" w:rsidRDefault="00132D4B" w:rsidP="00D61588">
      <w:pPr>
        <w:pStyle w:val="1TeksCharChar"/>
        <w:keepNext/>
        <w:keepLines/>
        <w:rPr>
          <w:moveFrom w:id="337" w:author="dugalh" w:date="2018-07-27T21:41:00Z"/>
        </w:rPr>
      </w:pPr>
      <w:moveFrom w:id="338" w:author="dugalh" w:date="2018-07-27T21:41:00Z">
        <w:r w:rsidRPr="00B44B64" w:rsidDel="00FF0829">
          <w:rPr>
            <w:noProof/>
            <w:lang w:val="en-GB" w:eastAsia="en-GB"/>
          </w:rPr>
          <w:lastRenderedPageBreak/>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moveFrom>
    </w:p>
    <w:p w14:paraId="356CEA1D" w14:textId="2AB9407A" w:rsidR="00D61588" w:rsidRPr="00B44B64" w:rsidDel="00FF0829" w:rsidRDefault="00D61588" w:rsidP="00BE5B5B">
      <w:pPr>
        <w:pStyle w:val="Figurenumber"/>
        <w:rPr>
          <w:moveFrom w:id="339" w:author="dugalh" w:date="2018-07-27T21:41:00Z"/>
        </w:rPr>
      </w:pPr>
      <w:bookmarkStart w:id="340" w:name="_Ref392330306"/>
      <w:bookmarkStart w:id="341" w:name="_Toc394582255"/>
      <w:bookmarkStart w:id="342" w:name="_Toc448324364"/>
      <w:bookmarkStart w:id="343" w:name="_Ref392330397"/>
      <w:moveFrom w:id="344" w:author="dugalh" w:date="2018-07-27T21:41:00Z">
        <w:r w:rsidRPr="00B44B64" w:rsidDel="00FF0829">
          <w:t>Fig</w:t>
        </w:r>
        <w:r w:rsidR="005C1E27"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1</w:t>
        </w:r>
        <w:r w:rsidR="00F4774D" w:rsidRPr="00B44B64" w:rsidDel="00FF0829">
          <w:fldChar w:fldCharType="end"/>
        </w:r>
        <w:bookmarkEnd w:id="343"/>
        <w:r w:rsidRPr="00B44B64" w:rsidDel="00FF0829">
          <w:t xml:space="preserve">  </w:t>
        </w:r>
        <w:r w:rsidRPr="005C1E27" w:rsidDel="00FF0829">
          <w:rPr>
            <w:rStyle w:val="FigurecaptionChar"/>
            <w:b w:val="0"/>
          </w:rPr>
          <w:t>Little Karoo study area</w:t>
        </w:r>
        <w:bookmarkEnd w:id="340"/>
        <w:bookmarkEnd w:id="341"/>
        <w:bookmarkEnd w:id="342"/>
      </w:moveFrom>
    </w:p>
    <w:p w14:paraId="6D2C0E24" w14:textId="5216C932" w:rsidR="00D61588" w:rsidRPr="00B44B64" w:rsidDel="00FF0829" w:rsidRDefault="00000CC8" w:rsidP="00014973">
      <w:pPr>
        <w:pStyle w:val="Heading2"/>
        <w:rPr>
          <w:moveFrom w:id="345" w:author="dugalh" w:date="2018-07-27T21:41:00Z"/>
        </w:rPr>
      </w:pPr>
      <w:commentRangeStart w:id="346"/>
      <w:commentRangeStart w:id="347"/>
      <w:moveFrom w:id="348" w:author="dugalh" w:date="2018-07-27T21:41:00Z">
        <w:r w:rsidRPr="00B44B64" w:rsidDel="00FF0829">
          <w:t>Imagery</w:t>
        </w:r>
        <w:commentRangeEnd w:id="346"/>
        <w:r w:rsidR="000437B9" w:rsidDel="00FF0829">
          <w:rPr>
            <w:rStyle w:val="CommentReference"/>
            <w:i w:val="0"/>
          </w:rPr>
          <w:commentReference w:id="346"/>
        </w:r>
        <w:commentRangeEnd w:id="347"/>
        <w:r w:rsidR="00AE58F6" w:rsidDel="00FF0829">
          <w:rPr>
            <w:rStyle w:val="CommentReference"/>
            <w:i w:val="0"/>
          </w:rPr>
          <w:commentReference w:id="347"/>
        </w:r>
      </w:moveFrom>
    </w:p>
    <w:p w14:paraId="106ACC24" w14:textId="77777777" w:rsidR="00FF0829" w:rsidRDefault="00D61588" w:rsidP="00A76FA9">
      <w:pPr>
        <w:pStyle w:val="BodyText"/>
        <w:rPr>
          <w:ins w:id="349" w:author="dugalh" w:date="2018-07-27T21:42:00Z"/>
        </w:rPr>
      </w:pPr>
      <w:moveFrom w:id="350" w:author="dugalh" w:date="2018-07-27T21:41:00Z">
        <w:r w:rsidRPr="00B44B64" w:rsidDel="00FF0829">
          <w:t xml:space="preserve">VHR aerial imagery of the study area </w:t>
        </w:r>
        <w:r w:rsidR="000130AD" w:rsidRPr="00B44B64" w:rsidDel="00FF0829">
          <w:t>w</w:t>
        </w:r>
        <w:r w:rsidR="00C44174" w:rsidRPr="00B44B64" w:rsidDel="00FF0829">
          <w:t>as</w:t>
        </w:r>
        <w:r w:rsidR="000130AD" w:rsidRPr="00B44B64" w:rsidDel="00FF0829">
          <w:t xml:space="preserve"> acquired </w:t>
        </w:r>
        <w:r w:rsidRPr="00B44B64" w:rsidDel="00FF0829">
          <w:t xml:space="preserve">from Chief Directorate: National Geo-spatial Information (NGI), a component of the South African Department of Rural Development and Land Reform.  The images </w:t>
        </w:r>
        <w:r w:rsidR="000130AD" w:rsidRPr="00B44B64" w:rsidDel="00FF0829">
          <w:t xml:space="preserve">were </w:t>
        </w:r>
        <w:r w:rsidRPr="00B44B64" w:rsidDel="00FF0829">
          <w:t>captured at 0.5</w:t>
        </w:r>
        <w:r w:rsidR="001B7690" w:rsidRPr="00B44B64" w:rsidDel="00FF0829">
          <w:t xml:space="preserve"> </w:t>
        </w:r>
        <w:r w:rsidRPr="00B44B64" w:rsidDel="00FF0829">
          <w:t xml:space="preserve">m resolution with an Intergraph </w:t>
        </w:r>
        <w:r w:rsidR="000130AD" w:rsidRPr="00B44B64" w:rsidDel="00FF0829">
          <w:t>Digital Mapping Camera (</w:t>
        </w:r>
        <w:r w:rsidRPr="00B44B64" w:rsidDel="00FF0829">
          <w:t>DMC</w:t>
        </w:r>
        <w:r w:rsidR="00430964" w:rsidRPr="00B44B64" w:rsidDel="00FF0829">
          <w:t>)</w:t>
        </w:r>
        <w:r w:rsidR="00FF5235" w:rsidRPr="00B44B64" w:rsidDel="00FF0829">
          <w:t xml:space="preserve"> that</w:t>
        </w:r>
        <w:r w:rsidRPr="00B44B64" w:rsidDel="00FF0829">
          <w:t xml:space="preserve"> provides multi-spectral red, green, blue and near-infrared (NIR) bands.  The study area </w:t>
        </w:r>
        <w:r w:rsidR="000130AD" w:rsidRPr="00B44B64" w:rsidDel="00FF0829">
          <w:t xml:space="preserve">is covered by </w:t>
        </w:r>
        <w:r w:rsidRPr="00B44B64" w:rsidDel="00FF0829">
          <w:t>2228 images</w:t>
        </w:r>
        <w:r w:rsidR="001B7690" w:rsidRPr="00B44B64" w:rsidDel="00FF0829">
          <w:t>,</w:t>
        </w:r>
        <w:r w:rsidRPr="00B44B64" w:rsidDel="00FF0829">
          <w:t xml:space="preserve"> acquired over multiple days from 22 January to 8 February </w:t>
        </w:r>
        <w:r w:rsidR="00430964" w:rsidRPr="00B44B64" w:rsidDel="00FF0829">
          <w:t xml:space="preserve">2010, </w:t>
        </w:r>
        <w:r w:rsidR="001E688D" w:rsidRPr="00B44B64" w:rsidDel="00FF0829">
          <w:t>during the area’s dry season</w:t>
        </w:r>
        <w:r w:rsidRPr="00B44B64" w:rsidDel="00FF0829">
          <w:t xml:space="preserve">.  </w:t>
        </w:r>
        <w:r w:rsidR="001E688D" w:rsidRPr="00B44B64" w:rsidDel="00FF0829">
          <w:t>Spekboom has a characteristic lime green colo</w:t>
        </w:r>
        <w:r w:rsidR="000F4F02" w:rsidRPr="00B44B64" w:rsidDel="00FF0829">
          <w:t>r</w:t>
        </w:r>
        <w:r w:rsidR="001E688D" w:rsidRPr="00B44B64" w:rsidDel="00FF0829">
          <w:t xml:space="preserve"> and is evergreen.  The dry season imagery helped contrast the evergreen </w:t>
        </w:r>
        <w:r w:rsidR="00A463C7" w:rsidRPr="00B44B64" w:rsidDel="00FF0829">
          <w:t>s</w:t>
        </w:r>
        <w:r w:rsidR="001E688D" w:rsidRPr="00B44B64" w:rsidDel="00FF0829">
          <w:t>pekboom against the comparatively drier background vegetation.</w:t>
        </w:r>
      </w:moveFrom>
      <w:moveFromRangeEnd w:id="331"/>
      <w:r w:rsidR="001E688D" w:rsidRPr="00B44B64">
        <w:t xml:space="preserve">  </w:t>
      </w:r>
    </w:p>
    <w:p w14:paraId="19B54DEA" w14:textId="0D556519" w:rsidR="00FF0829" w:rsidRDefault="00FF0829" w:rsidP="00FF0829">
      <w:pPr>
        <w:pStyle w:val="Heading2"/>
        <w:rPr>
          <w:ins w:id="351" w:author="dugalh" w:date="2018-07-27T21:42:00Z"/>
        </w:rPr>
      </w:pPr>
      <w:ins w:id="352" w:author="dugalh" w:date="2018-07-27T21:42:00Z">
        <w:r>
          <w:t xml:space="preserve">Radiometric Homogenization </w:t>
        </w:r>
      </w:ins>
    </w:p>
    <w:p w14:paraId="5DA681F5" w14:textId="6C2633E1" w:rsidR="00F16830" w:rsidRDefault="00D61588" w:rsidP="00A76FA9">
      <w:pPr>
        <w:pStyle w:val="BodyText"/>
        <w:rPr>
          <w:ins w:id="353" w:author="dugalh" w:date="2018-07-27T13:22:00Z"/>
        </w:rPr>
      </w:pPr>
      <w:r w:rsidRPr="00B44B64">
        <w:t xml:space="preserve">While the imagery provided by NGI is </w:t>
      </w:r>
      <w:proofErr w:type="spellStart"/>
      <w:r w:rsidRPr="00B44B64">
        <w:t>orthorectified</w:t>
      </w:r>
      <w:proofErr w:type="spellEnd"/>
      <w:r w:rsidRPr="00B44B64">
        <w:t xml:space="preserve">, no radiometric corrections </w:t>
      </w:r>
      <w:r w:rsidR="00A0790D" w:rsidRPr="00B44B64">
        <w:t xml:space="preserve">were </w:t>
      </w:r>
      <w:r w:rsidRPr="00B44B64">
        <w:t xml:space="preserve">applied to it.  The NGI imagery contains variations due to BRDF </w:t>
      </w:r>
      <w:r w:rsidR="009027D6" w:rsidRPr="00B44B64">
        <w:t>and</w:t>
      </w:r>
      <w:r w:rsidRPr="00B44B64">
        <w:t xml:space="preserve"> atmospheric effects</w:t>
      </w:r>
      <w:r w:rsidR="00430964" w:rsidRPr="00B44B64">
        <w:t>, which</w:t>
      </w:r>
      <w:r w:rsidRPr="00B44B64">
        <w:t xml:space="preserve"> make</w:t>
      </w:r>
      <w:r w:rsidR="00A0790D" w:rsidRPr="00B44B64">
        <w:t>s</w:t>
      </w:r>
      <w:r w:rsidRPr="00B44B64">
        <w:t xml:space="preserve"> it poorly suited to quantitative remote sensing techniques.  </w:t>
      </w:r>
      <w:r w:rsidR="000130AD" w:rsidRPr="00B44B64">
        <w:t xml:space="preserve">The imagery was consequently </w:t>
      </w:r>
      <w:proofErr w:type="spellStart"/>
      <w:r w:rsidR="005D64BF" w:rsidRPr="00B44B64">
        <w:t>radiometrically</w:t>
      </w:r>
      <w:proofErr w:type="spellEnd"/>
      <w:r w:rsidR="005D64BF" w:rsidRPr="00B44B64">
        <w:t xml:space="preserve"> </w:t>
      </w:r>
      <w:r w:rsidR="00595F50" w:rsidRPr="00B44B64">
        <w:t>homogeni</w:t>
      </w:r>
      <w:r w:rsidR="000B7347" w:rsidRPr="00B44B64">
        <w:t>zed</w:t>
      </w:r>
      <w:r w:rsidR="004F558C" w:rsidRPr="00B44B64">
        <w:t xml:space="preserve"> </w:t>
      </w:r>
      <w:r w:rsidR="00A0790D" w:rsidRPr="00B44B64">
        <w:t xml:space="preserve">through the application of </w:t>
      </w:r>
      <w:r w:rsidR="005D64BF" w:rsidRPr="00B44B64">
        <w:t xml:space="preserve">a surface reflectance </w:t>
      </w:r>
      <w:r w:rsidR="00595F50" w:rsidRPr="00B44B64">
        <w:t xml:space="preserve">estimation </w:t>
      </w:r>
      <w:r w:rsidR="00A0790D" w:rsidRPr="00B44B64">
        <w:t>technique</w:t>
      </w:r>
      <w:r w:rsidR="005D64BF" w:rsidRPr="00B44B64">
        <w:t>.  Th</w:t>
      </w:r>
      <w:r w:rsidR="00AD0D42" w:rsidRPr="00B44B64">
        <w:t>is</w:t>
      </w:r>
      <w:r w:rsidR="005D64BF" w:rsidRPr="00B44B64">
        <w:t xml:space="preserve"> technique corrects for coarse scale atmospheric and BRDF effects</w:t>
      </w:r>
      <w:r w:rsidR="009027D6" w:rsidRPr="00B44B64">
        <w:t xml:space="preserve"> using a </w:t>
      </w:r>
      <w:commentRangeStart w:id="354"/>
      <w:r w:rsidR="009027D6" w:rsidRPr="00B44B64">
        <w:lastRenderedPageBreak/>
        <w:t>well-calibrated</w:t>
      </w:r>
      <w:ins w:id="355" w:author="dugalh" w:date="2018-07-27T13:32:00Z">
        <w:r w:rsidR="00AE58F6">
          <w:t>,</w:t>
        </w:r>
      </w:ins>
      <w:r w:rsidR="009027D6" w:rsidRPr="00B44B64">
        <w:t xml:space="preserve"> </w:t>
      </w:r>
      <w:commentRangeEnd w:id="354"/>
      <w:r w:rsidR="0002449F">
        <w:rPr>
          <w:rStyle w:val="CommentReference"/>
        </w:rPr>
        <w:commentReference w:id="354"/>
      </w:r>
      <w:commentRangeStart w:id="356"/>
      <w:ins w:id="357" w:author="dugalh" w:date="2018-07-27T13:32:00Z">
        <w:r w:rsidR="00AE58F6">
          <w:t>concurrent and collocated</w:t>
        </w:r>
      </w:ins>
      <w:commentRangeEnd w:id="356"/>
      <w:ins w:id="358" w:author="dugalh" w:date="2018-07-27T13:56:00Z">
        <w:r w:rsidR="0002449F">
          <w:rPr>
            <w:rStyle w:val="CommentReference"/>
          </w:rPr>
          <w:commentReference w:id="356"/>
        </w:r>
      </w:ins>
      <w:ins w:id="359" w:author="dugalh" w:date="2018-07-27T13:32:00Z">
        <w:r w:rsidR="00AE58F6">
          <w:t xml:space="preserve"> </w:t>
        </w:r>
      </w:ins>
      <w:r w:rsidR="009027D6" w:rsidRPr="00B44B64">
        <w:t xml:space="preserve">surface reflectance </w:t>
      </w:r>
      <w:r w:rsidR="000130AD" w:rsidRPr="00B44B64">
        <w:t xml:space="preserve">satellite </w:t>
      </w:r>
      <w:r w:rsidR="009027D6" w:rsidRPr="00B44B64">
        <w:t>image as a reference.</w:t>
      </w:r>
      <w:r w:rsidR="005D64BF" w:rsidRPr="00B44B64">
        <w:t xml:space="preserve"> </w:t>
      </w:r>
      <w:r w:rsidR="009027D6" w:rsidRPr="00B44B64">
        <w:t xml:space="preserve"> </w:t>
      </w:r>
      <w:r w:rsidRPr="00B44B64">
        <w:t xml:space="preserve">We </w:t>
      </w:r>
      <w:r w:rsidR="00AD0D42" w:rsidRPr="00B44B64">
        <w:t xml:space="preserve">used </w:t>
      </w:r>
      <w:r w:rsidR="009027D6" w:rsidRPr="00B44B64">
        <w:t>a</w:t>
      </w:r>
      <w:r w:rsidR="005D64BF" w:rsidRPr="00B44B64">
        <w:t xml:space="preserve"> MODIS MCD43A4 composite image for the period </w:t>
      </w:r>
      <w:r w:rsidR="0048213D" w:rsidRPr="00B44B64">
        <w:t xml:space="preserve">of </w:t>
      </w:r>
      <w:r w:rsidR="005D64BF" w:rsidRPr="00B44B64">
        <w:t xml:space="preserve">25 January 2010 to 9 February 2010 </w:t>
      </w:r>
      <w:r w:rsidR="009027D6" w:rsidRPr="00B44B64">
        <w:t xml:space="preserve">for </w:t>
      </w:r>
      <w:r w:rsidR="000130AD" w:rsidRPr="00B44B64">
        <w:t>this purpose</w:t>
      </w:r>
      <w:r w:rsidR="005D64BF" w:rsidRPr="00B44B64">
        <w:t>.  This image has a 500</w:t>
      </w:r>
      <w:r w:rsidR="0048213D" w:rsidRPr="00B44B64">
        <w:t xml:space="preserve"> </w:t>
      </w:r>
      <w:r w:rsidR="005D64BF" w:rsidRPr="00B44B64">
        <w:t>m resolution and contains nadir BRDF-adjusted reflectance data composited from the best values over a 16</w:t>
      </w:r>
      <w:r w:rsidR="0048213D" w:rsidRPr="00B44B64">
        <w:t>-</w:t>
      </w:r>
      <w:r w:rsidR="005D64BF" w:rsidRPr="00B44B64">
        <w:t xml:space="preserve">day period.  </w:t>
      </w:r>
      <w:commentRangeStart w:id="360"/>
      <w:ins w:id="361" w:author="dugalh" w:date="2018-07-27T13:33:00Z">
        <w:r w:rsidR="00AE58F6">
          <w:t>While Sentinel</w:t>
        </w:r>
      </w:ins>
      <w:ins w:id="362" w:author="dugalh" w:date="2018-07-27T13:42:00Z">
        <w:r w:rsidR="002D4FE5">
          <w:t>-2</w:t>
        </w:r>
      </w:ins>
      <w:ins w:id="363" w:author="dugalh" w:date="2018-07-27T13:51:00Z">
        <w:r w:rsidR="002D4FE5">
          <w:fldChar w:fldCharType="begin" w:fldLock="1"/>
        </w:r>
      </w:ins>
      <w:r w:rsidR="002D4FE5">
        <w:instrText>ADDIN CSL_CITATION {"citationItems":[{"id":"ITEM-1","itemData":{"abstract":"Manual del satélite Sentinel 2 del programa Copernicus de la ESA.","author":[{"dropping-particle":"","family":"European Space Agency (ESA)","given":"","non-dropping-particle":"","parse-names":false,"suffix":""}],"id":"ITEM-1","issue":"1.2","issued":{"date-parts":[["2015"]]},"number-of-pages":"64","title":"Sentinel-2 User Handbook","type":"report"},"uris":["http://www.mendeley.com/documents/?uuid=ea92e134-79ef-4b08-9a35-6c1f1c6afc96"]}],"mendeley":{"formattedCitation":"&lt;sup&gt;31&lt;/sup&gt;","plainTextFormattedCitation":"31"},"properties":{"noteIndex":0},"schema":"https://github.com/citation-style-language/schema/raw/master/csl-citation.json"}</w:instrText>
      </w:r>
      <w:r w:rsidR="002D4FE5">
        <w:fldChar w:fldCharType="separate"/>
      </w:r>
      <w:r w:rsidR="002D4FE5" w:rsidRPr="002D4FE5">
        <w:rPr>
          <w:noProof/>
          <w:vertAlign w:val="superscript"/>
        </w:rPr>
        <w:t>31</w:t>
      </w:r>
      <w:ins w:id="364" w:author="dugalh" w:date="2018-07-27T13:51:00Z">
        <w:r w:rsidR="002D4FE5">
          <w:fldChar w:fldCharType="end"/>
        </w:r>
      </w:ins>
      <w:ins w:id="365" w:author="dugalh" w:date="2018-07-27T13:33:00Z">
        <w:r w:rsidR="00AE58F6">
          <w:t xml:space="preserve"> or Landsat</w:t>
        </w:r>
      </w:ins>
      <w:ins w:id="366" w:author="dugalh" w:date="2018-07-27T13:38:00Z">
        <w:r w:rsidR="002D4FE5">
          <w:fldChar w:fldCharType="begin" w:fldLock="1"/>
        </w:r>
      </w:ins>
      <w:r w:rsidR="002D4FE5">
        <w:instrText>ADDIN CSL_CITATION {"citationItems":[{"id":"ITEM-1","itemData":{"DOI":"No. 2013-1057","ISBN":"2013-1057","ISSN":"2013–1057","abstract":"The Landsat Ecosystem Disturbance Adaptive Processing System (LEDAPS) software was originally developed by the National Aeronautics and Space Administration–Goddard Space Flight Center and the University of Maryland to produce top- of-atmosphere reflectance from Landsat Thematic Mapper and Enhanced Thematic Mapper Plus Level 1 digital numbers and to apply atmospheric corrections to generate a surface-reflectance product. The U.S. Geological Survey (USGS) has adopted the LEDAPS algorithm for producing the Landsat Surface Reflectance Climate Data Record. This report discusses the LEDAPS algorithm, which was implemented by the USGS","author":[{"dropping-particle":"","family":"Schmidt","given":"G.","non-dropping-particle":"","parse-names":false,"suffix":""},{"dropping-particle":"","family":"Jenkerson","given":"C.","non-dropping-particle":"","parse-names":false,"suffix":""},{"dropping-particle":"","family":"Masek","given":"J.","non-dropping-particle":"","parse-names":false,"suffix":""},{"dropping-particle":"","family":"Vermote","given":"E.","non-dropping-particle":"","parse-names":false,"suffix":""},{"dropping-particle":"","family":"Gao","given":"F.","non-dropping-particle":"","parse-names":false,"suffix":""}],"id":"ITEM-1","issue":"December","issued":{"date-parts":[["2012"]]},"number-of-pages":"1-27","title":"Landsat Ecosystem Disturbance Adaptive Processing System (LEDAPS) Algorithm Description","type":"report"},"uris":["http://www.mendeley.com/documents/?uuid=f3a2298f-2df8-46e3-ab27-1c92ca305b67"]}],"mendeley":{"formattedCitation":"&lt;sup&gt;32&lt;/sup&gt;","plainTextFormattedCitation":"32","previouslyFormattedCitation":"&lt;sup&gt;31&lt;/sup&gt;"},"properties":{"noteIndex":0},"schema":"https://github.com/citation-style-language/schema/raw/master/csl-citation.json"}</w:instrText>
      </w:r>
      <w:r w:rsidR="002D4FE5">
        <w:fldChar w:fldCharType="separate"/>
      </w:r>
      <w:r w:rsidR="002D4FE5" w:rsidRPr="002D4FE5">
        <w:rPr>
          <w:noProof/>
          <w:vertAlign w:val="superscript"/>
        </w:rPr>
        <w:t>32</w:t>
      </w:r>
      <w:ins w:id="367" w:author="dugalh" w:date="2018-07-27T13:38:00Z">
        <w:r w:rsidR="002D4FE5">
          <w:fldChar w:fldCharType="end"/>
        </w:r>
      </w:ins>
      <w:ins w:id="368" w:author="dugalh" w:date="2018-07-27T13:33:00Z">
        <w:r w:rsidR="00AE58F6">
          <w:t xml:space="preserve"> surface reflectance </w:t>
        </w:r>
      </w:ins>
      <w:ins w:id="369" w:author="dugalh" w:date="2018-07-27T13:35:00Z">
        <w:r w:rsidR="002D4FE5">
          <w:t>could also serve as reference data, no cloud-free image</w:t>
        </w:r>
      </w:ins>
      <w:ins w:id="370" w:author="dugalh" w:date="2018-07-27T13:39:00Z">
        <w:r w:rsidR="002D4FE5">
          <w:t>ry</w:t>
        </w:r>
      </w:ins>
      <w:ins w:id="371" w:author="dugalh" w:date="2018-07-27T13:35:00Z">
        <w:r w:rsidR="002D4FE5">
          <w:t xml:space="preserve"> </w:t>
        </w:r>
      </w:ins>
      <w:ins w:id="372" w:author="dugalh" w:date="2018-07-27T13:38:00Z">
        <w:r w:rsidR="002D4FE5">
          <w:t xml:space="preserve">concurrent </w:t>
        </w:r>
      </w:ins>
      <w:ins w:id="373" w:author="dugalh" w:date="2018-07-27T13:41:00Z">
        <w:r w:rsidR="002D4FE5">
          <w:t xml:space="preserve">(or near-concurrent) </w:t>
        </w:r>
      </w:ins>
      <w:ins w:id="374" w:author="dugalh" w:date="2018-07-27T13:38:00Z">
        <w:r w:rsidR="002D4FE5">
          <w:t xml:space="preserve">to the aerial </w:t>
        </w:r>
      </w:ins>
      <w:ins w:id="375" w:author="dugalh" w:date="2018-07-27T13:39:00Z">
        <w:r w:rsidR="002D4FE5">
          <w:t xml:space="preserve">imagery </w:t>
        </w:r>
      </w:ins>
      <w:ins w:id="376" w:author="dugalh" w:date="2018-07-27T13:35:00Z">
        <w:r w:rsidR="002D4FE5">
          <w:t>w</w:t>
        </w:r>
      </w:ins>
      <w:ins w:id="377" w:author="dugalh" w:date="2018-07-27T13:40:00Z">
        <w:r w:rsidR="002D4FE5">
          <w:t>as</w:t>
        </w:r>
      </w:ins>
      <w:ins w:id="378" w:author="dugalh" w:date="2018-07-27T13:35:00Z">
        <w:r w:rsidR="002D4FE5">
          <w:t xml:space="preserve"> available</w:t>
        </w:r>
      </w:ins>
      <w:ins w:id="379" w:author="dugalh" w:date="2018-07-27T13:36:00Z">
        <w:r w:rsidR="002D4FE5">
          <w:t xml:space="preserve"> </w:t>
        </w:r>
      </w:ins>
      <w:ins w:id="380" w:author="dugalh" w:date="2018-07-27T13:35:00Z">
        <w:r w:rsidR="002D4FE5">
          <w:t xml:space="preserve">from </w:t>
        </w:r>
      </w:ins>
      <w:ins w:id="381" w:author="dugalh" w:date="2018-07-27T13:36:00Z">
        <w:r w:rsidR="002D4FE5">
          <w:t>these sources.</w:t>
        </w:r>
      </w:ins>
      <w:ins w:id="382" w:author="dugalh" w:date="2018-07-27T13:27:00Z">
        <w:r w:rsidR="00AE58F6">
          <w:t xml:space="preserve">  </w:t>
        </w:r>
      </w:ins>
      <w:commentRangeEnd w:id="360"/>
      <w:ins w:id="383" w:author="dugalh" w:date="2018-07-27T13:40:00Z">
        <w:r w:rsidR="002D4FE5">
          <w:rPr>
            <w:rStyle w:val="CommentReference"/>
          </w:rPr>
          <w:commentReference w:id="360"/>
        </w:r>
      </w:ins>
      <w:ins w:id="384" w:author="dugalh" w:date="2018-07-27T13:53:00Z">
        <w:r w:rsidR="0002449F">
          <w:t>The relative spectral response</w:t>
        </w:r>
      </w:ins>
      <w:ins w:id="385" w:author="dugalh" w:date="2018-07-27T14:04:00Z">
        <w:r w:rsidR="002360EF">
          <w:t>s</w:t>
        </w:r>
      </w:ins>
      <w:ins w:id="386" w:author="dugalh" w:date="2018-07-27T13:53:00Z">
        <w:r w:rsidR="0002449F">
          <w:t xml:space="preserve"> (RSR</w:t>
        </w:r>
      </w:ins>
      <w:ins w:id="387" w:author="dugalh" w:date="2018-07-27T14:04:00Z">
        <w:r w:rsidR="002360EF">
          <w:t>’s</w:t>
        </w:r>
      </w:ins>
      <w:ins w:id="388" w:author="dugalh" w:date="2018-07-27T13:53:00Z">
        <w:r w:rsidR="0002449F">
          <w:t>)</w:t>
        </w:r>
      </w:ins>
      <w:ins w:id="389" w:author="dugalh" w:date="2018-07-27T13:54:00Z">
        <w:r w:rsidR="0002449F">
          <w:t xml:space="preserve"> </w:t>
        </w:r>
      </w:ins>
      <w:ins w:id="390" w:author="dugalh" w:date="2018-07-27T14:00:00Z">
        <w:r w:rsidR="0002449F">
          <w:t xml:space="preserve">of </w:t>
        </w:r>
      </w:ins>
      <w:ins w:id="391" w:author="dugalh" w:date="2018-07-27T13:57:00Z">
        <w:r w:rsidR="0002449F">
          <w:t xml:space="preserve">the </w:t>
        </w:r>
      </w:ins>
      <w:ins w:id="392" w:author="dugalh" w:date="2018-07-27T13:54:00Z">
        <w:r w:rsidR="0002449F">
          <w:t>DMC</w:t>
        </w:r>
      </w:ins>
      <w:ins w:id="393" w:author="dugalh" w:date="2018-07-27T13:56:00Z">
        <w:r w:rsidR="0002449F">
          <w:t xml:space="preserve"> and corresponding MODIS</w:t>
        </w:r>
      </w:ins>
      <w:ins w:id="394" w:author="dugalh" w:date="2018-07-27T13:54:00Z">
        <w:r w:rsidR="0002449F">
          <w:t xml:space="preserve"> bands </w:t>
        </w:r>
      </w:ins>
      <w:ins w:id="395" w:author="dugalh" w:date="2018-07-27T14:04:00Z">
        <w:r w:rsidR="002360EF">
          <w:t>are</w:t>
        </w:r>
      </w:ins>
      <w:ins w:id="396" w:author="dugalh" w:date="2018-07-27T14:01:00Z">
        <w:r w:rsidR="0002449F">
          <w:t xml:space="preserve"> shown in </w:t>
        </w:r>
        <w:r w:rsidR="0002449F">
          <w:fldChar w:fldCharType="begin"/>
        </w:r>
        <w:r w:rsidR="0002449F">
          <w:instrText xml:space="preserve"> REF _Ref520463416 \h </w:instrText>
        </w:r>
      </w:ins>
      <w:r w:rsidR="0002449F">
        <w:fldChar w:fldCharType="separate"/>
      </w:r>
      <w:ins w:id="397" w:author="dugalh" w:date="2018-07-27T14:01:00Z">
        <w:r w:rsidR="0002449F">
          <w:t xml:space="preserve">Fig. </w:t>
        </w:r>
        <w:r w:rsidR="0002449F">
          <w:rPr>
            <w:noProof/>
          </w:rPr>
          <w:t>2</w:t>
        </w:r>
        <w:r w:rsidR="0002449F">
          <w:fldChar w:fldCharType="end"/>
        </w:r>
      </w:ins>
      <w:ins w:id="398" w:author="dugalh" w:date="2018-07-27T13:54:00Z">
        <w:r w:rsidR="0002449F">
          <w:t xml:space="preserve">.  </w:t>
        </w:r>
      </w:ins>
      <w:r w:rsidRPr="00B44B64">
        <w:t xml:space="preserve">Radiometric </w:t>
      </w:r>
      <w:r w:rsidR="001A48D1" w:rsidRPr="00B44B64">
        <w:t xml:space="preserve">correction </w:t>
      </w:r>
      <w:r w:rsidRPr="00B44B64">
        <w:t xml:space="preserve">is important as it allows accurate snapshot mapping </w:t>
      </w:r>
      <w:r w:rsidR="0048213D" w:rsidRPr="00B44B64">
        <w:t>of</w:t>
      </w:r>
      <w:r w:rsidRPr="00B44B64">
        <w:t xml:space="preserve"> large spatial </w:t>
      </w:r>
      <w:r w:rsidR="000130AD" w:rsidRPr="00B44B64">
        <w:t>extent</w:t>
      </w:r>
      <w:r w:rsidR="00A463C7" w:rsidRPr="00B44B64">
        <w:t>s</w:t>
      </w:r>
      <w:r w:rsidR="000130AD" w:rsidRPr="00B44B64">
        <w:t xml:space="preserve"> and</w:t>
      </w:r>
      <w:r w:rsidRPr="00B44B64">
        <w:t xml:space="preserve"> provides the possibility of repeating the canopy</w:t>
      </w:r>
      <w:r w:rsidR="00FF5235" w:rsidRPr="00B44B64">
        <w:t>-</w:t>
      </w:r>
      <w:r w:rsidRPr="00B44B64">
        <w:t>cover mapping to evaluate restoration progress.</w:t>
      </w:r>
    </w:p>
    <w:p w14:paraId="4A38536D" w14:textId="51CBDBCB" w:rsidR="00E85E6D" w:rsidRDefault="006B567C" w:rsidP="00AE58F6">
      <w:pPr>
        <w:pStyle w:val="BodyText"/>
        <w:spacing w:line="240" w:lineRule="auto"/>
        <w:jc w:val="center"/>
        <w:rPr>
          <w:ins w:id="399" w:author="dugalh" w:date="2018-07-27T13:23:00Z"/>
        </w:rPr>
      </w:pPr>
      <w:ins w:id="400" w:author="dugalh" w:date="2018-07-27T16:12:00Z">
        <w:r>
          <w:rPr>
            <w:noProof/>
            <w:lang w:val="en-GB" w:eastAsia="en-GB"/>
          </w:rPr>
          <w:drawing>
            <wp:inline distT="0" distB="0" distL="0" distR="0" wp14:anchorId="14BBD33D" wp14:editId="5CBE040C">
              <wp:extent cx="4366039"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 - MODIS and DMC RS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036" cy="3262024"/>
                      </a:xfrm>
                      <a:prstGeom prst="rect">
                        <a:avLst/>
                      </a:prstGeom>
                    </pic:spPr>
                  </pic:pic>
                </a:graphicData>
              </a:graphic>
            </wp:inline>
          </w:drawing>
        </w:r>
      </w:ins>
    </w:p>
    <w:p w14:paraId="618ABD83" w14:textId="77777777" w:rsidR="00B31736" w:rsidRDefault="00B31736" w:rsidP="00B31736">
      <w:pPr>
        <w:pStyle w:val="Caption"/>
        <w:jc w:val="center"/>
        <w:rPr>
          <w:ins w:id="401" w:author="dugalh" w:date="2018-07-27T13:26:00Z"/>
        </w:rPr>
      </w:pPr>
      <w:bookmarkStart w:id="402" w:name="_Ref520463416"/>
      <w:ins w:id="403" w:author="dugalh" w:date="2018-07-27T13:26:00Z">
        <w:r>
          <w:t xml:space="preserve">Fig. </w:t>
        </w:r>
        <w:r>
          <w:fldChar w:fldCharType="begin"/>
        </w:r>
        <w:r>
          <w:instrText xml:space="preserve"> SEQ Figure \* ARABIC </w:instrText>
        </w:r>
        <w:r>
          <w:fldChar w:fldCharType="separate"/>
        </w:r>
      </w:ins>
      <w:r>
        <w:rPr>
          <w:noProof/>
        </w:rPr>
        <w:t>2</w:t>
      </w:r>
      <w:ins w:id="404" w:author="dugalh" w:date="2018-07-27T13:26:00Z">
        <w:r>
          <w:fldChar w:fldCharType="end"/>
        </w:r>
        <w:bookmarkEnd w:id="402"/>
        <w:r>
          <w:t xml:space="preserve"> MODIS and DMC RSR’s</w:t>
        </w:r>
      </w:ins>
    </w:p>
    <w:p w14:paraId="727700D3" w14:textId="77777777" w:rsidR="00E85E6D" w:rsidRPr="00B44B64" w:rsidRDefault="00E85E6D" w:rsidP="00AE58F6">
      <w:pPr>
        <w:pStyle w:val="BodyText"/>
        <w:jc w:val="center"/>
      </w:pPr>
    </w:p>
    <w:p w14:paraId="57D476FC" w14:textId="77777777" w:rsidR="00F16830" w:rsidRPr="00B44B64" w:rsidRDefault="00F16830" w:rsidP="00F16830">
      <w:pPr>
        <w:pStyle w:val="Heading2"/>
      </w:pPr>
      <w:commentRangeStart w:id="405"/>
      <w:r w:rsidRPr="00B44B64">
        <w:t>Mapping Methodology</w:t>
      </w:r>
      <w:commentRangeEnd w:id="405"/>
      <w:r w:rsidR="000437B9">
        <w:rPr>
          <w:rStyle w:val="CommentReference"/>
          <w:i w:val="0"/>
        </w:rPr>
        <w:commentReference w:id="405"/>
      </w:r>
    </w:p>
    <w:p w14:paraId="3ABACEF7" w14:textId="634C5051" w:rsidR="00A0276C" w:rsidRPr="00B44B64" w:rsidRDefault="00F16830" w:rsidP="00361B48">
      <w:pPr>
        <w:pStyle w:val="BodyText"/>
      </w:pPr>
      <w:r w:rsidRPr="00B44B64">
        <w:t>The image resolution of 0.5</w:t>
      </w:r>
      <w:r w:rsidR="0048213D" w:rsidRPr="00B44B64">
        <w:t xml:space="preserve"> </w:t>
      </w:r>
      <w:r w:rsidRPr="00B44B64">
        <w:t xml:space="preserve">m, combined with the tendency of </w:t>
      </w:r>
      <w:proofErr w:type="spellStart"/>
      <w:r w:rsidR="0048213D" w:rsidRPr="00B44B64">
        <w:t>s</w:t>
      </w:r>
      <w:r w:rsidRPr="00B44B64">
        <w:t>pekboom</w:t>
      </w:r>
      <w:proofErr w:type="spellEnd"/>
      <w:r w:rsidRPr="00B44B64">
        <w:t xml:space="preserve"> to grow in continuous stands, meant that there was little spectral mixing and </w:t>
      </w:r>
      <w:r w:rsidR="0048213D" w:rsidRPr="00B44B64">
        <w:t xml:space="preserve">that </w:t>
      </w:r>
      <w:r w:rsidRPr="00B44B64">
        <w:t xml:space="preserve">pixels covering </w:t>
      </w:r>
      <w:proofErr w:type="spellStart"/>
      <w:r w:rsidR="0048213D" w:rsidRPr="00B44B64">
        <w:t>s</w:t>
      </w:r>
      <w:r w:rsidRPr="00B44B64">
        <w:t>pekboom</w:t>
      </w:r>
      <w:proofErr w:type="spellEnd"/>
      <w:r w:rsidRPr="00B44B64">
        <w:t xml:space="preserve"> were relatively pure.  This supported a per-pixel classification approach</w:t>
      </w:r>
      <w:r w:rsidR="005C22B9" w:rsidRPr="00B44B64">
        <w:t xml:space="preserve"> to distinguish </w:t>
      </w:r>
      <w:proofErr w:type="spellStart"/>
      <w:r w:rsidR="0048213D" w:rsidRPr="00B44B64">
        <w:t>s</w:t>
      </w:r>
      <w:r w:rsidR="005C22B9" w:rsidRPr="00B44B64">
        <w:t>pekboom</w:t>
      </w:r>
      <w:proofErr w:type="spellEnd"/>
      <w:r w:rsidR="005C22B9" w:rsidRPr="00B44B64">
        <w:t xml:space="preserve"> </w:t>
      </w:r>
      <w:r w:rsidR="005C22B9" w:rsidRPr="00B44B64">
        <w:lastRenderedPageBreak/>
        <w:t>from the surrounding vegetation</w:t>
      </w:r>
      <w:r w:rsidRPr="00B44B64">
        <w:t xml:space="preserve">.  </w:t>
      </w:r>
      <w:r w:rsidR="005C22B9" w:rsidRPr="00B44B64">
        <w:t xml:space="preserve">The </w:t>
      </w:r>
      <w:r w:rsidR="00430964" w:rsidRPr="00B44B64">
        <w:t>pixel-based</w:t>
      </w:r>
      <w:r w:rsidR="005C22B9" w:rsidRPr="00B44B64">
        <w:t xml:space="preserve"> approach also </w:t>
      </w:r>
      <w:r w:rsidR="0048213D" w:rsidRPr="00B44B64">
        <w:t>ensured that</w:t>
      </w:r>
      <w:r w:rsidR="005C22B9" w:rsidRPr="00B44B64">
        <w:t xml:space="preserve"> the complexities associated with segmentation </w:t>
      </w:r>
      <w:r w:rsidR="0048213D" w:rsidRPr="00B44B64">
        <w:t xml:space="preserve">could </w:t>
      </w:r>
      <w:r w:rsidR="005C22B9" w:rsidRPr="00B44B64">
        <w:t xml:space="preserve">be avoided.   </w:t>
      </w:r>
      <w:r w:rsidRPr="00B44B64">
        <w:t xml:space="preserve">The fractional canopy cover was determined as the portion of pixels classified as </w:t>
      </w:r>
      <w:proofErr w:type="spellStart"/>
      <w:r w:rsidR="0048213D" w:rsidRPr="00B44B64">
        <w:t>s</w:t>
      </w:r>
      <w:r w:rsidRPr="00B44B64">
        <w:t>pekboom</w:t>
      </w:r>
      <w:proofErr w:type="spellEnd"/>
      <w:r w:rsidRPr="00B44B64">
        <w:t xml:space="preserve"> over an area of interest.</w:t>
      </w:r>
      <w:r w:rsidR="00361B48">
        <w:t xml:space="preserve">  </w:t>
      </w:r>
    </w:p>
    <w:p w14:paraId="5C9A870F" w14:textId="4A41395B" w:rsidR="00F16830" w:rsidRPr="00B44B64" w:rsidRDefault="00A0276C" w:rsidP="00361B48">
      <w:pPr>
        <w:pStyle w:val="BodyTextIndented"/>
      </w:pPr>
      <w:r w:rsidRPr="00B44B64">
        <w:t>Given the large number of images</w:t>
      </w:r>
      <w:r w:rsidR="00BA31F1" w:rsidRPr="00B44B64">
        <w:t>,</w:t>
      </w:r>
      <w:r w:rsidRPr="00B44B64">
        <w:t xml:space="preserve"> computation time </w:t>
      </w:r>
      <w:r w:rsidR="00BA31F1" w:rsidRPr="00B44B64">
        <w:t>was an</w:t>
      </w:r>
      <w:r w:rsidRPr="00B44B64">
        <w:t xml:space="preserve"> important consideration in the formulation of our method.  </w:t>
      </w:r>
      <w:r w:rsidR="00BA31F1" w:rsidRPr="00B44B64">
        <w:t>Radiometric homogeni</w:t>
      </w:r>
      <w:r w:rsidR="000B7347" w:rsidRPr="00B44B64">
        <w:t>zation</w:t>
      </w:r>
      <w:r w:rsidRPr="00B44B64">
        <w:t xml:space="preserve"> and classification software tools were developed using </w:t>
      </w:r>
      <w:r w:rsidR="00BA31F1" w:rsidRPr="00B44B64">
        <w:t>the GDAL</w:t>
      </w:r>
      <w:r w:rsidR="00186FDB" w:rsidRPr="00B44B64">
        <w:fldChar w:fldCharType="begin" w:fldLock="1"/>
      </w:r>
      <w:r w:rsidR="002D4FE5">
        <w:instrText>ADDIN CSL_CITATION {"citationItems":[{"id":"ITEM-1","itemData":{"URL":"http://www.gdal.org/","author":[{"dropping-particle":"","family":"GDAL Development Team","given":"","non-dropping-particle":"","parse-names":false,"suffix":""}],"container-title":"Open Source Geospatial Foundation","id":"ITEM-1","issued":{"date-parts":[["2014"]]},"title":"Geospatial Data Abstraction Library","type":"webpage"},"uris":["http://www.mendeley.com/documents/?uuid=207ba0c6-3dce-4783-9902-cc0dda63f695"]}],"mendeley":{"formattedCitation":"&lt;sup&gt;33&lt;/sup&gt;","plainTextFormattedCitation":"33","previouslyFormattedCitation":"&lt;sup&gt;32&lt;/sup&gt;"},"properties":{"noteIndex":0},"schema":"https://github.com/citation-style-language/schema/raw/master/csl-citation.json"}</w:instrText>
      </w:r>
      <w:r w:rsidR="00186FDB" w:rsidRPr="00B44B64">
        <w:fldChar w:fldCharType="separate"/>
      </w:r>
      <w:r w:rsidR="002D4FE5" w:rsidRPr="002D4FE5">
        <w:rPr>
          <w:noProof/>
          <w:vertAlign w:val="superscript"/>
        </w:rPr>
        <w:t>33</w:t>
      </w:r>
      <w:r w:rsidR="00186FDB" w:rsidRPr="00B44B64">
        <w:fldChar w:fldCharType="end"/>
      </w:r>
      <w:r w:rsidR="00BA31F1" w:rsidRPr="00B44B64">
        <w:t xml:space="preserve"> and OpenCV</w:t>
      </w:r>
      <w:r w:rsidR="00634A3A" w:rsidRPr="00B44B64">
        <w:fldChar w:fldCharType="begin" w:fldLock="1"/>
      </w:r>
      <w:r w:rsidR="002D4FE5">
        <w:instrText>ADDIN CSL_CITATION {"citationItems":[{"id":"ITEM-1","itemData":{"author":[{"dropping-particle":"","family":"Bradski","given":"G","non-dropping-particle":"","parse-names":false,"suffix":""}],"container-title":"Dr. Dobb's Journal of Software Tools","id":"ITEM-1","issue":"120","issued":{"date-parts":[["2000"]]},"page":"122- 125","title":"The OpenCV library","type":"article-journal","volume":"25"},"uris":["http://www.mendeley.com/documents/?uuid=68939451-b6e5-4964-8d23-d5e87856e082"]}],"mendeley":{"formattedCitation":"&lt;sup&gt;34&lt;/sup&gt;","plainTextFormattedCitation":"34","previouslyFormattedCitation":"&lt;sup&gt;33&lt;/sup&gt;"},"properties":{"noteIndex":0},"schema":"https://github.com/citation-style-language/schema/raw/master/csl-citation.json"}</w:instrText>
      </w:r>
      <w:r w:rsidR="00634A3A" w:rsidRPr="00B44B64">
        <w:fldChar w:fldCharType="separate"/>
      </w:r>
      <w:r w:rsidR="002D4FE5" w:rsidRPr="002D4FE5">
        <w:rPr>
          <w:noProof/>
          <w:vertAlign w:val="superscript"/>
        </w:rPr>
        <w:t>34</w:t>
      </w:r>
      <w:r w:rsidR="00634A3A" w:rsidRPr="00B44B64">
        <w:fldChar w:fldCharType="end"/>
      </w:r>
      <w:r w:rsidR="00634A3A" w:rsidRPr="00B44B64">
        <w:t xml:space="preserve"> </w:t>
      </w:r>
      <w:r w:rsidR="00BA31F1" w:rsidRPr="00B44B64">
        <w:t>software</w:t>
      </w:r>
      <w:r w:rsidRPr="00B44B64">
        <w:t xml:space="preserve"> libraries.  Careful consideration was given to computational efficiency in the selection of features and classification algorithm.  </w:t>
      </w:r>
    </w:p>
    <w:p w14:paraId="773C416A" w14:textId="6A0A97E9" w:rsidR="00F16830" w:rsidRPr="00B44B64" w:rsidDel="00FF0829" w:rsidRDefault="00F16830" w:rsidP="000059AA">
      <w:pPr>
        <w:pStyle w:val="Heading2"/>
        <w:rPr>
          <w:moveFrom w:id="406" w:author="dugalh" w:date="2018-07-27T21:43:00Z"/>
        </w:rPr>
      </w:pPr>
      <w:moveFromRangeStart w:id="407" w:author="dugalh" w:date="2018-07-27T21:43:00Z" w:name="move520491156"/>
      <w:moveFrom w:id="408" w:author="dugalh" w:date="2018-07-27T21:43:00Z">
        <w:r w:rsidRPr="00B44B64" w:rsidDel="00FF0829">
          <w:t>Data Collection</w:t>
        </w:r>
      </w:moveFrom>
    </w:p>
    <w:p w14:paraId="4A4F17C9" w14:textId="487FFF8D" w:rsidR="00A76FA9" w:rsidRPr="00B44B64" w:rsidDel="00FF0829" w:rsidRDefault="00BB1598" w:rsidP="00361B48">
      <w:pPr>
        <w:pStyle w:val="BodyText"/>
        <w:rPr>
          <w:moveFrom w:id="409" w:author="dugalh" w:date="2018-07-27T21:43:00Z"/>
        </w:rPr>
      </w:pPr>
      <w:moveFrom w:id="410" w:author="dugalh" w:date="2018-07-27T21:43:00Z">
        <w:r w:rsidRPr="00B44B64" w:rsidDel="00FF0829">
          <w:t>T</w:t>
        </w:r>
        <w:r w:rsidR="008539F9" w:rsidRPr="00B44B64" w:rsidDel="00FF0829">
          <w:t>wo datasets</w:t>
        </w:r>
        <w:r w:rsidRPr="00B44B64" w:rsidDel="00FF0829">
          <w:t xml:space="preserve"> were constructed: one for evaluating the canopy</w:t>
        </w:r>
        <w:r w:rsidR="002C1203" w:rsidRPr="00B44B64" w:rsidDel="00FF0829">
          <w:t>-</w:t>
        </w:r>
        <w:r w:rsidRPr="00B44B64" w:rsidDel="00FF0829">
          <w:t>cover estimates obtained from the classifier outputs</w:t>
        </w:r>
        <w:r w:rsidR="00A929AA" w:rsidRPr="00B44B64" w:rsidDel="00FF0829">
          <w:t>,</w:t>
        </w:r>
        <w:r w:rsidRPr="00B44B64" w:rsidDel="00FF0829">
          <w:t xml:space="preserve"> and a second for training and evaluating the classifier on a per-pixel basis.</w:t>
        </w:r>
        <w:r w:rsidR="008539F9" w:rsidRPr="00B44B64" w:rsidDel="00FF0829">
          <w:t xml:space="preserve"> </w:t>
        </w:r>
        <w:r w:rsidR="008F22FC" w:rsidRPr="00B44B64" w:rsidDel="00FF0829">
          <w:t xml:space="preserve"> The first dataset consisted of in situ estimates of canopy cover </w:t>
        </w:r>
        <w:r w:rsidR="00D61588" w:rsidRPr="00B44B64" w:rsidDel="00FF0829">
          <w:t xml:space="preserve">acquired at 20 different sites, each of roughly one hectare.  A botanist </w:t>
        </w:r>
        <w:r w:rsidR="00A929AA" w:rsidRPr="00B44B64" w:rsidDel="00FF0829">
          <w:t xml:space="preserve">knowledgeable about </w:t>
        </w:r>
        <w:r w:rsidR="00D61588" w:rsidRPr="00B44B64" w:rsidDel="00FF0829">
          <w:t xml:space="preserve">the area provided expertise in the selection of sites to encompass variation in geology, habitat and level of degradation.  Boundary polygons were recorded for each site by walking the perimeter with a </w:t>
        </w:r>
        <w:r w:rsidR="00851ECA" w:rsidRPr="00B44B64" w:rsidDel="00FF0829">
          <w:t>differential global positioning system (</w:t>
        </w:r>
        <w:r w:rsidR="00D61588" w:rsidRPr="00B44B64" w:rsidDel="00FF0829">
          <w:t>DGPS</w:t>
        </w:r>
        <w:r w:rsidR="00851ECA" w:rsidRPr="00B44B64" w:rsidDel="00FF0829">
          <w:t>)</w:t>
        </w:r>
        <w:r w:rsidR="00D61588" w:rsidRPr="00B44B64" w:rsidDel="00FF0829">
          <w:t xml:space="preserve"> device.  </w:t>
        </w:r>
        <w:r w:rsidR="00916A1A" w:rsidRPr="00B44B64" w:rsidDel="00FF0829">
          <w:t xml:space="preserve">The DGPS coordinates </w:t>
        </w:r>
        <w:r w:rsidR="00D61588" w:rsidRPr="00B44B64" w:rsidDel="00FF0829">
          <w:t xml:space="preserve">were post-processed to provide </w:t>
        </w:r>
        <w:r w:rsidR="00916A1A" w:rsidRPr="00B44B64" w:rsidDel="00FF0829">
          <w:t>about 30</w:t>
        </w:r>
        <w:r w:rsidR="009978D1" w:rsidRPr="00B44B64" w:rsidDel="00FF0829">
          <w:t xml:space="preserve"> </w:t>
        </w:r>
        <w:r w:rsidR="00916A1A" w:rsidRPr="00B44B64" w:rsidDel="00FF0829">
          <w:t>cm</w:t>
        </w:r>
        <w:r w:rsidR="00D61588" w:rsidRPr="00B44B64" w:rsidDel="00FF0829">
          <w:t xml:space="preserve"> accuracy.  </w:t>
        </w:r>
        <w:r w:rsidR="009978D1" w:rsidRPr="00B44B64" w:rsidDel="00FF0829">
          <w:t>During the field visits, e</w:t>
        </w:r>
        <w:r w:rsidR="00D61588" w:rsidRPr="00B44B64" w:rsidDel="00FF0829">
          <w:t xml:space="preserve">stimates of canopy cover inside the </w:t>
        </w:r>
        <w:r w:rsidR="00A24F89" w:rsidRPr="00B44B64" w:rsidDel="00FF0829">
          <w:t xml:space="preserve">site perimeters </w:t>
        </w:r>
        <w:r w:rsidR="00D61588" w:rsidRPr="00B44B64" w:rsidDel="00FF0829">
          <w:t xml:space="preserve">were </w:t>
        </w:r>
        <w:r w:rsidR="00916A1A" w:rsidRPr="00B44B64" w:rsidDel="00FF0829">
          <w:t>made</w:t>
        </w:r>
        <w:r w:rsidR="00D61588" w:rsidRPr="00B44B64" w:rsidDel="00FF0829">
          <w:t xml:space="preserve">.  The locations of the ground truth sites and their corresponding area names are shown in </w:t>
        </w:r>
        <w:r w:rsidR="00D61588" w:rsidRPr="00B44B64" w:rsidDel="00FF0829">
          <w:fldChar w:fldCharType="begin"/>
        </w:r>
        <w:r w:rsidR="00D61588" w:rsidRPr="00B44B64" w:rsidDel="00FF0829">
          <w:instrText xml:space="preserve"> REF _Ref392342998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3</w:t>
        </w:r>
        <w:r w:rsidR="00D61588" w:rsidRPr="00B44B64" w:rsidDel="00FF0829">
          <w:fldChar w:fldCharType="end"/>
        </w:r>
        <w:r w:rsidR="00D61588" w:rsidRPr="00B44B64" w:rsidDel="00FF0829">
          <w:t xml:space="preserve">.  Details of the </w:t>
        </w:r>
        <w:r w:rsidR="00B931F9" w:rsidRPr="00B44B64" w:rsidDel="00FF0829">
          <w:t>surrounding (</w:t>
        </w:r>
        <w:r w:rsidR="00D56CDA" w:rsidRPr="00B44B64" w:rsidDel="00FF0829">
          <w:t>“</w:t>
        </w:r>
        <w:r w:rsidR="00D61588" w:rsidRPr="00B44B64" w:rsidDel="00FF0829">
          <w:t>mosaic</w:t>
        </w:r>
        <w:r w:rsidR="00D56CDA" w:rsidRPr="00B44B64" w:rsidDel="00FF0829">
          <w:t>”</w:t>
        </w:r>
        <w:r w:rsidR="00B931F9" w:rsidRPr="00B44B64" w:rsidDel="00FF0829">
          <w:t>)</w:t>
        </w:r>
        <w:r w:rsidR="00D61588" w:rsidRPr="00B44B64" w:rsidDel="00FF0829">
          <w:t xml:space="preserve"> vegetation</w:t>
        </w:r>
        <w:r w:rsidR="00B931F9" w:rsidRPr="00B44B64" w:rsidDel="00FF0829">
          <w:t xml:space="preserve"> type</w:t>
        </w:r>
        <w:r w:rsidR="00D61588" w:rsidRPr="00B44B64" w:rsidDel="00FF0829">
          <w:t xml:space="preserve">, geology and </w:t>
        </w:r>
        <w:r w:rsidR="00916A1A" w:rsidRPr="00B44B64" w:rsidDel="00FF0829">
          <w:t xml:space="preserve">estimated </w:t>
        </w:r>
        <w:r w:rsidR="00D61588" w:rsidRPr="00B44B64" w:rsidDel="00FF0829">
          <w:t xml:space="preserve">canopy cover </w:t>
        </w:r>
        <w:r w:rsidR="009978D1" w:rsidRPr="00B44B64" w:rsidDel="00FF0829">
          <w:t xml:space="preserve">of </w:t>
        </w:r>
        <w:r w:rsidR="00D61588" w:rsidRPr="00B44B64" w:rsidDel="00FF0829">
          <w:t>each site are given in</w:t>
        </w:r>
        <w:r w:rsidR="00825B4A" w:rsidRPr="00B44B64" w:rsidDel="00FF0829">
          <w:t xml:space="preserve"> </w:t>
        </w:r>
        <w:r w:rsidR="00825B4A" w:rsidRPr="00B44B64" w:rsidDel="00FF0829">
          <w:fldChar w:fldCharType="begin"/>
        </w:r>
        <w:r w:rsidR="00825B4A" w:rsidRPr="00B44B64" w:rsidDel="00FF0829">
          <w:instrText xml:space="preserve"> REF _Ref466457780 \h </w:instrText>
        </w:r>
        <w:r w:rsidR="007E3215" w:rsidRPr="00B44B64" w:rsidDel="00FF0829">
          <w:instrText xml:space="preserve"> \* MERGEFORMAT </w:instrText>
        </w:r>
        <w:r w:rsidR="00825B4A" w:rsidRPr="00B44B64" w:rsidDel="00FF0829">
          <w:fldChar w:fldCharType="separate"/>
        </w:r>
        <w:r w:rsidR="00B31736" w:rsidRPr="00B44B64" w:rsidDel="00FF0829">
          <w:t xml:space="preserve">Table </w:t>
        </w:r>
        <w:r w:rsidR="00B31736" w:rsidDel="00FF0829">
          <w:t>1</w:t>
        </w:r>
        <w:r w:rsidR="00825B4A" w:rsidRPr="00B44B64" w:rsidDel="00FF0829">
          <w:fldChar w:fldCharType="end"/>
        </w:r>
        <w:r w:rsidR="00D61588" w:rsidRPr="00B44B64" w:rsidDel="00FF0829">
          <w:t>.  A three</w:t>
        </w:r>
        <w:r w:rsidR="009978D1" w:rsidRPr="00B44B64" w:rsidDel="00FF0829">
          <w:t>-</w:t>
        </w:r>
        <w:r w:rsidR="00D61588" w:rsidRPr="00B44B64" w:rsidDel="00FF0829">
          <w:t xml:space="preserve">level degradation measure, as used in </w:t>
        </w:r>
        <w:r w:rsidR="00847CB5" w:rsidRPr="00B44B64" w:rsidDel="00FF0829">
          <w:rPr>
            <w:noProof/>
          </w:rPr>
          <w:t>Thompson et al.</w:t>
        </w:r>
        <w:r w:rsidR="00A463C7" w:rsidRPr="00B44B64" w:rsidDel="00FF0829">
          <w:fldChar w:fldCharType="begin" w:fldLock="1"/>
        </w:r>
        <w:r w:rsidR="002D4FE5" w:rsidDel="00FF0829">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A463C7" w:rsidRPr="00B44B64" w:rsidDel="00FF0829">
          <w:fldChar w:fldCharType="separate"/>
        </w:r>
        <w:r w:rsidR="00A463C7" w:rsidRPr="00B44B64" w:rsidDel="00FF0829">
          <w:rPr>
            <w:noProof/>
            <w:vertAlign w:val="superscript"/>
          </w:rPr>
          <w:t>6</w:t>
        </w:r>
        <w:r w:rsidR="00A463C7" w:rsidRPr="00B44B64" w:rsidDel="00FF0829">
          <w:fldChar w:fldCharType="end"/>
        </w:r>
        <w:r w:rsidR="00847CB5" w:rsidRPr="00B44B64" w:rsidDel="00FF0829">
          <w:t>,</w:t>
        </w:r>
        <w:r w:rsidR="00D61588" w:rsidRPr="00B44B64" w:rsidDel="00FF0829">
          <w:t xml:space="preserve"> is reported for each site.  This dataset is referred to as the “</w:t>
        </w:r>
        <w:r w:rsidR="00F8201B" w:rsidRPr="00B44B64" w:rsidDel="00FF0829">
          <w:t>in situ canopy</w:t>
        </w:r>
        <w:r w:rsidR="00FA2071" w:rsidRPr="00B44B64" w:rsidDel="00FF0829">
          <w:t>-cover</w:t>
        </w:r>
        <w:r w:rsidR="00F8201B" w:rsidRPr="00B44B64" w:rsidDel="00FF0829">
          <w:t xml:space="preserve"> data</w:t>
        </w:r>
        <w:r w:rsidR="00D61588" w:rsidRPr="00B44B64" w:rsidDel="00FF0829">
          <w:t>”</w:t>
        </w:r>
        <w:r w:rsidRPr="00B44B64" w:rsidDel="00FF0829">
          <w:t xml:space="preserve"> and was used for evaluating the </w:t>
        </w:r>
        <w:r w:rsidR="0089437E" w:rsidRPr="00B44B64" w:rsidDel="00FF0829">
          <w:t xml:space="preserve">accuracy of </w:t>
        </w:r>
        <w:r w:rsidRPr="00B44B64" w:rsidDel="00FF0829">
          <w:t>canopy</w:t>
        </w:r>
        <w:r w:rsidR="009978D1" w:rsidRPr="00B44B64" w:rsidDel="00FF0829">
          <w:t>-</w:t>
        </w:r>
        <w:r w:rsidRPr="00B44B64" w:rsidDel="00FF0829">
          <w:t>cover estimates obtained from the classifier output</w:t>
        </w:r>
        <w:r w:rsidR="00D61588" w:rsidRPr="00B44B64" w:rsidDel="00FF0829">
          <w:t xml:space="preserve">.  </w:t>
        </w:r>
      </w:moveFrom>
    </w:p>
    <w:p w14:paraId="4B68F231" w14:textId="00438430" w:rsidR="00D61588" w:rsidRPr="00B44B64" w:rsidDel="00FF0829" w:rsidRDefault="00D61588" w:rsidP="00361B48">
      <w:pPr>
        <w:pStyle w:val="BodyTextIndented"/>
        <w:rPr>
          <w:moveFrom w:id="411" w:author="dugalh" w:date="2018-07-27T21:43:00Z"/>
        </w:rPr>
      </w:pPr>
      <w:moveFrom w:id="412" w:author="dugalh" w:date="2018-07-27T21:43:00Z">
        <w:r w:rsidRPr="00B44B64" w:rsidDel="00FF0829">
          <w:fldChar w:fldCharType="begin"/>
        </w:r>
        <w:r w:rsidRPr="00B44B64" w:rsidDel="00FF0829">
          <w:instrText xml:space="preserve"> REF _Ref392343684 \h </w:instrText>
        </w:r>
        <w:r w:rsidR="007E3215" w:rsidRPr="00B44B64" w:rsidDel="00FF0829">
          <w:instrText xml:space="preserve"> \* MERGEFORMAT </w:instrText>
        </w:r>
        <w:r w:rsidRPr="00B44B64" w:rsidDel="00FF0829">
          <w:fldChar w:fldCharType="separate"/>
        </w:r>
        <w:r w:rsidR="00B31736" w:rsidRPr="00B44B64" w:rsidDel="00FF0829">
          <w:t>Fig</w:t>
        </w:r>
        <w:r w:rsidR="00B31736" w:rsidDel="00FF0829">
          <w:t>.</w:t>
        </w:r>
        <w:r w:rsidR="00B31736" w:rsidRPr="00B44B64" w:rsidDel="00FF0829">
          <w:t xml:space="preserve"> </w:t>
        </w:r>
        <w:r w:rsidR="00B31736" w:rsidDel="00FF0829">
          <w:t>4</w:t>
        </w:r>
        <w:r w:rsidRPr="00B44B64" w:rsidDel="00FF0829">
          <w:fldChar w:fldCharType="end"/>
        </w:r>
        <w:r w:rsidRPr="00B44B64" w:rsidDel="00FF0829">
          <w:t xml:space="preserve"> shows an example of a </w:t>
        </w:r>
        <w:r w:rsidR="00F8201B" w:rsidRPr="00B44B64" w:rsidDel="00FF0829">
          <w:t>site perimeter</w:t>
        </w:r>
        <w:r w:rsidRPr="00B44B64" w:rsidDel="00FF0829">
          <w:t xml:space="preserve"> on a background of the NGI imagery, rendered in RGB</w:t>
        </w:r>
        <w:r w:rsidR="00A463C7" w:rsidRPr="00B44B64" w:rsidDel="00FF0829">
          <w:t xml:space="preserve"> (red, green and blue)</w:t>
        </w:r>
        <w:r w:rsidRPr="00B44B64" w:rsidDel="00FF0829">
          <w:t>.</w:t>
        </w:r>
        <w:r w:rsidR="006D2436" w:rsidRPr="00B44B64" w:rsidDel="00FF0829">
          <w:t xml:space="preserve">  This in situ canopy</w:t>
        </w:r>
        <w:r w:rsidR="00FA2071" w:rsidRPr="00B44B64" w:rsidDel="00FF0829">
          <w:t>-cover</w:t>
        </w:r>
        <w:r w:rsidR="006D2436" w:rsidRPr="00B44B64" w:rsidDel="00FF0829">
          <w:t xml:space="preserve"> data was gathered in November 2012</w:t>
        </w:r>
        <w:r w:rsidR="000D073C" w:rsidRPr="00B44B64" w:rsidDel="00FF0829">
          <w:t>,</w:t>
        </w:r>
        <w:r w:rsidR="006D2436" w:rsidRPr="00B44B64" w:rsidDel="00FF0829">
          <w:t xml:space="preserve"> while the imagery was captured in January 2010.  </w:t>
        </w:r>
        <w:r w:rsidR="00353043" w:rsidRPr="00B44B64" w:rsidDel="00FF0829">
          <w:t xml:space="preserve">This time lag was unavoidable due to limited </w:t>
        </w:r>
        <w:r w:rsidR="00353043" w:rsidRPr="00B44B64" w:rsidDel="00FF0829">
          <w:lastRenderedPageBreak/>
          <w:t xml:space="preserve">availability of </w:t>
        </w:r>
        <w:r w:rsidR="00966B94" w:rsidRPr="00B44B64" w:rsidDel="00FF0829">
          <w:t xml:space="preserve">the </w:t>
        </w:r>
        <w:r w:rsidR="00353043" w:rsidRPr="00B44B64" w:rsidDel="00FF0829">
          <w:t xml:space="preserve">aerial imagery.  Some change in </w:t>
        </w:r>
        <w:r w:rsidR="009978D1" w:rsidRPr="00B44B64" w:rsidDel="00FF0829">
          <w:t>s</w:t>
        </w:r>
        <w:r w:rsidR="00353043" w:rsidRPr="00B44B64" w:rsidDel="00FF0829">
          <w:t xml:space="preserve">pekboom canopy cover may have occurred </w:t>
        </w:r>
        <w:r w:rsidR="00E20146" w:rsidRPr="00B44B64" w:rsidDel="00FF0829">
          <w:t>during</w:t>
        </w:r>
        <w:r w:rsidR="00353043" w:rsidRPr="00B44B64" w:rsidDel="00FF0829">
          <w:t xml:space="preserve"> this time in recovering areas, but </w:t>
        </w:r>
        <w:r w:rsidR="009978D1" w:rsidRPr="00B44B64" w:rsidDel="00FF0829">
          <w:t>s</w:t>
        </w:r>
        <w:r w:rsidR="00E20146" w:rsidRPr="00B44B64" w:rsidDel="00FF0829">
          <w:t>pekboom is relatively slow-growing</w:t>
        </w:r>
        <w:r w:rsidR="00E20146" w:rsidRPr="00B44B64" w:rsidDel="00FF0829">
          <w:fldChar w:fldCharType="begin" w:fldLock="1"/>
        </w:r>
        <w:r w:rsidR="002D4FE5" w:rsidDel="00FF0829">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E20146" w:rsidRPr="00B44B64" w:rsidDel="00FF0829">
          <w:fldChar w:fldCharType="separate"/>
        </w:r>
        <w:r w:rsidR="007A38B5" w:rsidRPr="00B44B64" w:rsidDel="00FF0829">
          <w:rPr>
            <w:noProof/>
            <w:vertAlign w:val="superscript"/>
          </w:rPr>
          <w:t>1</w:t>
        </w:r>
        <w:r w:rsidR="00E20146" w:rsidRPr="00B44B64" w:rsidDel="00FF0829">
          <w:fldChar w:fldCharType="end"/>
        </w:r>
        <w:r w:rsidR="00E20146" w:rsidRPr="00B44B64" w:rsidDel="00FF0829">
          <w:t xml:space="preserve">, and </w:t>
        </w:r>
        <w:r w:rsidR="00353043" w:rsidRPr="00B44B64" w:rsidDel="00FF0829">
          <w:t xml:space="preserve">these changes are not considered significant.   </w:t>
        </w:r>
      </w:moveFrom>
    </w:p>
    <w:p w14:paraId="1420204A" w14:textId="3932DFF5" w:rsidR="00D61588" w:rsidRPr="00B44B64" w:rsidDel="00FF0829" w:rsidRDefault="00D61588" w:rsidP="00D61588">
      <w:pPr>
        <w:pStyle w:val="1TeksCharChar"/>
        <w:spacing w:line="240" w:lineRule="auto"/>
        <w:rPr>
          <w:moveFrom w:id="413" w:author="dugalh" w:date="2018-07-27T21:43:00Z"/>
        </w:rPr>
      </w:pPr>
    </w:p>
    <w:p w14:paraId="2F836C3C" w14:textId="2F568EB6" w:rsidR="00D61588" w:rsidRPr="00B44B64" w:rsidDel="00FF0829" w:rsidRDefault="000059AA" w:rsidP="00490894">
      <w:pPr>
        <w:pStyle w:val="1TeksCharChar"/>
        <w:keepNext/>
        <w:spacing w:line="240" w:lineRule="auto"/>
        <w:jc w:val="center"/>
        <w:rPr>
          <w:moveFrom w:id="414" w:author="dugalh" w:date="2018-07-27T21:43:00Z"/>
        </w:rPr>
      </w:pPr>
      <w:moveFrom w:id="415" w:author="dugalh" w:date="2018-07-27T21:43:00Z">
        <w:r w:rsidRPr="00B44B64" w:rsidDel="00FF0829">
          <w:rPr>
            <w:noProof/>
            <w:lang w:val="en-GB"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rsidRPr="00B44B64" w:rsidDel="00FF0829" w14:paraId="3B1E0478" w14:textId="1A07E2A9" w:rsidTr="00A463C7">
        <w:tc>
          <w:tcPr>
            <w:tcW w:w="8784" w:type="dxa"/>
          </w:tcPr>
          <w:p w14:paraId="5FDBF9DC" w14:textId="34F16AE5" w:rsidR="009978D1" w:rsidRPr="00B44B64" w:rsidDel="00FF0829" w:rsidRDefault="009978D1" w:rsidP="00490894">
            <w:pPr>
              <w:pStyle w:val="Caption"/>
              <w:jc w:val="center"/>
              <w:rPr>
                <w:moveFrom w:id="416" w:author="dugalh" w:date="2018-07-27T21:43:00Z"/>
              </w:rPr>
            </w:pPr>
            <w:bookmarkStart w:id="417" w:name="_Ref392342738"/>
            <w:bookmarkStart w:id="418" w:name="_Toc394582256"/>
            <w:bookmarkStart w:id="419" w:name="_Toc448324365"/>
            <w:bookmarkStart w:id="420" w:name="_Ref392342998"/>
            <w:moveFrom w:id="421" w:author="dugalh" w:date="2018-07-27T21:43:00Z">
              <w:r w:rsidRPr="00B44B64" w:rsidDel="00FF0829">
                <w:t>Fig</w:t>
              </w:r>
              <w:r w:rsidR="00490894" w:rsidDel="00FF0829">
                <w:t>.</w:t>
              </w:r>
              <w:r w:rsidRPr="00B44B64" w:rsidDel="00FF0829">
                <w:t xml:space="preserve"> </w:t>
              </w:r>
              <w:r w:rsidRPr="00B44B64" w:rsidDel="00FF0829">
                <w:fldChar w:fldCharType="begin"/>
              </w:r>
              <w:r w:rsidRPr="00B44B64" w:rsidDel="00FF0829">
                <w:instrText xml:space="preserve"> SEQ Figure \* ARABIC </w:instrText>
              </w:r>
              <w:r w:rsidRPr="00B44B64" w:rsidDel="00FF0829">
                <w:fldChar w:fldCharType="separate"/>
              </w:r>
              <w:r w:rsidR="00B31736" w:rsidDel="00FF0829">
                <w:rPr>
                  <w:noProof/>
                </w:rPr>
                <w:t>3</w:t>
              </w:r>
              <w:r w:rsidRPr="00B44B64" w:rsidDel="00FF0829">
                <w:fldChar w:fldCharType="end"/>
              </w:r>
              <w:bookmarkEnd w:id="420"/>
              <w:r w:rsidRPr="00490894" w:rsidDel="00FF0829">
                <w:rPr>
                  <w:b w:val="0"/>
                </w:rPr>
                <w:t xml:space="preserve">  Study area </w:t>
              </w:r>
              <w:r w:rsidR="002C1203" w:rsidRPr="00490894" w:rsidDel="00FF0829">
                <w:rPr>
                  <w:b w:val="0"/>
                </w:rPr>
                <w:t>s</w:t>
              </w:r>
              <w:r w:rsidRPr="00490894" w:rsidDel="00FF0829">
                <w:rPr>
                  <w:b w:val="0"/>
                </w:rPr>
                <w:t>pekboom habitats and field ground truth sites</w:t>
              </w:r>
              <w:bookmarkEnd w:id="417"/>
              <w:bookmarkEnd w:id="418"/>
              <w:bookmarkEnd w:id="419"/>
            </w:moveFrom>
          </w:p>
        </w:tc>
      </w:tr>
    </w:tbl>
    <w:p w14:paraId="099E3009" w14:textId="371602AA" w:rsidR="00D61588" w:rsidRPr="00B44B64" w:rsidDel="00FF0829" w:rsidRDefault="009978D1" w:rsidP="00A463C7">
      <w:pPr>
        <w:pStyle w:val="1FigureTablesource"/>
        <w:ind w:left="5040" w:firstLine="720"/>
        <w:jc w:val="left"/>
        <w:rPr>
          <w:moveFrom w:id="422" w:author="dugalh" w:date="2018-07-27T21:43:00Z"/>
        </w:rPr>
      </w:pPr>
      <w:moveFrom w:id="423" w:author="dugalh" w:date="2018-07-27T21:43:00Z">
        <w:r w:rsidRPr="00B44B64" w:rsidDel="00FF0829">
          <w:rPr>
            <w:sz w:val="20"/>
          </w:rPr>
          <w:t xml:space="preserve">Source: </w:t>
        </w:r>
        <w:r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Karoo","type":"report"},"uris":["http://www.mendeley.com/documents/?uuid=2a3377c8-3cae-4d86-9b3d-137e6f265adb"]}],"mendeley":{"formattedCitation":"&lt;sup&gt;1&lt;/sup&gt;","manualFormatting":"Vlok, Cowling &amp; Wolf 2005","plainTextFormattedCitation":"1","previouslyFormattedCitation":"&lt;sup&gt;1&lt;/sup&gt;"},"properties":{"noteIndex":0},"schema":"https://github.com/citation-style-language/schema/raw/master/csl-citation.json"}</w:instrText>
        </w:r>
        <w:r w:rsidRPr="00B44B64" w:rsidDel="00FF0829">
          <w:rPr>
            <w:sz w:val="20"/>
          </w:rPr>
          <w:fldChar w:fldCharType="separate"/>
        </w:r>
        <w:r w:rsidRPr="00B44B64" w:rsidDel="00FF0829">
          <w:rPr>
            <w:noProof/>
            <w:sz w:val="20"/>
          </w:rPr>
          <w:t>Vlok, Cowling &amp; Wolf 2005</w:t>
        </w:r>
        <w:r w:rsidRPr="00B44B64" w:rsidDel="00FF0829">
          <w:rPr>
            <w:sz w:val="20"/>
          </w:rPr>
          <w:fldChar w:fldCharType="end"/>
        </w:r>
        <w:r w:rsidR="00A463C7" w:rsidRPr="00B44B64" w:rsidDel="00FF0829">
          <w:rPr>
            <w:sz w:val="20"/>
          </w:rPr>
          <w:fldChar w:fldCharType="begin" w:fldLock="1"/>
        </w:r>
        <w:r w:rsidR="002D4FE5" w:rsidDel="00FF0829">
          <w:rPr>
            <w:sz w:val="20"/>
          </w:rPr>
          <w:instrText>ADDIN CSL_CITATION {"citationItems":[{"id":"ITEM-1","itemData":{"author":[{"dropping-particle":"","family":"Vlok","given":"Jan","non-dropping-particle":"","parse-names":false,"suffix":""},{"dropping-particle":"","family":"Cowling","given":"Richard M.","non-dropping-particle":"","parse-names":false,"suffix":""},{"dropping-particle":"","family":"Wolf","given":"Trevor","non-dropping-particle":"","parse-names":false,"suffix":""}],"id":"ITEM-1","issued":{"date-parts":[["2005"]]},"note":"Description of the various mapping levels. Ecological &amp;amp; botanical descriptions for different vegeations. Details of study area. Background to the study.","publisher":"Unpublished maps and report for a SKEP project supported by CEPF grant no 1064410304","title":"A vegetation map for the Little Karoo","type":"report"},"uris":["http://www.mendeley.com/documents/?uuid=2a3377c8-3cae-4d86-9b3d-137e6f265adb"]}],"mendeley":{"formattedCitation":"&lt;sup&gt;1&lt;/sup&gt;","plainTextFormattedCitation":"1","previouslyFormattedCitation":"&lt;sup&gt;1&lt;/sup&gt;"},"properties":{"noteIndex":0},"schema":"https://github.com/citation-style-language/schema/raw/master/csl-citation.json"}</w:instrText>
        </w:r>
        <w:r w:rsidR="00A463C7" w:rsidRPr="00B44B64" w:rsidDel="00FF0829">
          <w:rPr>
            <w:sz w:val="20"/>
          </w:rPr>
          <w:fldChar w:fldCharType="separate"/>
        </w:r>
        <w:r w:rsidR="00A463C7" w:rsidRPr="00B44B64" w:rsidDel="00FF0829">
          <w:rPr>
            <w:noProof/>
            <w:sz w:val="20"/>
            <w:vertAlign w:val="superscript"/>
          </w:rPr>
          <w:t>1</w:t>
        </w:r>
        <w:r w:rsidR="00A463C7" w:rsidRPr="00B44B64" w:rsidDel="00FF0829">
          <w:rPr>
            <w:sz w:val="20"/>
          </w:rPr>
          <w:fldChar w:fldCharType="end"/>
        </w:r>
      </w:moveFrom>
    </w:p>
    <w:p w14:paraId="22B57573" w14:textId="44724E86" w:rsidR="00F4774D" w:rsidRPr="00B44B64" w:rsidDel="00FF0829" w:rsidRDefault="00F4774D" w:rsidP="00490894">
      <w:pPr>
        <w:pStyle w:val="Caption"/>
        <w:keepNext/>
        <w:keepLines/>
        <w:spacing w:line="360" w:lineRule="auto"/>
        <w:jc w:val="center"/>
        <w:rPr>
          <w:moveFrom w:id="424" w:author="dugalh" w:date="2018-07-27T21:43:00Z"/>
        </w:rPr>
      </w:pPr>
      <w:bookmarkStart w:id="425" w:name="_Ref466457780"/>
      <w:moveFrom w:id="426" w:author="dugalh" w:date="2018-07-27T21:43:00Z">
        <w:r w:rsidRPr="00B44B64" w:rsidDel="00FF0829">
          <w:lastRenderedPageBreak/>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1</w:t>
        </w:r>
        <w:r w:rsidRPr="00B44B64" w:rsidDel="00FF0829">
          <w:fldChar w:fldCharType="end"/>
        </w:r>
        <w:bookmarkEnd w:id="425"/>
        <w:r w:rsidRPr="00490894" w:rsidDel="00FF0829">
          <w:rPr>
            <w:b w:val="0"/>
          </w:rPr>
          <w:t xml:space="preserve">   </w:t>
        </w:r>
        <w:r w:rsidR="00F8201B" w:rsidRPr="00490894" w:rsidDel="00FF0829">
          <w:rPr>
            <w:b w:val="0"/>
          </w:rPr>
          <w:t>In situ canopy</w:t>
        </w:r>
        <w:r w:rsidR="00FA2071" w:rsidRPr="00490894" w:rsidDel="00FF0829">
          <w:rPr>
            <w:b w:val="0"/>
          </w:rPr>
          <w:t>-</w:t>
        </w:r>
        <w:r w:rsidR="00F8201B" w:rsidRPr="00490894" w:rsidDel="00FF0829">
          <w:rPr>
            <w:b w:val="0"/>
          </w:rPr>
          <w:t>cover data</w:t>
        </w:r>
      </w:moveFrom>
    </w:p>
    <w:tbl>
      <w:tblPr>
        <w:tblStyle w:val="MyThesisTable"/>
        <w:tblW w:w="0" w:type="auto"/>
        <w:jc w:val="center"/>
        <w:tblLook w:val="01E0" w:firstRow="1" w:lastRow="1" w:firstColumn="1" w:lastColumn="1" w:noHBand="0" w:noVBand="0"/>
      </w:tblPr>
      <w:tblGrid>
        <w:gridCol w:w="1070"/>
        <w:gridCol w:w="821"/>
        <w:gridCol w:w="1465"/>
        <w:gridCol w:w="1287"/>
        <w:gridCol w:w="1150"/>
        <w:gridCol w:w="963"/>
      </w:tblGrid>
      <w:tr w:rsidR="00D61588" w:rsidRPr="00B44B64" w:rsidDel="00FF0829" w14:paraId="3E1F4DC5" w14:textId="09500EA6" w:rsidTr="00490894">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CE5EF18" w14:textId="703B3D79" w:rsidR="00D61588" w:rsidRPr="00B44B64" w:rsidDel="00FF0829" w:rsidRDefault="00D61588" w:rsidP="001239FB">
            <w:pPr>
              <w:pStyle w:val="1TableText"/>
              <w:tabs>
                <w:tab w:val="num" w:pos="993"/>
              </w:tabs>
              <w:spacing w:before="0"/>
              <w:rPr>
                <w:moveFrom w:id="427" w:author="dugalh" w:date="2018-07-27T21:43:00Z"/>
              </w:rPr>
            </w:pPr>
            <w:moveFrom w:id="428" w:author="dugalh" w:date="2018-07-27T21:43:00Z">
              <w:r w:rsidRPr="00B44B64" w:rsidDel="00FF0829">
                <w:t>Area</w:t>
              </w:r>
            </w:moveFrom>
          </w:p>
        </w:tc>
        <w:tc>
          <w:tcPr>
            <w:tcW w:w="0" w:type="auto"/>
          </w:tcPr>
          <w:p w14:paraId="0C122E09" w14:textId="2BB24025" w:rsidR="00D61588" w:rsidRPr="00B44B64" w:rsidDel="00FF0829" w:rsidRDefault="00D61588" w:rsidP="001239FB">
            <w:pPr>
              <w:pStyle w:val="1TableText"/>
              <w:tabs>
                <w:tab w:val="num" w:pos="993"/>
              </w:tabs>
              <w:spacing w:before="0"/>
              <w:rPr>
                <w:moveFrom w:id="429" w:author="dugalh" w:date="2018-07-27T21:43:00Z"/>
              </w:rPr>
            </w:pPr>
            <w:moveFrom w:id="430" w:author="dugalh" w:date="2018-07-27T21:43:00Z">
              <w:r w:rsidRPr="00B44B64" w:rsidDel="00FF0829">
                <w:t>Number</w:t>
              </w:r>
            </w:moveFrom>
          </w:p>
        </w:tc>
        <w:tc>
          <w:tcPr>
            <w:tcW w:w="0" w:type="auto"/>
          </w:tcPr>
          <w:p w14:paraId="307CB93B" w14:textId="7053A893" w:rsidR="00D61588" w:rsidRPr="00B44B64" w:rsidDel="00FF0829" w:rsidRDefault="00D61588" w:rsidP="001239FB">
            <w:pPr>
              <w:pStyle w:val="1TableText"/>
              <w:tabs>
                <w:tab w:val="num" w:pos="993"/>
              </w:tabs>
              <w:spacing w:before="0"/>
              <w:rPr>
                <w:moveFrom w:id="431" w:author="dugalh" w:date="2018-07-27T21:43:00Z"/>
              </w:rPr>
            </w:pPr>
            <w:moveFrom w:id="432" w:author="dugalh" w:date="2018-07-27T21:43:00Z">
              <w:r w:rsidRPr="00B44B64" w:rsidDel="00FF0829">
                <w:t>Geology</w:t>
              </w:r>
            </w:moveFrom>
          </w:p>
        </w:tc>
        <w:tc>
          <w:tcPr>
            <w:tcW w:w="0" w:type="auto"/>
          </w:tcPr>
          <w:p w14:paraId="3BDADB7C" w14:textId="54770723" w:rsidR="00D61588" w:rsidRPr="00B44B64" w:rsidDel="00FF0829" w:rsidRDefault="00D61588" w:rsidP="001239FB">
            <w:pPr>
              <w:pStyle w:val="1TableText"/>
              <w:tabs>
                <w:tab w:val="num" w:pos="993"/>
              </w:tabs>
              <w:spacing w:before="0"/>
              <w:rPr>
                <w:moveFrom w:id="433" w:author="dugalh" w:date="2018-07-27T21:43:00Z"/>
              </w:rPr>
            </w:pPr>
            <w:moveFrom w:id="434" w:author="dugalh" w:date="2018-07-27T21:43:00Z">
              <w:r w:rsidRPr="00B44B64" w:rsidDel="00FF0829">
                <w:t>Mosaic</w:t>
              </w:r>
            </w:moveFrom>
          </w:p>
        </w:tc>
        <w:tc>
          <w:tcPr>
            <w:tcW w:w="0" w:type="auto"/>
          </w:tcPr>
          <w:p w14:paraId="5622EFB9" w14:textId="7559ADBE" w:rsidR="00D61588" w:rsidRPr="00B44B64" w:rsidDel="00FF0829" w:rsidRDefault="00D61588" w:rsidP="001239FB">
            <w:pPr>
              <w:pStyle w:val="1TableText"/>
              <w:tabs>
                <w:tab w:val="num" w:pos="993"/>
              </w:tabs>
              <w:spacing w:before="0"/>
              <w:rPr>
                <w:moveFrom w:id="435" w:author="dugalh" w:date="2018-07-27T21:43:00Z"/>
              </w:rPr>
            </w:pPr>
            <w:moveFrom w:id="436" w:author="dugalh" w:date="2018-07-27T21:43:00Z">
              <w:r w:rsidRPr="00B44B64" w:rsidDel="00FF0829">
                <w:t>Degradation</w:t>
              </w:r>
            </w:moveFrom>
          </w:p>
        </w:tc>
        <w:tc>
          <w:tcPr>
            <w:tcW w:w="0" w:type="auto"/>
          </w:tcPr>
          <w:p w14:paraId="15537795" w14:textId="0C6B3EAC" w:rsidR="00D61588" w:rsidRPr="00B44B64" w:rsidDel="00FF0829" w:rsidRDefault="00D61588" w:rsidP="001239FB">
            <w:pPr>
              <w:pStyle w:val="1TableText"/>
              <w:tabs>
                <w:tab w:val="num" w:pos="993"/>
              </w:tabs>
              <w:spacing w:before="0"/>
              <w:rPr>
                <w:moveFrom w:id="437" w:author="dugalh" w:date="2018-07-27T21:43:00Z"/>
              </w:rPr>
            </w:pPr>
            <w:moveFrom w:id="438" w:author="dugalh" w:date="2018-07-27T21:43:00Z">
              <w:r w:rsidRPr="00B44B64" w:rsidDel="00FF0829">
                <w:t>Cover (%)</w:t>
              </w:r>
            </w:moveFrom>
          </w:p>
        </w:tc>
      </w:tr>
      <w:tr w:rsidR="00D61588" w:rsidRPr="00B44B64" w:rsidDel="00FF0829" w14:paraId="68B0FE88" w14:textId="2AFA707A" w:rsidTr="00490894">
        <w:trPr>
          <w:jc w:val="center"/>
        </w:trPr>
        <w:tc>
          <w:tcPr>
            <w:tcW w:w="0" w:type="auto"/>
          </w:tcPr>
          <w:p w14:paraId="51F752B6" w14:textId="5F4EB8B1" w:rsidR="00D61588" w:rsidRPr="00B44B64" w:rsidDel="00FF0829" w:rsidRDefault="00D61588" w:rsidP="001239FB">
            <w:pPr>
              <w:rPr>
                <w:moveFrom w:id="439" w:author="dugalh" w:date="2018-07-27T21:43:00Z"/>
                <w:sz w:val="16"/>
              </w:rPr>
            </w:pPr>
            <w:moveFrom w:id="440" w:author="dugalh" w:date="2018-07-27T21:43:00Z">
              <w:r w:rsidRPr="00B44B64" w:rsidDel="00FF0829">
                <w:rPr>
                  <w:sz w:val="16"/>
                </w:rPr>
                <w:t>Matjiesvlei</w:t>
              </w:r>
            </w:moveFrom>
          </w:p>
        </w:tc>
        <w:tc>
          <w:tcPr>
            <w:tcW w:w="0" w:type="auto"/>
          </w:tcPr>
          <w:p w14:paraId="182CE949" w14:textId="0AE4D327" w:rsidR="00D61588" w:rsidRPr="00B44B64" w:rsidDel="00FF0829" w:rsidRDefault="00D61588" w:rsidP="001239FB">
            <w:pPr>
              <w:pStyle w:val="1TableText"/>
              <w:tabs>
                <w:tab w:val="num" w:pos="993"/>
              </w:tabs>
              <w:spacing w:before="0"/>
              <w:rPr>
                <w:moveFrom w:id="441" w:author="dugalh" w:date="2018-07-27T21:43:00Z"/>
                <w:rFonts w:cs="Arial"/>
                <w:b/>
              </w:rPr>
            </w:pPr>
            <w:moveFrom w:id="442" w:author="dugalh" w:date="2018-07-27T21:43:00Z">
              <w:r w:rsidRPr="00B44B64" w:rsidDel="00FF0829">
                <w:rPr>
                  <w:rFonts w:cs="Arial"/>
                </w:rPr>
                <w:t>1a</w:t>
              </w:r>
            </w:moveFrom>
          </w:p>
        </w:tc>
        <w:tc>
          <w:tcPr>
            <w:tcW w:w="0" w:type="auto"/>
          </w:tcPr>
          <w:p w14:paraId="0DFE4ED8" w14:textId="078524DC" w:rsidR="00D61588" w:rsidRPr="00B44B64" w:rsidDel="00FF0829" w:rsidRDefault="00D61588" w:rsidP="001239FB">
            <w:pPr>
              <w:rPr>
                <w:moveFrom w:id="443" w:author="dugalh" w:date="2018-07-27T21:43:00Z"/>
                <w:sz w:val="16"/>
              </w:rPr>
            </w:pPr>
            <w:moveFrom w:id="444" w:author="dugalh" w:date="2018-07-27T21:43:00Z">
              <w:r w:rsidRPr="00B44B64" w:rsidDel="00FF0829">
                <w:rPr>
                  <w:sz w:val="16"/>
                </w:rPr>
                <w:t>Shale</w:t>
              </w:r>
            </w:moveFrom>
          </w:p>
        </w:tc>
        <w:tc>
          <w:tcPr>
            <w:tcW w:w="0" w:type="auto"/>
          </w:tcPr>
          <w:p w14:paraId="70236638" w14:textId="36F83E83" w:rsidR="00D61588" w:rsidRPr="00B44B64" w:rsidDel="00FF0829" w:rsidRDefault="00D61588" w:rsidP="001239FB">
            <w:pPr>
              <w:rPr>
                <w:moveFrom w:id="445" w:author="dugalh" w:date="2018-07-27T21:43:00Z"/>
                <w:sz w:val="16"/>
              </w:rPr>
            </w:pPr>
            <w:moveFrom w:id="446"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Pr>
          <w:p w14:paraId="19156390" w14:textId="75C9EDF0" w:rsidR="00D61588" w:rsidRPr="00B44B64" w:rsidDel="00FF0829" w:rsidRDefault="003F0D6E" w:rsidP="001239FB">
            <w:pPr>
              <w:rPr>
                <w:moveFrom w:id="447" w:author="dugalh" w:date="2018-07-27T21:43:00Z"/>
                <w:sz w:val="16"/>
              </w:rPr>
            </w:pPr>
            <w:moveFrom w:id="448" w:author="dugalh" w:date="2018-07-27T21:43:00Z">
              <w:r w:rsidRPr="00B44B64" w:rsidDel="00FF0829">
                <w:rPr>
                  <w:sz w:val="16"/>
                </w:rPr>
                <w:t>Intact</w:t>
              </w:r>
            </w:moveFrom>
          </w:p>
        </w:tc>
        <w:tc>
          <w:tcPr>
            <w:tcW w:w="0" w:type="auto"/>
          </w:tcPr>
          <w:p w14:paraId="64995078" w14:textId="7E5F5986" w:rsidR="00D61588" w:rsidRPr="00B44B64" w:rsidDel="00FF0829" w:rsidRDefault="00D61588" w:rsidP="001239FB">
            <w:pPr>
              <w:jc w:val="right"/>
              <w:rPr>
                <w:moveFrom w:id="449" w:author="dugalh" w:date="2018-07-27T21:43:00Z"/>
                <w:sz w:val="16"/>
              </w:rPr>
            </w:pPr>
            <w:moveFrom w:id="450" w:author="dugalh" w:date="2018-07-27T21:43:00Z">
              <w:r w:rsidRPr="00B44B64" w:rsidDel="00FF0829">
                <w:rPr>
                  <w:sz w:val="16"/>
                </w:rPr>
                <w:t>6</w:t>
              </w:r>
              <w:r w:rsidRPr="00B44B64" w:rsidDel="00FF0829">
                <w:rPr>
                  <w:rFonts w:cs="Arial"/>
                  <w:sz w:val="16"/>
                  <w:szCs w:val="16"/>
                </w:rPr>
                <w:t>.0</w:t>
              </w:r>
            </w:moveFrom>
          </w:p>
        </w:tc>
      </w:tr>
      <w:tr w:rsidR="00D61588" w:rsidRPr="00B44B64" w:rsidDel="00FF0829" w14:paraId="3F4389C0" w14:textId="0D6367AA" w:rsidTr="00490894">
        <w:trPr>
          <w:jc w:val="center"/>
        </w:trPr>
        <w:tc>
          <w:tcPr>
            <w:tcW w:w="0" w:type="auto"/>
          </w:tcPr>
          <w:p w14:paraId="692199AB" w14:textId="64B9C977" w:rsidR="00D61588" w:rsidRPr="00B44B64" w:rsidDel="00FF0829" w:rsidRDefault="00D61588" w:rsidP="001239FB">
            <w:pPr>
              <w:rPr>
                <w:moveFrom w:id="451" w:author="dugalh" w:date="2018-07-27T21:43:00Z"/>
                <w:sz w:val="16"/>
              </w:rPr>
            </w:pPr>
          </w:p>
        </w:tc>
        <w:tc>
          <w:tcPr>
            <w:tcW w:w="0" w:type="auto"/>
          </w:tcPr>
          <w:p w14:paraId="49113566" w14:textId="3D91D8C0" w:rsidR="00D61588" w:rsidRPr="00B44B64" w:rsidDel="00FF0829" w:rsidRDefault="00D61588" w:rsidP="001239FB">
            <w:pPr>
              <w:pStyle w:val="1TableText"/>
              <w:tabs>
                <w:tab w:val="num" w:pos="993"/>
              </w:tabs>
              <w:spacing w:before="0"/>
              <w:rPr>
                <w:moveFrom w:id="452" w:author="dugalh" w:date="2018-07-27T21:43:00Z"/>
                <w:rFonts w:cs="Arial"/>
                <w:b/>
              </w:rPr>
            </w:pPr>
            <w:moveFrom w:id="453" w:author="dugalh" w:date="2018-07-27T21:43:00Z">
              <w:r w:rsidRPr="00B44B64" w:rsidDel="00FF0829">
                <w:rPr>
                  <w:rFonts w:cs="Arial"/>
                </w:rPr>
                <w:t>1b</w:t>
              </w:r>
            </w:moveFrom>
          </w:p>
        </w:tc>
        <w:tc>
          <w:tcPr>
            <w:tcW w:w="0" w:type="auto"/>
          </w:tcPr>
          <w:p w14:paraId="343A62B2" w14:textId="1F3506E2" w:rsidR="00D61588" w:rsidRPr="00B44B64" w:rsidDel="00FF0829" w:rsidRDefault="00D61588" w:rsidP="001239FB">
            <w:pPr>
              <w:rPr>
                <w:moveFrom w:id="454" w:author="dugalh" w:date="2018-07-27T21:43:00Z"/>
                <w:sz w:val="16"/>
              </w:rPr>
            </w:pPr>
          </w:p>
        </w:tc>
        <w:tc>
          <w:tcPr>
            <w:tcW w:w="0" w:type="auto"/>
          </w:tcPr>
          <w:p w14:paraId="3EE91BEF" w14:textId="5055CA5E" w:rsidR="00D61588" w:rsidRPr="00B44B64" w:rsidDel="00FF0829" w:rsidRDefault="00D61588" w:rsidP="001239FB">
            <w:pPr>
              <w:rPr>
                <w:moveFrom w:id="455" w:author="dugalh" w:date="2018-07-27T21:43:00Z"/>
                <w:sz w:val="16"/>
              </w:rPr>
            </w:pPr>
          </w:p>
        </w:tc>
        <w:tc>
          <w:tcPr>
            <w:tcW w:w="0" w:type="auto"/>
          </w:tcPr>
          <w:p w14:paraId="0FE16E6D" w14:textId="129FCC56" w:rsidR="00D61588" w:rsidRPr="00B44B64" w:rsidDel="00FF0829" w:rsidRDefault="003F0D6E" w:rsidP="001239FB">
            <w:pPr>
              <w:rPr>
                <w:moveFrom w:id="456" w:author="dugalh" w:date="2018-07-27T21:43:00Z"/>
                <w:sz w:val="16"/>
              </w:rPr>
            </w:pPr>
            <w:moveFrom w:id="457" w:author="dugalh" w:date="2018-07-27T21:43:00Z">
              <w:r w:rsidRPr="00B44B64" w:rsidDel="00FF0829">
                <w:rPr>
                  <w:sz w:val="16"/>
                </w:rPr>
                <w:t>Intact</w:t>
              </w:r>
            </w:moveFrom>
          </w:p>
        </w:tc>
        <w:tc>
          <w:tcPr>
            <w:tcW w:w="0" w:type="auto"/>
          </w:tcPr>
          <w:p w14:paraId="565613D4" w14:textId="176EB6B1" w:rsidR="00D61588" w:rsidRPr="00B44B64" w:rsidDel="00FF0829" w:rsidRDefault="00D61588" w:rsidP="001239FB">
            <w:pPr>
              <w:jc w:val="right"/>
              <w:rPr>
                <w:moveFrom w:id="458" w:author="dugalh" w:date="2018-07-27T21:43:00Z"/>
                <w:sz w:val="16"/>
              </w:rPr>
            </w:pPr>
            <w:moveFrom w:id="459" w:author="dugalh" w:date="2018-07-27T21:43:00Z">
              <w:r w:rsidRPr="00B44B64" w:rsidDel="00FF0829">
                <w:rPr>
                  <w:sz w:val="16"/>
                </w:rPr>
                <w:t>22.5</w:t>
              </w:r>
            </w:moveFrom>
          </w:p>
        </w:tc>
      </w:tr>
      <w:tr w:rsidR="00D61588" w:rsidRPr="00B44B64" w:rsidDel="00FF0829" w14:paraId="207D9D1E" w14:textId="52BDEF1D" w:rsidTr="00490894">
        <w:trPr>
          <w:jc w:val="center"/>
        </w:trPr>
        <w:tc>
          <w:tcPr>
            <w:tcW w:w="0" w:type="auto"/>
          </w:tcPr>
          <w:p w14:paraId="1D086D82" w14:textId="398CA38C" w:rsidR="00D61588" w:rsidRPr="00B44B64" w:rsidDel="00FF0829" w:rsidRDefault="00D61588" w:rsidP="001239FB">
            <w:pPr>
              <w:rPr>
                <w:moveFrom w:id="460" w:author="dugalh" w:date="2018-07-27T21:43:00Z"/>
                <w:sz w:val="16"/>
              </w:rPr>
            </w:pPr>
          </w:p>
        </w:tc>
        <w:tc>
          <w:tcPr>
            <w:tcW w:w="0" w:type="auto"/>
          </w:tcPr>
          <w:p w14:paraId="675DD723" w14:textId="1DE8D57A" w:rsidR="00D61588" w:rsidRPr="00B44B64" w:rsidDel="00FF0829" w:rsidRDefault="00D61588" w:rsidP="001239FB">
            <w:pPr>
              <w:pStyle w:val="1TableText"/>
              <w:tabs>
                <w:tab w:val="num" w:pos="993"/>
              </w:tabs>
              <w:spacing w:before="0"/>
              <w:rPr>
                <w:moveFrom w:id="461" w:author="dugalh" w:date="2018-07-27T21:43:00Z"/>
                <w:rFonts w:cs="Arial"/>
                <w:b/>
              </w:rPr>
            </w:pPr>
            <w:moveFrom w:id="462" w:author="dugalh" w:date="2018-07-27T21:43:00Z">
              <w:r w:rsidRPr="00B44B64" w:rsidDel="00FF0829">
                <w:rPr>
                  <w:rFonts w:cs="Arial"/>
                </w:rPr>
                <w:t>2</w:t>
              </w:r>
            </w:moveFrom>
          </w:p>
        </w:tc>
        <w:tc>
          <w:tcPr>
            <w:tcW w:w="0" w:type="auto"/>
          </w:tcPr>
          <w:p w14:paraId="16133B6D" w14:textId="08526365" w:rsidR="00D61588" w:rsidRPr="00B44B64" w:rsidDel="00FF0829" w:rsidRDefault="00D61588" w:rsidP="001239FB">
            <w:pPr>
              <w:rPr>
                <w:moveFrom w:id="463" w:author="dugalh" w:date="2018-07-27T21:43:00Z"/>
                <w:sz w:val="16"/>
              </w:rPr>
            </w:pPr>
          </w:p>
        </w:tc>
        <w:tc>
          <w:tcPr>
            <w:tcW w:w="0" w:type="auto"/>
          </w:tcPr>
          <w:p w14:paraId="7ADB72AD" w14:textId="5BBBC466" w:rsidR="00D61588" w:rsidRPr="00B44B64" w:rsidDel="00FF0829" w:rsidRDefault="00D61588" w:rsidP="001239FB">
            <w:pPr>
              <w:rPr>
                <w:moveFrom w:id="464" w:author="dugalh" w:date="2018-07-27T21:43:00Z"/>
                <w:sz w:val="16"/>
              </w:rPr>
            </w:pPr>
          </w:p>
        </w:tc>
        <w:tc>
          <w:tcPr>
            <w:tcW w:w="0" w:type="auto"/>
          </w:tcPr>
          <w:p w14:paraId="4FCB4BE3" w14:textId="06A7FD6F" w:rsidR="00D61588" w:rsidRPr="00B44B64" w:rsidDel="00FF0829" w:rsidRDefault="003F0D6E" w:rsidP="001239FB">
            <w:pPr>
              <w:rPr>
                <w:moveFrom w:id="465" w:author="dugalh" w:date="2018-07-27T21:43:00Z"/>
                <w:sz w:val="16"/>
              </w:rPr>
            </w:pPr>
            <w:moveFrom w:id="466" w:author="dugalh" w:date="2018-07-27T21:43:00Z">
              <w:r w:rsidRPr="00B44B64" w:rsidDel="00FF0829">
                <w:rPr>
                  <w:sz w:val="16"/>
                </w:rPr>
                <w:t>Intact</w:t>
              </w:r>
            </w:moveFrom>
          </w:p>
        </w:tc>
        <w:tc>
          <w:tcPr>
            <w:tcW w:w="0" w:type="auto"/>
          </w:tcPr>
          <w:p w14:paraId="452B12D0" w14:textId="7C61E5E8" w:rsidR="00D61588" w:rsidRPr="00B44B64" w:rsidDel="00FF0829" w:rsidRDefault="00D61588" w:rsidP="001239FB">
            <w:pPr>
              <w:jc w:val="right"/>
              <w:rPr>
                <w:moveFrom w:id="467" w:author="dugalh" w:date="2018-07-27T21:43:00Z"/>
                <w:sz w:val="16"/>
              </w:rPr>
            </w:pPr>
            <w:moveFrom w:id="468" w:author="dugalh" w:date="2018-07-27T21:43:00Z">
              <w:r w:rsidRPr="00B44B64" w:rsidDel="00FF0829">
                <w:rPr>
                  <w:sz w:val="16"/>
                </w:rPr>
                <w:t>70</w:t>
              </w:r>
              <w:r w:rsidRPr="00B44B64" w:rsidDel="00FF0829">
                <w:rPr>
                  <w:rFonts w:cs="Arial"/>
                  <w:sz w:val="16"/>
                  <w:szCs w:val="16"/>
                </w:rPr>
                <w:t>.0</w:t>
              </w:r>
            </w:moveFrom>
          </w:p>
        </w:tc>
      </w:tr>
      <w:tr w:rsidR="00D61588" w:rsidRPr="00B44B64" w:rsidDel="00FF0829" w14:paraId="7ABF2A90" w14:textId="4F440BF3" w:rsidTr="00490894">
        <w:trPr>
          <w:jc w:val="center"/>
        </w:trPr>
        <w:tc>
          <w:tcPr>
            <w:tcW w:w="0" w:type="auto"/>
          </w:tcPr>
          <w:p w14:paraId="0E013C6D" w14:textId="5B8B12DC" w:rsidR="00D61588" w:rsidRPr="00B44B64" w:rsidDel="00FF0829" w:rsidRDefault="00D61588" w:rsidP="001239FB">
            <w:pPr>
              <w:rPr>
                <w:moveFrom w:id="469" w:author="dugalh" w:date="2018-07-27T21:43:00Z"/>
                <w:sz w:val="16"/>
              </w:rPr>
            </w:pPr>
          </w:p>
        </w:tc>
        <w:tc>
          <w:tcPr>
            <w:tcW w:w="0" w:type="auto"/>
          </w:tcPr>
          <w:p w14:paraId="6077E1BC" w14:textId="45161991" w:rsidR="00D61588" w:rsidRPr="00B44B64" w:rsidDel="00FF0829" w:rsidRDefault="00D61588" w:rsidP="001239FB">
            <w:pPr>
              <w:pStyle w:val="1TableText"/>
              <w:tabs>
                <w:tab w:val="num" w:pos="993"/>
              </w:tabs>
              <w:spacing w:before="0"/>
              <w:rPr>
                <w:moveFrom w:id="470" w:author="dugalh" w:date="2018-07-27T21:43:00Z"/>
                <w:rFonts w:cs="Arial"/>
                <w:b/>
              </w:rPr>
            </w:pPr>
            <w:moveFrom w:id="471" w:author="dugalh" w:date="2018-07-27T21:43:00Z">
              <w:r w:rsidRPr="00B44B64" w:rsidDel="00FF0829">
                <w:rPr>
                  <w:rFonts w:cs="Arial"/>
                </w:rPr>
                <w:t>3</w:t>
              </w:r>
            </w:moveFrom>
          </w:p>
        </w:tc>
        <w:tc>
          <w:tcPr>
            <w:tcW w:w="0" w:type="auto"/>
          </w:tcPr>
          <w:p w14:paraId="721BD5B7" w14:textId="7BDFBAF9" w:rsidR="00D61588" w:rsidRPr="00B44B64" w:rsidDel="00FF0829" w:rsidRDefault="00D61588" w:rsidP="001239FB">
            <w:pPr>
              <w:rPr>
                <w:moveFrom w:id="472" w:author="dugalh" w:date="2018-07-27T21:43:00Z"/>
                <w:sz w:val="16"/>
              </w:rPr>
            </w:pPr>
          </w:p>
        </w:tc>
        <w:tc>
          <w:tcPr>
            <w:tcW w:w="0" w:type="auto"/>
          </w:tcPr>
          <w:p w14:paraId="30E2C751" w14:textId="5114CBF5" w:rsidR="00D61588" w:rsidRPr="00B44B64" w:rsidDel="00FF0829" w:rsidRDefault="00D61588" w:rsidP="001239FB">
            <w:pPr>
              <w:rPr>
                <w:moveFrom w:id="473" w:author="dugalh" w:date="2018-07-27T21:43:00Z"/>
                <w:sz w:val="16"/>
              </w:rPr>
            </w:pPr>
          </w:p>
        </w:tc>
        <w:tc>
          <w:tcPr>
            <w:tcW w:w="0" w:type="auto"/>
          </w:tcPr>
          <w:p w14:paraId="07052F64" w14:textId="4E50F3B2" w:rsidR="00D61588" w:rsidRPr="00B44B64" w:rsidDel="00FF0829" w:rsidRDefault="003F0D6E" w:rsidP="001239FB">
            <w:pPr>
              <w:rPr>
                <w:moveFrom w:id="474" w:author="dugalh" w:date="2018-07-27T21:43:00Z"/>
                <w:sz w:val="16"/>
              </w:rPr>
            </w:pPr>
            <w:moveFrom w:id="475" w:author="dugalh" w:date="2018-07-27T21:43:00Z">
              <w:r w:rsidRPr="00B44B64" w:rsidDel="00FF0829">
                <w:rPr>
                  <w:sz w:val="16"/>
                </w:rPr>
                <w:t>Intact</w:t>
              </w:r>
            </w:moveFrom>
          </w:p>
        </w:tc>
        <w:tc>
          <w:tcPr>
            <w:tcW w:w="0" w:type="auto"/>
          </w:tcPr>
          <w:p w14:paraId="6CF7D54F" w14:textId="0AFAB6D0" w:rsidR="00D61588" w:rsidRPr="00B44B64" w:rsidDel="00FF0829" w:rsidRDefault="00D61588" w:rsidP="001239FB">
            <w:pPr>
              <w:jc w:val="right"/>
              <w:rPr>
                <w:moveFrom w:id="476" w:author="dugalh" w:date="2018-07-27T21:43:00Z"/>
                <w:sz w:val="16"/>
              </w:rPr>
            </w:pPr>
            <w:moveFrom w:id="477" w:author="dugalh" w:date="2018-07-27T21:43:00Z">
              <w:r w:rsidRPr="00B44B64" w:rsidDel="00FF0829">
                <w:rPr>
                  <w:sz w:val="16"/>
                </w:rPr>
                <w:t>85</w:t>
              </w:r>
              <w:r w:rsidRPr="00B44B64" w:rsidDel="00FF0829">
                <w:rPr>
                  <w:rFonts w:cs="Arial"/>
                  <w:sz w:val="16"/>
                  <w:szCs w:val="16"/>
                </w:rPr>
                <w:t>.0</w:t>
              </w:r>
            </w:moveFrom>
          </w:p>
        </w:tc>
      </w:tr>
      <w:tr w:rsidR="00D61588" w:rsidRPr="00B44B64" w:rsidDel="00FF0829" w14:paraId="72F4D31A" w14:textId="56940462" w:rsidTr="00490894">
        <w:trPr>
          <w:jc w:val="center"/>
        </w:trPr>
        <w:tc>
          <w:tcPr>
            <w:tcW w:w="0" w:type="auto"/>
          </w:tcPr>
          <w:p w14:paraId="12D0C1B0" w14:textId="008B4093" w:rsidR="00D61588" w:rsidRPr="00B44B64" w:rsidDel="00FF0829" w:rsidRDefault="00D61588" w:rsidP="001239FB">
            <w:pPr>
              <w:rPr>
                <w:moveFrom w:id="478" w:author="dugalh" w:date="2018-07-27T21:43:00Z"/>
                <w:sz w:val="16"/>
              </w:rPr>
            </w:pPr>
          </w:p>
        </w:tc>
        <w:tc>
          <w:tcPr>
            <w:tcW w:w="0" w:type="auto"/>
          </w:tcPr>
          <w:p w14:paraId="6DA33BA6" w14:textId="17C15526" w:rsidR="00D61588" w:rsidRPr="00B44B64" w:rsidDel="00FF0829" w:rsidRDefault="00D61588" w:rsidP="001239FB">
            <w:pPr>
              <w:pStyle w:val="1TableText"/>
              <w:tabs>
                <w:tab w:val="num" w:pos="993"/>
              </w:tabs>
              <w:spacing w:before="0"/>
              <w:rPr>
                <w:moveFrom w:id="479" w:author="dugalh" w:date="2018-07-27T21:43:00Z"/>
                <w:rFonts w:cs="Arial"/>
                <w:b/>
              </w:rPr>
            </w:pPr>
            <w:moveFrom w:id="480" w:author="dugalh" w:date="2018-07-27T21:43:00Z">
              <w:r w:rsidRPr="00B44B64" w:rsidDel="00FF0829">
                <w:rPr>
                  <w:rFonts w:cs="Arial"/>
                </w:rPr>
                <w:t>4</w:t>
              </w:r>
            </w:moveFrom>
          </w:p>
        </w:tc>
        <w:tc>
          <w:tcPr>
            <w:tcW w:w="0" w:type="auto"/>
          </w:tcPr>
          <w:p w14:paraId="2A3450C8" w14:textId="6EEC5FE7" w:rsidR="00D61588" w:rsidRPr="00B44B64" w:rsidDel="00FF0829" w:rsidRDefault="00D61588" w:rsidP="001239FB">
            <w:pPr>
              <w:rPr>
                <w:moveFrom w:id="481" w:author="dugalh" w:date="2018-07-27T21:43:00Z"/>
                <w:sz w:val="16"/>
              </w:rPr>
            </w:pPr>
          </w:p>
        </w:tc>
        <w:tc>
          <w:tcPr>
            <w:tcW w:w="0" w:type="auto"/>
          </w:tcPr>
          <w:p w14:paraId="340BDDB3" w14:textId="7D281D98" w:rsidR="00D61588" w:rsidRPr="00B44B64" w:rsidDel="00FF0829" w:rsidRDefault="00D61588" w:rsidP="001239FB">
            <w:pPr>
              <w:rPr>
                <w:moveFrom w:id="482" w:author="dugalh" w:date="2018-07-27T21:43:00Z"/>
                <w:sz w:val="16"/>
              </w:rPr>
            </w:pPr>
          </w:p>
        </w:tc>
        <w:tc>
          <w:tcPr>
            <w:tcW w:w="0" w:type="auto"/>
          </w:tcPr>
          <w:p w14:paraId="4644FC16" w14:textId="4CFE006D" w:rsidR="00D61588" w:rsidRPr="00B44B64" w:rsidDel="00FF0829" w:rsidRDefault="003F0D6E" w:rsidP="001239FB">
            <w:pPr>
              <w:rPr>
                <w:moveFrom w:id="483" w:author="dugalh" w:date="2018-07-27T21:43:00Z"/>
                <w:sz w:val="16"/>
              </w:rPr>
            </w:pPr>
            <w:moveFrom w:id="484" w:author="dugalh" w:date="2018-07-27T21:43:00Z">
              <w:r w:rsidRPr="00B44B64" w:rsidDel="00FF0829">
                <w:rPr>
                  <w:sz w:val="16"/>
                </w:rPr>
                <w:t>Intact</w:t>
              </w:r>
            </w:moveFrom>
          </w:p>
        </w:tc>
        <w:tc>
          <w:tcPr>
            <w:tcW w:w="0" w:type="auto"/>
          </w:tcPr>
          <w:p w14:paraId="5F87AC96" w14:textId="4E6D6A4E" w:rsidR="00D61588" w:rsidRPr="00B44B64" w:rsidDel="00FF0829" w:rsidRDefault="00D61588" w:rsidP="001239FB">
            <w:pPr>
              <w:jc w:val="right"/>
              <w:rPr>
                <w:moveFrom w:id="485" w:author="dugalh" w:date="2018-07-27T21:43:00Z"/>
                <w:sz w:val="16"/>
              </w:rPr>
            </w:pPr>
            <w:moveFrom w:id="486" w:author="dugalh" w:date="2018-07-27T21:43:00Z">
              <w:r w:rsidRPr="00B44B64" w:rsidDel="00FF0829">
                <w:rPr>
                  <w:sz w:val="16"/>
                </w:rPr>
                <w:t>65</w:t>
              </w:r>
              <w:r w:rsidRPr="00B44B64" w:rsidDel="00FF0829">
                <w:rPr>
                  <w:rFonts w:cs="Arial"/>
                  <w:sz w:val="16"/>
                  <w:szCs w:val="16"/>
                </w:rPr>
                <w:t>.0</w:t>
              </w:r>
            </w:moveFrom>
          </w:p>
        </w:tc>
      </w:tr>
      <w:tr w:rsidR="00D61588" w:rsidRPr="00B44B64" w:rsidDel="00FF0829" w14:paraId="3D79C071" w14:textId="2E504FB8" w:rsidTr="00490894">
        <w:trPr>
          <w:jc w:val="center"/>
        </w:trPr>
        <w:tc>
          <w:tcPr>
            <w:tcW w:w="0" w:type="auto"/>
          </w:tcPr>
          <w:p w14:paraId="355379C4" w14:textId="0778F979" w:rsidR="00D61588" w:rsidRPr="00B44B64" w:rsidDel="00FF0829" w:rsidRDefault="00D61588" w:rsidP="001239FB">
            <w:pPr>
              <w:rPr>
                <w:moveFrom w:id="487" w:author="dugalh" w:date="2018-07-27T21:43:00Z"/>
                <w:sz w:val="16"/>
              </w:rPr>
            </w:pPr>
          </w:p>
        </w:tc>
        <w:tc>
          <w:tcPr>
            <w:tcW w:w="0" w:type="auto"/>
          </w:tcPr>
          <w:p w14:paraId="5E732EA4" w14:textId="7EAB0B63" w:rsidR="00D61588" w:rsidRPr="00B44B64" w:rsidDel="00FF0829" w:rsidRDefault="00D61588" w:rsidP="001239FB">
            <w:pPr>
              <w:pStyle w:val="1TableText"/>
              <w:tabs>
                <w:tab w:val="num" w:pos="993"/>
              </w:tabs>
              <w:spacing w:before="0"/>
              <w:rPr>
                <w:moveFrom w:id="488" w:author="dugalh" w:date="2018-07-27T21:43:00Z"/>
                <w:rFonts w:cs="Arial"/>
                <w:b/>
              </w:rPr>
            </w:pPr>
            <w:moveFrom w:id="489" w:author="dugalh" w:date="2018-07-27T21:43:00Z">
              <w:r w:rsidRPr="00B44B64" w:rsidDel="00FF0829">
                <w:rPr>
                  <w:rFonts w:cs="Arial"/>
                </w:rPr>
                <w:t>5</w:t>
              </w:r>
            </w:moveFrom>
          </w:p>
        </w:tc>
        <w:tc>
          <w:tcPr>
            <w:tcW w:w="0" w:type="auto"/>
          </w:tcPr>
          <w:p w14:paraId="03D12CA3" w14:textId="02E0DC11" w:rsidR="00D61588" w:rsidRPr="00B44B64" w:rsidDel="00FF0829" w:rsidRDefault="00D61588" w:rsidP="001239FB">
            <w:pPr>
              <w:rPr>
                <w:moveFrom w:id="490" w:author="dugalh" w:date="2018-07-27T21:43:00Z"/>
                <w:sz w:val="16"/>
              </w:rPr>
            </w:pPr>
          </w:p>
        </w:tc>
        <w:tc>
          <w:tcPr>
            <w:tcW w:w="0" w:type="auto"/>
          </w:tcPr>
          <w:p w14:paraId="0AAA21A4" w14:textId="07671879" w:rsidR="00D61588" w:rsidRPr="00B44B64" w:rsidDel="00FF0829" w:rsidRDefault="00D61588" w:rsidP="001239FB">
            <w:pPr>
              <w:rPr>
                <w:moveFrom w:id="491" w:author="dugalh" w:date="2018-07-27T21:43:00Z"/>
                <w:sz w:val="16"/>
              </w:rPr>
            </w:pPr>
          </w:p>
        </w:tc>
        <w:tc>
          <w:tcPr>
            <w:tcW w:w="0" w:type="auto"/>
          </w:tcPr>
          <w:p w14:paraId="3BD93B70" w14:textId="5F3F50FA" w:rsidR="00D61588" w:rsidRPr="00B44B64" w:rsidDel="00FF0829" w:rsidRDefault="003F0D6E" w:rsidP="001239FB">
            <w:pPr>
              <w:rPr>
                <w:moveFrom w:id="492" w:author="dugalh" w:date="2018-07-27T21:43:00Z"/>
                <w:sz w:val="16"/>
              </w:rPr>
            </w:pPr>
            <w:moveFrom w:id="493" w:author="dugalh" w:date="2018-07-27T21:43:00Z">
              <w:r w:rsidRPr="00B44B64" w:rsidDel="00FF0829">
                <w:rPr>
                  <w:sz w:val="16"/>
                </w:rPr>
                <w:t>Intact</w:t>
              </w:r>
            </w:moveFrom>
          </w:p>
        </w:tc>
        <w:tc>
          <w:tcPr>
            <w:tcW w:w="0" w:type="auto"/>
          </w:tcPr>
          <w:p w14:paraId="17CA0DA2" w14:textId="1B127647" w:rsidR="00D61588" w:rsidRPr="00B44B64" w:rsidDel="00FF0829" w:rsidRDefault="00D61588" w:rsidP="001239FB">
            <w:pPr>
              <w:jc w:val="right"/>
              <w:rPr>
                <w:moveFrom w:id="494" w:author="dugalh" w:date="2018-07-27T21:43:00Z"/>
                <w:sz w:val="16"/>
              </w:rPr>
            </w:pPr>
            <w:moveFrom w:id="495" w:author="dugalh" w:date="2018-07-27T21:43:00Z">
              <w:r w:rsidRPr="00B44B64" w:rsidDel="00FF0829">
                <w:rPr>
                  <w:sz w:val="16"/>
                </w:rPr>
                <w:t>37.5</w:t>
              </w:r>
            </w:moveFrom>
          </w:p>
        </w:tc>
      </w:tr>
      <w:tr w:rsidR="00D61588" w:rsidRPr="00B44B64" w:rsidDel="00FF0829" w14:paraId="557E3316" w14:textId="77B5432F" w:rsidTr="00490894">
        <w:trPr>
          <w:jc w:val="center"/>
        </w:trPr>
        <w:tc>
          <w:tcPr>
            <w:tcW w:w="0" w:type="auto"/>
          </w:tcPr>
          <w:p w14:paraId="02D8788F" w14:textId="5A0F1C16" w:rsidR="00D61588" w:rsidRPr="00B44B64" w:rsidDel="00FF0829" w:rsidRDefault="00D61588" w:rsidP="001239FB">
            <w:pPr>
              <w:rPr>
                <w:moveFrom w:id="496" w:author="dugalh" w:date="2018-07-27T21:43:00Z"/>
                <w:sz w:val="16"/>
              </w:rPr>
            </w:pPr>
          </w:p>
        </w:tc>
        <w:tc>
          <w:tcPr>
            <w:tcW w:w="0" w:type="auto"/>
          </w:tcPr>
          <w:p w14:paraId="4595C0B1" w14:textId="1775C587" w:rsidR="00D61588" w:rsidRPr="00B44B64" w:rsidDel="00FF0829" w:rsidRDefault="00D61588" w:rsidP="001239FB">
            <w:pPr>
              <w:pStyle w:val="1TableText"/>
              <w:tabs>
                <w:tab w:val="num" w:pos="993"/>
              </w:tabs>
              <w:spacing w:before="0"/>
              <w:rPr>
                <w:moveFrom w:id="497" w:author="dugalh" w:date="2018-07-27T21:43:00Z"/>
                <w:rFonts w:cs="Arial"/>
                <w:b/>
              </w:rPr>
            </w:pPr>
            <w:moveFrom w:id="498" w:author="dugalh" w:date="2018-07-27T21:43:00Z">
              <w:r w:rsidRPr="00B44B64" w:rsidDel="00FF0829">
                <w:rPr>
                  <w:rFonts w:cs="Arial"/>
                </w:rPr>
                <w:t>6</w:t>
              </w:r>
            </w:moveFrom>
          </w:p>
        </w:tc>
        <w:tc>
          <w:tcPr>
            <w:tcW w:w="0" w:type="auto"/>
          </w:tcPr>
          <w:p w14:paraId="1D0E2FBB" w14:textId="1C27884A" w:rsidR="00D61588" w:rsidRPr="00B44B64" w:rsidDel="00FF0829" w:rsidRDefault="00D61588" w:rsidP="001239FB">
            <w:pPr>
              <w:rPr>
                <w:moveFrom w:id="499" w:author="dugalh" w:date="2018-07-27T21:43:00Z"/>
                <w:sz w:val="16"/>
              </w:rPr>
            </w:pPr>
          </w:p>
        </w:tc>
        <w:tc>
          <w:tcPr>
            <w:tcW w:w="0" w:type="auto"/>
          </w:tcPr>
          <w:p w14:paraId="4449D2DA" w14:textId="33A433DC" w:rsidR="00D61588" w:rsidRPr="00B44B64" w:rsidDel="00FF0829" w:rsidRDefault="00D61588" w:rsidP="001239FB">
            <w:pPr>
              <w:rPr>
                <w:moveFrom w:id="500" w:author="dugalh" w:date="2018-07-27T21:43:00Z"/>
                <w:sz w:val="16"/>
              </w:rPr>
            </w:pPr>
          </w:p>
        </w:tc>
        <w:tc>
          <w:tcPr>
            <w:tcW w:w="0" w:type="auto"/>
          </w:tcPr>
          <w:p w14:paraId="5F2ADEB1" w14:textId="171248ED" w:rsidR="00D61588" w:rsidRPr="00B44B64" w:rsidDel="00FF0829" w:rsidRDefault="003F0D6E" w:rsidP="001239FB">
            <w:pPr>
              <w:rPr>
                <w:moveFrom w:id="501" w:author="dugalh" w:date="2018-07-27T21:43:00Z"/>
                <w:sz w:val="16"/>
              </w:rPr>
            </w:pPr>
            <w:moveFrom w:id="502" w:author="dugalh" w:date="2018-07-27T21:43:00Z">
              <w:r w:rsidRPr="00B44B64" w:rsidDel="00FF0829">
                <w:rPr>
                  <w:sz w:val="16"/>
                </w:rPr>
                <w:t>Intact</w:t>
              </w:r>
            </w:moveFrom>
          </w:p>
        </w:tc>
        <w:tc>
          <w:tcPr>
            <w:tcW w:w="0" w:type="auto"/>
          </w:tcPr>
          <w:p w14:paraId="0AAE22EA" w14:textId="33845B74" w:rsidR="00D61588" w:rsidRPr="00B44B64" w:rsidDel="00FF0829" w:rsidRDefault="00D61588" w:rsidP="001239FB">
            <w:pPr>
              <w:jc w:val="right"/>
              <w:rPr>
                <w:moveFrom w:id="503" w:author="dugalh" w:date="2018-07-27T21:43:00Z"/>
                <w:sz w:val="16"/>
              </w:rPr>
            </w:pPr>
            <w:moveFrom w:id="504" w:author="dugalh" w:date="2018-07-27T21:43:00Z">
              <w:r w:rsidRPr="00B44B64" w:rsidDel="00FF0829">
                <w:rPr>
                  <w:sz w:val="16"/>
                </w:rPr>
                <w:t>17.5</w:t>
              </w:r>
            </w:moveFrom>
          </w:p>
        </w:tc>
      </w:tr>
      <w:tr w:rsidR="00D61588" w:rsidRPr="00B44B64" w:rsidDel="00FF0829" w14:paraId="048A934E" w14:textId="3729F041" w:rsidTr="00490894">
        <w:trPr>
          <w:jc w:val="center"/>
        </w:trPr>
        <w:tc>
          <w:tcPr>
            <w:tcW w:w="0" w:type="auto"/>
          </w:tcPr>
          <w:p w14:paraId="657AC927" w14:textId="7FDF5E4D" w:rsidR="00D61588" w:rsidRPr="00B44B64" w:rsidDel="00FF0829" w:rsidRDefault="00D61588" w:rsidP="001239FB">
            <w:pPr>
              <w:rPr>
                <w:moveFrom w:id="505" w:author="dugalh" w:date="2018-07-27T21:43:00Z"/>
                <w:sz w:val="16"/>
              </w:rPr>
            </w:pPr>
          </w:p>
        </w:tc>
        <w:tc>
          <w:tcPr>
            <w:tcW w:w="0" w:type="auto"/>
          </w:tcPr>
          <w:p w14:paraId="3283C82B" w14:textId="0931F53C" w:rsidR="00D61588" w:rsidRPr="00B44B64" w:rsidDel="00FF0829" w:rsidRDefault="00D61588" w:rsidP="001239FB">
            <w:pPr>
              <w:pStyle w:val="1TableText"/>
              <w:tabs>
                <w:tab w:val="num" w:pos="993"/>
              </w:tabs>
              <w:spacing w:before="0"/>
              <w:rPr>
                <w:moveFrom w:id="506" w:author="dugalh" w:date="2018-07-27T21:43:00Z"/>
                <w:rFonts w:cs="Arial"/>
                <w:b/>
              </w:rPr>
            </w:pPr>
            <w:moveFrom w:id="507" w:author="dugalh" w:date="2018-07-27T21:43:00Z">
              <w:r w:rsidRPr="00B44B64" w:rsidDel="00FF0829">
                <w:rPr>
                  <w:rFonts w:cs="Arial"/>
                </w:rPr>
                <w:t>7</w:t>
              </w:r>
            </w:moveFrom>
          </w:p>
        </w:tc>
        <w:tc>
          <w:tcPr>
            <w:tcW w:w="0" w:type="auto"/>
          </w:tcPr>
          <w:p w14:paraId="04A2DBC9" w14:textId="5C99B7E4" w:rsidR="00D61588" w:rsidRPr="00B44B64" w:rsidDel="00FF0829" w:rsidRDefault="00D61588" w:rsidP="001239FB">
            <w:pPr>
              <w:rPr>
                <w:moveFrom w:id="508" w:author="dugalh" w:date="2018-07-27T21:43:00Z"/>
                <w:sz w:val="16"/>
              </w:rPr>
            </w:pPr>
          </w:p>
        </w:tc>
        <w:tc>
          <w:tcPr>
            <w:tcW w:w="0" w:type="auto"/>
          </w:tcPr>
          <w:p w14:paraId="76D67067" w14:textId="10308F68" w:rsidR="00D61588" w:rsidRPr="00B44B64" w:rsidDel="00FF0829" w:rsidRDefault="00D61588" w:rsidP="001239FB">
            <w:pPr>
              <w:rPr>
                <w:moveFrom w:id="509" w:author="dugalh" w:date="2018-07-27T21:43:00Z"/>
                <w:sz w:val="16"/>
              </w:rPr>
            </w:pPr>
          </w:p>
        </w:tc>
        <w:tc>
          <w:tcPr>
            <w:tcW w:w="0" w:type="auto"/>
          </w:tcPr>
          <w:p w14:paraId="1BA31D13" w14:textId="6781E62C" w:rsidR="00D61588" w:rsidRPr="00B44B64" w:rsidDel="00FF0829" w:rsidRDefault="003F0D6E" w:rsidP="001239FB">
            <w:pPr>
              <w:rPr>
                <w:moveFrom w:id="510" w:author="dugalh" w:date="2018-07-27T21:43:00Z"/>
                <w:sz w:val="16"/>
              </w:rPr>
            </w:pPr>
            <w:moveFrom w:id="511" w:author="dugalh" w:date="2018-07-27T21:43:00Z">
              <w:r w:rsidRPr="00B44B64" w:rsidDel="00FF0829">
                <w:rPr>
                  <w:sz w:val="16"/>
                </w:rPr>
                <w:t>Intact</w:t>
              </w:r>
            </w:moveFrom>
          </w:p>
        </w:tc>
        <w:tc>
          <w:tcPr>
            <w:tcW w:w="0" w:type="auto"/>
          </w:tcPr>
          <w:p w14:paraId="5B9F2CE7" w14:textId="0D209CBE" w:rsidR="00D61588" w:rsidRPr="00B44B64" w:rsidDel="00FF0829" w:rsidRDefault="00D61588" w:rsidP="001239FB">
            <w:pPr>
              <w:jc w:val="right"/>
              <w:rPr>
                <w:moveFrom w:id="512" w:author="dugalh" w:date="2018-07-27T21:43:00Z"/>
                <w:sz w:val="16"/>
              </w:rPr>
            </w:pPr>
            <w:moveFrom w:id="513" w:author="dugalh" w:date="2018-07-27T21:43:00Z">
              <w:r w:rsidRPr="00B44B64" w:rsidDel="00FF0829">
                <w:rPr>
                  <w:sz w:val="16"/>
                </w:rPr>
                <w:t>15</w:t>
              </w:r>
              <w:r w:rsidRPr="00B44B64" w:rsidDel="00FF0829">
                <w:rPr>
                  <w:rFonts w:cs="Arial"/>
                  <w:sz w:val="16"/>
                  <w:szCs w:val="16"/>
                </w:rPr>
                <w:t>.0</w:t>
              </w:r>
            </w:moveFrom>
          </w:p>
        </w:tc>
      </w:tr>
      <w:tr w:rsidR="00D61588" w:rsidRPr="00B44B64" w:rsidDel="00FF0829" w14:paraId="56CECAD1" w14:textId="7C41F841" w:rsidTr="00490894">
        <w:trPr>
          <w:jc w:val="center"/>
        </w:trPr>
        <w:tc>
          <w:tcPr>
            <w:tcW w:w="0" w:type="auto"/>
            <w:tcBorders>
              <w:bottom w:val="single" w:sz="12" w:space="0" w:color="000000" w:themeColor="text1"/>
            </w:tcBorders>
          </w:tcPr>
          <w:p w14:paraId="5341D4B4" w14:textId="5EF2AF2D" w:rsidR="00D61588" w:rsidRPr="00B44B64" w:rsidDel="00FF0829" w:rsidRDefault="00D61588" w:rsidP="001239FB">
            <w:pPr>
              <w:rPr>
                <w:moveFrom w:id="514" w:author="dugalh" w:date="2018-07-27T21:43:00Z"/>
                <w:sz w:val="16"/>
              </w:rPr>
            </w:pPr>
          </w:p>
        </w:tc>
        <w:tc>
          <w:tcPr>
            <w:tcW w:w="0" w:type="auto"/>
            <w:tcBorders>
              <w:bottom w:val="single" w:sz="12" w:space="0" w:color="000000" w:themeColor="text1"/>
            </w:tcBorders>
          </w:tcPr>
          <w:p w14:paraId="1F89CE2A" w14:textId="2221C661" w:rsidR="00D61588" w:rsidRPr="00B44B64" w:rsidDel="00FF0829" w:rsidRDefault="00D61588" w:rsidP="001239FB">
            <w:pPr>
              <w:pStyle w:val="1TableText"/>
              <w:tabs>
                <w:tab w:val="num" w:pos="993"/>
              </w:tabs>
              <w:spacing w:before="0"/>
              <w:rPr>
                <w:moveFrom w:id="515" w:author="dugalh" w:date="2018-07-27T21:43:00Z"/>
                <w:rFonts w:cs="Arial"/>
                <w:b/>
              </w:rPr>
            </w:pPr>
            <w:moveFrom w:id="516" w:author="dugalh" w:date="2018-07-27T21:43:00Z">
              <w:r w:rsidRPr="00B44B64" w:rsidDel="00FF0829">
                <w:rPr>
                  <w:rFonts w:cs="Arial"/>
                </w:rPr>
                <w:t>8</w:t>
              </w:r>
            </w:moveFrom>
          </w:p>
        </w:tc>
        <w:tc>
          <w:tcPr>
            <w:tcW w:w="0" w:type="auto"/>
            <w:tcBorders>
              <w:bottom w:val="single" w:sz="12" w:space="0" w:color="000000" w:themeColor="text1"/>
            </w:tcBorders>
          </w:tcPr>
          <w:p w14:paraId="04B6F3C2" w14:textId="04C43F2C" w:rsidR="00D61588" w:rsidRPr="00B44B64" w:rsidDel="00FF0829" w:rsidRDefault="00D61588" w:rsidP="001239FB">
            <w:pPr>
              <w:rPr>
                <w:moveFrom w:id="517" w:author="dugalh" w:date="2018-07-27T21:43:00Z"/>
                <w:sz w:val="16"/>
              </w:rPr>
            </w:pPr>
          </w:p>
        </w:tc>
        <w:tc>
          <w:tcPr>
            <w:tcW w:w="0" w:type="auto"/>
            <w:tcBorders>
              <w:bottom w:val="single" w:sz="12" w:space="0" w:color="000000" w:themeColor="text1"/>
            </w:tcBorders>
          </w:tcPr>
          <w:p w14:paraId="79B20C6D" w14:textId="77B83CD8" w:rsidR="00D61588" w:rsidRPr="00B44B64" w:rsidDel="00FF0829" w:rsidRDefault="00D61588" w:rsidP="001239FB">
            <w:pPr>
              <w:rPr>
                <w:moveFrom w:id="518" w:author="dugalh" w:date="2018-07-27T21:43:00Z"/>
                <w:sz w:val="16"/>
              </w:rPr>
            </w:pPr>
          </w:p>
        </w:tc>
        <w:tc>
          <w:tcPr>
            <w:tcW w:w="0" w:type="auto"/>
            <w:tcBorders>
              <w:bottom w:val="single" w:sz="12" w:space="0" w:color="000000" w:themeColor="text1"/>
            </w:tcBorders>
          </w:tcPr>
          <w:p w14:paraId="3E939F38" w14:textId="7C9790AD" w:rsidR="00D61588" w:rsidRPr="00B44B64" w:rsidDel="00FF0829" w:rsidRDefault="003F0D6E" w:rsidP="001239FB">
            <w:pPr>
              <w:rPr>
                <w:moveFrom w:id="519" w:author="dugalh" w:date="2018-07-27T21:43:00Z"/>
                <w:sz w:val="16"/>
              </w:rPr>
            </w:pPr>
            <w:moveFrom w:id="520" w:author="dugalh" w:date="2018-07-27T21:43:00Z">
              <w:r w:rsidRPr="00B44B64" w:rsidDel="00FF0829">
                <w:rPr>
                  <w:sz w:val="16"/>
                </w:rPr>
                <w:t>Intact</w:t>
              </w:r>
            </w:moveFrom>
          </w:p>
        </w:tc>
        <w:tc>
          <w:tcPr>
            <w:tcW w:w="0" w:type="auto"/>
            <w:tcBorders>
              <w:bottom w:val="single" w:sz="12" w:space="0" w:color="000000" w:themeColor="text1"/>
            </w:tcBorders>
          </w:tcPr>
          <w:p w14:paraId="404FF74B" w14:textId="40C5B873" w:rsidR="00D61588" w:rsidRPr="00B44B64" w:rsidDel="00FF0829" w:rsidRDefault="00D61588" w:rsidP="001239FB">
            <w:pPr>
              <w:jc w:val="right"/>
              <w:rPr>
                <w:moveFrom w:id="521" w:author="dugalh" w:date="2018-07-27T21:43:00Z"/>
                <w:sz w:val="16"/>
              </w:rPr>
            </w:pPr>
            <w:moveFrom w:id="522" w:author="dugalh" w:date="2018-07-27T21:43:00Z">
              <w:r w:rsidRPr="00B44B64" w:rsidDel="00FF0829">
                <w:rPr>
                  <w:sz w:val="16"/>
                </w:rPr>
                <w:t>2</w:t>
              </w:r>
              <w:r w:rsidRPr="00B44B64" w:rsidDel="00FF0829">
                <w:rPr>
                  <w:rFonts w:cs="Arial"/>
                  <w:sz w:val="16"/>
                  <w:szCs w:val="16"/>
                </w:rPr>
                <w:t>.0</w:t>
              </w:r>
            </w:moveFrom>
          </w:p>
        </w:tc>
      </w:tr>
      <w:tr w:rsidR="00D61588" w:rsidRPr="00B44B64" w:rsidDel="00FF0829" w14:paraId="6BCBADAB" w14:textId="631A84BC" w:rsidTr="00490894">
        <w:trPr>
          <w:jc w:val="center"/>
        </w:trPr>
        <w:tc>
          <w:tcPr>
            <w:tcW w:w="0" w:type="auto"/>
            <w:tcBorders>
              <w:top w:val="single" w:sz="12" w:space="0" w:color="000000" w:themeColor="text1"/>
              <w:bottom w:val="nil"/>
            </w:tcBorders>
          </w:tcPr>
          <w:p w14:paraId="56479435" w14:textId="09DDC5B6" w:rsidR="00D61588" w:rsidRPr="00B44B64" w:rsidDel="00FF0829" w:rsidRDefault="00D61588" w:rsidP="001239FB">
            <w:pPr>
              <w:rPr>
                <w:moveFrom w:id="523" w:author="dugalh" w:date="2018-07-27T21:43:00Z"/>
                <w:sz w:val="16"/>
              </w:rPr>
            </w:pPr>
            <w:moveFrom w:id="524" w:author="dugalh" w:date="2018-07-27T21:43:00Z">
              <w:r w:rsidRPr="00B44B64" w:rsidDel="00FF0829">
                <w:rPr>
                  <w:sz w:val="16"/>
                </w:rPr>
                <w:t>Groenfontein</w:t>
              </w:r>
            </w:moveFrom>
          </w:p>
        </w:tc>
        <w:tc>
          <w:tcPr>
            <w:tcW w:w="0" w:type="auto"/>
            <w:tcBorders>
              <w:top w:val="single" w:sz="12" w:space="0" w:color="000000" w:themeColor="text1"/>
              <w:bottom w:val="nil"/>
            </w:tcBorders>
          </w:tcPr>
          <w:p w14:paraId="130D9EC2" w14:textId="5AA8CC7A" w:rsidR="00D61588" w:rsidRPr="00B44B64" w:rsidDel="00FF0829" w:rsidRDefault="00D61588" w:rsidP="001239FB">
            <w:pPr>
              <w:pStyle w:val="1TableText"/>
              <w:tabs>
                <w:tab w:val="num" w:pos="993"/>
              </w:tabs>
              <w:spacing w:before="0"/>
              <w:rPr>
                <w:moveFrom w:id="525" w:author="dugalh" w:date="2018-07-27T21:43:00Z"/>
                <w:rFonts w:cs="Arial"/>
                <w:b/>
              </w:rPr>
            </w:pPr>
            <w:moveFrom w:id="526" w:author="dugalh" w:date="2018-07-27T21:43:00Z">
              <w:r w:rsidRPr="00B44B64" w:rsidDel="00FF0829">
                <w:rPr>
                  <w:rFonts w:cs="Arial"/>
                </w:rPr>
                <w:t>1</w:t>
              </w:r>
            </w:moveFrom>
          </w:p>
        </w:tc>
        <w:tc>
          <w:tcPr>
            <w:tcW w:w="0" w:type="auto"/>
            <w:tcBorders>
              <w:top w:val="single" w:sz="12" w:space="0" w:color="000000" w:themeColor="text1"/>
              <w:bottom w:val="nil"/>
            </w:tcBorders>
          </w:tcPr>
          <w:p w14:paraId="0C90225D" w14:textId="18B95517" w:rsidR="00D61588" w:rsidRPr="00B44B64" w:rsidDel="00FF0829" w:rsidRDefault="00D61588" w:rsidP="001239FB">
            <w:pPr>
              <w:rPr>
                <w:moveFrom w:id="527" w:author="dugalh" w:date="2018-07-27T21:43:00Z"/>
                <w:sz w:val="16"/>
              </w:rPr>
            </w:pPr>
            <w:moveFrom w:id="528" w:author="dugalh" w:date="2018-07-27T21:43:00Z">
              <w:r w:rsidRPr="00B44B64" w:rsidDel="00FF0829">
                <w:rPr>
                  <w:sz w:val="16"/>
                </w:rPr>
                <w:t>Shale</w:t>
              </w:r>
            </w:moveFrom>
          </w:p>
        </w:tc>
        <w:tc>
          <w:tcPr>
            <w:tcW w:w="0" w:type="auto"/>
            <w:tcBorders>
              <w:top w:val="single" w:sz="12" w:space="0" w:color="000000" w:themeColor="text1"/>
              <w:bottom w:val="nil"/>
            </w:tcBorders>
          </w:tcPr>
          <w:p w14:paraId="108311DF" w14:textId="7573FC3B" w:rsidR="00D61588" w:rsidRPr="00B44B64" w:rsidDel="00FF0829" w:rsidRDefault="00D61588" w:rsidP="001239FB">
            <w:pPr>
              <w:rPr>
                <w:moveFrom w:id="529" w:author="dugalh" w:date="2018-07-27T21:43:00Z"/>
                <w:sz w:val="16"/>
              </w:rPr>
            </w:pPr>
            <w:moveFrom w:id="530" w:author="dugalh" w:date="2018-07-27T21:43:00Z">
              <w:r w:rsidRPr="00B44B64" w:rsidDel="00FF0829">
                <w:rPr>
                  <w:sz w:val="16"/>
                </w:rPr>
                <w:t xml:space="preserve">Arid </w:t>
              </w:r>
              <w:r w:rsidR="009978D1" w:rsidRPr="00B44B64" w:rsidDel="00FF0829">
                <w:rPr>
                  <w:sz w:val="16"/>
                </w:rPr>
                <w:t>s</w:t>
              </w:r>
              <w:r w:rsidR="0084644E" w:rsidRPr="00B44B64" w:rsidDel="00FF0829">
                <w:rPr>
                  <w:sz w:val="16"/>
                </w:rPr>
                <w:t>pekboom</w:t>
              </w:r>
            </w:moveFrom>
          </w:p>
        </w:tc>
        <w:tc>
          <w:tcPr>
            <w:tcW w:w="0" w:type="auto"/>
            <w:tcBorders>
              <w:top w:val="single" w:sz="12" w:space="0" w:color="000000" w:themeColor="text1"/>
              <w:bottom w:val="nil"/>
            </w:tcBorders>
          </w:tcPr>
          <w:p w14:paraId="0F514173" w14:textId="7DA05612" w:rsidR="00D61588" w:rsidRPr="00B44B64" w:rsidDel="00FF0829" w:rsidRDefault="00D61588" w:rsidP="001239FB">
            <w:pPr>
              <w:rPr>
                <w:moveFrom w:id="531" w:author="dugalh" w:date="2018-07-27T21:43:00Z"/>
                <w:sz w:val="16"/>
              </w:rPr>
            </w:pPr>
            <w:moveFrom w:id="532" w:author="dugalh" w:date="2018-07-27T21:43:00Z">
              <w:r w:rsidRPr="00B44B64" w:rsidDel="00FF0829">
                <w:rPr>
                  <w:sz w:val="16"/>
                </w:rPr>
                <w:t>Severe</w:t>
              </w:r>
            </w:moveFrom>
          </w:p>
        </w:tc>
        <w:tc>
          <w:tcPr>
            <w:tcW w:w="0" w:type="auto"/>
            <w:tcBorders>
              <w:top w:val="single" w:sz="12" w:space="0" w:color="000000" w:themeColor="text1"/>
              <w:bottom w:val="nil"/>
            </w:tcBorders>
          </w:tcPr>
          <w:p w14:paraId="3B489D6A" w14:textId="702C0075" w:rsidR="00D61588" w:rsidRPr="00B44B64" w:rsidDel="00FF0829" w:rsidRDefault="00D61588" w:rsidP="001239FB">
            <w:pPr>
              <w:jc w:val="right"/>
              <w:rPr>
                <w:moveFrom w:id="533" w:author="dugalh" w:date="2018-07-27T21:43:00Z"/>
                <w:sz w:val="16"/>
              </w:rPr>
            </w:pPr>
            <w:moveFrom w:id="534" w:author="dugalh" w:date="2018-07-27T21:43:00Z">
              <w:r w:rsidRPr="00B44B64" w:rsidDel="00FF0829">
                <w:rPr>
                  <w:rFonts w:cs="Arial"/>
                  <w:sz w:val="16"/>
                  <w:szCs w:val="16"/>
                </w:rPr>
                <w:t>0.</w:t>
              </w:r>
              <w:r w:rsidRPr="00B44B64" w:rsidDel="00FF0829">
                <w:rPr>
                  <w:sz w:val="16"/>
                </w:rPr>
                <w:t>0</w:t>
              </w:r>
            </w:moveFrom>
          </w:p>
        </w:tc>
      </w:tr>
      <w:tr w:rsidR="00D61588" w:rsidRPr="00B44B64" w:rsidDel="00FF0829" w14:paraId="71249E0E" w14:textId="65EEF7B9" w:rsidTr="00490894">
        <w:trPr>
          <w:jc w:val="center"/>
        </w:trPr>
        <w:tc>
          <w:tcPr>
            <w:tcW w:w="0" w:type="auto"/>
            <w:tcBorders>
              <w:top w:val="nil"/>
            </w:tcBorders>
          </w:tcPr>
          <w:p w14:paraId="7FD261DE" w14:textId="0B63006F" w:rsidR="00D61588" w:rsidRPr="00B44B64" w:rsidDel="00FF0829" w:rsidRDefault="00D61588" w:rsidP="001239FB">
            <w:pPr>
              <w:rPr>
                <w:moveFrom w:id="535" w:author="dugalh" w:date="2018-07-27T21:43:00Z"/>
                <w:sz w:val="16"/>
              </w:rPr>
            </w:pPr>
          </w:p>
        </w:tc>
        <w:tc>
          <w:tcPr>
            <w:tcW w:w="0" w:type="auto"/>
            <w:tcBorders>
              <w:top w:val="nil"/>
            </w:tcBorders>
          </w:tcPr>
          <w:p w14:paraId="45017F74" w14:textId="576E882B" w:rsidR="00D61588" w:rsidRPr="00B44B64" w:rsidDel="00FF0829" w:rsidRDefault="00D61588" w:rsidP="001239FB">
            <w:pPr>
              <w:pStyle w:val="1TableText"/>
              <w:tabs>
                <w:tab w:val="num" w:pos="993"/>
              </w:tabs>
              <w:spacing w:before="0"/>
              <w:rPr>
                <w:moveFrom w:id="536" w:author="dugalh" w:date="2018-07-27T21:43:00Z"/>
                <w:rFonts w:cs="Arial"/>
                <w:b/>
              </w:rPr>
            </w:pPr>
            <w:moveFrom w:id="537" w:author="dugalh" w:date="2018-07-27T21:43:00Z">
              <w:r w:rsidRPr="00B44B64" w:rsidDel="00FF0829">
                <w:rPr>
                  <w:rFonts w:cs="Arial"/>
                </w:rPr>
                <w:t>2</w:t>
              </w:r>
            </w:moveFrom>
          </w:p>
        </w:tc>
        <w:tc>
          <w:tcPr>
            <w:tcW w:w="0" w:type="auto"/>
            <w:tcBorders>
              <w:top w:val="nil"/>
            </w:tcBorders>
          </w:tcPr>
          <w:p w14:paraId="65835E14" w14:textId="466AC764" w:rsidR="00D61588" w:rsidRPr="00B44B64" w:rsidDel="00FF0829" w:rsidRDefault="00D61588" w:rsidP="001239FB">
            <w:pPr>
              <w:rPr>
                <w:moveFrom w:id="538" w:author="dugalh" w:date="2018-07-27T21:43:00Z"/>
                <w:sz w:val="16"/>
              </w:rPr>
            </w:pPr>
          </w:p>
        </w:tc>
        <w:tc>
          <w:tcPr>
            <w:tcW w:w="0" w:type="auto"/>
            <w:tcBorders>
              <w:top w:val="nil"/>
            </w:tcBorders>
          </w:tcPr>
          <w:p w14:paraId="7BBD1667" w14:textId="09702524" w:rsidR="00D61588" w:rsidRPr="00B44B64" w:rsidDel="00FF0829" w:rsidRDefault="00D61588" w:rsidP="001239FB">
            <w:pPr>
              <w:rPr>
                <w:moveFrom w:id="539" w:author="dugalh" w:date="2018-07-27T21:43:00Z"/>
                <w:sz w:val="16"/>
              </w:rPr>
            </w:pPr>
          </w:p>
        </w:tc>
        <w:tc>
          <w:tcPr>
            <w:tcW w:w="0" w:type="auto"/>
            <w:tcBorders>
              <w:top w:val="nil"/>
            </w:tcBorders>
          </w:tcPr>
          <w:p w14:paraId="20117843" w14:textId="2E4D9971" w:rsidR="00D61588" w:rsidRPr="00B44B64" w:rsidDel="00FF0829" w:rsidRDefault="00D61588" w:rsidP="001239FB">
            <w:pPr>
              <w:rPr>
                <w:moveFrom w:id="540" w:author="dugalh" w:date="2018-07-27T21:43:00Z"/>
                <w:sz w:val="16"/>
              </w:rPr>
            </w:pPr>
            <w:moveFrom w:id="541" w:author="dugalh" w:date="2018-07-27T21:43:00Z">
              <w:r w:rsidRPr="00B44B64" w:rsidDel="00FF0829">
                <w:rPr>
                  <w:sz w:val="16"/>
                </w:rPr>
                <w:t>Severe</w:t>
              </w:r>
            </w:moveFrom>
          </w:p>
        </w:tc>
        <w:tc>
          <w:tcPr>
            <w:tcW w:w="0" w:type="auto"/>
            <w:tcBorders>
              <w:top w:val="nil"/>
            </w:tcBorders>
          </w:tcPr>
          <w:p w14:paraId="593F6C25" w14:textId="14644670" w:rsidR="00D61588" w:rsidRPr="00B44B64" w:rsidDel="00FF0829" w:rsidRDefault="00D61588" w:rsidP="001239FB">
            <w:pPr>
              <w:jc w:val="right"/>
              <w:rPr>
                <w:moveFrom w:id="542" w:author="dugalh" w:date="2018-07-27T21:43:00Z"/>
                <w:sz w:val="16"/>
              </w:rPr>
            </w:pPr>
            <w:moveFrom w:id="543" w:author="dugalh" w:date="2018-07-27T21:43:00Z">
              <w:r w:rsidRPr="00B44B64" w:rsidDel="00FF0829">
                <w:rPr>
                  <w:sz w:val="16"/>
                </w:rPr>
                <w:t>4</w:t>
              </w:r>
              <w:r w:rsidRPr="00B44B64" w:rsidDel="00FF0829">
                <w:rPr>
                  <w:rFonts w:cs="Arial"/>
                  <w:sz w:val="16"/>
                  <w:szCs w:val="16"/>
                </w:rPr>
                <w:t>.0</w:t>
              </w:r>
            </w:moveFrom>
          </w:p>
        </w:tc>
      </w:tr>
      <w:tr w:rsidR="00D61588" w:rsidRPr="00B44B64" w:rsidDel="00FF0829" w14:paraId="4F1377EE" w14:textId="40C5F98B" w:rsidTr="00490894">
        <w:trPr>
          <w:jc w:val="center"/>
        </w:trPr>
        <w:tc>
          <w:tcPr>
            <w:tcW w:w="0" w:type="auto"/>
          </w:tcPr>
          <w:p w14:paraId="24D07E64" w14:textId="1BA26786" w:rsidR="00D61588" w:rsidRPr="00B44B64" w:rsidDel="00FF0829" w:rsidRDefault="00D61588" w:rsidP="001239FB">
            <w:pPr>
              <w:rPr>
                <w:moveFrom w:id="544" w:author="dugalh" w:date="2018-07-27T21:43:00Z"/>
                <w:sz w:val="16"/>
              </w:rPr>
            </w:pPr>
          </w:p>
        </w:tc>
        <w:tc>
          <w:tcPr>
            <w:tcW w:w="0" w:type="auto"/>
          </w:tcPr>
          <w:p w14:paraId="6D8D8D2E" w14:textId="485B531F" w:rsidR="00D61588" w:rsidRPr="00B44B64" w:rsidDel="00FF0829" w:rsidRDefault="00D61588" w:rsidP="001239FB">
            <w:pPr>
              <w:pStyle w:val="1TableText"/>
              <w:tabs>
                <w:tab w:val="num" w:pos="993"/>
              </w:tabs>
              <w:spacing w:before="0"/>
              <w:rPr>
                <w:moveFrom w:id="545" w:author="dugalh" w:date="2018-07-27T21:43:00Z"/>
                <w:rFonts w:cs="Arial"/>
                <w:b/>
              </w:rPr>
            </w:pPr>
            <w:moveFrom w:id="546" w:author="dugalh" w:date="2018-07-27T21:43:00Z">
              <w:r w:rsidRPr="00B44B64" w:rsidDel="00FF0829">
                <w:rPr>
                  <w:rFonts w:cs="Arial"/>
                </w:rPr>
                <w:t>3</w:t>
              </w:r>
            </w:moveFrom>
          </w:p>
        </w:tc>
        <w:tc>
          <w:tcPr>
            <w:tcW w:w="0" w:type="auto"/>
          </w:tcPr>
          <w:p w14:paraId="6A6E0928" w14:textId="7290A6C6" w:rsidR="00D61588" w:rsidRPr="00B44B64" w:rsidDel="00FF0829" w:rsidRDefault="00D61588" w:rsidP="001239FB">
            <w:pPr>
              <w:rPr>
                <w:moveFrom w:id="547" w:author="dugalh" w:date="2018-07-27T21:43:00Z"/>
                <w:sz w:val="16"/>
              </w:rPr>
            </w:pPr>
          </w:p>
        </w:tc>
        <w:tc>
          <w:tcPr>
            <w:tcW w:w="0" w:type="auto"/>
          </w:tcPr>
          <w:p w14:paraId="1A622FA8" w14:textId="325AE3F4" w:rsidR="00D61588" w:rsidRPr="00B44B64" w:rsidDel="00FF0829" w:rsidRDefault="00D61588" w:rsidP="001239FB">
            <w:pPr>
              <w:rPr>
                <w:moveFrom w:id="548" w:author="dugalh" w:date="2018-07-27T21:43:00Z"/>
                <w:sz w:val="16"/>
              </w:rPr>
            </w:pPr>
          </w:p>
        </w:tc>
        <w:tc>
          <w:tcPr>
            <w:tcW w:w="0" w:type="auto"/>
          </w:tcPr>
          <w:p w14:paraId="43CAF7A1" w14:textId="63E7E260" w:rsidR="00D61588" w:rsidRPr="00B44B64" w:rsidDel="00FF0829" w:rsidRDefault="00D61588" w:rsidP="001239FB">
            <w:pPr>
              <w:rPr>
                <w:moveFrom w:id="549" w:author="dugalh" w:date="2018-07-27T21:43:00Z"/>
                <w:sz w:val="16"/>
              </w:rPr>
            </w:pPr>
            <w:moveFrom w:id="550" w:author="dugalh" w:date="2018-07-27T21:43:00Z">
              <w:r w:rsidRPr="00B44B64" w:rsidDel="00FF0829">
                <w:rPr>
                  <w:sz w:val="16"/>
                </w:rPr>
                <w:t>Severe</w:t>
              </w:r>
            </w:moveFrom>
          </w:p>
        </w:tc>
        <w:tc>
          <w:tcPr>
            <w:tcW w:w="0" w:type="auto"/>
          </w:tcPr>
          <w:p w14:paraId="5C8AACC9" w14:textId="35D17D70" w:rsidR="00D61588" w:rsidRPr="00B44B64" w:rsidDel="00FF0829" w:rsidRDefault="00D61588" w:rsidP="001239FB">
            <w:pPr>
              <w:jc w:val="right"/>
              <w:rPr>
                <w:moveFrom w:id="551" w:author="dugalh" w:date="2018-07-27T21:43:00Z"/>
                <w:sz w:val="16"/>
              </w:rPr>
            </w:pPr>
            <w:moveFrom w:id="552" w:author="dugalh" w:date="2018-07-27T21:43:00Z">
              <w:r w:rsidRPr="00B44B64" w:rsidDel="00FF0829">
                <w:rPr>
                  <w:sz w:val="16"/>
                </w:rPr>
                <w:t>10</w:t>
              </w:r>
              <w:r w:rsidRPr="00B44B64" w:rsidDel="00FF0829">
                <w:rPr>
                  <w:rFonts w:cs="Arial"/>
                  <w:sz w:val="16"/>
                  <w:szCs w:val="16"/>
                </w:rPr>
                <w:t>.0</w:t>
              </w:r>
            </w:moveFrom>
          </w:p>
        </w:tc>
      </w:tr>
      <w:tr w:rsidR="00D61588" w:rsidRPr="00B44B64" w:rsidDel="00FF0829" w14:paraId="0A67A982" w14:textId="4244B52B" w:rsidTr="00490894">
        <w:trPr>
          <w:jc w:val="center"/>
        </w:trPr>
        <w:tc>
          <w:tcPr>
            <w:tcW w:w="0" w:type="auto"/>
            <w:tcBorders>
              <w:bottom w:val="single" w:sz="12" w:space="0" w:color="000000" w:themeColor="text1"/>
            </w:tcBorders>
          </w:tcPr>
          <w:p w14:paraId="38ECC84B" w14:textId="06032AC2" w:rsidR="00D61588" w:rsidRPr="00B44B64" w:rsidDel="00FF0829" w:rsidRDefault="00D61588" w:rsidP="001239FB">
            <w:pPr>
              <w:rPr>
                <w:moveFrom w:id="553" w:author="dugalh" w:date="2018-07-27T21:43:00Z"/>
                <w:sz w:val="16"/>
              </w:rPr>
            </w:pPr>
          </w:p>
        </w:tc>
        <w:tc>
          <w:tcPr>
            <w:tcW w:w="0" w:type="auto"/>
            <w:tcBorders>
              <w:bottom w:val="single" w:sz="12" w:space="0" w:color="000000" w:themeColor="text1"/>
            </w:tcBorders>
          </w:tcPr>
          <w:p w14:paraId="6ECCAF1F" w14:textId="0FC6BC94" w:rsidR="00D61588" w:rsidRPr="00B44B64" w:rsidDel="00FF0829" w:rsidRDefault="00D61588" w:rsidP="001239FB">
            <w:pPr>
              <w:pStyle w:val="1TableText"/>
              <w:tabs>
                <w:tab w:val="num" w:pos="993"/>
              </w:tabs>
              <w:spacing w:before="0"/>
              <w:rPr>
                <w:moveFrom w:id="554" w:author="dugalh" w:date="2018-07-27T21:43:00Z"/>
                <w:rFonts w:cs="Arial"/>
                <w:b/>
              </w:rPr>
            </w:pPr>
            <w:moveFrom w:id="555" w:author="dugalh" w:date="2018-07-27T21:43:00Z">
              <w:r w:rsidRPr="00B44B64" w:rsidDel="00FF0829">
                <w:rPr>
                  <w:rFonts w:cs="Arial"/>
                </w:rPr>
                <w:t>4</w:t>
              </w:r>
            </w:moveFrom>
          </w:p>
        </w:tc>
        <w:tc>
          <w:tcPr>
            <w:tcW w:w="0" w:type="auto"/>
            <w:tcBorders>
              <w:bottom w:val="single" w:sz="12" w:space="0" w:color="000000" w:themeColor="text1"/>
            </w:tcBorders>
          </w:tcPr>
          <w:p w14:paraId="3D673C36" w14:textId="563D205A" w:rsidR="00D61588" w:rsidRPr="00B44B64" w:rsidDel="00FF0829" w:rsidRDefault="00D61588" w:rsidP="001239FB">
            <w:pPr>
              <w:rPr>
                <w:moveFrom w:id="556" w:author="dugalh" w:date="2018-07-27T21:43:00Z"/>
                <w:sz w:val="16"/>
              </w:rPr>
            </w:pPr>
          </w:p>
        </w:tc>
        <w:tc>
          <w:tcPr>
            <w:tcW w:w="0" w:type="auto"/>
            <w:tcBorders>
              <w:bottom w:val="single" w:sz="12" w:space="0" w:color="000000" w:themeColor="text1"/>
            </w:tcBorders>
          </w:tcPr>
          <w:p w14:paraId="3C7DB883" w14:textId="020F0B72" w:rsidR="00D61588" w:rsidRPr="00B44B64" w:rsidDel="00FF0829" w:rsidRDefault="00D61588" w:rsidP="001239FB">
            <w:pPr>
              <w:rPr>
                <w:moveFrom w:id="557" w:author="dugalh" w:date="2018-07-27T21:43:00Z"/>
                <w:sz w:val="16"/>
              </w:rPr>
            </w:pPr>
          </w:p>
        </w:tc>
        <w:tc>
          <w:tcPr>
            <w:tcW w:w="0" w:type="auto"/>
            <w:tcBorders>
              <w:bottom w:val="single" w:sz="12" w:space="0" w:color="000000" w:themeColor="text1"/>
            </w:tcBorders>
          </w:tcPr>
          <w:p w14:paraId="3E1C4BB6" w14:textId="1636B35D" w:rsidR="00D61588" w:rsidRPr="00B44B64" w:rsidDel="00FF0829" w:rsidRDefault="00D61588" w:rsidP="001239FB">
            <w:pPr>
              <w:rPr>
                <w:moveFrom w:id="558" w:author="dugalh" w:date="2018-07-27T21:43:00Z"/>
                <w:sz w:val="16"/>
              </w:rPr>
            </w:pPr>
            <w:moveFrom w:id="559" w:author="dugalh" w:date="2018-07-27T21:43:00Z">
              <w:r w:rsidRPr="00B44B64" w:rsidDel="00FF0829">
                <w:rPr>
                  <w:sz w:val="16"/>
                </w:rPr>
                <w:t>Moderate</w:t>
              </w:r>
            </w:moveFrom>
          </w:p>
        </w:tc>
        <w:tc>
          <w:tcPr>
            <w:tcW w:w="0" w:type="auto"/>
            <w:tcBorders>
              <w:bottom w:val="single" w:sz="12" w:space="0" w:color="000000" w:themeColor="text1"/>
            </w:tcBorders>
          </w:tcPr>
          <w:p w14:paraId="5E9161F4" w14:textId="7E19E3CA" w:rsidR="00D61588" w:rsidRPr="00B44B64" w:rsidDel="00FF0829" w:rsidRDefault="00D61588" w:rsidP="001239FB">
            <w:pPr>
              <w:jc w:val="right"/>
              <w:rPr>
                <w:moveFrom w:id="560" w:author="dugalh" w:date="2018-07-27T21:43:00Z"/>
                <w:sz w:val="16"/>
              </w:rPr>
            </w:pPr>
            <w:moveFrom w:id="561" w:author="dugalh" w:date="2018-07-27T21:43:00Z">
              <w:r w:rsidRPr="00B44B64" w:rsidDel="00FF0829">
                <w:rPr>
                  <w:sz w:val="16"/>
                </w:rPr>
                <w:t>25</w:t>
              </w:r>
              <w:r w:rsidRPr="00B44B64" w:rsidDel="00FF0829">
                <w:rPr>
                  <w:rFonts w:cs="Arial"/>
                  <w:sz w:val="16"/>
                  <w:szCs w:val="16"/>
                </w:rPr>
                <w:t>.0</w:t>
              </w:r>
            </w:moveFrom>
          </w:p>
        </w:tc>
      </w:tr>
      <w:tr w:rsidR="00D61588" w:rsidRPr="00B44B64" w:rsidDel="00FF0829" w14:paraId="0C471C6C" w14:textId="697E535B" w:rsidTr="00490894">
        <w:trPr>
          <w:jc w:val="center"/>
        </w:trPr>
        <w:tc>
          <w:tcPr>
            <w:tcW w:w="0" w:type="auto"/>
            <w:tcBorders>
              <w:top w:val="single" w:sz="12" w:space="0" w:color="000000" w:themeColor="text1"/>
              <w:bottom w:val="nil"/>
            </w:tcBorders>
          </w:tcPr>
          <w:p w14:paraId="45DE87DD" w14:textId="60E704F7" w:rsidR="00D61588" w:rsidRPr="00B44B64" w:rsidDel="00FF0829" w:rsidRDefault="00D61588" w:rsidP="001239FB">
            <w:pPr>
              <w:rPr>
                <w:moveFrom w:id="562" w:author="dugalh" w:date="2018-07-27T21:43:00Z"/>
                <w:sz w:val="16"/>
              </w:rPr>
            </w:pPr>
            <w:moveFrom w:id="563" w:author="dugalh" w:date="2018-07-27T21:43:00Z">
              <w:r w:rsidRPr="00B44B64" w:rsidDel="00FF0829">
                <w:rPr>
                  <w:sz w:val="16"/>
                </w:rPr>
                <w:t>Grootkop</w:t>
              </w:r>
            </w:moveFrom>
          </w:p>
        </w:tc>
        <w:tc>
          <w:tcPr>
            <w:tcW w:w="0" w:type="auto"/>
            <w:tcBorders>
              <w:top w:val="single" w:sz="12" w:space="0" w:color="000000" w:themeColor="text1"/>
              <w:bottom w:val="nil"/>
            </w:tcBorders>
          </w:tcPr>
          <w:p w14:paraId="050F0680" w14:textId="05F91676" w:rsidR="00D61588" w:rsidRPr="00B44B64" w:rsidDel="00FF0829" w:rsidRDefault="00D61588" w:rsidP="001239FB">
            <w:pPr>
              <w:pStyle w:val="1TableText"/>
              <w:tabs>
                <w:tab w:val="num" w:pos="993"/>
              </w:tabs>
              <w:spacing w:before="0"/>
              <w:rPr>
                <w:moveFrom w:id="564" w:author="dugalh" w:date="2018-07-27T21:43:00Z"/>
                <w:rFonts w:cs="Arial"/>
                <w:b/>
              </w:rPr>
            </w:pPr>
            <w:moveFrom w:id="565" w:author="dugalh" w:date="2018-07-27T21:43:00Z">
              <w:r w:rsidRPr="00B44B64" w:rsidDel="00FF0829">
                <w:rPr>
                  <w:rFonts w:cs="Arial"/>
                </w:rPr>
                <w:t>1</w:t>
              </w:r>
            </w:moveFrom>
          </w:p>
        </w:tc>
        <w:tc>
          <w:tcPr>
            <w:tcW w:w="0" w:type="auto"/>
            <w:tcBorders>
              <w:top w:val="single" w:sz="12" w:space="0" w:color="000000" w:themeColor="text1"/>
              <w:bottom w:val="nil"/>
            </w:tcBorders>
          </w:tcPr>
          <w:p w14:paraId="2C790E7B" w14:textId="66AB039A" w:rsidR="00D61588" w:rsidRPr="00B44B64" w:rsidDel="00FF0829" w:rsidRDefault="00D61588" w:rsidP="001239FB">
            <w:pPr>
              <w:rPr>
                <w:moveFrom w:id="566" w:author="dugalh" w:date="2018-07-27T21:43:00Z"/>
                <w:sz w:val="16"/>
              </w:rPr>
            </w:pPr>
            <w:moveFrom w:id="567" w:author="dugalh" w:date="2018-07-27T21:43:00Z">
              <w:r w:rsidRPr="00B44B64" w:rsidDel="00FF0829">
                <w:rPr>
                  <w:sz w:val="16"/>
                </w:rPr>
                <w:t xml:space="preserve">Enon </w:t>
              </w:r>
              <w:r w:rsidR="002C1203" w:rsidRPr="00B44B64" w:rsidDel="00FF0829">
                <w:rPr>
                  <w:sz w:val="16"/>
                </w:rPr>
                <w:t>c</w:t>
              </w:r>
              <w:r w:rsidRPr="00B44B64" w:rsidDel="00FF0829">
                <w:rPr>
                  <w:sz w:val="16"/>
                </w:rPr>
                <w:t>onglomerate</w:t>
              </w:r>
            </w:moveFrom>
          </w:p>
        </w:tc>
        <w:tc>
          <w:tcPr>
            <w:tcW w:w="0" w:type="auto"/>
            <w:tcBorders>
              <w:top w:val="single" w:sz="12" w:space="0" w:color="000000" w:themeColor="text1"/>
              <w:bottom w:val="nil"/>
            </w:tcBorders>
          </w:tcPr>
          <w:p w14:paraId="3B2D3E14" w14:textId="49B61079" w:rsidR="00D61588" w:rsidRPr="00B44B64" w:rsidDel="00FF0829" w:rsidRDefault="00D61588" w:rsidP="001239FB">
            <w:pPr>
              <w:rPr>
                <w:moveFrom w:id="568" w:author="dugalh" w:date="2018-07-27T21:43:00Z"/>
                <w:sz w:val="16"/>
              </w:rPr>
            </w:pPr>
            <w:moveFrom w:id="569" w:author="dugalh" w:date="2018-07-27T21:43:00Z">
              <w:r w:rsidRPr="00B44B64" w:rsidDel="00FF0829">
                <w:rPr>
                  <w:sz w:val="16"/>
                </w:rPr>
                <w:t>Succulent Karoo</w:t>
              </w:r>
            </w:moveFrom>
          </w:p>
        </w:tc>
        <w:tc>
          <w:tcPr>
            <w:tcW w:w="0" w:type="auto"/>
            <w:tcBorders>
              <w:top w:val="single" w:sz="12" w:space="0" w:color="000000" w:themeColor="text1"/>
              <w:bottom w:val="nil"/>
            </w:tcBorders>
          </w:tcPr>
          <w:p w14:paraId="51B36459" w14:textId="49263AA2" w:rsidR="00D61588" w:rsidRPr="00B44B64" w:rsidDel="00FF0829" w:rsidRDefault="003F0D6E" w:rsidP="001239FB">
            <w:pPr>
              <w:rPr>
                <w:moveFrom w:id="570" w:author="dugalh" w:date="2018-07-27T21:43:00Z"/>
                <w:sz w:val="16"/>
              </w:rPr>
            </w:pPr>
            <w:moveFrom w:id="571" w:author="dugalh" w:date="2018-07-27T21:43:00Z">
              <w:r w:rsidRPr="00B44B64" w:rsidDel="00FF0829">
                <w:rPr>
                  <w:sz w:val="16"/>
                </w:rPr>
                <w:t>Intact</w:t>
              </w:r>
            </w:moveFrom>
          </w:p>
        </w:tc>
        <w:tc>
          <w:tcPr>
            <w:tcW w:w="0" w:type="auto"/>
            <w:tcBorders>
              <w:top w:val="single" w:sz="12" w:space="0" w:color="000000" w:themeColor="text1"/>
              <w:bottom w:val="nil"/>
            </w:tcBorders>
          </w:tcPr>
          <w:p w14:paraId="6A1D976D" w14:textId="5AA43B28" w:rsidR="00D61588" w:rsidRPr="00B44B64" w:rsidDel="00FF0829" w:rsidRDefault="00D61588" w:rsidP="001239FB">
            <w:pPr>
              <w:jc w:val="right"/>
              <w:rPr>
                <w:moveFrom w:id="572" w:author="dugalh" w:date="2018-07-27T21:43:00Z"/>
                <w:sz w:val="16"/>
              </w:rPr>
            </w:pPr>
            <w:moveFrom w:id="573" w:author="dugalh" w:date="2018-07-27T21:43:00Z">
              <w:r w:rsidRPr="00B44B64" w:rsidDel="00FF0829">
                <w:rPr>
                  <w:sz w:val="16"/>
                </w:rPr>
                <w:t>22.5</w:t>
              </w:r>
            </w:moveFrom>
          </w:p>
        </w:tc>
      </w:tr>
      <w:tr w:rsidR="00D61588" w:rsidRPr="00B44B64" w:rsidDel="00FF0829" w14:paraId="4EB475E1" w14:textId="5DC46ED2" w:rsidTr="00490894">
        <w:trPr>
          <w:jc w:val="center"/>
        </w:trPr>
        <w:tc>
          <w:tcPr>
            <w:tcW w:w="0" w:type="auto"/>
            <w:tcBorders>
              <w:top w:val="nil"/>
            </w:tcBorders>
          </w:tcPr>
          <w:p w14:paraId="1F1A1D53" w14:textId="2E50C47E" w:rsidR="00D61588" w:rsidRPr="00B44B64" w:rsidDel="00FF0829" w:rsidRDefault="00D61588" w:rsidP="001239FB">
            <w:pPr>
              <w:rPr>
                <w:moveFrom w:id="574" w:author="dugalh" w:date="2018-07-27T21:43:00Z"/>
                <w:sz w:val="16"/>
              </w:rPr>
            </w:pPr>
          </w:p>
        </w:tc>
        <w:tc>
          <w:tcPr>
            <w:tcW w:w="0" w:type="auto"/>
            <w:tcBorders>
              <w:top w:val="nil"/>
            </w:tcBorders>
          </w:tcPr>
          <w:p w14:paraId="47E3B492" w14:textId="6465F8E5" w:rsidR="00D61588" w:rsidRPr="00B44B64" w:rsidDel="00FF0829" w:rsidRDefault="00D61588" w:rsidP="001239FB">
            <w:pPr>
              <w:pStyle w:val="1TableText"/>
              <w:tabs>
                <w:tab w:val="num" w:pos="993"/>
              </w:tabs>
              <w:spacing w:before="0"/>
              <w:rPr>
                <w:moveFrom w:id="575" w:author="dugalh" w:date="2018-07-27T21:43:00Z"/>
                <w:rFonts w:cs="Arial"/>
                <w:b/>
              </w:rPr>
            </w:pPr>
            <w:moveFrom w:id="576" w:author="dugalh" w:date="2018-07-27T21:43:00Z">
              <w:r w:rsidRPr="00B44B64" w:rsidDel="00FF0829">
                <w:rPr>
                  <w:rFonts w:cs="Arial"/>
                </w:rPr>
                <w:t>2</w:t>
              </w:r>
            </w:moveFrom>
          </w:p>
        </w:tc>
        <w:tc>
          <w:tcPr>
            <w:tcW w:w="0" w:type="auto"/>
            <w:tcBorders>
              <w:top w:val="nil"/>
            </w:tcBorders>
          </w:tcPr>
          <w:p w14:paraId="05932075" w14:textId="370A674C" w:rsidR="00D61588" w:rsidRPr="00B44B64" w:rsidDel="00FF0829" w:rsidRDefault="00D61588" w:rsidP="001239FB">
            <w:pPr>
              <w:rPr>
                <w:moveFrom w:id="577" w:author="dugalh" w:date="2018-07-27T21:43:00Z"/>
                <w:sz w:val="16"/>
              </w:rPr>
            </w:pPr>
          </w:p>
        </w:tc>
        <w:tc>
          <w:tcPr>
            <w:tcW w:w="0" w:type="auto"/>
            <w:tcBorders>
              <w:top w:val="nil"/>
            </w:tcBorders>
          </w:tcPr>
          <w:p w14:paraId="7850CCB1" w14:textId="25299CFD" w:rsidR="00D61588" w:rsidRPr="00B44B64" w:rsidDel="00FF0829" w:rsidRDefault="00D61588" w:rsidP="001239FB">
            <w:pPr>
              <w:rPr>
                <w:moveFrom w:id="578" w:author="dugalh" w:date="2018-07-27T21:43:00Z"/>
                <w:sz w:val="16"/>
              </w:rPr>
            </w:pPr>
          </w:p>
        </w:tc>
        <w:tc>
          <w:tcPr>
            <w:tcW w:w="0" w:type="auto"/>
            <w:tcBorders>
              <w:top w:val="nil"/>
            </w:tcBorders>
          </w:tcPr>
          <w:p w14:paraId="4EC9983D" w14:textId="4878493C" w:rsidR="00D61588" w:rsidRPr="00B44B64" w:rsidDel="00FF0829" w:rsidRDefault="00D61588" w:rsidP="001239FB">
            <w:pPr>
              <w:rPr>
                <w:moveFrom w:id="579" w:author="dugalh" w:date="2018-07-27T21:43:00Z"/>
                <w:sz w:val="16"/>
              </w:rPr>
            </w:pPr>
            <w:moveFrom w:id="580" w:author="dugalh" w:date="2018-07-27T21:43:00Z">
              <w:r w:rsidRPr="00B44B64" w:rsidDel="00FF0829">
                <w:rPr>
                  <w:sz w:val="16"/>
                </w:rPr>
                <w:t>Severe</w:t>
              </w:r>
            </w:moveFrom>
          </w:p>
        </w:tc>
        <w:tc>
          <w:tcPr>
            <w:tcW w:w="0" w:type="auto"/>
            <w:tcBorders>
              <w:top w:val="nil"/>
            </w:tcBorders>
          </w:tcPr>
          <w:p w14:paraId="26E23268" w14:textId="499E6CE5" w:rsidR="00D61588" w:rsidRPr="00B44B64" w:rsidDel="00FF0829" w:rsidRDefault="00D61588" w:rsidP="001239FB">
            <w:pPr>
              <w:jc w:val="right"/>
              <w:rPr>
                <w:moveFrom w:id="581" w:author="dugalh" w:date="2018-07-27T21:43:00Z"/>
                <w:sz w:val="16"/>
              </w:rPr>
            </w:pPr>
            <w:moveFrom w:id="582" w:author="dugalh" w:date="2018-07-27T21:43:00Z">
              <w:r w:rsidRPr="00B44B64" w:rsidDel="00FF0829">
                <w:rPr>
                  <w:sz w:val="16"/>
                </w:rPr>
                <w:t>0.5</w:t>
              </w:r>
            </w:moveFrom>
          </w:p>
        </w:tc>
      </w:tr>
      <w:tr w:rsidR="00D61588" w:rsidRPr="00B44B64" w:rsidDel="00FF0829" w14:paraId="7473A420" w14:textId="4D03AB6E" w:rsidTr="00490894">
        <w:trPr>
          <w:jc w:val="center"/>
        </w:trPr>
        <w:tc>
          <w:tcPr>
            <w:tcW w:w="0" w:type="auto"/>
          </w:tcPr>
          <w:p w14:paraId="7C1B181E" w14:textId="53DC6221" w:rsidR="00D61588" w:rsidRPr="00B44B64" w:rsidDel="00FF0829" w:rsidRDefault="00D61588" w:rsidP="001239FB">
            <w:pPr>
              <w:rPr>
                <w:moveFrom w:id="583" w:author="dugalh" w:date="2018-07-27T21:43:00Z"/>
                <w:sz w:val="16"/>
              </w:rPr>
            </w:pPr>
          </w:p>
        </w:tc>
        <w:tc>
          <w:tcPr>
            <w:tcW w:w="0" w:type="auto"/>
          </w:tcPr>
          <w:p w14:paraId="36793FDE" w14:textId="3E1A13D8" w:rsidR="00D61588" w:rsidRPr="00B44B64" w:rsidDel="00FF0829" w:rsidRDefault="00D61588" w:rsidP="001239FB">
            <w:pPr>
              <w:pStyle w:val="1TableText"/>
              <w:tabs>
                <w:tab w:val="num" w:pos="993"/>
              </w:tabs>
              <w:spacing w:before="0"/>
              <w:rPr>
                <w:moveFrom w:id="584" w:author="dugalh" w:date="2018-07-27T21:43:00Z"/>
                <w:rFonts w:cs="Arial"/>
                <w:b/>
              </w:rPr>
            </w:pPr>
            <w:moveFrom w:id="585" w:author="dugalh" w:date="2018-07-27T21:43:00Z">
              <w:r w:rsidRPr="00B44B64" w:rsidDel="00FF0829">
                <w:rPr>
                  <w:rFonts w:cs="Arial"/>
                </w:rPr>
                <w:t>3</w:t>
              </w:r>
            </w:moveFrom>
          </w:p>
        </w:tc>
        <w:tc>
          <w:tcPr>
            <w:tcW w:w="0" w:type="auto"/>
          </w:tcPr>
          <w:p w14:paraId="649402FC" w14:textId="0978229C" w:rsidR="00D61588" w:rsidRPr="00B44B64" w:rsidDel="00FF0829" w:rsidRDefault="00D61588" w:rsidP="001239FB">
            <w:pPr>
              <w:rPr>
                <w:moveFrom w:id="586" w:author="dugalh" w:date="2018-07-27T21:43:00Z"/>
                <w:sz w:val="16"/>
              </w:rPr>
            </w:pPr>
          </w:p>
        </w:tc>
        <w:tc>
          <w:tcPr>
            <w:tcW w:w="0" w:type="auto"/>
          </w:tcPr>
          <w:p w14:paraId="1D43677F" w14:textId="60D465AE" w:rsidR="00D61588" w:rsidRPr="00B44B64" w:rsidDel="00FF0829" w:rsidRDefault="00D61588" w:rsidP="001239FB">
            <w:pPr>
              <w:rPr>
                <w:moveFrom w:id="587" w:author="dugalh" w:date="2018-07-27T21:43:00Z"/>
                <w:sz w:val="16"/>
              </w:rPr>
            </w:pPr>
          </w:p>
        </w:tc>
        <w:tc>
          <w:tcPr>
            <w:tcW w:w="0" w:type="auto"/>
          </w:tcPr>
          <w:p w14:paraId="3DE646D5" w14:textId="4F4DA817" w:rsidR="00D61588" w:rsidRPr="00B44B64" w:rsidDel="00FF0829" w:rsidRDefault="00D61588" w:rsidP="001239FB">
            <w:pPr>
              <w:rPr>
                <w:moveFrom w:id="588" w:author="dugalh" w:date="2018-07-27T21:43:00Z"/>
                <w:sz w:val="16"/>
              </w:rPr>
            </w:pPr>
            <w:moveFrom w:id="589" w:author="dugalh" w:date="2018-07-27T21:43:00Z">
              <w:r w:rsidRPr="00B44B64" w:rsidDel="00FF0829">
                <w:rPr>
                  <w:sz w:val="16"/>
                </w:rPr>
                <w:t>Moderate</w:t>
              </w:r>
            </w:moveFrom>
          </w:p>
        </w:tc>
        <w:tc>
          <w:tcPr>
            <w:tcW w:w="0" w:type="auto"/>
          </w:tcPr>
          <w:p w14:paraId="46382F19" w14:textId="71365910" w:rsidR="00D61588" w:rsidRPr="00B44B64" w:rsidDel="00FF0829" w:rsidRDefault="00D61588" w:rsidP="001239FB">
            <w:pPr>
              <w:jc w:val="right"/>
              <w:rPr>
                <w:moveFrom w:id="590" w:author="dugalh" w:date="2018-07-27T21:43:00Z"/>
                <w:sz w:val="16"/>
              </w:rPr>
            </w:pPr>
            <w:moveFrom w:id="591" w:author="dugalh" w:date="2018-07-27T21:43:00Z">
              <w:r w:rsidRPr="00B44B64" w:rsidDel="00FF0829">
                <w:rPr>
                  <w:sz w:val="16"/>
                </w:rPr>
                <w:t>42.5</w:t>
              </w:r>
            </w:moveFrom>
          </w:p>
        </w:tc>
      </w:tr>
      <w:tr w:rsidR="00D61588" w:rsidRPr="00B44B64" w:rsidDel="00FF0829" w14:paraId="6DE96193" w14:textId="25EDC88B" w:rsidTr="00490894">
        <w:trPr>
          <w:jc w:val="center"/>
        </w:trPr>
        <w:tc>
          <w:tcPr>
            <w:tcW w:w="0" w:type="auto"/>
            <w:tcBorders>
              <w:bottom w:val="single" w:sz="12" w:space="0" w:color="000000" w:themeColor="text1"/>
            </w:tcBorders>
          </w:tcPr>
          <w:p w14:paraId="136C5BDC" w14:textId="20D4751A" w:rsidR="00D61588" w:rsidRPr="00B44B64" w:rsidDel="00FF0829" w:rsidRDefault="00D61588" w:rsidP="001239FB">
            <w:pPr>
              <w:rPr>
                <w:moveFrom w:id="592" w:author="dugalh" w:date="2018-07-27T21:43:00Z"/>
                <w:sz w:val="16"/>
              </w:rPr>
            </w:pPr>
          </w:p>
        </w:tc>
        <w:tc>
          <w:tcPr>
            <w:tcW w:w="0" w:type="auto"/>
            <w:tcBorders>
              <w:bottom w:val="single" w:sz="12" w:space="0" w:color="000000" w:themeColor="text1"/>
            </w:tcBorders>
          </w:tcPr>
          <w:p w14:paraId="3F0CC0B1" w14:textId="55EC4264" w:rsidR="00D61588" w:rsidRPr="00B44B64" w:rsidDel="00FF0829" w:rsidRDefault="00D61588" w:rsidP="001239FB">
            <w:pPr>
              <w:pStyle w:val="1TableText"/>
              <w:tabs>
                <w:tab w:val="num" w:pos="993"/>
              </w:tabs>
              <w:spacing w:before="0"/>
              <w:rPr>
                <w:moveFrom w:id="593" w:author="dugalh" w:date="2018-07-27T21:43:00Z"/>
                <w:rFonts w:cs="Arial"/>
                <w:b/>
              </w:rPr>
            </w:pPr>
            <w:moveFrom w:id="594" w:author="dugalh" w:date="2018-07-27T21:43:00Z">
              <w:r w:rsidRPr="00B44B64" w:rsidDel="00FF0829">
                <w:rPr>
                  <w:rFonts w:cs="Arial"/>
                </w:rPr>
                <w:t>4</w:t>
              </w:r>
            </w:moveFrom>
          </w:p>
        </w:tc>
        <w:tc>
          <w:tcPr>
            <w:tcW w:w="0" w:type="auto"/>
            <w:tcBorders>
              <w:bottom w:val="single" w:sz="12" w:space="0" w:color="000000" w:themeColor="text1"/>
            </w:tcBorders>
          </w:tcPr>
          <w:p w14:paraId="674921DC" w14:textId="63BBEC6A" w:rsidR="00D61588" w:rsidRPr="00B44B64" w:rsidDel="00FF0829" w:rsidRDefault="00D61588" w:rsidP="001239FB">
            <w:pPr>
              <w:rPr>
                <w:moveFrom w:id="595" w:author="dugalh" w:date="2018-07-27T21:43:00Z"/>
                <w:sz w:val="16"/>
              </w:rPr>
            </w:pPr>
          </w:p>
        </w:tc>
        <w:tc>
          <w:tcPr>
            <w:tcW w:w="0" w:type="auto"/>
            <w:tcBorders>
              <w:bottom w:val="single" w:sz="12" w:space="0" w:color="000000" w:themeColor="text1"/>
            </w:tcBorders>
          </w:tcPr>
          <w:p w14:paraId="7BA4F3C6" w14:textId="3B69828A" w:rsidR="00D61588" w:rsidRPr="00B44B64" w:rsidDel="00FF0829" w:rsidRDefault="00D61588" w:rsidP="001239FB">
            <w:pPr>
              <w:rPr>
                <w:moveFrom w:id="596" w:author="dugalh" w:date="2018-07-27T21:43:00Z"/>
                <w:sz w:val="16"/>
              </w:rPr>
            </w:pPr>
          </w:p>
        </w:tc>
        <w:tc>
          <w:tcPr>
            <w:tcW w:w="0" w:type="auto"/>
            <w:tcBorders>
              <w:bottom w:val="single" w:sz="12" w:space="0" w:color="000000" w:themeColor="text1"/>
            </w:tcBorders>
          </w:tcPr>
          <w:p w14:paraId="0228E0A1" w14:textId="764D00E1" w:rsidR="00D61588" w:rsidRPr="00B44B64" w:rsidDel="00FF0829" w:rsidRDefault="003F0D6E" w:rsidP="001239FB">
            <w:pPr>
              <w:rPr>
                <w:moveFrom w:id="597" w:author="dugalh" w:date="2018-07-27T21:43:00Z"/>
                <w:sz w:val="16"/>
              </w:rPr>
            </w:pPr>
            <w:moveFrom w:id="598" w:author="dugalh" w:date="2018-07-27T21:43:00Z">
              <w:r w:rsidRPr="00B44B64" w:rsidDel="00FF0829">
                <w:rPr>
                  <w:sz w:val="16"/>
                </w:rPr>
                <w:t>Intact</w:t>
              </w:r>
            </w:moveFrom>
          </w:p>
        </w:tc>
        <w:tc>
          <w:tcPr>
            <w:tcW w:w="0" w:type="auto"/>
            <w:tcBorders>
              <w:bottom w:val="single" w:sz="12" w:space="0" w:color="000000" w:themeColor="text1"/>
            </w:tcBorders>
          </w:tcPr>
          <w:p w14:paraId="753E30F7" w14:textId="0327B8EB" w:rsidR="00D61588" w:rsidRPr="00B44B64" w:rsidDel="00FF0829" w:rsidRDefault="00D61588" w:rsidP="001239FB">
            <w:pPr>
              <w:jc w:val="right"/>
              <w:rPr>
                <w:moveFrom w:id="599" w:author="dugalh" w:date="2018-07-27T21:43:00Z"/>
                <w:sz w:val="16"/>
              </w:rPr>
            </w:pPr>
            <w:moveFrom w:id="600" w:author="dugalh" w:date="2018-07-27T21:43:00Z">
              <w:r w:rsidRPr="00B44B64" w:rsidDel="00FF0829">
                <w:rPr>
                  <w:sz w:val="16"/>
                </w:rPr>
                <w:t>77.5</w:t>
              </w:r>
            </w:moveFrom>
          </w:p>
        </w:tc>
      </w:tr>
      <w:tr w:rsidR="00D61588" w:rsidRPr="00B44B64" w:rsidDel="00FF0829" w14:paraId="2EBA6555" w14:textId="18FDE373" w:rsidTr="00490894">
        <w:trPr>
          <w:jc w:val="center"/>
        </w:trPr>
        <w:tc>
          <w:tcPr>
            <w:tcW w:w="0" w:type="auto"/>
            <w:tcBorders>
              <w:top w:val="single" w:sz="12" w:space="0" w:color="000000" w:themeColor="text1"/>
              <w:bottom w:val="nil"/>
            </w:tcBorders>
          </w:tcPr>
          <w:p w14:paraId="2D514043" w14:textId="2E3346AE" w:rsidR="00D61588" w:rsidRPr="00B44B64" w:rsidDel="00FF0829" w:rsidRDefault="00D61588" w:rsidP="001239FB">
            <w:pPr>
              <w:rPr>
                <w:moveFrom w:id="601" w:author="dugalh" w:date="2018-07-27T21:43:00Z"/>
                <w:sz w:val="16"/>
              </w:rPr>
            </w:pPr>
            <w:moveFrom w:id="602" w:author="dugalh" w:date="2018-07-27T21:43:00Z">
              <w:r w:rsidRPr="00B44B64" w:rsidDel="00FF0829">
                <w:rPr>
                  <w:sz w:val="16"/>
                </w:rPr>
                <w:t>Rooiberg</w:t>
              </w:r>
            </w:moveFrom>
          </w:p>
        </w:tc>
        <w:tc>
          <w:tcPr>
            <w:tcW w:w="0" w:type="auto"/>
            <w:tcBorders>
              <w:top w:val="single" w:sz="12" w:space="0" w:color="000000" w:themeColor="text1"/>
              <w:bottom w:val="nil"/>
            </w:tcBorders>
          </w:tcPr>
          <w:p w14:paraId="211B078F" w14:textId="1700D98C" w:rsidR="00D61588" w:rsidRPr="00B44B64" w:rsidDel="00FF0829" w:rsidRDefault="00D61588" w:rsidP="001239FB">
            <w:pPr>
              <w:pStyle w:val="1TableText"/>
              <w:tabs>
                <w:tab w:val="num" w:pos="993"/>
              </w:tabs>
              <w:spacing w:before="0"/>
              <w:rPr>
                <w:moveFrom w:id="603" w:author="dugalh" w:date="2018-07-27T21:43:00Z"/>
                <w:rFonts w:cs="Arial"/>
                <w:b/>
              </w:rPr>
            </w:pPr>
            <w:moveFrom w:id="604" w:author="dugalh" w:date="2018-07-27T21:43:00Z">
              <w:r w:rsidRPr="00B44B64" w:rsidDel="00FF0829">
                <w:rPr>
                  <w:rFonts w:cs="Arial"/>
                </w:rPr>
                <w:t>1</w:t>
              </w:r>
            </w:moveFrom>
          </w:p>
        </w:tc>
        <w:tc>
          <w:tcPr>
            <w:tcW w:w="0" w:type="auto"/>
            <w:tcBorders>
              <w:top w:val="single" w:sz="12" w:space="0" w:color="000000" w:themeColor="text1"/>
              <w:bottom w:val="nil"/>
            </w:tcBorders>
          </w:tcPr>
          <w:p w14:paraId="24FDBBCA" w14:textId="16A69D57" w:rsidR="00D61588" w:rsidRPr="00B44B64" w:rsidDel="00FF0829" w:rsidRDefault="00D61588" w:rsidP="001239FB">
            <w:pPr>
              <w:rPr>
                <w:moveFrom w:id="605" w:author="dugalh" w:date="2018-07-27T21:43:00Z"/>
                <w:sz w:val="16"/>
              </w:rPr>
            </w:pPr>
            <w:moveFrom w:id="606" w:author="dugalh" w:date="2018-07-27T21:43:00Z">
              <w:r w:rsidRPr="00B44B64" w:rsidDel="00FF0829">
                <w:rPr>
                  <w:sz w:val="16"/>
                </w:rPr>
                <w:t>Sandstone</w:t>
              </w:r>
            </w:moveFrom>
          </w:p>
        </w:tc>
        <w:tc>
          <w:tcPr>
            <w:tcW w:w="0" w:type="auto"/>
            <w:tcBorders>
              <w:top w:val="single" w:sz="12" w:space="0" w:color="000000" w:themeColor="text1"/>
              <w:bottom w:val="nil"/>
            </w:tcBorders>
          </w:tcPr>
          <w:p w14:paraId="3519E8C2" w14:textId="10EECD69" w:rsidR="00D61588" w:rsidRPr="00B44B64" w:rsidDel="00FF0829" w:rsidRDefault="00D61588" w:rsidP="001239FB">
            <w:pPr>
              <w:rPr>
                <w:moveFrom w:id="607" w:author="dugalh" w:date="2018-07-27T21:43:00Z"/>
                <w:sz w:val="16"/>
              </w:rPr>
            </w:pPr>
            <w:moveFrom w:id="608" w:author="dugalh" w:date="2018-07-27T21:43:00Z">
              <w:r w:rsidRPr="00B44B64" w:rsidDel="00FF0829">
                <w:rPr>
                  <w:sz w:val="16"/>
                </w:rPr>
                <w:t>Fynbos</w:t>
              </w:r>
            </w:moveFrom>
          </w:p>
        </w:tc>
        <w:tc>
          <w:tcPr>
            <w:tcW w:w="0" w:type="auto"/>
            <w:tcBorders>
              <w:top w:val="single" w:sz="12" w:space="0" w:color="000000" w:themeColor="text1"/>
              <w:bottom w:val="nil"/>
            </w:tcBorders>
          </w:tcPr>
          <w:p w14:paraId="3E03330B" w14:textId="3799832D" w:rsidR="00D61588" w:rsidRPr="00B44B64" w:rsidDel="00FF0829" w:rsidRDefault="003F0D6E" w:rsidP="001239FB">
            <w:pPr>
              <w:rPr>
                <w:moveFrom w:id="609" w:author="dugalh" w:date="2018-07-27T21:43:00Z"/>
                <w:sz w:val="16"/>
              </w:rPr>
            </w:pPr>
            <w:moveFrom w:id="610" w:author="dugalh" w:date="2018-07-27T21:43:00Z">
              <w:r w:rsidRPr="00B44B64" w:rsidDel="00FF0829">
                <w:rPr>
                  <w:sz w:val="16"/>
                </w:rPr>
                <w:t>Intact</w:t>
              </w:r>
            </w:moveFrom>
          </w:p>
        </w:tc>
        <w:tc>
          <w:tcPr>
            <w:tcW w:w="0" w:type="auto"/>
            <w:tcBorders>
              <w:top w:val="single" w:sz="12" w:space="0" w:color="000000" w:themeColor="text1"/>
              <w:bottom w:val="nil"/>
            </w:tcBorders>
          </w:tcPr>
          <w:p w14:paraId="1BC9FB4C" w14:textId="5BC46906" w:rsidR="00D61588" w:rsidRPr="00B44B64" w:rsidDel="00FF0829" w:rsidRDefault="00D61588" w:rsidP="001239FB">
            <w:pPr>
              <w:jc w:val="right"/>
              <w:rPr>
                <w:moveFrom w:id="611" w:author="dugalh" w:date="2018-07-27T21:43:00Z"/>
                <w:sz w:val="16"/>
              </w:rPr>
            </w:pPr>
            <w:moveFrom w:id="612" w:author="dugalh" w:date="2018-07-27T21:43:00Z">
              <w:r w:rsidRPr="00B44B64" w:rsidDel="00FF0829">
                <w:rPr>
                  <w:sz w:val="16"/>
                </w:rPr>
                <w:t>20</w:t>
              </w:r>
              <w:r w:rsidRPr="00B44B64" w:rsidDel="00FF0829">
                <w:rPr>
                  <w:rFonts w:cs="Arial"/>
                  <w:sz w:val="16"/>
                  <w:szCs w:val="16"/>
                </w:rPr>
                <w:t>.0</w:t>
              </w:r>
            </w:moveFrom>
          </w:p>
        </w:tc>
      </w:tr>
      <w:tr w:rsidR="00D61588" w:rsidRPr="00B44B64" w:rsidDel="00FF0829" w14:paraId="00616426" w14:textId="73EBABC1" w:rsidTr="00490894">
        <w:trPr>
          <w:jc w:val="center"/>
        </w:trPr>
        <w:tc>
          <w:tcPr>
            <w:tcW w:w="0" w:type="auto"/>
            <w:tcBorders>
              <w:top w:val="nil"/>
              <w:bottom w:val="nil"/>
            </w:tcBorders>
          </w:tcPr>
          <w:p w14:paraId="3FCE35BC" w14:textId="5F0B6534" w:rsidR="00D61588" w:rsidRPr="00B44B64" w:rsidDel="00FF0829" w:rsidRDefault="00D61588" w:rsidP="001239FB">
            <w:pPr>
              <w:rPr>
                <w:moveFrom w:id="613" w:author="dugalh" w:date="2018-07-27T21:43:00Z"/>
                <w:sz w:val="16"/>
              </w:rPr>
            </w:pPr>
          </w:p>
        </w:tc>
        <w:tc>
          <w:tcPr>
            <w:tcW w:w="0" w:type="auto"/>
            <w:tcBorders>
              <w:top w:val="nil"/>
              <w:bottom w:val="nil"/>
            </w:tcBorders>
          </w:tcPr>
          <w:p w14:paraId="64F04E8D" w14:textId="67EB0870" w:rsidR="00D61588" w:rsidRPr="00B44B64" w:rsidDel="00FF0829" w:rsidRDefault="00D61588" w:rsidP="001239FB">
            <w:pPr>
              <w:pStyle w:val="1TableText"/>
              <w:tabs>
                <w:tab w:val="num" w:pos="993"/>
              </w:tabs>
              <w:spacing w:before="0"/>
              <w:rPr>
                <w:moveFrom w:id="614" w:author="dugalh" w:date="2018-07-27T21:43:00Z"/>
                <w:rFonts w:cs="Arial"/>
                <w:b/>
              </w:rPr>
            </w:pPr>
            <w:moveFrom w:id="615" w:author="dugalh" w:date="2018-07-27T21:43:00Z">
              <w:r w:rsidRPr="00B44B64" w:rsidDel="00FF0829">
                <w:rPr>
                  <w:rFonts w:cs="Arial"/>
                </w:rPr>
                <w:t>2</w:t>
              </w:r>
            </w:moveFrom>
          </w:p>
        </w:tc>
        <w:tc>
          <w:tcPr>
            <w:tcW w:w="0" w:type="auto"/>
            <w:tcBorders>
              <w:top w:val="nil"/>
              <w:bottom w:val="nil"/>
            </w:tcBorders>
          </w:tcPr>
          <w:p w14:paraId="72026E95" w14:textId="3EAFA008" w:rsidR="00D61588" w:rsidRPr="00B44B64" w:rsidDel="00FF0829" w:rsidRDefault="00D61588" w:rsidP="001239FB">
            <w:pPr>
              <w:rPr>
                <w:moveFrom w:id="616" w:author="dugalh" w:date="2018-07-27T21:43:00Z"/>
                <w:sz w:val="16"/>
              </w:rPr>
            </w:pPr>
          </w:p>
        </w:tc>
        <w:tc>
          <w:tcPr>
            <w:tcW w:w="0" w:type="auto"/>
            <w:tcBorders>
              <w:top w:val="nil"/>
              <w:bottom w:val="nil"/>
            </w:tcBorders>
          </w:tcPr>
          <w:p w14:paraId="62593187" w14:textId="729B2998" w:rsidR="00D61588" w:rsidRPr="00B44B64" w:rsidDel="00FF0829" w:rsidRDefault="00D61588" w:rsidP="001239FB">
            <w:pPr>
              <w:rPr>
                <w:moveFrom w:id="617" w:author="dugalh" w:date="2018-07-27T21:43:00Z"/>
                <w:sz w:val="16"/>
              </w:rPr>
            </w:pPr>
          </w:p>
        </w:tc>
        <w:tc>
          <w:tcPr>
            <w:tcW w:w="0" w:type="auto"/>
            <w:tcBorders>
              <w:top w:val="nil"/>
              <w:bottom w:val="nil"/>
            </w:tcBorders>
          </w:tcPr>
          <w:p w14:paraId="12CDFB5C" w14:textId="4597B27D" w:rsidR="00D61588" w:rsidRPr="00B44B64" w:rsidDel="00FF0829" w:rsidRDefault="00D61588" w:rsidP="001239FB">
            <w:pPr>
              <w:rPr>
                <w:moveFrom w:id="618" w:author="dugalh" w:date="2018-07-27T21:43:00Z"/>
                <w:sz w:val="16"/>
              </w:rPr>
            </w:pPr>
            <w:moveFrom w:id="619" w:author="dugalh" w:date="2018-07-27T21:43:00Z">
              <w:r w:rsidRPr="00B44B64" w:rsidDel="00FF0829">
                <w:rPr>
                  <w:sz w:val="16"/>
                </w:rPr>
                <w:t>Moderate</w:t>
              </w:r>
            </w:moveFrom>
          </w:p>
        </w:tc>
        <w:tc>
          <w:tcPr>
            <w:tcW w:w="0" w:type="auto"/>
            <w:tcBorders>
              <w:top w:val="nil"/>
              <w:bottom w:val="nil"/>
            </w:tcBorders>
          </w:tcPr>
          <w:p w14:paraId="0330C0CF" w14:textId="69015A22" w:rsidR="00D61588" w:rsidRPr="00B44B64" w:rsidDel="00FF0829" w:rsidRDefault="00D61588" w:rsidP="001239FB">
            <w:pPr>
              <w:jc w:val="right"/>
              <w:rPr>
                <w:moveFrom w:id="620" w:author="dugalh" w:date="2018-07-27T21:43:00Z"/>
                <w:sz w:val="16"/>
              </w:rPr>
            </w:pPr>
            <w:moveFrom w:id="621" w:author="dugalh" w:date="2018-07-27T21:43:00Z">
              <w:r w:rsidRPr="00B44B64" w:rsidDel="00FF0829">
                <w:rPr>
                  <w:sz w:val="16"/>
                </w:rPr>
                <w:t>11</w:t>
              </w:r>
              <w:r w:rsidRPr="00B44B64" w:rsidDel="00FF0829">
                <w:rPr>
                  <w:rFonts w:cs="Arial"/>
                  <w:sz w:val="16"/>
                  <w:szCs w:val="16"/>
                </w:rPr>
                <w:t>.0</w:t>
              </w:r>
            </w:moveFrom>
          </w:p>
        </w:tc>
      </w:tr>
      <w:tr w:rsidR="00D61588" w:rsidRPr="00B44B64" w:rsidDel="00FF0829" w14:paraId="1D8251F3" w14:textId="3E4CF19E" w:rsidTr="00490894">
        <w:trPr>
          <w:jc w:val="center"/>
        </w:trPr>
        <w:tc>
          <w:tcPr>
            <w:tcW w:w="0" w:type="auto"/>
            <w:tcBorders>
              <w:top w:val="nil"/>
              <w:bottom w:val="single" w:sz="12" w:space="0" w:color="000000" w:themeColor="text1"/>
            </w:tcBorders>
          </w:tcPr>
          <w:p w14:paraId="334BB9F5" w14:textId="33291069" w:rsidR="00D61588" w:rsidRPr="00B44B64" w:rsidDel="00FF0829" w:rsidRDefault="00D61588" w:rsidP="001239FB">
            <w:pPr>
              <w:rPr>
                <w:moveFrom w:id="622" w:author="dugalh" w:date="2018-07-27T21:43:00Z"/>
                <w:sz w:val="16"/>
              </w:rPr>
            </w:pPr>
          </w:p>
        </w:tc>
        <w:tc>
          <w:tcPr>
            <w:tcW w:w="0" w:type="auto"/>
            <w:tcBorders>
              <w:top w:val="nil"/>
              <w:bottom w:val="single" w:sz="12" w:space="0" w:color="000000" w:themeColor="text1"/>
            </w:tcBorders>
          </w:tcPr>
          <w:p w14:paraId="7B29C6A9" w14:textId="1F8F3CE9" w:rsidR="00D61588" w:rsidRPr="00B44B64" w:rsidDel="00FF0829" w:rsidRDefault="00D61588" w:rsidP="001239FB">
            <w:pPr>
              <w:pStyle w:val="1TableText"/>
              <w:tabs>
                <w:tab w:val="num" w:pos="993"/>
              </w:tabs>
              <w:spacing w:before="0"/>
              <w:rPr>
                <w:moveFrom w:id="623" w:author="dugalh" w:date="2018-07-27T21:43:00Z"/>
                <w:rFonts w:cs="Arial"/>
                <w:b/>
              </w:rPr>
            </w:pPr>
            <w:moveFrom w:id="624" w:author="dugalh" w:date="2018-07-27T21:43:00Z">
              <w:r w:rsidRPr="00B44B64" w:rsidDel="00FF0829">
                <w:rPr>
                  <w:rFonts w:cs="Arial"/>
                </w:rPr>
                <w:t>3</w:t>
              </w:r>
            </w:moveFrom>
          </w:p>
        </w:tc>
        <w:tc>
          <w:tcPr>
            <w:tcW w:w="0" w:type="auto"/>
            <w:tcBorders>
              <w:top w:val="nil"/>
              <w:bottom w:val="single" w:sz="12" w:space="0" w:color="000000" w:themeColor="text1"/>
            </w:tcBorders>
          </w:tcPr>
          <w:p w14:paraId="0CB72919" w14:textId="552073DC" w:rsidR="00D61588" w:rsidRPr="00B44B64" w:rsidDel="00FF0829" w:rsidRDefault="00D61588" w:rsidP="001239FB">
            <w:pPr>
              <w:rPr>
                <w:moveFrom w:id="625" w:author="dugalh" w:date="2018-07-27T21:43:00Z"/>
                <w:sz w:val="16"/>
              </w:rPr>
            </w:pPr>
          </w:p>
        </w:tc>
        <w:tc>
          <w:tcPr>
            <w:tcW w:w="0" w:type="auto"/>
            <w:tcBorders>
              <w:top w:val="nil"/>
              <w:bottom w:val="single" w:sz="12" w:space="0" w:color="000000" w:themeColor="text1"/>
            </w:tcBorders>
          </w:tcPr>
          <w:p w14:paraId="69B0668B" w14:textId="5909A81F" w:rsidR="00D61588" w:rsidRPr="00B44B64" w:rsidDel="00FF0829" w:rsidRDefault="00D61588" w:rsidP="001239FB">
            <w:pPr>
              <w:rPr>
                <w:moveFrom w:id="626" w:author="dugalh" w:date="2018-07-27T21:43:00Z"/>
                <w:sz w:val="16"/>
              </w:rPr>
            </w:pPr>
          </w:p>
        </w:tc>
        <w:tc>
          <w:tcPr>
            <w:tcW w:w="0" w:type="auto"/>
            <w:tcBorders>
              <w:top w:val="nil"/>
              <w:bottom w:val="single" w:sz="12" w:space="0" w:color="000000" w:themeColor="text1"/>
            </w:tcBorders>
          </w:tcPr>
          <w:p w14:paraId="2F5AC0C2" w14:textId="62838800" w:rsidR="00D61588" w:rsidRPr="00B44B64" w:rsidDel="00FF0829" w:rsidRDefault="00D61588" w:rsidP="001239FB">
            <w:pPr>
              <w:rPr>
                <w:moveFrom w:id="627" w:author="dugalh" w:date="2018-07-27T21:43:00Z"/>
                <w:sz w:val="16"/>
              </w:rPr>
            </w:pPr>
            <w:moveFrom w:id="628" w:author="dugalh" w:date="2018-07-27T21:43:00Z">
              <w:r w:rsidRPr="00B44B64" w:rsidDel="00FF0829">
                <w:rPr>
                  <w:sz w:val="16"/>
                </w:rPr>
                <w:t>Severe</w:t>
              </w:r>
            </w:moveFrom>
          </w:p>
        </w:tc>
        <w:tc>
          <w:tcPr>
            <w:tcW w:w="0" w:type="auto"/>
            <w:tcBorders>
              <w:top w:val="nil"/>
              <w:bottom w:val="single" w:sz="12" w:space="0" w:color="000000" w:themeColor="text1"/>
            </w:tcBorders>
          </w:tcPr>
          <w:p w14:paraId="47A19949" w14:textId="438AC8FA" w:rsidR="00D61588" w:rsidRPr="00B44B64" w:rsidDel="00FF0829" w:rsidRDefault="00D61588" w:rsidP="001239FB">
            <w:pPr>
              <w:jc w:val="right"/>
              <w:rPr>
                <w:moveFrom w:id="629" w:author="dugalh" w:date="2018-07-27T21:43:00Z"/>
                <w:sz w:val="16"/>
              </w:rPr>
            </w:pPr>
            <w:moveFrom w:id="630" w:author="dugalh" w:date="2018-07-27T21:43:00Z">
              <w:r w:rsidRPr="00B44B64" w:rsidDel="00FF0829">
                <w:rPr>
                  <w:rFonts w:cs="Arial"/>
                  <w:sz w:val="16"/>
                  <w:szCs w:val="16"/>
                </w:rPr>
                <w:t>0.</w:t>
              </w:r>
              <w:r w:rsidRPr="00B44B64" w:rsidDel="00FF0829">
                <w:rPr>
                  <w:sz w:val="16"/>
                </w:rPr>
                <w:t>0</w:t>
              </w:r>
            </w:moveFrom>
          </w:p>
        </w:tc>
      </w:tr>
    </w:tbl>
    <w:p w14:paraId="2B8E953F" w14:textId="28DE093A" w:rsidR="00D61588" w:rsidRPr="00B44B64" w:rsidDel="00FF0829" w:rsidRDefault="00D61588" w:rsidP="001239FB">
      <w:pPr>
        <w:keepNext/>
        <w:keepLines/>
        <w:rPr>
          <w:moveFrom w:id="631" w:author="dugalh" w:date="2018-07-27T21:43:00Z"/>
        </w:rPr>
      </w:pPr>
    </w:p>
    <w:p w14:paraId="18004DAF" w14:textId="6914ACD7" w:rsidR="00D61588" w:rsidRPr="00B44B64" w:rsidDel="00FF0829" w:rsidRDefault="00D61588" w:rsidP="00D61588">
      <w:pPr>
        <w:rPr>
          <w:moveFrom w:id="632" w:author="dugalh" w:date="2018-07-27T21:43:00Z"/>
        </w:rPr>
      </w:pPr>
    </w:p>
    <w:p w14:paraId="5EB0E41A" w14:textId="47C83AFC" w:rsidR="00D61588" w:rsidRPr="00B44B64" w:rsidDel="00FF0829" w:rsidRDefault="00D9072B" w:rsidP="00490894">
      <w:pPr>
        <w:jc w:val="center"/>
        <w:rPr>
          <w:moveFrom w:id="633" w:author="dugalh" w:date="2018-07-27T21:43:00Z"/>
        </w:rPr>
      </w:pPr>
      <w:moveFrom w:id="634" w:author="dugalh" w:date="2018-07-27T21:43:00Z">
        <w:r w:rsidRPr="00B44B64" w:rsidDel="00FF0829">
          <w:rPr>
            <w:noProof/>
            <w:lang w:val="en-GB"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moveFrom>
    </w:p>
    <w:p w14:paraId="09A83F08" w14:textId="2991F78C" w:rsidR="000059AA" w:rsidRPr="00B44B64" w:rsidDel="00FF0829" w:rsidRDefault="00D61588" w:rsidP="00490894">
      <w:pPr>
        <w:pStyle w:val="Caption"/>
        <w:jc w:val="center"/>
        <w:rPr>
          <w:moveFrom w:id="635" w:author="dugalh" w:date="2018-07-27T21:43:00Z"/>
        </w:rPr>
      </w:pPr>
      <w:bookmarkStart w:id="636" w:name="_Toc394582257"/>
      <w:bookmarkStart w:id="637" w:name="_Toc448324366"/>
      <w:bookmarkStart w:id="638" w:name="_Ref392343684"/>
      <w:moveFrom w:id="639" w:author="dugalh" w:date="2018-07-27T21:43:00Z">
        <w:r w:rsidRPr="00B44B64" w:rsidDel="00FF0829">
          <w:rPr>
            <w:lang w:eastAsia="en-ZA"/>
          </w:rPr>
          <w:t>Fig</w:t>
        </w:r>
        <w:r w:rsidR="00490894" w:rsidDel="00FF0829">
          <w:rPr>
            <w:lang w:eastAsia="en-ZA"/>
          </w:rPr>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4</w:t>
        </w:r>
        <w:r w:rsidR="00F4774D" w:rsidRPr="00B44B64" w:rsidDel="00FF0829">
          <w:fldChar w:fldCharType="end"/>
        </w:r>
        <w:bookmarkEnd w:id="638"/>
        <w:r w:rsidRPr="00B44B64" w:rsidDel="00FF0829">
          <w:t xml:space="preserve">  </w:t>
        </w:r>
        <w:r w:rsidRPr="00490894" w:rsidDel="00FF0829">
          <w:rPr>
            <w:b w:val="0"/>
          </w:rPr>
          <w:t xml:space="preserve">Matjiesvlei2 </w:t>
        </w:r>
        <w:r w:rsidR="00F8201B" w:rsidRPr="00490894" w:rsidDel="00FF0829">
          <w:rPr>
            <w:b w:val="0"/>
          </w:rPr>
          <w:t>canopy</w:t>
        </w:r>
        <w:r w:rsidR="00FA2071" w:rsidRPr="00490894" w:rsidDel="00FF0829">
          <w:rPr>
            <w:b w:val="0"/>
          </w:rPr>
          <w:t>-</w:t>
        </w:r>
        <w:r w:rsidR="00F8201B" w:rsidRPr="00490894" w:rsidDel="00FF0829">
          <w:rPr>
            <w:b w:val="0"/>
          </w:rPr>
          <w:t xml:space="preserve">cover </w:t>
        </w:r>
        <w:r w:rsidRPr="00490894" w:rsidDel="00FF0829">
          <w:rPr>
            <w:b w:val="0"/>
          </w:rPr>
          <w:t>ground truth site</w:t>
        </w:r>
        <w:bookmarkEnd w:id="636"/>
        <w:bookmarkEnd w:id="637"/>
      </w:moveFrom>
    </w:p>
    <w:p w14:paraId="432B95C2" w14:textId="749387AD" w:rsidR="00D61588" w:rsidDel="00FF0829" w:rsidRDefault="00D61588" w:rsidP="00F4774D">
      <w:pPr>
        <w:pStyle w:val="Caption"/>
        <w:rPr>
          <w:moveFrom w:id="640" w:author="dugalh" w:date="2018-07-27T21:43:00Z"/>
        </w:rPr>
      </w:pPr>
    </w:p>
    <w:p w14:paraId="577A4546" w14:textId="5AC8E0BF" w:rsidR="00CA517C" w:rsidRPr="00CA517C" w:rsidDel="00FF0829" w:rsidRDefault="00CA517C" w:rsidP="00CA517C">
      <w:pPr>
        <w:rPr>
          <w:moveFrom w:id="641" w:author="dugalh" w:date="2018-07-27T21:43:00Z"/>
        </w:rPr>
      </w:pPr>
    </w:p>
    <w:p w14:paraId="6D2437D9" w14:textId="5BB1CC0B" w:rsidR="00D61588" w:rsidRPr="00B44B64" w:rsidDel="00FF0829" w:rsidRDefault="008F22FC" w:rsidP="00361B48">
      <w:pPr>
        <w:pStyle w:val="BodyTextIndented"/>
        <w:rPr>
          <w:moveFrom w:id="642" w:author="dugalh" w:date="2018-07-27T21:43:00Z"/>
        </w:rPr>
      </w:pPr>
      <w:moveFrom w:id="643" w:author="dugalh" w:date="2018-07-27T21:43:00Z">
        <w:r w:rsidRPr="00B44B64" w:rsidDel="00FF0829">
          <w:t>For the second dataset, a</w:t>
        </w:r>
        <w:r w:rsidR="00D61588" w:rsidRPr="00B44B64" w:rsidDel="00FF0829">
          <w:t xml:space="preserve"> label</w:t>
        </w:r>
        <w:r w:rsidR="000B7347" w:rsidRPr="00B44B64" w:rsidDel="00FF0829">
          <w:t>ing</w:t>
        </w:r>
        <w:r w:rsidR="00D61588" w:rsidRPr="00B44B64" w:rsidDel="00FF0829">
          <w:t xml:space="preserve"> scheme of three classes </w:t>
        </w:r>
        <w:r w:rsidR="00000CC8" w:rsidRPr="00B44B64" w:rsidDel="00FF0829">
          <w:t>was</w:t>
        </w:r>
        <w:r w:rsidR="00916A1A" w:rsidRPr="00B44B64" w:rsidDel="00FF0829">
          <w:t xml:space="preserve"> adopted </w:t>
        </w:r>
        <w:r w:rsidR="00D61588" w:rsidRPr="00B44B64" w:rsidDel="00FF0829">
          <w:t xml:space="preserve">as described in </w:t>
        </w:r>
        <w:r w:rsidR="0021590B" w:rsidDel="00FF0829">
          <w:fldChar w:fldCharType="begin"/>
        </w:r>
        <w:r w:rsidR="0021590B" w:rsidDel="00FF0829">
          <w:instrText xml:space="preserve"> REF _Ref506921968 \h </w:instrText>
        </w:r>
        <w:r w:rsidR="00361B48" w:rsidDel="00FF0829">
          <w:instrText xml:space="preserve"> \* MERGEFORMAT </w:instrText>
        </w:r>
        <w:r w:rsidR="0021590B" w:rsidDel="00FF0829">
          <w:fldChar w:fldCharType="separate"/>
        </w:r>
        <w:r w:rsidR="00B31736" w:rsidRPr="00B44B64" w:rsidDel="00FF0829">
          <w:t xml:space="preserve">Table </w:t>
        </w:r>
        <w:r w:rsidR="00B31736" w:rsidDel="00FF0829">
          <w:rPr>
            <w:noProof/>
          </w:rPr>
          <w:t>2</w:t>
        </w:r>
        <w:r w:rsidR="0021590B" w:rsidDel="00FF0829">
          <w:fldChar w:fldCharType="end"/>
        </w:r>
        <w:r w:rsidR="00D61588" w:rsidRPr="00B44B64" w:rsidDel="00FF0829">
          <w:t>.  While canopy</w:t>
        </w:r>
        <w:r w:rsidR="00FA2071" w:rsidRPr="00B44B64" w:rsidDel="00FF0829">
          <w:t>-cover</w:t>
        </w:r>
        <w:r w:rsidR="00D61588" w:rsidRPr="00B44B64" w:rsidDel="00FF0829">
          <w:t xml:space="preserve"> mapping is in essence a </w:t>
        </w:r>
        <w:r w:rsidR="00745C69" w:rsidRPr="00B44B64" w:rsidDel="00FF0829">
          <w:t>two-class</w:t>
        </w:r>
        <w:r w:rsidR="00D61588" w:rsidRPr="00B44B64" w:rsidDel="00FF0829">
          <w:t xml:space="preserve"> problem (</w:t>
        </w:r>
        <w:r w:rsidR="009978D1" w:rsidRPr="00B44B64" w:rsidDel="00FF0829">
          <w:t>s</w:t>
        </w:r>
        <w:r w:rsidR="0084644E" w:rsidRPr="00B44B64" w:rsidDel="00FF0829">
          <w:t>pekboom</w:t>
        </w:r>
        <w:r w:rsidR="00D61588" w:rsidRPr="00B44B64" w:rsidDel="00FF0829">
          <w:t xml:space="preserve"> and everything else), the addition of </w:t>
        </w:r>
        <w:r w:rsidR="00000CC8" w:rsidRPr="00B44B64" w:rsidDel="00FF0829">
          <w:t xml:space="preserve">a </w:t>
        </w:r>
        <w:r w:rsidR="00D61588" w:rsidRPr="00B44B64" w:rsidDel="00FF0829">
          <w:t>third class</w:t>
        </w:r>
        <w:r w:rsidR="00000CC8" w:rsidRPr="00B44B64" w:rsidDel="00FF0829">
          <w:t>, label</w:t>
        </w:r>
        <w:r w:rsidR="000B7347" w:rsidRPr="00B44B64" w:rsidDel="00FF0829">
          <w:t>ed</w:t>
        </w:r>
        <w:r w:rsidR="00000CC8" w:rsidRPr="00B44B64" w:rsidDel="00FF0829">
          <w:t xml:space="preserve"> as </w:t>
        </w:r>
        <w:r w:rsidR="007F44C9" w:rsidRPr="00B44B64" w:rsidDel="00FF0829">
          <w:t>t</w:t>
        </w:r>
        <w:r w:rsidR="00000CC8" w:rsidRPr="00B44B64" w:rsidDel="00FF0829">
          <w:t>re</w:t>
        </w:r>
        <w:r w:rsidR="002C1203" w:rsidRPr="00B44B64" w:rsidDel="00FF0829">
          <w:t>e</w:t>
        </w:r>
        <w:r w:rsidR="00000CC8" w:rsidRPr="00B44B64" w:rsidDel="00FF0829">
          <w:t>,</w:t>
        </w:r>
        <w:r w:rsidR="00D61588" w:rsidRPr="00B44B64" w:rsidDel="00FF0829">
          <w:t xml:space="preserve"> </w:t>
        </w:r>
        <w:r w:rsidR="008E7D39" w:rsidRPr="00B44B64" w:rsidDel="00FF0829">
          <w:t>was beneficial</w:t>
        </w:r>
        <w:r w:rsidR="00D61588" w:rsidRPr="00B44B64" w:rsidDel="00FF0829">
          <w:t xml:space="preserve">.  By merging multiple classes into a single class, the ability to adjust the priors of individual merged classes is lost.  The class priors, or “weights”, control the relative emphasis the classifier places on identifying each class </w:t>
        </w:r>
        <w:r w:rsidR="00D61588" w:rsidRPr="00B44B64" w:rsidDel="00FF0829">
          <w:lastRenderedPageBreak/>
          <w:t>correctly</w:t>
        </w:r>
        <w:r w:rsidR="00A463C7" w:rsidRPr="00B44B64" w:rsidDel="00FF0829">
          <w:t>.</w:t>
        </w:r>
        <w:r w:rsidR="00D61588" w:rsidRPr="00B44B64" w:rsidDel="00FF0829">
          <w:fldChar w:fldCharType="begin" w:fldLock="1"/>
        </w:r>
        <w:r w:rsidR="002D4FE5" w:rsidDel="00FF0829">
          <w:instrText>ADDIN CSL_CITATION {"citationItems":[{"id":"ITEM-1","itemData":{"DOI":"10.14358/PERS.75.9.1109","ISSN":"0099-1112","author":[{"dropping-particle":"","family":"Mingguo","given":"Zheng","non-dropping-particle":"","parse-names":false,"suffix":""},{"dropping-particle":"","family":"Qianguo","given":"Cai","non-dropping-particle":"","parse-names":false,"suffix":""},{"dropping-particle":"","family":"Mingzhou","given":"Qin","non-dropping-particle":"","parse-names":false,"suffix":""}],"collection-title":"IGARSS 2005 held 25-29 July","container-title":"Photogrammetric Engineering &amp; Remote Sensing","id":"ITEM-1","issue":"9","issued":{"date-parts":[["2009","9","1"]]},"page":"1109-1117","publisher":"IEEE","publisher-place":"Seoul, South Korea","title":"The Effect of Prior Probabilities in the Maximum Likelihood Classification on Individual Classes","type":"article-journal","volume":"75"},"uris":["http://www.mendeley.com/documents/?uuid=57a8f9c6-70b6-471f-a162-9281766baf86"]}],"mendeley":{"formattedCitation":"&lt;sup&gt;35&lt;/sup&gt;","plainTextFormattedCitation":"35","previouslyFormattedCitation":"&lt;sup&gt;34&lt;/sup&gt;"},"properties":{"noteIndex":0},"schema":"https://github.com/citation-style-language/schema/raw/master/csl-citation.json"}</w:instrText>
        </w:r>
        <w:r w:rsidR="00D61588" w:rsidRPr="00B44B64" w:rsidDel="00FF0829">
          <w:fldChar w:fldCharType="separate"/>
        </w:r>
        <w:r w:rsidR="002D4FE5" w:rsidRPr="002D4FE5" w:rsidDel="00FF0829">
          <w:rPr>
            <w:noProof/>
            <w:vertAlign w:val="superscript"/>
          </w:rPr>
          <w:t>35</w:t>
        </w:r>
        <w:r w:rsidR="00D61588" w:rsidRPr="00B44B64" w:rsidDel="00FF0829">
          <w:fldChar w:fldCharType="end"/>
        </w:r>
        <w:r w:rsidR="00D61588" w:rsidRPr="00B44B64" w:rsidDel="00FF0829">
          <w:t xml:space="preserve">  </w:t>
        </w:r>
        <w:r w:rsidR="00A463C7" w:rsidRPr="00B44B64" w:rsidDel="00FF0829">
          <w:t>S</w:t>
        </w:r>
        <w:r w:rsidR="007F44C9" w:rsidRPr="00B44B64" w:rsidDel="00FF0829">
          <w:t xml:space="preserve">pekboom and trees have similar spectral and textural features, making a </w:t>
        </w:r>
        <w:r w:rsidR="00D61588" w:rsidRPr="00B44B64" w:rsidDel="00FF0829">
          <w:t xml:space="preserve">differentiation </w:t>
        </w:r>
        <w:r w:rsidR="007F44C9" w:rsidRPr="00B44B64" w:rsidDel="00FF0829">
          <w:t>between them</w:t>
        </w:r>
        <w:r w:rsidR="00D61588" w:rsidRPr="00B44B64" w:rsidDel="00FF0829">
          <w:t xml:space="preserve"> a particularly challenging part of the problem.  Thus</w:t>
        </w:r>
        <w:r w:rsidR="007F44C9" w:rsidRPr="00B44B64" w:rsidDel="00FF0829">
          <w:t>,</w:t>
        </w:r>
        <w:r w:rsidR="00D61588" w:rsidRPr="00B44B64" w:rsidDel="00FF0829">
          <w:t xml:space="preserve"> the addition of the </w:t>
        </w:r>
        <w:r w:rsidR="007F44C9" w:rsidRPr="00B44B64" w:rsidDel="00FF0829">
          <w:t>t</w:t>
        </w:r>
        <w:r w:rsidR="00D61588" w:rsidRPr="00B44B64" w:rsidDel="00FF0829">
          <w:t>ree class is useful, as it allow</w:t>
        </w:r>
        <w:r w:rsidR="00FB627B" w:rsidRPr="00B44B64" w:rsidDel="00FF0829">
          <w:t>ed</w:t>
        </w:r>
        <w:r w:rsidR="00D61588" w:rsidRPr="00B44B64" w:rsidDel="00FF0829">
          <w:t xml:space="preserve"> control over the classification accuracy of trees relative to the other classes.  </w:t>
        </w:r>
        <w:r w:rsidR="00D32509" w:rsidRPr="00B44B64" w:rsidDel="00FF0829">
          <w:t xml:space="preserve">The size of the </w:t>
        </w:r>
        <w:r w:rsidR="007F44C9" w:rsidRPr="00B44B64" w:rsidDel="00FF0829">
          <w:t>b</w:t>
        </w:r>
        <w:r w:rsidR="00D32509" w:rsidRPr="00B44B64" w:rsidDel="00FF0829">
          <w:t xml:space="preserve">ackground class was reduced to be the same as the </w:t>
        </w:r>
        <w:r w:rsidR="007F44C9" w:rsidRPr="00B44B64" w:rsidDel="00FF0829">
          <w:t>s</w:t>
        </w:r>
        <w:r w:rsidR="00D32509" w:rsidRPr="00B44B64" w:rsidDel="00FF0829">
          <w:t xml:space="preserve">pekboom class by taking a random subsample.  This was done to expedite classifier training times.  </w:t>
        </w:r>
      </w:moveFrom>
    </w:p>
    <w:p w14:paraId="41878D9B" w14:textId="47A7CD8E" w:rsidR="00F8201B" w:rsidRPr="00CA517C" w:rsidDel="00FF0829" w:rsidRDefault="00F8201B" w:rsidP="00CA517C">
      <w:pPr>
        <w:pStyle w:val="Caption"/>
        <w:keepNext/>
        <w:keepLines/>
        <w:jc w:val="center"/>
        <w:rPr>
          <w:moveFrom w:id="644" w:author="dugalh" w:date="2018-07-27T21:43:00Z"/>
          <w:b w:val="0"/>
        </w:rPr>
      </w:pPr>
      <w:bookmarkStart w:id="645" w:name="_Ref506921968"/>
      <w:moveFrom w:id="646" w:author="dugalh" w:date="2018-07-27T21:43:00Z">
        <w:r w:rsidRPr="00B44B64" w:rsidDel="00FF0829">
          <w:t xml:space="preserve">Table </w:t>
        </w:r>
        <w:r w:rsidRPr="00B44B64" w:rsidDel="00FF0829">
          <w:fldChar w:fldCharType="begin"/>
        </w:r>
        <w:r w:rsidRPr="00B44B64" w:rsidDel="00FF0829">
          <w:instrText xml:space="preserve"> SEQ Table \* ARABIC </w:instrText>
        </w:r>
        <w:r w:rsidRPr="00B44B64" w:rsidDel="00FF0829">
          <w:fldChar w:fldCharType="separate"/>
        </w:r>
        <w:r w:rsidR="00B31736" w:rsidDel="00FF0829">
          <w:rPr>
            <w:noProof/>
          </w:rPr>
          <w:t>2</w:t>
        </w:r>
        <w:r w:rsidRPr="00B44B64" w:rsidDel="00FF0829">
          <w:fldChar w:fldCharType="end"/>
        </w:r>
        <w:bookmarkEnd w:id="645"/>
        <w:r w:rsidRPr="00CA517C" w:rsidDel="00FF0829">
          <w:rPr>
            <w:b w:val="0"/>
          </w:rPr>
          <w:t xml:space="preserve">   Class descriptions</w:t>
        </w:r>
      </w:moveFrom>
    </w:p>
    <w:tbl>
      <w:tblPr>
        <w:tblStyle w:val="MyThesisTable"/>
        <w:tblW w:w="0" w:type="auto"/>
        <w:jc w:val="center"/>
        <w:tblLook w:val="01E0" w:firstRow="1" w:lastRow="1" w:firstColumn="1" w:lastColumn="1" w:noHBand="0" w:noVBand="0"/>
      </w:tblPr>
      <w:tblGrid>
        <w:gridCol w:w="1338"/>
        <w:gridCol w:w="7688"/>
      </w:tblGrid>
      <w:tr w:rsidR="00F8201B" w:rsidRPr="00B44B64" w:rsidDel="00FF0829" w14:paraId="51E21FC5" w14:textId="39A5E6A2" w:rsidTr="00CA517C">
        <w:trPr>
          <w:cnfStyle w:val="100000000000" w:firstRow="1" w:lastRow="0" w:firstColumn="0" w:lastColumn="0" w:oddVBand="0" w:evenVBand="0" w:oddHBand="0" w:evenHBand="0" w:firstRowFirstColumn="0" w:firstRowLastColumn="0" w:lastRowFirstColumn="0" w:lastRowLastColumn="0"/>
          <w:jc w:val="center"/>
        </w:trPr>
        <w:tc>
          <w:tcPr>
            <w:tcW w:w="1346" w:type="dxa"/>
          </w:tcPr>
          <w:p w14:paraId="08504642" w14:textId="75E6BE8E" w:rsidR="00F8201B" w:rsidRPr="00B44B64" w:rsidDel="00FF0829" w:rsidRDefault="00F8201B" w:rsidP="000F603E">
            <w:pPr>
              <w:pStyle w:val="1TableText"/>
              <w:tabs>
                <w:tab w:val="num" w:pos="993"/>
              </w:tabs>
              <w:jc w:val="center"/>
              <w:rPr>
                <w:moveFrom w:id="647" w:author="dugalh" w:date="2018-07-27T21:43:00Z"/>
              </w:rPr>
            </w:pPr>
            <w:moveFrom w:id="648" w:author="dugalh" w:date="2018-07-27T21:43:00Z">
              <w:r w:rsidRPr="00B44B64" w:rsidDel="00FF0829">
                <w:t>Class Name</w:t>
              </w:r>
            </w:moveFrom>
          </w:p>
        </w:tc>
        <w:tc>
          <w:tcPr>
            <w:tcW w:w="7873" w:type="dxa"/>
          </w:tcPr>
          <w:p w14:paraId="0AA40861" w14:textId="302940C1" w:rsidR="00F8201B" w:rsidRPr="00B44B64" w:rsidDel="00FF0829" w:rsidRDefault="00F8201B" w:rsidP="000F603E">
            <w:pPr>
              <w:pStyle w:val="1TableText"/>
              <w:tabs>
                <w:tab w:val="num" w:pos="993"/>
              </w:tabs>
              <w:rPr>
                <w:moveFrom w:id="649" w:author="dugalh" w:date="2018-07-27T21:43:00Z"/>
              </w:rPr>
            </w:pPr>
            <w:moveFrom w:id="650" w:author="dugalh" w:date="2018-07-27T21:43:00Z">
              <w:r w:rsidRPr="00B44B64" w:rsidDel="00FF0829">
                <w:t>Description</w:t>
              </w:r>
            </w:moveFrom>
          </w:p>
        </w:tc>
      </w:tr>
      <w:tr w:rsidR="00F8201B" w:rsidRPr="00B44B64" w:rsidDel="00FF0829" w14:paraId="196F3DDF" w14:textId="4324AEA9" w:rsidTr="00CA517C">
        <w:trPr>
          <w:jc w:val="center"/>
        </w:trPr>
        <w:tc>
          <w:tcPr>
            <w:tcW w:w="1346" w:type="dxa"/>
          </w:tcPr>
          <w:p w14:paraId="6AE99AAF" w14:textId="2C8DA95F" w:rsidR="00F8201B" w:rsidRPr="00B44B64" w:rsidDel="00FF0829" w:rsidRDefault="00F8201B" w:rsidP="000F603E">
            <w:pPr>
              <w:pStyle w:val="1TableText"/>
              <w:tabs>
                <w:tab w:val="num" w:pos="993"/>
              </w:tabs>
              <w:jc w:val="center"/>
              <w:rPr>
                <w:moveFrom w:id="651" w:author="dugalh" w:date="2018-07-27T21:43:00Z"/>
              </w:rPr>
            </w:pPr>
            <w:moveFrom w:id="652" w:author="dugalh" w:date="2018-07-27T21:43:00Z">
              <w:r w:rsidRPr="00B44B64" w:rsidDel="00FF0829">
                <w:t>Spekboom</w:t>
              </w:r>
            </w:moveFrom>
          </w:p>
        </w:tc>
        <w:tc>
          <w:tcPr>
            <w:tcW w:w="7873" w:type="dxa"/>
          </w:tcPr>
          <w:p w14:paraId="1EE02EC7" w14:textId="2093049D" w:rsidR="00F8201B" w:rsidRPr="00B44B64" w:rsidDel="00FF0829" w:rsidRDefault="00F8201B" w:rsidP="000F603E">
            <w:pPr>
              <w:pStyle w:val="1TableText"/>
              <w:tabs>
                <w:tab w:val="num" w:pos="993"/>
              </w:tabs>
              <w:rPr>
                <w:moveFrom w:id="653" w:author="dugalh" w:date="2018-07-27T21:43:00Z"/>
                <w:i/>
              </w:rPr>
            </w:pPr>
            <w:moveFrom w:id="654" w:author="dugalh" w:date="2018-07-27T21:43:00Z">
              <w:r w:rsidRPr="00B44B64" w:rsidDel="00FF0829">
                <w:t>Spekboom</w:t>
              </w:r>
            </w:moveFrom>
          </w:p>
        </w:tc>
      </w:tr>
      <w:tr w:rsidR="00F8201B" w:rsidRPr="00B44B64" w:rsidDel="00FF0829" w14:paraId="17C31421" w14:textId="4AE5524E" w:rsidTr="00CA517C">
        <w:trPr>
          <w:jc w:val="center"/>
        </w:trPr>
        <w:tc>
          <w:tcPr>
            <w:tcW w:w="1346" w:type="dxa"/>
          </w:tcPr>
          <w:p w14:paraId="5BA5429E" w14:textId="714D6900" w:rsidR="00F8201B" w:rsidRPr="00B44B64" w:rsidDel="00FF0829" w:rsidRDefault="00F8201B" w:rsidP="000F603E">
            <w:pPr>
              <w:pStyle w:val="1TableText"/>
              <w:tabs>
                <w:tab w:val="num" w:pos="993"/>
              </w:tabs>
              <w:jc w:val="center"/>
              <w:rPr>
                <w:moveFrom w:id="655" w:author="dugalh" w:date="2018-07-27T21:43:00Z"/>
              </w:rPr>
            </w:pPr>
            <w:moveFrom w:id="656" w:author="dugalh" w:date="2018-07-27T21:43:00Z">
              <w:r w:rsidRPr="00B44B64" w:rsidDel="00FF0829">
                <w:t>Tree</w:t>
              </w:r>
            </w:moveFrom>
          </w:p>
        </w:tc>
        <w:tc>
          <w:tcPr>
            <w:tcW w:w="7873" w:type="dxa"/>
          </w:tcPr>
          <w:p w14:paraId="6DF9807C" w14:textId="6FEF5037" w:rsidR="00F8201B" w:rsidRPr="00B44B64" w:rsidDel="00FF0829" w:rsidRDefault="00F8201B" w:rsidP="000F603E">
            <w:pPr>
              <w:pStyle w:val="1TableText"/>
              <w:tabs>
                <w:tab w:val="num" w:pos="993"/>
              </w:tabs>
              <w:rPr>
                <w:moveFrom w:id="657" w:author="dugalh" w:date="2018-07-27T21:43:00Z"/>
              </w:rPr>
            </w:pPr>
            <w:moveFrom w:id="658" w:author="dugalh" w:date="2018-07-27T21:43:00Z">
              <w:r w:rsidRPr="00B44B64" w:rsidDel="00FF0829">
                <w:t>Any recogni</w:t>
              </w:r>
              <w:r w:rsidR="000B7347" w:rsidRPr="00B44B64" w:rsidDel="00FF0829">
                <w:t>z</w:t>
              </w:r>
              <w:r w:rsidRPr="00B44B64" w:rsidDel="00FF0829">
                <w:t xml:space="preserve">able tree other than </w:t>
              </w:r>
              <w:r w:rsidR="007F44C9" w:rsidRPr="00B44B64" w:rsidDel="00FF0829">
                <w:t>s</w:t>
              </w:r>
              <w:r w:rsidRPr="00B44B64" w:rsidDel="00FF0829">
                <w:t xml:space="preserve">pekboom, but especially the darker </w:t>
              </w:r>
              <w:r w:rsidRPr="00B44B64" w:rsidDel="00FF0829">
                <w:rPr>
                  <w:i/>
                </w:rPr>
                <w:t>Euclea</w:t>
              </w:r>
              <w:r w:rsidRPr="00B44B64" w:rsidDel="00FF0829">
                <w:t xml:space="preserve"> and </w:t>
              </w:r>
              <w:r w:rsidRPr="00B44B64" w:rsidDel="00FF0829">
                <w:rPr>
                  <w:i/>
                </w:rPr>
                <w:t>Pappea</w:t>
              </w:r>
              <w:r w:rsidRPr="00B44B64" w:rsidDel="00FF0829">
                <w:t xml:space="preserve"> trees commonly found intermingled in stands of </w:t>
              </w:r>
              <w:r w:rsidR="007F44C9" w:rsidRPr="00B44B64" w:rsidDel="00FF0829">
                <w:t>s</w:t>
              </w:r>
              <w:r w:rsidRPr="00B44B64" w:rsidDel="00FF0829">
                <w:t>pekboom</w:t>
              </w:r>
            </w:moveFrom>
          </w:p>
        </w:tc>
      </w:tr>
      <w:tr w:rsidR="00F8201B" w:rsidRPr="00B44B64" w:rsidDel="00FF0829" w14:paraId="07DDF2D0" w14:textId="286B8974" w:rsidTr="00CA517C">
        <w:trPr>
          <w:jc w:val="center"/>
        </w:trPr>
        <w:tc>
          <w:tcPr>
            <w:tcW w:w="1346" w:type="dxa"/>
          </w:tcPr>
          <w:p w14:paraId="31E7EBDD" w14:textId="5A934BC8" w:rsidR="00F8201B" w:rsidRPr="00B44B64" w:rsidDel="00FF0829" w:rsidRDefault="00F8201B" w:rsidP="000F603E">
            <w:pPr>
              <w:pStyle w:val="1TableText"/>
              <w:tabs>
                <w:tab w:val="num" w:pos="993"/>
              </w:tabs>
              <w:jc w:val="center"/>
              <w:rPr>
                <w:moveFrom w:id="659" w:author="dugalh" w:date="2018-07-27T21:43:00Z"/>
              </w:rPr>
            </w:pPr>
            <w:moveFrom w:id="660" w:author="dugalh" w:date="2018-07-27T21:43:00Z">
              <w:r w:rsidRPr="00B44B64" w:rsidDel="00FF0829">
                <w:t>Background</w:t>
              </w:r>
            </w:moveFrom>
          </w:p>
        </w:tc>
        <w:tc>
          <w:tcPr>
            <w:tcW w:w="7873" w:type="dxa"/>
          </w:tcPr>
          <w:p w14:paraId="295047C4" w14:textId="5FCF2281" w:rsidR="00F8201B" w:rsidRPr="00B44B64" w:rsidDel="00FF0829" w:rsidRDefault="00F8201B" w:rsidP="000F603E">
            <w:pPr>
              <w:pStyle w:val="1TableText"/>
              <w:tabs>
                <w:tab w:val="num" w:pos="993"/>
              </w:tabs>
              <w:rPr>
                <w:moveFrom w:id="661" w:author="dugalh" w:date="2018-07-27T21:43:00Z"/>
              </w:rPr>
            </w:pPr>
            <w:moveFrom w:id="662" w:author="dugalh" w:date="2018-07-27T21:43:00Z">
              <w:r w:rsidRPr="00B44B64" w:rsidDel="00FF0829">
                <w:t>Bare ground, small shrubs, herbs and anything else not included in the first two classes</w:t>
              </w:r>
            </w:moveFrom>
          </w:p>
        </w:tc>
      </w:tr>
    </w:tbl>
    <w:p w14:paraId="7E0E1D27" w14:textId="4084F1C5" w:rsidR="00F8201B" w:rsidRPr="00B44B64" w:rsidDel="00FF0829" w:rsidRDefault="00F8201B" w:rsidP="00D61588">
      <w:pPr>
        <w:spacing w:line="360" w:lineRule="auto"/>
        <w:jc w:val="both"/>
        <w:rPr>
          <w:moveFrom w:id="663" w:author="dugalh" w:date="2018-07-27T21:43:00Z"/>
        </w:rPr>
      </w:pPr>
    </w:p>
    <w:p w14:paraId="217F7A91" w14:textId="7A21EA00" w:rsidR="00D61588" w:rsidRPr="00B44B64" w:rsidDel="00FF0829" w:rsidRDefault="001E6DC0" w:rsidP="00A76FA9">
      <w:pPr>
        <w:pStyle w:val="BodyText"/>
        <w:rPr>
          <w:moveFrom w:id="664" w:author="dugalh" w:date="2018-07-27T21:43:00Z"/>
        </w:rPr>
      </w:pPr>
      <w:moveFrom w:id="665" w:author="dugalh" w:date="2018-07-27T21:43:00Z">
        <w:r w:rsidRPr="00B44B64" w:rsidDel="00FF0829">
          <w:t>Due to the small 0.5</w:t>
        </w:r>
        <w:r w:rsidR="007F44C9" w:rsidRPr="00B44B64" w:rsidDel="00FF0829">
          <w:t xml:space="preserve"> </w:t>
        </w:r>
        <w:r w:rsidRPr="00B44B64" w:rsidDel="00FF0829">
          <w:t xml:space="preserve">m pixel size, limited DGPS and image spatial accuracy, dense vegetation growth and rugged terrain, it was not practical to obtain per-pixel class labels by in situ observation.  </w:t>
        </w:r>
        <w:r w:rsidR="00BB1598" w:rsidRPr="00B44B64" w:rsidDel="00FF0829">
          <w:t xml:space="preserve">Per-pixel </w:t>
        </w:r>
        <w:r w:rsidR="008F22FC" w:rsidRPr="00B44B64" w:rsidDel="00FF0829">
          <w:t xml:space="preserve">class labels for the second dataset were </w:t>
        </w:r>
        <w:r w:rsidRPr="00B44B64" w:rsidDel="00FF0829">
          <w:t xml:space="preserve">therefore </w:t>
        </w:r>
        <w:r w:rsidR="00D61588" w:rsidRPr="00B44B64" w:rsidDel="00FF0829">
          <w:t xml:space="preserve">obtained by visual discrimination and </w:t>
        </w:r>
        <w:r w:rsidR="007F44C9" w:rsidRPr="00B44B64" w:rsidDel="00FF0829">
          <w:t xml:space="preserve">the </w:t>
        </w:r>
        <w:r w:rsidR="00D61588" w:rsidRPr="00B44B64" w:rsidDel="00FF0829">
          <w:t>hand label</w:t>
        </w:r>
        <w:r w:rsidR="000B7347" w:rsidRPr="00B44B64" w:rsidDel="00FF0829">
          <w:t>ing</w:t>
        </w:r>
        <w:r w:rsidR="00D61588" w:rsidRPr="00B44B64" w:rsidDel="00FF0829">
          <w:t xml:space="preserve"> of images.  </w:t>
        </w:r>
        <w:r w:rsidR="002104D0" w:rsidRPr="00B44B64" w:rsidDel="00FF0829">
          <w:t xml:space="preserve">Image </w:t>
        </w:r>
        <w:r w:rsidR="00804C5F" w:rsidRPr="00B44B64" w:rsidDel="00FF0829">
          <w:t>areas</w:t>
        </w:r>
        <w:r w:rsidR="002104D0" w:rsidRPr="00B44B64" w:rsidDel="00FF0829">
          <w:t xml:space="preserve"> </w:t>
        </w:r>
        <w:r w:rsidR="00D61588" w:rsidRPr="00B44B64" w:rsidDel="00FF0829">
          <w:t xml:space="preserve">belonging to the various classes were delineated </w:t>
        </w:r>
        <w:r w:rsidR="0018013C" w:rsidRPr="00B44B64" w:rsidDel="00FF0829">
          <w:t xml:space="preserve">as </w:t>
        </w:r>
        <w:r w:rsidR="00D61588" w:rsidRPr="00B44B64" w:rsidDel="00FF0829">
          <w:t>polygons</w:t>
        </w:r>
        <w:r w:rsidR="002104D0" w:rsidRPr="00B44B64" w:rsidDel="00FF0829">
          <w:t xml:space="preserve"> in a GIS package</w:t>
        </w:r>
        <w:r w:rsidR="008F22FC" w:rsidRPr="00B44B64" w:rsidDel="00FF0829">
          <w:t>.  An example is</w:t>
        </w:r>
        <w:r w:rsidR="00D61588" w:rsidRPr="00B44B64" w:rsidDel="00FF0829">
          <w:t xml:space="preserve"> shown in </w:t>
        </w:r>
        <w:r w:rsidR="00D61588" w:rsidRPr="00B44B64" w:rsidDel="00FF0829">
          <w:fldChar w:fldCharType="begin"/>
        </w:r>
        <w:r w:rsidR="00D61588" w:rsidRPr="00B44B64" w:rsidDel="00FF0829">
          <w:instrText xml:space="preserve"> REF _Ref392445255 \h </w:instrText>
        </w:r>
        <w:r w:rsidR="007E3215" w:rsidRPr="00B44B64" w:rsidDel="00FF0829">
          <w:instrText xml:space="preserve"> \* MERGEFORMAT </w:instrText>
        </w:r>
        <w:r w:rsidR="00D61588" w:rsidRPr="00B44B64" w:rsidDel="00FF0829">
          <w:fldChar w:fldCharType="separate"/>
        </w:r>
        <w:r w:rsidR="00B31736" w:rsidRPr="00B44B64" w:rsidDel="00FF0829">
          <w:t>Fig</w:t>
        </w:r>
        <w:r w:rsidR="00B31736" w:rsidDel="00FF0829">
          <w:t>.</w:t>
        </w:r>
        <w:r w:rsidR="00B31736" w:rsidRPr="00B44B64" w:rsidDel="00FF0829">
          <w:rPr>
            <w:noProof/>
          </w:rPr>
          <w:t xml:space="preserve"> </w:t>
        </w:r>
        <w:r w:rsidR="00B31736" w:rsidDel="00FF0829">
          <w:rPr>
            <w:noProof/>
          </w:rPr>
          <w:t>5</w:t>
        </w:r>
        <w:r w:rsidR="00D61588" w:rsidRPr="00B44B64" w:rsidDel="00FF0829">
          <w:fldChar w:fldCharType="end"/>
        </w:r>
        <w:r w:rsidR="00D61588" w:rsidRPr="00B44B64" w:rsidDel="00FF0829">
          <w:t xml:space="preserve">.  </w:t>
        </w:r>
        <w:r w:rsidR="008F22FC" w:rsidRPr="00B44B64" w:rsidDel="00FF0829">
          <w:t xml:space="preserve">All pixels within a polygon object were assigned the same class label.  </w:t>
        </w:r>
        <w:r w:rsidR="000843A5" w:rsidRPr="00B44B64" w:rsidDel="00FF0829">
          <w:t>Polygon a</w:t>
        </w:r>
        <w:r w:rsidR="00D61588" w:rsidRPr="00B44B64" w:rsidDel="00FF0829">
          <w:t xml:space="preserve">reas were selected to encompass variability in habitat and level of degradation. </w:t>
        </w:r>
        <w:r w:rsidR="008F22FC" w:rsidRPr="00B44B64" w:rsidDel="00FF0829">
          <w:t xml:space="preserve"> </w:t>
        </w:r>
        <w:r w:rsidR="00D61588" w:rsidRPr="00B44B64" w:rsidDel="00FF0829">
          <w:t>The total number</w:t>
        </w:r>
        <w:r w:rsidR="00420505" w:rsidRPr="00B44B64" w:rsidDel="00FF0829">
          <w:t xml:space="preserve"> of</w:t>
        </w:r>
        <w:r w:rsidR="00D61588" w:rsidRPr="00B44B64" w:rsidDel="00FF0829">
          <w:t xml:space="preserve"> polygons and pixels </w:t>
        </w:r>
        <w:r w:rsidR="001F18C1" w:rsidRPr="00B44B64" w:rsidDel="00FF0829">
          <w:t>label</w:t>
        </w:r>
        <w:r w:rsidR="000B7347" w:rsidRPr="00B44B64" w:rsidDel="00FF0829">
          <w:t>ed</w:t>
        </w:r>
        <w:r w:rsidR="00D61588" w:rsidRPr="00B44B64" w:rsidDel="00FF0829">
          <w:t xml:space="preserve"> for each class is shown in </w:t>
        </w:r>
        <w:r w:rsidR="00D61588" w:rsidRPr="00B44B64" w:rsidDel="00FF0829">
          <w:fldChar w:fldCharType="begin"/>
        </w:r>
        <w:r w:rsidR="00D61588" w:rsidRPr="00B44B64" w:rsidDel="00FF0829">
          <w:instrText xml:space="preserve"> REF _Ref392530242 \h </w:instrText>
        </w:r>
        <w:r w:rsidR="007E3215" w:rsidRPr="00B44B64" w:rsidDel="00FF0829">
          <w:instrText xml:space="preserve"> \* MERGEFORMAT </w:instrText>
        </w:r>
        <w:r w:rsidR="00D61588" w:rsidRPr="00B44B64" w:rsidDel="00FF0829">
          <w:fldChar w:fldCharType="separate"/>
        </w:r>
        <w:r w:rsidR="00B31736" w:rsidRPr="00B31736" w:rsidDel="00FF0829">
          <w:t xml:space="preserve">Table </w:t>
        </w:r>
        <w:r w:rsidR="00B31736" w:rsidRPr="00B31736" w:rsidDel="00FF0829">
          <w:rPr>
            <w:noProof/>
          </w:rPr>
          <w:t>3</w:t>
        </w:r>
        <w:r w:rsidR="00D61588" w:rsidRPr="00B44B64" w:rsidDel="00FF0829">
          <w:fldChar w:fldCharType="end"/>
        </w:r>
        <w:r w:rsidR="00D61588" w:rsidRPr="00B44B64" w:rsidDel="00FF0829">
          <w:t>.  This dataset is referred to as the “</w:t>
        </w:r>
        <w:r w:rsidR="00C02B4A" w:rsidRPr="00B44B64" w:rsidDel="00FF0829">
          <w:t>label</w:t>
        </w:r>
        <w:r w:rsidR="000B7347" w:rsidRPr="00B44B64" w:rsidDel="00FF0829">
          <w:t>ed</w:t>
        </w:r>
        <w:r w:rsidR="00C02B4A" w:rsidRPr="00B44B64" w:rsidDel="00FF0829">
          <w:t xml:space="preserve"> </w:t>
        </w:r>
        <w:r w:rsidR="000245CE" w:rsidRPr="00B44B64" w:rsidDel="00FF0829">
          <w:t xml:space="preserve">pixel </w:t>
        </w:r>
        <w:r w:rsidR="00C02B4A" w:rsidRPr="00B44B64" w:rsidDel="00FF0829">
          <w:t>data</w:t>
        </w:r>
        <w:r w:rsidR="00D61588" w:rsidRPr="00B44B64" w:rsidDel="00FF0829">
          <w:t>”</w:t>
        </w:r>
        <w:r w:rsidR="00BB1598" w:rsidRPr="00B44B64" w:rsidDel="00FF0829">
          <w:t xml:space="preserve"> and was used for training and evaluating the classifier on a per-pixel basis</w:t>
        </w:r>
        <w:r w:rsidR="00D61588" w:rsidRPr="00B44B64" w:rsidDel="00FF0829">
          <w:t xml:space="preserve">. </w:t>
        </w:r>
        <w:r w:rsidR="00BB1598" w:rsidRPr="00B44B64" w:rsidDel="00FF0829">
          <w:t xml:space="preserve"> </w:t>
        </w:r>
      </w:moveFrom>
    </w:p>
    <w:p w14:paraId="328DD488" w14:textId="021AF4CB" w:rsidR="00D61588" w:rsidRPr="00B44B64" w:rsidDel="00FF0829" w:rsidRDefault="00D61588" w:rsidP="00D61588">
      <w:pPr>
        <w:spacing w:line="360" w:lineRule="auto"/>
        <w:jc w:val="both"/>
        <w:rPr>
          <w:moveFrom w:id="666" w:author="dugalh" w:date="2018-07-27T21:43:00Z"/>
        </w:rPr>
      </w:pPr>
    </w:p>
    <w:p w14:paraId="061F46AB" w14:textId="67F6A589" w:rsidR="00D61588" w:rsidRPr="00B44B64" w:rsidDel="00FF0829" w:rsidRDefault="00804C5F" w:rsidP="00CA517C">
      <w:pPr>
        <w:keepNext/>
        <w:spacing w:line="360" w:lineRule="auto"/>
        <w:jc w:val="center"/>
        <w:rPr>
          <w:moveFrom w:id="667" w:author="dugalh" w:date="2018-07-27T21:43:00Z"/>
        </w:rPr>
      </w:pPr>
      <w:moveFrom w:id="668" w:author="dugalh" w:date="2018-07-27T21:43:00Z">
        <w:r w:rsidRPr="00B44B64" w:rsidDel="00FF0829">
          <w:rPr>
            <w:noProof/>
            <w:lang w:val="en-GB" w:eastAsia="en-GB"/>
          </w:rPr>
          <w:lastRenderedPageBreak/>
          <mc:AlternateContent>
            <mc:Choice Requires="wps">
              <w:drawing>
                <wp:anchor distT="45720" distB="45720" distL="114300" distR="114300" simplePos="0" relativeHeight="251662336" behindDoc="0" locked="0" layoutInCell="1" allowOverlap="1" wp14:anchorId="7A9C82DE" wp14:editId="5C116A11">
                  <wp:simplePos x="0" y="0"/>
                  <wp:positionH relativeFrom="column">
                    <wp:posOffset>3816234</wp:posOffset>
                  </wp:positionH>
                  <wp:positionV relativeFrom="paragraph">
                    <wp:posOffset>726382</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C82DE" id="_x0000_s1027" type="#_x0000_t202" style="position:absolute;left:0;text-align:left;margin-left:300.5pt;margin-top:57.2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76HwIAABw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" stroked="f">
                  <v:textbox style="mso-fit-shape-to-text:t" inset="0,,0">
                    <w:txbxContent>
                      <w:p w14:paraId="454C20FC" w14:textId="77777777" w:rsidR="002D4FE5" w:rsidRPr="00804C5F" w:rsidRDefault="002D4FE5"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sidRPr="00B44B64" w:rsidDel="00FF0829">
          <w:rPr>
            <w:noProof/>
            <w:lang w:val="en-GB"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moveFrom>
    </w:p>
    <w:p w14:paraId="78E6B8C1" w14:textId="670D6E6A" w:rsidR="00D61588" w:rsidRPr="00CA517C" w:rsidDel="00FF0829" w:rsidRDefault="00D61588" w:rsidP="00CA517C">
      <w:pPr>
        <w:pStyle w:val="Caption"/>
        <w:jc w:val="center"/>
        <w:rPr>
          <w:moveFrom w:id="669" w:author="dugalh" w:date="2018-07-27T21:43:00Z"/>
          <w:b w:val="0"/>
        </w:rPr>
      </w:pPr>
      <w:bookmarkStart w:id="670" w:name="_Toc394582258"/>
      <w:bookmarkStart w:id="671" w:name="_Toc448324367"/>
      <w:bookmarkStart w:id="672" w:name="_Ref392445255"/>
      <w:moveFrom w:id="673" w:author="dugalh" w:date="2018-07-27T21:43:00Z">
        <w:r w:rsidRPr="00B44B64" w:rsidDel="00FF0829">
          <w:t>Fig</w:t>
        </w:r>
        <w:r w:rsidR="00CA517C" w:rsidDel="00FF0829">
          <w:t>.</w:t>
        </w:r>
        <w:r w:rsidRPr="00B44B64" w:rsidDel="00FF0829">
          <w:t xml:space="preserve"> </w:t>
        </w:r>
        <w:r w:rsidR="00F4774D" w:rsidRPr="00B44B64" w:rsidDel="00FF0829">
          <w:fldChar w:fldCharType="begin"/>
        </w:r>
        <w:r w:rsidR="00F4774D" w:rsidRPr="00B44B64" w:rsidDel="00FF0829">
          <w:instrText xml:space="preserve"> SEQ Figure \* ARABIC </w:instrText>
        </w:r>
        <w:r w:rsidR="00F4774D" w:rsidRPr="00B44B64" w:rsidDel="00FF0829">
          <w:fldChar w:fldCharType="separate"/>
        </w:r>
        <w:r w:rsidR="00B31736" w:rsidDel="00FF0829">
          <w:rPr>
            <w:noProof/>
          </w:rPr>
          <w:t>5</w:t>
        </w:r>
        <w:r w:rsidR="00F4774D" w:rsidRPr="00B44B64" w:rsidDel="00FF0829">
          <w:fldChar w:fldCharType="end"/>
        </w:r>
        <w:bookmarkEnd w:id="672"/>
        <w:r w:rsidRPr="00CA517C" w:rsidDel="00FF0829">
          <w:rPr>
            <w:b w:val="0"/>
          </w:rPr>
          <w:t xml:space="preserve">  </w:t>
        </w:r>
        <w:bookmarkEnd w:id="670"/>
        <w:bookmarkEnd w:id="671"/>
        <w:r w:rsidR="00041CA2" w:rsidRPr="00CA517C" w:rsidDel="00FF0829">
          <w:rPr>
            <w:b w:val="0"/>
          </w:rPr>
          <w:t>Example image class labels</w:t>
        </w:r>
      </w:moveFrom>
    </w:p>
    <w:p w14:paraId="464AAB84" w14:textId="0951C05D" w:rsidR="00D61588" w:rsidRPr="00B44B64" w:rsidDel="00FF0829" w:rsidRDefault="00D61588" w:rsidP="00D61588">
      <w:pPr>
        <w:spacing w:line="360" w:lineRule="auto"/>
        <w:jc w:val="both"/>
        <w:rPr>
          <w:moveFrom w:id="674" w:author="dugalh" w:date="2018-07-27T21:43:00Z"/>
        </w:rPr>
      </w:pPr>
    </w:p>
    <w:p w14:paraId="39A2B3E8" w14:textId="7B215A54" w:rsidR="00D61588" w:rsidRPr="00B44B64" w:rsidDel="00FF0829" w:rsidRDefault="00D61588" w:rsidP="00CA517C">
      <w:pPr>
        <w:pStyle w:val="1Tablecaption"/>
        <w:rPr>
          <w:moveFrom w:id="675" w:author="dugalh" w:date="2018-07-27T21:43:00Z"/>
        </w:rPr>
      </w:pPr>
      <w:bookmarkStart w:id="676" w:name="_Ref392530242"/>
      <w:bookmarkStart w:id="677" w:name="_Toc394582239"/>
      <w:bookmarkStart w:id="678" w:name="_Toc448324338"/>
      <w:moveFrom w:id="679" w:author="dugalh" w:date="2018-07-27T21:43:00Z">
        <w:r w:rsidRPr="00CA517C" w:rsidDel="00FF0829">
          <w:rPr>
            <w:b/>
          </w:rPr>
          <w:t xml:space="preserve">Table </w:t>
        </w:r>
        <w:r w:rsidR="00F4774D" w:rsidRPr="00CA517C" w:rsidDel="00FF0829">
          <w:rPr>
            <w:b/>
          </w:rPr>
          <w:fldChar w:fldCharType="begin"/>
        </w:r>
        <w:r w:rsidR="00F4774D" w:rsidRPr="00CA517C" w:rsidDel="00FF0829">
          <w:rPr>
            <w:b/>
          </w:rPr>
          <w:instrText xml:space="preserve"> SEQ Table \* ARABIC </w:instrText>
        </w:r>
        <w:r w:rsidR="00F4774D" w:rsidRPr="00CA517C" w:rsidDel="00FF0829">
          <w:rPr>
            <w:b/>
          </w:rPr>
          <w:fldChar w:fldCharType="separate"/>
        </w:r>
        <w:r w:rsidR="00B31736" w:rsidDel="00FF0829">
          <w:rPr>
            <w:b/>
            <w:noProof/>
          </w:rPr>
          <w:t>3</w:t>
        </w:r>
        <w:r w:rsidR="00F4774D" w:rsidRPr="00CA517C" w:rsidDel="00FF0829">
          <w:rPr>
            <w:b/>
          </w:rPr>
          <w:fldChar w:fldCharType="end"/>
        </w:r>
        <w:bookmarkEnd w:id="676"/>
        <w:r w:rsidRPr="00B44B64" w:rsidDel="00FF0829">
          <w:t xml:space="preserve">   </w:t>
        </w:r>
        <w:r w:rsidR="00D01883" w:rsidRPr="00B44B64" w:rsidDel="00FF0829">
          <w:t xml:space="preserve">Details of </w:t>
        </w:r>
        <w:r w:rsidR="00C02B4A" w:rsidRPr="00B44B64" w:rsidDel="00FF0829">
          <w:t>label</w:t>
        </w:r>
        <w:r w:rsidR="000B7347" w:rsidRPr="00B44B64" w:rsidDel="00FF0829">
          <w:t>ed</w:t>
        </w:r>
        <w:r w:rsidR="00C02B4A" w:rsidRPr="00B44B64" w:rsidDel="00FF0829">
          <w:t xml:space="preserve"> </w:t>
        </w:r>
        <w:r w:rsidR="00E771F6" w:rsidRPr="00B44B64" w:rsidDel="00FF0829">
          <w:t>pixel</w:t>
        </w:r>
        <w:r w:rsidRPr="00B44B64" w:rsidDel="00FF0829">
          <w:t xml:space="preserve"> </w:t>
        </w:r>
        <w:r w:rsidR="00C02B4A" w:rsidRPr="00B44B64" w:rsidDel="00FF0829">
          <w:t>data</w:t>
        </w:r>
        <w:bookmarkEnd w:id="677"/>
        <w:bookmarkEnd w:id="678"/>
      </w:moveFrom>
    </w:p>
    <w:tbl>
      <w:tblPr>
        <w:tblStyle w:val="MyThesisTable"/>
        <w:tblW w:w="0" w:type="auto"/>
        <w:jc w:val="center"/>
        <w:tblLook w:val="01E0" w:firstRow="1" w:lastRow="1" w:firstColumn="1" w:lastColumn="1" w:noHBand="0" w:noVBand="0"/>
      </w:tblPr>
      <w:tblGrid>
        <w:gridCol w:w="1124"/>
        <w:gridCol w:w="937"/>
        <w:gridCol w:w="750"/>
      </w:tblGrid>
      <w:tr w:rsidR="00D61588" w:rsidRPr="00B44B64" w:rsidDel="00FF0829" w14:paraId="3C94ADF6" w14:textId="0F246061" w:rsidTr="00CA517C">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1DC93AA" w14:textId="2255169D" w:rsidR="00D61588" w:rsidRPr="00B44B64" w:rsidDel="00FF0829" w:rsidRDefault="00D61588" w:rsidP="00CA517C">
            <w:pPr>
              <w:pStyle w:val="1TableText"/>
              <w:tabs>
                <w:tab w:val="num" w:pos="993"/>
              </w:tabs>
              <w:jc w:val="center"/>
              <w:rPr>
                <w:moveFrom w:id="680" w:author="dugalh" w:date="2018-07-27T21:43:00Z"/>
              </w:rPr>
            </w:pPr>
            <w:moveFrom w:id="681" w:author="dugalh" w:date="2018-07-27T21:43:00Z">
              <w:r w:rsidRPr="00B44B64" w:rsidDel="00FF0829">
                <w:t>Class Name</w:t>
              </w:r>
            </w:moveFrom>
          </w:p>
        </w:tc>
        <w:tc>
          <w:tcPr>
            <w:tcW w:w="0" w:type="auto"/>
          </w:tcPr>
          <w:p w14:paraId="7619A610" w14:textId="355140FB" w:rsidR="00D61588" w:rsidRPr="00B44B64" w:rsidDel="00FF0829" w:rsidRDefault="00D61588" w:rsidP="00CA517C">
            <w:pPr>
              <w:pStyle w:val="1TableText"/>
              <w:tabs>
                <w:tab w:val="num" w:pos="993"/>
              </w:tabs>
              <w:jc w:val="center"/>
              <w:rPr>
                <w:moveFrom w:id="682" w:author="dugalh" w:date="2018-07-27T21:43:00Z"/>
              </w:rPr>
            </w:pPr>
            <w:moveFrom w:id="683" w:author="dugalh" w:date="2018-07-27T21:43:00Z">
              <w:r w:rsidRPr="00B44B64" w:rsidDel="00FF0829">
                <w:t>Polygons</w:t>
              </w:r>
            </w:moveFrom>
          </w:p>
        </w:tc>
        <w:tc>
          <w:tcPr>
            <w:tcW w:w="0" w:type="auto"/>
          </w:tcPr>
          <w:p w14:paraId="5104B4B0" w14:textId="09369CA7" w:rsidR="00D61588" w:rsidRPr="00B44B64" w:rsidDel="00FF0829" w:rsidRDefault="00D61588" w:rsidP="00CA517C">
            <w:pPr>
              <w:pStyle w:val="1TableText"/>
              <w:tabs>
                <w:tab w:val="num" w:pos="993"/>
              </w:tabs>
              <w:jc w:val="center"/>
              <w:rPr>
                <w:moveFrom w:id="684" w:author="dugalh" w:date="2018-07-27T21:43:00Z"/>
              </w:rPr>
            </w:pPr>
            <w:moveFrom w:id="685" w:author="dugalh" w:date="2018-07-27T21:43:00Z">
              <w:r w:rsidRPr="00B44B64" w:rsidDel="00FF0829">
                <w:t>Pixels</w:t>
              </w:r>
            </w:moveFrom>
          </w:p>
        </w:tc>
      </w:tr>
      <w:tr w:rsidR="00D61588" w:rsidRPr="00B44B64" w:rsidDel="00FF0829" w14:paraId="3D39E6DE" w14:textId="2A2D5DAE" w:rsidTr="00CA517C">
        <w:trPr>
          <w:jc w:val="center"/>
        </w:trPr>
        <w:tc>
          <w:tcPr>
            <w:tcW w:w="0" w:type="auto"/>
          </w:tcPr>
          <w:p w14:paraId="2EE29108" w14:textId="5C3F3758" w:rsidR="00D61588" w:rsidRPr="00B44B64" w:rsidDel="00FF0829" w:rsidRDefault="0084644E" w:rsidP="00CA517C">
            <w:pPr>
              <w:pStyle w:val="1TableText"/>
              <w:tabs>
                <w:tab w:val="num" w:pos="993"/>
              </w:tabs>
              <w:jc w:val="center"/>
              <w:rPr>
                <w:moveFrom w:id="686" w:author="dugalh" w:date="2018-07-27T21:43:00Z"/>
              </w:rPr>
            </w:pPr>
            <w:moveFrom w:id="687" w:author="dugalh" w:date="2018-07-27T21:43:00Z">
              <w:r w:rsidRPr="00B44B64" w:rsidDel="00FF0829">
                <w:t>Spekboom</w:t>
              </w:r>
            </w:moveFrom>
          </w:p>
        </w:tc>
        <w:tc>
          <w:tcPr>
            <w:tcW w:w="0" w:type="auto"/>
          </w:tcPr>
          <w:p w14:paraId="44E2B181" w14:textId="003B02B7" w:rsidR="00D61588" w:rsidRPr="00B44B64" w:rsidDel="00FF0829" w:rsidRDefault="00D61588" w:rsidP="00CA517C">
            <w:pPr>
              <w:pStyle w:val="1TableText"/>
              <w:tabs>
                <w:tab w:val="num" w:pos="993"/>
              </w:tabs>
              <w:jc w:val="center"/>
              <w:rPr>
                <w:moveFrom w:id="688" w:author="dugalh" w:date="2018-07-27T21:43:00Z"/>
              </w:rPr>
            </w:pPr>
            <w:moveFrom w:id="689" w:author="dugalh" w:date="2018-07-27T21:43:00Z">
              <w:r w:rsidRPr="00B44B64" w:rsidDel="00FF0829">
                <w:t>52</w:t>
              </w:r>
            </w:moveFrom>
          </w:p>
        </w:tc>
        <w:tc>
          <w:tcPr>
            <w:tcW w:w="0" w:type="auto"/>
          </w:tcPr>
          <w:p w14:paraId="47C07449" w14:textId="72E3D9F4" w:rsidR="00D61588" w:rsidRPr="00B44B64" w:rsidDel="00FF0829" w:rsidRDefault="00D61588" w:rsidP="00CA517C">
            <w:pPr>
              <w:pStyle w:val="1TableText"/>
              <w:tabs>
                <w:tab w:val="num" w:pos="993"/>
              </w:tabs>
              <w:jc w:val="center"/>
              <w:rPr>
                <w:moveFrom w:id="690" w:author="dugalh" w:date="2018-07-27T21:43:00Z"/>
              </w:rPr>
            </w:pPr>
            <w:moveFrom w:id="691" w:author="dugalh" w:date="2018-07-27T21:43:00Z">
              <w:r w:rsidRPr="00B44B64" w:rsidDel="00FF0829">
                <w:t>27260</w:t>
              </w:r>
            </w:moveFrom>
          </w:p>
        </w:tc>
      </w:tr>
      <w:tr w:rsidR="00D61588" w:rsidRPr="00B44B64" w:rsidDel="00FF0829" w14:paraId="6E35AAC7" w14:textId="611ECFC0" w:rsidTr="00CA517C">
        <w:trPr>
          <w:jc w:val="center"/>
        </w:trPr>
        <w:tc>
          <w:tcPr>
            <w:tcW w:w="0" w:type="auto"/>
          </w:tcPr>
          <w:p w14:paraId="715A9E06" w14:textId="296F9DA0" w:rsidR="00D61588" w:rsidRPr="00B44B64" w:rsidDel="00FF0829" w:rsidRDefault="00D61588" w:rsidP="00CA517C">
            <w:pPr>
              <w:pStyle w:val="1TableText"/>
              <w:tabs>
                <w:tab w:val="num" w:pos="993"/>
              </w:tabs>
              <w:jc w:val="center"/>
              <w:rPr>
                <w:moveFrom w:id="692" w:author="dugalh" w:date="2018-07-27T21:43:00Z"/>
              </w:rPr>
            </w:pPr>
            <w:moveFrom w:id="693" w:author="dugalh" w:date="2018-07-27T21:43:00Z">
              <w:r w:rsidRPr="00B44B64" w:rsidDel="00FF0829">
                <w:t>Tree</w:t>
              </w:r>
            </w:moveFrom>
          </w:p>
        </w:tc>
        <w:tc>
          <w:tcPr>
            <w:tcW w:w="0" w:type="auto"/>
          </w:tcPr>
          <w:p w14:paraId="3C6D420B" w14:textId="39FECC8E" w:rsidR="00D61588" w:rsidRPr="00B44B64" w:rsidDel="00FF0829" w:rsidRDefault="00D61588" w:rsidP="00CA517C">
            <w:pPr>
              <w:pStyle w:val="1TableText"/>
              <w:tabs>
                <w:tab w:val="num" w:pos="993"/>
              </w:tabs>
              <w:jc w:val="center"/>
              <w:rPr>
                <w:moveFrom w:id="694" w:author="dugalh" w:date="2018-07-27T21:43:00Z"/>
              </w:rPr>
            </w:pPr>
            <w:moveFrom w:id="695" w:author="dugalh" w:date="2018-07-27T21:43:00Z">
              <w:r w:rsidRPr="00B44B64" w:rsidDel="00FF0829">
                <w:t>64</w:t>
              </w:r>
            </w:moveFrom>
          </w:p>
        </w:tc>
        <w:tc>
          <w:tcPr>
            <w:tcW w:w="0" w:type="auto"/>
          </w:tcPr>
          <w:p w14:paraId="468B6F32" w14:textId="7EFA3DB9" w:rsidR="00D61588" w:rsidRPr="00B44B64" w:rsidDel="00FF0829" w:rsidRDefault="00D61588" w:rsidP="00CA517C">
            <w:pPr>
              <w:pStyle w:val="1TableText"/>
              <w:tabs>
                <w:tab w:val="num" w:pos="993"/>
              </w:tabs>
              <w:jc w:val="center"/>
              <w:rPr>
                <w:moveFrom w:id="696" w:author="dugalh" w:date="2018-07-27T21:43:00Z"/>
              </w:rPr>
            </w:pPr>
            <w:moveFrom w:id="697" w:author="dugalh" w:date="2018-07-27T21:43:00Z">
              <w:r w:rsidRPr="00B44B64" w:rsidDel="00FF0829">
                <w:t>3357</w:t>
              </w:r>
            </w:moveFrom>
          </w:p>
        </w:tc>
      </w:tr>
      <w:tr w:rsidR="00D61588" w:rsidRPr="00B44B64" w:rsidDel="00FF0829" w14:paraId="04F6354D" w14:textId="45704AB0" w:rsidTr="00CA517C">
        <w:trPr>
          <w:jc w:val="center"/>
        </w:trPr>
        <w:tc>
          <w:tcPr>
            <w:tcW w:w="0" w:type="auto"/>
            <w:tcBorders>
              <w:bottom w:val="single" w:sz="12" w:space="0" w:color="000000" w:themeColor="text1"/>
            </w:tcBorders>
          </w:tcPr>
          <w:p w14:paraId="1BE5776D" w14:textId="7614E82A" w:rsidR="00D61588" w:rsidRPr="00B44B64" w:rsidDel="00FF0829" w:rsidRDefault="00D61588" w:rsidP="00CA517C">
            <w:pPr>
              <w:pStyle w:val="1TableText"/>
              <w:tabs>
                <w:tab w:val="num" w:pos="993"/>
              </w:tabs>
              <w:jc w:val="center"/>
              <w:rPr>
                <w:moveFrom w:id="698" w:author="dugalh" w:date="2018-07-27T21:43:00Z"/>
              </w:rPr>
            </w:pPr>
            <w:moveFrom w:id="699" w:author="dugalh" w:date="2018-07-27T21:43:00Z">
              <w:r w:rsidRPr="00B44B64" w:rsidDel="00FF0829">
                <w:t>Background</w:t>
              </w:r>
            </w:moveFrom>
          </w:p>
        </w:tc>
        <w:tc>
          <w:tcPr>
            <w:tcW w:w="0" w:type="auto"/>
            <w:tcBorders>
              <w:bottom w:val="single" w:sz="12" w:space="0" w:color="000000" w:themeColor="text1"/>
            </w:tcBorders>
          </w:tcPr>
          <w:p w14:paraId="4D235010" w14:textId="1B1B9749" w:rsidR="00D61588" w:rsidRPr="00B44B64" w:rsidDel="00FF0829" w:rsidRDefault="00D61588" w:rsidP="00CA517C">
            <w:pPr>
              <w:pStyle w:val="1TableText"/>
              <w:tabs>
                <w:tab w:val="num" w:pos="993"/>
              </w:tabs>
              <w:jc w:val="center"/>
              <w:rPr>
                <w:moveFrom w:id="700" w:author="dugalh" w:date="2018-07-27T21:43:00Z"/>
              </w:rPr>
            </w:pPr>
            <w:moveFrom w:id="701" w:author="dugalh" w:date="2018-07-27T21:43:00Z">
              <w:r w:rsidRPr="00B44B64" w:rsidDel="00FF0829">
                <w:t>44</w:t>
              </w:r>
            </w:moveFrom>
          </w:p>
        </w:tc>
        <w:tc>
          <w:tcPr>
            <w:tcW w:w="0" w:type="auto"/>
            <w:tcBorders>
              <w:bottom w:val="single" w:sz="12" w:space="0" w:color="000000" w:themeColor="text1"/>
            </w:tcBorders>
          </w:tcPr>
          <w:p w14:paraId="5EC349E1" w14:textId="0C878119" w:rsidR="00D61588" w:rsidRPr="00B44B64" w:rsidDel="00FF0829" w:rsidRDefault="00D61588" w:rsidP="00CA517C">
            <w:pPr>
              <w:pStyle w:val="1TableText"/>
              <w:tabs>
                <w:tab w:val="num" w:pos="993"/>
              </w:tabs>
              <w:jc w:val="center"/>
              <w:rPr>
                <w:moveFrom w:id="702" w:author="dugalh" w:date="2018-07-27T21:43:00Z"/>
              </w:rPr>
            </w:pPr>
            <w:moveFrom w:id="703" w:author="dugalh" w:date="2018-07-27T21:43:00Z">
              <w:r w:rsidRPr="00B44B64" w:rsidDel="00FF0829">
                <w:t>182044</w:t>
              </w:r>
            </w:moveFrom>
          </w:p>
        </w:tc>
      </w:tr>
      <w:tr w:rsidR="00D61588" w:rsidRPr="00B44B64" w:rsidDel="00FF0829" w14:paraId="4A6E16AF" w14:textId="73911C88" w:rsidTr="00CA517C">
        <w:trPr>
          <w:jc w:val="center"/>
        </w:trPr>
        <w:tc>
          <w:tcPr>
            <w:tcW w:w="0" w:type="auto"/>
            <w:tcBorders>
              <w:top w:val="single" w:sz="12" w:space="0" w:color="000000" w:themeColor="text1"/>
              <w:bottom w:val="single" w:sz="12" w:space="0" w:color="000000" w:themeColor="text1"/>
            </w:tcBorders>
          </w:tcPr>
          <w:p w14:paraId="74678869" w14:textId="7FEE1B06" w:rsidR="00D61588" w:rsidRPr="00B44B64" w:rsidDel="00FF0829" w:rsidRDefault="00D61588" w:rsidP="00CA517C">
            <w:pPr>
              <w:pStyle w:val="1TableText"/>
              <w:tabs>
                <w:tab w:val="num" w:pos="993"/>
              </w:tabs>
              <w:jc w:val="center"/>
              <w:rPr>
                <w:moveFrom w:id="704" w:author="dugalh" w:date="2018-07-27T21:43:00Z"/>
                <w:b/>
              </w:rPr>
            </w:pPr>
            <w:moveFrom w:id="705" w:author="dugalh" w:date="2018-07-27T21:43:00Z">
              <w:r w:rsidRPr="00B44B64" w:rsidDel="00FF0829">
                <w:rPr>
                  <w:b/>
                </w:rPr>
                <w:t>Total</w:t>
              </w:r>
            </w:moveFrom>
          </w:p>
        </w:tc>
        <w:tc>
          <w:tcPr>
            <w:tcW w:w="0" w:type="auto"/>
            <w:tcBorders>
              <w:top w:val="single" w:sz="12" w:space="0" w:color="000000" w:themeColor="text1"/>
              <w:bottom w:val="single" w:sz="12" w:space="0" w:color="000000" w:themeColor="text1"/>
            </w:tcBorders>
          </w:tcPr>
          <w:p w14:paraId="42E92240" w14:textId="6C8FB441" w:rsidR="00D61588" w:rsidRPr="00B44B64" w:rsidDel="00FF0829" w:rsidRDefault="00D61588" w:rsidP="00CA517C">
            <w:pPr>
              <w:pStyle w:val="1TableText"/>
              <w:tabs>
                <w:tab w:val="num" w:pos="993"/>
              </w:tabs>
              <w:jc w:val="center"/>
              <w:rPr>
                <w:moveFrom w:id="706" w:author="dugalh" w:date="2018-07-27T21:43:00Z"/>
                <w:b/>
              </w:rPr>
            </w:pPr>
            <w:moveFrom w:id="707" w:author="dugalh" w:date="2018-07-27T21:43:00Z">
              <w:r w:rsidRPr="00B44B64" w:rsidDel="00FF0829">
                <w:rPr>
                  <w:b/>
                </w:rPr>
                <w:t>160</w:t>
              </w:r>
            </w:moveFrom>
          </w:p>
        </w:tc>
        <w:tc>
          <w:tcPr>
            <w:tcW w:w="0" w:type="auto"/>
            <w:tcBorders>
              <w:top w:val="single" w:sz="12" w:space="0" w:color="000000" w:themeColor="text1"/>
              <w:bottom w:val="single" w:sz="12" w:space="0" w:color="000000" w:themeColor="text1"/>
            </w:tcBorders>
          </w:tcPr>
          <w:p w14:paraId="04D3BFB4" w14:textId="60032436" w:rsidR="00D61588" w:rsidRPr="00B44B64" w:rsidDel="00FF0829" w:rsidRDefault="00D61588" w:rsidP="00CA517C">
            <w:pPr>
              <w:pStyle w:val="1TableText"/>
              <w:tabs>
                <w:tab w:val="num" w:pos="993"/>
              </w:tabs>
              <w:jc w:val="center"/>
              <w:rPr>
                <w:moveFrom w:id="708" w:author="dugalh" w:date="2018-07-27T21:43:00Z"/>
                <w:b/>
              </w:rPr>
            </w:pPr>
            <w:moveFrom w:id="709" w:author="dugalh" w:date="2018-07-27T21:43:00Z">
              <w:r w:rsidRPr="00B44B64" w:rsidDel="00FF0829">
                <w:rPr>
                  <w:b/>
                </w:rPr>
                <w:t>212661</w:t>
              </w:r>
            </w:moveFrom>
          </w:p>
        </w:tc>
      </w:tr>
    </w:tbl>
    <w:p w14:paraId="7C257629" w14:textId="21008358" w:rsidR="00D61588" w:rsidRPr="00B44B64" w:rsidDel="00FF0829" w:rsidRDefault="00D61588" w:rsidP="00D61588">
      <w:pPr>
        <w:spacing w:line="360" w:lineRule="auto"/>
        <w:jc w:val="both"/>
        <w:rPr>
          <w:moveFrom w:id="710" w:author="dugalh" w:date="2018-07-27T21:43:00Z"/>
        </w:rPr>
      </w:pPr>
    </w:p>
    <w:moveFromRangeEnd w:id="407"/>
    <w:p w14:paraId="443302B9" w14:textId="39D4F34D" w:rsidR="00D61588" w:rsidRPr="00B44B64" w:rsidRDefault="00323D36" w:rsidP="00D61588">
      <w:pPr>
        <w:pStyle w:val="Heading2"/>
      </w:pPr>
      <w:r w:rsidRPr="00B44B64">
        <w:t>Features</w:t>
      </w:r>
    </w:p>
    <w:p w14:paraId="630E3098" w14:textId="730735A3" w:rsidR="0054491E" w:rsidRPr="00B44B64" w:rsidRDefault="00D61588" w:rsidP="00937F60">
      <w:pPr>
        <w:pStyle w:val="BodyTextIndented"/>
      </w:pPr>
      <w:r w:rsidRPr="00B44B64">
        <w:t xml:space="preserve">A set of 46 features that would aid in describing the visual characteristics of </w:t>
      </w:r>
      <w:proofErr w:type="spellStart"/>
      <w:r w:rsidR="007F44C9" w:rsidRPr="00B44B64">
        <w:t>s</w:t>
      </w:r>
      <w:r w:rsidR="0084644E" w:rsidRPr="00B44B64">
        <w:t>pekboom</w:t>
      </w:r>
      <w:proofErr w:type="spellEnd"/>
      <w:r w:rsidRPr="00B44B64">
        <w:t xml:space="preserve"> were evaluated.  The set included a typical combination of spectral features, vegetation indices and texture features.  Similar features have been used in</w:t>
      </w:r>
      <w:r w:rsidR="00131A4A" w:rsidRPr="00B44B64">
        <w:t xml:space="preserve"> Li et al.</w:t>
      </w:r>
      <w:r w:rsidR="00D468F9"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D468F9" w:rsidRPr="00B44B64">
        <w:fldChar w:fldCharType="separate"/>
      </w:r>
      <w:r w:rsidR="002D4FE5" w:rsidRPr="002D4FE5">
        <w:rPr>
          <w:noProof/>
          <w:vertAlign w:val="superscript"/>
        </w:rPr>
        <w:t>36</w:t>
      </w:r>
      <w:r w:rsidR="00D468F9" w:rsidRPr="00B44B64">
        <w:fldChar w:fldCharType="end"/>
      </w:r>
      <w:r w:rsidRPr="00B44B64">
        <w:t xml:space="preserve"> and </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sensing","type":"article-journal","volume":"63"},"uris":["http://www.mendeley.com/documents/?uuid=9196396c-55dc-46ca-9e3d-e6b417343e6f"]}],"mendeley":{"formattedCitation":"&lt;sup&gt;37&lt;/sup&gt;","manualFormatting":"Trias-Sanz, Stamon and Louchet","plainTextFormattedCitation":"37","previouslyFormattedCitation":"&lt;sup&gt;36&lt;/sup&gt;"},"properties":{"noteIndex":0},"schema":"https://github.com/citation-style-language/schema/raw/master/csl-citation.json"}</w:instrText>
      </w:r>
      <w:r w:rsidRPr="00B44B64">
        <w:fldChar w:fldCharType="separate"/>
      </w:r>
      <w:r w:rsidRPr="00B44B64">
        <w:rPr>
          <w:noProof/>
        </w:rPr>
        <w:t xml:space="preserve">Trias-Sanz, Stamon </w:t>
      </w:r>
      <w:r w:rsidR="00652DE0" w:rsidRPr="00B44B64">
        <w:rPr>
          <w:noProof/>
        </w:rPr>
        <w:t xml:space="preserve">and </w:t>
      </w:r>
      <w:r w:rsidRPr="00B44B64">
        <w:rPr>
          <w:noProof/>
        </w:rPr>
        <w:t>Louchet</w:t>
      </w:r>
      <w:r w:rsidRPr="00B44B64">
        <w:fldChar w:fldCharType="end"/>
      </w:r>
      <w:r w:rsidR="000D1DF9">
        <w:t>.</w:t>
      </w:r>
      <w:r w:rsidR="00D468F9"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00D468F9" w:rsidRPr="00B44B64">
        <w:fldChar w:fldCharType="separate"/>
      </w:r>
      <w:r w:rsidR="002D4FE5" w:rsidRPr="002D4FE5">
        <w:rPr>
          <w:noProof/>
          <w:vertAlign w:val="superscript"/>
        </w:rPr>
        <w:t>37</w:t>
      </w:r>
      <w:r w:rsidR="00D468F9" w:rsidRPr="00B44B64">
        <w:fldChar w:fldCharType="end"/>
      </w:r>
      <w:r w:rsidRPr="00B44B64">
        <w:t xml:space="preserve">  The features can be </w:t>
      </w:r>
      <w:r w:rsidR="00FE5226" w:rsidRPr="00B44B64">
        <w:t xml:space="preserve">grouped </w:t>
      </w:r>
      <w:r w:rsidRPr="00B44B64">
        <w:t xml:space="preserve">into two broad categories: per-pixel and sliding window features.  </w:t>
      </w:r>
      <w:commentRangeStart w:id="711"/>
      <w:r w:rsidRPr="00B44B64">
        <w:t xml:space="preserve">The per-pixel features are found with the spectral information from only </w:t>
      </w:r>
      <w:del w:id="712" w:author="dugalh" w:date="2018-07-27T14:51:00Z">
        <w:r w:rsidRPr="00B44B64" w:rsidDel="00AF592E">
          <w:delText xml:space="preserve">that </w:delText>
        </w:r>
      </w:del>
      <w:ins w:id="713" w:author="dugalh" w:date="2018-07-27T14:51:00Z">
        <w:r w:rsidR="00AF592E">
          <w:t>one</w:t>
        </w:r>
        <w:r w:rsidR="00AF592E" w:rsidRPr="00B44B64">
          <w:t xml:space="preserve"> </w:t>
        </w:r>
      </w:ins>
      <w:r w:rsidRPr="00B44B64">
        <w:t xml:space="preserve">pixel, while the sliding window features are found from </w:t>
      </w:r>
      <w:r w:rsidR="00D468F9" w:rsidRPr="00B44B64">
        <w:t xml:space="preserve">a </w:t>
      </w:r>
      <w:r w:rsidRPr="00B44B64">
        <w:t>statistic of the pixels inside a small local neighbo</w:t>
      </w:r>
      <w:r w:rsidR="000B7347" w:rsidRPr="00B44B64">
        <w:t>rhood</w:t>
      </w:r>
      <w:r w:rsidRPr="00B44B64">
        <w:t xml:space="preserve">.  </w:t>
      </w:r>
      <w:commentRangeEnd w:id="711"/>
      <w:r w:rsidR="003B6223">
        <w:rPr>
          <w:rStyle w:val="CommentReference"/>
        </w:rPr>
        <w:commentReference w:id="711"/>
      </w:r>
      <w:r w:rsidRPr="00B44B64">
        <w:t xml:space="preserve">While the spectral resolution of the VHR imagery is poor, the spatial resolution </w:t>
      </w:r>
      <w:r w:rsidR="00344B27" w:rsidRPr="00B44B64">
        <w:t xml:space="preserve">enables a </w:t>
      </w:r>
      <w:r w:rsidRPr="00B44B64">
        <w:t xml:space="preserve">description of </w:t>
      </w:r>
      <w:r w:rsidR="00344B27" w:rsidRPr="00B44B64">
        <w:t xml:space="preserve">the </w:t>
      </w:r>
      <w:r w:rsidRPr="00B44B64">
        <w:t>vegetation structure and spatial patterns</w:t>
      </w:r>
      <w:r w:rsidR="00344B27" w:rsidRPr="00B44B64">
        <w:t xml:space="preserve">, which is </w:t>
      </w:r>
      <w:r w:rsidRPr="00B44B64">
        <w:t xml:space="preserve">not possible with lower resolution satellite imagery.  </w:t>
      </w:r>
      <w:r w:rsidR="00C32AC3" w:rsidRPr="00B44B64">
        <w:t xml:space="preserve">Texture features are a popular way of encapsulating spatial and structural information.  Measures of vegetation texture are sensitive </w:t>
      </w:r>
      <w:r w:rsidR="00C32AC3" w:rsidRPr="00B44B64">
        <w:lastRenderedPageBreak/>
        <w:t xml:space="preserve">to shadow variations, </w:t>
      </w:r>
      <w:r w:rsidR="00344B27" w:rsidRPr="00B44B64">
        <w:t>an</w:t>
      </w:r>
      <w:r w:rsidR="00C32AC3" w:rsidRPr="00B44B64">
        <w:t xml:space="preserve"> unavoidable </w:t>
      </w:r>
      <w:r w:rsidR="00344B27" w:rsidRPr="00B44B64">
        <w:t xml:space="preserve">phenomenon </w:t>
      </w:r>
      <w:r w:rsidR="00C32AC3" w:rsidRPr="00B44B64">
        <w:t xml:space="preserve">in aerial imagery </w:t>
      </w:r>
      <w:r w:rsidR="00344B27" w:rsidRPr="00B44B64">
        <w:t>caused by</w:t>
      </w:r>
      <w:r w:rsidR="00C32AC3" w:rsidRPr="00B44B64">
        <w:t xml:space="preserve"> the long flight times and varying sun angle.  Nevertheless, texture </w:t>
      </w:r>
      <w:r w:rsidRPr="00B44B64">
        <w:t>is recogni</w:t>
      </w:r>
      <w:r w:rsidR="000B7347" w:rsidRPr="00B44B64">
        <w:t>zed</w:t>
      </w:r>
      <w:r w:rsidRPr="00B44B64">
        <w:t xml:space="preserve"> as an important feature in biomass estimation in complex habitats</w:t>
      </w:r>
      <w:r w:rsidR="00D468F9" w:rsidRPr="00B44B64">
        <w:t>.</w:t>
      </w:r>
      <w:r w:rsidRPr="00B44B64">
        <w:fldChar w:fldCharType="begin" w:fldLock="1"/>
      </w:r>
      <w:r w:rsidR="002D4FE5">
        <w:instrText>ADDIN CSL_CITATION {"citationItems":[{"id":"ITEM-1","itemData":{"DOI":"10.1080/01431161.2014.903441","ISSN":"0143-1161","author":[{"dropping-particle":"","family":"Singh","given":"Minerva","non-dropping-particle":"","parse-names":false,"suffix":""},{"dropping-particle":"","family":"Malhi","given":"Yadvinder","non-dropping-particle":"","parse-names":false,"suffix":""},{"dropping-particle":"","family":"Bhagwat","given":"Shonil","non-dropping-particle":"","parse-names":false,"suffix":""}],"container-title":"International Journal of Remote Sensing","id":"ITEM-1","issue":"9","issued":{"date-parts":[["2014","4","17"]]},"note":"Reference as eg of texture features with VHR","page":"3331-3349","title":"Biomass estimation of mixed forest landscape using a Fourier transform texture-based approach on very-high-resolution optical satellite imagery","type":"article-journal","volume":"35"},"uris":["http://www.mendeley.com/documents/?uuid=1d7e98f9-5f6f-4aa8-a415-bb4622cda407"]},{"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14,38&lt;/sup&gt;","plainTextFormattedCitation":"14,38","previouslyFormattedCitation":"&lt;sup&gt;14,37&lt;/sup&gt;"},"properties":{"noteIndex":0},"schema":"https://github.com/citation-style-language/schema/raw/master/csl-citation.json"}</w:instrText>
      </w:r>
      <w:r w:rsidRPr="00B44B64">
        <w:fldChar w:fldCharType="separate"/>
      </w:r>
      <w:r w:rsidR="002D4FE5" w:rsidRPr="002D4FE5">
        <w:rPr>
          <w:noProof/>
          <w:vertAlign w:val="superscript"/>
        </w:rPr>
        <w:t>14,38</w:t>
      </w:r>
      <w:r w:rsidRPr="00B44B64">
        <w:fldChar w:fldCharType="end"/>
      </w:r>
      <w:r w:rsidRPr="00B44B64">
        <w:t xml:space="preserve">  </w:t>
      </w:r>
      <w:proofErr w:type="gramStart"/>
      <w:r w:rsidRPr="00B44B64">
        <w:t>The</w:t>
      </w:r>
      <w:proofErr w:type="gramEnd"/>
      <w:r w:rsidRPr="00B44B64">
        <w:t xml:space="preserve"> sliding window features were included to exploit this source of information </w:t>
      </w:r>
      <w:r w:rsidR="00344B27" w:rsidRPr="00B44B64">
        <w:t xml:space="preserve">when </w:t>
      </w:r>
      <w:r w:rsidRPr="00B44B64">
        <w:t xml:space="preserve">distinguishing </w:t>
      </w:r>
      <w:r w:rsidR="00FE5226" w:rsidRPr="00B44B64">
        <w:t xml:space="preserve">the </w:t>
      </w:r>
      <w:r w:rsidRPr="00B44B64">
        <w:t xml:space="preserve">classes.  </w:t>
      </w:r>
    </w:p>
    <w:p w14:paraId="6AA96322" w14:textId="16480B3D" w:rsidR="00D61588" w:rsidRPr="00B44B64" w:rsidRDefault="00FE5226" w:rsidP="00937F60">
      <w:pPr>
        <w:pStyle w:val="BodyTextIndented"/>
      </w:pPr>
      <w:r w:rsidRPr="00B44B64">
        <w:t xml:space="preserve">Although the imagery was calibrated to surface reflectance, it was done at a coarse spatial scale and </w:t>
      </w:r>
      <w:r w:rsidR="00344B27" w:rsidRPr="00B44B64">
        <w:t xml:space="preserve">fine resolution </w:t>
      </w:r>
      <w:r w:rsidRPr="00B44B64">
        <w:t xml:space="preserve">radiometric variations were not taken into account.  </w:t>
      </w:r>
      <w:r w:rsidR="00693FDF" w:rsidRPr="00B44B64">
        <w:t>A normali</w:t>
      </w:r>
      <w:r w:rsidR="000B7347" w:rsidRPr="00B44B64">
        <w:t>zed</w:t>
      </w:r>
      <w:r w:rsidR="00693FDF" w:rsidRPr="00B44B64">
        <w:t xml:space="preserve"> colo</w:t>
      </w:r>
      <w:r w:rsidR="000F4F02" w:rsidRPr="00B44B64">
        <w:t>r</w:t>
      </w:r>
      <w:r w:rsidR="00693FDF" w:rsidRPr="00B44B64">
        <w:t xml:space="preserve"> space </w:t>
      </w:r>
      <w:r w:rsidR="00196E1D" w:rsidRPr="00B44B64">
        <w:t xml:space="preserve">was consequently included in the features to </w:t>
      </w:r>
      <w:r w:rsidRPr="00B44B64">
        <w:t xml:space="preserve">reduce intensity variations not removed by the surface reflectance corrections.  </w:t>
      </w:r>
      <w:r w:rsidR="00D61588" w:rsidRPr="00B44B64">
        <w:t>Colo</w:t>
      </w:r>
      <w:r w:rsidR="000F4F02" w:rsidRPr="00B44B64">
        <w:t>r</w:t>
      </w:r>
      <w:r w:rsidR="00D61588" w:rsidRPr="00B44B64">
        <w:t xml:space="preserve"> is captured by the relative amounts of the raw colo</w:t>
      </w:r>
      <w:r w:rsidR="000F4F02" w:rsidRPr="00B44B64">
        <w:t>r</w:t>
      </w:r>
      <w:r w:rsidR="00D61588" w:rsidRPr="00B44B64">
        <w:t xml:space="preserve"> bands rather than their absolute values.  Normali</w:t>
      </w:r>
      <w:r w:rsidR="000B7347" w:rsidRPr="00B44B64">
        <w:t>zed</w:t>
      </w:r>
      <w:r w:rsidR="00D61588" w:rsidRPr="00B44B64">
        <w:t xml:space="preserve"> colo</w:t>
      </w:r>
      <w:r w:rsidR="000F4F02" w:rsidRPr="00B44B64">
        <w:t>r</w:t>
      </w:r>
      <w:r w:rsidR="00D61588" w:rsidRPr="00B44B64">
        <w:t xml:space="preserve"> features are defined </w:t>
      </w:r>
      <w:r w:rsidR="00344B27" w:rsidRPr="00B44B64">
        <w:t>as</w:t>
      </w:r>
      <w:r w:rsidR="00414F27" w:rsidRPr="00B44B64">
        <w:t>:</w:t>
      </w:r>
      <w:r w:rsidR="00D61588" w:rsidRPr="00B44B64">
        <w:fldChar w:fldCharType="begin" w:fldLock="1"/>
      </w:r>
      <w:r w:rsidR="002D4FE5">
        <w:instrText>ADDIN CSL_CITATION {"citationItems":[{"id":"ITEM-1","itemData":{"author":[{"dropping-particle":"","family":"Blauensteiner","given":"Philipp","non-dropping-particle":"","parse-names":false,"suffix":""},{"dropping-particle":"","family":"Wildenauer","given":"Horst","non-dropping-particle":"","parse-names":false,"suffix":""},{"dropping-particle":"","family":"Hanbury","given":"Allan","non-dropping-particle":"","parse-names":false,"suffix":""},{"dropping-particle":"","family":"Kampel","given":"Martin","non-dropping-particle":"","parse-names":false,"suffix":""}],"container-title":"Computer Vision Winter Workshop 2006","editor":[{"dropping-particle":"","family":"Chum","given":"Ondrej","non-dropping-particle":"","parse-names":false,"suffix":""},{"dropping-particle":"","family":"Franc","given":"Vojtech","non-dropping-particle":"","parse-names":false,"suffix":""}],"id":"ITEM-1","issued":{"date-parts":[["2006"]]},"page":"1-6","publisher":"Czech Pattern Recognition Society","publisher-place":"Telc, Czech Republic","title":"On colour spaces for change detection and shadow suppression","type":"paper-conference"},"uris":["http://www.mendeley.com/documents/?uuid=1b3ab39e-ec52-41c5-8c54-95c363dfc792"]}],"mendeley":{"formattedCitation":"&lt;sup&gt;39&lt;/sup&gt;","plainTextFormattedCitation":"39","previouslyFormattedCitation":"&lt;sup&gt;38&lt;/sup&gt;"},"properties":{"noteIndex":0},"schema":"https://github.com/citation-style-language/schema/raw/master/csl-citation.json"}</w:instrText>
      </w:r>
      <w:r w:rsidR="00D61588" w:rsidRPr="00B44B64">
        <w:fldChar w:fldCharType="separate"/>
      </w:r>
      <w:r w:rsidR="002D4FE5" w:rsidRPr="002D4FE5">
        <w:rPr>
          <w:noProof/>
          <w:vertAlign w:val="superscript"/>
        </w:rPr>
        <w:t>39</w:t>
      </w:r>
      <w:r w:rsidR="00D61588"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rsidRPr="00B44B64" w14:paraId="3632EF71" w14:textId="77777777" w:rsidTr="007C5F60">
        <w:tc>
          <w:tcPr>
            <w:tcW w:w="2693" w:type="pct"/>
            <w:vAlign w:val="center"/>
          </w:tcPr>
          <w:p w14:paraId="7F4D0B21" w14:textId="77777777" w:rsidR="00D61588" w:rsidRPr="00B44B64" w:rsidRDefault="0036220C" w:rsidP="00937F60">
            <w:pPr>
              <w:pStyle w:val="BodyTextIndented"/>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Pr="00B44B64" w:rsidRDefault="00D61588" w:rsidP="00937F60">
            <w:pPr>
              <w:pStyle w:val="BodyTextIndented"/>
            </w:pPr>
          </w:p>
        </w:tc>
        <w:tc>
          <w:tcPr>
            <w:tcW w:w="577" w:type="pct"/>
          </w:tcPr>
          <w:p w14:paraId="2640FE08" w14:textId="77777777" w:rsidR="00D61588" w:rsidRPr="00B44B64" w:rsidRDefault="00D61588" w:rsidP="00937F60">
            <w:pPr>
              <w:pStyle w:val="BodyTextIndented"/>
            </w:pPr>
          </w:p>
        </w:tc>
        <w:tc>
          <w:tcPr>
            <w:tcW w:w="577" w:type="pct"/>
            <w:vAlign w:val="center"/>
          </w:tcPr>
          <w:p w14:paraId="265E46AF" w14:textId="77777777" w:rsidR="00D61588" w:rsidRPr="00B44B64" w:rsidRDefault="00D61588" w:rsidP="00937F60">
            <w:pPr>
              <w:pStyle w:val="BodyTextIndented"/>
            </w:pPr>
          </w:p>
        </w:tc>
        <w:tc>
          <w:tcPr>
            <w:tcW w:w="576" w:type="pct"/>
            <w:vAlign w:val="center"/>
          </w:tcPr>
          <w:p w14:paraId="09CA6FE2" w14:textId="11BD3F63" w:rsidR="00D61588" w:rsidRPr="00B44B64" w:rsidRDefault="00F4774D" w:rsidP="00937F60">
            <w:pPr>
              <w:pStyle w:val="BodyTextIndented"/>
            </w:pPr>
            <w:bookmarkStart w:id="714" w:name="_Ref393446217"/>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1</w:t>
            </w:r>
            <w:r w:rsidRPr="00B44B64">
              <w:rPr>
                <w:rStyle w:val="MyEquationChar"/>
                <w:lang w:val="en-US"/>
              </w:rPr>
              <w:fldChar w:fldCharType="end"/>
            </w:r>
            <w:r w:rsidR="00D61588" w:rsidRPr="00B44B64">
              <w:t>)</w:t>
            </w:r>
            <w:bookmarkEnd w:id="714"/>
          </w:p>
        </w:tc>
      </w:tr>
    </w:tbl>
    <w:p w14:paraId="5AD94339" w14:textId="012B3DED" w:rsidR="00D61588" w:rsidRPr="00B44B64" w:rsidRDefault="00344B27"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rsidRPr="00B44B64">
        <w:t xml:space="preserve"> are the raw R, G, B and NIR band values and </w:t>
      </w:r>
      <m:oMath>
        <m:r>
          <w:rPr>
            <w:rFonts w:ascii="Cambria Math" w:hAnsi="Cambria Math"/>
          </w:rPr>
          <m:t>i</m:t>
        </m:r>
      </m:oMath>
      <w:r w:rsidR="00D61588" w:rsidRPr="00B44B64">
        <w:t xml:space="preserve"> is the band number.  The d</w:t>
      </w:r>
      <w:proofErr w:type="spellStart"/>
      <w:r w:rsidR="00D61588" w:rsidRPr="00B44B64">
        <w:t>enominator</w:t>
      </w:r>
      <w:proofErr w:type="spellEnd"/>
      <w:r w:rsidR="00D61588" w:rsidRPr="00B44B64">
        <w:t xml:space="preserve"> normali</w:t>
      </w:r>
      <w:r w:rsidR="000B7347" w:rsidRPr="00B44B64">
        <w:t>zes</w:t>
      </w:r>
      <w:r w:rsidR="00D61588" w:rsidRPr="00B44B64">
        <w:t xml:space="preserve"> for intensity.  </w:t>
      </w:r>
    </w:p>
    <w:p w14:paraId="5BF4BFE4" w14:textId="6648C3C8" w:rsidR="00D61588" w:rsidRPr="00B44B64" w:rsidRDefault="00D61588" w:rsidP="00937F60">
      <w:pPr>
        <w:pStyle w:val="BodyTextIndented"/>
      </w:pPr>
      <w:r w:rsidRPr="00B44B64">
        <w:t xml:space="preserve">Green, living vegetation absorbs light in the </w:t>
      </w:r>
      <w:r w:rsidR="005B4ECE" w:rsidRPr="00B44B64">
        <w:t>p</w:t>
      </w:r>
      <w:r w:rsidRPr="00B44B64">
        <w:t xml:space="preserve">hotosynthetically </w:t>
      </w:r>
      <w:r w:rsidR="005B4ECE" w:rsidRPr="00B44B64">
        <w:t>a</w:t>
      </w:r>
      <w:r w:rsidRPr="00B44B64">
        <w:t xml:space="preserve">ctive </w:t>
      </w:r>
      <w:r w:rsidR="005B4ECE" w:rsidRPr="00B44B64">
        <w:t>r</w:t>
      </w:r>
      <w:r w:rsidRPr="00B44B64">
        <w:t>adiation region of the spectrum</w:t>
      </w:r>
      <w:r w:rsidR="0001287C" w:rsidRPr="00B44B64">
        <w:t>,</w:t>
      </w:r>
      <w:r w:rsidRPr="00B44B64">
        <w:t xml:space="preserve"> which corresponds to the red band.  </w:t>
      </w:r>
      <w:commentRangeStart w:id="715"/>
      <w:commentRangeStart w:id="716"/>
      <w:r w:rsidRPr="00B44B64">
        <w:t>There is a sharp transition from absorption to reflection around 700</w:t>
      </w:r>
      <w:r w:rsidR="005B4ECE" w:rsidRPr="00B44B64">
        <w:t xml:space="preserve"> </w:t>
      </w:r>
      <w:r w:rsidRPr="00B44B64">
        <w:t>nm</w:t>
      </w:r>
      <w:r w:rsidR="00414F27" w:rsidRPr="00B44B64">
        <w:t>.</w:t>
      </w:r>
      <w:commentRangeEnd w:id="715"/>
      <w:r w:rsidR="003B6223">
        <w:rPr>
          <w:rStyle w:val="CommentReference"/>
        </w:rPr>
        <w:commentReference w:id="715"/>
      </w:r>
      <w:commentRangeEnd w:id="716"/>
      <w:r w:rsidR="00AF592E">
        <w:rPr>
          <w:rStyle w:val="CommentReference"/>
        </w:rPr>
        <w:commentReference w:id="716"/>
      </w:r>
      <w:r w:rsidRPr="00B44B64">
        <w:fldChar w:fldCharType="begin" w:fldLock="1"/>
      </w:r>
      <w:r w:rsidR="002D4FE5">
        <w:instrText>ADDIN CSL_CITATION {"citationItems":[{"id":"ITEM-1","itemData":{"DOI":"10.1007/978-1-4612-6024-0","ISBN":"978-1-4612-6026-4","author":[{"dropping-particle":"","family":"Gates","given":"David M.","non-dropping-particle":"","parse-names":false,"suffix":""}],"collection-title":"Springer Advanced Texts in Life Sciences","id":"ITEM-1","issued":{"date-parts":[["1980"]]},"number-of-pages":"611","publisher":"Springer","publisher-place":"New York","title":"Biophysical Ecology","type":"book"},"uris":["http://www.mendeley.com/documents/?uuid=e162633c-177b-4a9d-97c3-3c96949583e2"]}],"mendeley":{"formattedCitation":"&lt;sup&gt;40&lt;/sup&gt;","plainTextFormattedCitation":"40","previouslyFormattedCitation":"&lt;sup&gt;39&lt;/sup&gt;"},"properties":{"noteIndex":0},"schema":"https://github.com/citation-style-language/schema/raw/master/csl-citation.json"}</w:instrText>
      </w:r>
      <w:r w:rsidRPr="00B44B64">
        <w:fldChar w:fldCharType="separate"/>
      </w:r>
      <w:r w:rsidR="002D4FE5" w:rsidRPr="002D4FE5">
        <w:rPr>
          <w:noProof/>
          <w:vertAlign w:val="superscript"/>
        </w:rPr>
        <w:t>40</w:t>
      </w:r>
      <w:r w:rsidRPr="00B44B64">
        <w:fldChar w:fldCharType="end"/>
      </w:r>
      <w:r w:rsidRPr="00B44B64">
        <w:t xml:space="preserve">  Vegetation is highly reflective in the near</w:t>
      </w:r>
      <w:r w:rsidR="005B4ECE" w:rsidRPr="00B44B64">
        <w:t>-</w:t>
      </w:r>
      <w:r w:rsidR="00A45255" w:rsidRPr="00B44B64">
        <w:t>infrared</w:t>
      </w:r>
      <w:r w:rsidRPr="00B44B64">
        <w:t xml:space="preserve"> band as the energy in these wavelengths is insufficient for photosynthesis and potentially harmful due to its heating effects.   Various vegetation indices exploit these spectral properties.  The </w:t>
      </w:r>
      <w:r w:rsidR="00C95DDE" w:rsidRPr="00B44B64">
        <w:t>r</w:t>
      </w:r>
      <w:r w:rsidRPr="00B44B64">
        <w:t xml:space="preserve">atio </w:t>
      </w:r>
      <w:r w:rsidR="00C95DDE" w:rsidRPr="00B44B64">
        <w:t>v</w:t>
      </w:r>
      <w:r w:rsidRPr="00B44B64">
        <w:t xml:space="preserve">egetation </w:t>
      </w:r>
      <w:r w:rsidR="00C95DDE" w:rsidRPr="00B44B64">
        <w:t>i</w:t>
      </w:r>
      <w:r w:rsidRPr="00B44B64">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02878B67" w14:textId="77777777" w:rsidTr="007C5F60">
        <w:tc>
          <w:tcPr>
            <w:tcW w:w="3500" w:type="pct"/>
            <w:vAlign w:val="center"/>
          </w:tcPr>
          <w:p w14:paraId="57727407" w14:textId="77777777" w:rsidR="00D61588" w:rsidRPr="00B44B64" w:rsidRDefault="00D61588" w:rsidP="00937F60">
            <w:pPr>
              <w:pStyle w:val="BodyTextIndented"/>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Pr="00B44B64" w:rsidRDefault="00D61588" w:rsidP="00937F60">
            <w:pPr>
              <w:pStyle w:val="BodyTextIndented"/>
            </w:pPr>
          </w:p>
        </w:tc>
        <w:tc>
          <w:tcPr>
            <w:tcW w:w="750" w:type="pct"/>
            <w:vAlign w:val="center"/>
          </w:tcPr>
          <w:p w14:paraId="38287119" w14:textId="3BFB39D2" w:rsidR="00D61588" w:rsidRPr="00B44B64" w:rsidRDefault="00C95DDE" w:rsidP="00937F60">
            <w:pPr>
              <w:pStyle w:val="BodyTextIndented"/>
            </w:pPr>
            <w:r w:rsidRPr="00B44B64">
              <w:t xml:space="preserve">             (</w:t>
            </w:r>
            <w:r w:rsidR="00892B0C" w:rsidRPr="00B44B64">
              <w:fldChar w:fldCharType="begin"/>
            </w:r>
            <w:r w:rsidR="00892B0C" w:rsidRPr="00B44B64">
              <w:rPr>
                <w:rStyle w:val="MyEquationChar"/>
                <w:lang w:val="en-US"/>
              </w:rPr>
              <w:instrText xml:space="preserve"> SEQ MyEquation \* ARABIC </w:instrText>
            </w:r>
            <w:r w:rsidR="00892B0C" w:rsidRPr="00B44B64">
              <w:fldChar w:fldCharType="separate"/>
            </w:r>
            <w:r w:rsidR="00B31736">
              <w:rPr>
                <w:rStyle w:val="MyEquationChar"/>
                <w:noProof/>
                <w:lang w:val="en-US"/>
              </w:rPr>
              <w:t>2</w:t>
            </w:r>
            <w:r w:rsidR="00892B0C" w:rsidRPr="00B44B64">
              <w:fldChar w:fldCharType="end"/>
            </w:r>
            <w:r w:rsidR="00D61588" w:rsidRPr="00B44B64">
              <w:rPr>
                <w:rStyle w:val="MyEquationChar"/>
                <w:lang w:val="en-US"/>
              </w:rPr>
              <w:t>)</w:t>
            </w:r>
          </w:p>
        </w:tc>
      </w:tr>
    </w:tbl>
    <w:p w14:paraId="24FB8E31" w14:textId="06CB18F5" w:rsidR="00D61588" w:rsidRPr="00B44B64" w:rsidRDefault="00D61588" w:rsidP="00937F60">
      <w:pPr>
        <w:pStyle w:val="BodyTextIndented"/>
        <w:ind w:firstLine="0"/>
      </w:pPr>
      <w:r w:rsidRPr="00B44B64">
        <w:t>It has a range of zero to infinity and increases as the vegetation becomes denser and photosynthetically more active</w:t>
      </w:r>
      <w:r w:rsidR="000D1DF9">
        <w:t>.</w:t>
      </w:r>
      <w:r w:rsidRPr="00B44B64">
        <w:fldChar w:fldCharType="begin" w:fldLock="1"/>
      </w:r>
      <w:r w:rsidR="002D4FE5">
        <w:instrText>ADDIN CSL_CITATION {"citationItems":[{"id":"ITEM-1","itemData":{"DOI":"10.1109/36.377948","ISSN":"01962892","author":[{"dropping-particle":"","family":"Myneni","given":"R.B.","non-dropping-particle":"","parse-names":false,"suffix":""},{"dropping-particle":"","family":"Hall","given":"F.G.","non-dropping-particle":"","parse-names":false,"suffix":""},{"dropping-particle":"","family":"Sellers","given":"P.J.","non-dropping-particle":"","parse-names":false,"suffix":""},{"dropping-particle":"","family":"Marshak","given":"A.L.","non-dropping-particle":"","parse-names":false,"suffix":""}],"container-title":"IEEE Transactions on Geoscience and Remote Sensing","id":"ITEM-1","issue":"2","issued":{"date-parts":[["1995","3"]]},"page":"481-486","title":"The interpretation of spectral vegetation indexes","type":"article-journal","volume":"33"},"uris":["http://www.mendeley.com/documents/?uuid=e5f9c040-345a-4745-9b2f-1742eb8cb220"]}],"mendeley":{"formattedCitation":"&lt;sup&gt;41&lt;/sup&gt;","plainTextFormattedCitation":"41","previouslyFormattedCitation":"&lt;sup&gt;40&lt;/sup&gt;"},"properties":{"noteIndex":0},"schema":"https://github.com/citation-style-language/schema/raw/master/csl-citation.json"}</w:instrText>
      </w:r>
      <w:r w:rsidRPr="00B44B64">
        <w:fldChar w:fldCharType="separate"/>
      </w:r>
      <w:r w:rsidR="002D4FE5" w:rsidRPr="002D4FE5">
        <w:rPr>
          <w:noProof/>
          <w:vertAlign w:val="superscript"/>
        </w:rPr>
        <w:t>41</w:t>
      </w:r>
      <w:r w:rsidRPr="00B44B64">
        <w:fldChar w:fldCharType="end"/>
      </w:r>
      <w:r w:rsidRPr="00B44B64">
        <w:t xml:space="preserve">  The well-known </w:t>
      </w:r>
      <w:r w:rsidR="000B7347" w:rsidRPr="00B44B64">
        <w:t>NDVI</w:t>
      </w:r>
      <w:r w:rsidRPr="00B44B64">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rsidRPr="00B44B64" w14:paraId="263A580B" w14:textId="77777777" w:rsidTr="007C5F60">
        <w:tc>
          <w:tcPr>
            <w:tcW w:w="3500" w:type="pct"/>
            <w:vAlign w:val="center"/>
          </w:tcPr>
          <w:p w14:paraId="618AA1E0" w14:textId="77777777" w:rsidR="00D61588" w:rsidRPr="00B44B64" w:rsidRDefault="00D61588" w:rsidP="00937F60">
            <w:pPr>
              <w:pStyle w:val="BodyTextIndented"/>
            </w:pPr>
            <m:oMathPara>
              <m:oMathParaPr>
                <m:jc m:val="left"/>
              </m:oMathParaPr>
              <m:oMath>
                <m:r>
                  <w:rPr>
                    <w:rFonts w:ascii="Cambria Math" w:hAnsi="Cambria Math"/>
                  </w:rPr>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Pr="00B44B64" w:rsidRDefault="00D61588" w:rsidP="00937F60">
            <w:pPr>
              <w:pStyle w:val="BodyTextIndented"/>
            </w:pPr>
          </w:p>
        </w:tc>
        <w:tc>
          <w:tcPr>
            <w:tcW w:w="750" w:type="pct"/>
            <w:vAlign w:val="center"/>
          </w:tcPr>
          <w:p w14:paraId="715D600A" w14:textId="71CD31F1" w:rsidR="00D61588" w:rsidRPr="00B44B64" w:rsidRDefault="00892B0C" w:rsidP="00937F60">
            <w:pPr>
              <w:pStyle w:val="BodyTextIndented"/>
            </w:pPr>
            <w:r w:rsidRPr="00B44B64">
              <w:t>(</w:t>
            </w:r>
            <w:r w:rsidRPr="00B44B64">
              <w:fldChar w:fldCharType="begin"/>
            </w:r>
            <w:r w:rsidRPr="00B44B64">
              <w:instrText xml:space="preserve"> SEQ MyEquation \* ARABIC </w:instrText>
            </w:r>
            <w:r w:rsidRPr="00B44B64">
              <w:fldChar w:fldCharType="separate"/>
            </w:r>
            <w:r w:rsidR="00B31736">
              <w:rPr>
                <w:noProof/>
              </w:rPr>
              <w:t>3</w:t>
            </w:r>
            <w:r w:rsidRPr="00B44B64">
              <w:fldChar w:fldCharType="end"/>
            </w:r>
            <w:r w:rsidRPr="00B44B64">
              <w:t>)</w:t>
            </w:r>
          </w:p>
        </w:tc>
      </w:tr>
    </w:tbl>
    <w:p w14:paraId="547CA523" w14:textId="72F357A7" w:rsidR="00D61588" w:rsidRPr="00B44B64" w:rsidRDefault="00D61588" w:rsidP="00937F60">
      <w:pPr>
        <w:pStyle w:val="BodyTextIndented"/>
        <w:ind w:firstLine="0"/>
      </w:pPr>
      <w:r w:rsidRPr="00B44B64">
        <w:lastRenderedPageBreak/>
        <w:t>NDVI is limited to the range -1 to 1 and contains the same information as RVI</w:t>
      </w:r>
      <w:r w:rsidR="0001287C" w:rsidRPr="00B44B64">
        <w:t>,</w:t>
      </w:r>
      <w:r w:rsidRPr="00B44B64">
        <w:t xml:space="preserve"> but is easier to visuali</w:t>
      </w:r>
      <w:r w:rsidR="000B7347" w:rsidRPr="00B44B64">
        <w:t>z</w:t>
      </w:r>
      <w:r w:rsidRPr="00B44B64">
        <w:t xml:space="preserve">e and interpret due to its limited range.  Both indices are </w:t>
      </w:r>
      <w:r w:rsidR="00C95DDE" w:rsidRPr="00B44B64">
        <w:t>unaffected by</w:t>
      </w:r>
      <w:r w:rsidRPr="00B44B64">
        <w:t xml:space="preserve"> intensity changes.  </w:t>
      </w:r>
    </w:p>
    <w:p w14:paraId="1A40783D" w14:textId="52CA6E05" w:rsidR="00D61588" w:rsidRPr="00B44B64" w:rsidRDefault="00D61588" w:rsidP="00937F60">
      <w:pPr>
        <w:pStyle w:val="BodyTextIndented"/>
      </w:pPr>
      <w:r w:rsidRPr="00B44B64">
        <w:t>The tassel</w:t>
      </w:r>
      <w:r w:rsidR="000B7347" w:rsidRPr="00B44B64">
        <w:t>ed</w:t>
      </w:r>
      <w:r w:rsidRPr="00B44B64">
        <w:t xml:space="preserve"> cap transform is a linear transform of the raw band feature space to a new orthogonal co-ordinate system, similar to a principal component transform.  It was designed for agricultural wheat classification and was intended to reduce variability in soil and wheat classes by removing variation due to topography, sun angle and wheat growth stage</w:t>
      </w:r>
      <w:r w:rsidR="00414F27" w:rsidRPr="00B44B64">
        <w:t>.</w:t>
      </w:r>
      <w:r w:rsidRPr="00B44B64">
        <w:fldChar w:fldCharType="begin" w:fldLock="1"/>
      </w:r>
      <w:r w:rsidR="002D4FE5">
        <w:instrText>ADDIN CSL_CITATION {"citationItems":[{"id":"ITEM-1","itemData":{"author":[{"dropping-particle":"","family":"Kauth","given":"R. J.","non-dropping-particle":"","parse-names":false,"suffix":""},{"dropping-particle":"","family":"Thomas","given":"G. S.","non-dropping-particle":"","parse-names":false,"suffix":""}],"container-title":"Symposium on Machine Processing of Remotely Sensed Data","id":"ITEM-1","issued":{"date-parts":[["1976"]]},"page":"4B41-4B51","publisher":"IEEE","publisher-place":"Purdue University of West Lafayette, Indiana, USA","title":"The tasselled cap -- a graphic description of the spectral-temporal development of agricultural crops as seen by LANDSAT","type":"paper-conference"},"uris":["http://www.mendeley.com/documents/?uuid=d4b25068-ccad-49da-abce-aac1cc1541cd"]}],"mendeley":{"formattedCitation":"&lt;sup&gt;42&lt;/sup&gt;","plainTextFormattedCitation":"42","previouslyFormattedCitation":"&lt;sup&gt;41&lt;/sup&gt;"},"properties":{"noteIndex":0},"schema":"https://github.com/citation-style-language/schema/raw/master/csl-citation.json"}</w:instrText>
      </w:r>
      <w:r w:rsidRPr="00B44B64">
        <w:fldChar w:fldCharType="separate"/>
      </w:r>
      <w:r w:rsidR="002D4FE5" w:rsidRPr="002D4FE5">
        <w:rPr>
          <w:noProof/>
          <w:vertAlign w:val="superscript"/>
        </w:rPr>
        <w:t>42</w:t>
      </w:r>
      <w:r w:rsidRPr="00B44B64">
        <w:fldChar w:fldCharType="end"/>
      </w:r>
      <w:r w:rsidRPr="00B44B64">
        <w:t xml:space="preserve">  The tassel</w:t>
      </w:r>
      <w:r w:rsidR="000B7347" w:rsidRPr="00B44B64">
        <w:t>ed</w:t>
      </w:r>
      <w:r w:rsidRPr="00B44B64">
        <w:t xml:space="preserve"> cap transform was approximated </w:t>
      </w:r>
      <w:r w:rsidR="0001287C" w:rsidRPr="00B44B64">
        <w:t>in this study</w:t>
      </w:r>
      <w:r w:rsidRPr="00B44B64">
        <w:t xml:space="preserve"> </w:t>
      </w:r>
      <w:r w:rsidR="000E6D82" w:rsidRPr="00B44B64">
        <w:t xml:space="preserve">by </w:t>
      </w:r>
      <w:r w:rsidRPr="00B44B64">
        <w:t xml:space="preserve">using a principal component transform derived from the variance of the </w:t>
      </w:r>
      <w:proofErr w:type="spellStart"/>
      <w:r w:rsidR="000E6D82" w:rsidRPr="00B44B64">
        <w:t>s</w:t>
      </w:r>
      <w:r w:rsidR="0084644E" w:rsidRPr="00B44B64">
        <w:t>pekboom</w:t>
      </w:r>
      <w:proofErr w:type="spellEnd"/>
      <w:r w:rsidRPr="00B44B64">
        <w:t xml:space="preserve"> class.  </w:t>
      </w:r>
      <w:r w:rsidR="0001287C" w:rsidRPr="00B44B64">
        <w:t>T</w:t>
      </w:r>
      <w:r w:rsidRPr="00B44B64">
        <w:t xml:space="preserve">he first component was aligned with </w:t>
      </w:r>
      <w:proofErr w:type="spellStart"/>
      <w:r w:rsidR="000E6D82" w:rsidRPr="00B44B64">
        <w:t>s</w:t>
      </w:r>
      <w:r w:rsidR="0084644E" w:rsidRPr="00B44B64">
        <w:t>pekboom</w:t>
      </w:r>
      <w:proofErr w:type="spellEnd"/>
      <w:r w:rsidRPr="00B44B64">
        <w:t xml:space="preserve"> variation rather than wheat variation</w:t>
      </w:r>
      <w:r w:rsidR="00A45255" w:rsidRPr="00B44B64">
        <w:t>,</w:t>
      </w:r>
      <w:r w:rsidRPr="00B44B64">
        <w:t xml:space="preserve"> as in the original tassel</w:t>
      </w:r>
      <w:r w:rsidR="000B7347" w:rsidRPr="00B44B64">
        <w:t>ed</w:t>
      </w:r>
      <w:r w:rsidRPr="00B44B64">
        <w:t xml:space="preserve"> cap transform.  As it is simply a rotation of the raw band space, it</w:t>
      </w:r>
      <w:r w:rsidR="000E6D82" w:rsidRPr="00B44B64">
        <w:t xml:space="preserve"> i</w:t>
      </w:r>
      <w:r w:rsidRPr="00B44B64">
        <w:t xml:space="preserve">s </w:t>
      </w:r>
      <w:r w:rsidR="00FD3E24" w:rsidRPr="00B44B64">
        <w:t xml:space="preserve">more </w:t>
      </w:r>
      <w:r w:rsidRPr="00B44B64">
        <w:t>useful</w:t>
      </w:r>
      <w:r w:rsidR="000E6D82" w:rsidRPr="00B44B64">
        <w:t xml:space="preserve"> </w:t>
      </w:r>
      <w:r w:rsidRPr="00B44B64">
        <w:t xml:space="preserve">as a dimensionality reduction technique </w:t>
      </w:r>
      <w:r w:rsidR="000E6D82" w:rsidRPr="00B44B64">
        <w:t>(</w:t>
      </w:r>
      <w:r w:rsidRPr="00B44B64">
        <w:t xml:space="preserve">similar to </w:t>
      </w:r>
      <w:r w:rsidR="00414F27" w:rsidRPr="00B44B64">
        <w:t>principal components analysis (PCA)</w:t>
      </w:r>
      <w:r w:rsidR="000E6D82" w:rsidRPr="00B44B64">
        <w:t>)</w:t>
      </w:r>
      <w:r w:rsidRPr="00B44B64">
        <w:t xml:space="preserve"> than an extractor of novel features.  The principal components of the normali</w:t>
      </w:r>
      <w:r w:rsidR="000B7347" w:rsidRPr="00B44B64">
        <w:t>z</w:t>
      </w:r>
      <w:r w:rsidRPr="00B44B64">
        <w:t>ed colo</w:t>
      </w:r>
      <w:r w:rsidR="000F4F02" w:rsidRPr="00B44B64">
        <w:t>rs</w:t>
      </w:r>
      <w:r w:rsidRPr="00B44B64">
        <w:t xml:space="preserve"> of Equation </w:t>
      </w:r>
      <w:r w:rsidRPr="00B44B64">
        <w:fldChar w:fldCharType="begin"/>
      </w:r>
      <w:r w:rsidRPr="00B44B64">
        <w:instrText xml:space="preserve"> REF _Ref393446217 \h </w:instrText>
      </w:r>
      <w:r w:rsidR="007E3215" w:rsidRPr="00B44B64">
        <w:instrText xml:space="preserve"> \* MERGEFORMAT </w:instrText>
      </w:r>
      <w:r w:rsidRPr="00B44B64">
        <w:fldChar w:fldCharType="separate"/>
      </w:r>
      <w:r w:rsidR="00B31736" w:rsidRPr="00B44B64">
        <w:t>(</w:t>
      </w:r>
      <w:r w:rsidR="00B31736">
        <w:rPr>
          <w:rStyle w:val="MyEquationChar"/>
          <w:noProof/>
          <w:lang w:val="en-US"/>
        </w:rPr>
        <w:t>1</w:t>
      </w:r>
      <w:r w:rsidR="00B31736" w:rsidRPr="00B44B64">
        <w:t>)</w:t>
      </w:r>
      <w:r w:rsidRPr="00B44B64">
        <w:fldChar w:fldCharType="end"/>
      </w:r>
      <w:r w:rsidRPr="00B44B64">
        <w:t xml:space="preserve"> were also included</w:t>
      </w:r>
      <w:r w:rsidR="0001287C" w:rsidRPr="00B44B64">
        <w:t xml:space="preserve"> as features in the classification process</w:t>
      </w:r>
      <w:r w:rsidRPr="00B44B64">
        <w:t xml:space="preserve">. </w:t>
      </w:r>
    </w:p>
    <w:p w14:paraId="36517F39" w14:textId="0105B9ED" w:rsidR="00D61588" w:rsidRPr="00B44B64" w:rsidRDefault="00D61588" w:rsidP="00937F60">
      <w:pPr>
        <w:pStyle w:val="BodyTextIndented"/>
      </w:pPr>
      <w:r w:rsidRPr="00B44B64">
        <w:t>Entropy is a statistic that describes the amount of randomness in a variable.  It was included in our feature</w:t>
      </w:r>
      <w:r w:rsidR="002E11FE" w:rsidRPr="00B44B64">
        <w:t>-</w:t>
      </w:r>
      <w:r w:rsidRPr="00B44B64">
        <w:t>set as a texture feature to describe complexity in the local neighbo</w:t>
      </w:r>
      <w:r w:rsidR="000B7347" w:rsidRPr="00B44B64">
        <w:t>rhood</w:t>
      </w:r>
      <w:r w:rsidRPr="00B44B64">
        <w:t xml:space="preserve"> of a sliding window.  The entropy of the values in the image window </w:t>
      </w:r>
      <m:oMath>
        <m:r>
          <m:rPr>
            <m:sty m:val="b"/>
          </m:rPr>
          <w:rPr>
            <w:rFonts w:ascii="Cambria Math" w:hAnsi="Cambria Math"/>
          </w:rPr>
          <m:t>x</m:t>
        </m:r>
      </m:oMath>
      <w:r w:rsidRPr="00B44B64">
        <w:t xml:space="preserve"> is defined </w:t>
      </w:r>
      <w:r w:rsidR="00FD3E24" w:rsidRPr="00B44B64">
        <w:t>as</w:t>
      </w:r>
      <w:r w:rsidR="00414F27" w:rsidRPr="00B44B64">
        <w:t>:</w:t>
      </w:r>
      <w:r w:rsidRPr="00B44B64">
        <w:fldChar w:fldCharType="begin" w:fldLock="1"/>
      </w:r>
      <w:r w:rsidR="002D4FE5">
        <w:instrText>ADDIN CSL_CITATION {"citationItems":[{"id":"ITEM-1","itemData":{"DOI":"10.1016/j.isprsjprs.2007.08.005","ISSN":"09242716","author":[{"dropping-particle":"","family":"Trias-Sanz","given":"Roger","non-dropping-particle":"","parse-names":false,"suffix":""},{"dropping-particle":"","family":"Stamon","given":"Georges","non-dropping-particle":"","parse-names":false,"suffix":""},{"dropping-particle":"","family":"Louchet","given":"Jean","non-dropping-particle":"","parse-names":false,"suffix":""}],"container-title":"ISPRS Journal of Photogrammetry and Remote Sensing","id":"ITEM-1","issue":"2","issued":{"date-parts":[["2008","3"]]},"page":"156-168","title":"Using colour, texture, and hierarchial segmentation for high-resolution remote sensing","type":"article-journal","volume":"63"},"uris":["http://www.mendeley.com/documents/?uuid=9196396c-55dc-46ca-9e3d-e6b417343e6f"]}],"mendeley":{"formattedCitation":"&lt;sup&gt;37&lt;/sup&gt;","plainTextFormattedCitation":"37","previouslyFormattedCitation":"&lt;sup&gt;36&lt;/sup&gt;"},"properties":{"noteIndex":0},"schema":"https://github.com/citation-style-language/schema/raw/master/csl-citation.json"}</w:instrText>
      </w:r>
      <w:r w:rsidRPr="00B44B64">
        <w:fldChar w:fldCharType="separate"/>
      </w:r>
      <w:r w:rsidR="002D4FE5" w:rsidRPr="002D4FE5">
        <w:rPr>
          <w:noProof/>
          <w:vertAlign w:val="superscript"/>
        </w:rPr>
        <w:t>37</w:t>
      </w:r>
      <w:r w:rsidRPr="00B44B64">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rsidRPr="00B44B64" w14:paraId="79E2C956" w14:textId="77777777" w:rsidTr="007C5F60">
        <w:tc>
          <w:tcPr>
            <w:tcW w:w="3044" w:type="pct"/>
            <w:vAlign w:val="center"/>
          </w:tcPr>
          <w:p w14:paraId="6F8A76FC" w14:textId="77777777" w:rsidR="00D61588" w:rsidRPr="00B44B64" w:rsidRDefault="00D61588" w:rsidP="00937F60">
            <w:pPr>
              <w:pStyle w:val="BodyTextIndented"/>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Pr="00B44B64" w:rsidRDefault="00D61588" w:rsidP="00937F60">
            <w:pPr>
              <w:pStyle w:val="BodyTextIndented"/>
            </w:pPr>
          </w:p>
        </w:tc>
        <w:tc>
          <w:tcPr>
            <w:tcW w:w="652" w:type="pct"/>
          </w:tcPr>
          <w:p w14:paraId="5A55EC08" w14:textId="77777777" w:rsidR="00D61588" w:rsidRPr="00B44B64" w:rsidRDefault="00D61588" w:rsidP="00937F60">
            <w:pPr>
              <w:pStyle w:val="BodyTextIndented"/>
            </w:pPr>
          </w:p>
        </w:tc>
        <w:tc>
          <w:tcPr>
            <w:tcW w:w="652" w:type="pct"/>
            <w:vAlign w:val="center"/>
          </w:tcPr>
          <w:p w14:paraId="2D4CE465" w14:textId="7AC9D782" w:rsidR="00D61588" w:rsidRPr="00B44B64" w:rsidRDefault="00892B0C" w:rsidP="00937F60">
            <w:pPr>
              <w:pStyle w:val="BodyTextIndented"/>
            </w:pPr>
            <w:r w:rsidRPr="00B44B64">
              <w:t>(</w:t>
            </w:r>
            <w:r w:rsidRPr="00B44B64">
              <w:rPr>
                <w:rStyle w:val="MyEquationChar"/>
                <w:lang w:val="en-US"/>
              </w:rPr>
              <w:fldChar w:fldCharType="begin"/>
            </w:r>
            <w:r w:rsidRPr="00B44B64">
              <w:rPr>
                <w:rStyle w:val="MyEquationChar"/>
                <w:lang w:val="en-US"/>
              </w:rPr>
              <w:instrText xml:space="preserve"> SEQ MyEquation \* ARABIC </w:instrText>
            </w:r>
            <w:r w:rsidRPr="00B44B64">
              <w:rPr>
                <w:rStyle w:val="MyEquationChar"/>
                <w:lang w:val="en-US"/>
              </w:rPr>
              <w:fldChar w:fldCharType="separate"/>
            </w:r>
            <w:r w:rsidR="00B31736">
              <w:rPr>
                <w:rStyle w:val="MyEquationChar"/>
                <w:noProof/>
                <w:lang w:val="en-US"/>
              </w:rPr>
              <w:t>4</w:t>
            </w:r>
            <w:r w:rsidRPr="00B44B64">
              <w:rPr>
                <w:rStyle w:val="MyEquationChar"/>
                <w:lang w:val="en-US"/>
              </w:rPr>
              <w:fldChar w:fldCharType="end"/>
            </w:r>
            <w:r w:rsidR="00D61588" w:rsidRPr="00B44B64">
              <w:t>)</w:t>
            </w:r>
          </w:p>
        </w:tc>
      </w:tr>
    </w:tbl>
    <w:p w14:paraId="5FEEFA4D" w14:textId="38A22BCC" w:rsidR="00D61588" w:rsidRPr="00B44B64" w:rsidRDefault="002E11FE" w:rsidP="00937F60">
      <w:pPr>
        <w:pStyle w:val="BodyTextIndented"/>
        <w:ind w:firstLine="0"/>
      </w:pPr>
      <w:proofErr w:type="gramStart"/>
      <w:r w:rsidRPr="00B44B64">
        <w:t>w</w:t>
      </w:r>
      <w:r w:rsidR="00D61588" w:rsidRPr="00B44B64">
        <w:t>here</w:t>
      </w:r>
      <w:proofErr w:type="gramEnd"/>
      <w:r w:rsidR="00D61588" w:rsidRPr="00B44B64">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rsidRPr="00B44B64">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rsidRPr="00B44B64">
        <w:t xml:space="preserve"> histogram bin of </w:t>
      </w:r>
      <m:oMath>
        <m:r>
          <m:rPr>
            <m:sty m:val="b"/>
          </m:rPr>
          <w:rPr>
            <w:rFonts w:ascii="Cambria Math" w:hAnsi="Cambria Math"/>
          </w:rPr>
          <m:t>x</m:t>
        </m:r>
      </m:oMath>
      <w:r w:rsidR="00D61588" w:rsidRPr="00B44B64">
        <w:t xml:space="preserve">. </w:t>
      </w:r>
      <w:r w:rsidR="0001287C" w:rsidRPr="00B44B64">
        <w:t xml:space="preserve">A total of </w:t>
      </w:r>
      <w:r w:rsidR="00D61588" w:rsidRPr="00B44B64">
        <w:t>256 bins were used in all cases.</w:t>
      </w:r>
    </w:p>
    <w:p w14:paraId="6A51D4AE" w14:textId="0DDC3DD3" w:rsidR="009F4D59" w:rsidRPr="00B44B64" w:rsidRDefault="00D61588" w:rsidP="00937F60">
      <w:pPr>
        <w:pStyle w:val="BodyTextIndented"/>
      </w:pPr>
      <w:r w:rsidRPr="00B44B64">
        <w:t xml:space="preserve">In addition to the entropy, the median and the four central moment features (mean, standard deviation, skewness and kurtosis) of </w:t>
      </w:r>
      <w:r w:rsidR="009D3423" w:rsidRPr="00B44B64">
        <w:rPr>
          <w:noProof/>
        </w:rPr>
        <w:t>Li et al.</w:t>
      </w:r>
      <w:r w:rsidR="00414F27" w:rsidRPr="00B44B64">
        <w:fldChar w:fldCharType="begin" w:fldLock="1"/>
      </w:r>
      <w:r w:rsidR="002D4FE5">
        <w:instrText>ADDIN CSL_CITATION {"citationItems":[{"id":"ITEM-1","itemData":{"author":[{"dropping-particle":"","family":"Li","given":"Zhengrong","non-dropping-particle":"","parse-names":false,"suffix":""},{"dropping-particle":"","family":"Hayward","given":"Ross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-1","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mendeley":{"formattedCitation":"&lt;sup&gt;36&lt;/sup&gt;","plainTextFormattedCitation":"36","previouslyFormattedCitation":"&lt;sup&gt;35&lt;/sup&gt;"},"properties":{"noteIndex":0},"schema":"https://github.com/citation-style-language/schema/raw/master/csl-citation.json"}</w:instrText>
      </w:r>
      <w:r w:rsidR="00414F27" w:rsidRPr="00B44B64">
        <w:fldChar w:fldCharType="separate"/>
      </w:r>
      <w:r w:rsidR="002D4FE5" w:rsidRPr="002D4FE5">
        <w:rPr>
          <w:noProof/>
          <w:vertAlign w:val="superscript"/>
        </w:rPr>
        <w:t>36</w:t>
      </w:r>
      <w:r w:rsidR="00414F27" w:rsidRPr="00B44B64">
        <w:fldChar w:fldCharType="end"/>
      </w:r>
      <w:r w:rsidRPr="00B44B64">
        <w:t xml:space="preserve"> were included as sliding window features.  The first principal component, RVI, NDVI and normali</w:t>
      </w:r>
      <w:r w:rsidR="000B7347" w:rsidRPr="00B44B64">
        <w:t>zed</w:t>
      </w:r>
      <w:r w:rsidRPr="00B44B64">
        <w:t xml:space="preserve"> green channel were all used as inputs to the sliding window feature</w:t>
      </w:r>
      <w:r w:rsidR="002E11FE" w:rsidRPr="00B44B64">
        <w:t>-</w:t>
      </w:r>
      <w:r w:rsidRPr="00B44B64">
        <w:t>set.  The complete feature</w:t>
      </w:r>
      <w:r w:rsidR="002E11FE" w:rsidRPr="00B44B64">
        <w:t>-</w:t>
      </w:r>
      <w:r w:rsidRPr="00B44B64">
        <w:t xml:space="preserve">set and their labels are listed in </w:t>
      </w:r>
      <w:r w:rsidRPr="00B44B64">
        <w:fldChar w:fldCharType="begin"/>
      </w:r>
      <w:r w:rsidRPr="00B44B64">
        <w:instrText xml:space="preserve"> REF _Ref393463827 \h </w:instrText>
      </w:r>
      <w:r w:rsidR="00CA6A8B" w:rsidRPr="00B44B64">
        <w:instrText xml:space="preserve"> \* MERGEFORMAT </w:instrText>
      </w:r>
      <w:r w:rsidRPr="00B44B64">
        <w:fldChar w:fldCharType="separate"/>
      </w:r>
      <w:r w:rsidR="00B31736" w:rsidRPr="00B31736">
        <w:t xml:space="preserve">Table </w:t>
      </w:r>
      <w:r w:rsidR="00B31736" w:rsidRPr="00B31736">
        <w:rPr>
          <w:noProof/>
        </w:rPr>
        <w:t>4</w:t>
      </w:r>
      <w:r w:rsidRPr="00B44B64">
        <w:fldChar w:fldCharType="end"/>
      </w:r>
      <w:r w:rsidRPr="00B44B64">
        <w:t xml:space="preserve">.  </w:t>
      </w:r>
      <w:r w:rsidR="009F4D59" w:rsidRPr="00B44B64">
        <w:t xml:space="preserve">A sliding window size of five was selected using a cross-validated grid search, with the </w:t>
      </w:r>
      <w:r w:rsidR="009F4D59" w:rsidRPr="00B44B64">
        <w:lastRenderedPageBreak/>
        <w:t xml:space="preserve">accuracy of a naïve Bayes classifier trained on the EntropyPc1 feature as the performance criterion.  This size seemed sensible as </w:t>
      </w:r>
      <w:r w:rsidR="005232C4" w:rsidRPr="00B44B64">
        <w:t>it</w:t>
      </w:r>
      <w:r w:rsidR="00414F27" w:rsidRPr="00B44B64">
        <w:t xml:space="preserve"> is comparable to that </w:t>
      </w:r>
      <w:r w:rsidR="009F4D59" w:rsidRPr="00B44B64">
        <w:t xml:space="preserve">of a small </w:t>
      </w:r>
      <w:proofErr w:type="spellStart"/>
      <w:r w:rsidR="00D26AC5" w:rsidRPr="00B44B64">
        <w:t>s</w:t>
      </w:r>
      <w:r w:rsidR="009F4D59" w:rsidRPr="00B44B64">
        <w:t>pekboom</w:t>
      </w:r>
      <w:proofErr w:type="spellEnd"/>
      <w:r w:rsidR="009F4D59" w:rsidRPr="00B44B64">
        <w:t xml:space="preserve"> clump.   </w:t>
      </w:r>
    </w:p>
    <w:p w14:paraId="27865594" w14:textId="77777777" w:rsidR="009F4D59" w:rsidRPr="00B44B64" w:rsidRDefault="009F4D59" w:rsidP="007820B5">
      <w:pPr>
        <w:spacing w:line="360" w:lineRule="auto"/>
        <w:jc w:val="both"/>
      </w:pPr>
    </w:p>
    <w:p w14:paraId="6A2A6C5F" w14:textId="692415D4" w:rsidR="00D61588" w:rsidRPr="00B44B64" w:rsidRDefault="00D61588" w:rsidP="00CA517C">
      <w:pPr>
        <w:pStyle w:val="1Tablecaption"/>
      </w:pPr>
      <w:bookmarkStart w:id="717" w:name="_Ref393463827"/>
      <w:bookmarkStart w:id="718" w:name="_Ref393463822"/>
      <w:bookmarkStart w:id="719" w:name="_Toc394582240"/>
      <w:bookmarkStart w:id="720" w:name="_Toc448324339"/>
      <w:r w:rsidRPr="00CA517C">
        <w:rPr>
          <w:b/>
        </w:rPr>
        <w:t xml:space="preserve">Table </w:t>
      </w:r>
      <w:r w:rsidR="00F4774D" w:rsidRPr="00CA517C">
        <w:rPr>
          <w:b/>
        </w:rPr>
        <w:fldChar w:fldCharType="begin"/>
      </w:r>
      <w:r w:rsidR="00F4774D" w:rsidRPr="00CA517C">
        <w:rPr>
          <w:b/>
        </w:rPr>
        <w:instrText xml:space="preserve"> SEQ Table \* ARABIC </w:instrText>
      </w:r>
      <w:r w:rsidR="00F4774D" w:rsidRPr="00CA517C">
        <w:rPr>
          <w:b/>
        </w:rPr>
        <w:fldChar w:fldCharType="separate"/>
      </w:r>
      <w:r w:rsidR="00B31736">
        <w:rPr>
          <w:b/>
          <w:noProof/>
        </w:rPr>
        <w:t>4</w:t>
      </w:r>
      <w:r w:rsidR="00F4774D" w:rsidRPr="00CA517C">
        <w:rPr>
          <w:b/>
        </w:rPr>
        <w:fldChar w:fldCharType="end"/>
      </w:r>
      <w:bookmarkEnd w:id="717"/>
      <w:r w:rsidRPr="00B44B64">
        <w:t xml:space="preserve">   Features</w:t>
      </w:r>
      <w:bookmarkEnd w:id="718"/>
      <w:bookmarkEnd w:id="719"/>
      <w:bookmarkEnd w:id="720"/>
    </w:p>
    <w:tbl>
      <w:tblPr>
        <w:tblStyle w:val="MyThesisTable"/>
        <w:tblW w:w="0" w:type="auto"/>
        <w:jc w:val="center"/>
        <w:tblLayout w:type="fixed"/>
        <w:tblLook w:val="01E0" w:firstRow="1" w:lastRow="1" w:firstColumn="1" w:lastColumn="1" w:noHBand="0" w:noVBand="0"/>
      </w:tblPr>
      <w:tblGrid>
        <w:gridCol w:w="709"/>
        <w:gridCol w:w="1134"/>
        <w:gridCol w:w="4401"/>
      </w:tblGrid>
      <w:tr w:rsidR="00D61588" w:rsidRPr="00B44B64" w14:paraId="2BDD4A8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709" w:type="dxa"/>
          </w:tcPr>
          <w:p w14:paraId="788C654E" w14:textId="77777777" w:rsidR="00D61588" w:rsidRPr="00B44B64" w:rsidRDefault="00D61588" w:rsidP="007C5F60">
            <w:pPr>
              <w:pStyle w:val="1TableText"/>
              <w:tabs>
                <w:tab w:val="num" w:pos="993"/>
              </w:tabs>
              <w:spacing w:before="0" w:after="0"/>
            </w:pPr>
            <w:r w:rsidRPr="00B44B64">
              <w:t>No.</w:t>
            </w:r>
          </w:p>
        </w:tc>
        <w:tc>
          <w:tcPr>
            <w:tcW w:w="1134" w:type="dxa"/>
          </w:tcPr>
          <w:p w14:paraId="3D1757A6" w14:textId="77777777" w:rsidR="00D61588" w:rsidRPr="00B44B64" w:rsidRDefault="00D61588" w:rsidP="007C5F60">
            <w:pPr>
              <w:pStyle w:val="1TableText"/>
              <w:tabs>
                <w:tab w:val="num" w:pos="993"/>
              </w:tabs>
              <w:spacing w:before="0" w:after="0"/>
            </w:pPr>
            <w:r w:rsidRPr="00B44B64">
              <w:t>Name</w:t>
            </w:r>
          </w:p>
        </w:tc>
        <w:tc>
          <w:tcPr>
            <w:tcW w:w="4401" w:type="dxa"/>
          </w:tcPr>
          <w:p w14:paraId="438A4DF3" w14:textId="77777777" w:rsidR="00D61588" w:rsidRPr="00B44B64" w:rsidRDefault="00D61588" w:rsidP="007C5F60">
            <w:pPr>
              <w:pStyle w:val="1TableText"/>
              <w:tabs>
                <w:tab w:val="num" w:pos="993"/>
              </w:tabs>
              <w:spacing w:before="0" w:after="0"/>
            </w:pPr>
            <w:r w:rsidRPr="00B44B64">
              <w:t>Description</w:t>
            </w:r>
          </w:p>
        </w:tc>
      </w:tr>
      <w:tr w:rsidR="00D61588" w:rsidRPr="00B44B64" w14:paraId="18C0DD3E" w14:textId="77777777" w:rsidTr="00CA517C">
        <w:trPr>
          <w:trHeight w:val="340"/>
          <w:jc w:val="center"/>
        </w:trPr>
        <w:tc>
          <w:tcPr>
            <w:tcW w:w="709" w:type="dxa"/>
          </w:tcPr>
          <w:p w14:paraId="6381026B"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134" w:type="dxa"/>
          </w:tcPr>
          <w:p w14:paraId="6746B9DB" w14:textId="77777777" w:rsidR="00D61588" w:rsidRPr="00B44B64" w:rsidRDefault="00D61588" w:rsidP="007C5F60">
            <w:pPr>
              <w:pStyle w:val="1TableText"/>
              <w:tabs>
                <w:tab w:val="num" w:pos="993"/>
              </w:tabs>
              <w:spacing w:before="0" w:after="0"/>
              <w:rPr>
                <w:rFonts w:cs="Arial"/>
              </w:rPr>
            </w:pPr>
            <w:r w:rsidRPr="00B44B64">
              <w:rPr>
                <w:rFonts w:cs="Arial"/>
              </w:rPr>
              <w:t>R</w:t>
            </w:r>
          </w:p>
        </w:tc>
        <w:tc>
          <w:tcPr>
            <w:tcW w:w="4401" w:type="dxa"/>
          </w:tcPr>
          <w:p w14:paraId="1F54F17C" w14:textId="77777777" w:rsidR="00D61588" w:rsidRPr="00B44B64" w:rsidRDefault="00D61588" w:rsidP="007C5F60">
            <w:pPr>
              <w:pStyle w:val="1TableText"/>
              <w:tabs>
                <w:tab w:val="num" w:pos="993"/>
              </w:tabs>
              <w:spacing w:before="0" w:after="0"/>
              <w:rPr>
                <w:rFonts w:cs="Arial"/>
              </w:rPr>
            </w:pPr>
            <w:r w:rsidRPr="00B44B64">
              <w:rPr>
                <w:rFonts w:cs="Arial"/>
              </w:rPr>
              <w:t>Red</w:t>
            </w:r>
          </w:p>
        </w:tc>
      </w:tr>
      <w:tr w:rsidR="00D61588" w:rsidRPr="00B44B64" w14:paraId="1A22322E" w14:textId="77777777" w:rsidTr="00CA517C">
        <w:trPr>
          <w:trHeight w:val="340"/>
          <w:jc w:val="center"/>
        </w:trPr>
        <w:tc>
          <w:tcPr>
            <w:tcW w:w="709" w:type="dxa"/>
          </w:tcPr>
          <w:p w14:paraId="39F45A08"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134" w:type="dxa"/>
          </w:tcPr>
          <w:p w14:paraId="6E2EBBD2" w14:textId="77777777" w:rsidR="00D61588" w:rsidRPr="00B44B64" w:rsidRDefault="00D61588" w:rsidP="007C5F60">
            <w:pPr>
              <w:pStyle w:val="1TableText"/>
              <w:tabs>
                <w:tab w:val="num" w:pos="993"/>
              </w:tabs>
              <w:spacing w:before="0" w:after="0"/>
              <w:rPr>
                <w:rFonts w:cs="Arial"/>
              </w:rPr>
            </w:pPr>
            <w:r w:rsidRPr="00B44B64">
              <w:rPr>
                <w:rFonts w:cs="Arial"/>
              </w:rPr>
              <w:t>G</w:t>
            </w:r>
          </w:p>
        </w:tc>
        <w:tc>
          <w:tcPr>
            <w:tcW w:w="4401" w:type="dxa"/>
          </w:tcPr>
          <w:p w14:paraId="11E85C1B" w14:textId="77777777" w:rsidR="00D61588" w:rsidRPr="00B44B64" w:rsidRDefault="00D61588" w:rsidP="007C5F60">
            <w:pPr>
              <w:pStyle w:val="1TableText"/>
              <w:tabs>
                <w:tab w:val="num" w:pos="993"/>
              </w:tabs>
              <w:spacing w:before="0" w:after="0"/>
              <w:rPr>
                <w:rFonts w:cs="Arial"/>
              </w:rPr>
            </w:pPr>
            <w:r w:rsidRPr="00B44B64">
              <w:rPr>
                <w:rFonts w:cs="Arial"/>
              </w:rPr>
              <w:t>Green</w:t>
            </w:r>
          </w:p>
        </w:tc>
      </w:tr>
      <w:tr w:rsidR="00D61588" w:rsidRPr="00B44B64" w14:paraId="7D116A3D" w14:textId="77777777" w:rsidTr="00CA517C">
        <w:trPr>
          <w:trHeight w:val="340"/>
          <w:jc w:val="center"/>
        </w:trPr>
        <w:tc>
          <w:tcPr>
            <w:tcW w:w="709" w:type="dxa"/>
          </w:tcPr>
          <w:p w14:paraId="2CEBD54B"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134" w:type="dxa"/>
          </w:tcPr>
          <w:p w14:paraId="6E627C21" w14:textId="77777777" w:rsidR="00D61588" w:rsidRPr="00B44B64" w:rsidRDefault="00D61588" w:rsidP="007C5F60">
            <w:pPr>
              <w:pStyle w:val="1TableText"/>
              <w:tabs>
                <w:tab w:val="num" w:pos="993"/>
              </w:tabs>
              <w:spacing w:before="0" w:after="0"/>
              <w:rPr>
                <w:rFonts w:cs="Arial"/>
              </w:rPr>
            </w:pPr>
            <w:r w:rsidRPr="00B44B64">
              <w:rPr>
                <w:rFonts w:cs="Arial"/>
              </w:rPr>
              <w:t>B</w:t>
            </w:r>
          </w:p>
        </w:tc>
        <w:tc>
          <w:tcPr>
            <w:tcW w:w="4401" w:type="dxa"/>
          </w:tcPr>
          <w:p w14:paraId="5340EEAE" w14:textId="77777777" w:rsidR="00D61588" w:rsidRPr="00B44B64" w:rsidRDefault="00D61588" w:rsidP="007C5F60">
            <w:pPr>
              <w:pStyle w:val="1TableText"/>
              <w:tabs>
                <w:tab w:val="num" w:pos="993"/>
              </w:tabs>
              <w:spacing w:before="0" w:after="0"/>
              <w:rPr>
                <w:rFonts w:cs="Arial"/>
              </w:rPr>
            </w:pPr>
            <w:r w:rsidRPr="00B44B64">
              <w:rPr>
                <w:rFonts w:cs="Arial"/>
              </w:rPr>
              <w:t>Blue</w:t>
            </w:r>
          </w:p>
        </w:tc>
      </w:tr>
      <w:tr w:rsidR="00D61588" w:rsidRPr="00B44B64" w14:paraId="335DFE84" w14:textId="77777777" w:rsidTr="00CA517C">
        <w:trPr>
          <w:trHeight w:val="340"/>
          <w:jc w:val="center"/>
        </w:trPr>
        <w:tc>
          <w:tcPr>
            <w:tcW w:w="709" w:type="dxa"/>
          </w:tcPr>
          <w:p w14:paraId="2025AEFB"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134" w:type="dxa"/>
          </w:tcPr>
          <w:p w14:paraId="60B6A0BC" w14:textId="77777777" w:rsidR="00D61588" w:rsidRPr="00B44B64" w:rsidRDefault="00D61588" w:rsidP="007C5F60">
            <w:pPr>
              <w:pStyle w:val="1TableText"/>
              <w:tabs>
                <w:tab w:val="num" w:pos="993"/>
              </w:tabs>
              <w:spacing w:before="0" w:after="0"/>
              <w:rPr>
                <w:rFonts w:cs="Arial"/>
              </w:rPr>
            </w:pPr>
            <w:r w:rsidRPr="00B44B64">
              <w:rPr>
                <w:rFonts w:cs="Arial"/>
              </w:rPr>
              <w:t>NIR</w:t>
            </w:r>
          </w:p>
        </w:tc>
        <w:tc>
          <w:tcPr>
            <w:tcW w:w="4401" w:type="dxa"/>
          </w:tcPr>
          <w:p w14:paraId="5941260F" w14:textId="77777777" w:rsidR="00D61588" w:rsidRPr="00B44B64" w:rsidRDefault="00D61588" w:rsidP="007C5F60">
            <w:pPr>
              <w:pStyle w:val="1TableText"/>
              <w:tabs>
                <w:tab w:val="num" w:pos="993"/>
              </w:tabs>
              <w:spacing w:before="0" w:after="0"/>
              <w:rPr>
                <w:rFonts w:cs="Arial"/>
              </w:rPr>
            </w:pPr>
            <w:r w:rsidRPr="00B44B64">
              <w:rPr>
                <w:rFonts w:cs="Arial"/>
              </w:rPr>
              <w:t>Near-infrared</w:t>
            </w:r>
          </w:p>
        </w:tc>
      </w:tr>
      <w:tr w:rsidR="00D61588" w:rsidRPr="00B44B64" w14:paraId="5D11B480" w14:textId="77777777" w:rsidTr="00CA517C">
        <w:trPr>
          <w:trHeight w:val="340"/>
          <w:jc w:val="center"/>
        </w:trPr>
        <w:tc>
          <w:tcPr>
            <w:tcW w:w="709" w:type="dxa"/>
          </w:tcPr>
          <w:p w14:paraId="37F9EB77"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134" w:type="dxa"/>
          </w:tcPr>
          <w:p w14:paraId="09CB021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rN</w:t>
            </w:r>
            <w:proofErr w:type="spellEnd"/>
          </w:p>
        </w:tc>
        <w:tc>
          <w:tcPr>
            <w:tcW w:w="4401" w:type="dxa"/>
          </w:tcPr>
          <w:p w14:paraId="4C1BAEE7" w14:textId="4262C294"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R</w:t>
            </w:r>
          </w:p>
        </w:tc>
      </w:tr>
      <w:tr w:rsidR="00D61588" w:rsidRPr="00B44B64" w14:paraId="5677EF4A" w14:textId="77777777" w:rsidTr="00CA517C">
        <w:trPr>
          <w:trHeight w:val="340"/>
          <w:jc w:val="center"/>
        </w:trPr>
        <w:tc>
          <w:tcPr>
            <w:tcW w:w="709" w:type="dxa"/>
          </w:tcPr>
          <w:p w14:paraId="0B467183"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134" w:type="dxa"/>
          </w:tcPr>
          <w:p w14:paraId="287D6E5B"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gN</w:t>
            </w:r>
            <w:proofErr w:type="spellEnd"/>
          </w:p>
        </w:tc>
        <w:tc>
          <w:tcPr>
            <w:tcW w:w="4401" w:type="dxa"/>
          </w:tcPr>
          <w:p w14:paraId="6EFF62A3" w14:textId="61CF7D1B"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G</w:t>
            </w:r>
          </w:p>
        </w:tc>
      </w:tr>
      <w:tr w:rsidR="00D61588" w:rsidRPr="00B44B64" w14:paraId="5B2BD570" w14:textId="77777777" w:rsidTr="00CA517C">
        <w:trPr>
          <w:trHeight w:val="340"/>
          <w:jc w:val="center"/>
        </w:trPr>
        <w:tc>
          <w:tcPr>
            <w:tcW w:w="709" w:type="dxa"/>
          </w:tcPr>
          <w:p w14:paraId="5223CF43"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134" w:type="dxa"/>
          </w:tcPr>
          <w:p w14:paraId="42D30DF6"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bN</w:t>
            </w:r>
            <w:proofErr w:type="spellEnd"/>
          </w:p>
        </w:tc>
        <w:tc>
          <w:tcPr>
            <w:tcW w:w="4401" w:type="dxa"/>
          </w:tcPr>
          <w:p w14:paraId="35CB814A" w14:textId="6FFF70BD" w:rsidR="00D61588" w:rsidRPr="00B44B64" w:rsidRDefault="00D61588"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B</w:t>
            </w:r>
          </w:p>
        </w:tc>
      </w:tr>
      <w:tr w:rsidR="00D61588" w:rsidRPr="00B44B64" w14:paraId="453358BD" w14:textId="77777777" w:rsidTr="00CA517C">
        <w:trPr>
          <w:trHeight w:val="340"/>
          <w:jc w:val="center"/>
        </w:trPr>
        <w:tc>
          <w:tcPr>
            <w:tcW w:w="709" w:type="dxa"/>
          </w:tcPr>
          <w:p w14:paraId="3BA8168F"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134" w:type="dxa"/>
          </w:tcPr>
          <w:p w14:paraId="3A7642DE"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nirN</w:t>
            </w:r>
            <w:proofErr w:type="spellEnd"/>
          </w:p>
        </w:tc>
        <w:tc>
          <w:tcPr>
            <w:tcW w:w="4401" w:type="dxa"/>
          </w:tcPr>
          <w:p w14:paraId="65F00D19" w14:textId="3594ED22" w:rsidR="00D61588" w:rsidRPr="00B44B64" w:rsidRDefault="00D61588" w:rsidP="007C5F60">
            <w:pPr>
              <w:pStyle w:val="1TableText"/>
              <w:tabs>
                <w:tab w:val="num" w:pos="993"/>
              </w:tabs>
              <w:spacing w:before="0" w:after="0"/>
              <w:rPr>
                <w:rFonts w:cs="Arial"/>
                <w:b/>
              </w:rPr>
            </w:pPr>
            <w:r w:rsidRPr="00B44B64">
              <w:rPr>
                <w:rFonts w:cs="Arial"/>
              </w:rPr>
              <w:t>Normali</w:t>
            </w:r>
            <w:r w:rsidR="000B7347" w:rsidRPr="00B44B64">
              <w:rPr>
                <w:rFonts w:cs="Arial"/>
              </w:rPr>
              <w:t>zed</w:t>
            </w:r>
            <w:r w:rsidRPr="00B44B64">
              <w:rPr>
                <w:rFonts w:cs="Arial"/>
              </w:rPr>
              <w:t xml:space="preserve"> NIR</w:t>
            </w:r>
          </w:p>
        </w:tc>
      </w:tr>
      <w:tr w:rsidR="00D61588" w:rsidRPr="00B44B64" w14:paraId="73DCB305" w14:textId="77777777" w:rsidTr="00CA517C">
        <w:trPr>
          <w:trHeight w:val="340"/>
          <w:jc w:val="center"/>
        </w:trPr>
        <w:tc>
          <w:tcPr>
            <w:tcW w:w="709" w:type="dxa"/>
          </w:tcPr>
          <w:p w14:paraId="5DE030A3"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134" w:type="dxa"/>
          </w:tcPr>
          <w:p w14:paraId="7CB6BF38" w14:textId="77777777" w:rsidR="00D61588" w:rsidRPr="00B44B64" w:rsidRDefault="00D61588" w:rsidP="007C5F60">
            <w:pPr>
              <w:pStyle w:val="1TableText"/>
              <w:tabs>
                <w:tab w:val="num" w:pos="993"/>
              </w:tabs>
              <w:spacing w:before="0" w:after="0"/>
              <w:rPr>
                <w:rFonts w:cs="Arial"/>
              </w:rPr>
            </w:pPr>
            <w:r w:rsidRPr="00B44B64">
              <w:rPr>
                <w:rFonts w:cs="Arial"/>
              </w:rPr>
              <w:t>NDVI</w:t>
            </w:r>
          </w:p>
        </w:tc>
        <w:tc>
          <w:tcPr>
            <w:tcW w:w="4401" w:type="dxa"/>
          </w:tcPr>
          <w:p w14:paraId="09D2B7AA" w14:textId="7312E0F8" w:rsidR="00D61588" w:rsidRPr="00B44B64" w:rsidRDefault="00D26AC5" w:rsidP="007C5F60">
            <w:pPr>
              <w:pStyle w:val="1TableText"/>
              <w:tabs>
                <w:tab w:val="num" w:pos="993"/>
              </w:tabs>
              <w:spacing w:before="0" w:after="0"/>
              <w:rPr>
                <w:rFonts w:cs="Arial"/>
              </w:rPr>
            </w:pPr>
            <w:r w:rsidRPr="00B44B64">
              <w:rPr>
                <w:rFonts w:cs="Arial"/>
              </w:rPr>
              <w:t>Normali</w:t>
            </w:r>
            <w:r w:rsidR="000B7347" w:rsidRPr="00B44B64">
              <w:rPr>
                <w:rFonts w:cs="Arial"/>
              </w:rPr>
              <w:t>zed</w:t>
            </w:r>
            <w:r w:rsidRPr="00B44B64">
              <w:rPr>
                <w:rFonts w:cs="Arial"/>
              </w:rPr>
              <w:t xml:space="preserve"> difference vegetation index</w:t>
            </w:r>
          </w:p>
        </w:tc>
      </w:tr>
      <w:tr w:rsidR="00D61588" w:rsidRPr="00B44B64" w14:paraId="5BB2A48B" w14:textId="77777777" w:rsidTr="00CA517C">
        <w:trPr>
          <w:trHeight w:val="340"/>
          <w:jc w:val="center"/>
        </w:trPr>
        <w:tc>
          <w:tcPr>
            <w:tcW w:w="709" w:type="dxa"/>
          </w:tcPr>
          <w:p w14:paraId="74CCC4D8"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134" w:type="dxa"/>
          </w:tcPr>
          <w:p w14:paraId="6EA88063" w14:textId="77777777" w:rsidR="00D61588" w:rsidRPr="00B44B64" w:rsidRDefault="00D61588" w:rsidP="007C5F60">
            <w:pPr>
              <w:pStyle w:val="1TableText"/>
              <w:tabs>
                <w:tab w:val="num" w:pos="993"/>
              </w:tabs>
              <w:spacing w:before="0" w:after="0"/>
              <w:rPr>
                <w:rFonts w:cs="Arial"/>
              </w:rPr>
            </w:pPr>
            <w:r w:rsidRPr="00B44B64">
              <w:rPr>
                <w:rFonts w:cs="Arial"/>
              </w:rPr>
              <w:t>RVI</w:t>
            </w:r>
          </w:p>
        </w:tc>
        <w:tc>
          <w:tcPr>
            <w:tcW w:w="4401" w:type="dxa"/>
          </w:tcPr>
          <w:p w14:paraId="515241C9" w14:textId="4DC00FB4" w:rsidR="00D61588" w:rsidRPr="00B44B64" w:rsidRDefault="00D26AC5" w:rsidP="007C5F60">
            <w:pPr>
              <w:pStyle w:val="1TableText"/>
              <w:tabs>
                <w:tab w:val="num" w:pos="993"/>
              </w:tabs>
              <w:spacing w:before="0" w:after="0"/>
              <w:rPr>
                <w:rFonts w:cs="Arial"/>
              </w:rPr>
            </w:pPr>
            <w:r w:rsidRPr="00B44B64">
              <w:rPr>
                <w:rFonts w:cs="Arial"/>
              </w:rPr>
              <w:t>Ratio vegetation index</w:t>
            </w:r>
          </w:p>
        </w:tc>
      </w:tr>
      <w:tr w:rsidR="00D61588" w:rsidRPr="00B44B64" w14:paraId="3413EF81" w14:textId="77777777" w:rsidTr="00CA517C">
        <w:trPr>
          <w:trHeight w:val="340"/>
          <w:jc w:val="center"/>
        </w:trPr>
        <w:tc>
          <w:tcPr>
            <w:tcW w:w="709" w:type="dxa"/>
          </w:tcPr>
          <w:p w14:paraId="6F5F513E" w14:textId="364D8102" w:rsidR="00D61588" w:rsidRPr="00B44B64" w:rsidRDefault="00D61588">
            <w:pPr>
              <w:pStyle w:val="1TableText"/>
              <w:tabs>
                <w:tab w:val="num" w:pos="993"/>
              </w:tabs>
              <w:spacing w:before="0" w:after="0"/>
              <w:rPr>
                <w:rFonts w:cs="Arial"/>
              </w:rPr>
            </w:pPr>
            <w:r w:rsidRPr="00B44B64">
              <w:rPr>
                <w:rFonts w:cs="Arial"/>
              </w:rPr>
              <w:t>11</w:t>
            </w:r>
            <w:r w:rsidR="00D26AC5" w:rsidRPr="00B44B64">
              <w:rPr>
                <w:rFonts w:cs="Arial"/>
              </w:rPr>
              <w:t>–</w:t>
            </w:r>
            <w:r w:rsidRPr="00B44B64">
              <w:rPr>
                <w:rFonts w:cs="Arial"/>
              </w:rPr>
              <w:t>14</w:t>
            </w:r>
          </w:p>
        </w:tc>
        <w:tc>
          <w:tcPr>
            <w:tcW w:w="1134" w:type="dxa"/>
          </w:tcPr>
          <w:p w14:paraId="36BCB52E" w14:textId="565AE764" w:rsidR="00D61588" w:rsidRPr="00B44B64" w:rsidRDefault="00D61588" w:rsidP="007C5F60">
            <w:pPr>
              <w:pStyle w:val="1TableText"/>
              <w:tabs>
                <w:tab w:val="num" w:pos="993"/>
              </w:tabs>
              <w:spacing w:before="0" w:after="0"/>
              <w:rPr>
                <w:rFonts w:cs="Arial"/>
              </w:rPr>
            </w:pPr>
            <w:r w:rsidRPr="00B44B64">
              <w:rPr>
                <w:rFonts w:cs="Arial"/>
              </w:rPr>
              <w:t>tc1</w:t>
            </w:r>
            <w:r w:rsidR="00D26AC5" w:rsidRPr="00B44B64">
              <w:rPr>
                <w:rFonts w:cs="Arial"/>
              </w:rPr>
              <w:t>–</w:t>
            </w:r>
            <w:r w:rsidRPr="00B44B64">
              <w:rPr>
                <w:rFonts w:cs="Arial"/>
              </w:rPr>
              <w:t>4</w:t>
            </w:r>
          </w:p>
        </w:tc>
        <w:tc>
          <w:tcPr>
            <w:tcW w:w="4401" w:type="dxa"/>
          </w:tcPr>
          <w:p w14:paraId="007F70B8" w14:textId="786BD3F9" w:rsidR="00D61588" w:rsidRPr="00B44B64" w:rsidRDefault="00D61588" w:rsidP="007C5F60">
            <w:pPr>
              <w:pStyle w:val="1TableText"/>
              <w:tabs>
                <w:tab w:val="num" w:pos="993"/>
              </w:tabs>
              <w:spacing w:before="0" w:after="0"/>
              <w:rPr>
                <w:rFonts w:cs="Arial"/>
              </w:rPr>
            </w:pPr>
            <w:r w:rsidRPr="00B44B64">
              <w:rPr>
                <w:rFonts w:cs="Arial"/>
              </w:rPr>
              <w:t>Tassel</w:t>
            </w:r>
            <w:r w:rsidR="000B7347" w:rsidRPr="00B44B64">
              <w:rPr>
                <w:rFonts w:cs="Arial"/>
              </w:rPr>
              <w:t>ed</w:t>
            </w:r>
            <w:r w:rsidRPr="00B44B64">
              <w:rPr>
                <w:rFonts w:cs="Arial"/>
              </w:rPr>
              <w:t xml:space="preserve"> cap components</w:t>
            </w:r>
          </w:p>
        </w:tc>
      </w:tr>
      <w:tr w:rsidR="00D61588" w:rsidRPr="00B44B64" w14:paraId="1408C538" w14:textId="77777777" w:rsidTr="00CA517C">
        <w:trPr>
          <w:trHeight w:val="340"/>
          <w:jc w:val="center"/>
        </w:trPr>
        <w:tc>
          <w:tcPr>
            <w:tcW w:w="709" w:type="dxa"/>
          </w:tcPr>
          <w:p w14:paraId="7BD7E53A" w14:textId="5BAFDFD5" w:rsidR="00D61588" w:rsidRPr="00B44B64" w:rsidRDefault="00D61588" w:rsidP="007C5F60">
            <w:pPr>
              <w:pStyle w:val="1TableText"/>
              <w:tabs>
                <w:tab w:val="num" w:pos="993"/>
              </w:tabs>
              <w:spacing w:before="0" w:after="0"/>
              <w:rPr>
                <w:rFonts w:cs="Arial"/>
              </w:rPr>
            </w:pPr>
            <w:r w:rsidRPr="00B44B64">
              <w:rPr>
                <w:rFonts w:cs="Arial"/>
              </w:rPr>
              <w:t>15</w:t>
            </w:r>
            <w:r w:rsidR="00D26AC5" w:rsidRPr="00B44B64">
              <w:rPr>
                <w:rFonts w:cs="Arial"/>
              </w:rPr>
              <w:t>–</w:t>
            </w:r>
            <w:r w:rsidRPr="00B44B64">
              <w:rPr>
                <w:rFonts w:cs="Arial"/>
              </w:rPr>
              <w:t>18</w:t>
            </w:r>
          </w:p>
        </w:tc>
        <w:tc>
          <w:tcPr>
            <w:tcW w:w="1134" w:type="dxa"/>
          </w:tcPr>
          <w:p w14:paraId="2481E4B6" w14:textId="052AC945" w:rsidR="00D61588" w:rsidRPr="00B44B64" w:rsidRDefault="00D61588" w:rsidP="007C5F60">
            <w:pPr>
              <w:pStyle w:val="1TableText"/>
              <w:tabs>
                <w:tab w:val="num" w:pos="993"/>
              </w:tabs>
              <w:spacing w:before="0" w:after="0"/>
              <w:rPr>
                <w:rFonts w:cs="Arial"/>
              </w:rPr>
            </w:pPr>
            <w:r w:rsidRPr="00B44B64">
              <w:rPr>
                <w:rFonts w:cs="Arial"/>
              </w:rPr>
              <w:t>pc1</w:t>
            </w:r>
            <w:r w:rsidR="00D26AC5" w:rsidRPr="00B44B64">
              <w:rPr>
                <w:rFonts w:cs="Arial"/>
              </w:rPr>
              <w:t>–</w:t>
            </w:r>
            <w:r w:rsidRPr="00B44B64">
              <w:rPr>
                <w:rFonts w:cs="Arial"/>
              </w:rPr>
              <w:t>4</w:t>
            </w:r>
          </w:p>
        </w:tc>
        <w:tc>
          <w:tcPr>
            <w:tcW w:w="4401" w:type="dxa"/>
          </w:tcPr>
          <w:p w14:paraId="262FD4F0" w14:textId="77777777" w:rsidR="00D61588" w:rsidRPr="00B44B64" w:rsidRDefault="00D61588" w:rsidP="007C5F60">
            <w:pPr>
              <w:pStyle w:val="1TableText"/>
              <w:tabs>
                <w:tab w:val="num" w:pos="993"/>
              </w:tabs>
              <w:spacing w:before="0" w:after="0"/>
              <w:rPr>
                <w:rFonts w:cs="Arial"/>
              </w:rPr>
            </w:pPr>
            <w:r w:rsidRPr="00B44B64">
              <w:rPr>
                <w:rFonts w:cs="Arial"/>
              </w:rPr>
              <w:t>Principal components of raw bands</w:t>
            </w:r>
          </w:p>
        </w:tc>
      </w:tr>
      <w:tr w:rsidR="00D61588" w:rsidRPr="00B44B64" w14:paraId="5F0E878E" w14:textId="77777777" w:rsidTr="00CA517C">
        <w:trPr>
          <w:trHeight w:val="340"/>
          <w:jc w:val="center"/>
        </w:trPr>
        <w:tc>
          <w:tcPr>
            <w:tcW w:w="709" w:type="dxa"/>
          </w:tcPr>
          <w:p w14:paraId="2F82BA81" w14:textId="55781C34" w:rsidR="00D61588" w:rsidRPr="00B44B64" w:rsidRDefault="00D61588" w:rsidP="007C5F60">
            <w:pPr>
              <w:pStyle w:val="1TableText"/>
              <w:tabs>
                <w:tab w:val="num" w:pos="993"/>
              </w:tabs>
              <w:spacing w:before="0" w:after="0"/>
              <w:rPr>
                <w:rFonts w:cs="Arial"/>
              </w:rPr>
            </w:pPr>
            <w:r w:rsidRPr="00B44B64">
              <w:rPr>
                <w:rFonts w:cs="Arial"/>
              </w:rPr>
              <w:t>19</w:t>
            </w:r>
            <w:r w:rsidR="00D26AC5" w:rsidRPr="00B44B64">
              <w:rPr>
                <w:rFonts w:cs="Arial"/>
              </w:rPr>
              <w:t>–</w:t>
            </w:r>
            <w:r w:rsidRPr="00B44B64">
              <w:rPr>
                <w:rFonts w:cs="Arial"/>
              </w:rPr>
              <w:t>22</w:t>
            </w:r>
          </w:p>
        </w:tc>
        <w:tc>
          <w:tcPr>
            <w:tcW w:w="1134" w:type="dxa"/>
          </w:tcPr>
          <w:p w14:paraId="4539B371" w14:textId="7BDEE34F" w:rsidR="00D61588" w:rsidRPr="00B44B64" w:rsidRDefault="00D61588" w:rsidP="007C5F60">
            <w:pPr>
              <w:pStyle w:val="1TableText"/>
              <w:tabs>
                <w:tab w:val="num" w:pos="993"/>
              </w:tabs>
              <w:spacing w:before="0" w:after="0"/>
              <w:rPr>
                <w:rFonts w:cs="Arial"/>
              </w:rPr>
            </w:pPr>
            <w:r w:rsidRPr="00B44B64">
              <w:rPr>
                <w:rFonts w:cs="Arial"/>
              </w:rPr>
              <w:t>nc1</w:t>
            </w:r>
            <w:r w:rsidR="00D26AC5" w:rsidRPr="00B44B64">
              <w:rPr>
                <w:rFonts w:cs="Arial"/>
              </w:rPr>
              <w:t>–</w:t>
            </w:r>
            <w:r w:rsidRPr="00B44B64">
              <w:rPr>
                <w:rFonts w:cs="Arial"/>
              </w:rPr>
              <w:t>4</w:t>
            </w:r>
          </w:p>
        </w:tc>
        <w:tc>
          <w:tcPr>
            <w:tcW w:w="4401" w:type="dxa"/>
          </w:tcPr>
          <w:p w14:paraId="51A5C1F4" w14:textId="30C34789" w:rsidR="00D61588" w:rsidRPr="00B44B64" w:rsidRDefault="00D61588" w:rsidP="007C5F60">
            <w:pPr>
              <w:pStyle w:val="1TableText"/>
              <w:tabs>
                <w:tab w:val="num" w:pos="993"/>
              </w:tabs>
              <w:spacing w:before="0" w:after="0"/>
              <w:rPr>
                <w:rFonts w:cs="Arial"/>
              </w:rPr>
            </w:pPr>
            <w:r w:rsidRPr="00B44B64">
              <w:rPr>
                <w:rFonts w:cs="Arial"/>
              </w:rPr>
              <w:t>Principal components of normali</w:t>
            </w:r>
            <w:r w:rsidR="000B7347" w:rsidRPr="00B44B64">
              <w:rPr>
                <w:rFonts w:cs="Arial"/>
              </w:rPr>
              <w:t>zed</w:t>
            </w:r>
            <w:r w:rsidRPr="00B44B64">
              <w:rPr>
                <w:rFonts w:cs="Arial"/>
              </w:rPr>
              <w:t xml:space="preserve"> bands</w:t>
            </w:r>
          </w:p>
        </w:tc>
      </w:tr>
      <w:tr w:rsidR="00D61588" w:rsidRPr="00B44B64" w14:paraId="4F343E7C" w14:textId="77777777" w:rsidTr="00CA517C">
        <w:trPr>
          <w:trHeight w:val="340"/>
          <w:jc w:val="center"/>
        </w:trPr>
        <w:tc>
          <w:tcPr>
            <w:tcW w:w="709" w:type="dxa"/>
          </w:tcPr>
          <w:p w14:paraId="4B732B3A" w14:textId="4E9C13BB" w:rsidR="00D61588" w:rsidRPr="00B44B64" w:rsidRDefault="00D61588" w:rsidP="007C5F60">
            <w:pPr>
              <w:pStyle w:val="1TableText"/>
              <w:tabs>
                <w:tab w:val="num" w:pos="993"/>
              </w:tabs>
              <w:spacing w:before="0" w:after="0"/>
              <w:rPr>
                <w:rFonts w:cs="Arial"/>
              </w:rPr>
            </w:pPr>
            <w:r w:rsidRPr="00B44B64">
              <w:rPr>
                <w:rFonts w:cs="Arial"/>
              </w:rPr>
              <w:t>23</w:t>
            </w:r>
            <w:r w:rsidR="00D26AC5" w:rsidRPr="00B44B64">
              <w:rPr>
                <w:rFonts w:cs="Arial"/>
              </w:rPr>
              <w:t>–</w:t>
            </w:r>
            <w:r w:rsidRPr="00B44B64">
              <w:rPr>
                <w:rFonts w:cs="Arial"/>
              </w:rPr>
              <w:t>26</w:t>
            </w:r>
          </w:p>
        </w:tc>
        <w:tc>
          <w:tcPr>
            <w:tcW w:w="1134" w:type="dxa"/>
          </w:tcPr>
          <w:p w14:paraId="1C4E2557" w14:textId="77777777" w:rsidR="00D61588" w:rsidRPr="00B44B64" w:rsidRDefault="00D61588" w:rsidP="007C5F60">
            <w:pPr>
              <w:pStyle w:val="1TableText"/>
              <w:tabs>
                <w:tab w:val="num" w:pos="993"/>
              </w:tabs>
              <w:spacing w:before="0" w:after="0"/>
              <w:rPr>
                <w:rFonts w:cs="Arial"/>
              </w:rPr>
            </w:pPr>
            <w:r w:rsidRPr="00B44B64">
              <w:rPr>
                <w:rFonts w:cs="Arial"/>
              </w:rPr>
              <w:t>Entropy##</w:t>
            </w:r>
          </w:p>
        </w:tc>
        <w:tc>
          <w:tcPr>
            <w:tcW w:w="4401" w:type="dxa"/>
          </w:tcPr>
          <w:p w14:paraId="7CFB493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entropy of pc1, RVI, NDVI and </w:t>
            </w:r>
            <w:proofErr w:type="spellStart"/>
            <w:r w:rsidRPr="00B44B64">
              <w:rPr>
                <w:rFonts w:cs="Arial"/>
              </w:rPr>
              <w:t>gN</w:t>
            </w:r>
            <w:proofErr w:type="spellEnd"/>
          </w:p>
        </w:tc>
      </w:tr>
      <w:tr w:rsidR="00D61588" w:rsidRPr="00B44B64" w14:paraId="0F9DA695" w14:textId="77777777" w:rsidTr="00CA517C">
        <w:trPr>
          <w:trHeight w:val="340"/>
          <w:jc w:val="center"/>
        </w:trPr>
        <w:tc>
          <w:tcPr>
            <w:tcW w:w="709" w:type="dxa"/>
          </w:tcPr>
          <w:p w14:paraId="224DF8C9" w14:textId="54ADD947" w:rsidR="00D61588" w:rsidRPr="00B44B64" w:rsidRDefault="00D61588" w:rsidP="007C5F60">
            <w:pPr>
              <w:pStyle w:val="1TableText"/>
              <w:tabs>
                <w:tab w:val="num" w:pos="993"/>
              </w:tabs>
              <w:spacing w:before="0" w:after="0"/>
              <w:rPr>
                <w:rFonts w:cs="Arial"/>
              </w:rPr>
            </w:pPr>
            <w:r w:rsidRPr="00B44B64">
              <w:rPr>
                <w:rFonts w:cs="Arial"/>
              </w:rPr>
              <w:t>27</w:t>
            </w:r>
            <w:r w:rsidR="00D26AC5" w:rsidRPr="00B44B64">
              <w:rPr>
                <w:rFonts w:cs="Arial"/>
              </w:rPr>
              <w:t>–</w:t>
            </w:r>
            <w:r w:rsidRPr="00B44B64">
              <w:rPr>
                <w:rFonts w:cs="Arial"/>
              </w:rPr>
              <w:t>30</w:t>
            </w:r>
          </w:p>
        </w:tc>
        <w:tc>
          <w:tcPr>
            <w:tcW w:w="1134" w:type="dxa"/>
          </w:tcPr>
          <w:p w14:paraId="244DF36A" w14:textId="77777777" w:rsidR="00D61588" w:rsidRPr="00B44B64" w:rsidRDefault="00D61588" w:rsidP="007C5F60">
            <w:pPr>
              <w:pStyle w:val="1TableText"/>
              <w:tabs>
                <w:tab w:val="num" w:pos="993"/>
              </w:tabs>
              <w:spacing w:before="0" w:after="0"/>
              <w:rPr>
                <w:rFonts w:cs="Arial"/>
              </w:rPr>
            </w:pPr>
            <w:proofErr w:type="spellStart"/>
            <w:r w:rsidRPr="00B44B64">
              <w:rPr>
                <w:rFonts w:cs="Arial"/>
              </w:rPr>
              <w:t>Std</w:t>
            </w:r>
            <w:proofErr w:type="spellEnd"/>
            <w:r w:rsidRPr="00B44B64">
              <w:rPr>
                <w:rFonts w:cs="Arial"/>
              </w:rPr>
              <w:t>##</w:t>
            </w:r>
          </w:p>
        </w:tc>
        <w:tc>
          <w:tcPr>
            <w:tcW w:w="4401" w:type="dxa"/>
          </w:tcPr>
          <w:p w14:paraId="5D7FEC6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standard deviation of pc1, RVI, NDVI and </w:t>
            </w:r>
            <w:proofErr w:type="spellStart"/>
            <w:r w:rsidRPr="00B44B64">
              <w:rPr>
                <w:rFonts w:cs="Arial"/>
              </w:rPr>
              <w:t>gN</w:t>
            </w:r>
            <w:proofErr w:type="spellEnd"/>
          </w:p>
        </w:tc>
      </w:tr>
      <w:tr w:rsidR="00D61588" w:rsidRPr="00B44B64" w14:paraId="44967107" w14:textId="77777777" w:rsidTr="00CA517C">
        <w:trPr>
          <w:trHeight w:val="340"/>
          <w:jc w:val="center"/>
        </w:trPr>
        <w:tc>
          <w:tcPr>
            <w:tcW w:w="709" w:type="dxa"/>
          </w:tcPr>
          <w:p w14:paraId="2E0C5036" w14:textId="2C756BA9" w:rsidR="00D61588" w:rsidRPr="00B44B64" w:rsidRDefault="00D61588" w:rsidP="007C5F60">
            <w:pPr>
              <w:pStyle w:val="1TableText"/>
              <w:tabs>
                <w:tab w:val="num" w:pos="993"/>
              </w:tabs>
              <w:spacing w:before="0" w:after="0"/>
              <w:rPr>
                <w:rFonts w:cs="Arial"/>
              </w:rPr>
            </w:pPr>
            <w:r w:rsidRPr="00B44B64">
              <w:rPr>
                <w:rFonts w:cs="Arial"/>
              </w:rPr>
              <w:t>31</w:t>
            </w:r>
            <w:r w:rsidR="00D26AC5" w:rsidRPr="00B44B64">
              <w:rPr>
                <w:rFonts w:cs="Arial"/>
              </w:rPr>
              <w:t>–</w:t>
            </w:r>
            <w:r w:rsidRPr="00B44B64">
              <w:rPr>
                <w:rFonts w:cs="Arial"/>
              </w:rPr>
              <w:t>34</w:t>
            </w:r>
          </w:p>
        </w:tc>
        <w:tc>
          <w:tcPr>
            <w:tcW w:w="1134" w:type="dxa"/>
          </w:tcPr>
          <w:p w14:paraId="296DF64B" w14:textId="77777777" w:rsidR="00D61588" w:rsidRPr="00B44B64" w:rsidRDefault="00D61588" w:rsidP="007C5F60">
            <w:pPr>
              <w:pStyle w:val="1TableText"/>
              <w:tabs>
                <w:tab w:val="num" w:pos="993"/>
              </w:tabs>
              <w:spacing w:before="0" w:after="0"/>
              <w:rPr>
                <w:rFonts w:cs="Arial"/>
              </w:rPr>
            </w:pPr>
            <w:r w:rsidRPr="00B44B64">
              <w:rPr>
                <w:rFonts w:cs="Arial"/>
              </w:rPr>
              <w:t>Mean##</w:t>
            </w:r>
          </w:p>
        </w:tc>
        <w:tc>
          <w:tcPr>
            <w:tcW w:w="4401" w:type="dxa"/>
          </w:tcPr>
          <w:p w14:paraId="7A8E6A71"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mean of pc1, RVI, NDVI and </w:t>
            </w:r>
            <w:proofErr w:type="spellStart"/>
            <w:r w:rsidRPr="00B44B64">
              <w:rPr>
                <w:rFonts w:cs="Arial"/>
              </w:rPr>
              <w:t>gN</w:t>
            </w:r>
            <w:proofErr w:type="spellEnd"/>
          </w:p>
        </w:tc>
      </w:tr>
      <w:tr w:rsidR="00D61588" w:rsidRPr="00B44B64" w14:paraId="737565A8" w14:textId="77777777" w:rsidTr="00CA517C">
        <w:trPr>
          <w:trHeight w:val="340"/>
          <w:jc w:val="center"/>
        </w:trPr>
        <w:tc>
          <w:tcPr>
            <w:tcW w:w="709" w:type="dxa"/>
          </w:tcPr>
          <w:p w14:paraId="5A7AFCAC" w14:textId="2FAFF754" w:rsidR="00D61588" w:rsidRPr="00B44B64" w:rsidRDefault="00D61588" w:rsidP="007C5F60">
            <w:pPr>
              <w:pStyle w:val="1TableText"/>
              <w:tabs>
                <w:tab w:val="num" w:pos="993"/>
              </w:tabs>
              <w:spacing w:before="0" w:after="0"/>
              <w:rPr>
                <w:rFonts w:cs="Arial"/>
              </w:rPr>
            </w:pPr>
            <w:r w:rsidRPr="00B44B64">
              <w:rPr>
                <w:rFonts w:cs="Arial"/>
              </w:rPr>
              <w:t>35</w:t>
            </w:r>
            <w:r w:rsidR="00D26AC5" w:rsidRPr="00B44B64">
              <w:rPr>
                <w:rFonts w:cs="Arial"/>
              </w:rPr>
              <w:t>–</w:t>
            </w:r>
            <w:r w:rsidRPr="00B44B64">
              <w:rPr>
                <w:rFonts w:cs="Arial"/>
              </w:rPr>
              <w:t>38</w:t>
            </w:r>
          </w:p>
        </w:tc>
        <w:tc>
          <w:tcPr>
            <w:tcW w:w="1134" w:type="dxa"/>
          </w:tcPr>
          <w:p w14:paraId="3B3C383D" w14:textId="77777777" w:rsidR="00D61588" w:rsidRPr="00B44B64" w:rsidRDefault="00D61588" w:rsidP="007C5F60">
            <w:pPr>
              <w:pStyle w:val="1TableText"/>
              <w:tabs>
                <w:tab w:val="num" w:pos="993"/>
              </w:tabs>
              <w:spacing w:before="0" w:after="0"/>
              <w:rPr>
                <w:rFonts w:cs="Arial"/>
              </w:rPr>
            </w:pPr>
            <w:r w:rsidRPr="00B44B64">
              <w:rPr>
                <w:rFonts w:cs="Arial"/>
              </w:rPr>
              <w:t>Median##</w:t>
            </w:r>
          </w:p>
        </w:tc>
        <w:tc>
          <w:tcPr>
            <w:tcW w:w="4401" w:type="dxa"/>
          </w:tcPr>
          <w:p w14:paraId="10464944"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median of pc1, RVI, NDVI and </w:t>
            </w:r>
            <w:proofErr w:type="spellStart"/>
            <w:r w:rsidRPr="00B44B64">
              <w:rPr>
                <w:rFonts w:cs="Arial"/>
              </w:rPr>
              <w:t>gN</w:t>
            </w:r>
            <w:proofErr w:type="spellEnd"/>
          </w:p>
        </w:tc>
      </w:tr>
      <w:tr w:rsidR="00D61588" w:rsidRPr="00B44B64" w14:paraId="64026EAB" w14:textId="77777777" w:rsidTr="00CA517C">
        <w:trPr>
          <w:trHeight w:val="340"/>
          <w:jc w:val="center"/>
        </w:trPr>
        <w:tc>
          <w:tcPr>
            <w:tcW w:w="709" w:type="dxa"/>
          </w:tcPr>
          <w:p w14:paraId="79C9C175" w14:textId="0CB02F8E" w:rsidR="00D61588" w:rsidRPr="00B44B64" w:rsidRDefault="00D61588" w:rsidP="007C5F60">
            <w:pPr>
              <w:pStyle w:val="1TableText"/>
              <w:tabs>
                <w:tab w:val="num" w:pos="993"/>
              </w:tabs>
              <w:spacing w:before="0" w:after="0"/>
              <w:rPr>
                <w:rFonts w:cs="Arial"/>
              </w:rPr>
            </w:pPr>
            <w:r w:rsidRPr="00B44B64">
              <w:rPr>
                <w:rFonts w:cs="Arial"/>
              </w:rPr>
              <w:t>39</w:t>
            </w:r>
            <w:r w:rsidR="00D26AC5" w:rsidRPr="00B44B64">
              <w:rPr>
                <w:rFonts w:cs="Arial"/>
              </w:rPr>
              <w:t>–</w:t>
            </w:r>
            <w:r w:rsidRPr="00B44B64">
              <w:rPr>
                <w:rFonts w:cs="Arial"/>
              </w:rPr>
              <w:t>42</w:t>
            </w:r>
          </w:p>
        </w:tc>
        <w:tc>
          <w:tcPr>
            <w:tcW w:w="1134" w:type="dxa"/>
          </w:tcPr>
          <w:p w14:paraId="4C0FA734" w14:textId="77777777" w:rsidR="00D61588" w:rsidRPr="00B44B64" w:rsidRDefault="00D61588" w:rsidP="007C5F60">
            <w:pPr>
              <w:pStyle w:val="1TableText"/>
              <w:tabs>
                <w:tab w:val="num" w:pos="993"/>
              </w:tabs>
              <w:spacing w:before="0" w:after="0"/>
              <w:rPr>
                <w:rFonts w:cs="Arial"/>
              </w:rPr>
            </w:pPr>
            <w:r w:rsidRPr="00B44B64">
              <w:rPr>
                <w:rFonts w:cs="Arial"/>
              </w:rPr>
              <w:t>Skewness##</w:t>
            </w:r>
          </w:p>
        </w:tc>
        <w:tc>
          <w:tcPr>
            <w:tcW w:w="4401" w:type="dxa"/>
          </w:tcPr>
          <w:p w14:paraId="0F8E5FEB"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skewness of pc1, RVI, NDVI and </w:t>
            </w:r>
            <w:proofErr w:type="spellStart"/>
            <w:r w:rsidRPr="00B44B64">
              <w:rPr>
                <w:rFonts w:cs="Arial"/>
              </w:rPr>
              <w:t>gN</w:t>
            </w:r>
            <w:proofErr w:type="spellEnd"/>
          </w:p>
        </w:tc>
      </w:tr>
      <w:tr w:rsidR="00D61588" w:rsidRPr="00B44B64" w14:paraId="090B8CEC" w14:textId="77777777" w:rsidTr="00CA517C">
        <w:trPr>
          <w:trHeight w:val="340"/>
          <w:jc w:val="center"/>
        </w:trPr>
        <w:tc>
          <w:tcPr>
            <w:tcW w:w="709" w:type="dxa"/>
          </w:tcPr>
          <w:p w14:paraId="4C5C8E15" w14:textId="5E1D0C7D" w:rsidR="00D61588" w:rsidRPr="00B44B64" w:rsidRDefault="00D61588" w:rsidP="007C5F60">
            <w:pPr>
              <w:pStyle w:val="1TableText"/>
              <w:tabs>
                <w:tab w:val="num" w:pos="993"/>
              </w:tabs>
              <w:spacing w:before="0" w:after="0"/>
              <w:rPr>
                <w:rFonts w:cs="Arial"/>
              </w:rPr>
            </w:pPr>
            <w:r w:rsidRPr="00B44B64">
              <w:rPr>
                <w:rFonts w:cs="Arial"/>
              </w:rPr>
              <w:t>43</w:t>
            </w:r>
            <w:r w:rsidR="00D26AC5" w:rsidRPr="00B44B64">
              <w:rPr>
                <w:rFonts w:cs="Arial"/>
              </w:rPr>
              <w:t>–</w:t>
            </w:r>
            <w:r w:rsidRPr="00B44B64">
              <w:rPr>
                <w:rFonts w:cs="Arial"/>
              </w:rPr>
              <w:t>46</w:t>
            </w:r>
          </w:p>
        </w:tc>
        <w:tc>
          <w:tcPr>
            <w:tcW w:w="1134" w:type="dxa"/>
          </w:tcPr>
          <w:p w14:paraId="15C38E0E" w14:textId="77777777" w:rsidR="00D61588" w:rsidRPr="00B44B64" w:rsidRDefault="00D61588" w:rsidP="007C5F60">
            <w:pPr>
              <w:pStyle w:val="1TableText"/>
              <w:tabs>
                <w:tab w:val="num" w:pos="993"/>
              </w:tabs>
              <w:spacing w:before="0" w:after="0"/>
              <w:rPr>
                <w:rFonts w:cs="Arial"/>
              </w:rPr>
            </w:pPr>
            <w:r w:rsidRPr="00B44B64">
              <w:rPr>
                <w:rFonts w:cs="Arial"/>
              </w:rPr>
              <w:t>Kurtosis##</w:t>
            </w:r>
          </w:p>
        </w:tc>
        <w:tc>
          <w:tcPr>
            <w:tcW w:w="4401" w:type="dxa"/>
          </w:tcPr>
          <w:p w14:paraId="0A2D5B13" w14:textId="77777777" w:rsidR="00D61588" w:rsidRPr="00B44B64" w:rsidRDefault="00D61588" w:rsidP="007C5F60">
            <w:pPr>
              <w:pStyle w:val="1TableText"/>
              <w:tabs>
                <w:tab w:val="num" w:pos="993"/>
              </w:tabs>
              <w:spacing w:before="0" w:after="0"/>
              <w:rPr>
                <w:rFonts w:cs="Arial"/>
              </w:rPr>
            </w:pPr>
            <w:r w:rsidRPr="00B44B64">
              <w:rPr>
                <w:rFonts w:cs="Arial"/>
              </w:rPr>
              <w:t xml:space="preserve">Sliding window kurtosis of pc1, RVI, NDVI and </w:t>
            </w:r>
            <w:proofErr w:type="spellStart"/>
            <w:r w:rsidRPr="00B44B64">
              <w:rPr>
                <w:rFonts w:cs="Arial"/>
              </w:rPr>
              <w:t>gN</w:t>
            </w:r>
            <w:proofErr w:type="spellEnd"/>
          </w:p>
        </w:tc>
      </w:tr>
    </w:tbl>
    <w:p w14:paraId="1B29E2DF" w14:textId="77777777" w:rsidR="00D61588" w:rsidRPr="00B44B64" w:rsidRDefault="00D61588" w:rsidP="00D61588"/>
    <w:p w14:paraId="2EC4D1D8" w14:textId="77777777" w:rsidR="00B84FCE" w:rsidRPr="00B44B64" w:rsidRDefault="00B84FCE" w:rsidP="00D61588"/>
    <w:p w14:paraId="3535955D" w14:textId="648EFEEA" w:rsidR="00D61588" w:rsidRPr="00B44B64" w:rsidRDefault="00155F86" w:rsidP="00D61588">
      <w:pPr>
        <w:pStyle w:val="Heading2"/>
      </w:pPr>
      <w:r w:rsidRPr="00B44B64">
        <w:t>Feature Selection</w:t>
      </w:r>
    </w:p>
    <w:p w14:paraId="6B0B98DC" w14:textId="34BA038F" w:rsidR="00D61588" w:rsidRPr="00B44B64" w:rsidRDefault="00D61588" w:rsidP="000104B9">
      <w:pPr>
        <w:pStyle w:val="BodyTextIndented"/>
      </w:pPr>
      <w:r w:rsidRPr="00B44B64">
        <w:t>The bands of the imagery have significant spectral overlap</w:t>
      </w:r>
      <w:r w:rsidRPr="00B44B64">
        <w:fldChar w:fldCharType="begin" w:fldLock="1"/>
      </w:r>
      <w:r w:rsidR="002D4FE5">
        <w:instrText>ADDIN CSL_CITATION {"citationItems":[{"id":"ITEM-1","itemData":{"URL":"http://www.geospace.co.za/pdf/DMC Brochure.pdf","author":[{"dropping-particle":"","family":"Intergraph","given":"","non-dropping-particle":"","parse-names":false,"suffix":""}],"id":"ITEM-1","issued":{"date-parts":[["2008"]]},"publisher":"Intergraph","publisher-place":"Huntsville, USA","title":"Digital mapping camera system","type":"webpage"},"uris":["http://www.mendeley.com/documents/?uuid=60b2fbfc-8808-418a-9575-b07a534b21eb"]}],"mendeley":{"formattedCitation":"&lt;sup&gt;43&lt;/sup&gt;","plainTextFormattedCitation":"43","previouslyFormattedCitation":"&lt;sup&gt;42&lt;/sup&gt;"},"properties":{"noteIndex":0},"schema":"https://github.com/citation-style-language/schema/raw/master/csl-citation.json"}</w:instrText>
      </w:r>
      <w:r w:rsidRPr="00B44B64">
        <w:fldChar w:fldCharType="separate"/>
      </w:r>
      <w:r w:rsidR="002D4FE5" w:rsidRPr="002D4FE5">
        <w:rPr>
          <w:noProof/>
          <w:vertAlign w:val="superscript"/>
        </w:rPr>
        <w:t>43</w:t>
      </w:r>
      <w:r w:rsidRPr="00B44B64">
        <w:fldChar w:fldCharType="end"/>
      </w:r>
      <w:r w:rsidRPr="00B44B64">
        <w:t xml:space="preserve"> and consequently are highly correlated.  </w:t>
      </w:r>
      <w:r w:rsidR="00931E4E" w:rsidRPr="00B44B64">
        <w:t xml:space="preserve">Given that the </w:t>
      </w:r>
      <w:r w:rsidRPr="00B44B64">
        <w:t xml:space="preserve">bands are the source data for all the derived features, the derived feature definitions </w:t>
      </w:r>
      <w:r w:rsidR="008C67D1" w:rsidRPr="00B44B64">
        <w:t xml:space="preserve">also </w:t>
      </w:r>
      <w:r w:rsidRPr="00B44B64">
        <w:t xml:space="preserve">contain </w:t>
      </w:r>
      <w:r w:rsidR="00087F03" w:rsidRPr="00B44B64">
        <w:t>inter-dependencies</w:t>
      </w:r>
      <w:r w:rsidRPr="00B44B64">
        <w:t xml:space="preserve">.  A number of authors have noted that feature redundancy can cause </w:t>
      </w:r>
      <w:r w:rsidR="00196E1D" w:rsidRPr="00B44B64">
        <w:t xml:space="preserve">instability </w:t>
      </w:r>
      <w:r w:rsidRPr="00B44B64">
        <w:t xml:space="preserve">and sub-optimality in selected features when </w:t>
      </w:r>
      <w:r w:rsidR="00196E1D" w:rsidRPr="00B44B64">
        <w:t xml:space="preserve">traditional </w:t>
      </w:r>
      <w:r w:rsidRPr="00B44B64">
        <w:t xml:space="preserve">approaches </w:t>
      </w:r>
      <w:r w:rsidR="001C14D5" w:rsidRPr="00B44B64">
        <w:t>(</w:t>
      </w:r>
      <w:r w:rsidR="00196E1D" w:rsidRPr="00B44B64">
        <w:t>such as ranking, forward selection and backward elimination</w:t>
      </w:r>
      <w:r w:rsidR="001C14D5" w:rsidRPr="00B44B64">
        <w:t>) are used</w:t>
      </w:r>
      <w:r w:rsidR="00414F27" w:rsidRPr="00B44B64">
        <w:t>.</w:t>
      </w:r>
      <w:r w:rsidRPr="00B44B64">
        <w:fldChar w:fldCharType="begin" w:fldLock="1"/>
      </w:r>
      <w:r w:rsidR="002D4FE5">
        <w:instrText>ADDIN CSL_CITATION {"citationItems":[{"id":"ITEM-1","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(ICCCT-2011)","editor":[{"dropping-particle":"","family":"Mohanty","given":"Saraju","non-dropping-particle":"","parse-names":false,"suffix":""}],"id":"ITEM-1","issued":{"date-parts":[["2011","9"]]},"note":"Method: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t-statistics","type":"paper-conference"},"uris":["http://www.mendeley.com/documents/?uuid=cbac2827-7b7e-40f0-adc3-d0f5193d0efa"]},{"id":"ITEM-2","itemData":{"DOI":"10.1093/bioinformatics/btr300","ISSN":"1367-4811","PMID":"21576180","abstract":"MOTIVATION: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author":[{"dropping-particle":"","family":"Tolosi","given":"Laura","non-dropping-particle":"","parse-names":false,"suffix":""},{"dropping-particle":"","family":"Lengauer","given":"Thomas","non-dropping-particle":"","parse-names":false,"suffix":""}],"container-title":"Bioinformatics","id":"ITEM-2","issue":"14","issued":{"date-parts":[["2011","7","15"]]},"note":"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set","page":"1986-1994","title":"Classification with correlated features: unreliability of feature ranking and solutions.","type":"article-journal","volume":"27"},"uris":["http://www.mendeley.com/documents/?uuid=a9f19872-8de9-4086-8714-ec90cce4cbf7"]},{"id":"ITEM-3","itemData":{"DOI":"10.1186/1471-2105-9-307","ISSN":"1471-2105","PMID":"18620558","abstract":"BACKGROUND: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bioinformatics","id":"ITEM-3","issued":{"date-parts":[["2008","1"]]},"note":"Method: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data","page":"307","title":"Conditional variable importance for random forests.","type":"article-journal","volume":"9"},"uris":["http://www.mendeley.com/documents/?uuid=1b21249c-ff9c-4971-9f35-2a02060bfb52"]},{"id":"ITEM-4","itemData":{"DOI":"10.1186/1471-2105-8-144","ISSN":"1471-2105","PMID":"17474999","abstract":"BACKGROUND: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30,44–46&lt;/sup&gt;","plainTextFormattedCitation":"30,44–46","previouslyFormattedCitation":"&lt;sup&gt;30,43–45&lt;/sup&gt;"},"properties":{"noteIndex":0},"schema":"https://github.com/citation-style-language/schema/raw/master/csl-citation.json"}</w:instrText>
      </w:r>
      <w:r w:rsidRPr="00B44B64">
        <w:fldChar w:fldCharType="separate"/>
      </w:r>
      <w:r w:rsidR="002D4FE5" w:rsidRPr="002D4FE5">
        <w:rPr>
          <w:noProof/>
          <w:vertAlign w:val="superscript"/>
        </w:rPr>
        <w:t>30,44–46</w:t>
      </w:r>
      <w:r w:rsidRPr="00B44B64">
        <w:fldChar w:fldCharType="end"/>
      </w:r>
      <w:r w:rsidRPr="00B44B64">
        <w:t xml:space="preserve">  </w:t>
      </w:r>
      <w:r w:rsidR="00F978E9" w:rsidRPr="00B44B64">
        <w:t xml:space="preserve">Redundancy </w:t>
      </w:r>
      <w:r w:rsidRPr="00B44B64">
        <w:t xml:space="preserve">can be </w:t>
      </w:r>
      <w:r w:rsidR="00156C2B" w:rsidRPr="00B44B64">
        <w:t>reduced</w:t>
      </w:r>
      <w:r w:rsidRPr="00B44B64">
        <w:t xml:space="preserve"> </w:t>
      </w:r>
      <w:r w:rsidR="001C14D5" w:rsidRPr="00B44B64">
        <w:t xml:space="preserve">by </w:t>
      </w:r>
      <w:r w:rsidRPr="00B44B64">
        <w:t>using a feature extraction approach such as PCA</w:t>
      </w:r>
      <w:r w:rsidR="00156C2B" w:rsidRPr="00B44B64">
        <w:t>,</w:t>
      </w:r>
      <w:r w:rsidRPr="00B44B64">
        <w:t xml:space="preserve"> </w:t>
      </w:r>
      <w:r w:rsidRPr="00B44B64">
        <w:lastRenderedPageBreak/>
        <w:t>but requires computation of the full feature</w:t>
      </w:r>
      <w:r w:rsidR="001C14D5" w:rsidRPr="00B44B64">
        <w:t>-</w:t>
      </w:r>
      <w:r w:rsidRPr="00B44B64">
        <w:t>set</w:t>
      </w:r>
      <w:r w:rsidR="001C14D5" w:rsidRPr="00B44B64">
        <w:t xml:space="preserve"> and </w:t>
      </w:r>
      <w:r w:rsidRPr="00B44B64">
        <w:t xml:space="preserve">is not practical in computationally demanding applications such as ours. </w:t>
      </w:r>
    </w:p>
    <w:p w14:paraId="4F211572" w14:textId="288FC019" w:rsidR="00D61588" w:rsidRPr="00B44B64" w:rsidRDefault="00156C2B" w:rsidP="000104B9">
      <w:pPr>
        <w:pStyle w:val="BodyTextIndented"/>
      </w:pPr>
      <w:r w:rsidRPr="00B44B64">
        <w:t>A</w:t>
      </w:r>
      <w:r w:rsidR="00F978E9" w:rsidRPr="00B44B64">
        <w:t xml:space="preserve"> feature </w:t>
      </w:r>
      <w:r w:rsidR="003C3A08">
        <w:t>selection</w:t>
      </w:r>
      <w:r w:rsidR="00F978E9" w:rsidRPr="00B44B64">
        <w:t xml:space="preserve"> method</w:t>
      </w:r>
      <w:r w:rsidR="00D61588" w:rsidRPr="00B44B64">
        <w:t xml:space="preserve">, called feature clustering and ranking, </w:t>
      </w:r>
      <w:r w:rsidRPr="00B44B64">
        <w:t xml:space="preserve">was used to </w:t>
      </w:r>
      <w:r w:rsidR="00196E1D" w:rsidRPr="00B44B64">
        <w:t xml:space="preserve">select relevant features in the presence of </w:t>
      </w:r>
      <w:r w:rsidRPr="00B44B64">
        <w:t>redundancy</w:t>
      </w:r>
      <w:r w:rsidR="00D61588" w:rsidRPr="00B44B64">
        <w:t xml:space="preserve">. </w:t>
      </w:r>
      <w:r w:rsidRPr="00B44B64">
        <w:t xml:space="preserve">The approach </w:t>
      </w:r>
      <w:r w:rsidR="00D61588" w:rsidRPr="00B44B64">
        <w:t>is described as follows:</w:t>
      </w:r>
    </w:p>
    <w:p w14:paraId="4340A349" w14:textId="653252E3" w:rsidR="00D61588" w:rsidRPr="00B44B64" w:rsidRDefault="00D61588" w:rsidP="00630683">
      <w:pPr>
        <w:pStyle w:val="ListParagraph"/>
        <w:numPr>
          <w:ilvl w:val="0"/>
          <w:numId w:val="1"/>
        </w:numPr>
        <w:spacing w:line="480" w:lineRule="auto"/>
        <w:jc w:val="both"/>
      </w:pPr>
      <w:r w:rsidRPr="00B44B64">
        <w:t>Perform average-linkage hierarchical clustering</w:t>
      </w:r>
      <w:r w:rsidRPr="00B44B64">
        <w:fldChar w:fldCharType="begin" w:fldLock="1"/>
      </w:r>
      <w:r w:rsidR="002D4FE5">
        <w:instrText>ADDIN CSL_CITATION {"citationItems":[{"id":"ITEM-1","itemData":{"DOI":"10.1007/s00357-005-0012-9","ISSN":"0176-4268","author":[{"dropping-particle":"","family":"Szekely","given":"Gabor J.","non-dropping-particle":"","parse-names":false,"suffix":""},{"dropping-particle":"","family":"Rizzo","given":"Maria L.","non-dropping-particle":"","parse-names":false,"suffix":""}],"container-title":"Journal of Classification","id":"ITEM-1","issue":"2","issued":{"date-parts":[["2005","9"]]},"page":"151-183","title":"Hierarchical clustering via joint between-within distances: extending Ward's minimum variance method","type":"article-journal","volume":"22"},"uris":["http://www.mendeley.com/documents/?uuid=c7523e26-d44c-40d3-b024-cb2eb337047f"]}],"mendeley":{"formattedCitation":"&lt;sup&gt;47&lt;/sup&gt;","plainTextFormattedCitation":"47","previouslyFormattedCitation":"&lt;sup&gt;46&lt;/sup&gt;"},"properties":{"noteIndex":0},"schema":"https://github.com/citation-style-language/schema/raw/master/csl-citation.json"}</w:instrText>
      </w:r>
      <w:r w:rsidRPr="00B44B64">
        <w:fldChar w:fldCharType="separate"/>
      </w:r>
      <w:r w:rsidR="002D4FE5" w:rsidRPr="002D4FE5">
        <w:rPr>
          <w:noProof/>
          <w:vertAlign w:val="superscript"/>
        </w:rPr>
        <w:t>47</w:t>
      </w:r>
      <w:r w:rsidRPr="00B44B64">
        <w:fldChar w:fldCharType="end"/>
      </w:r>
      <w:r w:rsidRPr="00B44B64">
        <w:t xml:space="preserve"> of the feature set using the correlation coefficient as the dissimilarity metric.</w:t>
      </w:r>
      <w:r w:rsidR="00AF1D75">
        <w:t xml:space="preserve">  </w:t>
      </w:r>
    </w:p>
    <w:p w14:paraId="21C4FE70" w14:textId="44F9884A" w:rsidR="00D61588" w:rsidRPr="00B44B64" w:rsidRDefault="00AF1D75" w:rsidP="00630683">
      <w:pPr>
        <w:pStyle w:val="ListParagraph"/>
        <w:numPr>
          <w:ilvl w:val="0"/>
          <w:numId w:val="1"/>
        </w:numPr>
        <w:spacing w:line="480" w:lineRule="auto"/>
        <w:jc w:val="both"/>
      </w:pPr>
      <w:r>
        <w:t xml:space="preserve">Select a dissimilarity threshold at which to extract a natural number of clusters containing high correlation by visual inspection of the </w:t>
      </w:r>
      <w:proofErr w:type="spellStart"/>
      <w:r>
        <w:t>dendrogram</w:t>
      </w:r>
      <w:proofErr w:type="spellEnd"/>
      <w:r w:rsidR="00D61588" w:rsidRPr="00B44B64">
        <w:t>.</w:t>
      </w:r>
    </w:p>
    <w:p w14:paraId="0380FC18" w14:textId="77777777" w:rsidR="00172392" w:rsidRPr="00B44B64" w:rsidRDefault="00172392" w:rsidP="00630683">
      <w:pPr>
        <w:pStyle w:val="ListParagraph"/>
        <w:keepNext/>
        <w:keepLines/>
        <w:numPr>
          <w:ilvl w:val="0"/>
          <w:numId w:val="1"/>
        </w:numPr>
        <w:spacing w:line="480" w:lineRule="auto"/>
        <w:jc w:val="both"/>
      </w:pPr>
      <w:r w:rsidRPr="00B44B64">
        <w:t>Rank each cluster’s importance by finding the value of a relevance criterion for each individual feature and then finding the median of the feature relevance values in the cluster.</w:t>
      </w:r>
    </w:p>
    <w:p w14:paraId="4E6D685F" w14:textId="404A5F3D" w:rsidR="00D61588" w:rsidRPr="00B44B64" w:rsidRDefault="00D61588" w:rsidP="00630683">
      <w:pPr>
        <w:pStyle w:val="ListParagraph"/>
        <w:numPr>
          <w:ilvl w:val="0"/>
          <w:numId w:val="1"/>
        </w:numPr>
        <w:spacing w:line="480" w:lineRule="auto"/>
        <w:jc w:val="both"/>
      </w:pPr>
      <w:r w:rsidRPr="00B44B64">
        <w:t xml:space="preserve">Select a single feature from each of the </w:t>
      </w:r>
      <w:r w:rsidRPr="00B44B64">
        <w:rPr>
          <w:i/>
        </w:rPr>
        <w:t>N</w:t>
      </w:r>
      <w:r w:rsidRPr="00B44B64">
        <w:t xml:space="preserve"> clusters </w:t>
      </w:r>
      <w:r w:rsidR="001C14D5" w:rsidRPr="00B44B64">
        <w:t xml:space="preserve">with </w:t>
      </w:r>
      <w:r w:rsidRPr="00B44B64">
        <w:t>the best importance scores.</w:t>
      </w:r>
    </w:p>
    <w:p w14:paraId="6CB59F6A" w14:textId="3C9251C6" w:rsidR="00D61588" w:rsidRPr="00B44B64" w:rsidRDefault="00D61588" w:rsidP="000104B9">
      <w:pPr>
        <w:pStyle w:val="BodyTextIndented"/>
        <w:ind w:firstLine="0"/>
      </w:pPr>
      <w:r w:rsidRPr="00B44B64">
        <w:t xml:space="preserve">The number of clusters, </w:t>
      </w:r>
      <w:r w:rsidRPr="00B44B64">
        <w:rPr>
          <w:i/>
        </w:rPr>
        <w:t>N</w:t>
      </w:r>
      <w:r w:rsidRPr="00B44B64">
        <w:t xml:space="preserve">, </w:t>
      </w:r>
      <w:r w:rsidR="00E11F1D" w:rsidRPr="00B44B64">
        <w:t>was</w:t>
      </w:r>
      <w:r w:rsidRPr="00B44B64">
        <w:t xml:space="preserve"> chosen using a grid search with the final classifier accuracy as performance measure.  </w:t>
      </w:r>
      <w:r w:rsidR="00C22C18" w:rsidRPr="00B44B64">
        <w:t xml:space="preserve">In this study, </w:t>
      </w:r>
      <w:r w:rsidR="00172392" w:rsidRPr="00B44B64">
        <w:t xml:space="preserve">the accuracy of a naïve Bayes classifier </w:t>
      </w:r>
      <w:r w:rsidR="00065A81" w:rsidRPr="00B44B64">
        <w:t xml:space="preserve">was used </w:t>
      </w:r>
      <w:r w:rsidR="00172392" w:rsidRPr="00B44B64">
        <w:t xml:space="preserve">as the feature relevance criterion.  </w:t>
      </w:r>
      <w:commentRangeStart w:id="721"/>
      <w:r w:rsidR="00C22C18" w:rsidRPr="00B44B64">
        <w:t>The naïve Bayes criterion makes no assumption</w:t>
      </w:r>
      <w:del w:id="722" w:author="dugalh" w:date="2018-07-27T14:47:00Z">
        <w:r w:rsidR="00C22C18" w:rsidRPr="00B44B64" w:rsidDel="00235249">
          <w:delText>s</w:delText>
        </w:r>
      </w:del>
      <w:r w:rsidR="00C22C18" w:rsidRPr="00B44B64">
        <w:t xml:space="preserve"> about the form of the class distributions and can thus provide a generic measure of </w:t>
      </w:r>
      <w:proofErr w:type="spellStart"/>
      <w:r w:rsidR="00C22C18" w:rsidRPr="00B44B64">
        <w:t>separability</w:t>
      </w:r>
      <w:commentRangeEnd w:id="721"/>
      <w:proofErr w:type="spellEnd"/>
      <w:r w:rsidR="003B6223">
        <w:rPr>
          <w:rStyle w:val="CommentReference"/>
        </w:rPr>
        <w:commentReference w:id="721"/>
      </w:r>
      <w:r w:rsidR="00C22C18" w:rsidRPr="00B44B64">
        <w:t>.  It is simple, fast and recogni</w:t>
      </w:r>
      <w:r w:rsidR="000B7347" w:rsidRPr="00B44B64">
        <w:t>z</w:t>
      </w:r>
      <w:r w:rsidR="00C22C18" w:rsidRPr="00B44B64">
        <w:t>ed as being accurate for a variety of problems</w:t>
      </w:r>
      <w:r w:rsidR="005232C4" w:rsidRPr="00B44B64">
        <w:t>.</w:t>
      </w:r>
      <w:r w:rsidR="00C22C18" w:rsidRPr="00B44B64">
        <w:fldChar w:fldCharType="begin" w:fldLock="1"/>
      </w:r>
      <w:r w:rsidR="002D4FE5">
        <w:instrText>ADDIN CSL_CITATION {"citationItems":[{"id":"ITEM-1","itemData":{"ISSN":"03067734","author":[{"dropping-particle":"","family":"Hand","given":"David J","non-dropping-particle":"","parse-names":false,"suffix":""},{"dropping-particle":"","family":"Yu","given":"Kerning","non-dropping-particle":"","parse-names":false,"suffix":""}],"container-title":"International Statisitical Review","id":"ITEM-1","issue":"3","issued":{"date-parts":[["2001"]]},"page":"385-398","title":"Idiot’s Bayes - Not So Stupid After All?","type":"article-journal","volume":"69"},"uris":["http://www.mendeley.com/documents/?uuid=6270de9c-cc6c-40ed-848d-2147489c13bc"]}],"mendeley":{"formattedCitation":"&lt;sup&gt;48&lt;/sup&gt;","plainTextFormattedCitation":"48","previouslyFormattedCitation":"&lt;sup&gt;47&lt;/sup&gt;"},"properties":{"noteIndex":0},"schema":"https://github.com/citation-style-language/schema/raw/master/csl-citation.json"}</w:instrText>
      </w:r>
      <w:r w:rsidR="00C22C18" w:rsidRPr="00B44B64">
        <w:fldChar w:fldCharType="separate"/>
      </w:r>
      <w:r w:rsidR="002D4FE5" w:rsidRPr="002D4FE5">
        <w:rPr>
          <w:noProof/>
          <w:vertAlign w:val="superscript"/>
        </w:rPr>
        <w:t>48</w:t>
      </w:r>
      <w:r w:rsidR="00C22C18" w:rsidRPr="00B44B64">
        <w:fldChar w:fldCharType="end"/>
      </w:r>
      <w:r w:rsidR="00C22C18" w:rsidRPr="00B44B64">
        <w:t xml:space="preserve">  </w:t>
      </w:r>
      <w:r w:rsidRPr="00B44B64">
        <w:t>To avoid biased accuracy estimates, all classifier accuracy evaluation</w:t>
      </w:r>
      <w:r w:rsidR="00156C2B" w:rsidRPr="00B44B64">
        <w:t>s</w:t>
      </w:r>
      <w:r w:rsidRPr="00B44B64">
        <w:t xml:space="preserve"> for </w:t>
      </w:r>
      <w:r w:rsidR="00C22C18" w:rsidRPr="00B44B64">
        <w:t>feature relevance</w:t>
      </w:r>
      <w:r w:rsidRPr="00B44B64">
        <w:t xml:space="preserve"> or selection of </w:t>
      </w:r>
      <w:r w:rsidRPr="00B44B64">
        <w:rPr>
          <w:i/>
        </w:rPr>
        <w:t>N</w:t>
      </w:r>
      <w:r w:rsidRPr="00B44B64">
        <w:t xml:space="preserve">, </w:t>
      </w:r>
      <w:r w:rsidR="00156C2B" w:rsidRPr="00B44B64">
        <w:t>were</w:t>
      </w:r>
      <w:r w:rsidRPr="00B44B64">
        <w:t xml:space="preserve"> done on unseen test data using a </w:t>
      </w:r>
      <w:proofErr w:type="spellStart"/>
      <w:r w:rsidRPr="00B44B64">
        <w:t>ten</w:t>
      </w:r>
      <w:r w:rsidR="007820B5" w:rsidRPr="00B44B64">
        <w:t xml:space="preserve"> </w:t>
      </w:r>
      <w:r w:rsidRPr="00B44B64">
        <w:t>fold</w:t>
      </w:r>
      <w:proofErr w:type="spellEnd"/>
      <w:r w:rsidRPr="00B44B64">
        <w:t xml:space="preserve"> cross validation</w:t>
      </w:r>
      <w:r w:rsidR="005232C4"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w:t>
      </w:r>
      <w:r w:rsidR="00E4498B" w:rsidRPr="00B44B64">
        <w:t>T</w:t>
      </w:r>
      <w:r w:rsidRPr="00B44B64">
        <w:t>he cluster</w:t>
      </w:r>
      <w:r w:rsidR="00E4498B" w:rsidRPr="00B44B64">
        <w:t>-</w:t>
      </w:r>
      <w:r w:rsidRPr="00B44B64">
        <w:t xml:space="preserve">ranking method </w:t>
      </w:r>
      <w:r w:rsidR="00E4498B" w:rsidRPr="00B44B64">
        <w:t xml:space="preserve">has the advantages of being quick and </w:t>
      </w:r>
      <w:r w:rsidRPr="00B44B64">
        <w:t>allow</w:t>
      </w:r>
      <w:r w:rsidR="00E4498B" w:rsidRPr="00B44B64">
        <w:t>ing</w:t>
      </w:r>
      <w:r w:rsidRPr="00B44B64">
        <w:t xml:space="preserve"> hand-picking of the single features that represent each cluster.  The flexibility to choose features </w:t>
      </w:r>
      <w:r w:rsidR="00E4498B" w:rsidRPr="00B44B64">
        <w:t xml:space="preserve">enables </w:t>
      </w:r>
      <w:r w:rsidRPr="00B44B64">
        <w:t>the user to favo</w:t>
      </w:r>
      <w:r w:rsidR="000B7347" w:rsidRPr="00B44B64">
        <w:t>r</w:t>
      </w:r>
      <w:r w:rsidRPr="00B44B64">
        <w:t xml:space="preserve"> those features that are fastest to compute</w:t>
      </w:r>
      <w:r w:rsidR="00E4498B" w:rsidRPr="00B44B64">
        <w:t>,</w:t>
      </w:r>
      <w:r w:rsidRPr="00B44B64">
        <w:t xml:space="preserve"> or perhaps to choose those features that are more readily understood.</w:t>
      </w:r>
      <w:r w:rsidR="00BB64CD" w:rsidRPr="00B44B64">
        <w:t xml:space="preserve">  </w:t>
      </w:r>
      <w:r w:rsidR="0075473B" w:rsidRPr="00B44B64">
        <w:t xml:space="preserve">The method was applied to the </w:t>
      </w:r>
      <w:r w:rsidR="00C769BD" w:rsidRPr="00B44B64">
        <w:t>label</w:t>
      </w:r>
      <w:r w:rsidR="000B7347" w:rsidRPr="00B44B64">
        <w:t>ed</w:t>
      </w:r>
      <w:r w:rsidR="00C769BD" w:rsidRPr="00B44B64">
        <w:t xml:space="preserve"> pixel data</w:t>
      </w:r>
      <w:r w:rsidR="0075473B" w:rsidRPr="00B44B64">
        <w:t>.</w:t>
      </w:r>
    </w:p>
    <w:p w14:paraId="0EB195D4" w14:textId="77777777" w:rsidR="00D61588" w:rsidRPr="00B44B64" w:rsidRDefault="00D61588" w:rsidP="000104B9">
      <w:pPr>
        <w:pStyle w:val="BodyTextIndented"/>
      </w:pPr>
    </w:p>
    <w:p w14:paraId="4DCDA448" w14:textId="12181755" w:rsidR="00D61588" w:rsidRPr="00B44B64" w:rsidRDefault="00E64254" w:rsidP="00D61588">
      <w:pPr>
        <w:pStyle w:val="Heading2"/>
      </w:pPr>
      <w:commentRangeStart w:id="723"/>
      <w:commentRangeStart w:id="724"/>
      <w:r w:rsidRPr="00B44B64">
        <w:lastRenderedPageBreak/>
        <w:t>Classification</w:t>
      </w:r>
      <w:r w:rsidR="00905BD5" w:rsidRPr="00B44B64">
        <w:t xml:space="preserve"> and Canopy</w:t>
      </w:r>
      <w:r w:rsidR="00FA2071" w:rsidRPr="00B44B64">
        <w:t>-</w:t>
      </w:r>
      <w:r w:rsidR="00905BD5" w:rsidRPr="00B44B64">
        <w:t>Cover Estimation</w:t>
      </w:r>
      <w:commentRangeEnd w:id="723"/>
      <w:r w:rsidR="000437B9">
        <w:rPr>
          <w:rStyle w:val="CommentReference"/>
          <w:i w:val="0"/>
        </w:rPr>
        <w:commentReference w:id="723"/>
      </w:r>
      <w:commentRangeEnd w:id="724"/>
      <w:r w:rsidR="004A4501">
        <w:rPr>
          <w:rStyle w:val="CommentReference"/>
          <w:i w:val="0"/>
        </w:rPr>
        <w:commentReference w:id="724"/>
      </w:r>
    </w:p>
    <w:p w14:paraId="572975B3" w14:textId="52966BB5" w:rsidR="00D61588" w:rsidRPr="00B44B64" w:rsidRDefault="00D61588" w:rsidP="000104B9">
      <w:pPr>
        <w:pStyle w:val="BodyText"/>
      </w:pPr>
      <w:r w:rsidRPr="00B44B64">
        <w:t xml:space="preserve">The decision tree, random forest, </w:t>
      </w:r>
      <w:r w:rsidR="000B7347" w:rsidRPr="00B44B64">
        <w:t>SVM</w:t>
      </w:r>
      <w:r w:rsidRPr="00B44B64">
        <w:t xml:space="preserve">, Bayes normal and </w:t>
      </w:r>
      <w:r w:rsidR="00C22C18" w:rsidRPr="00B44B64">
        <w:t>k-</w:t>
      </w:r>
      <w:r w:rsidR="00E4498B" w:rsidRPr="00B44B64">
        <w:t>n</w:t>
      </w:r>
      <w:r w:rsidR="00C22C18" w:rsidRPr="00B44B64">
        <w:t>earest-</w:t>
      </w:r>
      <w:r w:rsidR="00E4498B" w:rsidRPr="00B44B64">
        <w:t>n</w:t>
      </w:r>
      <w:r w:rsidR="00C22C18" w:rsidRPr="00B44B64">
        <w:t>eighbo</w:t>
      </w:r>
      <w:r w:rsidR="000B7347" w:rsidRPr="00B44B64">
        <w:t>r</w:t>
      </w:r>
      <w:r w:rsidRPr="00B44B64">
        <w:t xml:space="preserve"> (</w:t>
      </w:r>
      <w:proofErr w:type="spellStart"/>
      <w:r w:rsidR="00C22C18" w:rsidRPr="00B44B64">
        <w:t>kNN</w:t>
      </w:r>
      <w:proofErr w:type="spellEnd"/>
      <w:r w:rsidRPr="00B44B64">
        <w:t>) classifiers were evaluated</w:t>
      </w:r>
      <w:r w:rsidR="00156C2B" w:rsidRPr="00B44B64">
        <w:t xml:space="preserve"> in this study</w:t>
      </w:r>
      <w:r w:rsidRPr="00B44B64">
        <w:t>.</w:t>
      </w:r>
      <w:r w:rsidR="00156C2B" w:rsidRPr="00B44B64">
        <w:t xml:space="preserve"> </w:t>
      </w:r>
      <w:r w:rsidRPr="00B44B64">
        <w:t xml:space="preserve">A decision tree is a tree of binary decision nodes based on thresholds of different features.  </w:t>
      </w:r>
      <w:r w:rsidR="007A22CA" w:rsidRPr="00B44B64">
        <w:t>D</w:t>
      </w:r>
      <w:r w:rsidRPr="00B44B64">
        <w:t>ata is recursively split at each branch node until a terminal representing a class label</w:t>
      </w:r>
      <w:r w:rsidR="00E4498B" w:rsidRPr="00B44B64">
        <w:t xml:space="preserve"> is reached</w:t>
      </w:r>
      <w:r w:rsidR="005232C4"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Training is performed by a greedy procedure</w:t>
      </w:r>
      <w:r w:rsidR="00156C2B" w:rsidRPr="00B44B64">
        <w:t>,</w:t>
      </w:r>
      <w:r w:rsidRPr="00B44B64">
        <w:t xml:space="preserve"> which iteratively adds nodes and selects features producing the best split for each node.  Criteria used for choosing the best feature at each node include the information content, node purity and Fisher’s criterion</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Overtraining is a concern and trees can be pruned in a post-training step to reduce variance.  </w:t>
      </w:r>
      <w:r w:rsidR="00C45804" w:rsidRPr="00B44B64">
        <w:t xml:space="preserve">Decision trees </w:t>
      </w:r>
      <w:r w:rsidRPr="00B44B64">
        <w:t xml:space="preserve">are known for their </w:t>
      </w:r>
      <w:r w:rsidR="007A22CA" w:rsidRPr="00B44B64">
        <w:t xml:space="preserve">speed of execution and </w:t>
      </w:r>
      <w:r w:rsidRPr="00B44B64">
        <w:t>ease of interpretation</w:t>
      </w:r>
      <w:r w:rsidR="007A22CA" w:rsidRPr="00B44B64">
        <w:t xml:space="preserve">. </w:t>
      </w:r>
      <w:r w:rsidRPr="00B44B64">
        <w:t xml:space="preserve"> </w:t>
      </w:r>
      <w:r w:rsidR="007A22CA" w:rsidRPr="00B44B64">
        <w:t>N</w:t>
      </w:r>
      <w:r w:rsidRPr="00B44B64">
        <w:t xml:space="preserve">ode decisions can help provide insight into the problem.  Decisions are usually binary and based on a single feature.  As a result, the decision boundary is comprised of stepwise sections parallel to the feature axes and is at best an approximation </w:t>
      </w:r>
      <w:r w:rsidR="00C45804" w:rsidRPr="00B44B64">
        <w:t xml:space="preserve">of </w:t>
      </w:r>
      <w:r w:rsidRPr="00B44B64">
        <w:t>the optimal boundary</w:t>
      </w:r>
      <w:r w:rsidR="007A22CA"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Decision trees are flexible and broadly applied as </w:t>
      </w:r>
      <w:ins w:id="725" w:author="dugalh" w:date="2018-07-27T16:51:00Z">
        <w:r w:rsidR="00475CCF">
          <w:t xml:space="preserve">they </w:t>
        </w:r>
      </w:ins>
      <w:ins w:id="726" w:author="dugalh" w:date="2018-07-27T16:47:00Z">
        <w:r w:rsidR="00875BEA">
          <w:t>are non-param</w:t>
        </w:r>
      </w:ins>
      <w:ins w:id="727" w:author="dugalh" w:date="2018-07-27T16:48:00Z">
        <w:r w:rsidR="00875BEA">
          <w:t>e</w:t>
        </w:r>
      </w:ins>
      <w:ins w:id="728" w:author="dugalh" w:date="2018-07-27T16:47:00Z">
        <w:r w:rsidR="00875BEA">
          <w:t xml:space="preserve">tric (i.e. </w:t>
        </w:r>
      </w:ins>
      <w:r w:rsidRPr="00B44B64">
        <w:t>they make no assumption</w:t>
      </w:r>
      <w:del w:id="729" w:author="dugalh" w:date="2018-07-27T16:48:00Z">
        <w:r w:rsidRPr="00B44B64" w:rsidDel="00875BEA">
          <w:delText>s</w:delText>
        </w:r>
      </w:del>
      <w:r w:rsidRPr="00B44B64">
        <w:t xml:space="preserve"> </w:t>
      </w:r>
      <w:r w:rsidR="00C45804" w:rsidRPr="00B44B64">
        <w:t>about</w:t>
      </w:r>
      <w:r w:rsidRPr="00B44B64">
        <w:t xml:space="preserve"> the form of class distributions</w:t>
      </w:r>
      <w:ins w:id="730" w:author="dugalh" w:date="2018-07-27T16:48:00Z">
        <w:r w:rsidR="00875BEA">
          <w:t>)</w:t>
        </w:r>
      </w:ins>
      <w:r w:rsidRPr="00B44B64">
        <w:t xml:space="preserve"> and can deal with categorical as well as continuous variables</w:t>
      </w:r>
      <w:r w:rsidR="007A22CA" w:rsidRPr="00B44B64">
        <w:t>.</w:t>
      </w:r>
      <w:r w:rsidRPr="00B44B64">
        <w:fldChar w:fldCharType="begin" w:fldLock="1"/>
      </w:r>
      <w:r w:rsidR="002D4FE5">
        <w:instrText>ADDIN CSL_CITATION {"citationItems":[{"id":"ITEM-1","itemData":{"ISBN":"978-0534980542","author":[{"dropping-particle":"","family":"Breiman","given":"Leo","non-dropping-particle":"","parse-names":false,"suffix":""},{"dropping-particle":"","family":"Friedman","given":"J.","non-dropping-particle":"","parse-names":false,"suffix":""},{"dropping-particle":"","family":"Olshen","given":"R.","non-dropping-particle":"","parse-names":false,"suffix":""},{"dropping-particle":"","family":"Stone","given":"C.","non-dropping-particle":"","parse-names":false,"suffix":""}],"id":"ITEM-1","issued":{"date-parts":[["1984"]]},"publisher":"Wadsworth","publisher-place":"Calif.","title":"Classification and regression trees","type":"book"},"uris":["http://www.mendeley.com/documents/?uuid=ed5b215d-c6eb-4029-a0a6-3381cd51e78d"]}],"mendeley":{"formattedCitation":"&lt;sup&gt;49&lt;/sup&gt;","plainTextFormattedCitation":"49","previouslyFormattedCitation":"&lt;sup&gt;48&lt;/sup&gt;"},"properties":{"noteIndex":0},"schema":"https://github.com/citation-style-language/schema/raw/master/csl-citation.json"}</w:instrText>
      </w:r>
      <w:r w:rsidRPr="00B44B64">
        <w:fldChar w:fldCharType="separate"/>
      </w:r>
      <w:r w:rsidR="002D4FE5" w:rsidRPr="002D4FE5">
        <w:rPr>
          <w:noProof/>
          <w:vertAlign w:val="superscript"/>
        </w:rPr>
        <w:t>49</w:t>
      </w:r>
      <w:r w:rsidRPr="00B44B64">
        <w:fldChar w:fldCharType="end"/>
      </w:r>
      <w:r w:rsidRPr="00B44B64">
        <w:t xml:space="preserve">  </w:t>
      </w:r>
    </w:p>
    <w:p w14:paraId="33BF7BCB" w14:textId="1784FC16" w:rsidR="00D61588" w:rsidRPr="00B44B64" w:rsidRDefault="00D61588" w:rsidP="000104B9">
      <w:pPr>
        <w:pStyle w:val="BodyTextIndented"/>
      </w:pPr>
      <w:r w:rsidRPr="00B44B64">
        <w:t>Random forests are classifiers that use bootstrapped aggregation (bagging)</w:t>
      </w:r>
      <w:r w:rsidRPr="00B44B64">
        <w:fldChar w:fldCharType="begin" w:fldLock="1"/>
      </w:r>
      <w:r w:rsidR="002D4FE5">
        <w:instrText>ADDIN CSL_CITATION {"citationItems":[{"id":"ITEM-1","itemData":{"ISSN":"08856125","abstract":"Bagging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Publishers,.","author":[{"dropping-particle":"","family":"Breiman","given":"Leo","non-dropping-particle":"","parse-names":false,"suffix":""}],"container-title":"Machine Learning","id":"ITEM-1","issue":"2","issued":{"date-parts":[["1996"]]},"page":"123-140","title":"Bagging predictors","type":"article-journal","volume":"24"},"uris":["http://www.mendeley.com/documents/?uuid=ea7cc1d3-99fd-45bf-b7ca-824bd283a4f3"]}],"mendeley":{"formattedCitation":"&lt;sup&gt;50&lt;/sup&gt;","plainTextFormattedCitation":"50","previouslyFormattedCitation":"&lt;sup&gt;49&lt;/sup&gt;"},"properties":{"noteIndex":0},"schema":"https://github.com/citation-style-language/schema/raw/master/csl-citation.json"}</w:instrText>
      </w:r>
      <w:r w:rsidRPr="00B44B64">
        <w:fldChar w:fldCharType="separate"/>
      </w:r>
      <w:r w:rsidR="002D4FE5" w:rsidRPr="002D4FE5">
        <w:rPr>
          <w:noProof/>
          <w:vertAlign w:val="superscript"/>
        </w:rPr>
        <w:t>50</w:t>
      </w:r>
      <w:r w:rsidRPr="00B44B64">
        <w:fldChar w:fldCharType="end"/>
      </w:r>
      <w:r w:rsidRPr="00B44B64">
        <w:t xml:space="preserve"> of a large collection of decision tree classifiers.  Each tree is trained on a bootstrapped version of the dataset and the decision feature for each node is selected from a random subset of the full feature set</w:t>
      </w:r>
      <w:r w:rsidR="000D1DF9">
        <w:t>.</w:t>
      </w:r>
      <w:r w:rsidRPr="00B44B64">
        <w:fldChar w:fldCharType="begin" w:fldLock="1"/>
      </w:r>
      <w:r w:rsidR="002D4FE5">
        <w:instrText>ADDIN CSL_CITATION {"citationItems":[{"id":"ITEM-1","itemData":{"DOI":"10.1023/A:1010933404324","author":[{"dropping-particle":"","family":"Breiman","given":"Leo","non-dropping-particle":"","parse-names":false,"suffix":""}],"container-title":"Machine Learning","id":"ITEM-1","issue":"1","issued":{"date-parts":[["2001"]]},"page":"5-32","title":"Random Forests","type":"article-journal","volume":"45"},"uris":["http://www.mendeley.com/documents/?uuid=879618bc-53b7-42be-8e6c-d7f43e29874b"]}],"mendeley":{"formattedCitation":"&lt;sup&gt;51&lt;/sup&gt;","plainTextFormattedCitation":"51","previouslyFormattedCitation":"&lt;sup&gt;50&lt;/sup&gt;"},"properties":{"noteIndex":0},"schema":"https://github.com/citation-style-language/schema/raw/master/csl-citation.json"}</w:instrText>
      </w:r>
      <w:r w:rsidRPr="00B44B64">
        <w:fldChar w:fldCharType="separate"/>
      </w:r>
      <w:r w:rsidR="002D4FE5" w:rsidRPr="002D4FE5">
        <w:rPr>
          <w:noProof/>
          <w:vertAlign w:val="superscript"/>
        </w:rPr>
        <w:t>51</w:t>
      </w:r>
      <w:r w:rsidRPr="00B44B64">
        <w:fldChar w:fldCharType="end"/>
      </w:r>
      <w:r w:rsidRPr="00B44B64">
        <w:t xml:space="preserve">  The bootstrapping and random feature subsets help introduce variation amongst the base tree classifiers.  The uncorrelated decision trees</w:t>
      </w:r>
      <w:r w:rsidR="00C56296" w:rsidRPr="00B44B64">
        <w:t>, in combination,</w:t>
      </w:r>
      <w:r w:rsidRPr="00B44B64">
        <w:t xml:space="preserve"> ha</w:t>
      </w:r>
      <w:r w:rsidR="00692CA8">
        <w:t>ve</w:t>
      </w:r>
      <w:r w:rsidRPr="00B44B64">
        <w:t xml:space="preserve"> greater predictive power than any single one.  Importantly, a random forest is not prone to overtraining.  Random forests are also robust to </w:t>
      </w:r>
      <w:proofErr w:type="spellStart"/>
      <w:r w:rsidRPr="00B44B64">
        <w:t>mislabelled</w:t>
      </w:r>
      <w:proofErr w:type="spellEnd"/>
      <w:r w:rsidRPr="00B44B64">
        <w:t xml:space="preserve"> training data.  Both training and execution </w:t>
      </w:r>
      <w:r w:rsidR="00492308" w:rsidRPr="00B44B64">
        <w:t xml:space="preserve">demand a </w:t>
      </w:r>
      <w:r w:rsidRPr="00B44B64">
        <w:t>moderate</w:t>
      </w:r>
      <w:r w:rsidR="00492308" w:rsidRPr="00B44B64">
        <w:t xml:space="preserve"> amount</w:t>
      </w:r>
      <w:r w:rsidRPr="00B44B64">
        <w:t xml:space="preserve"> of computation time.  The two main parameters for tuning a random forest are the number of trees and the number of features considered for each node.</w:t>
      </w:r>
    </w:p>
    <w:p w14:paraId="28ECBF6D" w14:textId="005EBE40" w:rsidR="00D61588" w:rsidRPr="00B44B64" w:rsidRDefault="00492308" w:rsidP="000104B9">
      <w:pPr>
        <w:pStyle w:val="BodyTextIndented"/>
      </w:pPr>
      <w:r w:rsidRPr="00B44B64">
        <w:lastRenderedPageBreak/>
        <w:t xml:space="preserve">Ground-breaking </w:t>
      </w:r>
      <w:r w:rsidR="00525B25" w:rsidRPr="00B44B64">
        <w:t xml:space="preserve">and widespread </w:t>
      </w:r>
      <w:r w:rsidRPr="00B44B64">
        <w:t>pattern recognition work has been done with t</w:t>
      </w:r>
      <w:r w:rsidR="00D61588" w:rsidRPr="00B44B64">
        <w:t xml:space="preserve">he </w:t>
      </w:r>
      <w:r w:rsidR="000B7347" w:rsidRPr="00B44B64">
        <w:t>SVM</w:t>
      </w:r>
      <w:r w:rsidR="007A22CA" w:rsidRPr="00B44B64">
        <w:t>.</w:t>
      </w:r>
      <w:r w:rsidR="00D61588" w:rsidRPr="00B44B64">
        <w:fldChar w:fldCharType="begin" w:fldLock="1"/>
      </w:r>
      <w:r w:rsidR="002D4FE5">
        <w:instrText>ADDIN CSL_CITATION {"citationItems":[{"id":"ITEM-1","itemData":{"DOI":"10.1016/j.isprsjprs.2010.09.008","ISSN":"09242716","author":[{"dropping-particle":"","family":"Amorós López","given":"J.","non-dropping-particle":"","parse-names":false,"suffix":""},{"dropping-particle":"","family":"Izquierdo Verdiguier","given":"E.","non-dropping-particle":"","parse-names":false,"suffix":""},{"dropping-particle":"","family":"Gómez Chova","given":"L.","non-dropping-particle":"","parse-names":false,"suffix":""},{"dropping-particle":"","family":"Muñoz Marí","given":"J.","non-dropping-particle":"","parse-names":false,"suffix":""},{"dropping-particle":"","family":"Rodríguez Barreiro","given":"J.Z.","non-dropping-particle":"","parse-names":false,"suffix":""},{"dropping-particle":"","family":"Camps Valls","given":"G.","non-dropping-particle":"","parse-names":false,"suffix":""},{"dropping-particle":"","family":"Calpe Maravilla","given":"J.","non-dropping-particle":"","parse-names":false,"suffix":""}],"container-title":"ISPRS Journal of Photogrammetry and Remote Sensing","id":"ITEM-1","issue":"1","issued":{"date-parts":[["2011","1"]]},"page":"115-123","publisher":"Elsevier B.V.","title":"Land cover classification of VHR airborne images for citrus grove identification","type":"article-journal","volume":"66"},"uris":["http://www.mendeley.com/documents/?uuid=4c73326b-86d5-4dd8-8edd-773277be9533"]},{"id":"ITEM-2","itemData":{"DOI":"10.1109/ICCCT.2011.6075207","ISBN":"978-1-4577-1385-9","author":[{"dropping-particle":"","family":"Sahu","given":"Barnali","non-dropping-particle":"","parse-names":false,"suffix":""},{"dropping-particle":"","family":"Mishra","given":"Debahuti","non-dropping-particle":"","parse-names":false,"suffix":""}],"container-title":"2011 2nd International Conference on Computer and Communication Technology (ICCCT-2011)","editor":[{"dropping-particle":"","family":"Mohanty","given":"Saraju","non-dropping-particle":"","parse-names":false,"suffix":""}],"id":"ITEM-2","issued":{"date-parts":[["2011","9"]]},"note":"Method: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al","page":"5-10","publisher":"IEEE","publisher-place":"Allahabad, India","title":"A novel approach for selecting informative genes from gene expression data using signal-to-noise ratio and t-statistics","type":"paper-conference"},"uris":["http://www.mendeley.com/documents/?uuid=cbac2827-7b7e-40f0-adc3-d0f5193d0efa"]},{"id":"ITEM-3","itemData":{"author":[{"dropping-particle":"","family":"Li","given":"Zhengrong","non-dropping-particle":"","parse-names":false,"suffix":""},{"dropping-particle":"","family":"Hayward","given":"Ross F.","non-dropping-particle":"","parse-names":false,"suffix":""},{"dropping-particle":"","family":"Zhang","given":"Jinglan","non-dropping-particle":"","parse-names":false,"suffix":""},{"dropping-particle":"","family":"Jin","given":"Hang","non-dropping-particle":"","parse-names":false,"suffix":""},{"dropping-particle":"","family":"Walker","given":"Rodney A","non-dropping-particle":"","parse-names":false,"suffix":""}],"container-title":"ISPRS TC VII Symposium – 100 Years ISPRS","editor":[{"dropping-particle":"","family":"Wagner","given":"W","non-dropping-particle":"","parse-names":false,"suffix":""},{"dropping-particle":"","family":"Székely","given":"B","non-dropping-particle":"","parse-names":false,"suffix":""}],"id":"ITEM-3","issued":{"date-parts":[["2010"]]},"note":"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approach.","page":"122-127","publisher":"IAPRS","publisher-place":"Vienna, Austria","title":"Evaluation of spectral and texture features for object-based vegetation species classification using support vector machines","type":"paper-conference","volume":"XXXVIII"},"uris":["http://www.mendeley.com/documents/?uuid=2e87226c-2ab4-4639-b60f-6422077aee8a"]},{"id":"ITEM-4","itemData":{"DOI":"10.1186/1471-2105-8-144","ISSN":"1471-2105","PMID":"17474999","abstract":"BACKGROUND: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author":[{"dropping-particle":"","family":"Yousef","given":"Malik","non-dropping-particle":"","parse-names":false,"suffix":""},{"dropping-particle":"","family":"Jung","given":"Segun","non-dropping-particle":"","parse-names":false,"suffix":""},{"dropping-particle":"","family":"Showe","given":"Louise C","non-dropping-particle":"","parse-names":false,"suffix":""},{"dropping-particle":"","family":"Showe","given":"Michael K","non-dropping-particle":"","parse-names":false,"suffix":""}],"container-title":"BMC Bioinformatics","id":"ITEM-4","issue":"144","issued":{"date-parts":[["2007","1"]]},"note":"Method: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clusters.","title":"Recursive cluster elimination (RCE) for classification and feature selection from gene expression data.","type":"article-journal","volume":"8"},"uris":["http://www.mendeley.com/documents/?uuid=8fba6ef8-3b8b-4892-bd24-ff3ebfa74be5"]}],"mendeley":{"formattedCitation":"&lt;sup&gt;36,44,46,52&lt;/sup&gt;","plainTextFormattedCitation":"36,44,46,52","previouslyFormattedCitation":"&lt;sup&gt;35,43,45,51&lt;/sup&gt;"},"properties":{"noteIndex":0},"schema":"https://github.com/citation-style-language/schema/raw/master/csl-citation.json"}</w:instrText>
      </w:r>
      <w:r w:rsidR="00D61588" w:rsidRPr="00B44B64">
        <w:fldChar w:fldCharType="separate"/>
      </w:r>
      <w:r w:rsidR="002D4FE5" w:rsidRPr="002D4FE5">
        <w:rPr>
          <w:noProof/>
          <w:vertAlign w:val="superscript"/>
        </w:rPr>
        <w:t>36,44,46,52</w:t>
      </w:r>
      <w:r w:rsidR="00D61588" w:rsidRPr="00B44B64">
        <w:fldChar w:fldCharType="end"/>
      </w:r>
      <w:r w:rsidR="00D61588" w:rsidRPr="00B44B64">
        <w:t xml:space="preserve">  The SVM was </w:t>
      </w:r>
      <w:r w:rsidR="00B44B64">
        <w:t>initially</w:t>
      </w:r>
      <w:r w:rsidR="00D61588" w:rsidRPr="00B44B64">
        <w:t xml:space="preserve"> </w:t>
      </w:r>
      <w:r w:rsidR="00B44B64">
        <w:t xml:space="preserve">defined as the two-class linear decision boundary that maximized the distance </w:t>
      </w:r>
      <w:r w:rsidR="00D61588" w:rsidRPr="00B44B64">
        <w:t>to the nearest objects, called “support vectors”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The decision boundary is determined only by the support vectors, not directly by features or generative descriptions of class distributions.  The SVM minimi</w:t>
      </w:r>
      <w:r w:rsidR="000B7347" w:rsidRPr="00B44B64">
        <w:t>zes</w:t>
      </w:r>
      <w:r w:rsidR="00D61588" w:rsidRPr="00B44B64">
        <w:t xml:space="preserve"> the </w:t>
      </w:r>
      <w:proofErr w:type="spellStart"/>
      <w:r w:rsidR="00D61588" w:rsidRPr="00B44B64">
        <w:t>Vapnik-Chervonenkis</w:t>
      </w:r>
      <w:proofErr w:type="spellEnd"/>
      <w:r w:rsidR="00D61588" w:rsidRPr="00B44B64">
        <w:t xml:space="preserve"> dimension, a measure of the complexity of the classifier.  This is an important property of the SVM and explains how it effectively adapts its complexity to the data, is robust to overtraining and performs well in high</w:t>
      </w:r>
      <w:r w:rsidR="00E70BB5" w:rsidRPr="00B44B64">
        <w:t>-</w:t>
      </w:r>
      <w:r w:rsidR="00D61588" w:rsidRPr="00B44B64">
        <w:t xml:space="preserve">dimensional feature spaces.  The original formulation was extended to the case of overlapping multi-class problems using a penalty term with user-defined multiplier </w:t>
      </w:r>
      <w:r w:rsidR="00D61588" w:rsidRPr="00B44B64">
        <w:rPr>
          <w:i/>
        </w:rPr>
        <w:t>C</w:t>
      </w:r>
      <w:r w:rsidR="00D61588" w:rsidRPr="00B44B64">
        <w:t xml:space="preserve">, </w:t>
      </w:r>
      <w:r w:rsidR="00E70BB5" w:rsidRPr="00B44B64">
        <w:t xml:space="preserve">which </w:t>
      </w:r>
      <w:r w:rsidR="00D61588" w:rsidRPr="00B44B64">
        <w:t>punishes class overlap.  Using the kernel trick, the linear SVM was further extended to allow model</w:t>
      </w:r>
      <w:r w:rsidR="000B7347" w:rsidRPr="00B44B64">
        <w:t>ing</w:t>
      </w:r>
      <w:r w:rsidR="00D61588" w:rsidRPr="00B44B64">
        <w:t xml:space="preserve"> of non-linear decision boundaries</w:t>
      </w:r>
      <w:r w:rsidR="007A22CA" w:rsidRPr="00B44B64">
        <w:t>.</w:t>
      </w:r>
      <w:r w:rsidR="00D61588" w:rsidRPr="00B44B64">
        <w:fldChar w:fldCharType="begin" w:fldLock="1"/>
      </w:r>
      <w:r w:rsidR="002D4FE5">
        <w:instrText>ADDIN CSL_CITATION {"citationItems":[{"id":"ITEM-1","itemData":{"DOI":"10.1023/A:1009715923555","ISSN":"13845810","author":[{"dropping-particle":"","family":"Burges","given":"Christopher J.C.","non-dropping-particle":"","parse-names":false,"suffix":""}],"container-title":"Data Mining and Knowledge Discovery","id":"ITEM-1","issue":"2","issued":{"date-parts":[["1998"]]},"page":"121-167","title":"A tutorial on support vector machines for pattern recognition","type":"article-journal","volume":"2"},"uris":["http://www.mendeley.com/documents/?uuid=e89af49d-9d4d-47ed-aaa2-a57187df99cd"]}],"mendeley":{"formattedCitation":"&lt;sup&gt;53&lt;/sup&gt;","plainTextFormattedCitation":"53","previouslyFormattedCitation":"&lt;sup&gt;52&lt;/sup&gt;"},"properties":{"noteIndex":0},"schema":"https://github.com/citation-style-language/schema/raw/master/csl-citation.json"}</w:instrText>
      </w:r>
      <w:r w:rsidR="00D61588" w:rsidRPr="00B44B64">
        <w:fldChar w:fldCharType="separate"/>
      </w:r>
      <w:r w:rsidR="002D4FE5" w:rsidRPr="002D4FE5">
        <w:rPr>
          <w:noProof/>
          <w:vertAlign w:val="superscript"/>
        </w:rPr>
        <w:t>53</w:t>
      </w:r>
      <w:r w:rsidR="00D61588" w:rsidRPr="00B44B64">
        <w:fldChar w:fldCharType="end"/>
      </w:r>
      <w:r w:rsidR="00D61588" w:rsidRPr="00B44B64">
        <w:t xml:space="preserve">  Different kernels such as polynomials or </w:t>
      </w:r>
      <w:r w:rsidR="00E70BB5" w:rsidRPr="00B44B64">
        <w:t>r</w:t>
      </w:r>
      <w:r w:rsidR="00D61588" w:rsidRPr="00B44B64">
        <w:t xml:space="preserve">adial </w:t>
      </w:r>
      <w:r w:rsidR="00E70BB5" w:rsidRPr="00B44B64">
        <w:t>b</w:t>
      </w:r>
      <w:r w:rsidR="00D61588" w:rsidRPr="00B44B64">
        <w:t xml:space="preserve">asis </w:t>
      </w:r>
      <w:r w:rsidR="00E70BB5" w:rsidRPr="00B44B64">
        <w:t>f</w:t>
      </w:r>
      <w:r w:rsidR="00D61588" w:rsidRPr="00B44B64">
        <w:t xml:space="preserve">unctions (RBF) may be chosen to suit the given problem.  </w:t>
      </w:r>
      <w:ins w:id="731" w:author="dugalh" w:date="2018-07-27T16:49:00Z">
        <w:r w:rsidR="00475CCF">
          <w:t xml:space="preserve">In kernel form, the SVM </w:t>
        </w:r>
      </w:ins>
      <w:ins w:id="732" w:author="dugalh" w:date="2018-07-27T16:50:00Z">
        <w:r w:rsidR="00475CCF">
          <w:t>can</w:t>
        </w:r>
      </w:ins>
      <w:ins w:id="733" w:author="dugalh" w:date="2018-07-27T16:49:00Z">
        <w:r w:rsidR="00475CCF">
          <w:t xml:space="preserve"> be considered a non-parametric classifier.  </w:t>
        </w:r>
      </w:ins>
      <w:r w:rsidR="00130DEA" w:rsidRPr="00B44B64">
        <w:t>In our evaluation, a</w:t>
      </w:r>
      <w:r w:rsidR="002B6F61" w:rsidRPr="00B44B64">
        <w:t xml:space="preserve">n RBF kernel </w:t>
      </w:r>
      <w:r w:rsidR="00130DEA" w:rsidRPr="00B44B64">
        <w:t xml:space="preserve">was used </w:t>
      </w:r>
      <w:r w:rsidR="002B6F61" w:rsidRPr="00B44B64">
        <w:t xml:space="preserve">for the SVM classifier.  </w:t>
      </w:r>
      <w:r w:rsidR="00D61588" w:rsidRPr="00B44B64">
        <w:t xml:space="preserve">The training </w:t>
      </w:r>
      <w:r w:rsidR="00E70BB5" w:rsidRPr="00B44B64">
        <w:t xml:space="preserve">is done by using </w:t>
      </w:r>
      <w:r w:rsidR="00D61588" w:rsidRPr="00B44B64">
        <w:t xml:space="preserve">a </w:t>
      </w:r>
      <w:r w:rsidR="00E70BB5" w:rsidRPr="00B44B64">
        <w:t xml:space="preserve">computationally demanding </w:t>
      </w:r>
      <w:r w:rsidR="00D61588" w:rsidRPr="00B44B64">
        <w:t>quadratic optimi</w:t>
      </w:r>
      <w:r w:rsidR="000B7347" w:rsidRPr="00B44B64">
        <w:t>zation</w:t>
      </w:r>
      <w:r w:rsidR="00D61588" w:rsidRPr="00B44B64">
        <w:t xml:space="preserve"> problem.  </w:t>
      </w:r>
      <w:r w:rsidR="00E70BB5" w:rsidRPr="00B44B64">
        <w:t>However, e</w:t>
      </w:r>
      <w:r w:rsidR="00D61588" w:rsidRPr="00B44B64">
        <w:t xml:space="preserve">xecution is fast as it only requires </w:t>
      </w:r>
      <w:r w:rsidR="00E70BB5" w:rsidRPr="00B44B64">
        <w:t xml:space="preserve">an </w:t>
      </w:r>
      <w:r w:rsidR="00D61588" w:rsidRPr="00B44B64">
        <w:t>evaluation of the kernel function for the support vector – object vector pairs</w:t>
      </w:r>
      <w:r w:rsidR="007A22CA" w:rsidRPr="00B44B64">
        <w:t>.</w:t>
      </w:r>
      <w:r w:rsidR="00D61588"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00D61588" w:rsidRPr="00B44B64">
        <w:fldChar w:fldCharType="separate"/>
      </w:r>
      <w:r w:rsidR="007A38B5" w:rsidRPr="00B44B64">
        <w:rPr>
          <w:noProof/>
          <w:vertAlign w:val="superscript"/>
        </w:rPr>
        <w:t>29</w:t>
      </w:r>
      <w:r w:rsidR="00D61588" w:rsidRPr="00B44B64">
        <w:fldChar w:fldCharType="end"/>
      </w:r>
    </w:p>
    <w:p w14:paraId="33A83A9B" w14:textId="2D69FB3D" w:rsidR="00D61588" w:rsidRPr="00B44B64" w:rsidRDefault="00D61588" w:rsidP="000104B9">
      <w:pPr>
        <w:pStyle w:val="BodyTextIndented"/>
      </w:pPr>
      <w:commentRangeStart w:id="734"/>
      <w:commentRangeStart w:id="735"/>
      <w:r w:rsidRPr="00B44B64">
        <w:t xml:space="preserve">The Bayes normal classifier, sometimes referred to as the </w:t>
      </w:r>
      <w:ins w:id="736" w:author="dugalh" w:date="2018-07-27T14:50:00Z">
        <w:r w:rsidR="00235249">
          <w:t>Maximum Likelihood (</w:t>
        </w:r>
      </w:ins>
      <w:r w:rsidR="000B7347" w:rsidRPr="00B44B64">
        <w:t>ML</w:t>
      </w:r>
      <w:ins w:id="737" w:author="dugalh" w:date="2018-07-27T14:50:00Z">
        <w:r w:rsidR="00235249">
          <w:t>)</w:t>
        </w:r>
      </w:ins>
      <w:r w:rsidRPr="00B44B64">
        <w:t xml:space="preserve"> classifier, </w:t>
      </w:r>
      <w:commentRangeStart w:id="738"/>
      <w:r w:rsidRPr="00B44B64">
        <w:t xml:space="preserve">assumes </w:t>
      </w:r>
      <w:r w:rsidR="00126A40" w:rsidRPr="00B44B64">
        <w:t xml:space="preserve">that </w:t>
      </w:r>
      <w:r w:rsidRPr="00B44B64">
        <w:t>the classes are normally distributed</w:t>
      </w:r>
      <w:commentRangeEnd w:id="734"/>
      <w:r w:rsidR="00671757">
        <w:rPr>
          <w:rStyle w:val="CommentReference"/>
        </w:rPr>
        <w:commentReference w:id="734"/>
      </w:r>
      <w:commentRangeEnd w:id="735"/>
      <w:r w:rsidR="00235249">
        <w:rPr>
          <w:rStyle w:val="CommentReference"/>
        </w:rPr>
        <w:commentReference w:id="735"/>
      </w:r>
      <w:commentRangeEnd w:id="738"/>
      <w:r w:rsidR="00475CCF">
        <w:rPr>
          <w:rStyle w:val="CommentReference"/>
        </w:rPr>
        <w:commentReference w:id="738"/>
      </w:r>
      <w:r w:rsidRPr="00B44B64">
        <w:t xml:space="preserve">.  Mean and covariance parameters are estimated for each class from the data, usually with the </w:t>
      </w:r>
      <w:r w:rsidR="000B7347" w:rsidRPr="00B44B64">
        <w:t>ML</w:t>
      </w:r>
      <w:r w:rsidRPr="00B44B64">
        <w:t xml:space="preserve"> criterion.  Bayes</w:t>
      </w:r>
      <w:r w:rsidR="00126A40" w:rsidRPr="00B44B64">
        <w:t xml:space="preserve">’ </w:t>
      </w:r>
      <w:r w:rsidRPr="00B44B64">
        <w:t>rule is then used to define the decision boundary</w:t>
      </w:r>
      <w:r w:rsidR="00EB6CA2" w:rsidRPr="00B44B64">
        <w:t>.</w:t>
      </w:r>
      <w:r w:rsidRPr="00B44B64">
        <w:fldChar w:fldCharType="begin" w:fldLock="1"/>
      </w:r>
      <w:r w:rsidR="002D4FE5">
        <w:instrText>ADDIN CSL_CITATION {"citationItems":[{"id":"ITEM-1","itemData":{"DOI":"10.1142/9789812775320_0001","ISBN":"981-256-105-6","author":[{"dropping-particle":"","family":"Duin","given":"Robert P W","non-dropping-particle":"","parse-names":false,"suffix":""},{"dropping-particle":"","family":"Tax","given":"David M J","non-dropping-particle":"","parse-names":false,"suffix":""}],"container-title":"Handbook of Pattern Recognition and Computer Vision, 3rd ed.","editor":[{"dropping-particle":"","family":"Chen","given":"CH","non-dropping-particle":"","parse-names":false,"suffix":""},{"dropping-particle":"","family":"Wang","given":"PSP","non-dropping-particle":"","parse-names":false,"suffix":""}],"id":"ITEM-1","issued":{"date-parts":[["2005"]]},"page":"1-21","publisher":"World Scientific","publisher-place":"Singapore","title":"Statistical Pattern Recognition","type":"chapter"},"uris":["http://www.mendeley.com/documents/?uuid=92a9037c-9c3c-4d4e-a388-7b66d8edadd1"]}],"mendeley":{"formattedCitation":"&lt;sup&gt;54&lt;/sup&gt;","plainTextFormattedCitation":"54","previouslyFormattedCitation":"&lt;sup&gt;53&lt;/sup&gt;"},"properties":{"noteIndex":0},"schema":"https://github.com/citation-style-language/schema/raw/master/csl-citation.json"}</w:instrText>
      </w:r>
      <w:r w:rsidRPr="00B44B64">
        <w:fldChar w:fldCharType="separate"/>
      </w:r>
      <w:r w:rsidR="002D4FE5" w:rsidRPr="002D4FE5">
        <w:rPr>
          <w:noProof/>
          <w:vertAlign w:val="superscript"/>
        </w:rPr>
        <w:t>54</w:t>
      </w:r>
      <w:r w:rsidRPr="00B44B64">
        <w:fldChar w:fldCharType="end"/>
      </w:r>
      <w:r w:rsidRPr="00B44B64">
        <w:t xml:space="preserve">  </w:t>
      </w:r>
    </w:p>
    <w:p w14:paraId="7E95F518" w14:textId="41A58A25" w:rsidR="000104B9" w:rsidRDefault="00D61588" w:rsidP="000104B9">
      <w:pPr>
        <w:pStyle w:val="BodyTextIndented"/>
      </w:pPr>
      <w:r w:rsidRPr="00B44B64">
        <w:t xml:space="preserve">The </w:t>
      </w:r>
      <w:proofErr w:type="spellStart"/>
      <w:r w:rsidR="00C22C18" w:rsidRPr="00B44B64">
        <w:t>kNN</w:t>
      </w:r>
      <w:proofErr w:type="spellEnd"/>
      <w:r w:rsidRPr="00B44B64">
        <w:t xml:space="preserve"> classifier labels test objects by finding the mode of classes of the closest </w:t>
      </w:r>
      <w:r w:rsidR="00C22C18" w:rsidRPr="00B44B64">
        <w:t>k</w:t>
      </w:r>
      <w:r w:rsidRPr="00B44B64">
        <w:t xml:space="preserve"> training objects</w:t>
      </w:r>
      <w:r w:rsidR="006C758D" w:rsidRPr="00B44B64">
        <w:t>.</w:t>
      </w:r>
      <w:r w:rsidRPr="00B44B64">
        <w:fldChar w:fldCharType="begin" w:fldLock="1"/>
      </w:r>
      <w:r w:rsidR="002D4FE5">
        <w:instrText>ADDIN CSL_CITATION {"citationItems":[{"id":"ITEM-1","itemData":{"ISBN":"0198538642","author":[{"dropping-particle":"","family":"Bishop","given":"Christopher M.","non-dropping-particle":"","parse-names":false,"suffix":""}],"id":"ITEM-1","issued":{"date-parts":[["2003"]]},"publisher":"Oxford University Press","publisher-place":"New York","title":"Neural networks for pattern recognition","type":"book"},"uris":["http://www.mendeley.com/documents/?uuid=284fd81e-b578-4566-aa67-a8bc0944a59a"]}],"mendeley":{"formattedCitation":"&lt;sup&gt;28&lt;/sup&gt;","plainTextFormattedCitation":"28","previouslyFormattedCitation":"&lt;sup&gt;28&lt;/sup&gt;"},"properties":{"noteIndex":0},"schema":"https://github.com/citation-style-language/schema/raw/master/csl-citation.json"}</w:instrText>
      </w:r>
      <w:r w:rsidRPr="00B44B64">
        <w:fldChar w:fldCharType="separate"/>
      </w:r>
      <w:r w:rsidR="007A38B5" w:rsidRPr="00B44B64">
        <w:rPr>
          <w:noProof/>
          <w:vertAlign w:val="superscript"/>
        </w:rPr>
        <w:t>28</w:t>
      </w:r>
      <w:r w:rsidRPr="00B44B64">
        <w:fldChar w:fldCharType="end"/>
      </w:r>
      <w:r w:rsidRPr="00B44B64">
        <w:t xml:space="preserve">  Any distance metric can be used for finding neighbo</w:t>
      </w:r>
      <w:r w:rsidR="000B7347" w:rsidRPr="00B44B64">
        <w:t>rs</w:t>
      </w:r>
      <w:r w:rsidR="006658E6" w:rsidRPr="00B44B64">
        <w:t>,</w:t>
      </w:r>
      <w:r w:rsidRPr="00B44B64">
        <w:t xml:space="preserve"> but the Euclidean distance measure is prevalent</w:t>
      </w:r>
      <w:r w:rsidR="002B6F61" w:rsidRPr="00B44B64">
        <w:t xml:space="preserve"> and was used in our study</w:t>
      </w:r>
      <w:r w:rsidRPr="00B44B64">
        <w:t xml:space="preserve">.  </w:t>
      </w:r>
      <w:commentRangeStart w:id="739"/>
      <w:r w:rsidRPr="00B44B64">
        <w:t xml:space="preserve">This classifier is a useful benchmark as it almost always performs reasonably well, requires only one parameter and </w:t>
      </w:r>
      <w:del w:id="740" w:author="dugalh" w:date="2018-07-27T16:53:00Z">
        <w:r w:rsidRPr="00B44B64" w:rsidDel="00475CCF">
          <w:delText xml:space="preserve">makes no </w:delText>
        </w:r>
        <w:r w:rsidRPr="00B44B64" w:rsidDel="00475CCF">
          <w:lastRenderedPageBreak/>
          <w:delText>assumption</w:delText>
        </w:r>
      </w:del>
      <w:del w:id="741" w:author="dugalh" w:date="2018-07-27T14:49:00Z">
        <w:r w:rsidRPr="00B44B64" w:rsidDel="00235249">
          <w:delText>s</w:delText>
        </w:r>
      </w:del>
      <w:del w:id="742" w:author="dugalh" w:date="2018-07-27T16:53:00Z">
        <w:r w:rsidRPr="00B44B64" w:rsidDel="00475CCF">
          <w:delText xml:space="preserve"> about class distributions</w:delText>
        </w:r>
      </w:del>
      <w:ins w:id="743" w:author="dugalh" w:date="2018-07-27T16:53:00Z">
        <w:r w:rsidR="00475CCF">
          <w:t>is non-parametric</w:t>
        </w:r>
      </w:ins>
      <w:r w:rsidR="006C758D" w:rsidRPr="00B44B64">
        <w:t>.</w:t>
      </w:r>
      <w:r w:rsidRPr="00B44B64">
        <w:fldChar w:fldCharType="begin" w:fldLock="1"/>
      </w:r>
      <w:r w:rsidR="002D4FE5">
        <w:instrText>ADDIN CSL_CITATION {"citationItems":[{"id":"ITEM-1","itemData":{"author":[{"dropping-particle":"","family":"Jain","given":"Anil K","non-dropping-particle":"","parse-names":false,"suffix":""},{"dropping-particle":"","family":"Duin","given":"Robert P W","non-dropping-particle":"","parse-names":false,"suffix":""},{"dropping-particle":"","family":"Mao","given":"Jianchang","non-dropping-particle":"","parse-names":false,"suffix":""}],"container-title":"IEEE Transactions on Pattern Analysis and Machine Intelligence","id":"ITEM-1","issue":"1","issued":{"date-parts":[["2000"]]},"page":"4-37","title":"Statistical pattern recognition: a review","type":"article-journal","volume":"22"},"uris":["http://www.mendeley.com/documents/?uuid=bdb80740-a905-4c79-9a64-0ef426359953"]}],"mendeley":{"formattedCitation":"&lt;sup&gt;29&lt;/sup&gt;","plainTextFormattedCitation":"29","previouslyFormattedCitation":"&lt;sup&gt;29&lt;/sup&gt;"},"properties":{"noteIndex":0},"schema":"https://github.com/citation-style-language/schema/raw/master/csl-citation.json"}</w:instrText>
      </w:r>
      <w:r w:rsidRPr="00B44B64">
        <w:fldChar w:fldCharType="separate"/>
      </w:r>
      <w:r w:rsidR="007A38B5" w:rsidRPr="00B44B64">
        <w:rPr>
          <w:noProof/>
          <w:vertAlign w:val="superscript"/>
        </w:rPr>
        <w:t>29</w:t>
      </w:r>
      <w:r w:rsidRPr="00B44B64">
        <w:fldChar w:fldCharType="end"/>
      </w:r>
      <w:r w:rsidRPr="00B44B64">
        <w:t xml:space="preserve"> </w:t>
      </w:r>
      <w:commentRangeEnd w:id="739"/>
      <w:r w:rsidR="00671757">
        <w:rPr>
          <w:rStyle w:val="CommentReference"/>
        </w:rPr>
        <w:commentReference w:id="739"/>
      </w:r>
      <w:r w:rsidRPr="00B44B64">
        <w:t xml:space="preserve"> It requires finding distances to the full training set</w:t>
      </w:r>
      <w:r w:rsidR="006658E6" w:rsidRPr="00B44B64">
        <w:t xml:space="preserve">, </w:t>
      </w:r>
      <w:r w:rsidRPr="00B44B64">
        <w:t xml:space="preserve">which can </w:t>
      </w:r>
      <w:r w:rsidR="006658E6" w:rsidRPr="00B44B64">
        <w:t xml:space="preserve">slow </w:t>
      </w:r>
      <w:r w:rsidRPr="00B44B64">
        <w:t xml:space="preserve">execution </w:t>
      </w:r>
      <w:r w:rsidR="006658E6" w:rsidRPr="00B44B64">
        <w:t>for large datasets</w:t>
      </w:r>
      <w:r w:rsidRPr="00B44B64">
        <w:t>.</w:t>
      </w:r>
    </w:p>
    <w:p w14:paraId="46EAF68B" w14:textId="5D43DB47" w:rsidR="00905BD5" w:rsidRPr="00B44B64" w:rsidRDefault="00A61724" w:rsidP="000104B9">
      <w:pPr>
        <w:pStyle w:val="BodyTextIndented"/>
      </w:pPr>
      <w:r w:rsidRPr="00B44B64">
        <w:t xml:space="preserve">User supplied </w:t>
      </w:r>
      <w:r w:rsidR="008141CB" w:rsidRPr="00B44B64">
        <w:t xml:space="preserve">tuning </w:t>
      </w:r>
      <w:r w:rsidRPr="00B44B64">
        <w:t xml:space="preserve">parameters </w:t>
      </w:r>
      <w:r w:rsidR="008141CB" w:rsidRPr="00B44B64">
        <w:t xml:space="preserve">for the classifiers </w:t>
      </w:r>
      <w:r w:rsidRPr="00B44B64">
        <w:t xml:space="preserve">were found with cross-validated grid searches. </w:t>
      </w:r>
      <w:r w:rsidR="008141CB" w:rsidRPr="00B44B64">
        <w:t xml:space="preserve"> </w:t>
      </w:r>
      <w:r w:rsidR="006C758D" w:rsidRPr="00B44B64">
        <w:fldChar w:fldCharType="begin"/>
      </w:r>
      <w:r w:rsidR="006C758D" w:rsidRPr="00B44B64">
        <w:instrText xml:space="preserve"> REF _Ref506824761 \h </w:instrText>
      </w:r>
      <w:r w:rsidR="00A76FA9">
        <w:instrText xml:space="preserve"> \* MERGEFORMAT </w:instrText>
      </w:r>
      <w:r w:rsidR="006C758D" w:rsidRPr="00B44B64">
        <w:fldChar w:fldCharType="separate"/>
      </w:r>
      <w:r w:rsidR="00B31736" w:rsidRPr="00B31736">
        <w:t xml:space="preserve">Table </w:t>
      </w:r>
      <w:r w:rsidR="00B31736" w:rsidRPr="00B31736">
        <w:rPr>
          <w:noProof/>
        </w:rPr>
        <w:t>5</w:t>
      </w:r>
      <w:r w:rsidR="006C758D" w:rsidRPr="00B44B64">
        <w:fldChar w:fldCharType="end"/>
      </w:r>
      <w:r w:rsidR="00F65796" w:rsidRPr="00B44B64">
        <w:t xml:space="preserve"> details the parameter values selected for each classifier.  Descriptions of the parameters can be found in the </w:t>
      </w:r>
      <w:proofErr w:type="spellStart"/>
      <w:r w:rsidR="00F65796" w:rsidRPr="00B44B64">
        <w:t>OpenCV</w:t>
      </w:r>
      <w:proofErr w:type="spellEnd"/>
      <w:r w:rsidR="00F65796" w:rsidRPr="00B44B64">
        <w:t xml:space="preserve"> documentation</w:t>
      </w:r>
      <w:r w:rsidR="006C758D" w:rsidRPr="00B44B64">
        <w:t>.</w:t>
      </w:r>
      <w:r w:rsidR="00F65796" w:rsidRPr="00B44B64">
        <w:fldChar w:fldCharType="begin" w:fldLock="1"/>
      </w:r>
      <w:r w:rsidR="002D4FE5">
        <w:instrText>ADDIN CSL_CITATION {"citationItems":[{"id":"ITEM-1","itemData":{"URL":"http://docs.opencv.org/","author":[{"dropping-particle":"","family":"OpenCV Development Team","given":"","non-dropping-particle":"","parse-names":false,"suffix":""}],"container-title":"Open Source Computer Vision Library","id":"ITEM-1","issued":{"date-parts":[["2014"]]},"title":"OpenCV documentation","type":"webpage"},"uris":["http://www.mendeley.com/documents/?uuid=b5973115-610b-43ae-bf69-f4eb1d30b249"]}],"mendeley":{"formattedCitation":"&lt;sup&gt;55&lt;/sup&gt;","plainTextFormattedCitation":"55","previouslyFormattedCitation":"&lt;sup&gt;54&lt;/sup&gt;"},"properties":{"noteIndex":0},"schema":"https://github.com/citation-style-language/schema/raw/master/csl-citation.json"}</w:instrText>
      </w:r>
      <w:r w:rsidR="00F65796" w:rsidRPr="00B44B64">
        <w:fldChar w:fldCharType="separate"/>
      </w:r>
      <w:r w:rsidR="002D4FE5" w:rsidRPr="002D4FE5">
        <w:rPr>
          <w:noProof/>
          <w:vertAlign w:val="superscript"/>
        </w:rPr>
        <w:t>55</w:t>
      </w:r>
      <w:r w:rsidR="00F65796" w:rsidRPr="00B44B64">
        <w:fldChar w:fldCharType="end"/>
      </w:r>
      <w:r w:rsidR="00F65796" w:rsidRPr="00B44B64">
        <w:t xml:space="preserve">   </w:t>
      </w:r>
    </w:p>
    <w:p w14:paraId="15528E06" w14:textId="41158126" w:rsidR="007E73AF" w:rsidRPr="00B44B64" w:rsidRDefault="00D61588" w:rsidP="000104B9">
      <w:pPr>
        <w:pStyle w:val="BodyTextIndented"/>
      </w:pPr>
      <w:r w:rsidRPr="00B44B64">
        <w:t>Morphological operators</w:t>
      </w:r>
      <w:r w:rsidRPr="00B44B64">
        <w:fldChar w:fldCharType="begin" w:fldLock="1"/>
      </w:r>
      <w:r w:rsidR="002D4FE5">
        <w:instrText>ADDIN CSL_CITATION {"citationItems":[{"id":"ITEM-1","itemData":{"collection-title":"Computational imaging and vision","container-title":"2nd International Symposium on Mathematical Morphology (ISMM'94)","editor":[{"dropping-particle":"","family":"Serra","given":"Jean","non-dropping-particle":"","parse-names":false,"suffix":""},{"dropping-particle":"","family":"Soille","given":"Pierre","non-dropping-particle":"","parse-names":false,"suffix":""}],"id":"ITEM-1","issued":{"date-parts":[["1994"]]},"page":"383","publisher":"Kluwer Academic Publishers","title":"Mathematical morphology and its applications to image processing","type":"paper-conference"},"uris":["http://www.mendeley.com/documents/?uuid=4e773fbe-4f8e-4a53-92ee-66963b29c2e6"]}],"mendeley":{"formattedCitation":"&lt;sup&gt;56&lt;/sup&gt;","plainTextFormattedCitation":"56","previouslyFormattedCitation":"&lt;sup&gt;55&lt;/sup&gt;"},"properties":{"noteIndex":0},"schema":"https://github.com/citation-style-language/schema/raw/master/csl-citation.json"}</w:instrText>
      </w:r>
      <w:r w:rsidRPr="00B44B64">
        <w:fldChar w:fldCharType="separate"/>
      </w:r>
      <w:r w:rsidR="002D4FE5" w:rsidRPr="002D4FE5">
        <w:rPr>
          <w:noProof/>
          <w:vertAlign w:val="superscript"/>
        </w:rPr>
        <w:t>56</w:t>
      </w:r>
      <w:r w:rsidRPr="00B44B64">
        <w:fldChar w:fldCharType="end"/>
      </w:r>
      <w:r w:rsidRPr="00B44B64">
        <w:t xml:space="preserve"> were applied as a post</w:t>
      </w:r>
      <w:r w:rsidR="00512641" w:rsidRPr="00B44B64">
        <w:t>-</w:t>
      </w:r>
      <w:r w:rsidRPr="00B44B64">
        <w:t xml:space="preserve">processing step to the classifier produced maps to remove noise and smooth boundaries.  Assuming that the majority of </w:t>
      </w:r>
      <w:proofErr w:type="spellStart"/>
      <w:r w:rsidR="00512641" w:rsidRPr="00B44B64">
        <w:t>s</w:t>
      </w:r>
      <w:r w:rsidR="0084644E" w:rsidRPr="00B44B64">
        <w:t>pekboom</w:t>
      </w:r>
      <w:proofErr w:type="spellEnd"/>
      <w:r w:rsidRPr="00B44B64">
        <w:t xml:space="preserve"> plants were big enough to cover more than one pixel, a morphological opening was applied to remove isolated </w:t>
      </w:r>
      <w:proofErr w:type="spellStart"/>
      <w:r w:rsidR="00512641" w:rsidRPr="00B44B64">
        <w:t>s</w:t>
      </w:r>
      <w:r w:rsidR="0084644E" w:rsidRPr="00B44B64">
        <w:t>pekboom</w:t>
      </w:r>
      <w:proofErr w:type="spellEnd"/>
      <w:r w:rsidRPr="00B44B64">
        <w:t xml:space="preserve"> pixels.  Following this, spurious wrinkles and holes in the </w:t>
      </w:r>
      <w:proofErr w:type="spellStart"/>
      <w:r w:rsidR="00512641" w:rsidRPr="00B44B64">
        <w:t>s</w:t>
      </w:r>
      <w:r w:rsidR="0084644E" w:rsidRPr="00B44B64">
        <w:t>pekboom</w:t>
      </w:r>
      <w:proofErr w:type="spellEnd"/>
      <w:r w:rsidRPr="00B44B64">
        <w:t xml:space="preserve"> boundaries were removed with a morphological closing operation</w:t>
      </w:r>
      <w:r w:rsidR="00C05546" w:rsidRPr="00B44B64">
        <w:t>;</w:t>
      </w:r>
      <w:r w:rsidR="00512641" w:rsidRPr="00B44B64">
        <w:t xml:space="preserve"> t</w:t>
      </w:r>
      <w:r w:rsidRPr="00B44B64">
        <w:t xml:space="preserve">he assumption being that </w:t>
      </w:r>
      <w:proofErr w:type="spellStart"/>
      <w:r w:rsidR="00512641" w:rsidRPr="00B44B64">
        <w:t>s</w:t>
      </w:r>
      <w:r w:rsidR="0084644E" w:rsidRPr="00B44B64">
        <w:t>pekboom</w:t>
      </w:r>
      <w:proofErr w:type="spellEnd"/>
      <w:r w:rsidRPr="00B44B64">
        <w:t xml:space="preserve"> typically grows in solid clumps and any real gaps in these clumps would be more than a pixel wide.  These operations can be seen as a way of further incorporating spatial context into the classification.</w:t>
      </w:r>
      <w:r w:rsidR="00905BD5" w:rsidRPr="00B44B64">
        <w:t xml:space="preserve">  </w:t>
      </w:r>
    </w:p>
    <w:p w14:paraId="1CE3644D" w14:textId="77777777" w:rsidR="007E73AF" w:rsidRPr="00B44B64" w:rsidRDefault="007E73AF" w:rsidP="00A76FA9">
      <w:pPr>
        <w:pStyle w:val="BodyText"/>
      </w:pPr>
    </w:p>
    <w:p w14:paraId="5A8B8F46" w14:textId="7834CE96" w:rsidR="007E73AF" w:rsidRPr="00B44B64" w:rsidRDefault="007E73AF" w:rsidP="00CA517C">
      <w:pPr>
        <w:pStyle w:val="1Tablecaption"/>
      </w:pPr>
      <w:bookmarkStart w:id="744" w:name="_Ref506824761"/>
      <w:r w:rsidRPr="00CA517C">
        <w:rPr>
          <w:b/>
        </w:rPr>
        <w:t xml:space="preserve">Table </w:t>
      </w:r>
      <w:r w:rsidRPr="00CA517C">
        <w:rPr>
          <w:b/>
        </w:rPr>
        <w:fldChar w:fldCharType="begin"/>
      </w:r>
      <w:r w:rsidRPr="00CA517C">
        <w:rPr>
          <w:b/>
        </w:rPr>
        <w:instrText xml:space="preserve"> SEQ Table \* ARABIC </w:instrText>
      </w:r>
      <w:r w:rsidRPr="00CA517C">
        <w:rPr>
          <w:b/>
        </w:rPr>
        <w:fldChar w:fldCharType="separate"/>
      </w:r>
      <w:r w:rsidR="00B31736">
        <w:rPr>
          <w:b/>
          <w:noProof/>
        </w:rPr>
        <w:t>5</w:t>
      </w:r>
      <w:r w:rsidRPr="00CA517C">
        <w:rPr>
          <w:b/>
        </w:rPr>
        <w:fldChar w:fldCharType="end"/>
      </w:r>
      <w:bookmarkEnd w:id="744"/>
      <w:r w:rsidRPr="00B44B64">
        <w:t xml:space="preserve">   Classifier parameters</w:t>
      </w:r>
    </w:p>
    <w:tbl>
      <w:tblPr>
        <w:tblStyle w:val="MyThesisTable"/>
        <w:tblW w:w="9379" w:type="dxa"/>
        <w:jc w:val="center"/>
        <w:tblLayout w:type="fixed"/>
        <w:tblLook w:val="01E0" w:firstRow="1" w:lastRow="1" w:firstColumn="1" w:lastColumn="1" w:noHBand="0" w:noVBand="0"/>
      </w:tblPr>
      <w:tblGrid>
        <w:gridCol w:w="1336"/>
        <w:gridCol w:w="8043"/>
      </w:tblGrid>
      <w:tr w:rsidR="007E73AF" w:rsidRPr="00B44B64" w14:paraId="0AACD4F8" w14:textId="77777777" w:rsidTr="00CA517C">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37045E33" w14:textId="77777777" w:rsidR="007E73AF" w:rsidRPr="00B44B64" w:rsidRDefault="007E73AF" w:rsidP="00684F38">
            <w:pPr>
              <w:spacing w:before="40" w:after="40" w:line="276" w:lineRule="auto"/>
              <w:jc w:val="center"/>
              <w:rPr>
                <w:rFonts w:cs="Arial"/>
                <w:sz w:val="16"/>
                <w:szCs w:val="16"/>
              </w:rPr>
            </w:pPr>
            <w:r w:rsidRPr="00B44B64">
              <w:rPr>
                <w:rFonts w:cs="Arial"/>
                <w:sz w:val="16"/>
                <w:szCs w:val="16"/>
              </w:rPr>
              <w:t>Classifier</w:t>
            </w:r>
          </w:p>
        </w:tc>
        <w:tc>
          <w:tcPr>
            <w:tcW w:w="8043" w:type="dxa"/>
          </w:tcPr>
          <w:p w14:paraId="3D9EA857" w14:textId="77777777" w:rsidR="007E73AF" w:rsidRPr="00B44B64" w:rsidRDefault="007E73AF" w:rsidP="00684F38">
            <w:pPr>
              <w:spacing w:before="40" w:after="40" w:line="276" w:lineRule="auto"/>
              <w:jc w:val="center"/>
              <w:rPr>
                <w:rFonts w:cs="Arial"/>
                <w:sz w:val="16"/>
                <w:szCs w:val="16"/>
              </w:rPr>
            </w:pPr>
            <w:proofErr w:type="spellStart"/>
            <w:r w:rsidRPr="00B44B64">
              <w:rPr>
                <w:rFonts w:cs="Arial"/>
                <w:sz w:val="16"/>
                <w:szCs w:val="16"/>
              </w:rPr>
              <w:t>Paramaters</w:t>
            </w:r>
            <w:proofErr w:type="spellEnd"/>
          </w:p>
        </w:tc>
      </w:tr>
      <w:tr w:rsidR="007E73AF" w:rsidRPr="00B44B64" w14:paraId="2D06E800" w14:textId="77777777" w:rsidTr="00CA517C">
        <w:trPr>
          <w:trHeight w:val="340"/>
          <w:jc w:val="center"/>
        </w:trPr>
        <w:tc>
          <w:tcPr>
            <w:tcW w:w="1336" w:type="dxa"/>
          </w:tcPr>
          <w:p w14:paraId="2372ECE3" w14:textId="6549851D" w:rsidR="007E73AF" w:rsidRPr="00B44B64" w:rsidRDefault="007E73AF" w:rsidP="00684F38">
            <w:pPr>
              <w:rPr>
                <w:sz w:val="16"/>
                <w:szCs w:val="16"/>
              </w:rPr>
            </w:pPr>
            <w:r w:rsidRPr="00B44B64">
              <w:rPr>
                <w:sz w:val="16"/>
                <w:szCs w:val="16"/>
              </w:rPr>
              <w:t xml:space="preserve">Decision </w:t>
            </w:r>
            <w:r w:rsidR="00C05546" w:rsidRPr="00B44B64">
              <w:rPr>
                <w:sz w:val="16"/>
                <w:szCs w:val="16"/>
              </w:rPr>
              <w:t>t</w:t>
            </w:r>
            <w:r w:rsidRPr="00B44B64">
              <w:rPr>
                <w:sz w:val="16"/>
                <w:szCs w:val="16"/>
              </w:rPr>
              <w:t>ree</w:t>
            </w:r>
          </w:p>
        </w:tc>
        <w:tc>
          <w:tcPr>
            <w:tcW w:w="8043" w:type="dxa"/>
          </w:tcPr>
          <w:p w14:paraId="0AF67C30" w14:textId="77777777" w:rsidR="007E73AF" w:rsidRPr="00B44B64" w:rsidRDefault="007E73AF" w:rsidP="00684F38">
            <w:pPr>
              <w:rPr>
                <w:sz w:val="16"/>
                <w:szCs w:val="16"/>
              </w:rPr>
            </w:pPr>
            <w:r w:rsidRPr="00B44B64">
              <w:rPr>
                <w:sz w:val="16"/>
                <w:szCs w:val="16"/>
              </w:rPr>
              <w:t>Maximum depth = 12, Use surrogates = false, Truncate pruned tree = true, Minimum sample count = 34, Priors = [0.33 0.33 0.33]</w:t>
            </w:r>
          </w:p>
        </w:tc>
      </w:tr>
      <w:tr w:rsidR="007E73AF" w:rsidRPr="00B44B64" w14:paraId="23EB7831" w14:textId="77777777" w:rsidTr="00CA517C">
        <w:trPr>
          <w:trHeight w:val="340"/>
          <w:jc w:val="center"/>
        </w:trPr>
        <w:tc>
          <w:tcPr>
            <w:tcW w:w="1336" w:type="dxa"/>
          </w:tcPr>
          <w:p w14:paraId="7CFF0211" w14:textId="50848F97" w:rsidR="007E73AF" w:rsidRPr="00B44B64" w:rsidRDefault="007E73AF" w:rsidP="00684F38">
            <w:pPr>
              <w:rPr>
                <w:sz w:val="16"/>
                <w:szCs w:val="16"/>
              </w:rPr>
            </w:pPr>
            <w:r w:rsidRPr="00B44B64">
              <w:rPr>
                <w:sz w:val="16"/>
                <w:szCs w:val="16"/>
              </w:rPr>
              <w:t xml:space="preserve">Random </w:t>
            </w:r>
            <w:r w:rsidR="00C05546" w:rsidRPr="00B44B64">
              <w:rPr>
                <w:sz w:val="16"/>
                <w:szCs w:val="16"/>
              </w:rPr>
              <w:t>f</w:t>
            </w:r>
            <w:r w:rsidRPr="00B44B64">
              <w:rPr>
                <w:sz w:val="16"/>
                <w:szCs w:val="16"/>
              </w:rPr>
              <w:t>orest</w:t>
            </w:r>
          </w:p>
        </w:tc>
        <w:tc>
          <w:tcPr>
            <w:tcW w:w="8043" w:type="dxa"/>
          </w:tcPr>
          <w:p w14:paraId="5DFF3D9C" w14:textId="08856D79" w:rsidR="007E73AF" w:rsidRPr="00B44B64" w:rsidRDefault="007E73AF" w:rsidP="00684F38">
            <w:pPr>
              <w:rPr>
                <w:sz w:val="16"/>
                <w:szCs w:val="16"/>
              </w:rPr>
            </w:pPr>
            <w:r w:rsidRPr="00B44B64">
              <w:rPr>
                <w:sz w:val="16"/>
                <w:szCs w:val="16"/>
              </w:rPr>
              <w:t>Maximum number of trees = 5, Size of feature</w:t>
            </w:r>
            <w:r w:rsidR="000F4F02" w:rsidRPr="00B44B64">
              <w:rPr>
                <w:sz w:val="16"/>
                <w:szCs w:val="16"/>
              </w:rPr>
              <w:t>-</w:t>
            </w:r>
            <w:r w:rsidRPr="00B44B64">
              <w:rPr>
                <w:sz w:val="16"/>
                <w:szCs w:val="16"/>
              </w:rPr>
              <w:t>set = 4, Maximum tree depth = 10, Forest accuracy = 0.025, Priors = [0.2 0.4 0.2]</w:t>
            </w:r>
          </w:p>
        </w:tc>
      </w:tr>
      <w:tr w:rsidR="007E73AF" w:rsidRPr="00B44B64" w14:paraId="26C3FD20" w14:textId="77777777" w:rsidTr="00CA517C">
        <w:trPr>
          <w:trHeight w:val="340"/>
          <w:jc w:val="center"/>
        </w:trPr>
        <w:tc>
          <w:tcPr>
            <w:tcW w:w="1336" w:type="dxa"/>
          </w:tcPr>
          <w:p w14:paraId="1B6EC692" w14:textId="77777777" w:rsidR="007E73AF" w:rsidRPr="00B44B64" w:rsidRDefault="007E73AF" w:rsidP="00684F38">
            <w:pPr>
              <w:rPr>
                <w:sz w:val="16"/>
                <w:szCs w:val="16"/>
              </w:rPr>
            </w:pPr>
            <w:proofErr w:type="spellStart"/>
            <w:r w:rsidRPr="00B44B64">
              <w:rPr>
                <w:sz w:val="16"/>
                <w:szCs w:val="16"/>
              </w:rPr>
              <w:t>kNN</w:t>
            </w:r>
            <w:proofErr w:type="spellEnd"/>
          </w:p>
        </w:tc>
        <w:tc>
          <w:tcPr>
            <w:tcW w:w="8043" w:type="dxa"/>
          </w:tcPr>
          <w:p w14:paraId="03C48F8E" w14:textId="77777777" w:rsidR="007E73AF" w:rsidRPr="00B44B64" w:rsidRDefault="007E73AF" w:rsidP="00684F38">
            <w:pPr>
              <w:rPr>
                <w:sz w:val="16"/>
                <w:szCs w:val="16"/>
              </w:rPr>
            </w:pPr>
            <w:r w:rsidRPr="00B44B64">
              <w:rPr>
                <w:sz w:val="16"/>
                <w:szCs w:val="16"/>
              </w:rPr>
              <w:t>K = 5, Priors = [0.33 0.33 0.33]</w:t>
            </w:r>
          </w:p>
        </w:tc>
      </w:tr>
      <w:tr w:rsidR="007E73AF" w:rsidRPr="00B44B64" w14:paraId="38185AAB" w14:textId="77777777" w:rsidTr="00CA517C">
        <w:trPr>
          <w:trHeight w:val="340"/>
          <w:jc w:val="center"/>
        </w:trPr>
        <w:tc>
          <w:tcPr>
            <w:tcW w:w="1336" w:type="dxa"/>
          </w:tcPr>
          <w:p w14:paraId="47D2737D" w14:textId="77777777" w:rsidR="007E73AF" w:rsidRPr="00B44B64" w:rsidRDefault="007E73AF" w:rsidP="00684F38">
            <w:pPr>
              <w:rPr>
                <w:sz w:val="16"/>
                <w:szCs w:val="16"/>
              </w:rPr>
            </w:pPr>
            <w:r w:rsidRPr="00B44B64">
              <w:rPr>
                <w:sz w:val="16"/>
                <w:szCs w:val="16"/>
              </w:rPr>
              <w:t>SVM</w:t>
            </w:r>
          </w:p>
        </w:tc>
        <w:tc>
          <w:tcPr>
            <w:tcW w:w="8043" w:type="dxa"/>
          </w:tcPr>
          <w:p w14:paraId="6FA56B75" w14:textId="77777777" w:rsidR="007E73AF" w:rsidRPr="00B44B64" w:rsidRDefault="007E73AF" w:rsidP="00684F38">
            <w:pPr>
              <w:rPr>
                <w:sz w:val="16"/>
                <w:szCs w:val="16"/>
              </w:rPr>
            </w:pPr>
            <w:r w:rsidRPr="00B44B64">
              <w:rPr>
                <w:sz w:val="16"/>
                <w:szCs w:val="16"/>
              </w:rPr>
              <w:t>SVM type = C Support vector classification, Kernel = RBF, Kernel width = 25, C = 1, Priors = [0.33 0.33 0.33]</w:t>
            </w:r>
          </w:p>
        </w:tc>
      </w:tr>
      <w:tr w:rsidR="007E73AF" w:rsidRPr="00B44B64" w14:paraId="264390BF" w14:textId="77777777" w:rsidTr="00CA517C">
        <w:trPr>
          <w:trHeight w:val="340"/>
          <w:jc w:val="center"/>
        </w:trPr>
        <w:tc>
          <w:tcPr>
            <w:tcW w:w="1336" w:type="dxa"/>
            <w:tcBorders>
              <w:bottom w:val="single" w:sz="12" w:space="0" w:color="000000" w:themeColor="text1"/>
            </w:tcBorders>
          </w:tcPr>
          <w:p w14:paraId="195B3302" w14:textId="01C577BA" w:rsidR="007E73AF" w:rsidRPr="00B44B64" w:rsidRDefault="007E73AF" w:rsidP="00684F38">
            <w:pPr>
              <w:rPr>
                <w:sz w:val="16"/>
                <w:szCs w:val="16"/>
              </w:rPr>
            </w:pPr>
            <w:r w:rsidRPr="00B44B64">
              <w:rPr>
                <w:sz w:val="16"/>
                <w:szCs w:val="16"/>
              </w:rPr>
              <w:t xml:space="preserve">Bayes </w:t>
            </w:r>
            <w:r w:rsidR="00C05546" w:rsidRPr="00B44B64">
              <w:rPr>
                <w:sz w:val="16"/>
                <w:szCs w:val="16"/>
              </w:rPr>
              <w:t>n</w:t>
            </w:r>
            <w:r w:rsidRPr="00B44B64">
              <w:rPr>
                <w:sz w:val="16"/>
                <w:szCs w:val="16"/>
              </w:rPr>
              <w:t>ormal</w:t>
            </w:r>
          </w:p>
        </w:tc>
        <w:tc>
          <w:tcPr>
            <w:tcW w:w="8043" w:type="dxa"/>
            <w:tcBorders>
              <w:bottom w:val="single" w:sz="12" w:space="0" w:color="000000" w:themeColor="text1"/>
            </w:tcBorders>
          </w:tcPr>
          <w:p w14:paraId="5AC081E2" w14:textId="77777777" w:rsidR="007E73AF" w:rsidRPr="00B44B64" w:rsidRDefault="007E73AF" w:rsidP="00684F38">
            <w:pPr>
              <w:rPr>
                <w:sz w:val="16"/>
                <w:szCs w:val="16"/>
              </w:rPr>
            </w:pPr>
            <w:r w:rsidRPr="00B44B64">
              <w:rPr>
                <w:sz w:val="16"/>
                <w:szCs w:val="16"/>
              </w:rPr>
              <w:t>Priors = [0.33 0.33 0.33]</w:t>
            </w:r>
          </w:p>
        </w:tc>
      </w:tr>
    </w:tbl>
    <w:p w14:paraId="337C91D2" w14:textId="77777777" w:rsidR="00D61588" w:rsidRPr="00B44B64" w:rsidRDefault="00D61588" w:rsidP="00D61588"/>
    <w:p w14:paraId="2E0E0666" w14:textId="728577D7" w:rsidR="00F826D7" w:rsidRPr="00B44B64" w:rsidRDefault="00F826D7" w:rsidP="00A27834">
      <w:pPr>
        <w:pStyle w:val="Heading2"/>
      </w:pPr>
      <w:r w:rsidRPr="00B44B64">
        <w:t>Validation</w:t>
      </w:r>
    </w:p>
    <w:p w14:paraId="6B183551" w14:textId="11703CBF" w:rsidR="00F826D7" w:rsidRPr="00B44B64" w:rsidRDefault="00680746" w:rsidP="00A76FA9">
      <w:pPr>
        <w:pStyle w:val="BodyText"/>
      </w:pPr>
      <w:r w:rsidRPr="00B44B64">
        <w:t>The per-pixel</w:t>
      </w:r>
      <w:r w:rsidR="008E676C" w:rsidRPr="00B44B64">
        <w:t xml:space="preserve"> </w:t>
      </w:r>
      <w:r w:rsidRPr="00B44B64">
        <w:t>performance of the candidate classifiers on the selected features</w:t>
      </w:r>
      <w:r w:rsidR="00C02B4A" w:rsidRPr="00B44B64">
        <w:t xml:space="preserve"> </w:t>
      </w:r>
      <w:r w:rsidR="00E23523" w:rsidRPr="00B44B64">
        <w:t xml:space="preserve">was evaluated with </w:t>
      </w:r>
      <w:r w:rsidR="00C02B4A" w:rsidRPr="00B44B64">
        <w:t xml:space="preserve">the </w:t>
      </w:r>
      <w:r w:rsidR="00E771F6" w:rsidRPr="00B44B64">
        <w:t>label</w:t>
      </w:r>
      <w:r w:rsidR="000B7347" w:rsidRPr="00B44B64">
        <w:t>ed</w:t>
      </w:r>
      <w:r w:rsidR="00E771F6" w:rsidRPr="00B44B64">
        <w:t xml:space="preserve"> pixel data</w:t>
      </w:r>
      <w:r w:rsidRPr="00B44B64">
        <w:t>.  To avoid biased estimates of performance, ten</w:t>
      </w:r>
      <w:r w:rsidR="00E23523" w:rsidRPr="00B44B64">
        <w:t>-</w:t>
      </w:r>
      <w:r w:rsidRPr="00B44B64">
        <w:t>fold cross validation was used for classifier evaluation.  The canopy</w:t>
      </w:r>
      <w:r w:rsidR="00FA2071" w:rsidRPr="00B44B64">
        <w:t>-cover</w:t>
      </w:r>
      <w:r w:rsidR="00A61724" w:rsidRPr="00B44B64">
        <w:t xml:space="preserve"> performance of the </w:t>
      </w:r>
      <w:r w:rsidRPr="00B44B64">
        <w:t xml:space="preserve">classifiers </w:t>
      </w:r>
      <w:r w:rsidR="00A61724" w:rsidRPr="00B44B64">
        <w:t>was</w:t>
      </w:r>
      <w:r w:rsidRPr="00B44B64">
        <w:t xml:space="preserve"> tested</w:t>
      </w:r>
      <w:r w:rsidR="007A27BC" w:rsidRPr="00B44B64">
        <w:t xml:space="preserve"> on the in situ canopy</w:t>
      </w:r>
      <w:r w:rsidR="00FA2071" w:rsidRPr="00B44B64">
        <w:t>-cover</w:t>
      </w:r>
      <w:r w:rsidR="007A27BC" w:rsidRPr="00B44B64">
        <w:t xml:space="preserve"> data</w:t>
      </w:r>
      <w:r w:rsidR="00A61724" w:rsidRPr="00B44B64">
        <w:t xml:space="preserve">.  After applying the classifiers </w:t>
      </w:r>
      <w:r w:rsidR="005C2BD7" w:rsidRPr="00B44B64">
        <w:t xml:space="preserve">and morphological operations </w:t>
      </w:r>
      <w:r w:rsidR="00A61724" w:rsidRPr="00B44B64">
        <w:lastRenderedPageBreak/>
        <w:t>to the relevant images, canopy</w:t>
      </w:r>
      <w:r w:rsidR="00FA2071" w:rsidRPr="00B44B64">
        <w:t>-cover</w:t>
      </w:r>
      <w:r w:rsidR="00A61724" w:rsidRPr="00B44B64">
        <w:t xml:space="preserve"> estimates were extracted </w:t>
      </w:r>
      <w:r w:rsidR="00B00E98" w:rsidRPr="00B44B64">
        <w:t xml:space="preserve">by evaluating the fractional portion of </w:t>
      </w:r>
      <w:proofErr w:type="spellStart"/>
      <w:r w:rsidR="00E23523" w:rsidRPr="00B44B64">
        <w:t>s</w:t>
      </w:r>
      <w:r w:rsidR="00B00E98" w:rsidRPr="00B44B64">
        <w:t>pekboom</w:t>
      </w:r>
      <w:proofErr w:type="spellEnd"/>
      <w:r w:rsidR="00B00E98" w:rsidRPr="00B44B64">
        <w:t xml:space="preserve"> </w:t>
      </w:r>
      <w:r w:rsidR="00A61724" w:rsidRPr="00B44B64">
        <w:t xml:space="preserve">inside the </w:t>
      </w:r>
      <w:r w:rsidR="00B00E98" w:rsidRPr="00B44B64">
        <w:t xml:space="preserve">areas of the </w:t>
      </w:r>
      <w:r w:rsidR="00A61724" w:rsidRPr="00B44B64">
        <w:t>field</w:t>
      </w:r>
      <w:r w:rsidR="00B02E8E" w:rsidRPr="00B44B64">
        <w:t xml:space="preserve"> </w:t>
      </w:r>
      <w:r w:rsidR="00A61724" w:rsidRPr="00B44B64">
        <w:t xml:space="preserve">site polygons.  These estimates were </w:t>
      </w:r>
      <w:r w:rsidRPr="00B44B64">
        <w:t>compar</w:t>
      </w:r>
      <w:r w:rsidR="00A61724" w:rsidRPr="00B44B64">
        <w:t>ed</w:t>
      </w:r>
      <w:r w:rsidRPr="00B44B64">
        <w:t xml:space="preserve"> to the </w:t>
      </w:r>
      <w:r w:rsidR="006658E6" w:rsidRPr="00B44B64">
        <w:t xml:space="preserve">in situ </w:t>
      </w:r>
      <w:r w:rsidR="00684B18" w:rsidRPr="00B44B64">
        <w:t>canopy</w:t>
      </w:r>
      <w:r w:rsidR="00FA2071" w:rsidRPr="00B44B64">
        <w:t>-cover</w:t>
      </w:r>
      <w:r w:rsidR="00684B18" w:rsidRPr="00B44B64">
        <w:t xml:space="preserve"> data</w:t>
      </w:r>
      <w:r w:rsidRPr="00B44B64">
        <w:t xml:space="preserve">.  </w:t>
      </w:r>
    </w:p>
    <w:p w14:paraId="4CF2F7A3" w14:textId="11C28700" w:rsidR="00D61588" w:rsidRDefault="009A3C3C" w:rsidP="009A3C3C">
      <w:pPr>
        <w:pStyle w:val="Heading1"/>
      </w:pPr>
      <w:r w:rsidRPr="00B44B64">
        <w:t>Results</w:t>
      </w:r>
    </w:p>
    <w:p w14:paraId="0D53DEFF" w14:textId="659E81F3" w:rsidR="00093329" w:rsidRPr="00093329" w:rsidRDefault="00093329" w:rsidP="00093329">
      <w:pPr>
        <w:pStyle w:val="Heading2"/>
      </w:pPr>
      <w:r>
        <w:t>Feature Selection</w:t>
      </w:r>
    </w:p>
    <w:p w14:paraId="0F2A3FEA" w14:textId="109C99D3" w:rsidR="00D61588" w:rsidRPr="00B44B64" w:rsidRDefault="00D61588" w:rsidP="00A76FA9">
      <w:pPr>
        <w:pStyle w:val="BodyText"/>
      </w:pPr>
      <w:r w:rsidRPr="00B44B64">
        <w:t xml:space="preserve">The </w:t>
      </w:r>
      <w:proofErr w:type="spellStart"/>
      <w:r w:rsidRPr="00B44B64">
        <w:t>dendrogram</w:t>
      </w:r>
      <w:proofErr w:type="spellEnd"/>
      <w:r w:rsidRPr="00B44B64">
        <w:t xml:space="preserve"> showing the clustering of our feature set, is plotted in</w:t>
      </w:r>
      <w:r w:rsidR="00420505" w:rsidRPr="00B44B64">
        <w:t xml:space="preserve"> </w:t>
      </w:r>
      <w:r w:rsidR="00420505" w:rsidRPr="00B44B64">
        <w:fldChar w:fldCharType="begin"/>
      </w:r>
      <w:r w:rsidR="00420505" w:rsidRPr="00B44B64">
        <w:instrText xml:space="preserve"> REF _Ref466458068 \h </w:instrText>
      </w:r>
      <w:r w:rsidR="00C95AC4" w:rsidRPr="00B44B64">
        <w:instrText xml:space="preserve"> \* MERGEFORMAT </w:instrText>
      </w:r>
      <w:r w:rsidR="00420505" w:rsidRPr="00B44B64">
        <w:fldChar w:fldCharType="separate"/>
      </w:r>
      <w:r w:rsidR="00B31736" w:rsidRPr="00B44B64">
        <w:t>Fig</w:t>
      </w:r>
      <w:r w:rsidR="00B31736">
        <w:t>.</w:t>
      </w:r>
      <w:r w:rsidR="00B31736" w:rsidRPr="00B44B64">
        <w:rPr>
          <w:noProof/>
        </w:rPr>
        <w:t xml:space="preserve"> </w:t>
      </w:r>
      <w:r w:rsidR="00B31736">
        <w:rPr>
          <w:noProof/>
        </w:rPr>
        <w:t>6</w:t>
      </w:r>
      <w:r w:rsidR="00420505" w:rsidRPr="00B44B64">
        <w:fldChar w:fldCharType="end"/>
      </w:r>
      <w:r w:rsidRPr="00B44B64">
        <w:t xml:space="preserve">.  The </w:t>
      </w:r>
      <w:r w:rsidR="00E23523" w:rsidRPr="00B44B64">
        <w:t xml:space="preserve">red </w:t>
      </w:r>
      <w:r w:rsidRPr="00B44B64">
        <w:t xml:space="preserve">line shows the </w:t>
      </w:r>
      <w:r w:rsidR="00A36F8E">
        <w:t>dissimilarity</w:t>
      </w:r>
      <w:r w:rsidRPr="00B44B64">
        <w:t xml:space="preserve"> threshold value at which the feature clusters were extracted.  This value was selected </w:t>
      </w:r>
      <w:r w:rsidR="00E23523" w:rsidRPr="00B44B64">
        <w:t xml:space="preserve">on the basis of being </w:t>
      </w:r>
      <w:r w:rsidRPr="00B44B64">
        <w:t xml:space="preserve">a relatively stable point in the hierarchy and </w:t>
      </w:r>
      <w:r w:rsidR="00E23523" w:rsidRPr="00B44B64">
        <w:t xml:space="preserve">being a point </w:t>
      </w:r>
      <w:r w:rsidRPr="00B44B64">
        <w:t xml:space="preserve">where the correlation </w:t>
      </w:r>
      <w:r w:rsidR="000F4F02" w:rsidRPr="00B44B64">
        <w:t>among</w:t>
      </w:r>
      <w:r w:rsidRPr="00B44B64">
        <w:t xml:space="preserve"> features is strong.</w:t>
      </w:r>
    </w:p>
    <w:p w14:paraId="62E2B305" w14:textId="77777777" w:rsidR="00D61588" w:rsidRPr="00B44B64" w:rsidRDefault="00D61588" w:rsidP="00D61588">
      <w:pPr>
        <w:spacing w:line="360" w:lineRule="auto"/>
        <w:jc w:val="both"/>
      </w:pPr>
    </w:p>
    <w:p w14:paraId="2DFABDCE" w14:textId="77777777" w:rsidR="00D61588" w:rsidRPr="00B44B64" w:rsidRDefault="00D61588" w:rsidP="00CA517C">
      <w:pPr>
        <w:keepNext/>
        <w:spacing w:line="360" w:lineRule="auto"/>
        <w:jc w:val="center"/>
      </w:pPr>
      <w:r w:rsidRPr="00B44B64">
        <w:rPr>
          <w:noProof/>
          <w:lang w:val="en-GB"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430500F6" w:rsidR="00D61588" w:rsidRPr="00CA517C" w:rsidRDefault="00D61588" w:rsidP="00CA517C">
      <w:pPr>
        <w:pStyle w:val="Caption"/>
        <w:jc w:val="center"/>
        <w:rPr>
          <w:b w:val="0"/>
        </w:rPr>
      </w:pPr>
      <w:bookmarkStart w:id="745" w:name="_Toc394582259"/>
      <w:bookmarkStart w:id="746" w:name="_Toc448324368"/>
      <w:bookmarkStart w:id="747" w:name="_Ref466458068"/>
      <w:r w:rsidRPr="00B44B64">
        <w:t>Fig</w:t>
      </w:r>
      <w:r w:rsidR="00CA517C">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6</w:t>
      </w:r>
      <w:r w:rsidR="00F4774D" w:rsidRPr="00B44B64">
        <w:fldChar w:fldCharType="end"/>
      </w:r>
      <w:bookmarkEnd w:id="747"/>
      <w:r w:rsidRPr="00CA517C">
        <w:rPr>
          <w:b w:val="0"/>
        </w:rPr>
        <w:t xml:space="preserve">  Clustering of correlated features</w:t>
      </w:r>
      <w:bookmarkEnd w:id="745"/>
      <w:bookmarkEnd w:id="746"/>
    </w:p>
    <w:p w14:paraId="2E8FA040" w14:textId="77777777" w:rsidR="00D61588" w:rsidRPr="00B44B64" w:rsidRDefault="00D61588" w:rsidP="00D61588">
      <w:pPr>
        <w:spacing w:line="360" w:lineRule="auto"/>
        <w:jc w:val="both"/>
      </w:pPr>
    </w:p>
    <w:p w14:paraId="3B183BA4" w14:textId="22D5A034" w:rsidR="00D61588" w:rsidRPr="00B44B64" w:rsidRDefault="00D61588" w:rsidP="00A76FA9">
      <w:pPr>
        <w:pStyle w:val="BodyText"/>
      </w:pPr>
      <w:r w:rsidRPr="00B44B64">
        <w:fldChar w:fldCharType="begin"/>
      </w:r>
      <w:r w:rsidRPr="00B44B64">
        <w:instrText xml:space="preserve"> REF _Ref395121413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lists the clusters ordered by their importance, </w:t>
      </w:r>
      <w:r w:rsidR="00674718" w:rsidRPr="00B44B64">
        <w:t xml:space="preserve">along </w:t>
      </w:r>
      <w:r w:rsidRPr="00B44B64">
        <w:t xml:space="preserve">with their component features.  </w:t>
      </w:r>
    </w:p>
    <w:p w14:paraId="2BB4E722" w14:textId="77777777" w:rsidR="00D61588" w:rsidRPr="00B44B64" w:rsidRDefault="00D61588" w:rsidP="00A76FA9">
      <w:pPr>
        <w:pStyle w:val="BodyText"/>
      </w:pPr>
    </w:p>
    <w:p w14:paraId="5613D40C" w14:textId="2CB45F09" w:rsidR="00D61588" w:rsidRPr="00B44B64" w:rsidRDefault="00D61588" w:rsidP="00CA517C">
      <w:pPr>
        <w:pStyle w:val="1Tablecaption"/>
      </w:pPr>
      <w:bookmarkStart w:id="748" w:name="_Ref395121413"/>
      <w:bookmarkStart w:id="749" w:name="_Toc394582241"/>
      <w:bookmarkStart w:id="750" w:name="_Toc448324340"/>
      <w:r w:rsidRPr="00785D14">
        <w:rPr>
          <w:b/>
        </w:rPr>
        <w:lastRenderedPageBreak/>
        <w:t xml:space="preserve">Table </w:t>
      </w:r>
      <w:r w:rsidR="00F4774D" w:rsidRPr="00785D14">
        <w:rPr>
          <w:b/>
        </w:rPr>
        <w:fldChar w:fldCharType="begin"/>
      </w:r>
      <w:r w:rsidR="00F4774D" w:rsidRPr="00785D14">
        <w:rPr>
          <w:b/>
        </w:rPr>
        <w:instrText xml:space="preserve"> SEQ Table \* ARABIC </w:instrText>
      </w:r>
      <w:r w:rsidR="00F4774D" w:rsidRPr="00785D14">
        <w:rPr>
          <w:b/>
        </w:rPr>
        <w:fldChar w:fldCharType="separate"/>
      </w:r>
      <w:r w:rsidR="00B31736">
        <w:rPr>
          <w:b/>
          <w:noProof/>
        </w:rPr>
        <w:t>6</w:t>
      </w:r>
      <w:r w:rsidR="00F4774D" w:rsidRPr="00785D14">
        <w:rPr>
          <w:b/>
        </w:rPr>
        <w:fldChar w:fldCharType="end"/>
      </w:r>
      <w:bookmarkEnd w:id="748"/>
      <w:r w:rsidRPr="00B44B64">
        <w:t xml:space="preserve">   Ranked clusters</w:t>
      </w:r>
      <w:bookmarkEnd w:id="749"/>
      <w:bookmarkEnd w:id="750"/>
    </w:p>
    <w:tbl>
      <w:tblPr>
        <w:tblStyle w:val="MyThesisTable"/>
        <w:tblW w:w="0" w:type="auto"/>
        <w:jc w:val="center"/>
        <w:tblLayout w:type="fixed"/>
        <w:tblLook w:val="01E0" w:firstRow="1" w:lastRow="1" w:firstColumn="1" w:lastColumn="1" w:noHBand="0" w:noVBand="0"/>
      </w:tblPr>
      <w:tblGrid>
        <w:gridCol w:w="652"/>
        <w:gridCol w:w="1372"/>
        <w:gridCol w:w="6058"/>
      </w:tblGrid>
      <w:tr w:rsidR="00D61588" w:rsidRPr="00B44B64" w14:paraId="1283F7B0" w14:textId="77777777" w:rsidTr="00785D14">
        <w:trPr>
          <w:cnfStyle w:val="100000000000" w:firstRow="1" w:lastRow="0" w:firstColumn="0" w:lastColumn="0" w:oddVBand="0" w:evenVBand="0" w:oddHBand="0" w:evenHBand="0" w:firstRowFirstColumn="0" w:firstRowLastColumn="0" w:lastRowFirstColumn="0" w:lastRowLastColumn="0"/>
          <w:trHeight w:val="340"/>
          <w:jc w:val="center"/>
        </w:trPr>
        <w:tc>
          <w:tcPr>
            <w:tcW w:w="652" w:type="dxa"/>
          </w:tcPr>
          <w:p w14:paraId="51BAC240" w14:textId="12190EB9" w:rsidR="00D61588" w:rsidRPr="00B44B64" w:rsidRDefault="00D61588" w:rsidP="002A37E3">
            <w:pPr>
              <w:pStyle w:val="1TableText"/>
              <w:tabs>
                <w:tab w:val="num" w:pos="993"/>
              </w:tabs>
              <w:spacing w:before="0" w:after="0"/>
            </w:pPr>
            <w:r w:rsidRPr="00B44B64">
              <w:t>Rank</w:t>
            </w:r>
          </w:p>
        </w:tc>
        <w:tc>
          <w:tcPr>
            <w:tcW w:w="1372" w:type="dxa"/>
          </w:tcPr>
          <w:p w14:paraId="04BAEEB1" w14:textId="77777777" w:rsidR="00D61588" w:rsidRPr="00B44B64" w:rsidRDefault="00D61588" w:rsidP="007C5F60">
            <w:pPr>
              <w:pStyle w:val="1TableText"/>
              <w:tabs>
                <w:tab w:val="num" w:pos="993"/>
              </w:tabs>
              <w:spacing w:before="0" w:after="0"/>
            </w:pPr>
            <w:r w:rsidRPr="00B44B64">
              <w:t>Importance (%)</w:t>
            </w:r>
          </w:p>
        </w:tc>
        <w:tc>
          <w:tcPr>
            <w:tcW w:w="6058" w:type="dxa"/>
          </w:tcPr>
          <w:p w14:paraId="12639CD3" w14:textId="77777777" w:rsidR="00D61588" w:rsidRPr="00B44B64" w:rsidRDefault="00D61588" w:rsidP="007C5F60">
            <w:pPr>
              <w:pStyle w:val="1TableText"/>
              <w:tabs>
                <w:tab w:val="num" w:pos="993"/>
              </w:tabs>
              <w:spacing w:before="0" w:after="0"/>
            </w:pPr>
            <w:r w:rsidRPr="00B44B64">
              <w:t>Features</w:t>
            </w:r>
          </w:p>
        </w:tc>
      </w:tr>
      <w:tr w:rsidR="00D61588" w:rsidRPr="00B44B64" w14:paraId="0BF094C8" w14:textId="77777777" w:rsidTr="00785D14">
        <w:trPr>
          <w:trHeight w:val="340"/>
          <w:jc w:val="center"/>
        </w:trPr>
        <w:tc>
          <w:tcPr>
            <w:tcW w:w="652" w:type="dxa"/>
          </w:tcPr>
          <w:p w14:paraId="6BC1D4C8" w14:textId="77777777" w:rsidR="00D61588" w:rsidRPr="00B44B64" w:rsidRDefault="00D61588" w:rsidP="007C5F60">
            <w:pPr>
              <w:pStyle w:val="1TableText"/>
              <w:tabs>
                <w:tab w:val="num" w:pos="993"/>
              </w:tabs>
              <w:spacing w:before="0" w:after="0"/>
              <w:rPr>
                <w:rFonts w:cs="Arial"/>
              </w:rPr>
            </w:pPr>
            <w:r w:rsidRPr="00B44B64">
              <w:rPr>
                <w:rFonts w:cs="Arial"/>
              </w:rPr>
              <w:t>1</w:t>
            </w:r>
          </w:p>
        </w:tc>
        <w:tc>
          <w:tcPr>
            <w:tcW w:w="1372" w:type="dxa"/>
          </w:tcPr>
          <w:p w14:paraId="060CDF31" w14:textId="77777777" w:rsidR="00D61588" w:rsidRPr="00B44B64" w:rsidRDefault="00D61588" w:rsidP="007C5F60">
            <w:pPr>
              <w:rPr>
                <w:color w:val="000000"/>
                <w:sz w:val="16"/>
              </w:rPr>
            </w:pPr>
            <w:r w:rsidRPr="00B44B64">
              <w:rPr>
                <w:color w:val="000000"/>
                <w:sz w:val="16"/>
              </w:rPr>
              <w:t>68.27</w:t>
            </w:r>
          </w:p>
        </w:tc>
        <w:tc>
          <w:tcPr>
            <w:tcW w:w="6058" w:type="dxa"/>
          </w:tcPr>
          <w:p w14:paraId="36DB08E2" w14:textId="50452499" w:rsidR="00D61588" w:rsidRPr="00B44B64" w:rsidRDefault="00D61588" w:rsidP="007C5F60">
            <w:pPr>
              <w:rPr>
                <w:sz w:val="16"/>
              </w:rPr>
            </w:pPr>
            <w:proofErr w:type="spellStart"/>
            <w:r w:rsidRPr="00B44B64">
              <w:rPr>
                <w:sz w:val="16"/>
              </w:rPr>
              <w:t>rN</w:t>
            </w:r>
            <w:proofErr w:type="spellEnd"/>
            <w:r w:rsidRPr="00B44B64">
              <w:rPr>
                <w:sz w:val="16"/>
              </w:rPr>
              <w:t xml:space="preserve">, </w:t>
            </w:r>
            <w:proofErr w:type="spellStart"/>
            <w:r w:rsidRPr="00B44B64">
              <w:rPr>
                <w:sz w:val="16"/>
              </w:rPr>
              <w:t>nirN</w:t>
            </w:r>
            <w:proofErr w:type="spellEnd"/>
            <w:r w:rsidRPr="00B44B64">
              <w:rPr>
                <w:sz w:val="16"/>
              </w:rPr>
              <w:t xml:space="preserve">, NDVI, RVI, tc2, pc2, </w:t>
            </w:r>
            <w:r w:rsidR="003B0CDA" w:rsidRPr="00B44B64">
              <w:rPr>
                <w:sz w:val="16"/>
              </w:rPr>
              <w:t>nc</w:t>
            </w:r>
            <w:r w:rsidRPr="00B44B64">
              <w:rPr>
                <w:sz w:val="16"/>
              </w:rPr>
              <w:t xml:space="preserve">1, </w:t>
            </w:r>
            <w:proofErr w:type="spellStart"/>
            <w:r w:rsidRPr="00B44B64">
              <w:rPr>
                <w:sz w:val="16"/>
              </w:rPr>
              <w:t>MeanRVI</w:t>
            </w:r>
            <w:proofErr w:type="spellEnd"/>
            <w:r w:rsidRPr="00B44B64">
              <w:rPr>
                <w:sz w:val="16"/>
              </w:rPr>
              <w:t xml:space="preserve">, </w:t>
            </w:r>
            <w:proofErr w:type="spellStart"/>
            <w:r w:rsidRPr="00B44B64">
              <w:rPr>
                <w:sz w:val="16"/>
              </w:rPr>
              <w:t>MedianRVI</w:t>
            </w:r>
            <w:proofErr w:type="spellEnd"/>
            <w:r w:rsidRPr="00B44B64">
              <w:rPr>
                <w:sz w:val="16"/>
              </w:rPr>
              <w:t xml:space="preserve">, </w:t>
            </w:r>
            <w:proofErr w:type="spellStart"/>
            <w:r w:rsidRPr="00B44B64">
              <w:rPr>
                <w:sz w:val="16"/>
              </w:rPr>
              <w:t>MeanNDVI</w:t>
            </w:r>
            <w:proofErr w:type="spellEnd"/>
            <w:r w:rsidRPr="00B44B64">
              <w:rPr>
                <w:sz w:val="16"/>
              </w:rPr>
              <w:t xml:space="preserve">, </w:t>
            </w:r>
            <w:proofErr w:type="spellStart"/>
            <w:r w:rsidRPr="00B44B64">
              <w:rPr>
                <w:sz w:val="16"/>
              </w:rPr>
              <w:t>MedianNDVI</w:t>
            </w:r>
            <w:proofErr w:type="spellEnd"/>
          </w:p>
        </w:tc>
      </w:tr>
      <w:tr w:rsidR="00D61588" w:rsidRPr="00B44B64" w14:paraId="63237F78" w14:textId="77777777" w:rsidTr="00785D14">
        <w:trPr>
          <w:trHeight w:val="340"/>
          <w:jc w:val="center"/>
        </w:trPr>
        <w:tc>
          <w:tcPr>
            <w:tcW w:w="652" w:type="dxa"/>
          </w:tcPr>
          <w:p w14:paraId="2788657E" w14:textId="77777777" w:rsidR="00D61588" w:rsidRPr="00B44B64" w:rsidRDefault="00D61588" w:rsidP="007C5F60">
            <w:pPr>
              <w:pStyle w:val="1TableText"/>
              <w:tabs>
                <w:tab w:val="num" w:pos="993"/>
              </w:tabs>
              <w:spacing w:before="0" w:after="0"/>
              <w:rPr>
                <w:rFonts w:cs="Arial"/>
              </w:rPr>
            </w:pPr>
            <w:r w:rsidRPr="00B44B64">
              <w:rPr>
                <w:rFonts w:cs="Arial"/>
              </w:rPr>
              <w:t>2</w:t>
            </w:r>
          </w:p>
        </w:tc>
        <w:tc>
          <w:tcPr>
            <w:tcW w:w="1372" w:type="dxa"/>
          </w:tcPr>
          <w:p w14:paraId="36AA6C63" w14:textId="77777777" w:rsidR="00D61588" w:rsidRPr="00B44B64" w:rsidRDefault="00D61588" w:rsidP="007C5F60">
            <w:pPr>
              <w:rPr>
                <w:color w:val="000000"/>
                <w:sz w:val="16"/>
              </w:rPr>
            </w:pPr>
            <w:r w:rsidRPr="00B44B64">
              <w:rPr>
                <w:color w:val="000000"/>
                <w:sz w:val="16"/>
              </w:rPr>
              <w:t>61.38</w:t>
            </w:r>
          </w:p>
        </w:tc>
        <w:tc>
          <w:tcPr>
            <w:tcW w:w="6058" w:type="dxa"/>
          </w:tcPr>
          <w:p w14:paraId="430CF518" w14:textId="77777777" w:rsidR="00D61588" w:rsidRPr="00B44B64" w:rsidRDefault="00D61588" w:rsidP="007C5F60">
            <w:pPr>
              <w:rPr>
                <w:sz w:val="16"/>
              </w:rPr>
            </w:pPr>
            <w:r w:rsidRPr="00B44B64">
              <w:rPr>
                <w:sz w:val="16"/>
              </w:rPr>
              <w:t>R, G, B, NIR, tc1, pc1, MeanPc1, MedianPc1</w:t>
            </w:r>
          </w:p>
        </w:tc>
      </w:tr>
      <w:tr w:rsidR="00D61588" w:rsidRPr="00B44B64" w14:paraId="1309F31E" w14:textId="77777777" w:rsidTr="00785D14">
        <w:trPr>
          <w:trHeight w:val="340"/>
          <w:jc w:val="center"/>
        </w:trPr>
        <w:tc>
          <w:tcPr>
            <w:tcW w:w="652" w:type="dxa"/>
          </w:tcPr>
          <w:p w14:paraId="63DE120E" w14:textId="77777777" w:rsidR="00D61588" w:rsidRPr="00B44B64" w:rsidRDefault="00D61588" w:rsidP="007C5F60">
            <w:pPr>
              <w:pStyle w:val="1TableText"/>
              <w:tabs>
                <w:tab w:val="num" w:pos="993"/>
              </w:tabs>
              <w:spacing w:before="0" w:after="0"/>
              <w:rPr>
                <w:rFonts w:cs="Arial"/>
              </w:rPr>
            </w:pPr>
            <w:r w:rsidRPr="00B44B64">
              <w:rPr>
                <w:rFonts w:cs="Arial"/>
              </w:rPr>
              <w:t>3</w:t>
            </w:r>
          </w:p>
        </w:tc>
        <w:tc>
          <w:tcPr>
            <w:tcW w:w="1372" w:type="dxa"/>
          </w:tcPr>
          <w:p w14:paraId="59679FC4" w14:textId="77777777" w:rsidR="00D61588" w:rsidRPr="00B44B64" w:rsidRDefault="00D61588" w:rsidP="007C5F60">
            <w:pPr>
              <w:rPr>
                <w:color w:val="000000"/>
                <w:sz w:val="16"/>
              </w:rPr>
            </w:pPr>
            <w:r w:rsidRPr="00B44B64">
              <w:rPr>
                <w:color w:val="000000"/>
                <w:sz w:val="16"/>
              </w:rPr>
              <w:t>60.41</w:t>
            </w:r>
          </w:p>
        </w:tc>
        <w:tc>
          <w:tcPr>
            <w:tcW w:w="6058" w:type="dxa"/>
          </w:tcPr>
          <w:p w14:paraId="776905A1" w14:textId="77777777" w:rsidR="00D61588" w:rsidRPr="00B44B64" w:rsidRDefault="00D61588" w:rsidP="007C5F60">
            <w:pPr>
              <w:rPr>
                <w:sz w:val="16"/>
              </w:rPr>
            </w:pPr>
            <w:r w:rsidRPr="00B44B64">
              <w:rPr>
                <w:sz w:val="16"/>
              </w:rPr>
              <w:t>EntropyPc1</w:t>
            </w:r>
          </w:p>
        </w:tc>
      </w:tr>
      <w:tr w:rsidR="00D61588" w:rsidRPr="00B44B64" w14:paraId="56DF335C" w14:textId="77777777" w:rsidTr="00785D14">
        <w:trPr>
          <w:trHeight w:val="340"/>
          <w:jc w:val="center"/>
        </w:trPr>
        <w:tc>
          <w:tcPr>
            <w:tcW w:w="652" w:type="dxa"/>
          </w:tcPr>
          <w:p w14:paraId="7FC082A9" w14:textId="77777777" w:rsidR="00D61588" w:rsidRPr="00B44B64" w:rsidRDefault="00D61588" w:rsidP="007C5F60">
            <w:pPr>
              <w:pStyle w:val="1TableText"/>
              <w:tabs>
                <w:tab w:val="num" w:pos="993"/>
              </w:tabs>
              <w:spacing w:before="0" w:after="0"/>
              <w:rPr>
                <w:rFonts w:cs="Arial"/>
              </w:rPr>
            </w:pPr>
            <w:r w:rsidRPr="00B44B64">
              <w:rPr>
                <w:rFonts w:cs="Arial"/>
              </w:rPr>
              <w:t>4</w:t>
            </w:r>
          </w:p>
        </w:tc>
        <w:tc>
          <w:tcPr>
            <w:tcW w:w="1372" w:type="dxa"/>
          </w:tcPr>
          <w:p w14:paraId="17619983" w14:textId="77777777" w:rsidR="00D61588" w:rsidRPr="00B44B64" w:rsidRDefault="00D61588" w:rsidP="007C5F60">
            <w:pPr>
              <w:rPr>
                <w:color w:val="000000"/>
                <w:sz w:val="16"/>
              </w:rPr>
            </w:pPr>
            <w:r w:rsidRPr="00B44B64">
              <w:rPr>
                <w:color w:val="000000"/>
                <w:sz w:val="16"/>
              </w:rPr>
              <w:t>55.23</w:t>
            </w:r>
          </w:p>
        </w:tc>
        <w:tc>
          <w:tcPr>
            <w:tcW w:w="6058" w:type="dxa"/>
          </w:tcPr>
          <w:p w14:paraId="164B03D8" w14:textId="77777777" w:rsidR="00D61588" w:rsidRPr="00B44B64" w:rsidRDefault="00D61588" w:rsidP="007C5F60">
            <w:pPr>
              <w:rPr>
                <w:sz w:val="16"/>
              </w:rPr>
            </w:pPr>
            <w:proofErr w:type="spellStart"/>
            <w:r w:rsidRPr="00B44B64">
              <w:rPr>
                <w:sz w:val="16"/>
              </w:rPr>
              <w:t>gN</w:t>
            </w:r>
            <w:proofErr w:type="spellEnd"/>
            <w:r w:rsidRPr="00B44B64">
              <w:rPr>
                <w:sz w:val="16"/>
              </w:rPr>
              <w:t xml:space="preserve">, </w:t>
            </w:r>
            <w:proofErr w:type="spellStart"/>
            <w:r w:rsidRPr="00B44B64">
              <w:rPr>
                <w:sz w:val="16"/>
              </w:rPr>
              <w:t>MeanGn</w:t>
            </w:r>
            <w:proofErr w:type="spellEnd"/>
            <w:r w:rsidRPr="00B44B64">
              <w:rPr>
                <w:sz w:val="16"/>
              </w:rPr>
              <w:t xml:space="preserve">, </w:t>
            </w:r>
            <w:proofErr w:type="spellStart"/>
            <w:r w:rsidRPr="00B44B64">
              <w:rPr>
                <w:sz w:val="16"/>
              </w:rPr>
              <w:t>MedianGn</w:t>
            </w:r>
            <w:proofErr w:type="spellEnd"/>
          </w:p>
        </w:tc>
      </w:tr>
      <w:tr w:rsidR="00D61588" w:rsidRPr="00B44B64" w14:paraId="36930AA2" w14:textId="77777777" w:rsidTr="00785D14">
        <w:trPr>
          <w:trHeight w:val="414"/>
          <w:jc w:val="center"/>
        </w:trPr>
        <w:tc>
          <w:tcPr>
            <w:tcW w:w="652" w:type="dxa"/>
          </w:tcPr>
          <w:p w14:paraId="4BC22B9C" w14:textId="77777777" w:rsidR="00D61588" w:rsidRPr="00B44B64" w:rsidRDefault="00D61588" w:rsidP="007C5F60">
            <w:pPr>
              <w:pStyle w:val="1TableText"/>
              <w:tabs>
                <w:tab w:val="num" w:pos="993"/>
              </w:tabs>
              <w:spacing w:before="0" w:after="0"/>
              <w:rPr>
                <w:rFonts w:cs="Arial"/>
              </w:rPr>
            </w:pPr>
            <w:r w:rsidRPr="00B44B64">
              <w:rPr>
                <w:rFonts w:cs="Arial"/>
              </w:rPr>
              <w:t>5</w:t>
            </w:r>
          </w:p>
        </w:tc>
        <w:tc>
          <w:tcPr>
            <w:tcW w:w="1372" w:type="dxa"/>
          </w:tcPr>
          <w:p w14:paraId="730FDBAE" w14:textId="77777777" w:rsidR="00D61588" w:rsidRPr="00B44B64" w:rsidRDefault="00D61588" w:rsidP="007C5F60">
            <w:pPr>
              <w:rPr>
                <w:color w:val="000000"/>
                <w:sz w:val="16"/>
              </w:rPr>
            </w:pPr>
            <w:r w:rsidRPr="00B44B64">
              <w:rPr>
                <w:color w:val="000000"/>
                <w:sz w:val="16"/>
              </w:rPr>
              <w:t>54.52</w:t>
            </w:r>
          </w:p>
        </w:tc>
        <w:tc>
          <w:tcPr>
            <w:tcW w:w="6058" w:type="dxa"/>
          </w:tcPr>
          <w:p w14:paraId="426BA483" w14:textId="77777777" w:rsidR="00D61588" w:rsidRPr="00B44B64" w:rsidRDefault="00D61588" w:rsidP="007C5F60">
            <w:pPr>
              <w:rPr>
                <w:sz w:val="16"/>
              </w:rPr>
            </w:pPr>
            <w:proofErr w:type="spellStart"/>
            <w:r w:rsidRPr="00B44B64">
              <w:rPr>
                <w:sz w:val="16"/>
              </w:rPr>
              <w:t>bN</w:t>
            </w:r>
            <w:proofErr w:type="spellEnd"/>
          </w:p>
        </w:tc>
      </w:tr>
      <w:tr w:rsidR="00D61588" w:rsidRPr="00B44B64" w14:paraId="262351E4" w14:textId="77777777" w:rsidTr="00785D14">
        <w:trPr>
          <w:trHeight w:val="340"/>
          <w:jc w:val="center"/>
        </w:trPr>
        <w:tc>
          <w:tcPr>
            <w:tcW w:w="652" w:type="dxa"/>
          </w:tcPr>
          <w:p w14:paraId="420BC8E9" w14:textId="77777777" w:rsidR="00D61588" w:rsidRPr="00B44B64" w:rsidRDefault="00D61588" w:rsidP="007C5F60">
            <w:pPr>
              <w:pStyle w:val="1TableText"/>
              <w:tabs>
                <w:tab w:val="num" w:pos="993"/>
              </w:tabs>
              <w:spacing w:before="0" w:after="0"/>
              <w:rPr>
                <w:rFonts w:cs="Arial"/>
              </w:rPr>
            </w:pPr>
            <w:r w:rsidRPr="00B44B64">
              <w:rPr>
                <w:rFonts w:cs="Arial"/>
              </w:rPr>
              <w:t>6</w:t>
            </w:r>
          </w:p>
        </w:tc>
        <w:tc>
          <w:tcPr>
            <w:tcW w:w="1372" w:type="dxa"/>
          </w:tcPr>
          <w:p w14:paraId="5927673D" w14:textId="77777777" w:rsidR="00D61588" w:rsidRPr="00B44B64" w:rsidRDefault="00D61588" w:rsidP="007C5F60">
            <w:pPr>
              <w:rPr>
                <w:color w:val="000000"/>
                <w:sz w:val="16"/>
              </w:rPr>
            </w:pPr>
            <w:r w:rsidRPr="00B44B64">
              <w:rPr>
                <w:color w:val="000000"/>
                <w:sz w:val="16"/>
              </w:rPr>
              <w:t>53.57</w:t>
            </w:r>
          </w:p>
        </w:tc>
        <w:tc>
          <w:tcPr>
            <w:tcW w:w="6058" w:type="dxa"/>
          </w:tcPr>
          <w:p w14:paraId="57B06BC5" w14:textId="27D7E434" w:rsidR="00D61588" w:rsidRPr="00B44B64" w:rsidRDefault="003B0CDA" w:rsidP="007C5F60">
            <w:pPr>
              <w:rPr>
                <w:sz w:val="16"/>
              </w:rPr>
            </w:pPr>
            <w:r w:rsidRPr="00B44B64">
              <w:rPr>
                <w:sz w:val="16"/>
              </w:rPr>
              <w:t>nc</w:t>
            </w:r>
            <w:r w:rsidR="00D61588" w:rsidRPr="00B44B64">
              <w:rPr>
                <w:sz w:val="16"/>
              </w:rPr>
              <w:t xml:space="preserve">2, </w:t>
            </w:r>
            <w:r w:rsidRPr="00B44B64">
              <w:rPr>
                <w:sz w:val="16"/>
              </w:rPr>
              <w:t>nc</w:t>
            </w:r>
            <w:r w:rsidR="00D61588" w:rsidRPr="00B44B64">
              <w:rPr>
                <w:sz w:val="16"/>
              </w:rPr>
              <w:t>4</w:t>
            </w:r>
          </w:p>
        </w:tc>
      </w:tr>
      <w:tr w:rsidR="00D61588" w:rsidRPr="00B44B64" w14:paraId="6D90D58A" w14:textId="77777777" w:rsidTr="00785D14">
        <w:trPr>
          <w:trHeight w:val="340"/>
          <w:jc w:val="center"/>
        </w:trPr>
        <w:tc>
          <w:tcPr>
            <w:tcW w:w="652" w:type="dxa"/>
          </w:tcPr>
          <w:p w14:paraId="34094BD4" w14:textId="77777777" w:rsidR="00D61588" w:rsidRPr="00B44B64" w:rsidRDefault="00D61588" w:rsidP="007C5F60">
            <w:pPr>
              <w:pStyle w:val="1TableText"/>
              <w:tabs>
                <w:tab w:val="num" w:pos="993"/>
              </w:tabs>
              <w:spacing w:before="0" w:after="0"/>
              <w:rPr>
                <w:rFonts w:cs="Arial"/>
              </w:rPr>
            </w:pPr>
            <w:r w:rsidRPr="00B44B64">
              <w:rPr>
                <w:rFonts w:cs="Arial"/>
              </w:rPr>
              <w:t>7</w:t>
            </w:r>
          </w:p>
        </w:tc>
        <w:tc>
          <w:tcPr>
            <w:tcW w:w="1372" w:type="dxa"/>
          </w:tcPr>
          <w:p w14:paraId="63AEE01A" w14:textId="77777777" w:rsidR="00D61588" w:rsidRPr="00B44B64" w:rsidRDefault="00D61588" w:rsidP="007C5F60">
            <w:pPr>
              <w:rPr>
                <w:color w:val="000000"/>
                <w:sz w:val="16"/>
              </w:rPr>
            </w:pPr>
            <w:r w:rsidRPr="00B44B64">
              <w:rPr>
                <w:color w:val="000000"/>
                <w:sz w:val="16"/>
              </w:rPr>
              <w:t>50.57</w:t>
            </w:r>
          </w:p>
        </w:tc>
        <w:tc>
          <w:tcPr>
            <w:tcW w:w="6058" w:type="dxa"/>
          </w:tcPr>
          <w:p w14:paraId="46D8285A" w14:textId="6C7033AB" w:rsidR="00D61588" w:rsidRPr="00B44B64" w:rsidRDefault="00D61588" w:rsidP="007C5F60">
            <w:pPr>
              <w:rPr>
                <w:sz w:val="16"/>
              </w:rPr>
            </w:pPr>
            <w:r w:rsidRPr="00B44B64">
              <w:rPr>
                <w:sz w:val="16"/>
              </w:rPr>
              <w:t xml:space="preserve">tc4, </w:t>
            </w:r>
            <w:r w:rsidR="003B0CDA" w:rsidRPr="00B44B64">
              <w:rPr>
                <w:sz w:val="16"/>
              </w:rPr>
              <w:t>nc</w:t>
            </w:r>
            <w:r w:rsidRPr="00B44B64">
              <w:rPr>
                <w:sz w:val="16"/>
              </w:rPr>
              <w:t xml:space="preserve">3 </w:t>
            </w:r>
          </w:p>
        </w:tc>
      </w:tr>
      <w:tr w:rsidR="00D61588" w:rsidRPr="00B44B64" w14:paraId="0BEAFB0D" w14:textId="77777777" w:rsidTr="00785D14">
        <w:trPr>
          <w:trHeight w:val="340"/>
          <w:jc w:val="center"/>
        </w:trPr>
        <w:tc>
          <w:tcPr>
            <w:tcW w:w="652" w:type="dxa"/>
          </w:tcPr>
          <w:p w14:paraId="685D0EF5" w14:textId="77777777" w:rsidR="00D61588" w:rsidRPr="00B44B64" w:rsidRDefault="00D61588" w:rsidP="007C5F60">
            <w:pPr>
              <w:pStyle w:val="1TableText"/>
              <w:tabs>
                <w:tab w:val="num" w:pos="993"/>
              </w:tabs>
              <w:spacing w:before="0" w:after="0"/>
              <w:rPr>
                <w:rFonts w:cs="Arial"/>
              </w:rPr>
            </w:pPr>
            <w:r w:rsidRPr="00B44B64">
              <w:rPr>
                <w:rFonts w:cs="Arial"/>
              </w:rPr>
              <w:t>8</w:t>
            </w:r>
          </w:p>
        </w:tc>
        <w:tc>
          <w:tcPr>
            <w:tcW w:w="1372" w:type="dxa"/>
          </w:tcPr>
          <w:p w14:paraId="5513C8B6" w14:textId="77777777" w:rsidR="00D61588" w:rsidRPr="00B44B64" w:rsidRDefault="00D61588" w:rsidP="007C5F60">
            <w:pPr>
              <w:rPr>
                <w:color w:val="000000"/>
                <w:sz w:val="16"/>
              </w:rPr>
            </w:pPr>
            <w:r w:rsidRPr="00B44B64">
              <w:rPr>
                <w:color w:val="000000"/>
                <w:sz w:val="16"/>
              </w:rPr>
              <w:t>49.34</w:t>
            </w:r>
          </w:p>
        </w:tc>
        <w:tc>
          <w:tcPr>
            <w:tcW w:w="6058" w:type="dxa"/>
          </w:tcPr>
          <w:p w14:paraId="7307C3AF" w14:textId="77777777" w:rsidR="00D61588" w:rsidRPr="00B44B64" w:rsidRDefault="00D61588" w:rsidP="007C5F60">
            <w:pPr>
              <w:rPr>
                <w:sz w:val="16"/>
              </w:rPr>
            </w:pPr>
            <w:r w:rsidRPr="00B44B64">
              <w:rPr>
                <w:sz w:val="16"/>
              </w:rPr>
              <w:t xml:space="preserve">pc4 </w:t>
            </w:r>
          </w:p>
        </w:tc>
      </w:tr>
      <w:tr w:rsidR="00D61588" w:rsidRPr="00B44B64" w14:paraId="1475695C" w14:textId="77777777" w:rsidTr="00785D14">
        <w:trPr>
          <w:trHeight w:val="340"/>
          <w:jc w:val="center"/>
        </w:trPr>
        <w:tc>
          <w:tcPr>
            <w:tcW w:w="652" w:type="dxa"/>
          </w:tcPr>
          <w:p w14:paraId="50ADD98B" w14:textId="77777777" w:rsidR="00D61588" w:rsidRPr="00B44B64" w:rsidRDefault="00D61588" w:rsidP="007C5F60">
            <w:pPr>
              <w:pStyle w:val="1TableText"/>
              <w:tabs>
                <w:tab w:val="num" w:pos="993"/>
              </w:tabs>
              <w:spacing w:before="0" w:after="0"/>
              <w:rPr>
                <w:rFonts w:cs="Arial"/>
              </w:rPr>
            </w:pPr>
            <w:r w:rsidRPr="00B44B64">
              <w:rPr>
                <w:rFonts w:cs="Arial"/>
              </w:rPr>
              <w:t>9</w:t>
            </w:r>
          </w:p>
        </w:tc>
        <w:tc>
          <w:tcPr>
            <w:tcW w:w="1372" w:type="dxa"/>
          </w:tcPr>
          <w:p w14:paraId="387F8FB3" w14:textId="77777777" w:rsidR="00D61588" w:rsidRPr="00B44B64" w:rsidRDefault="00D61588" w:rsidP="007C5F60">
            <w:pPr>
              <w:rPr>
                <w:color w:val="000000"/>
                <w:sz w:val="16"/>
              </w:rPr>
            </w:pPr>
            <w:r w:rsidRPr="00B44B64">
              <w:rPr>
                <w:color w:val="000000"/>
                <w:sz w:val="16"/>
              </w:rPr>
              <w:t>47.93</w:t>
            </w:r>
          </w:p>
        </w:tc>
        <w:tc>
          <w:tcPr>
            <w:tcW w:w="6058" w:type="dxa"/>
          </w:tcPr>
          <w:p w14:paraId="10B89694" w14:textId="77777777" w:rsidR="00D61588" w:rsidRPr="00B44B64" w:rsidRDefault="00D61588" w:rsidP="007C5F60">
            <w:pPr>
              <w:rPr>
                <w:sz w:val="16"/>
              </w:rPr>
            </w:pPr>
            <w:proofErr w:type="spellStart"/>
            <w:r w:rsidRPr="00B44B64">
              <w:rPr>
                <w:sz w:val="16"/>
              </w:rPr>
              <w:t>EntropyRVI</w:t>
            </w:r>
            <w:proofErr w:type="spellEnd"/>
            <w:r w:rsidRPr="00B44B64">
              <w:rPr>
                <w:sz w:val="16"/>
              </w:rPr>
              <w:t xml:space="preserve">, </w:t>
            </w:r>
            <w:proofErr w:type="spellStart"/>
            <w:r w:rsidRPr="00B44B64">
              <w:rPr>
                <w:sz w:val="16"/>
              </w:rPr>
              <w:t>StdRVI</w:t>
            </w:r>
            <w:proofErr w:type="spellEnd"/>
            <w:r w:rsidRPr="00B44B64">
              <w:rPr>
                <w:sz w:val="16"/>
              </w:rPr>
              <w:t xml:space="preserve">, </w:t>
            </w:r>
            <w:proofErr w:type="spellStart"/>
            <w:r w:rsidRPr="00B44B64">
              <w:rPr>
                <w:sz w:val="16"/>
              </w:rPr>
              <w:t>EntropyNDVI</w:t>
            </w:r>
            <w:proofErr w:type="spellEnd"/>
            <w:r w:rsidRPr="00B44B64">
              <w:rPr>
                <w:sz w:val="16"/>
              </w:rPr>
              <w:t xml:space="preserve">, </w:t>
            </w:r>
            <w:proofErr w:type="spellStart"/>
            <w:r w:rsidRPr="00B44B64">
              <w:rPr>
                <w:sz w:val="16"/>
              </w:rPr>
              <w:t>StdNDVI</w:t>
            </w:r>
            <w:proofErr w:type="spellEnd"/>
          </w:p>
        </w:tc>
      </w:tr>
      <w:tr w:rsidR="00D61588" w:rsidRPr="00B44B64" w14:paraId="630A9534" w14:textId="77777777" w:rsidTr="00785D14">
        <w:trPr>
          <w:trHeight w:val="340"/>
          <w:jc w:val="center"/>
        </w:trPr>
        <w:tc>
          <w:tcPr>
            <w:tcW w:w="652" w:type="dxa"/>
          </w:tcPr>
          <w:p w14:paraId="7757ADBC" w14:textId="77777777" w:rsidR="00D61588" w:rsidRPr="00B44B64" w:rsidRDefault="00D61588" w:rsidP="007C5F60">
            <w:pPr>
              <w:pStyle w:val="1TableText"/>
              <w:tabs>
                <w:tab w:val="num" w:pos="993"/>
              </w:tabs>
              <w:spacing w:before="0" w:after="0"/>
              <w:rPr>
                <w:rFonts w:cs="Arial"/>
              </w:rPr>
            </w:pPr>
            <w:r w:rsidRPr="00B44B64">
              <w:rPr>
                <w:rFonts w:cs="Arial"/>
              </w:rPr>
              <w:t>10</w:t>
            </w:r>
          </w:p>
        </w:tc>
        <w:tc>
          <w:tcPr>
            <w:tcW w:w="1372" w:type="dxa"/>
          </w:tcPr>
          <w:p w14:paraId="79B0F1CA" w14:textId="77777777" w:rsidR="00D61588" w:rsidRPr="00B44B64" w:rsidRDefault="00D61588" w:rsidP="007C5F60">
            <w:pPr>
              <w:rPr>
                <w:color w:val="000000"/>
                <w:sz w:val="16"/>
              </w:rPr>
            </w:pPr>
            <w:r w:rsidRPr="00B44B64">
              <w:rPr>
                <w:color w:val="000000"/>
                <w:sz w:val="16"/>
              </w:rPr>
              <w:t>43.96</w:t>
            </w:r>
          </w:p>
        </w:tc>
        <w:tc>
          <w:tcPr>
            <w:tcW w:w="6058" w:type="dxa"/>
          </w:tcPr>
          <w:p w14:paraId="1438D330" w14:textId="77777777" w:rsidR="00D61588" w:rsidRPr="00B44B64" w:rsidRDefault="00D61588" w:rsidP="007C5F60">
            <w:pPr>
              <w:rPr>
                <w:sz w:val="16"/>
              </w:rPr>
            </w:pPr>
            <w:r w:rsidRPr="00B44B64">
              <w:rPr>
                <w:sz w:val="16"/>
              </w:rPr>
              <w:t>StdPc1</w:t>
            </w:r>
          </w:p>
        </w:tc>
      </w:tr>
      <w:tr w:rsidR="00D61588" w:rsidRPr="00B44B64" w14:paraId="5264007E" w14:textId="77777777" w:rsidTr="00785D14">
        <w:trPr>
          <w:trHeight w:val="340"/>
          <w:jc w:val="center"/>
        </w:trPr>
        <w:tc>
          <w:tcPr>
            <w:tcW w:w="652" w:type="dxa"/>
          </w:tcPr>
          <w:p w14:paraId="280AD1A5" w14:textId="77777777" w:rsidR="00D61588" w:rsidRPr="00B44B64" w:rsidRDefault="00D61588" w:rsidP="007C5F60">
            <w:pPr>
              <w:pStyle w:val="1TableText"/>
              <w:tabs>
                <w:tab w:val="num" w:pos="993"/>
              </w:tabs>
              <w:spacing w:before="0" w:after="0"/>
              <w:rPr>
                <w:rFonts w:cs="Arial"/>
              </w:rPr>
            </w:pPr>
            <w:r w:rsidRPr="00B44B64">
              <w:rPr>
                <w:rFonts w:cs="Arial"/>
              </w:rPr>
              <w:t>11</w:t>
            </w:r>
          </w:p>
        </w:tc>
        <w:tc>
          <w:tcPr>
            <w:tcW w:w="1372" w:type="dxa"/>
          </w:tcPr>
          <w:p w14:paraId="4219740B" w14:textId="77777777" w:rsidR="00D61588" w:rsidRPr="00B44B64" w:rsidRDefault="00D61588" w:rsidP="007C5F60">
            <w:pPr>
              <w:rPr>
                <w:color w:val="000000"/>
                <w:sz w:val="16"/>
              </w:rPr>
            </w:pPr>
            <w:r w:rsidRPr="00B44B64">
              <w:rPr>
                <w:color w:val="000000"/>
                <w:sz w:val="16"/>
              </w:rPr>
              <w:t>43.62</w:t>
            </w:r>
          </w:p>
        </w:tc>
        <w:tc>
          <w:tcPr>
            <w:tcW w:w="6058" w:type="dxa"/>
          </w:tcPr>
          <w:p w14:paraId="6585A050" w14:textId="77777777" w:rsidR="00D61588" w:rsidRPr="00B44B64" w:rsidRDefault="00D61588" w:rsidP="007C5F60">
            <w:pPr>
              <w:rPr>
                <w:sz w:val="16"/>
              </w:rPr>
            </w:pPr>
            <w:proofErr w:type="spellStart"/>
            <w:r w:rsidRPr="00B44B64">
              <w:rPr>
                <w:sz w:val="16"/>
              </w:rPr>
              <w:t>EntropyGn</w:t>
            </w:r>
            <w:proofErr w:type="spellEnd"/>
            <w:r w:rsidRPr="00B44B64">
              <w:rPr>
                <w:sz w:val="16"/>
              </w:rPr>
              <w:t xml:space="preserve">, </w:t>
            </w:r>
            <w:proofErr w:type="spellStart"/>
            <w:r w:rsidRPr="00B44B64">
              <w:rPr>
                <w:sz w:val="16"/>
              </w:rPr>
              <w:t>StdGn</w:t>
            </w:r>
            <w:proofErr w:type="spellEnd"/>
          </w:p>
        </w:tc>
      </w:tr>
      <w:tr w:rsidR="00D61588" w:rsidRPr="00B44B64" w14:paraId="65138184" w14:textId="77777777" w:rsidTr="00785D14">
        <w:trPr>
          <w:trHeight w:val="340"/>
          <w:jc w:val="center"/>
        </w:trPr>
        <w:tc>
          <w:tcPr>
            <w:tcW w:w="652" w:type="dxa"/>
          </w:tcPr>
          <w:p w14:paraId="6173BD09" w14:textId="77777777" w:rsidR="00D61588" w:rsidRPr="00B44B64" w:rsidRDefault="00D61588" w:rsidP="007C5F60">
            <w:pPr>
              <w:pStyle w:val="1TableText"/>
              <w:tabs>
                <w:tab w:val="num" w:pos="993"/>
              </w:tabs>
              <w:spacing w:before="0" w:after="0"/>
              <w:rPr>
                <w:rFonts w:cs="Arial"/>
              </w:rPr>
            </w:pPr>
            <w:r w:rsidRPr="00B44B64">
              <w:rPr>
                <w:rFonts w:cs="Arial"/>
              </w:rPr>
              <w:t>12</w:t>
            </w:r>
          </w:p>
        </w:tc>
        <w:tc>
          <w:tcPr>
            <w:tcW w:w="1372" w:type="dxa"/>
          </w:tcPr>
          <w:p w14:paraId="3027E540" w14:textId="77777777" w:rsidR="00D61588" w:rsidRPr="00B44B64" w:rsidRDefault="00D61588" w:rsidP="007C5F60">
            <w:pPr>
              <w:rPr>
                <w:color w:val="000000"/>
                <w:sz w:val="16"/>
              </w:rPr>
            </w:pPr>
            <w:r w:rsidRPr="00B44B64">
              <w:rPr>
                <w:color w:val="000000"/>
                <w:sz w:val="16"/>
              </w:rPr>
              <w:t>42.65</w:t>
            </w:r>
          </w:p>
        </w:tc>
        <w:tc>
          <w:tcPr>
            <w:tcW w:w="6058" w:type="dxa"/>
          </w:tcPr>
          <w:p w14:paraId="0592A012" w14:textId="77777777" w:rsidR="00D61588" w:rsidRPr="00B44B64" w:rsidRDefault="00D61588" w:rsidP="007C5F60">
            <w:pPr>
              <w:rPr>
                <w:sz w:val="16"/>
              </w:rPr>
            </w:pPr>
            <w:r w:rsidRPr="00B44B64">
              <w:rPr>
                <w:sz w:val="16"/>
              </w:rPr>
              <w:t>tc3, pc3</w:t>
            </w:r>
          </w:p>
        </w:tc>
      </w:tr>
      <w:tr w:rsidR="00D61588" w:rsidRPr="00B44B64" w14:paraId="14FDD9D4" w14:textId="77777777" w:rsidTr="00785D14">
        <w:trPr>
          <w:trHeight w:val="340"/>
          <w:jc w:val="center"/>
        </w:trPr>
        <w:tc>
          <w:tcPr>
            <w:tcW w:w="652" w:type="dxa"/>
          </w:tcPr>
          <w:p w14:paraId="385CA0E3" w14:textId="77777777" w:rsidR="00D61588" w:rsidRPr="00B44B64" w:rsidRDefault="00D61588" w:rsidP="007C5F60">
            <w:pPr>
              <w:pStyle w:val="1TableText"/>
              <w:tabs>
                <w:tab w:val="num" w:pos="993"/>
              </w:tabs>
              <w:spacing w:before="0" w:after="0"/>
              <w:rPr>
                <w:rFonts w:cs="Arial"/>
              </w:rPr>
            </w:pPr>
            <w:r w:rsidRPr="00B44B64">
              <w:rPr>
                <w:rFonts w:cs="Arial"/>
              </w:rPr>
              <w:t>13</w:t>
            </w:r>
          </w:p>
        </w:tc>
        <w:tc>
          <w:tcPr>
            <w:tcW w:w="1372" w:type="dxa"/>
          </w:tcPr>
          <w:p w14:paraId="5494E893" w14:textId="77777777" w:rsidR="00D61588" w:rsidRPr="00B44B64" w:rsidRDefault="00D61588" w:rsidP="007C5F60">
            <w:pPr>
              <w:rPr>
                <w:color w:val="000000"/>
                <w:sz w:val="16"/>
              </w:rPr>
            </w:pPr>
            <w:r w:rsidRPr="00B44B64">
              <w:rPr>
                <w:color w:val="000000"/>
                <w:sz w:val="16"/>
              </w:rPr>
              <w:t>41.29</w:t>
            </w:r>
          </w:p>
        </w:tc>
        <w:tc>
          <w:tcPr>
            <w:tcW w:w="6058" w:type="dxa"/>
          </w:tcPr>
          <w:p w14:paraId="6FAB2D82" w14:textId="77777777" w:rsidR="00D61588" w:rsidRPr="00B44B64" w:rsidRDefault="00D61588" w:rsidP="007C5F60">
            <w:pPr>
              <w:rPr>
                <w:sz w:val="16"/>
              </w:rPr>
            </w:pPr>
            <w:proofErr w:type="spellStart"/>
            <w:r w:rsidRPr="00B44B64">
              <w:rPr>
                <w:sz w:val="16"/>
              </w:rPr>
              <w:t>SkewnessRVI</w:t>
            </w:r>
            <w:proofErr w:type="spellEnd"/>
            <w:r w:rsidRPr="00B44B64">
              <w:rPr>
                <w:sz w:val="16"/>
              </w:rPr>
              <w:t xml:space="preserve">, </w:t>
            </w:r>
            <w:proofErr w:type="spellStart"/>
            <w:r w:rsidRPr="00B44B64">
              <w:rPr>
                <w:sz w:val="16"/>
              </w:rPr>
              <w:t>SkewnessNDVI</w:t>
            </w:r>
            <w:proofErr w:type="spellEnd"/>
          </w:p>
        </w:tc>
      </w:tr>
      <w:tr w:rsidR="00D61588" w:rsidRPr="00B44B64" w14:paraId="594FE146" w14:textId="77777777" w:rsidTr="00785D14">
        <w:trPr>
          <w:trHeight w:val="340"/>
          <w:jc w:val="center"/>
        </w:trPr>
        <w:tc>
          <w:tcPr>
            <w:tcW w:w="652" w:type="dxa"/>
          </w:tcPr>
          <w:p w14:paraId="699A4865" w14:textId="77777777" w:rsidR="00D61588" w:rsidRPr="00B44B64" w:rsidRDefault="00D61588" w:rsidP="007C5F60">
            <w:pPr>
              <w:pStyle w:val="1TableText"/>
              <w:tabs>
                <w:tab w:val="num" w:pos="993"/>
              </w:tabs>
              <w:spacing w:before="0" w:after="0"/>
              <w:rPr>
                <w:rFonts w:cs="Arial"/>
              </w:rPr>
            </w:pPr>
            <w:r w:rsidRPr="00B44B64">
              <w:rPr>
                <w:rFonts w:cs="Arial"/>
              </w:rPr>
              <w:t>14</w:t>
            </w:r>
          </w:p>
        </w:tc>
        <w:tc>
          <w:tcPr>
            <w:tcW w:w="1372" w:type="dxa"/>
          </w:tcPr>
          <w:p w14:paraId="5ED8353D" w14:textId="4C86DF1F" w:rsidR="00D61588" w:rsidRPr="00B44B64" w:rsidRDefault="00342335" w:rsidP="007C5F60">
            <w:pPr>
              <w:rPr>
                <w:sz w:val="16"/>
              </w:rPr>
            </w:pPr>
            <w:r w:rsidRPr="00342335">
              <w:rPr>
                <w:sz w:val="16"/>
              </w:rPr>
              <w:t>35.27</w:t>
            </w:r>
          </w:p>
        </w:tc>
        <w:tc>
          <w:tcPr>
            <w:tcW w:w="6058" w:type="dxa"/>
          </w:tcPr>
          <w:p w14:paraId="277F4A3E" w14:textId="77777777" w:rsidR="00D61588" w:rsidRPr="00B44B64" w:rsidRDefault="00D61588" w:rsidP="007C5F60">
            <w:pPr>
              <w:rPr>
                <w:sz w:val="16"/>
              </w:rPr>
            </w:pPr>
            <w:proofErr w:type="spellStart"/>
            <w:r w:rsidRPr="00B44B64">
              <w:rPr>
                <w:sz w:val="16"/>
              </w:rPr>
              <w:t>SkewnessGn</w:t>
            </w:r>
            <w:proofErr w:type="spellEnd"/>
          </w:p>
        </w:tc>
      </w:tr>
      <w:tr w:rsidR="00D61588" w:rsidRPr="00B44B64" w14:paraId="1E587BF9" w14:textId="77777777" w:rsidTr="00785D14">
        <w:trPr>
          <w:trHeight w:val="340"/>
          <w:jc w:val="center"/>
        </w:trPr>
        <w:tc>
          <w:tcPr>
            <w:tcW w:w="652" w:type="dxa"/>
          </w:tcPr>
          <w:p w14:paraId="68820F79" w14:textId="77777777" w:rsidR="00D61588" w:rsidRPr="00B44B64" w:rsidRDefault="00D61588" w:rsidP="007C5F60">
            <w:pPr>
              <w:pStyle w:val="1TableText"/>
              <w:tabs>
                <w:tab w:val="num" w:pos="993"/>
              </w:tabs>
              <w:spacing w:before="0" w:after="0"/>
              <w:rPr>
                <w:rFonts w:cs="Arial"/>
              </w:rPr>
            </w:pPr>
            <w:r w:rsidRPr="00B44B64">
              <w:rPr>
                <w:rFonts w:cs="Arial"/>
              </w:rPr>
              <w:t>15</w:t>
            </w:r>
          </w:p>
        </w:tc>
        <w:tc>
          <w:tcPr>
            <w:tcW w:w="1372" w:type="dxa"/>
          </w:tcPr>
          <w:p w14:paraId="60987503" w14:textId="74CB3ADC" w:rsidR="00D61588" w:rsidRPr="00B44B64" w:rsidRDefault="00342335" w:rsidP="007C5F60">
            <w:pPr>
              <w:rPr>
                <w:sz w:val="16"/>
              </w:rPr>
            </w:pPr>
            <w:r w:rsidRPr="00342335">
              <w:rPr>
                <w:sz w:val="16"/>
              </w:rPr>
              <w:t>35.19</w:t>
            </w:r>
          </w:p>
        </w:tc>
        <w:tc>
          <w:tcPr>
            <w:tcW w:w="6058" w:type="dxa"/>
          </w:tcPr>
          <w:p w14:paraId="53CDEF0C" w14:textId="77777777" w:rsidR="00D61588" w:rsidRPr="00B44B64" w:rsidRDefault="00D61588" w:rsidP="007C5F60">
            <w:pPr>
              <w:rPr>
                <w:sz w:val="16"/>
              </w:rPr>
            </w:pPr>
            <w:proofErr w:type="spellStart"/>
            <w:r w:rsidRPr="00B44B64">
              <w:rPr>
                <w:sz w:val="16"/>
              </w:rPr>
              <w:t>KurtosisRVI</w:t>
            </w:r>
            <w:proofErr w:type="spellEnd"/>
            <w:r w:rsidRPr="00B44B64">
              <w:rPr>
                <w:sz w:val="16"/>
              </w:rPr>
              <w:t xml:space="preserve">, </w:t>
            </w:r>
            <w:proofErr w:type="spellStart"/>
            <w:r w:rsidRPr="00B44B64">
              <w:rPr>
                <w:sz w:val="16"/>
              </w:rPr>
              <w:t>KurtosisNDVI</w:t>
            </w:r>
            <w:proofErr w:type="spellEnd"/>
          </w:p>
        </w:tc>
      </w:tr>
      <w:tr w:rsidR="00D61588" w:rsidRPr="00B44B64" w14:paraId="7C71E6FC" w14:textId="77777777" w:rsidTr="00785D14">
        <w:trPr>
          <w:trHeight w:val="340"/>
          <w:jc w:val="center"/>
        </w:trPr>
        <w:tc>
          <w:tcPr>
            <w:tcW w:w="652" w:type="dxa"/>
          </w:tcPr>
          <w:p w14:paraId="4398C66A" w14:textId="77777777" w:rsidR="00D61588" w:rsidRPr="00B44B64" w:rsidRDefault="00D61588" w:rsidP="007C5F60">
            <w:pPr>
              <w:pStyle w:val="1TableText"/>
              <w:tabs>
                <w:tab w:val="num" w:pos="993"/>
              </w:tabs>
              <w:spacing w:before="0" w:after="0"/>
              <w:rPr>
                <w:rFonts w:cs="Arial"/>
              </w:rPr>
            </w:pPr>
            <w:r w:rsidRPr="00B44B64">
              <w:rPr>
                <w:rFonts w:cs="Arial"/>
              </w:rPr>
              <w:t>16</w:t>
            </w:r>
          </w:p>
        </w:tc>
        <w:tc>
          <w:tcPr>
            <w:tcW w:w="1372" w:type="dxa"/>
          </w:tcPr>
          <w:p w14:paraId="5700AADF" w14:textId="20580C50" w:rsidR="00D61588" w:rsidRPr="00B44B64" w:rsidRDefault="00342335" w:rsidP="00342335">
            <w:pPr>
              <w:rPr>
                <w:sz w:val="16"/>
              </w:rPr>
            </w:pPr>
            <w:r>
              <w:rPr>
                <w:sz w:val="16"/>
              </w:rPr>
              <w:t>35.03</w:t>
            </w:r>
          </w:p>
        </w:tc>
        <w:tc>
          <w:tcPr>
            <w:tcW w:w="6058" w:type="dxa"/>
          </w:tcPr>
          <w:p w14:paraId="4FA80919" w14:textId="77777777" w:rsidR="00D61588" w:rsidRPr="00B44B64" w:rsidRDefault="00D61588" w:rsidP="007C5F60">
            <w:pPr>
              <w:rPr>
                <w:sz w:val="16"/>
              </w:rPr>
            </w:pPr>
            <w:r w:rsidRPr="00B44B64">
              <w:rPr>
                <w:sz w:val="16"/>
              </w:rPr>
              <w:t>SkewnessPc1</w:t>
            </w:r>
          </w:p>
        </w:tc>
      </w:tr>
      <w:tr w:rsidR="00D61588" w:rsidRPr="00B44B64" w14:paraId="6D60A5E8" w14:textId="77777777" w:rsidTr="00785D14">
        <w:trPr>
          <w:trHeight w:val="340"/>
          <w:jc w:val="center"/>
        </w:trPr>
        <w:tc>
          <w:tcPr>
            <w:tcW w:w="652" w:type="dxa"/>
          </w:tcPr>
          <w:p w14:paraId="38B748C2" w14:textId="77777777" w:rsidR="00D61588" w:rsidRPr="00B44B64" w:rsidRDefault="00D61588" w:rsidP="007C5F60">
            <w:pPr>
              <w:pStyle w:val="1TableText"/>
              <w:tabs>
                <w:tab w:val="num" w:pos="993"/>
              </w:tabs>
              <w:spacing w:before="0" w:after="0"/>
              <w:rPr>
                <w:rFonts w:cs="Arial"/>
              </w:rPr>
            </w:pPr>
            <w:r w:rsidRPr="00B44B64">
              <w:rPr>
                <w:rFonts w:cs="Arial"/>
              </w:rPr>
              <w:t>17</w:t>
            </w:r>
          </w:p>
        </w:tc>
        <w:tc>
          <w:tcPr>
            <w:tcW w:w="1372" w:type="dxa"/>
          </w:tcPr>
          <w:p w14:paraId="6A6F1403" w14:textId="0B052CF5" w:rsidR="00D61588" w:rsidRPr="00B44B64" w:rsidRDefault="00342335" w:rsidP="007C5F60">
            <w:pPr>
              <w:rPr>
                <w:sz w:val="16"/>
              </w:rPr>
            </w:pPr>
            <w:r w:rsidRPr="00342335">
              <w:rPr>
                <w:sz w:val="16"/>
              </w:rPr>
              <w:t>34.86</w:t>
            </w:r>
          </w:p>
        </w:tc>
        <w:tc>
          <w:tcPr>
            <w:tcW w:w="6058" w:type="dxa"/>
          </w:tcPr>
          <w:p w14:paraId="425FB99D" w14:textId="77777777" w:rsidR="00D61588" w:rsidRPr="00B44B64" w:rsidRDefault="00D61588" w:rsidP="007C5F60">
            <w:pPr>
              <w:rPr>
                <w:sz w:val="16"/>
              </w:rPr>
            </w:pPr>
            <w:proofErr w:type="spellStart"/>
            <w:r w:rsidRPr="00B44B64">
              <w:rPr>
                <w:sz w:val="16"/>
              </w:rPr>
              <w:t>KurtosisGn</w:t>
            </w:r>
            <w:proofErr w:type="spellEnd"/>
          </w:p>
        </w:tc>
      </w:tr>
      <w:tr w:rsidR="00D61588" w:rsidRPr="00B44B64" w14:paraId="7EEFD389" w14:textId="77777777" w:rsidTr="00785D14">
        <w:trPr>
          <w:trHeight w:val="340"/>
          <w:jc w:val="center"/>
        </w:trPr>
        <w:tc>
          <w:tcPr>
            <w:tcW w:w="652" w:type="dxa"/>
          </w:tcPr>
          <w:p w14:paraId="2FC9A85F" w14:textId="77777777" w:rsidR="00D61588" w:rsidRPr="00B44B64" w:rsidRDefault="00D61588" w:rsidP="007C5F60">
            <w:pPr>
              <w:pStyle w:val="1TableText"/>
              <w:tabs>
                <w:tab w:val="num" w:pos="993"/>
              </w:tabs>
              <w:spacing w:before="0" w:after="0"/>
              <w:rPr>
                <w:rFonts w:cs="Arial"/>
              </w:rPr>
            </w:pPr>
            <w:r w:rsidRPr="00B44B64">
              <w:rPr>
                <w:rFonts w:cs="Arial"/>
              </w:rPr>
              <w:t>18</w:t>
            </w:r>
          </w:p>
        </w:tc>
        <w:tc>
          <w:tcPr>
            <w:tcW w:w="1372" w:type="dxa"/>
          </w:tcPr>
          <w:p w14:paraId="664D1E59" w14:textId="5231164F" w:rsidR="00D61588" w:rsidRPr="00B44B64" w:rsidRDefault="00342335" w:rsidP="007C5F60">
            <w:pPr>
              <w:rPr>
                <w:sz w:val="16"/>
              </w:rPr>
            </w:pPr>
            <w:r w:rsidRPr="00342335">
              <w:rPr>
                <w:sz w:val="16"/>
              </w:rPr>
              <w:t>33.86</w:t>
            </w:r>
          </w:p>
        </w:tc>
        <w:tc>
          <w:tcPr>
            <w:tcW w:w="6058" w:type="dxa"/>
          </w:tcPr>
          <w:p w14:paraId="3792345E" w14:textId="77777777" w:rsidR="00D61588" w:rsidRPr="00B44B64" w:rsidRDefault="00D61588" w:rsidP="007C5F60">
            <w:pPr>
              <w:rPr>
                <w:sz w:val="16"/>
              </w:rPr>
            </w:pPr>
            <w:r w:rsidRPr="00B44B64">
              <w:rPr>
                <w:sz w:val="16"/>
              </w:rPr>
              <w:t>KurtosisPc1</w:t>
            </w:r>
          </w:p>
        </w:tc>
      </w:tr>
    </w:tbl>
    <w:p w14:paraId="5193235B" w14:textId="77777777" w:rsidR="00D61588" w:rsidRPr="00B44B64" w:rsidRDefault="00D61588" w:rsidP="00D61588"/>
    <w:p w14:paraId="14C04C2D" w14:textId="1D7F1DD7" w:rsidR="00D61588" w:rsidRPr="00B44B64" w:rsidRDefault="00FF6F5A" w:rsidP="00D61588">
      <w:pPr>
        <w:spacing w:line="360" w:lineRule="auto"/>
        <w:jc w:val="both"/>
      </w:pPr>
      <w:r w:rsidRPr="00B44B64">
        <w:t>T</w:t>
      </w:r>
      <w:r w:rsidR="00D61588" w:rsidRPr="00B44B64">
        <w:t xml:space="preserve">he NDVI, pc1, EntropyPc1, </w:t>
      </w:r>
      <w:proofErr w:type="spellStart"/>
      <w:proofErr w:type="gramStart"/>
      <w:r w:rsidR="00D61588" w:rsidRPr="00B44B64">
        <w:t>gN</w:t>
      </w:r>
      <w:proofErr w:type="spellEnd"/>
      <w:proofErr w:type="gramEnd"/>
      <w:r w:rsidR="00D61588" w:rsidRPr="00B44B64">
        <w:t xml:space="preserve">, </w:t>
      </w:r>
      <w:proofErr w:type="spellStart"/>
      <w:r w:rsidR="00D61588" w:rsidRPr="00B44B64">
        <w:t>bN</w:t>
      </w:r>
      <w:proofErr w:type="spellEnd"/>
      <w:r w:rsidR="00D61588" w:rsidRPr="00B44B64">
        <w:t xml:space="preserve"> and </w:t>
      </w:r>
      <w:r w:rsidR="003B0CDA" w:rsidRPr="00B44B64">
        <w:t>nc</w:t>
      </w:r>
      <w:r w:rsidR="00D61588" w:rsidRPr="00B44B64">
        <w:t xml:space="preserve">2 features </w:t>
      </w:r>
      <w:r w:rsidRPr="00B44B64">
        <w:t xml:space="preserve">were selected </w:t>
      </w:r>
      <w:r w:rsidR="00D61588" w:rsidRPr="00B44B64">
        <w:t xml:space="preserve">from the top six clusters.  </w:t>
      </w:r>
    </w:p>
    <w:p w14:paraId="30372654" w14:textId="77777777" w:rsidR="00D61588" w:rsidRPr="00B44B64" w:rsidRDefault="00D61588" w:rsidP="00D61588">
      <w:pPr>
        <w:spacing w:line="360" w:lineRule="auto"/>
        <w:jc w:val="both"/>
      </w:pPr>
    </w:p>
    <w:p w14:paraId="4EC61F09" w14:textId="66567ABD" w:rsidR="00D61588" w:rsidRPr="00B44B64" w:rsidRDefault="00D61588" w:rsidP="00D3757C">
      <w:pPr>
        <w:pStyle w:val="Heading2"/>
      </w:pPr>
      <w:bookmarkStart w:id="751" w:name="_Toc394607659"/>
      <w:bookmarkStart w:id="752" w:name="_Toc448324321"/>
      <w:r w:rsidRPr="00B44B64">
        <w:t>Classification</w:t>
      </w:r>
      <w:bookmarkEnd w:id="751"/>
      <w:bookmarkEnd w:id="752"/>
      <w:r w:rsidR="003638E8" w:rsidRPr="00B44B64">
        <w:t xml:space="preserve"> and Canopy</w:t>
      </w:r>
      <w:r w:rsidR="00FA2071" w:rsidRPr="00B44B64">
        <w:t>-</w:t>
      </w:r>
      <w:r w:rsidR="003638E8" w:rsidRPr="00B44B64">
        <w:t xml:space="preserve">Cover Estimation </w:t>
      </w:r>
    </w:p>
    <w:bookmarkStart w:id="753" w:name="_Ref394403248"/>
    <w:p w14:paraId="268F445C" w14:textId="3789A5DD" w:rsidR="00D61588" w:rsidRPr="00B44B64" w:rsidRDefault="00D61588" w:rsidP="00A76FA9">
      <w:pPr>
        <w:pStyle w:val="BodyText"/>
      </w:pP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xml:space="preserve"> compares the performance of the candidate classifiers.  The table results are sorted according to the </w:t>
      </w:r>
      <w:r w:rsidR="001A5C3A" w:rsidRPr="00B44B64">
        <w:t>m</w:t>
      </w:r>
      <w:r w:rsidRPr="00B44B64">
        <w:t xml:space="preserve">ean </w:t>
      </w:r>
      <w:r w:rsidR="001A5C3A" w:rsidRPr="00B44B64">
        <w:t>a</w:t>
      </w:r>
      <w:r w:rsidRPr="00B44B64">
        <w:t>bsolute canopy</w:t>
      </w:r>
      <w:r w:rsidR="00FA2071" w:rsidRPr="00B44B64">
        <w:t>-cover</w:t>
      </w:r>
      <w:r w:rsidRPr="00B44B64">
        <w:t xml:space="preserve"> </w:t>
      </w:r>
      <w:r w:rsidR="001A5C3A" w:rsidRPr="00B44B64">
        <w:t>e</w:t>
      </w:r>
      <w:r w:rsidRPr="00B44B64">
        <w:t xml:space="preserve">rror (MAE) in the last column.  Of the performance measures in the table, this is the only one evaluated against the </w:t>
      </w:r>
      <w:r w:rsidR="00844D0F" w:rsidRPr="00B44B64">
        <w:t>in situ canopy</w:t>
      </w:r>
      <w:r w:rsidR="00FA2071" w:rsidRPr="00B44B64">
        <w:t>-cover</w:t>
      </w:r>
      <w:r w:rsidR="00844D0F" w:rsidRPr="00B44B64">
        <w:t xml:space="preserve"> data</w:t>
      </w:r>
      <w:r w:rsidR="00CD1C51" w:rsidRPr="00B44B64">
        <w:t>;</w:t>
      </w:r>
      <w:r w:rsidRPr="00B44B64">
        <w:t xml:space="preserve"> the rest were evaluated against the </w:t>
      </w:r>
      <w:r w:rsidR="00844D0F" w:rsidRPr="00B44B64">
        <w:t>label</w:t>
      </w:r>
      <w:r w:rsidR="000B7347" w:rsidRPr="00B44B64">
        <w:t>ed</w:t>
      </w:r>
      <w:r w:rsidR="00844D0F" w:rsidRPr="00B44B64">
        <w:t xml:space="preserve"> pixel data</w:t>
      </w:r>
      <w:r w:rsidRPr="00B44B64">
        <w:t xml:space="preserve">.   </w:t>
      </w:r>
      <w:r w:rsidR="00226C57" w:rsidRPr="00B44B64">
        <w:t>T</w:t>
      </w:r>
      <w:r w:rsidRPr="00B44B64">
        <w:t>hree</w:t>
      </w:r>
      <w:r w:rsidR="000C2698" w:rsidRPr="00B44B64">
        <w:t>-</w:t>
      </w:r>
      <w:r w:rsidRPr="00B44B64">
        <w:t xml:space="preserve"> and two</w:t>
      </w:r>
      <w:r w:rsidR="000C2698" w:rsidRPr="00B44B64">
        <w:t>-</w:t>
      </w:r>
      <w:r w:rsidRPr="00B44B64">
        <w:t>class errors are reported as the class prior weighted errors i.e. the mean of the errors of omission.  Cohen’s Kappa and consumer’s and producer’s accuracies are given for the two</w:t>
      </w:r>
      <w:r w:rsidR="000C2698" w:rsidRPr="00B44B64">
        <w:t>-</w:t>
      </w:r>
      <w:r w:rsidRPr="00B44B64">
        <w:t xml:space="preserve">class case.  </w:t>
      </w:r>
      <w:ins w:id="754" w:author="dugalh" w:date="2018-07-30T22:28:00Z">
        <w:r w:rsidR="008B32B4">
          <w:t xml:space="preserve">Standard errors </w:t>
        </w:r>
      </w:ins>
      <w:ins w:id="755" w:author="dugalh" w:date="2018-07-30T22:39:00Z">
        <w:r w:rsidR="00BB6363">
          <w:t xml:space="preserve">are given for </w:t>
        </w:r>
      </w:ins>
      <w:ins w:id="756" w:author="dugalh" w:date="2018-07-30T22:58:00Z">
        <w:r w:rsidR="00251313">
          <w:t>all</w:t>
        </w:r>
      </w:ins>
      <w:ins w:id="757" w:author="dugalh" w:date="2018-07-30T22:38:00Z">
        <w:r w:rsidR="00BB6363">
          <w:t xml:space="preserve"> cross-validat</w:t>
        </w:r>
      </w:ins>
      <w:ins w:id="758" w:author="dugalh" w:date="2018-07-30T22:58:00Z">
        <w:r w:rsidR="0081188A">
          <w:t>ed</w:t>
        </w:r>
      </w:ins>
      <w:ins w:id="759" w:author="dugalh" w:date="2018-07-30T22:38:00Z">
        <w:r w:rsidR="00BB6363">
          <w:t xml:space="preserve"> </w:t>
        </w:r>
      </w:ins>
      <w:ins w:id="760" w:author="dugalh" w:date="2018-07-30T22:28:00Z">
        <w:r w:rsidR="008B32B4">
          <w:t>performance measures.</w:t>
        </w:r>
      </w:ins>
      <w:ins w:id="761" w:author="dugalh" w:date="2018-07-30T22:41:00Z">
        <w:r w:rsidR="00BB6363">
          <w:t xml:space="preserve">  </w:t>
        </w:r>
      </w:ins>
      <w:ins w:id="762" w:author="dugalh" w:date="2018-07-30T22:59:00Z">
        <w:r w:rsidR="00251313">
          <w:t xml:space="preserve">The times taken for each classifier to process a </w:t>
        </w:r>
      </w:ins>
      <w:ins w:id="763" w:author="dugalh" w:date="2018-07-30T22:41:00Z">
        <w:r w:rsidR="00BB6363">
          <w:t xml:space="preserve">single </w:t>
        </w:r>
      </w:ins>
      <w:ins w:id="764" w:author="dugalh" w:date="2018-07-30T23:00:00Z">
        <w:r w:rsidR="00251313">
          <w:t>12</w:t>
        </w:r>
      </w:ins>
      <w:ins w:id="765" w:author="dugalh" w:date="2018-07-30T22:41:00Z">
        <w:r w:rsidR="00BB6363">
          <w:t xml:space="preserve">000 </w:t>
        </w:r>
      </w:ins>
      <w:ins w:id="766" w:author="dugalh" w:date="2018-07-30T23:00:00Z">
        <w:r w:rsidR="00251313">
          <w:t xml:space="preserve">pixel </w:t>
        </w:r>
      </w:ins>
      <w:ins w:id="767" w:author="dugalh" w:date="2018-07-30T22:41:00Z">
        <w:r w:rsidR="00BB6363">
          <w:t xml:space="preserve">× </w:t>
        </w:r>
      </w:ins>
      <w:ins w:id="768" w:author="dugalh" w:date="2018-07-30T23:00:00Z">
        <w:r w:rsidR="00251313">
          <w:t>8</w:t>
        </w:r>
      </w:ins>
      <w:ins w:id="769" w:author="dugalh" w:date="2018-07-30T22:41:00Z">
        <w:r w:rsidR="00BB6363">
          <w:t xml:space="preserve">000 pixel image </w:t>
        </w:r>
      </w:ins>
      <w:ins w:id="770" w:author="dugalh" w:date="2018-07-30T22:59:00Z">
        <w:r w:rsidR="00251313">
          <w:t xml:space="preserve">are listed in </w:t>
        </w:r>
        <w:r w:rsidR="00251313">
          <w:fldChar w:fldCharType="begin"/>
        </w:r>
        <w:r w:rsidR="00251313">
          <w:instrText xml:space="preserve"> REF _Ref520753869 \h </w:instrText>
        </w:r>
        <w:r w:rsidR="00251313">
          <w:fldChar w:fldCharType="separate"/>
        </w:r>
        <w:r w:rsidR="00251313">
          <w:t xml:space="preserve">Table </w:t>
        </w:r>
        <w:r w:rsidR="00251313">
          <w:rPr>
            <w:noProof/>
          </w:rPr>
          <w:t>8</w:t>
        </w:r>
        <w:r w:rsidR="00251313">
          <w:fldChar w:fldCharType="end"/>
        </w:r>
      </w:ins>
      <w:ins w:id="771" w:author="dugalh" w:date="2018-07-30T22:42:00Z">
        <w:r w:rsidR="00BB6363">
          <w:t>.</w:t>
        </w:r>
        <w:r w:rsidR="00F1655B">
          <w:t xml:space="preserve"> </w:t>
        </w:r>
      </w:ins>
    </w:p>
    <w:p w14:paraId="643949EB" w14:textId="1BDBF408" w:rsidR="00D61588" w:rsidRPr="00B44B64" w:rsidDel="0079779B" w:rsidRDefault="00D61588" w:rsidP="00CA517C">
      <w:pPr>
        <w:pStyle w:val="1Tablecaption"/>
        <w:rPr>
          <w:moveFrom w:id="772" w:author="dugalh" w:date="2018-07-30T15:52:00Z"/>
        </w:rPr>
      </w:pPr>
      <w:bookmarkStart w:id="773" w:name="_Ref394945112"/>
      <w:bookmarkStart w:id="774" w:name="_Ref394945108"/>
      <w:bookmarkStart w:id="775" w:name="_Toc448324342"/>
      <w:moveFromRangeStart w:id="776" w:author="dugalh" w:date="2018-07-30T15:52:00Z" w:name="move520729266"/>
      <w:moveFrom w:id="777" w:author="dugalh" w:date="2018-07-30T15:52:00Z">
        <w:r w:rsidRPr="00785D14" w:rsidDel="0079779B">
          <w:rPr>
            <w:b/>
          </w:rPr>
          <w:lastRenderedPageBreak/>
          <w:t xml:space="preserve">Table </w:t>
        </w:r>
        <w:r w:rsidR="00F4774D" w:rsidRPr="00785D14" w:rsidDel="0079779B">
          <w:rPr>
            <w:b/>
          </w:rPr>
          <w:fldChar w:fldCharType="begin"/>
        </w:r>
        <w:r w:rsidR="00F4774D" w:rsidRPr="00785D14" w:rsidDel="0079779B">
          <w:rPr>
            <w:b/>
          </w:rPr>
          <w:instrText xml:space="preserve"> SEQ Table \* ARABIC </w:instrText>
        </w:r>
        <w:r w:rsidR="00F4774D" w:rsidRPr="00785D14" w:rsidDel="0079779B">
          <w:rPr>
            <w:b/>
          </w:rPr>
          <w:fldChar w:fldCharType="separate"/>
        </w:r>
        <w:r w:rsidR="00B31736" w:rsidDel="0079779B">
          <w:rPr>
            <w:b/>
            <w:noProof/>
          </w:rPr>
          <w:t>7</w:t>
        </w:r>
        <w:r w:rsidR="00F4774D" w:rsidRPr="00785D14" w:rsidDel="0079779B">
          <w:rPr>
            <w:b/>
          </w:rPr>
          <w:fldChar w:fldCharType="end"/>
        </w:r>
        <w:bookmarkEnd w:id="773"/>
        <w:r w:rsidRPr="00B44B64" w:rsidDel="0079779B">
          <w:t xml:space="preserve">   Classifier performance comparison</w:t>
        </w:r>
        <w:bookmarkEnd w:id="774"/>
        <w:bookmarkEnd w:id="775"/>
      </w:moveFrom>
    </w:p>
    <w:tbl>
      <w:tblPr>
        <w:tblStyle w:val="MyThesisTable"/>
        <w:tblW w:w="9357" w:type="dxa"/>
        <w:jc w:val="center"/>
        <w:tblLayout w:type="fixed"/>
        <w:tblLook w:val="01E0" w:firstRow="1" w:lastRow="1" w:firstColumn="1" w:lastColumn="1" w:noHBand="0" w:noVBand="0"/>
      </w:tblPr>
      <w:tblGrid>
        <w:gridCol w:w="1336"/>
        <w:gridCol w:w="1336"/>
        <w:gridCol w:w="1337"/>
        <w:gridCol w:w="1337"/>
        <w:gridCol w:w="1337"/>
        <w:gridCol w:w="1227"/>
        <w:gridCol w:w="1447"/>
      </w:tblGrid>
      <w:tr w:rsidR="00D61588" w:rsidRPr="00B44B64" w:rsidDel="0079779B" w14:paraId="518F93BD" w14:textId="10A2DD76"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36" w:type="dxa"/>
          </w:tcPr>
          <w:p w14:paraId="04D5B562" w14:textId="2827FE1B" w:rsidR="00D61588" w:rsidRPr="00B44B64" w:rsidDel="0079779B" w:rsidRDefault="00D61588" w:rsidP="007C5F60">
            <w:pPr>
              <w:spacing w:before="40" w:after="40" w:line="276" w:lineRule="auto"/>
              <w:jc w:val="center"/>
              <w:rPr>
                <w:moveFrom w:id="778" w:author="dugalh" w:date="2018-07-30T15:52:00Z"/>
                <w:rFonts w:cs="Arial"/>
                <w:sz w:val="16"/>
                <w:szCs w:val="16"/>
              </w:rPr>
            </w:pPr>
            <w:moveFrom w:id="779" w:author="dugalh" w:date="2018-07-30T15:52:00Z">
              <w:r w:rsidRPr="00B44B64" w:rsidDel="0079779B">
                <w:rPr>
                  <w:rFonts w:cs="Arial"/>
                  <w:sz w:val="16"/>
                  <w:szCs w:val="16"/>
                </w:rPr>
                <w:t>Classifier</w:t>
              </w:r>
            </w:moveFrom>
          </w:p>
        </w:tc>
        <w:tc>
          <w:tcPr>
            <w:tcW w:w="1336" w:type="dxa"/>
          </w:tcPr>
          <w:p w14:paraId="159C317E" w14:textId="214C2B33" w:rsidR="00D61588" w:rsidRPr="00B44B64" w:rsidDel="0079779B" w:rsidRDefault="00D61588" w:rsidP="007C5F60">
            <w:pPr>
              <w:spacing w:before="40" w:after="40" w:line="276" w:lineRule="auto"/>
              <w:jc w:val="center"/>
              <w:rPr>
                <w:moveFrom w:id="780" w:author="dugalh" w:date="2018-07-30T15:52:00Z"/>
                <w:rFonts w:cs="Arial"/>
                <w:sz w:val="16"/>
                <w:szCs w:val="16"/>
              </w:rPr>
            </w:pPr>
            <w:moveFrom w:id="781" w:author="dugalh" w:date="2018-07-30T15:52:00Z">
              <w:r w:rsidRPr="00B44B64" w:rsidDel="0079779B">
                <w:rPr>
                  <w:rFonts w:cs="Arial"/>
                  <w:sz w:val="16"/>
                  <w:szCs w:val="16"/>
                </w:rPr>
                <w:t>3 Class Error (%)</w:t>
              </w:r>
            </w:moveFrom>
          </w:p>
        </w:tc>
        <w:tc>
          <w:tcPr>
            <w:tcW w:w="1337" w:type="dxa"/>
          </w:tcPr>
          <w:p w14:paraId="24236DCA" w14:textId="022211C2" w:rsidR="00D61588" w:rsidRPr="00B44B64" w:rsidDel="0079779B" w:rsidRDefault="00D61588" w:rsidP="007C5F60">
            <w:pPr>
              <w:spacing w:before="40" w:after="40" w:line="276" w:lineRule="auto"/>
              <w:jc w:val="center"/>
              <w:rPr>
                <w:moveFrom w:id="782" w:author="dugalh" w:date="2018-07-30T15:52:00Z"/>
                <w:rFonts w:cs="Arial"/>
                <w:sz w:val="16"/>
                <w:szCs w:val="16"/>
              </w:rPr>
            </w:pPr>
            <w:moveFrom w:id="783" w:author="dugalh" w:date="2018-07-30T15:52:00Z">
              <w:r w:rsidRPr="00B44B64" w:rsidDel="0079779B">
                <w:rPr>
                  <w:rFonts w:cs="Arial"/>
                  <w:sz w:val="16"/>
                  <w:szCs w:val="16"/>
                </w:rPr>
                <w:t>2 Class Error (%)</w:t>
              </w:r>
            </w:moveFrom>
          </w:p>
        </w:tc>
        <w:tc>
          <w:tcPr>
            <w:tcW w:w="1337" w:type="dxa"/>
          </w:tcPr>
          <w:p w14:paraId="7E37AF01" w14:textId="2CCBE4A1" w:rsidR="00D61588" w:rsidRPr="00B44B64" w:rsidDel="0079779B" w:rsidRDefault="00D61588" w:rsidP="007C5F60">
            <w:pPr>
              <w:spacing w:before="40" w:after="40" w:line="276" w:lineRule="auto"/>
              <w:jc w:val="center"/>
              <w:rPr>
                <w:moveFrom w:id="784" w:author="dugalh" w:date="2018-07-30T15:52:00Z"/>
                <w:rFonts w:cs="Arial"/>
                <w:sz w:val="16"/>
                <w:szCs w:val="16"/>
                <w:vertAlign w:val="superscript"/>
              </w:rPr>
            </w:pPr>
            <w:moveFrom w:id="785" w:author="dugalh" w:date="2018-07-30T15:52:00Z">
              <w:r w:rsidRPr="00B44B64" w:rsidDel="0079779B">
                <w:rPr>
                  <w:rFonts w:cs="Arial"/>
                  <w:sz w:val="16"/>
                  <w:szCs w:val="16"/>
                </w:rPr>
                <w:t>CA (Bg / Sb)</w:t>
              </w:r>
              <w:r w:rsidRPr="00B44B64" w:rsidDel="0079779B">
                <w:rPr>
                  <w:rFonts w:cs="Arial"/>
                  <w:sz w:val="16"/>
                  <w:szCs w:val="16"/>
                  <w:vertAlign w:val="superscript"/>
                </w:rPr>
                <w:t>a</w:t>
              </w:r>
            </w:moveFrom>
          </w:p>
        </w:tc>
        <w:tc>
          <w:tcPr>
            <w:tcW w:w="1337" w:type="dxa"/>
          </w:tcPr>
          <w:p w14:paraId="3941A449" w14:textId="42D20C6A" w:rsidR="00D61588" w:rsidRPr="00B44B64" w:rsidDel="0079779B" w:rsidRDefault="00D61588" w:rsidP="007C5F60">
            <w:pPr>
              <w:spacing w:before="40" w:after="40" w:line="276" w:lineRule="auto"/>
              <w:jc w:val="center"/>
              <w:rPr>
                <w:moveFrom w:id="786" w:author="dugalh" w:date="2018-07-30T15:52:00Z"/>
                <w:rFonts w:cs="Arial"/>
                <w:sz w:val="16"/>
                <w:szCs w:val="16"/>
                <w:vertAlign w:val="superscript"/>
              </w:rPr>
            </w:pPr>
            <w:moveFrom w:id="787" w:author="dugalh" w:date="2018-07-30T15:52:00Z">
              <w:r w:rsidRPr="00B44B64" w:rsidDel="0079779B">
                <w:rPr>
                  <w:rFonts w:cs="Arial"/>
                  <w:sz w:val="16"/>
                  <w:szCs w:val="16"/>
                </w:rPr>
                <w:t>PA (Bg / Sb)</w:t>
              </w:r>
              <w:r w:rsidRPr="00B44B64" w:rsidDel="0079779B">
                <w:rPr>
                  <w:rFonts w:cs="Arial"/>
                  <w:sz w:val="16"/>
                  <w:szCs w:val="16"/>
                  <w:vertAlign w:val="superscript"/>
                </w:rPr>
                <w:t>a</w:t>
              </w:r>
            </w:moveFrom>
          </w:p>
        </w:tc>
        <w:tc>
          <w:tcPr>
            <w:tcW w:w="1227" w:type="dxa"/>
          </w:tcPr>
          <w:p w14:paraId="26486627" w14:textId="0F3310DB" w:rsidR="00D61588" w:rsidRPr="00B44B64" w:rsidDel="0079779B" w:rsidRDefault="00D61588" w:rsidP="007C5F60">
            <w:pPr>
              <w:spacing w:before="40" w:after="40" w:line="276" w:lineRule="auto"/>
              <w:jc w:val="center"/>
              <w:rPr>
                <w:moveFrom w:id="788" w:author="dugalh" w:date="2018-07-30T15:52:00Z"/>
                <w:rFonts w:cs="Arial"/>
                <w:sz w:val="16"/>
                <w:szCs w:val="16"/>
              </w:rPr>
            </w:pPr>
            <w:moveFrom w:id="789" w:author="dugalh" w:date="2018-07-30T15:52:00Z">
              <w:r w:rsidRPr="00B44B64" w:rsidDel="0079779B">
                <w:rPr>
                  <w:rFonts w:cs="Arial"/>
                  <w:sz w:val="16"/>
                  <w:szCs w:val="16"/>
                </w:rPr>
                <w:t>Kappa</w:t>
              </w:r>
            </w:moveFrom>
          </w:p>
        </w:tc>
        <w:tc>
          <w:tcPr>
            <w:tcW w:w="1447" w:type="dxa"/>
          </w:tcPr>
          <w:p w14:paraId="4283B3A5" w14:textId="00BDE911" w:rsidR="00D61588" w:rsidRPr="00B44B64" w:rsidDel="0079779B" w:rsidRDefault="00D61588" w:rsidP="007C5F60">
            <w:pPr>
              <w:spacing w:before="40" w:after="40" w:line="276" w:lineRule="auto"/>
              <w:jc w:val="center"/>
              <w:rPr>
                <w:moveFrom w:id="790" w:author="dugalh" w:date="2018-07-30T15:52:00Z"/>
                <w:rFonts w:cs="Arial"/>
                <w:sz w:val="16"/>
                <w:szCs w:val="16"/>
              </w:rPr>
            </w:pPr>
            <w:moveFrom w:id="791" w:author="dugalh" w:date="2018-07-30T15:52:00Z">
              <w:r w:rsidRPr="00B44B64" w:rsidDel="0079779B">
                <w:rPr>
                  <w:rFonts w:cs="Arial"/>
                  <w:sz w:val="16"/>
                  <w:szCs w:val="16"/>
                </w:rPr>
                <w:t>MAE (SAE)</w:t>
              </w:r>
              <w:r w:rsidRPr="00B44B64" w:rsidDel="0079779B">
                <w:rPr>
                  <w:rFonts w:cs="Arial"/>
                  <w:sz w:val="16"/>
                  <w:szCs w:val="16"/>
                  <w:vertAlign w:val="superscript"/>
                </w:rPr>
                <w:t>a</w:t>
              </w:r>
            </w:moveFrom>
          </w:p>
        </w:tc>
      </w:tr>
      <w:tr w:rsidR="00D61588" w:rsidRPr="00B44B64" w:rsidDel="0079779B" w14:paraId="795F7B35" w14:textId="1950BE56" w:rsidTr="006C32D3">
        <w:trPr>
          <w:trHeight w:val="340"/>
          <w:jc w:val="center"/>
        </w:trPr>
        <w:tc>
          <w:tcPr>
            <w:tcW w:w="1336" w:type="dxa"/>
          </w:tcPr>
          <w:p w14:paraId="0C23887D" w14:textId="7ABE5394" w:rsidR="00D61588" w:rsidRPr="00B44B64" w:rsidDel="0079779B" w:rsidRDefault="00D61588" w:rsidP="007C5F60">
            <w:pPr>
              <w:rPr>
                <w:moveFrom w:id="792" w:author="dugalh" w:date="2018-07-30T15:52:00Z"/>
                <w:sz w:val="16"/>
                <w:szCs w:val="16"/>
              </w:rPr>
            </w:pPr>
            <w:moveFrom w:id="793" w:author="dugalh" w:date="2018-07-30T15:52:00Z">
              <w:r w:rsidRPr="00B44B64" w:rsidDel="0079779B">
                <w:rPr>
                  <w:sz w:val="16"/>
                  <w:szCs w:val="16"/>
                </w:rPr>
                <w:t xml:space="preserve">Decision </w:t>
              </w:r>
              <w:r w:rsidR="00CF403F" w:rsidRPr="00B44B64" w:rsidDel="0079779B">
                <w:rPr>
                  <w:sz w:val="16"/>
                  <w:szCs w:val="16"/>
                </w:rPr>
                <w:t>t</w:t>
              </w:r>
              <w:r w:rsidRPr="00B44B64" w:rsidDel="0079779B">
                <w:rPr>
                  <w:sz w:val="16"/>
                  <w:szCs w:val="16"/>
                </w:rPr>
                <w:t>ree</w:t>
              </w:r>
            </w:moveFrom>
          </w:p>
        </w:tc>
        <w:tc>
          <w:tcPr>
            <w:tcW w:w="1336" w:type="dxa"/>
          </w:tcPr>
          <w:p w14:paraId="4A37DA2F" w14:textId="7FA27CBC" w:rsidR="00D61588" w:rsidRPr="00B44B64" w:rsidDel="0079779B" w:rsidRDefault="00D61588" w:rsidP="007C5F60">
            <w:pPr>
              <w:jc w:val="right"/>
              <w:rPr>
                <w:moveFrom w:id="794" w:author="dugalh" w:date="2018-07-30T15:52:00Z"/>
                <w:sz w:val="16"/>
                <w:szCs w:val="16"/>
              </w:rPr>
            </w:pPr>
            <w:moveFrom w:id="795" w:author="dugalh" w:date="2018-07-30T15:52:00Z">
              <w:r w:rsidRPr="00B44B64" w:rsidDel="0079779B">
                <w:rPr>
                  <w:sz w:val="16"/>
                  <w:szCs w:val="16"/>
                </w:rPr>
                <w:t>9.46</w:t>
              </w:r>
            </w:moveFrom>
          </w:p>
        </w:tc>
        <w:tc>
          <w:tcPr>
            <w:tcW w:w="1337" w:type="dxa"/>
          </w:tcPr>
          <w:p w14:paraId="5BBA0E72" w14:textId="179828EB" w:rsidR="00D61588" w:rsidRPr="00B44B64" w:rsidDel="0079779B" w:rsidRDefault="00D61588" w:rsidP="007C5F60">
            <w:pPr>
              <w:jc w:val="right"/>
              <w:rPr>
                <w:moveFrom w:id="796" w:author="dugalh" w:date="2018-07-30T15:52:00Z"/>
                <w:sz w:val="16"/>
                <w:szCs w:val="16"/>
              </w:rPr>
            </w:pPr>
            <w:moveFrom w:id="797" w:author="dugalh" w:date="2018-07-30T15:52:00Z">
              <w:r w:rsidRPr="00B44B64" w:rsidDel="0079779B">
                <w:rPr>
                  <w:sz w:val="16"/>
                  <w:szCs w:val="16"/>
                </w:rPr>
                <w:t>3.57</w:t>
              </w:r>
            </w:moveFrom>
          </w:p>
        </w:tc>
        <w:tc>
          <w:tcPr>
            <w:tcW w:w="1337" w:type="dxa"/>
          </w:tcPr>
          <w:p w14:paraId="0BC90F4C" w14:textId="43667326" w:rsidR="00D61588" w:rsidRPr="00B44B64" w:rsidDel="0079779B" w:rsidRDefault="00D61588" w:rsidP="007C5F60">
            <w:pPr>
              <w:jc w:val="right"/>
              <w:rPr>
                <w:moveFrom w:id="798" w:author="dugalh" w:date="2018-07-30T15:52:00Z"/>
                <w:sz w:val="16"/>
                <w:szCs w:val="16"/>
              </w:rPr>
            </w:pPr>
            <w:moveFrom w:id="799" w:author="dugalh" w:date="2018-07-30T15:52:00Z">
              <w:r w:rsidRPr="00B44B64" w:rsidDel="0079779B">
                <w:rPr>
                  <w:sz w:val="16"/>
                  <w:szCs w:val="16"/>
                </w:rPr>
                <w:t>95.28 / 98.04</w:t>
              </w:r>
            </w:moveFrom>
          </w:p>
        </w:tc>
        <w:tc>
          <w:tcPr>
            <w:tcW w:w="1337" w:type="dxa"/>
          </w:tcPr>
          <w:p w14:paraId="3B5C8EF5" w14:textId="4C5C3FFC" w:rsidR="00D61588" w:rsidRPr="00B44B64" w:rsidDel="0079779B" w:rsidRDefault="00D61588" w:rsidP="007C5F60">
            <w:pPr>
              <w:jc w:val="right"/>
              <w:rPr>
                <w:moveFrom w:id="800" w:author="dugalh" w:date="2018-07-30T15:52:00Z"/>
                <w:sz w:val="16"/>
                <w:szCs w:val="16"/>
              </w:rPr>
            </w:pPr>
            <w:moveFrom w:id="801" w:author="dugalh" w:date="2018-07-30T15:52:00Z">
              <w:r w:rsidRPr="00B44B64" w:rsidDel="0079779B">
                <w:rPr>
                  <w:sz w:val="16"/>
                  <w:szCs w:val="16"/>
                </w:rPr>
                <w:t>98.32 / 94.53</w:t>
              </w:r>
            </w:moveFrom>
          </w:p>
        </w:tc>
        <w:tc>
          <w:tcPr>
            <w:tcW w:w="1227" w:type="dxa"/>
          </w:tcPr>
          <w:p w14:paraId="68E51741" w14:textId="0A0F95D2" w:rsidR="00D61588" w:rsidRPr="00B44B64" w:rsidDel="0079779B" w:rsidRDefault="00D61588" w:rsidP="007C5F60">
            <w:pPr>
              <w:jc w:val="right"/>
              <w:rPr>
                <w:moveFrom w:id="802" w:author="dugalh" w:date="2018-07-30T15:52:00Z"/>
                <w:sz w:val="16"/>
                <w:szCs w:val="16"/>
              </w:rPr>
            </w:pPr>
            <w:moveFrom w:id="803" w:author="dugalh" w:date="2018-07-30T15:52:00Z">
              <w:r w:rsidRPr="00B44B64" w:rsidDel="0079779B">
                <w:rPr>
                  <w:sz w:val="16"/>
                  <w:szCs w:val="16"/>
                </w:rPr>
                <w:t>0.93</w:t>
              </w:r>
            </w:moveFrom>
          </w:p>
        </w:tc>
        <w:tc>
          <w:tcPr>
            <w:tcW w:w="1447" w:type="dxa"/>
          </w:tcPr>
          <w:p w14:paraId="37BA190B" w14:textId="12F342A7" w:rsidR="00D61588" w:rsidRPr="00B44B64" w:rsidDel="0079779B" w:rsidRDefault="00D61588" w:rsidP="007C5F60">
            <w:pPr>
              <w:jc w:val="right"/>
              <w:rPr>
                <w:moveFrom w:id="804" w:author="dugalh" w:date="2018-07-30T15:52:00Z"/>
                <w:sz w:val="16"/>
                <w:szCs w:val="16"/>
              </w:rPr>
            </w:pPr>
            <w:moveFrom w:id="805" w:author="dugalh" w:date="2018-07-30T15:52:00Z">
              <w:r w:rsidRPr="00B44B64" w:rsidDel="0079779B">
                <w:rPr>
                  <w:sz w:val="16"/>
                  <w:szCs w:val="16"/>
                </w:rPr>
                <w:t>5.85 (4.65)</w:t>
              </w:r>
            </w:moveFrom>
          </w:p>
        </w:tc>
      </w:tr>
      <w:tr w:rsidR="00D61588" w:rsidRPr="00B44B64" w:rsidDel="0079779B" w14:paraId="0506F028" w14:textId="5B19929B" w:rsidTr="006C32D3">
        <w:trPr>
          <w:trHeight w:val="340"/>
          <w:jc w:val="center"/>
        </w:trPr>
        <w:tc>
          <w:tcPr>
            <w:tcW w:w="1336" w:type="dxa"/>
          </w:tcPr>
          <w:p w14:paraId="5F0693A4" w14:textId="588743E6" w:rsidR="00D61588" w:rsidRPr="00B44B64" w:rsidDel="0079779B" w:rsidRDefault="00D61588" w:rsidP="007C5F60">
            <w:pPr>
              <w:rPr>
                <w:moveFrom w:id="806" w:author="dugalh" w:date="2018-07-30T15:52:00Z"/>
                <w:sz w:val="16"/>
                <w:szCs w:val="16"/>
              </w:rPr>
            </w:pPr>
            <w:moveFrom w:id="807" w:author="dugalh" w:date="2018-07-30T15:52:00Z">
              <w:r w:rsidRPr="00B44B64" w:rsidDel="0079779B">
                <w:rPr>
                  <w:sz w:val="16"/>
                  <w:szCs w:val="16"/>
                </w:rPr>
                <w:t xml:space="preserve">Random </w:t>
              </w:r>
              <w:r w:rsidR="00CF403F" w:rsidRPr="00B44B64" w:rsidDel="0079779B">
                <w:rPr>
                  <w:sz w:val="16"/>
                  <w:szCs w:val="16"/>
                </w:rPr>
                <w:t>f</w:t>
              </w:r>
              <w:r w:rsidRPr="00B44B64" w:rsidDel="0079779B">
                <w:rPr>
                  <w:sz w:val="16"/>
                  <w:szCs w:val="16"/>
                </w:rPr>
                <w:t>orest</w:t>
              </w:r>
            </w:moveFrom>
          </w:p>
        </w:tc>
        <w:tc>
          <w:tcPr>
            <w:tcW w:w="1336" w:type="dxa"/>
          </w:tcPr>
          <w:p w14:paraId="1A5AF04B" w14:textId="5844AE17" w:rsidR="00D61588" w:rsidRPr="00B44B64" w:rsidDel="0079779B" w:rsidRDefault="00D61588" w:rsidP="007C5F60">
            <w:pPr>
              <w:jc w:val="right"/>
              <w:rPr>
                <w:moveFrom w:id="808" w:author="dugalh" w:date="2018-07-30T15:52:00Z"/>
                <w:sz w:val="16"/>
                <w:szCs w:val="16"/>
              </w:rPr>
            </w:pPr>
            <w:moveFrom w:id="809" w:author="dugalh" w:date="2018-07-30T15:52:00Z">
              <w:r w:rsidRPr="00B44B64" w:rsidDel="0079779B">
                <w:rPr>
                  <w:sz w:val="16"/>
                  <w:szCs w:val="16"/>
                </w:rPr>
                <w:t>9.16</w:t>
              </w:r>
            </w:moveFrom>
          </w:p>
        </w:tc>
        <w:tc>
          <w:tcPr>
            <w:tcW w:w="1337" w:type="dxa"/>
          </w:tcPr>
          <w:p w14:paraId="2DC12E6F" w14:textId="5DD77DFF" w:rsidR="00D61588" w:rsidRPr="00B44B64" w:rsidDel="0079779B" w:rsidRDefault="00D61588" w:rsidP="007C5F60">
            <w:pPr>
              <w:jc w:val="right"/>
              <w:rPr>
                <w:moveFrom w:id="810" w:author="dugalh" w:date="2018-07-30T15:52:00Z"/>
                <w:sz w:val="16"/>
                <w:szCs w:val="16"/>
              </w:rPr>
            </w:pPr>
            <w:moveFrom w:id="811" w:author="dugalh" w:date="2018-07-30T15:52:00Z">
              <w:r w:rsidRPr="00B44B64" w:rsidDel="0079779B">
                <w:rPr>
                  <w:sz w:val="16"/>
                  <w:szCs w:val="16"/>
                </w:rPr>
                <w:t>2.62</w:t>
              </w:r>
            </w:moveFrom>
          </w:p>
        </w:tc>
        <w:tc>
          <w:tcPr>
            <w:tcW w:w="1337" w:type="dxa"/>
          </w:tcPr>
          <w:p w14:paraId="671F3336" w14:textId="2F099114" w:rsidR="00D61588" w:rsidRPr="00B44B64" w:rsidDel="0079779B" w:rsidRDefault="00D61588" w:rsidP="007C5F60">
            <w:pPr>
              <w:jc w:val="right"/>
              <w:rPr>
                <w:moveFrom w:id="812" w:author="dugalh" w:date="2018-07-30T15:52:00Z"/>
                <w:sz w:val="16"/>
                <w:szCs w:val="16"/>
              </w:rPr>
            </w:pPr>
            <w:moveFrom w:id="813" w:author="dugalh" w:date="2018-07-30T15:52:00Z">
              <w:r w:rsidRPr="00B44B64" w:rsidDel="0079779B">
                <w:rPr>
                  <w:sz w:val="16"/>
                  <w:szCs w:val="16"/>
                </w:rPr>
                <w:t>97.31 / 97.51</w:t>
              </w:r>
            </w:moveFrom>
          </w:p>
        </w:tc>
        <w:tc>
          <w:tcPr>
            <w:tcW w:w="1337" w:type="dxa"/>
          </w:tcPr>
          <w:p w14:paraId="32FC851F" w14:textId="1D0F8642" w:rsidR="00D61588" w:rsidRPr="00B44B64" w:rsidDel="0079779B" w:rsidRDefault="00D61588" w:rsidP="007C5F60">
            <w:pPr>
              <w:jc w:val="right"/>
              <w:rPr>
                <w:moveFrom w:id="814" w:author="dugalh" w:date="2018-07-30T15:52:00Z"/>
                <w:sz w:val="16"/>
                <w:szCs w:val="16"/>
              </w:rPr>
            </w:pPr>
            <w:moveFrom w:id="815" w:author="dugalh" w:date="2018-07-30T15:52:00Z">
              <w:r w:rsidRPr="00B44B64" w:rsidDel="0079779B">
                <w:rPr>
                  <w:sz w:val="16"/>
                  <w:szCs w:val="16"/>
                </w:rPr>
                <w:t>97.80 / 96.96</w:t>
              </w:r>
            </w:moveFrom>
          </w:p>
        </w:tc>
        <w:tc>
          <w:tcPr>
            <w:tcW w:w="1227" w:type="dxa"/>
          </w:tcPr>
          <w:p w14:paraId="1C8BBC52" w14:textId="779E4B38" w:rsidR="00D61588" w:rsidRPr="00B44B64" w:rsidDel="0079779B" w:rsidRDefault="00D61588" w:rsidP="007C5F60">
            <w:pPr>
              <w:jc w:val="right"/>
              <w:rPr>
                <w:moveFrom w:id="816" w:author="dugalh" w:date="2018-07-30T15:52:00Z"/>
                <w:sz w:val="16"/>
                <w:szCs w:val="16"/>
              </w:rPr>
            </w:pPr>
            <w:moveFrom w:id="817" w:author="dugalh" w:date="2018-07-30T15:52:00Z">
              <w:r w:rsidRPr="00B44B64" w:rsidDel="0079779B">
                <w:rPr>
                  <w:sz w:val="16"/>
                  <w:szCs w:val="16"/>
                </w:rPr>
                <w:t>0.95</w:t>
              </w:r>
            </w:moveFrom>
          </w:p>
        </w:tc>
        <w:tc>
          <w:tcPr>
            <w:tcW w:w="1447" w:type="dxa"/>
          </w:tcPr>
          <w:p w14:paraId="37C46943" w14:textId="0EB89ADC" w:rsidR="00D61588" w:rsidRPr="00B44B64" w:rsidDel="0079779B" w:rsidRDefault="00D61588" w:rsidP="007C5F60">
            <w:pPr>
              <w:jc w:val="right"/>
              <w:rPr>
                <w:moveFrom w:id="818" w:author="dugalh" w:date="2018-07-30T15:52:00Z"/>
                <w:sz w:val="16"/>
                <w:szCs w:val="16"/>
              </w:rPr>
            </w:pPr>
            <w:moveFrom w:id="819" w:author="dugalh" w:date="2018-07-30T15:52:00Z">
              <w:r w:rsidRPr="00B44B64" w:rsidDel="0079779B">
                <w:rPr>
                  <w:sz w:val="16"/>
                  <w:szCs w:val="16"/>
                </w:rPr>
                <w:t>7.09 (6.07)</w:t>
              </w:r>
            </w:moveFrom>
          </w:p>
        </w:tc>
      </w:tr>
      <w:tr w:rsidR="00D61588" w:rsidRPr="00B44B64" w:rsidDel="0079779B" w14:paraId="37AD36AD" w14:textId="34687B2D" w:rsidTr="006C32D3">
        <w:trPr>
          <w:trHeight w:val="340"/>
          <w:jc w:val="center"/>
        </w:trPr>
        <w:tc>
          <w:tcPr>
            <w:tcW w:w="1336" w:type="dxa"/>
          </w:tcPr>
          <w:p w14:paraId="7637E693" w14:textId="2BA3DFB5" w:rsidR="00D61588" w:rsidRPr="00B44B64" w:rsidDel="0079779B" w:rsidRDefault="00C22C18" w:rsidP="007C5F60">
            <w:pPr>
              <w:rPr>
                <w:moveFrom w:id="820" w:author="dugalh" w:date="2018-07-30T15:52:00Z"/>
                <w:sz w:val="16"/>
                <w:szCs w:val="16"/>
              </w:rPr>
            </w:pPr>
            <w:moveFrom w:id="821" w:author="dugalh" w:date="2018-07-30T15:52:00Z">
              <w:r w:rsidRPr="00B44B64" w:rsidDel="0079779B">
                <w:rPr>
                  <w:sz w:val="16"/>
                  <w:szCs w:val="16"/>
                </w:rPr>
                <w:t>kNN</w:t>
              </w:r>
            </w:moveFrom>
          </w:p>
        </w:tc>
        <w:tc>
          <w:tcPr>
            <w:tcW w:w="1336" w:type="dxa"/>
          </w:tcPr>
          <w:p w14:paraId="59959082" w14:textId="48C9E178" w:rsidR="00D61588" w:rsidRPr="00B44B64" w:rsidDel="0079779B" w:rsidRDefault="00D61588" w:rsidP="007C5F60">
            <w:pPr>
              <w:jc w:val="right"/>
              <w:rPr>
                <w:moveFrom w:id="822" w:author="dugalh" w:date="2018-07-30T15:52:00Z"/>
                <w:sz w:val="16"/>
                <w:szCs w:val="16"/>
              </w:rPr>
            </w:pPr>
            <w:moveFrom w:id="823" w:author="dugalh" w:date="2018-07-30T15:52:00Z">
              <w:r w:rsidRPr="00B44B64" w:rsidDel="0079779B">
                <w:rPr>
                  <w:sz w:val="16"/>
                  <w:szCs w:val="16"/>
                </w:rPr>
                <w:t>10.45</w:t>
              </w:r>
            </w:moveFrom>
          </w:p>
        </w:tc>
        <w:tc>
          <w:tcPr>
            <w:tcW w:w="1337" w:type="dxa"/>
          </w:tcPr>
          <w:p w14:paraId="59D5B5D9" w14:textId="03DB93B6" w:rsidR="00D61588" w:rsidRPr="00B44B64" w:rsidDel="0079779B" w:rsidRDefault="00D61588" w:rsidP="007C5F60">
            <w:pPr>
              <w:jc w:val="right"/>
              <w:rPr>
                <w:moveFrom w:id="824" w:author="dugalh" w:date="2018-07-30T15:52:00Z"/>
                <w:sz w:val="16"/>
                <w:szCs w:val="16"/>
              </w:rPr>
            </w:pPr>
            <w:moveFrom w:id="825" w:author="dugalh" w:date="2018-07-30T15:52:00Z">
              <w:r w:rsidRPr="00B44B64" w:rsidDel="0079779B">
                <w:rPr>
                  <w:sz w:val="16"/>
                  <w:szCs w:val="16"/>
                </w:rPr>
                <w:t>1.72</w:t>
              </w:r>
            </w:moveFrom>
          </w:p>
        </w:tc>
        <w:tc>
          <w:tcPr>
            <w:tcW w:w="1337" w:type="dxa"/>
          </w:tcPr>
          <w:p w14:paraId="76AE31E0" w14:textId="19BE5BCD" w:rsidR="00D61588" w:rsidRPr="00B44B64" w:rsidDel="0079779B" w:rsidRDefault="00D61588" w:rsidP="007C5F60">
            <w:pPr>
              <w:jc w:val="right"/>
              <w:rPr>
                <w:moveFrom w:id="826" w:author="dugalh" w:date="2018-07-30T15:52:00Z"/>
                <w:sz w:val="16"/>
                <w:szCs w:val="16"/>
              </w:rPr>
            </w:pPr>
            <w:moveFrom w:id="827" w:author="dugalh" w:date="2018-07-30T15:52:00Z">
              <w:r w:rsidRPr="00B44B64" w:rsidDel="0079779B">
                <w:rPr>
                  <w:sz w:val="16"/>
                  <w:szCs w:val="16"/>
                </w:rPr>
                <w:t>98.94 / 97.49</w:t>
              </w:r>
            </w:moveFrom>
          </w:p>
        </w:tc>
        <w:tc>
          <w:tcPr>
            <w:tcW w:w="1337" w:type="dxa"/>
          </w:tcPr>
          <w:p w14:paraId="13BC5BBC" w14:textId="36D4812B" w:rsidR="00D61588" w:rsidRPr="00B44B64" w:rsidDel="0079779B" w:rsidRDefault="00D61588" w:rsidP="007C5F60">
            <w:pPr>
              <w:jc w:val="right"/>
              <w:rPr>
                <w:moveFrom w:id="828" w:author="dugalh" w:date="2018-07-30T15:52:00Z"/>
                <w:sz w:val="16"/>
                <w:szCs w:val="16"/>
              </w:rPr>
            </w:pPr>
            <w:moveFrom w:id="829" w:author="dugalh" w:date="2018-07-30T15:52:00Z">
              <w:r w:rsidRPr="00B44B64" w:rsidDel="0079779B">
                <w:rPr>
                  <w:sz w:val="16"/>
                  <w:szCs w:val="16"/>
                </w:rPr>
                <w:t>97.74 / 98.82</w:t>
              </w:r>
            </w:moveFrom>
          </w:p>
        </w:tc>
        <w:tc>
          <w:tcPr>
            <w:tcW w:w="1227" w:type="dxa"/>
          </w:tcPr>
          <w:p w14:paraId="3C17EA6D" w14:textId="116C2338" w:rsidR="00D61588" w:rsidRPr="00B44B64" w:rsidDel="0079779B" w:rsidRDefault="00D61588" w:rsidP="007C5F60">
            <w:pPr>
              <w:jc w:val="right"/>
              <w:rPr>
                <w:moveFrom w:id="830" w:author="dugalh" w:date="2018-07-30T15:52:00Z"/>
                <w:sz w:val="16"/>
                <w:szCs w:val="16"/>
              </w:rPr>
            </w:pPr>
            <w:moveFrom w:id="831" w:author="dugalh" w:date="2018-07-30T15:52:00Z">
              <w:r w:rsidRPr="00B44B64" w:rsidDel="0079779B">
                <w:rPr>
                  <w:sz w:val="16"/>
                  <w:szCs w:val="16"/>
                </w:rPr>
                <w:t>0.96</w:t>
              </w:r>
            </w:moveFrom>
          </w:p>
        </w:tc>
        <w:tc>
          <w:tcPr>
            <w:tcW w:w="1447" w:type="dxa"/>
          </w:tcPr>
          <w:p w14:paraId="7C893B19" w14:textId="7C8FD197" w:rsidR="00D61588" w:rsidRPr="00B44B64" w:rsidDel="0079779B" w:rsidRDefault="00D61588" w:rsidP="007C5F60">
            <w:pPr>
              <w:jc w:val="right"/>
              <w:rPr>
                <w:moveFrom w:id="832" w:author="dugalh" w:date="2018-07-30T15:52:00Z"/>
                <w:sz w:val="16"/>
                <w:szCs w:val="16"/>
              </w:rPr>
            </w:pPr>
            <w:moveFrom w:id="833" w:author="dugalh" w:date="2018-07-30T15:52:00Z">
              <w:r w:rsidRPr="00B44B64" w:rsidDel="0079779B">
                <w:rPr>
                  <w:sz w:val="16"/>
                  <w:szCs w:val="16"/>
                </w:rPr>
                <w:t>7.60 (6.20)</w:t>
              </w:r>
            </w:moveFrom>
          </w:p>
        </w:tc>
      </w:tr>
      <w:tr w:rsidR="00D61588" w:rsidRPr="00B44B64" w:rsidDel="0079779B" w14:paraId="615E1881" w14:textId="1F7D3BBB" w:rsidTr="006C32D3">
        <w:trPr>
          <w:trHeight w:val="340"/>
          <w:jc w:val="center"/>
        </w:trPr>
        <w:tc>
          <w:tcPr>
            <w:tcW w:w="1336" w:type="dxa"/>
          </w:tcPr>
          <w:p w14:paraId="0B1769C9" w14:textId="274A47CA" w:rsidR="00D61588" w:rsidRPr="00B44B64" w:rsidDel="0079779B" w:rsidRDefault="00D61588" w:rsidP="007C5F60">
            <w:pPr>
              <w:rPr>
                <w:moveFrom w:id="834" w:author="dugalh" w:date="2018-07-30T15:52:00Z"/>
                <w:sz w:val="16"/>
                <w:szCs w:val="16"/>
              </w:rPr>
            </w:pPr>
            <w:moveFrom w:id="835" w:author="dugalh" w:date="2018-07-30T15:52:00Z">
              <w:r w:rsidRPr="00B44B64" w:rsidDel="0079779B">
                <w:rPr>
                  <w:sz w:val="16"/>
                  <w:szCs w:val="16"/>
                </w:rPr>
                <w:t>SVM</w:t>
              </w:r>
            </w:moveFrom>
          </w:p>
        </w:tc>
        <w:tc>
          <w:tcPr>
            <w:tcW w:w="1336" w:type="dxa"/>
          </w:tcPr>
          <w:p w14:paraId="1C41FCD1" w14:textId="67B0CD13" w:rsidR="00D61588" w:rsidRPr="00B44B64" w:rsidDel="0079779B" w:rsidRDefault="00D61588" w:rsidP="007C5F60">
            <w:pPr>
              <w:jc w:val="right"/>
              <w:rPr>
                <w:moveFrom w:id="836" w:author="dugalh" w:date="2018-07-30T15:52:00Z"/>
                <w:sz w:val="16"/>
                <w:szCs w:val="16"/>
              </w:rPr>
            </w:pPr>
            <w:moveFrom w:id="837" w:author="dugalh" w:date="2018-07-30T15:52:00Z">
              <w:r w:rsidRPr="00B44B64" w:rsidDel="0079779B">
                <w:rPr>
                  <w:sz w:val="16"/>
                  <w:szCs w:val="16"/>
                </w:rPr>
                <w:t>10.58</w:t>
              </w:r>
            </w:moveFrom>
          </w:p>
        </w:tc>
        <w:tc>
          <w:tcPr>
            <w:tcW w:w="1337" w:type="dxa"/>
          </w:tcPr>
          <w:p w14:paraId="2A8CABA1" w14:textId="04B830B1" w:rsidR="00D61588" w:rsidRPr="00B44B64" w:rsidDel="0079779B" w:rsidRDefault="00D61588" w:rsidP="007C5F60">
            <w:pPr>
              <w:jc w:val="right"/>
              <w:rPr>
                <w:moveFrom w:id="838" w:author="dugalh" w:date="2018-07-30T15:52:00Z"/>
                <w:sz w:val="16"/>
                <w:szCs w:val="16"/>
              </w:rPr>
            </w:pPr>
            <w:moveFrom w:id="839" w:author="dugalh" w:date="2018-07-30T15:52:00Z">
              <w:r w:rsidRPr="00B44B64" w:rsidDel="0079779B">
                <w:rPr>
                  <w:sz w:val="16"/>
                  <w:szCs w:val="16"/>
                </w:rPr>
                <w:t>2.81</w:t>
              </w:r>
            </w:moveFrom>
          </w:p>
        </w:tc>
        <w:tc>
          <w:tcPr>
            <w:tcW w:w="1337" w:type="dxa"/>
          </w:tcPr>
          <w:p w14:paraId="71A100D3" w14:textId="2930A129" w:rsidR="00D61588" w:rsidRPr="00B44B64" w:rsidDel="0079779B" w:rsidRDefault="00D61588" w:rsidP="007C5F60">
            <w:pPr>
              <w:jc w:val="right"/>
              <w:rPr>
                <w:moveFrom w:id="840" w:author="dugalh" w:date="2018-07-30T15:52:00Z"/>
                <w:sz w:val="16"/>
                <w:szCs w:val="16"/>
              </w:rPr>
            </w:pPr>
            <w:moveFrom w:id="841" w:author="dugalh" w:date="2018-07-30T15:52:00Z">
              <w:r w:rsidRPr="00B44B64" w:rsidDel="0079779B">
                <w:rPr>
                  <w:sz w:val="16"/>
                  <w:szCs w:val="16"/>
                </w:rPr>
                <w:t>98.79 / 95.33</w:t>
              </w:r>
            </w:moveFrom>
          </w:p>
        </w:tc>
        <w:tc>
          <w:tcPr>
            <w:tcW w:w="1337" w:type="dxa"/>
          </w:tcPr>
          <w:p w14:paraId="48A9877A" w14:textId="49A377D6" w:rsidR="00D61588" w:rsidRPr="00B44B64" w:rsidDel="0079779B" w:rsidRDefault="00D61588" w:rsidP="007C5F60">
            <w:pPr>
              <w:jc w:val="right"/>
              <w:rPr>
                <w:moveFrom w:id="842" w:author="dugalh" w:date="2018-07-30T15:52:00Z"/>
                <w:sz w:val="16"/>
                <w:szCs w:val="16"/>
              </w:rPr>
            </w:pPr>
            <w:moveFrom w:id="843" w:author="dugalh" w:date="2018-07-30T15:52:00Z">
              <w:r w:rsidRPr="00B44B64" w:rsidDel="0079779B">
                <w:rPr>
                  <w:sz w:val="16"/>
                  <w:szCs w:val="16"/>
                </w:rPr>
                <w:t>95.70 / 98.69</w:t>
              </w:r>
            </w:moveFrom>
          </w:p>
        </w:tc>
        <w:tc>
          <w:tcPr>
            <w:tcW w:w="1227" w:type="dxa"/>
          </w:tcPr>
          <w:p w14:paraId="2ABF31A8" w14:textId="1F3933B2" w:rsidR="00D61588" w:rsidRPr="00B44B64" w:rsidDel="0079779B" w:rsidRDefault="00D61588" w:rsidP="007C5F60">
            <w:pPr>
              <w:jc w:val="right"/>
              <w:rPr>
                <w:moveFrom w:id="844" w:author="dugalh" w:date="2018-07-30T15:52:00Z"/>
                <w:sz w:val="16"/>
                <w:szCs w:val="16"/>
              </w:rPr>
            </w:pPr>
            <w:moveFrom w:id="845" w:author="dugalh" w:date="2018-07-30T15:52:00Z">
              <w:r w:rsidRPr="00B44B64" w:rsidDel="0079779B">
                <w:rPr>
                  <w:sz w:val="16"/>
                  <w:szCs w:val="16"/>
                </w:rPr>
                <w:t>0.94</w:t>
              </w:r>
            </w:moveFrom>
          </w:p>
        </w:tc>
        <w:tc>
          <w:tcPr>
            <w:tcW w:w="1447" w:type="dxa"/>
          </w:tcPr>
          <w:p w14:paraId="03E0C7D0" w14:textId="7080FD2B" w:rsidR="00D61588" w:rsidRPr="00B44B64" w:rsidDel="0079779B" w:rsidRDefault="00D61588" w:rsidP="007C5F60">
            <w:pPr>
              <w:jc w:val="right"/>
              <w:rPr>
                <w:moveFrom w:id="846" w:author="dugalh" w:date="2018-07-30T15:52:00Z"/>
                <w:sz w:val="16"/>
                <w:szCs w:val="16"/>
              </w:rPr>
            </w:pPr>
            <w:moveFrom w:id="847" w:author="dugalh" w:date="2018-07-30T15:52:00Z">
              <w:r w:rsidRPr="00B44B64" w:rsidDel="0079779B">
                <w:rPr>
                  <w:sz w:val="16"/>
                  <w:szCs w:val="16"/>
                </w:rPr>
                <w:t>7.99 (8.33)</w:t>
              </w:r>
            </w:moveFrom>
          </w:p>
        </w:tc>
      </w:tr>
      <w:tr w:rsidR="00D61588" w:rsidRPr="00B44B64" w:rsidDel="0079779B" w14:paraId="74B1DAED" w14:textId="3230DA2E" w:rsidTr="006C32D3">
        <w:trPr>
          <w:trHeight w:val="340"/>
          <w:jc w:val="center"/>
        </w:trPr>
        <w:tc>
          <w:tcPr>
            <w:tcW w:w="1336" w:type="dxa"/>
            <w:tcBorders>
              <w:bottom w:val="single" w:sz="12" w:space="0" w:color="000000" w:themeColor="text1"/>
            </w:tcBorders>
          </w:tcPr>
          <w:p w14:paraId="71DEF190" w14:textId="125937D4" w:rsidR="00D61588" w:rsidRPr="00B44B64" w:rsidDel="0079779B" w:rsidRDefault="00D61588" w:rsidP="007C5F60">
            <w:pPr>
              <w:rPr>
                <w:moveFrom w:id="848" w:author="dugalh" w:date="2018-07-30T15:52:00Z"/>
                <w:sz w:val="16"/>
                <w:szCs w:val="16"/>
              </w:rPr>
            </w:pPr>
            <w:moveFrom w:id="849" w:author="dugalh" w:date="2018-07-30T15:52:00Z">
              <w:r w:rsidRPr="00B44B64" w:rsidDel="0079779B">
                <w:rPr>
                  <w:sz w:val="16"/>
                  <w:szCs w:val="16"/>
                </w:rPr>
                <w:t xml:space="preserve">Bayes </w:t>
              </w:r>
              <w:r w:rsidR="00CF403F" w:rsidRPr="00B44B64" w:rsidDel="0079779B">
                <w:rPr>
                  <w:sz w:val="16"/>
                  <w:szCs w:val="16"/>
                </w:rPr>
                <w:t>n</w:t>
              </w:r>
              <w:r w:rsidRPr="00B44B64" w:rsidDel="0079779B">
                <w:rPr>
                  <w:sz w:val="16"/>
                  <w:szCs w:val="16"/>
                </w:rPr>
                <w:t>ormal</w:t>
              </w:r>
            </w:moveFrom>
          </w:p>
        </w:tc>
        <w:tc>
          <w:tcPr>
            <w:tcW w:w="1336" w:type="dxa"/>
            <w:tcBorders>
              <w:bottom w:val="single" w:sz="12" w:space="0" w:color="000000" w:themeColor="text1"/>
            </w:tcBorders>
          </w:tcPr>
          <w:p w14:paraId="10E62650" w14:textId="03BF882D" w:rsidR="00D61588" w:rsidRPr="00B44B64" w:rsidDel="0079779B" w:rsidRDefault="00D61588" w:rsidP="007C5F60">
            <w:pPr>
              <w:jc w:val="right"/>
              <w:rPr>
                <w:moveFrom w:id="850" w:author="dugalh" w:date="2018-07-30T15:52:00Z"/>
                <w:sz w:val="16"/>
                <w:szCs w:val="16"/>
              </w:rPr>
            </w:pPr>
            <w:moveFrom w:id="851" w:author="dugalh" w:date="2018-07-30T15:52:00Z">
              <w:r w:rsidRPr="00B44B64" w:rsidDel="0079779B">
                <w:rPr>
                  <w:sz w:val="16"/>
                  <w:szCs w:val="16"/>
                </w:rPr>
                <w:t>16.23</w:t>
              </w:r>
            </w:moveFrom>
          </w:p>
        </w:tc>
        <w:tc>
          <w:tcPr>
            <w:tcW w:w="1337" w:type="dxa"/>
            <w:tcBorders>
              <w:bottom w:val="single" w:sz="12" w:space="0" w:color="000000" w:themeColor="text1"/>
            </w:tcBorders>
          </w:tcPr>
          <w:p w14:paraId="68588E6C" w14:textId="65D7D6C0" w:rsidR="00D61588" w:rsidRPr="00B44B64" w:rsidDel="0079779B" w:rsidRDefault="00D61588" w:rsidP="007C5F60">
            <w:pPr>
              <w:jc w:val="right"/>
              <w:rPr>
                <w:moveFrom w:id="852" w:author="dugalh" w:date="2018-07-30T15:52:00Z"/>
                <w:sz w:val="16"/>
                <w:szCs w:val="16"/>
              </w:rPr>
            </w:pPr>
            <w:moveFrom w:id="853" w:author="dugalh" w:date="2018-07-30T15:52:00Z">
              <w:r w:rsidRPr="00B44B64" w:rsidDel="0079779B">
                <w:rPr>
                  <w:sz w:val="16"/>
                  <w:szCs w:val="16"/>
                </w:rPr>
                <w:t>8.97</w:t>
              </w:r>
            </w:moveFrom>
          </w:p>
        </w:tc>
        <w:tc>
          <w:tcPr>
            <w:tcW w:w="1337" w:type="dxa"/>
            <w:tcBorders>
              <w:bottom w:val="single" w:sz="12" w:space="0" w:color="000000" w:themeColor="text1"/>
            </w:tcBorders>
          </w:tcPr>
          <w:p w14:paraId="285CAA64" w14:textId="24566AA1" w:rsidR="00D61588" w:rsidRPr="00B44B64" w:rsidDel="0079779B" w:rsidRDefault="00D61588" w:rsidP="007C5F60">
            <w:pPr>
              <w:jc w:val="right"/>
              <w:rPr>
                <w:moveFrom w:id="854" w:author="dugalh" w:date="2018-07-30T15:52:00Z"/>
                <w:sz w:val="16"/>
                <w:szCs w:val="16"/>
              </w:rPr>
            </w:pPr>
            <w:moveFrom w:id="855" w:author="dugalh" w:date="2018-07-30T15:52:00Z">
              <w:r w:rsidRPr="00B44B64" w:rsidDel="0079779B">
                <w:rPr>
                  <w:sz w:val="16"/>
                  <w:szCs w:val="16"/>
                </w:rPr>
                <w:t>86.97 / 98.23</w:t>
              </w:r>
            </w:moveFrom>
          </w:p>
        </w:tc>
        <w:tc>
          <w:tcPr>
            <w:tcW w:w="1337" w:type="dxa"/>
            <w:tcBorders>
              <w:bottom w:val="single" w:sz="12" w:space="0" w:color="000000" w:themeColor="text1"/>
            </w:tcBorders>
          </w:tcPr>
          <w:p w14:paraId="06017A0D" w14:textId="22456507" w:rsidR="00D61588" w:rsidRPr="00B44B64" w:rsidDel="0079779B" w:rsidRDefault="00D61588" w:rsidP="007C5F60">
            <w:pPr>
              <w:jc w:val="right"/>
              <w:rPr>
                <w:moveFrom w:id="856" w:author="dugalh" w:date="2018-07-30T15:52:00Z"/>
                <w:sz w:val="16"/>
                <w:szCs w:val="16"/>
              </w:rPr>
            </w:pPr>
            <w:moveFrom w:id="857" w:author="dugalh" w:date="2018-07-30T15:52:00Z">
              <w:r w:rsidRPr="00B44B64" w:rsidDel="0079779B">
                <w:rPr>
                  <w:sz w:val="16"/>
                  <w:szCs w:val="16"/>
                </w:rPr>
                <w:t xml:space="preserve">98.66 / 83.40 </w:t>
              </w:r>
            </w:moveFrom>
          </w:p>
        </w:tc>
        <w:tc>
          <w:tcPr>
            <w:tcW w:w="1227" w:type="dxa"/>
            <w:tcBorders>
              <w:bottom w:val="single" w:sz="12" w:space="0" w:color="000000" w:themeColor="text1"/>
            </w:tcBorders>
          </w:tcPr>
          <w:p w14:paraId="01B3EF49" w14:textId="5B417C68" w:rsidR="00D61588" w:rsidRPr="00B44B64" w:rsidDel="0079779B" w:rsidRDefault="00D61588" w:rsidP="007C5F60">
            <w:pPr>
              <w:jc w:val="right"/>
              <w:rPr>
                <w:moveFrom w:id="858" w:author="dugalh" w:date="2018-07-30T15:52:00Z"/>
                <w:sz w:val="16"/>
                <w:szCs w:val="16"/>
              </w:rPr>
            </w:pPr>
            <w:moveFrom w:id="859" w:author="dugalh" w:date="2018-07-30T15:52:00Z">
              <w:r w:rsidRPr="00B44B64" w:rsidDel="0079779B">
                <w:rPr>
                  <w:sz w:val="16"/>
                  <w:szCs w:val="16"/>
                </w:rPr>
                <w:t>0.83</w:t>
              </w:r>
            </w:moveFrom>
          </w:p>
        </w:tc>
        <w:tc>
          <w:tcPr>
            <w:tcW w:w="1447" w:type="dxa"/>
            <w:tcBorders>
              <w:bottom w:val="single" w:sz="12" w:space="0" w:color="000000" w:themeColor="text1"/>
            </w:tcBorders>
          </w:tcPr>
          <w:p w14:paraId="6EEF7D96" w14:textId="7A4E8AD4" w:rsidR="00D61588" w:rsidRPr="00B44B64" w:rsidDel="0079779B" w:rsidRDefault="00D61588" w:rsidP="007C5F60">
            <w:pPr>
              <w:jc w:val="right"/>
              <w:rPr>
                <w:moveFrom w:id="860" w:author="dugalh" w:date="2018-07-30T15:52:00Z"/>
                <w:sz w:val="16"/>
                <w:szCs w:val="16"/>
              </w:rPr>
            </w:pPr>
            <w:moveFrom w:id="861" w:author="dugalh" w:date="2018-07-30T15:52:00Z">
              <w:r w:rsidRPr="00B44B64" w:rsidDel="0079779B">
                <w:rPr>
                  <w:sz w:val="16"/>
                  <w:szCs w:val="16"/>
                </w:rPr>
                <w:t>8.08 (8.35)</w:t>
              </w:r>
            </w:moveFrom>
          </w:p>
        </w:tc>
      </w:tr>
    </w:tbl>
    <w:p w14:paraId="6628BB8B" w14:textId="69AEDC56" w:rsidR="00D61588" w:rsidRPr="00B44B64" w:rsidDel="0079779B" w:rsidRDefault="00D61588" w:rsidP="00D61588">
      <w:pPr>
        <w:rPr>
          <w:moveFrom w:id="862" w:author="dugalh" w:date="2018-07-30T15:52:00Z"/>
          <w:rFonts w:ascii="Arial" w:hAnsi="Arial" w:cs="Arial"/>
          <w:sz w:val="16"/>
          <w:szCs w:val="16"/>
        </w:rPr>
      </w:pPr>
      <w:moveFrom w:id="863" w:author="dugalh" w:date="2018-07-30T15:52:00Z">
        <w:r w:rsidRPr="00B44B64" w:rsidDel="0079779B">
          <w:rPr>
            <w:rFonts w:ascii="Arial" w:hAnsi="Arial" w:cs="Arial"/>
            <w:sz w:val="16"/>
            <w:szCs w:val="16"/>
            <w:vertAlign w:val="superscript"/>
          </w:rPr>
          <w:t>a</w:t>
        </w:r>
        <w:r w:rsidRPr="00B44B64" w:rsidDel="0079779B">
          <w:rPr>
            <w:rFonts w:ascii="Arial" w:hAnsi="Arial" w:cs="Arial"/>
            <w:sz w:val="16"/>
            <w:szCs w:val="16"/>
          </w:rPr>
          <w:t xml:space="preserve"> CA = Consumer’s</w:t>
        </w:r>
        <w:r w:rsidR="009109C9" w:rsidDel="0079779B">
          <w:rPr>
            <w:rFonts w:ascii="Arial" w:hAnsi="Arial" w:cs="Arial"/>
            <w:sz w:val="16"/>
            <w:szCs w:val="16"/>
          </w:rPr>
          <w:t xml:space="preserve"> accuracy (%), PA = Producer’s a</w:t>
        </w:r>
        <w:r w:rsidRPr="00B44B64" w:rsidDel="0079779B">
          <w:rPr>
            <w:rFonts w:ascii="Arial" w:hAnsi="Arial" w:cs="Arial"/>
            <w:sz w:val="16"/>
            <w:szCs w:val="16"/>
          </w:rPr>
          <w:t xml:space="preserve">ccuracy (%), Bg = Background, Sb = </w:t>
        </w:r>
        <w:r w:rsidR="0084644E" w:rsidRPr="00B44B64" w:rsidDel="0079779B">
          <w:rPr>
            <w:rFonts w:ascii="Arial" w:hAnsi="Arial" w:cs="Arial"/>
            <w:sz w:val="16"/>
            <w:szCs w:val="16"/>
          </w:rPr>
          <w:t>Spekboom</w:t>
        </w:r>
        <w:r w:rsidR="009109C9" w:rsidDel="0079779B">
          <w:rPr>
            <w:rFonts w:ascii="Arial" w:hAnsi="Arial" w:cs="Arial"/>
            <w:sz w:val="16"/>
            <w:szCs w:val="16"/>
          </w:rPr>
          <w:t xml:space="preserve"> , MAE = Mean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r w:rsidR="009109C9" w:rsidDel="0079779B">
          <w:rPr>
            <w:rFonts w:ascii="Arial" w:hAnsi="Arial" w:cs="Arial"/>
            <w:sz w:val="16"/>
            <w:szCs w:val="16"/>
          </w:rPr>
          <w:t>), SAE = Standard deviation of a</w:t>
        </w:r>
        <w:r w:rsidRPr="00B44B64" w:rsidDel="0079779B">
          <w:rPr>
            <w:rFonts w:ascii="Arial" w:hAnsi="Arial" w:cs="Arial"/>
            <w:sz w:val="16"/>
            <w:szCs w:val="16"/>
          </w:rPr>
          <w:t>bsolute canopy</w:t>
        </w:r>
        <w:r w:rsidR="00FA2071" w:rsidRPr="00B44B64" w:rsidDel="0079779B">
          <w:rPr>
            <w:rFonts w:ascii="Arial" w:hAnsi="Arial" w:cs="Arial"/>
            <w:sz w:val="16"/>
            <w:szCs w:val="16"/>
          </w:rPr>
          <w:t>-</w:t>
        </w:r>
        <w:r w:rsidRPr="00B44B64" w:rsidDel="0079779B">
          <w:rPr>
            <w:rFonts w:ascii="Arial" w:hAnsi="Arial" w:cs="Arial"/>
            <w:sz w:val="16"/>
            <w:szCs w:val="16"/>
          </w:rPr>
          <w:t xml:space="preserve">cover errors on </w:t>
        </w:r>
        <w:r w:rsidR="00844D0F" w:rsidRPr="00B44B64" w:rsidDel="0079779B">
          <w:rPr>
            <w:rFonts w:ascii="Arial" w:hAnsi="Arial" w:cs="Arial"/>
            <w:sz w:val="16"/>
            <w:szCs w:val="16"/>
          </w:rPr>
          <w:t>in situ canopy</w:t>
        </w:r>
        <w:r w:rsidR="00FA2071" w:rsidRPr="00B44B64" w:rsidDel="0079779B">
          <w:rPr>
            <w:rFonts w:ascii="Arial" w:hAnsi="Arial" w:cs="Arial"/>
            <w:sz w:val="16"/>
            <w:szCs w:val="16"/>
          </w:rPr>
          <w:t>-</w:t>
        </w:r>
        <w:r w:rsidR="00844D0F" w:rsidRPr="00B44B64" w:rsidDel="0079779B">
          <w:rPr>
            <w:rFonts w:ascii="Arial" w:hAnsi="Arial" w:cs="Arial"/>
            <w:sz w:val="16"/>
            <w:szCs w:val="16"/>
          </w:rPr>
          <w:t>cover data</w:t>
        </w:r>
        <w:r w:rsidRPr="00B44B64" w:rsidDel="0079779B">
          <w:rPr>
            <w:rFonts w:ascii="Arial" w:hAnsi="Arial" w:cs="Arial"/>
            <w:sz w:val="16"/>
            <w:szCs w:val="16"/>
          </w:rPr>
          <w:t xml:space="preserve"> (%)</w:t>
        </w:r>
      </w:moveFrom>
    </w:p>
    <w:moveFromRangeEnd w:id="776"/>
    <w:p w14:paraId="7C463875" w14:textId="77777777" w:rsidR="003C7A4E" w:rsidRDefault="003C7A4E" w:rsidP="005F4C65">
      <w:pPr>
        <w:spacing w:line="360" w:lineRule="auto"/>
        <w:jc w:val="both"/>
        <w:rPr>
          <w:ins w:id="864" w:author="dugalh" w:date="2018-07-30T15:52:00Z"/>
        </w:rPr>
      </w:pPr>
    </w:p>
    <w:p w14:paraId="65B273DE" w14:textId="77777777" w:rsidR="0079779B" w:rsidRPr="00B44B64" w:rsidRDefault="0079779B" w:rsidP="0079779B">
      <w:pPr>
        <w:pStyle w:val="1Tablecaption"/>
        <w:rPr>
          <w:moveTo w:id="865" w:author="dugalh" w:date="2018-07-30T15:52:00Z"/>
        </w:rPr>
      </w:pPr>
      <w:moveToRangeStart w:id="866" w:author="dugalh" w:date="2018-07-30T15:52:00Z" w:name="move520729266"/>
      <w:commentRangeStart w:id="867"/>
      <w:commentRangeStart w:id="868"/>
      <w:commentRangeStart w:id="869"/>
      <w:moveTo w:id="870" w:author="dugalh" w:date="2018-07-30T15:52:00Z">
        <w:r w:rsidRPr="00785D14">
          <w:rPr>
            <w:b/>
          </w:rPr>
          <w:t xml:space="preserve">Table </w:t>
        </w:r>
        <w:commentRangeEnd w:id="867"/>
        <w:r>
          <w:rPr>
            <w:rStyle w:val="CommentReference"/>
          </w:rPr>
          <w:commentReference w:id="867"/>
        </w:r>
      </w:moveTo>
      <w:commentRangeEnd w:id="868"/>
      <w:r w:rsidR="0096173C">
        <w:rPr>
          <w:rStyle w:val="CommentReference"/>
        </w:rPr>
        <w:commentReference w:id="868"/>
      </w:r>
      <w:commentRangeEnd w:id="869"/>
      <w:r w:rsidR="0016500F">
        <w:rPr>
          <w:rStyle w:val="CommentReference"/>
        </w:rPr>
        <w:commentReference w:id="869"/>
      </w:r>
      <w:moveTo w:id="871" w:author="dugalh" w:date="2018-07-30T15:52:00Z">
        <w:r w:rsidRPr="00785D14">
          <w:rPr>
            <w:b/>
          </w:rPr>
          <w:fldChar w:fldCharType="begin"/>
        </w:r>
        <w:r w:rsidRPr="00785D14">
          <w:rPr>
            <w:b/>
          </w:rPr>
          <w:instrText xml:space="preserve"> SEQ Table \* ARABIC </w:instrText>
        </w:r>
        <w:r w:rsidRPr="00785D14">
          <w:rPr>
            <w:b/>
          </w:rPr>
          <w:fldChar w:fldCharType="separate"/>
        </w:r>
        <w:r>
          <w:rPr>
            <w:b/>
            <w:noProof/>
          </w:rPr>
          <w:t>7</w:t>
        </w:r>
        <w:r w:rsidRPr="00785D14">
          <w:rPr>
            <w:b/>
          </w:rPr>
          <w:fldChar w:fldCharType="end"/>
        </w:r>
        <w:r w:rsidRPr="00B44B64">
          <w:t xml:space="preserve">   Classifier performance comparison</w:t>
        </w:r>
      </w:moveTo>
    </w:p>
    <w:tbl>
      <w:tblPr>
        <w:tblStyle w:val="MyThesisTable"/>
        <w:tblW w:w="9357" w:type="dxa"/>
        <w:jc w:val="center"/>
        <w:tblLayout w:type="fixed"/>
        <w:tblLook w:val="01E0" w:firstRow="1" w:lastRow="1" w:firstColumn="1" w:lastColumn="1" w:noHBand="0" w:noVBand="0"/>
      </w:tblPr>
      <w:tblGrid>
        <w:gridCol w:w="900"/>
        <w:gridCol w:w="1080"/>
        <w:gridCol w:w="1080"/>
        <w:gridCol w:w="2070"/>
        <w:gridCol w:w="2070"/>
        <w:gridCol w:w="1170"/>
        <w:gridCol w:w="987"/>
      </w:tblGrid>
      <w:tr w:rsidR="0067566A" w:rsidRPr="008B691C" w14:paraId="214CFFFB" w14:textId="77777777" w:rsidTr="0096173C">
        <w:trPr>
          <w:cnfStyle w:val="100000000000" w:firstRow="1" w:lastRow="0" w:firstColumn="0" w:lastColumn="0" w:oddVBand="0" w:evenVBand="0" w:oddHBand="0" w:evenHBand="0" w:firstRowFirstColumn="0" w:firstRowLastColumn="0" w:lastRowFirstColumn="0" w:lastRowLastColumn="0"/>
          <w:trHeight w:val="340"/>
          <w:jc w:val="center"/>
        </w:trPr>
        <w:tc>
          <w:tcPr>
            <w:tcW w:w="900" w:type="dxa"/>
          </w:tcPr>
          <w:p w14:paraId="0A140842" w14:textId="77777777" w:rsidR="0079779B" w:rsidRPr="008B691C" w:rsidRDefault="0079779B" w:rsidP="00710738">
            <w:pPr>
              <w:spacing w:before="40" w:after="40" w:line="276" w:lineRule="auto"/>
              <w:jc w:val="center"/>
              <w:rPr>
                <w:moveTo w:id="872" w:author="dugalh" w:date="2018-07-30T15:52:00Z"/>
                <w:rFonts w:cs="Arial"/>
                <w:sz w:val="16"/>
                <w:szCs w:val="16"/>
              </w:rPr>
            </w:pPr>
            <w:moveTo w:id="873" w:author="dugalh" w:date="2018-07-30T15:52:00Z">
              <w:r w:rsidRPr="008B691C">
                <w:rPr>
                  <w:rFonts w:cs="Arial"/>
                  <w:sz w:val="16"/>
                  <w:szCs w:val="16"/>
                </w:rPr>
                <w:t>Classifier</w:t>
              </w:r>
            </w:moveTo>
          </w:p>
        </w:tc>
        <w:tc>
          <w:tcPr>
            <w:tcW w:w="1080" w:type="dxa"/>
          </w:tcPr>
          <w:p w14:paraId="3D8D8213" w14:textId="61F7A2C0" w:rsidR="0079779B" w:rsidRPr="008B691C" w:rsidRDefault="0079779B" w:rsidP="00710738">
            <w:pPr>
              <w:spacing w:before="40" w:after="40" w:line="276" w:lineRule="auto"/>
              <w:jc w:val="center"/>
              <w:rPr>
                <w:moveTo w:id="874" w:author="dugalh" w:date="2018-07-30T15:52:00Z"/>
                <w:rFonts w:cs="Arial"/>
                <w:sz w:val="16"/>
                <w:szCs w:val="16"/>
                <w:rPrChange w:id="875" w:author="dugalh" w:date="2018-07-30T22:12:00Z">
                  <w:rPr>
                    <w:moveTo w:id="876" w:author="dugalh" w:date="2018-07-30T15:52:00Z"/>
                    <w:rFonts w:cs="Arial"/>
                    <w:sz w:val="16"/>
                    <w:szCs w:val="16"/>
                  </w:rPr>
                </w:rPrChange>
              </w:rPr>
            </w:pPr>
            <w:moveTo w:id="877" w:author="dugalh" w:date="2018-07-30T15:52:00Z">
              <w:r w:rsidRPr="008B691C">
                <w:rPr>
                  <w:rFonts w:cs="Arial"/>
                  <w:sz w:val="16"/>
                  <w:szCs w:val="16"/>
                </w:rPr>
                <w:t>3 Class Error</w:t>
              </w:r>
              <w:r w:rsidRPr="008B691C">
                <w:rPr>
                  <w:rFonts w:cs="Arial"/>
                  <w:sz w:val="16"/>
                  <w:szCs w:val="16"/>
                  <w:rPrChange w:id="878" w:author="dugalh" w:date="2018-07-30T22:12:00Z">
                    <w:rPr>
                      <w:rFonts w:cs="Arial"/>
                      <w:sz w:val="16"/>
                      <w:szCs w:val="16"/>
                    </w:rPr>
                  </w:rPrChange>
                </w:rPr>
                <w:t xml:space="preserve"> (%)</w:t>
              </w:r>
            </w:moveTo>
            <w:ins w:id="879" w:author="dugalh" w:date="2018-07-30T15:58:00Z">
              <w:r w:rsidRPr="008B691C">
                <w:rPr>
                  <w:rFonts w:cs="Arial"/>
                  <w:sz w:val="16"/>
                  <w:szCs w:val="16"/>
                  <w:vertAlign w:val="superscript"/>
                  <w:rPrChange w:id="880" w:author="dugalh" w:date="2018-07-30T22:12:00Z">
                    <w:rPr>
                      <w:rFonts w:cs="Arial"/>
                      <w:sz w:val="16"/>
                      <w:szCs w:val="16"/>
                      <w:vertAlign w:val="superscript"/>
                    </w:rPr>
                  </w:rPrChange>
                </w:rPr>
                <w:t>a</w:t>
              </w:r>
            </w:ins>
          </w:p>
        </w:tc>
        <w:tc>
          <w:tcPr>
            <w:tcW w:w="1080" w:type="dxa"/>
          </w:tcPr>
          <w:p w14:paraId="78C3F248" w14:textId="3A53CAA4" w:rsidR="0079779B" w:rsidRPr="008B691C" w:rsidRDefault="0079779B" w:rsidP="00710738">
            <w:pPr>
              <w:spacing w:before="40" w:after="40" w:line="276" w:lineRule="auto"/>
              <w:jc w:val="center"/>
              <w:rPr>
                <w:moveTo w:id="881" w:author="dugalh" w:date="2018-07-30T15:52:00Z"/>
                <w:rFonts w:cs="Arial"/>
                <w:sz w:val="16"/>
                <w:szCs w:val="16"/>
                <w:rPrChange w:id="882" w:author="dugalh" w:date="2018-07-30T22:12:00Z">
                  <w:rPr>
                    <w:moveTo w:id="883" w:author="dugalh" w:date="2018-07-30T15:52:00Z"/>
                    <w:rFonts w:cs="Arial"/>
                    <w:sz w:val="16"/>
                    <w:szCs w:val="16"/>
                  </w:rPr>
                </w:rPrChange>
              </w:rPr>
            </w:pPr>
            <w:moveTo w:id="884" w:author="dugalh" w:date="2018-07-30T15:52:00Z">
              <w:r w:rsidRPr="008B691C">
                <w:rPr>
                  <w:rFonts w:cs="Arial"/>
                  <w:sz w:val="16"/>
                  <w:szCs w:val="16"/>
                  <w:rPrChange w:id="885" w:author="dugalh" w:date="2018-07-30T22:12:00Z">
                    <w:rPr>
                      <w:rFonts w:cs="Arial"/>
                      <w:sz w:val="16"/>
                      <w:szCs w:val="16"/>
                    </w:rPr>
                  </w:rPrChange>
                </w:rPr>
                <w:t>2 Class Error (%)</w:t>
              </w:r>
            </w:moveTo>
            <w:ins w:id="886" w:author="dugalh" w:date="2018-07-30T15:58:00Z">
              <w:r w:rsidRPr="008B691C">
                <w:rPr>
                  <w:rFonts w:cs="Arial"/>
                  <w:sz w:val="16"/>
                  <w:szCs w:val="16"/>
                  <w:vertAlign w:val="superscript"/>
                  <w:rPrChange w:id="887" w:author="dugalh" w:date="2018-07-30T22:12:00Z">
                    <w:rPr>
                      <w:rFonts w:cs="Arial"/>
                      <w:sz w:val="16"/>
                      <w:szCs w:val="16"/>
                      <w:vertAlign w:val="superscript"/>
                    </w:rPr>
                  </w:rPrChange>
                </w:rPr>
                <w:t>a</w:t>
              </w:r>
            </w:ins>
          </w:p>
        </w:tc>
        <w:tc>
          <w:tcPr>
            <w:tcW w:w="2070" w:type="dxa"/>
          </w:tcPr>
          <w:p w14:paraId="1032BD21" w14:textId="77777777" w:rsidR="0079779B" w:rsidRPr="008B691C" w:rsidRDefault="0079779B" w:rsidP="00710738">
            <w:pPr>
              <w:spacing w:before="40" w:after="40" w:line="276" w:lineRule="auto"/>
              <w:jc w:val="center"/>
              <w:rPr>
                <w:moveTo w:id="888" w:author="dugalh" w:date="2018-07-30T15:52:00Z"/>
                <w:rFonts w:cs="Arial"/>
                <w:sz w:val="16"/>
                <w:szCs w:val="16"/>
                <w:vertAlign w:val="superscript"/>
                <w:rPrChange w:id="889" w:author="dugalh" w:date="2018-07-30T22:12:00Z">
                  <w:rPr>
                    <w:moveTo w:id="890" w:author="dugalh" w:date="2018-07-30T15:52:00Z"/>
                    <w:rFonts w:cs="Arial"/>
                    <w:sz w:val="16"/>
                    <w:szCs w:val="16"/>
                    <w:vertAlign w:val="superscript"/>
                  </w:rPr>
                </w:rPrChange>
              </w:rPr>
            </w:pPr>
            <w:moveTo w:id="891" w:author="dugalh" w:date="2018-07-30T15:52:00Z">
              <w:r w:rsidRPr="008B691C">
                <w:rPr>
                  <w:rFonts w:cs="Arial"/>
                  <w:sz w:val="16"/>
                  <w:szCs w:val="16"/>
                  <w:rPrChange w:id="892" w:author="dugalh" w:date="2018-07-30T22:12:00Z">
                    <w:rPr>
                      <w:rFonts w:cs="Arial"/>
                      <w:sz w:val="16"/>
                      <w:szCs w:val="16"/>
                    </w:rPr>
                  </w:rPrChange>
                </w:rPr>
                <w:t>CA (</w:t>
              </w:r>
              <w:proofErr w:type="spellStart"/>
              <w:r w:rsidRPr="008B691C">
                <w:rPr>
                  <w:rFonts w:cs="Arial"/>
                  <w:sz w:val="16"/>
                  <w:szCs w:val="16"/>
                  <w:rPrChange w:id="893" w:author="dugalh" w:date="2018-07-30T22:12:00Z">
                    <w:rPr>
                      <w:rFonts w:cs="Arial"/>
                      <w:sz w:val="16"/>
                      <w:szCs w:val="16"/>
                    </w:rPr>
                  </w:rPrChange>
                </w:rPr>
                <w:t>Bg</w:t>
              </w:r>
              <w:proofErr w:type="spellEnd"/>
              <w:r w:rsidRPr="008B691C">
                <w:rPr>
                  <w:rFonts w:cs="Arial"/>
                  <w:sz w:val="16"/>
                  <w:szCs w:val="16"/>
                  <w:rPrChange w:id="894" w:author="dugalh" w:date="2018-07-30T22:12:00Z">
                    <w:rPr>
                      <w:rFonts w:cs="Arial"/>
                      <w:sz w:val="16"/>
                      <w:szCs w:val="16"/>
                    </w:rPr>
                  </w:rPrChange>
                </w:rPr>
                <w:t xml:space="preserve"> / Sb)</w:t>
              </w:r>
              <w:r w:rsidRPr="008B691C">
                <w:rPr>
                  <w:rFonts w:cs="Arial"/>
                  <w:sz w:val="16"/>
                  <w:szCs w:val="16"/>
                  <w:vertAlign w:val="superscript"/>
                  <w:rPrChange w:id="895" w:author="dugalh" w:date="2018-07-30T22:12:00Z">
                    <w:rPr>
                      <w:rFonts w:cs="Arial"/>
                      <w:sz w:val="16"/>
                      <w:szCs w:val="16"/>
                      <w:vertAlign w:val="superscript"/>
                    </w:rPr>
                  </w:rPrChange>
                </w:rPr>
                <w:t>a</w:t>
              </w:r>
            </w:moveTo>
          </w:p>
        </w:tc>
        <w:tc>
          <w:tcPr>
            <w:tcW w:w="2070" w:type="dxa"/>
          </w:tcPr>
          <w:p w14:paraId="058E4FF7" w14:textId="77777777" w:rsidR="0079779B" w:rsidRPr="008B691C" w:rsidRDefault="0079779B" w:rsidP="00710738">
            <w:pPr>
              <w:spacing w:before="40" w:after="40" w:line="276" w:lineRule="auto"/>
              <w:jc w:val="center"/>
              <w:rPr>
                <w:moveTo w:id="896" w:author="dugalh" w:date="2018-07-30T15:52:00Z"/>
                <w:rFonts w:cs="Arial"/>
                <w:sz w:val="16"/>
                <w:szCs w:val="16"/>
                <w:vertAlign w:val="superscript"/>
                <w:rPrChange w:id="897" w:author="dugalh" w:date="2018-07-30T22:12:00Z">
                  <w:rPr>
                    <w:moveTo w:id="898" w:author="dugalh" w:date="2018-07-30T15:52:00Z"/>
                    <w:rFonts w:cs="Arial"/>
                    <w:sz w:val="16"/>
                    <w:szCs w:val="16"/>
                    <w:vertAlign w:val="superscript"/>
                  </w:rPr>
                </w:rPrChange>
              </w:rPr>
            </w:pPr>
            <w:moveTo w:id="899" w:author="dugalh" w:date="2018-07-30T15:52:00Z">
              <w:r w:rsidRPr="008B691C">
                <w:rPr>
                  <w:rFonts w:cs="Arial"/>
                  <w:sz w:val="16"/>
                  <w:szCs w:val="16"/>
                  <w:rPrChange w:id="900" w:author="dugalh" w:date="2018-07-30T22:12:00Z">
                    <w:rPr>
                      <w:rFonts w:cs="Arial"/>
                      <w:sz w:val="16"/>
                      <w:szCs w:val="16"/>
                    </w:rPr>
                  </w:rPrChange>
                </w:rPr>
                <w:t>PA (</w:t>
              </w:r>
              <w:proofErr w:type="spellStart"/>
              <w:r w:rsidRPr="008B691C">
                <w:rPr>
                  <w:rFonts w:cs="Arial"/>
                  <w:sz w:val="16"/>
                  <w:szCs w:val="16"/>
                  <w:rPrChange w:id="901" w:author="dugalh" w:date="2018-07-30T22:12:00Z">
                    <w:rPr>
                      <w:rFonts w:cs="Arial"/>
                      <w:sz w:val="16"/>
                      <w:szCs w:val="16"/>
                    </w:rPr>
                  </w:rPrChange>
                </w:rPr>
                <w:t>Bg</w:t>
              </w:r>
              <w:proofErr w:type="spellEnd"/>
              <w:r w:rsidRPr="008B691C">
                <w:rPr>
                  <w:rFonts w:cs="Arial"/>
                  <w:sz w:val="16"/>
                  <w:szCs w:val="16"/>
                  <w:rPrChange w:id="902" w:author="dugalh" w:date="2018-07-30T22:12:00Z">
                    <w:rPr>
                      <w:rFonts w:cs="Arial"/>
                      <w:sz w:val="16"/>
                      <w:szCs w:val="16"/>
                    </w:rPr>
                  </w:rPrChange>
                </w:rPr>
                <w:t xml:space="preserve"> / Sb)</w:t>
              </w:r>
              <w:r w:rsidRPr="008B691C">
                <w:rPr>
                  <w:rFonts w:cs="Arial"/>
                  <w:sz w:val="16"/>
                  <w:szCs w:val="16"/>
                  <w:vertAlign w:val="superscript"/>
                  <w:rPrChange w:id="903" w:author="dugalh" w:date="2018-07-30T22:12:00Z">
                    <w:rPr>
                      <w:rFonts w:cs="Arial"/>
                      <w:sz w:val="16"/>
                      <w:szCs w:val="16"/>
                      <w:vertAlign w:val="superscript"/>
                    </w:rPr>
                  </w:rPrChange>
                </w:rPr>
                <w:t>a</w:t>
              </w:r>
            </w:moveTo>
          </w:p>
        </w:tc>
        <w:tc>
          <w:tcPr>
            <w:tcW w:w="1170" w:type="dxa"/>
          </w:tcPr>
          <w:p w14:paraId="3F9E7A51" w14:textId="590F6263" w:rsidR="0079779B" w:rsidRPr="008B691C" w:rsidRDefault="0079779B" w:rsidP="00710738">
            <w:pPr>
              <w:spacing w:before="40" w:after="40" w:line="276" w:lineRule="auto"/>
              <w:jc w:val="center"/>
              <w:rPr>
                <w:moveTo w:id="904" w:author="dugalh" w:date="2018-07-30T15:52:00Z"/>
                <w:rFonts w:cs="Arial"/>
                <w:sz w:val="16"/>
                <w:szCs w:val="16"/>
              </w:rPr>
            </w:pPr>
            <w:commentRangeStart w:id="905"/>
            <w:moveTo w:id="906" w:author="dugalh" w:date="2018-07-30T15:52:00Z">
              <w:r w:rsidRPr="008B691C">
                <w:rPr>
                  <w:rFonts w:cs="Arial"/>
                  <w:sz w:val="16"/>
                  <w:szCs w:val="16"/>
                  <w:rPrChange w:id="907" w:author="dugalh" w:date="2018-07-30T22:12:00Z">
                    <w:rPr>
                      <w:rFonts w:cs="Arial"/>
                      <w:sz w:val="16"/>
                      <w:szCs w:val="16"/>
                    </w:rPr>
                  </w:rPrChange>
                </w:rPr>
                <w:t>Kappa</w:t>
              </w:r>
            </w:moveTo>
            <w:commentRangeEnd w:id="905"/>
            <w:r w:rsidR="0096173C" w:rsidRPr="008B691C">
              <w:rPr>
                <w:rStyle w:val="CommentReference"/>
                <w:b w:val="0"/>
                <w:lang w:eastAsia="en-US"/>
              </w:rPr>
              <w:commentReference w:id="905"/>
            </w:r>
            <w:ins w:id="908" w:author="dugalh" w:date="2018-07-30T23:04:00Z">
              <w:r w:rsidR="00251313" w:rsidRPr="00710738">
                <w:rPr>
                  <w:rFonts w:cs="Arial"/>
                  <w:sz w:val="16"/>
                  <w:szCs w:val="16"/>
                  <w:vertAlign w:val="superscript"/>
                </w:rPr>
                <w:t xml:space="preserve"> </w:t>
              </w:r>
              <w:r w:rsidR="00251313" w:rsidRPr="00710738">
                <w:rPr>
                  <w:rFonts w:cs="Arial"/>
                  <w:sz w:val="16"/>
                  <w:szCs w:val="16"/>
                  <w:vertAlign w:val="superscript"/>
                </w:rPr>
                <w:t>a</w:t>
              </w:r>
            </w:ins>
          </w:p>
        </w:tc>
        <w:tc>
          <w:tcPr>
            <w:tcW w:w="987" w:type="dxa"/>
          </w:tcPr>
          <w:p w14:paraId="3DC7491F" w14:textId="77777777" w:rsidR="0079779B" w:rsidRPr="008B691C" w:rsidRDefault="0079779B" w:rsidP="00710738">
            <w:pPr>
              <w:spacing w:before="40" w:after="40" w:line="276" w:lineRule="auto"/>
              <w:jc w:val="center"/>
              <w:rPr>
                <w:moveTo w:id="909" w:author="dugalh" w:date="2018-07-30T15:52:00Z"/>
                <w:rFonts w:cs="Arial"/>
                <w:sz w:val="16"/>
                <w:szCs w:val="16"/>
                <w:rPrChange w:id="910" w:author="dugalh" w:date="2018-07-30T22:12:00Z">
                  <w:rPr>
                    <w:moveTo w:id="911" w:author="dugalh" w:date="2018-07-30T15:52:00Z"/>
                    <w:rFonts w:cs="Arial"/>
                    <w:sz w:val="16"/>
                    <w:szCs w:val="16"/>
                  </w:rPr>
                </w:rPrChange>
              </w:rPr>
            </w:pPr>
            <w:moveTo w:id="912" w:author="dugalh" w:date="2018-07-30T15:52:00Z">
              <w:r w:rsidRPr="008B691C">
                <w:rPr>
                  <w:rFonts w:cs="Arial"/>
                  <w:sz w:val="16"/>
                  <w:szCs w:val="16"/>
                </w:rPr>
                <w:t>MAE (SAE)</w:t>
              </w:r>
              <w:r w:rsidRPr="008B691C">
                <w:rPr>
                  <w:rFonts w:cs="Arial"/>
                  <w:sz w:val="16"/>
                  <w:szCs w:val="16"/>
                  <w:vertAlign w:val="superscript"/>
                  <w:rPrChange w:id="913" w:author="dugalh" w:date="2018-07-30T22:12:00Z">
                    <w:rPr>
                      <w:rFonts w:cs="Arial"/>
                      <w:sz w:val="16"/>
                      <w:szCs w:val="16"/>
                      <w:vertAlign w:val="superscript"/>
                    </w:rPr>
                  </w:rPrChange>
                </w:rPr>
                <w:t>a</w:t>
              </w:r>
            </w:moveTo>
          </w:p>
        </w:tc>
      </w:tr>
      <w:tr w:rsidR="0067566A" w:rsidRPr="008B691C" w14:paraId="3204E9E5" w14:textId="77777777" w:rsidTr="0096173C">
        <w:trPr>
          <w:trHeight w:val="340"/>
          <w:jc w:val="center"/>
        </w:trPr>
        <w:tc>
          <w:tcPr>
            <w:tcW w:w="900" w:type="dxa"/>
          </w:tcPr>
          <w:p w14:paraId="2205123B" w14:textId="77777777" w:rsidR="0079779B" w:rsidRPr="008B691C" w:rsidRDefault="0079779B" w:rsidP="00710738">
            <w:pPr>
              <w:rPr>
                <w:moveTo w:id="914" w:author="dugalh" w:date="2018-07-30T15:52:00Z"/>
                <w:sz w:val="16"/>
                <w:szCs w:val="16"/>
              </w:rPr>
            </w:pPr>
            <w:moveTo w:id="915" w:author="dugalh" w:date="2018-07-30T15:52:00Z">
              <w:r w:rsidRPr="008B691C">
                <w:rPr>
                  <w:sz w:val="16"/>
                  <w:szCs w:val="16"/>
                </w:rPr>
                <w:t>Decision tree</w:t>
              </w:r>
            </w:moveTo>
          </w:p>
        </w:tc>
        <w:tc>
          <w:tcPr>
            <w:tcW w:w="1080" w:type="dxa"/>
          </w:tcPr>
          <w:p w14:paraId="3799374D" w14:textId="4F683B3D" w:rsidR="0079779B" w:rsidRPr="008B691C" w:rsidRDefault="00053CE5" w:rsidP="00710738">
            <w:pPr>
              <w:jc w:val="right"/>
              <w:rPr>
                <w:moveTo w:id="916" w:author="dugalh" w:date="2018-07-30T15:52:00Z"/>
                <w:sz w:val="16"/>
                <w:szCs w:val="16"/>
                <w:rPrChange w:id="917" w:author="dugalh" w:date="2018-07-30T22:12:00Z">
                  <w:rPr>
                    <w:moveTo w:id="918" w:author="dugalh" w:date="2018-07-30T15:52:00Z"/>
                    <w:sz w:val="16"/>
                    <w:szCs w:val="16"/>
                  </w:rPr>
                </w:rPrChange>
              </w:rPr>
            </w:pPr>
            <w:ins w:id="919" w:author="dugalh" w:date="2018-07-30T18:15:00Z">
              <w:r w:rsidRPr="008B691C">
                <w:rPr>
                  <w:sz w:val="16"/>
                  <w:szCs w:val="16"/>
                  <w:rPrChange w:id="920" w:author="dugalh" w:date="2018-07-30T22:12:00Z">
                    <w:rPr>
                      <w:sz w:val="16"/>
                      <w:szCs w:val="16"/>
                    </w:rPr>
                  </w:rPrChange>
                </w:rPr>
                <w:t>9.49 ± 0.47</w:t>
              </w:r>
            </w:ins>
          </w:p>
        </w:tc>
        <w:tc>
          <w:tcPr>
            <w:tcW w:w="1080" w:type="dxa"/>
          </w:tcPr>
          <w:p w14:paraId="0BEB64F6" w14:textId="14BE7AA5" w:rsidR="0079779B" w:rsidRPr="008B691C" w:rsidRDefault="00053CE5" w:rsidP="00710738">
            <w:pPr>
              <w:jc w:val="right"/>
              <w:rPr>
                <w:moveTo w:id="921" w:author="dugalh" w:date="2018-07-30T15:52:00Z"/>
                <w:sz w:val="16"/>
                <w:szCs w:val="16"/>
                <w:rPrChange w:id="922" w:author="dugalh" w:date="2018-07-30T22:12:00Z">
                  <w:rPr>
                    <w:moveTo w:id="923" w:author="dugalh" w:date="2018-07-30T15:52:00Z"/>
                    <w:sz w:val="16"/>
                    <w:szCs w:val="16"/>
                  </w:rPr>
                </w:rPrChange>
              </w:rPr>
            </w:pPr>
            <w:ins w:id="924" w:author="dugalh" w:date="2018-07-30T18:15:00Z">
              <w:r w:rsidRPr="008B691C">
                <w:rPr>
                  <w:sz w:val="16"/>
                  <w:szCs w:val="16"/>
                  <w:rPrChange w:id="925" w:author="dugalh" w:date="2018-07-30T22:12:00Z">
                    <w:rPr>
                      <w:sz w:val="16"/>
                      <w:szCs w:val="16"/>
                    </w:rPr>
                  </w:rPrChange>
                </w:rPr>
                <w:t>3.59 ± 0.31</w:t>
              </w:r>
            </w:ins>
          </w:p>
        </w:tc>
        <w:tc>
          <w:tcPr>
            <w:tcW w:w="2070" w:type="dxa"/>
          </w:tcPr>
          <w:p w14:paraId="608CD8A1" w14:textId="28BE4318" w:rsidR="0079779B" w:rsidRPr="008B691C" w:rsidRDefault="00053CE5" w:rsidP="008D133C">
            <w:pPr>
              <w:jc w:val="right"/>
              <w:rPr>
                <w:moveTo w:id="926" w:author="dugalh" w:date="2018-07-30T15:52:00Z"/>
                <w:sz w:val="16"/>
                <w:szCs w:val="16"/>
                <w:rPrChange w:id="927" w:author="dugalh" w:date="2018-07-30T22:12:00Z">
                  <w:rPr>
                    <w:moveTo w:id="928" w:author="dugalh" w:date="2018-07-30T15:52:00Z"/>
                    <w:sz w:val="16"/>
                    <w:szCs w:val="16"/>
                  </w:rPr>
                </w:rPrChange>
              </w:rPr>
            </w:pPr>
            <w:ins w:id="929" w:author="dugalh" w:date="2018-07-30T18:15:00Z">
              <w:r w:rsidRPr="008B691C">
                <w:rPr>
                  <w:sz w:val="16"/>
                  <w:szCs w:val="16"/>
                  <w:rPrChange w:id="930" w:author="dugalh" w:date="2018-07-30T22:12:00Z">
                    <w:rPr>
                      <w:sz w:val="16"/>
                      <w:szCs w:val="16"/>
                    </w:rPr>
                  </w:rPrChange>
                </w:rPr>
                <w:t>95.26 ± 0.44 / 98.05 ± 0.37</w:t>
              </w:r>
            </w:ins>
          </w:p>
        </w:tc>
        <w:tc>
          <w:tcPr>
            <w:tcW w:w="2070" w:type="dxa"/>
          </w:tcPr>
          <w:p w14:paraId="165F7939" w14:textId="1F4DC7A1" w:rsidR="0079779B" w:rsidRPr="008B691C" w:rsidRDefault="00053CE5" w:rsidP="00710738">
            <w:pPr>
              <w:jc w:val="right"/>
              <w:rPr>
                <w:moveTo w:id="931" w:author="dugalh" w:date="2018-07-30T15:52:00Z"/>
                <w:sz w:val="16"/>
                <w:szCs w:val="16"/>
                <w:rPrChange w:id="932" w:author="dugalh" w:date="2018-07-30T22:12:00Z">
                  <w:rPr>
                    <w:moveTo w:id="933" w:author="dugalh" w:date="2018-07-30T15:52:00Z"/>
                    <w:sz w:val="16"/>
                    <w:szCs w:val="16"/>
                  </w:rPr>
                </w:rPrChange>
              </w:rPr>
            </w:pPr>
            <w:ins w:id="934" w:author="dugalh" w:date="2018-07-30T18:15:00Z">
              <w:r w:rsidRPr="008B691C">
                <w:rPr>
                  <w:sz w:val="16"/>
                  <w:szCs w:val="16"/>
                  <w:rPrChange w:id="935" w:author="dugalh" w:date="2018-07-30T22:12:00Z">
                    <w:rPr>
                      <w:sz w:val="16"/>
                      <w:szCs w:val="16"/>
                    </w:rPr>
                  </w:rPrChange>
                </w:rPr>
                <w:t>98.32 ± 0.32 / 94.50 ± 0.53</w:t>
              </w:r>
            </w:ins>
          </w:p>
        </w:tc>
        <w:tc>
          <w:tcPr>
            <w:tcW w:w="1170" w:type="dxa"/>
          </w:tcPr>
          <w:p w14:paraId="67BA464A" w14:textId="5E4E8D6E" w:rsidR="0079779B" w:rsidRPr="008B691C" w:rsidRDefault="003B3A39" w:rsidP="00710738">
            <w:pPr>
              <w:jc w:val="right"/>
              <w:rPr>
                <w:moveTo w:id="936" w:author="dugalh" w:date="2018-07-30T15:52:00Z"/>
                <w:sz w:val="16"/>
                <w:szCs w:val="16"/>
                <w:rPrChange w:id="937" w:author="dugalh" w:date="2018-07-30T22:12:00Z">
                  <w:rPr>
                    <w:moveTo w:id="938" w:author="dugalh" w:date="2018-07-30T15:52:00Z"/>
                    <w:sz w:val="16"/>
                    <w:szCs w:val="16"/>
                  </w:rPr>
                </w:rPrChange>
              </w:rPr>
            </w:pPr>
            <w:ins w:id="939" w:author="dugalh" w:date="2018-07-30T16:43:00Z">
              <w:r w:rsidRPr="008B691C">
                <w:rPr>
                  <w:sz w:val="16"/>
                  <w:szCs w:val="16"/>
                  <w:rPrChange w:id="940" w:author="dugalh" w:date="2018-07-30T22:12:00Z">
                    <w:rPr>
                      <w:sz w:val="16"/>
                      <w:szCs w:val="16"/>
                    </w:rPr>
                  </w:rPrChange>
                </w:rPr>
                <w:t xml:space="preserve">0.930 </w:t>
              </w:r>
              <w:r w:rsidRPr="008B691C">
                <w:rPr>
                  <w:sz w:val="16"/>
                  <w:szCs w:val="16"/>
                  <w:rPrChange w:id="941" w:author="dugalh" w:date="2018-07-30T22:12:00Z">
                    <w:rPr>
                      <w:sz w:val="16"/>
                      <w:szCs w:val="16"/>
                    </w:rPr>
                  </w:rPrChange>
                </w:rPr>
                <w:t>±</w:t>
              </w:r>
              <w:r w:rsidRPr="008B691C">
                <w:rPr>
                  <w:sz w:val="16"/>
                  <w:szCs w:val="16"/>
                  <w:rPrChange w:id="942" w:author="dugalh" w:date="2018-07-30T22:12:00Z">
                    <w:rPr>
                      <w:sz w:val="16"/>
                      <w:szCs w:val="16"/>
                    </w:rPr>
                  </w:rPrChange>
                </w:rPr>
                <w:t xml:space="preserve"> 0.006</w:t>
              </w:r>
            </w:ins>
          </w:p>
        </w:tc>
        <w:tc>
          <w:tcPr>
            <w:tcW w:w="987" w:type="dxa"/>
          </w:tcPr>
          <w:p w14:paraId="702762C4" w14:textId="77777777" w:rsidR="0079779B" w:rsidRPr="008B691C" w:rsidRDefault="0079779B" w:rsidP="00710738">
            <w:pPr>
              <w:jc w:val="right"/>
              <w:rPr>
                <w:moveTo w:id="943" w:author="dugalh" w:date="2018-07-30T15:52:00Z"/>
                <w:sz w:val="16"/>
                <w:szCs w:val="16"/>
                <w:rPrChange w:id="944" w:author="dugalh" w:date="2018-07-30T22:12:00Z">
                  <w:rPr>
                    <w:moveTo w:id="945" w:author="dugalh" w:date="2018-07-30T15:52:00Z"/>
                    <w:sz w:val="16"/>
                    <w:szCs w:val="16"/>
                  </w:rPr>
                </w:rPrChange>
              </w:rPr>
            </w:pPr>
            <w:moveTo w:id="946" w:author="dugalh" w:date="2018-07-30T15:52:00Z">
              <w:r w:rsidRPr="008B691C">
                <w:rPr>
                  <w:sz w:val="16"/>
                  <w:szCs w:val="16"/>
                  <w:rPrChange w:id="947" w:author="dugalh" w:date="2018-07-30T22:12:00Z">
                    <w:rPr>
                      <w:sz w:val="16"/>
                      <w:szCs w:val="16"/>
                    </w:rPr>
                  </w:rPrChange>
                </w:rPr>
                <w:t>5.85 (4.65)</w:t>
              </w:r>
            </w:moveTo>
          </w:p>
        </w:tc>
      </w:tr>
      <w:tr w:rsidR="0067566A" w:rsidRPr="008B691C" w14:paraId="2912966A" w14:textId="77777777" w:rsidTr="0096173C">
        <w:trPr>
          <w:trHeight w:val="340"/>
          <w:jc w:val="center"/>
        </w:trPr>
        <w:tc>
          <w:tcPr>
            <w:tcW w:w="900" w:type="dxa"/>
          </w:tcPr>
          <w:p w14:paraId="018DD73A" w14:textId="77777777" w:rsidR="0079779B" w:rsidRPr="008B691C" w:rsidRDefault="0079779B" w:rsidP="00710738">
            <w:pPr>
              <w:rPr>
                <w:moveTo w:id="948" w:author="dugalh" w:date="2018-07-30T15:52:00Z"/>
                <w:sz w:val="16"/>
                <w:szCs w:val="16"/>
              </w:rPr>
            </w:pPr>
            <w:moveTo w:id="949" w:author="dugalh" w:date="2018-07-30T15:52:00Z">
              <w:r w:rsidRPr="008B691C">
                <w:rPr>
                  <w:sz w:val="16"/>
                  <w:szCs w:val="16"/>
                </w:rPr>
                <w:t>Random forest</w:t>
              </w:r>
            </w:moveTo>
          </w:p>
        </w:tc>
        <w:tc>
          <w:tcPr>
            <w:tcW w:w="1080" w:type="dxa"/>
          </w:tcPr>
          <w:p w14:paraId="3986882A" w14:textId="4A118092" w:rsidR="0079779B" w:rsidRPr="008B691C" w:rsidRDefault="008D133C" w:rsidP="00710738">
            <w:pPr>
              <w:jc w:val="right"/>
              <w:rPr>
                <w:moveTo w:id="950" w:author="dugalh" w:date="2018-07-30T15:52:00Z"/>
                <w:sz w:val="16"/>
                <w:szCs w:val="16"/>
                <w:rPrChange w:id="951" w:author="dugalh" w:date="2018-07-30T22:12:00Z">
                  <w:rPr>
                    <w:moveTo w:id="952" w:author="dugalh" w:date="2018-07-30T15:52:00Z"/>
                    <w:sz w:val="16"/>
                    <w:szCs w:val="16"/>
                  </w:rPr>
                </w:rPrChange>
              </w:rPr>
            </w:pPr>
            <w:ins w:id="953" w:author="dugalh" w:date="2018-07-30T18:06:00Z">
              <w:r w:rsidRPr="008B691C">
                <w:rPr>
                  <w:sz w:val="16"/>
                  <w:szCs w:val="16"/>
                  <w:rPrChange w:id="954" w:author="dugalh" w:date="2018-07-30T22:12:00Z">
                    <w:rPr>
                      <w:sz w:val="16"/>
                      <w:szCs w:val="16"/>
                    </w:rPr>
                  </w:rPrChange>
                </w:rPr>
                <w:t>9.15 ± 0.95</w:t>
              </w:r>
            </w:ins>
          </w:p>
        </w:tc>
        <w:tc>
          <w:tcPr>
            <w:tcW w:w="1080" w:type="dxa"/>
          </w:tcPr>
          <w:p w14:paraId="792280A8" w14:textId="5F698CF2" w:rsidR="0079779B" w:rsidRPr="008B691C" w:rsidRDefault="008D133C" w:rsidP="00710738">
            <w:pPr>
              <w:jc w:val="right"/>
              <w:rPr>
                <w:moveTo w:id="955" w:author="dugalh" w:date="2018-07-30T15:52:00Z"/>
                <w:sz w:val="16"/>
                <w:szCs w:val="16"/>
                <w:rPrChange w:id="956" w:author="dugalh" w:date="2018-07-30T22:12:00Z">
                  <w:rPr>
                    <w:moveTo w:id="957" w:author="dugalh" w:date="2018-07-30T15:52:00Z"/>
                    <w:sz w:val="16"/>
                    <w:szCs w:val="16"/>
                  </w:rPr>
                </w:rPrChange>
              </w:rPr>
            </w:pPr>
            <w:ins w:id="958" w:author="dugalh" w:date="2018-07-30T18:05:00Z">
              <w:r w:rsidRPr="008B691C">
                <w:rPr>
                  <w:sz w:val="16"/>
                  <w:szCs w:val="16"/>
                  <w:rPrChange w:id="959" w:author="dugalh" w:date="2018-07-30T22:12:00Z">
                    <w:rPr>
                      <w:sz w:val="16"/>
                      <w:szCs w:val="16"/>
                    </w:rPr>
                  </w:rPrChange>
                </w:rPr>
                <w:t>2.69 ± 0.23</w:t>
              </w:r>
            </w:ins>
          </w:p>
        </w:tc>
        <w:tc>
          <w:tcPr>
            <w:tcW w:w="2070" w:type="dxa"/>
          </w:tcPr>
          <w:p w14:paraId="3BAEAAB0" w14:textId="29B5D28D" w:rsidR="0079779B" w:rsidRPr="008B691C" w:rsidRDefault="008D133C" w:rsidP="00710738">
            <w:pPr>
              <w:jc w:val="right"/>
              <w:rPr>
                <w:moveTo w:id="960" w:author="dugalh" w:date="2018-07-30T15:52:00Z"/>
                <w:sz w:val="16"/>
                <w:szCs w:val="16"/>
                <w:rPrChange w:id="961" w:author="dugalh" w:date="2018-07-30T22:12:00Z">
                  <w:rPr>
                    <w:moveTo w:id="962" w:author="dugalh" w:date="2018-07-30T15:52:00Z"/>
                    <w:sz w:val="16"/>
                    <w:szCs w:val="16"/>
                  </w:rPr>
                </w:rPrChange>
              </w:rPr>
            </w:pPr>
            <w:ins w:id="963" w:author="dugalh" w:date="2018-07-30T18:06:00Z">
              <w:r w:rsidRPr="008B691C">
                <w:rPr>
                  <w:sz w:val="16"/>
                  <w:szCs w:val="16"/>
                  <w:rPrChange w:id="964" w:author="dugalh" w:date="2018-07-30T22:12:00Z">
                    <w:rPr>
                      <w:sz w:val="16"/>
                      <w:szCs w:val="16"/>
                    </w:rPr>
                  </w:rPrChange>
                </w:rPr>
                <w:t>97.24 ± 0.25 / 97.45 ± 0.30</w:t>
              </w:r>
            </w:ins>
          </w:p>
        </w:tc>
        <w:tc>
          <w:tcPr>
            <w:tcW w:w="2070" w:type="dxa"/>
          </w:tcPr>
          <w:p w14:paraId="36D6ECF1" w14:textId="4235897C" w:rsidR="0079779B" w:rsidRPr="008B691C" w:rsidRDefault="008D133C" w:rsidP="00710738">
            <w:pPr>
              <w:jc w:val="right"/>
              <w:rPr>
                <w:moveTo w:id="965" w:author="dugalh" w:date="2018-07-30T15:52:00Z"/>
                <w:sz w:val="16"/>
                <w:szCs w:val="16"/>
                <w:rPrChange w:id="966" w:author="dugalh" w:date="2018-07-30T22:12:00Z">
                  <w:rPr>
                    <w:moveTo w:id="967" w:author="dugalh" w:date="2018-07-30T15:52:00Z"/>
                    <w:sz w:val="16"/>
                    <w:szCs w:val="16"/>
                  </w:rPr>
                </w:rPrChange>
              </w:rPr>
            </w:pPr>
            <w:ins w:id="968" w:author="dugalh" w:date="2018-07-30T18:06:00Z">
              <w:r w:rsidRPr="008B691C">
                <w:rPr>
                  <w:sz w:val="16"/>
                  <w:szCs w:val="16"/>
                  <w:rPrChange w:id="969" w:author="dugalh" w:date="2018-07-30T22:12:00Z">
                    <w:rPr>
                      <w:sz w:val="16"/>
                      <w:szCs w:val="16"/>
                    </w:rPr>
                  </w:rPrChange>
                </w:rPr>
                <w:t>97.74 ± 0.27 / 96.89 ± 0.28</w:t>
              </w:r>
            </w:ins>
          </w:p>
        </w:tc>
        <w:tc>
          <w:tcPr>
            <w:tcW w:w="1170" w:type="dxa"/>
          </w:tcPr>
          <w:p w14:paraId="6E4CAC92" w14:textId="3BF58053" w:rsidR="0079779B" w:rsidRPr="008B691C" w:rsidRDefault="008D133C" w:rsidP="00710738">
            <w:pPr>
              <w:jc w:val="right"/>
              <w:rPr>
                <w:moveTo w:id="970" w:author="dugalh" w:date="2018-07-30T15:52:00Z"/>
                <w:sz w:val="16"/>
                <w:szCs w:val="16"/>
                <w:rPrChange w:id="971" w:author="dugalh" w:date="2018-07-30T22:12:00Z">
                  <w:rPr>
                    <w:moveTo w:id="972" w:author="dugalh" w:date="2018-07-30T15:52:00Z"/>
                    <w:sz w:val="16"/>
                    <w:szCs w:val="16"/>
                  </w:rPr>
                </w:rPrChange>
              </w:rPr>
            </w:pPr>
            <w:ins w:id="973" w:author="dugalh" w:date="2018-07-30T18:06:00Z">
              <w:r w:rsidRPr="008B691C">
                <w:rPr>
                  <w:sz w:val="16"/>
                  <w:szCs w:val="16"/>
                  <w:rPrChange w:id="974" w:author="dugalh" w:date="2018-07-30T22:12:00Z">
                    <w:rPr>
                      <w:sz w:val="16"/>
                      <w:szCs w:val="16"/>
                    </w:rPr>
                  </w:rPrChange>
                </w:rPr>
                <w:t>0.947 ± 0.005</w:t>
              </w:r>
            </w:ins>
          </w:p>
        </w:tc>
        <w:tc>
          <w:tcPr>
            <w:tcW w:w="987" w:type="dxa"/>
          </w:tcPr>
          <w:p w14:paraId="0E8540C6" w14:textId="77777777" w:rsidR="0079779B" w:rsidRPr="008B691C" w:rsidRDefault="0079779B" w:rsidP="00710738">
            <w:pPr>
              <w:jc w:val="right"/>
              <w:rPr>
                <w:moveTo w:id="975" w:author="dugalh" w:date="2018-07-30T15:52:00Z"/>
                <w:sz w:val="16"/>
                <w:szCs w:val="16"/>
                <w:rPrChange w:id="976" w:author="dugalh" w:date="2018-07-30T22:12:00Z">
                  <w:rPr>
                    <w:moveTo w:id="977" w:author="dugalh" w:date="2018-07-30T15:52:00Z"/>
                    <w:sz w:val="16"/>
                    <w:szCs w:val="16"/>
                  </w:rPr>
                </w:rPrChange>
              </w:rPr>
            </w:pPr>
            <w:moveTo w:id="978" w:author="dugalh" w:date="2018-07-30T15:52:00Z">
              <w:r w:rsidRPr="008B691C">
                <w:rPr>
                  <w:sz w:val="16"/>
                  <w:szCs w:val="16"/>
                  <w:rPrChange w:id="979" w:author="dugalh" w:date="2018-07-30T22:12:00Z">
                    <w:rPr>
                      <w:sz w:val="16"/>
                      <w:szCs w:val="16"/>
                    </w:rPr>
                  </w:rPrChange>
                </w:rPr>
                <w:t>7.09 (6.07)</w:t>
              </w:r>
            </w:moveTo>
          </w:p>
        </w:tc>
      </w:tr>
      <w:tr w:rsidR="0067566A" w:rsidRPr="008B691C" w14:paraId="6D69E0DF" w14:textId="77777777" w:rsidTr="0096173C">
        <w:trPr>
          <w:trHeight w:val="340"/>
          <w:jc w:val="center"/>
        </w:trPr>
        <w:tc>
          <w:tcPr>
            <w:tcW w:w="900" w:type="dxa"/>
          </w:tcPr>
          <w:p w14:paraId="492139F9" w14:textId="77777777" w:rsidR="0079779B" w:rsidRPr="008B691C" w:rsidRDefault="0079779B" w:rsidP="00710738">
            <w:pPr>
              <w:rPr>
                <w:moveTo w:id="980" w:author="dugalh" w:date="2018-07-30T15:52:00Z"/>
                <w:sz w:val="16"/>
                <w:szCs w:val="16"/>
              </w:rPr>
            </w:pPr>
            <w:proofErr w:type="spellStart"/>
            <w:moveTo w:id="981" w:author="dugalh" w:date="2018-07-30T15:52:00Z">
              <w:r w:rsidRPr="008B691C">
                <w:rPr>
                  <w:sz w:val="16"/>
                  <w:szCs w:val="16"/>
                </w:rPr>
                <w:t>kNN</w:t>
              </w:r>
              <w:proofErr w:type="spellEnd"/>
            </w:moveTo>
          </w:p>
        </w:tc>
        <w:tc>
          <w:tcPr>
            <w:tcW w:w="1080" w:type="dxa"/>
          </w:tcPr>
          <w:p w14:paraId="1AB9DAA7" w14:textId="1C4B47E0" w:rsidR="0079779B" w:rsidRPr="008B691C" w:rsidRDefault="0067566A" w:rsidP="0067566A">
            <w:pPr>
              <w:jc w:val="right"/>
              <w:rPr>
                <w:moveTo w:id="982" w:author="dugalh" w:date="2018-07-30T15:52:00Z"/>
                <w:sz w:val="16"/>
                <w:szCs w:val="16"/>
              </w:rPr>
            </w:pPr>
            <w:ins w:id="983" w:author="dugalh" w:date="2018-07-30T17:32:00Z">
              <w:r w:rsidRPr="008B691C">
                <w:rPr>
                  <w:sz w:val="16"/>
                  <w:szCs w:val="16"/>
                </w:rPr>
                <w:t xml:space="preserve">10.28 </w:t>
              </w:r>
            </w:ins>
            <w:ins w:id="984" w:author="dugalh" w:date="2018-07-30T17:31:00Z">
              <w:r w:rsidRPr="008B691C">
                <w:rPr>
                  <w:sz w:val="16"/>
                  <w:szCs w:val="16"/>
                </w:rPr>
                <w:t>±</w:t>
              </w:r>
            </w:ins>
            <w:ins w:id="985" w:author="dugalh" w:date="2018-07-30T17:32:00Z">
              <w:r w:rsidRPr="008B691C">
                <w:rPr>
                  <w:sz w:val="16"/>
                  <w:szCs w:val="16"/>
                </w:rPr>
                <w:t xml:space="preserve"> 0.41</w:t>
              </w:r>
            </w:ins>
          </w:p>
        </w:tc>
        <w:tc>
          <w:tcPr>
            <w:tcW w:w="1080" w:type="dxa"/>
          </w:tcPr>
          <w:p w14:paraId="6706004C" w14:textId="0007C442" w:rsidR="0079779B" w:rsidRPr="008B691C" w:rsidRDefault="0067566A" w:rsidP="00710738">
            <w:pPr>
              <w:jc w:val="right"/>
              <w:rPr>
                <w:moveTo w:id="986" w:author="dugalh" w:date="2018-07-30T15:52:00Z"/>
                <w:sz w:val="16"/>
                <w:szCs w:val="16"/>
                <w:rPrChange w:id="987" w:author="dugalh" w:date="2018-07-30T22:12:00Z">
                  <w:rPr>
                    <w:moveTo w:id="988" w:author="dugalh" w:date="2018-07-30T15:52:00Z"/>
                    <w:sz w:val="16"/>
                    <w:szCs w:val="16"/>
                  </w:rPr>
                </w:rPrChange>
              </w:rPr>
            </w:pPr>
            <w:ins w:id="989" w:author="dugalh" w:date="2018-07-30T17:31:00Z">
              <w:r w:rsidRPr="008B691C">
                <w:rPr>
                  <w:sz w:val="16"/>
                  <w:szCs w:val="16"/>
                  <w:rPrChange w:id="990" w:author="dugalh" w:date="2018-07-30T22:12:00Z">
                    <w:rPr>
                      <w:sz w:val="16"/>
                      <w:szCs w:val="16"/>
                    </w:rPr>
                  </w:rPrChange>
                </w:rPr>
                <w:t>1.70</w:t>
              </w:r>
              <w:r w:rsidRPr="008B691C">
                <w:rPr>
                  <w:sz w:val="16"/>
                  <w:szCs w:val="16"/>
                  <w:rPrChange w:id="991" w:author="dugalh" w:date="2018-07-30T22:12:00Z">
                    <w:rPr>
                      <w:sz w:val="16"/>
                      <w:szCs w:val="16"/>
                    </w:rPr>
                  </w:rPrChange>
                </w:rPr>
                <w:t xml:space="preserve"> ±</w:t>
              </w:r>
            </w:ins>
            <w:ins w:id="992" w:author="dugalh" w:date="2018-07-30T17:32:00Z">
              <w:r w:rsidRPr="008B691C">
                <w:rPr>
                  <w:sz w:val="16"/>
                  <w:szCs w:val="16"/>
                  <w:rPrChange w:id="993" w:author="dugalh" w:date="2018-07-30T22:12:00Z">
                    <w:rPr>
                      <w:sz w:val="16"/>
                      <w:szCs w:val="16"/>
                    </w:rPr>
                  </w:rPrChange>
                </w:rPr>
                <w:t xml:space="preserve"> 0.13</w:t>
              </w:r>
            </w:ins>
          </w:p>
        </w:tc>
        <w:tc>
          <w:tcPr>
            <w:tcW w:w="2070" w:type="dxa"/>
          </w:tcPr>
          <w:p w14:paraId="6C465652" w14:textId="6932DB98" w:rsidR="0079779B" w:rsidRPr="008B691C" w:rsidRDefault="0067566A" w:rsidP="00710738">
            <w:pPr>
              <w:jc w:val="right"/>
              <w:rPr>
                <w:moveTo w:id="994" w:author="dugalh" w:date="2018-07-30T15:52:00Z"/>
                <w:sz w:val="16"/>
                <w:szCs w:val="16"/>
                <w:rPrChange w:id="995" w:author="dugalh" w:date="2018-07-30T22:12:00Z">
                  <w:rPr>
                    <w:moveTo w:id="996" w:author="dugalh" w:date="2018-07-30T15:52:00Z"/>
                    <w:sz w:val="16"/>
                    <w:szCs w:val="16"/>
                  </w:rPr>
                </w:rPrChange>
              </w:rPr>
            </w:pPr>
            <w:ins w:id="997" w:author="dugalh" w:date="2018-07-30T17:34:00Z">
              <w:r w:rsidRPr="008B691C">
                <w:rPr>
                  <w:sz w:val="16"/>
                  <w:szCs w:val="16"/>
                  <w:rPrChange w:id="998" w:author="dugalh" w:date="2018-07-30T22:12:00Z">
                    <w:rPr>
                      <w:sz w:val="16"/>
                      <w:szCs w:val="16"/>
                    </w:rPr>
                  </w:rPrChange>
                </w:rPr>
                <w:t xml:space="preserve">98.95 </w:t>
              </w:r>
            </w:ins>
            <w:ins w:id="999" w:author="dugalh" w:date="2018-07-30T17:31:00Z">
              <w:r w:rsidRPr="008B691C">
                <w:rPr>
                  <w:sz w:val="16"/>
                  <w:szCs w:val="16"/>
                  <w:rPrChange w:id="1000" w:author="dugalh" w:date="2018-07-30T22:12:00Z">
                    <w:rPr>
                      <w:sz w:val="16"/>
                      <w:szCs w:val="16"/>
                    </w:rPr>
                  </w:rPrChange>
                </w:rPr>
                <w:t xml:space="preserve">± </w:t>
              </w:r>
            </w:ins>
            <w:ins w:id="1001" w:author="dugalh" w:date="2018-07-30T17:34:00Z">
              <w:r w:rsidRPr="008B691C">
                <w:rPr>
                  <w:sz w:val="16"/>
                  <w:szCs w:val="16"/>
                  <w:rPrChange w:id="1002" w:author="dugalh" w:date="2018-07-30T22:12:00Z">
                    <w:rPr>
                      <w:sz w:val="16"/>
                      <w:szCs w:val="16"/>
                    </w:rPr>
                  </w:rPrChange>
                </w:rPr>
                <w:t xml:space="preserve">0.18 </w:t>
              </w:r>
            </w:ins>
            <w:ins w:id="1003" w:author="dugalh" w:date="2018-07-30T17:31:00Z">
              <w:r w:rsidRPr="008B691C">
                <w:rPr>
                  <w:sz w:val="16"/>
                  <w:szCs w:val="16"/>
                  <w:rPrChange w:id="1004" w:author="dugalh" w:date="2018-07-30T22:12:00Z">
                    <w:rPr>
                      <w:sz w:val="16"/>
                      <w:szCs w:val="16"/>
                    </w:rPr>
                  </w:rPrChange>
                </w:rPr>
                <w:t xml:space="preserve">/ </w:t>
              </w:r>
            </w:ins>
            <w:ins w:id="1005" w:author="dugalh" w:date="2018-07-30T17:34:00Z">
              <w:r w:rsidRPr="008B691C">
                <w:rPr>
                  <w:sz w:val="16"/>
                  <w:szCs w:val="16"/>
                  <w:rPrChange w:id="1006" w:author="dugalh" w:date="2018-07-30T22:12:00Z">
                    <w:rPr>
                      <w:sz w:val="16"/>
                      <w:szCs w:val="16"/>
                    </w:rPr>
                  </w:rPrChange>
                </w:rPr>
                <w:t>97.52</w:t>
              </w:r>
            </w:ins>
            <w:ins w:id="1007" w:author="dugalh" w:date="2018-07-30T17:31:00Z">
              <w:r w:rsidRPr="008B691C">
                <w:rPr>
                  <w:sz w:val="16"/>
                  <w:szCs w:val="16"/>
                  <w:rPrChange w:id="1008" w:author="dugalh" w:date="2018-07-30T22:12:00Z">
                    <w:rPr>
                      <w:sz w:val="16"/>
                      <w:szCs w:val="16"/>
                    </w:rPr>
                  </w:rPrChange>
                </w:rPr>
                <w:t xml:space="preserve"> ±</w:t>
              </w:r>
            </w:ins>
            <w:ins w:id="1009" w:author="dugalh" w:date="2018-07-30T17:34:00Z">
              <w:r w:rsidRPr="008B691C">
                <w:rPr>
                  <w:sz w:val="16"/>
                  <w:szCs w:val="16"/>
                  <w:rPrChange w:id="1010" w:author="dugalh" w:date="2018-07-30T22:12:00Z">
                    <w:rPr>
                      <w:sz w:val="16"/>
                      <w:szCs w:val="16"/>
                    </w:rPr>
                  </w:rPrChange>
                </w:rPr>
                <w:t xml:space="preserve"> 0.25</w:t>
              </w:r>
            </w:ins>
          </w:p>
        </w:tc>
        <w:tc>
          <w:tcPr>
            <w:tcW w:w="2070" w:type="dxa"/>
          </w:tcPr>
          <w:p w14:paraId="616A8B83" w14:textId="3C6C93AB" w:rsidR="0079779B" w:rsidRPr="008B691C" w:rsidRDefault="00253E58" w:rsidP="00253E58">
            <w:pPr>
              <w:jc w:val="right"/>
              <w:rPr>
                <w:moveTo w:id="1011" w:author="dugalh" w:date="2018-07-30T15:52:00Z"/>
                <w:sz w:val="16"/>
                <w:szCs w:val="16"/>
                <w:rPrChange w:id="1012" w:author="dugalh" w:date="2018-07-30T22:12:00Z">
                  <w:rPr>
                    <w:moveTo w:id="1013" w:author="dugalh" w:date="2018-07-30T15:52:00Z"/>
                    <w:sz w:val="16"/>
                    <w:szCs w:val="16"/>
                  </w:rPr>
                </w:rPrChange>
              </w:rPr>
            </w:pPr>
            <w:ins w:id="1014" w:author="dugalh" w:date="2018-07-30T17:35:00Z">
              <w:r w:rsidRPr="008B691C">
                <w:rPr>
                  <w:sz w:val="16"/>
                  <w:szCs w:val="16"/>
                  <w:rPrChange w:id="1015" w:author="dugalh" w:date="2018-07-30T22:12:00Z">
                    <w:rPr>
                      <w:sz w:val="16"/>
                      <w:szCs w:val="16"/>
                    </w:rPr>
                  </w:rPrChange>
                </w:rPr>
                <w:t xml:space="preserve">97.05 </w:t>
              </w:r>
            </w:ins>
            <w:ins w:id="1016" w:author="dugalh" w:date="2018-07-30T17:31:00Z">
              <w:r w:rsidR="0067566A" w:rsidRPr="008B691C">
                <w:rPr>
                  <w:sz w:val="16"/>
                  <w:szCs w:val="16"/>
                  <w:rPrChange w:id="1017" w:author="dugalh" w:date="2018-07-30T22:12:00Z">
                    <w:rPr>
                      <w:sz w:val="16"/>
                      <w:szCs w:val="16"/>
                    </w:rPr>
                  </w:rPrChange>
                </w:rPr>
                <w:t xml:space="preserve">± </w:t>
              </w:r>
            </w:ins>
            <w:ins w:id="1018" w:author="dugalh" w:date="2018-07-30T17:35:00Z">
              <w:r w:rsidRPr="008B691C">
                <w:rPr>
                  <w:sz w:val="16"/>
                  <w:szCs w:val="16"/>
                  <w:rPrChange w:id="1019" w:author="dugalh" w:date="2018-07-30T22:12:00Z">
                    <w:rPr>
                      <w:sz w:val="16"/>
                      <w:szCs w:val="16"/>
                    </w:rPr>
                  </w:rPrChange>
                </w:rPr>
                <w:t xml:space="preserve">0.42 </w:t>
              </w:r>
            </w:ins>
            <w:ins w:id="1020" w:author="dugalh" w:date="2018-07-30T17:31:00Z">
              <w:r w:rsidR="0067566A" w:rsidRPr="008B691C">
                <w:rPr>
                  <w:sz w:val="16"/>
                  <w:szCs w:val="16"/>
                  <w:rPrChange w:id="1021" w:author="dugalh" w:date="2018-07-30T22:12:00Z">
                    <w:rPr>
                      <w:sz w:val="16"/>
                      <w:szCs w:val="16"/>
                    </w:rPr>
                  </w:rPrChange>
                </w:rPr>
                <w:t xml:space="preserve">/ </w:t>
              </w:r>
            </w:ins>
            <w:ins w:id="1022" w:author="dugalh" w:date="2018-07-30T17:35:00Z">
              <w:r w:rsidRPr="008B691C">
                <w:rPr>
                  <w:sz w:val="16"/>
                  <w:szCs w:val="16"/>
                  <w:rPrChange w:id="1023" w:author="dugalh" w:date="2018-07-30T22:12:00Z">
                    <w:rPr>
                      <w:sz w:val="16"/>
                      <w:szCs w:val="16"/>
                    </w:rPr>
                  </w:rPrChange>
                </w:rPr>
                <w:t>98.8</w:t>
              </w:r>
            </w:ins>
            <w:ins w:id="1024" w:author="dugalh" w:date="2018-07-30T17:36:00Z">
              <w:r w:rsidRPr="008B691C">
                <w:rPr>
                  <w:sz w:val="16"/>
                  <w:szCs w:val="16"/>
                  <w:rPrChange w:id="1025" w:author="dugalh" w:date="2018-07-30T22:12:00Z">
                    <w:rPr>
                      <w:sz w:val="16"/>
                      <w:szCs w:val="16"/>
                    </w:rPr>
                  </w:rPrChange>
                </w:rPr>
                <w:t>4</w:t>
              </w:r>
            </w:ins>
            <w:ins w:id="1026" w:author="dugalh" w:date="2018-07-30T17:31:00Z">
              <w:r w:rsidR="0067566A" w:rsidRPr="008B691C">
                <w:rPr>
                  <w:sz w:val="16"/>
                  <w:szCs w:val="16"/>
                  <w:rPrChange w:id="1027" w:author="dugalh" w:date="2018-07-30T22:12:00Z">
                    <w:rPr>
                      <w:sz w:val="16"/>
                      <w:szCs w:val="16"/>
                    </w:rPr>
                  </w:rPrChange>
                </w:rPr>
                <w:t xml:space="preserve"> ±</w:t>
              </w:r>
            </w:ins>
            <w:ins w:id="1028" w:author="dugalh" w:date="2018-07-30T17:35:00Z">
              <w:r w:rsidRPr="008B691C">
                <w:rPr>
                  <w:sz w:val="16"/>
                  <w:szCs w:val="16"/>
                  <w:rPrChange w:id="1029" w:author="dugalh" w:date="2018-07-30T22:12:00Z">
                    <w:rPr>
                      <w:sz w:val="16"/>
                      <w:szCs w:val="16"/>
                    </w:rPr>
                  </w:rPrChange>
                </w:rPr>
                <w:t xml:space="preserve"> 0.20</w:t>
              </w:r>
            </w:ins>
          </w:p>
        </w:tc>
        <w:tc>
          <w:tcPr>
            <w:tcW w:w="1170" w:type="dxa"/>
          </w:tcPr>
          <w:p w14:paraId="4F770704" w14:textId="2752364B" w:rsidR="0079779B" w:rsidRPr="008B691C" w:rsidRDefault="00E94264" w:rsidP="00710738">
            <w:pPr>
              <w:jc w:val="right"/>
              <w:rPr>
                <w:moveTo w:id="1030" w:author="dugalh" w:date="2018-07-30T15:52:00Z"/>
                <w:sz w:val="16"/>
                <w:szCs w:val="16"/>
                <w:rPrChange w:id="1031" w:author="dugalh" w:date="2018-07-30T22:12:00Z">
                  <w:rPr>
                    <w:moveTo w:id="1032" w:author="dugalh" w:date="2018-07-30T15:52:00Z"/>
                    <w:sz w:val="16"/>
                    <w:szCs w:val="16"/>
                  </w:rPr>
                </w:rPrChange>
              </w:rPr>
            </w:pPr>
            <w:ins w:id="1033" w:author="dugalh" w:date="2018-07-30T17:36:00Z">
              <w:r w:rsidRPr="008B691C">
                <w:rPr>
                  <w:sz w:val="16"/>
                  <w:szCs w:val="16"/>
                  <w:rPrChange w:id="1034" w:author="dugalh" w:date="2018-07-30T22:12:00Z">
                    <w:rPr>
                      <w:sz w:val="16"/>
                      <w:szCs w:val="16"/>
                    </w:rPr>
                  </w:rPrChange>
                </w:rPr>
                <w:t xml:space="preserve">0.965 </w:t>
              </w:r>
            </w:ins>
            <w:ins w:id="1035" w:author="dugalh" w:date="2018-07-30T17:31:00Z">
              <w:r w:rsidR="0067566A" w:rsidRPr="008B691C">
                <w:rPr>
                  <w:sz w:val="16"/>
                  <w:szCs w:val="16"/>
                  <w:rPrChange w:id="1036" w:author="dugalh" w:date="2018-07-30T22:12:00Z">
                    <w:rPr>
                      <w:sz w:val="16"/>
                      <w:szCs w:val="16"/>
                    </w:rPr>
                  </w:rPrChange>
                </w:rPr>
                <w:t>±</w:t>
              </w:r>
            </w:ins>
            <w:ins w:id="1037" w:author="dugalh" w:date="2018-07-30T17:36:00Z">
              <w:r w:rsidRPr="008B691C">
                <w:rPr>
                  <w:sz w:val="16"/>
                  <w:szCs w:val="16"/>
                  <w:rPrChange w:id="1038" w:author="dugalh" w:date="2018-07-30T22:12:00Z">
                    <w:rPr>
                      <w:sz w:val="16"/>
                      <w:szCs w:val="16"/>
                    </w:rPr>
                  </w:rPrChange>
                </w:rPr>
                <w:t xml:space="preserve"> 0.002</w:t>
              </w:r>
            </w:ins>
          </w:p>
        </w:tc>
        <w:tc>
          <w:tcPr>
            <w:tcW w:w="987" w:type="dxa"/>
          </w:tcPr>
          <w:p w14:paraId="245509E8" w14:textId="77777777" w:rsidR="0079779B" w:rsidRPr="008B691C" w:rsidRDefault="0079779B" w:rsidP="00710738">
            <w:pPr>
              <w:jc w:val="right"/>
              <w:rPr>
                <w:moveTo w:id="1039" w:author="dugalh" w:date="2018-07-30T15:52:00Z"/>
                <w:sz w:val="16"/>
                <w:szCs w:val="16"/>
                <w:rPrChange w:id="1040" w:author="dugalh" w:date="2018-07-30T22:12:00Z">
                  <w:rPr>
                    <w:moveTo w:id="1041" w:author="dugalh" w:date="2018-07-30T15:52:00Z"/>
                    <w:sz w:val="16"/>
                    <w:szCs w:val="16"/>
                  </w:rPr>
                </w:rPrChange>
              </w:rPr>
            </w:pPr>
            <w:moveTo w:id="1042" w:author="dugalh" w:date="2018-07-30T15:52:00Z">
              <w:r w:rsidRPr="008B691C">
                <w:rPr>
                  <w:sz w:val="16"/>
                  <w:szCs w:val="16"/>
                  <w:rPrChange w:id="1043" w:author="dugalh" w:date="2018-07-30T22:12:00Z">
                    <w:rPr>
                      <w:sz w:val="16"/>
                      <w:szCs w:val="16"/>
                    </w:rPr>
                  </w:rPrChange>
                </w:rPr>
                <w:t>7.60 (6.20)</w:t>
              </w:r>
            </w:moveTo>
          </w:p>
        </w:tc>
      </w:tr>
      <w:tr w:rsidR="0067566A" w:rsidRPr="008B691C" w14:paraId="7475252F" w14:textId="77777777" w:rsidTr="0096173C">
        <w:trPr>
          <w:trHeight w:val="340"/>
          <w:jc w:val="center"/>
        </w:trPr>
        <w:tc>
          <w:tcPr>
            <w:tcW w:w="900" w:type="dxa"/>
          </w:tcPr>
          <w:p w14:paraId="11E4B1D1" w14:textId="77777777" w:rsidR="0079779B" w:rsidRPr="008B691C" w:rsidRDefault="0079779B" w:rsidP="00710738">
            <w:pPr>
              <w:rPr>
                <w:moveTo w:id="1044" w:author="dugalh" w:date="2018-07-30T15:52:00Z"/>
                <w:sz w:val="16"/>
                <w:szCs w:val="16"/>
              </w:rPr>
            </w:pPr>
            <w:moveTo w:id="1045" w:author="dugalh" w:date="2018-07-30T15:52:00Z">
              <w:r w:rsidRPr="008B691C">
                <w:rPr>
                  <w:sz w:val="16"/>
                  <w:szCs w:val="16"/>
                </w:rPr>
                <w:t>SVM</w:t>
              </w:r>
            </w:moveTo>
          </w:p>
        </w:tc>
        <w:tc>
          <w:tcPr>
            <w:tcW w:w="1080" w:type="dxa"/>
          </w:tcPr>
          <w:p w14:paraId="0D865A7F" w14:textId="3025FD45" w:rsidR="0079779B" w:rsidRPr="008B691C" w:rsidRDefault="008D133C" w:rsidP="00710738">
            <w:pPr>
              <w:jc w:val="right"/>
              <w:rPr>
                <w:moveTo w:id="1046" w:author="dugalh" w:date="2018-07-30T15:52:00Z"/>
                <w:sz w:val="16"/>
                <w:szCs w:val="16"/>
              </w:rPr>
            </w:pPr>
            <w:ins w:id="1047" w:author="dugalh" w:date="2018-07-30T18:08:00Z">
              <w:r w:rsidRPr="008B691C">
                <w:rPr>
                  <w:sz w:val="16"/>
                  <w:szCs w:val="16"/>
                </w:rPr>
                <w:t>9.98 ± 1.51</w:t>
              </w:r>
            </w:ins>
          </w:p>
        </w:tc>
        <w:tc>
          <w:tcPr>
            <w:tcW w:w="1080" w:type="dxa"/>
          </w:tcPr>
          <w:p w14:paraId="764A7D1F" w14:textId="1E3AA0C9" w:rsidR="0079779B" w:rsidRPr="008B691C" w:rsidRDefault="008D133C" w:rsidP="00710738">
            <w:pPr>
              <w:jc w:val="right"/>
              <w:rPr>
                <w:moveTo w:id="1048" w:author="dugalh" w:date="2018-07-30T15:52:00Z"/>
                <w:sz w:val="16"/>
                <w:szCs w:val="16"/>
                <w:rPrChange w:id="1049" w:author="dugalh" w:date="2018-07-30T22:12:00Z">
                  <w:rPr>
                    <w:moveTo w:id="1050" w:author="dugalh" w:date="2018-07-30T15:52:00Z"/>
                    <w:sz w:val="16"/>
                    <w:szCs w:val="16"/>
                  </w:rPr>
                </w:rPrChange>
              </w:rPr>
            </w:pPr>
            <w:ins w:id="1051" w:author="dugalh" w:date="2018-07-30T18:08:00Z">
              <w:r w:rsidRPr="008B691C">
                <w:rPr>
                  <w:sz w:val="16"/>
                  <w:szCs w:val="16"/>
                  <w:rPrChange w:id="1052" w:author="dugalh" w:date="2018-07-30T22:12:00Z">
                    <w:rPr>
                      <w:sz w:val="16"/>
                      <w:szCs w:val="16"/>
                    </w:rPr>
                  </w:rPrChange>
                </w:rPr>
                <w:t>2.47 ± 1.95</w:t>
              </w:r>
            </w:ins>
          </w:p>
        </w:tc>
        <w:tc>
          <w:tcPr>
            <w:tcW w:w="2070" w:type="dxa"/>
          </w:tcPr>
          <w:p w14:paraId="22AEF6F0" w14:textId="22A5B53F" w:rsidR="0079779B" w:rsidRPr="008B691C" w:rsidRDefault="008D133C" w:rsidP="00710738">
            <w:pPr>
              <w:jc w:val="right"/>
              <w:rPr>
                <w:moveTo w:id="1053" w:author="dugalh" w:date="2018-07-30T15:52:00Z"/>
                <w:sz w:val="16"/>
                <w:szCs w:val="16"/>
                <w:rPrChange w:id="1054" w:author="dugalh" w:date="2018-07-30T22:12:00Z">
                  <w:rPr>
                    <w:moveTo w:id="1055" w:author="dugalh" w:date="2018-07-30T15:52:00Z"/>
                    <w:sz w:val="16"/>
                    <w:szCs w:val="16"/>
                  </w:rPr>
                </w:rPrChange>
              </w:rPr>
            </w:pPr>
            <w:ins w:id="1056" w:author="dugalh" w:date="2018-07-30T18:08:00Z">
              <w:r w:rsidRPr="008B691C">
                <w:rPr>
                  <w:sz w:val="16"/>
                  <w:szCs w:val="16"/>
                  <w:rPrChange w:id="1057" w:author="dugalh" w:date="2018-07-30T22:12:00Z">
                    <w:rPr>
                      <w:sz w:val="16"/>
                      <w:szCs w:val="16"/>
                    </w:rPr>
                  </w:rPrChange>
                </w:rPr>
                <w:t>98.90 ± 0.21 / 96.08 ± 3.85</w:t>
              </w:r>
            </w:ins>
          </w:p>
        </w:tc>
        <w:tc>
          <w:tcPr>
            <w:tcW w:w="2070" w:type="dxa"/>
          </w:tcPr>
          <w:p w14:paraId="2D442596" w14:textId="1A961985" w:rsidR="0079779B" w:rsidRPr="008B691C" w:rsidRDefault="008D133C" w:rsidP="00710738">
            <w:pPr>
              <w:jc w:val="right"/>
              <w:rPr>
                <w:moveTo w:id="1058" w:author="dugalh" w:date="2018-07-30T15:52:00Z"/>
                <w:sz w:val="16"/>
                <w:szCs w:val="16"/>
                <w:rPrChange w:id="1059" w:author="dugalh" w:date="2018-07-30T22:12:00Z">
                  <w:rPr>
                    <w:moveTo w:id="1060" w:author="dugalh" w:date="2018-07-30T15:52:00Z"/>
                    <w:sz w:val="16"/>
                    <w:szCs w:val="16"/>
                  </w:rPr>
                </w:rPrChange>
              </w:rPr>
            </w:pPr>
            <w:ins w:id="1061" w:author="dugalh" w:date="2018-07-30T18:08:00Z">
              <w:r w:rsidRPr="008B691C">
                <w:rPr>
                  <w:sz w:val="16"/>
                  <w:szCs w:val="16"/>
                  <w:rPrChange w:id="1062" w:author="dugalh" w:date="2018-07-30T22:12:00Z">
                    <w:rPr>
                      <w:sz w:val="16"/>
                      <w:szCs w:val="16"/>
                    </w:rPr>
                  </w:rPrChange>
                </w:rPr>
                <w:t>96.27 ± 3.90 / 98.80 ± 0.22</w:t>
              </w:r>
            </w:ins>
          </w:p>
        </w:tc>
        <w:tc>
          <w:tcPr>
            <w:tcW w:w="1170" w:type="dxa"/>
          </w:tcPr>
          <w:p w14:paraId="2A62C183" w14:textId="1BCA5F27" w:rsidR="0079779B" w:rsidRPr="008B691C" w:rsidRDefault="008D133C" w:rsidP="00710738">
            <w:pPr>
              <w:jc w:val="right"/>
              <w:rPr>
                <w:moveTo w:id="1063" w:author="dugalh" w:date="2018-07-30T15:52:00Z"/>
                <w:sz w:val="16"/>
                <w:szCs w:val="16"/>
                <w:rPrChange w:id="1064" w:author="dugalh" w:date="2018-07-30T22:12:00Z">
                  <w:rPr>
                    <w:moveTo w:id="1065" w:author="dugalh" w:date="2018-07-30T15:52:00Z"/>
                    <w:sz w:val="16"/>
                    <w:szCs w:val="16"/>
                  </w:rPr>
                </w:rPrChange>
              </w:rPr>
            </w:pPr>
            <w:ins w:id="1066" w:author="dugalh" w:date="2018-07-30T18:09:00Z">
              <w:r w:rsidRPr="008B691C">
                <w:rPr>
                  <w:sz w:val="16"/>
                  <w:szCs w:val="16"/>
                  <w:rPrChange w:id="1067" w:author="dugalh" w:date="2018-07-30T22:12:00Z">
                    <w:rPr>
                      <w:sz w:val="16"/>
                      <w:szCs w:val="16"/>
                    </w:rPr>
                  </w:rPrChange>
                </w:rPr>
                <w:t>0.949 ± 0.041</w:t>
              </w:r>
            </w:ins>
          </w:p>
        </w:tc>
        <w:tc>
          <w:tcPr>
            <w:tcW w:w="987" w:type="dxa"/>
          </w:tcPr>
          <w:p w14:paraId="29A68626" w14:textId="77777777" w:rsidR="0079779B" w:rsidRPr="008B691C" w:rsidRDefault="0079779B" w:rsidP="00710738">
            <w:pPr>
              <w:jc w:val="right"/>
              <w:rPr>
                <w:moveTo w:id="1068" w:author="dugalh" w:date="2018-07-30T15:52:00Z"/>
                <w:sz w:val="16"/>
                <w:szCs w:val="16"/>
                <w:rPrChange w:id="1069" w:author="dugalh" w:date="2018-07-30T22:12:00Z">
                  <w:rPr>
                    <w:moveTo w:id="1070" w:author="dugalh" w:date="2018-07-30T15:52:00Z"/>
                    <w:sz w:val="16"/>
                    <w:szCs w:val="16"/>
                  </w:rPr>
                </w:rPrChange>
              </w:rPr>
            </w:pPr>
            <w:moveTo w:id="1071" w:author="dugalh" w:date="2018-07-30T15:52:00Z">
              <w:r w:rsidRPr="008B691C">
                <w:rPr>
                  <w:sz w:val="16"/>
                  <w:szCs w:val="16"/>
                  <w:rPrChange w:id="1072" w:author="dugalh" w:date="2018-07-30T22:12:00Z">
                    <w:rPr>
                      <w:sz w:val="16"/>
                      <w:szCs w:val="16"/>
                    </w:rPr>
                  </w:rPrChange>
                </w:rPr>
                <w:t>7.99 (8.33)</w:t>
              </w:r>
            </w:moveTo>
          </w:p>
        </w:tc>
      </w:tr>
      <w:tr w:rsidR="0067566A" w:rsidRPr="008B691C" w14:paraId="1D143ED2" w14:textId="77777777" w:rsidTr="0096173C">
        <w:trPr>
          <w:trHeight w:val="340"/>
          <w:jc w:val="center"/>
        </w:trPr>
        <w:tc>
          <w:tcPr>
            <w:tcW w:w="900" w:type="dxa"/>
            <w:tcBorders>
              <w:bottom w:val="single" w:sz="12" w:space="0" w:color="000000" w:themeColor="text1"/>
            </w:tcBorders>
          </w:tcPr>
          <w:p w14:paraId="4D2083EB" w14:textId="77777777" w:rsidR="0079779B" w:rsidRPr="008B691C" w:rsidRDefault="0079779B" w:rsidP="00710738">
            <w:pPr>
              <w:rPr>
                <w:moveTo w:id="1073" w:author="dugalh" w:date="2018-07-30T15:52:00Z"/>
                <w:sz w:val="16"/>
                <w:szCs w:val="16"/>
              </w:rPr>
            </w:pPr>
            <w:moveTo w:id="1074" w:author="dugalh" w:date="2018-07-30T15:52:00Z">
              <w:r w:rsidRPr="008B691C">
                <w:rPr>
                  <w:sz w:val="16"/>
                  <w:szCs w:val="16"/>
                </w:rPr>
                <w:t>Bayes normal</w:t>
              </w:r>
            </w:moveTo>
          </w:p>
        </w:tc>
        <w:tc>
          <w:tcPr>
            <w:tcW w:w="1080" w:type="dxa"/>
            <w:tcBorders>
              <w:bottom w:val="single" w:sz="12" w:space="0" w:color="000000" w:themeColor="text1"/>
            </w:tcBorders>
          </w:tcPr>
          <w:p w14:paraId="7371B458" w14:textId="3CA70F6F" w:rsidR="0079779B" w:rsidRPr="008B691C" w:rsidRDefault="00FC09CF" w:rsidP="00FC09CF">
            <w:pPr>
              <w:jc w:val="right"/>
              <w:rPr>
                <w:moveTo w:id="1075" w:author="dugalh" w:date="2018-07-30T15:52:00Z"/>
                <w:sz w:val="16"/>
                <w:szCs w:val="16"/>
                <w:rPrChange w:id="1076" w:author="dugalh" w:date="2018-07-30T22:12:00Z">
                  <w:rPr>
                    <w:moveTo w:id="1077" w:author="dugalh" w:date="2018-07-30T15:52:00Z"/>
                    <w:sz w:val="16"/>
                    <w:szCs w:val="16"/>
                  </w:rPr>
                </w:rPrChange>
              </w:rPr>
            </w:pPr>
            <w:ins w:id="1078" w:author="dugalh" w:date="2018-07-30T17:48:00Z">
              <w:r w:rsidRPr="008B691C">
                <w:rPr>
                  <w:sz w:val="16"/>
                  <w:szCs w:val="16"/>
                  <w:rPrChange w:id="1079" w:author="dugalh" w:date="2018-07-30T22:12:00Z">
                    <w:rPr>
                      <w:sz w:val="16"/>
                      <w:szCs w:val="16"/>
                    </w:rPr>
                  </w:rPrChange>
                </w:rPr>
                <w:t>16.31 ± 0.86</w:t>
              </w:r>
            </w:ins>
          </w:p>
        </w:tc>
        <w:tc>
          <w:tcPr>
            <w:tcW w:w="1080" w:type="dxa"/>
            <w:tcBorders>
              <w:bottom w:val="single" w:sz="12" w:space="0" w:color="000000" w:themeColor="text1"/>
            </w:tcBorders>
          </w:tcPr>
          <w:p w14:paraId="6C209C56" w14:textId="6AF0A993" w:rsidR="0079779B" w:rsidRPr="008B691C" w:rsidRDefault="00AF74C9" w:rsidP="00710738">
            <w:pPr>
              <w:jc w:val="right"/>
              <w:rPr>
                <w:moveTo w:id="1080" w:author="dugalh" w:date="2018-07-30T15:52:00Z"/>
                <w:sz w:val="16"/>
                <w:szCs w:val="16"/>
                <w:rPrChange w:id="1081" w:author="dugalh" w:date="2018-07-30T22:12:00Z">
                  <w:rPr>
                    <w:moveTo w:id="1082" w:author="dugalh" w:date="2018-07-30T15:52:00Z"/>
                    <w:sz w:val="16"/>
                    <w:szCs w:val="16"/>
                  </w:rPr>
                </w:rPrChange>
              </w:rPr>
            </w:pPr>
            <w:ins w:id="1083" w:author="dugalh" w:date="2018-07-30T18:03:00Z">
              <w:r w:rsidRPr="008B691C">
                <w:rPr>
                  <w:sz w:val="16"/>
                  <w:szCs w:val="16"/>
                  <w:rPrChange w:id="1084" w:author="dugalh" w:date="2018-07-30T22:12:00Z">
                    <w:rPr>
                      <w:sz w:val="16"/>
                      <w:szCs w:val="16"/>
                    </w:rPr>
                  </w:rPrChange>
                </w:rPr>
                <w:t>9.03 ± 0.50</w:t>
              </w:r>
            </w:ins>
          </w:p>
        </w:tc>
        <w:tc>
          <w:tcPr>
            <w:tcW w:w="2070" w:type="dxa"/>
            <w:tcBorders>
              <w:bottom w:val="single" w:sz="12" w:space="0" w:color="000000" w:themeColor="text1"/>
            </w:tcBorders>
          </w:tcPr>
          <w:p w14:paraId="3A1A7F8F" w14:textId="1D2FCFDF" w:rsidR="0079779B" w:rsidRPr="008B691C" w:rsidRDefault="00AF74C9" w:rsidP="00710738">
            <w:pPr>
              <w:jc w:val="right"/>
              <w:rPr>
                <w:moveTo w:id="1085" w:author="dugalh" w:date="2018-07-30T15:52:00Z"/>
                <w:sz w:val="16"/>
                <w:szCs w:val="16"/>
                <w:rPrChange w:id="1086" w:author="dugalh" w:date="2018-07-30T22:12:00Z">
                  <w:rPr>
                    <w:moveTo w:id="1087" w:author="dugalh" w:date="2018-07-30T15:52:00Z"/>
                    <w:sz w:val="16"/>
                    <w:szCs w:val="16"/>
                  </w:rPr>
                </w:rPrChange>
              </w:rPr>
            </w:pPr>
            <w:ins w:id="1088" w:author="dugalh" w:date="2018-07-30T18:04:00Z">
              <w:r w:rsidRPr="008B691C">
                <w:rPr>
                  <w:sz w:val="16"/>
                  <w:szCs w:val="16"/>
                  <w:rPrChange w:id="1089" w:author="dugalh" w:date="2018-07-30T22:12:00Z">
                    <w:rPr>
                      <w:sz w:val="16"/>
                      <w:szCs w:val="16"/>
                    </w:rPr>
                  </w:rPrChange>
                </w:rPr>
                <w:t>86.95 ± 0.62 / 98.09 ± 0.28</w:t>
              </w:r>
            </w:ins>
          </w:p>
        </w:tc>
        <w:tc>
          <w:tcPr>
            <w:tcW w:w="2070" w:type="dxa"/>
            <w:tcBorders>
              <w:bottom w:val="single" w:sz="12" w:space="0" w:color="000000" w:themeColor="text1"/>
            </w:tcBorders>
          </w:tcPr>
          <w:p w14:paraId="259C7594" w14:textId="3C9C48F1" w:rsidR="0079779B" w:rsidRPr="008B691C" w:rsidRDefault="00AF74C9" w:rsidP="00710738">
            <w:pPr>
              <w:jc w:val="right"/>
              <w:rPr>
                <w:moveTo w:id="1090" w:author="dugalh" w:date="2018-07-30T15:52:00Z"/>
                <w:sz w:val="16"/>
                <w:szCs w:val="16"/>
                <w:rPrChange w:id="1091" w:author="dugalh" w:date="2018-07-30T22:12:00Z">
                  <w:rPr>
                    <w:moveTo w:id="1092" w:author="dugalh" w:date="2018-07-30T15:52:00Z"/>
                    <w:sz w:val="16"/>
                    <w:szCs w:val="16"/>
                  </w:rPr>
                </w:rPrChange>
              </w:rPr>
            </w:pPr>
            <w:ins w:id="1093" w:author="dugalh" w:date="2018-07-30T18:04:00Z">
              <w:r w:rsidRPr="008B691C">
                <w:rPr>
                  <w:sz w:val="16"/>
                  <w:szCs w:val="16"/>
                  <w:rPrChange w:id="1094" w:author="dugalh" w:date="2018-07-30T22:12:00Z">
                    <w:rPr>
                      <w:sz w:val="16"/>
                      <w:szCs w:val="16"/>
                    </w:rPr>
                  </w:rPrChange>
                </w:rPr>
                <w:t>98.55 ± 0.21 / 83.38 ± 0.88</w:t>
              </w:r>
            </w:ins>
          </w:p>
        </w:tc>
        <w:tc>
          <w:tcPr>
            <w:tcW w:w="1170" w:type="dxa"/>
            <w:tcBorders>
              <w:bottom w:val="single" w:sz="12" w:space="0" w:color="000000" w:themeColor="text1"/>
            </w:tcBorders>
          </w:tcPr>
          <w:p w14:paraId="7E57866E" w14:textId="06D1EFA7" w:rsidR="0079779B" w:rsidRPr="008B691C" w:rsidRDefault="00AF74C9" w:rsidP="00710738">
            <w:pPr>
              <w:jc w:val="right"/>
              <w:rPr>
                <w:moveTo w:id="1095" w:author="dugalh" w:date="2018-07-30T15:52:00Z"/>
                <w:sz w:val="16"/>
                <w:szCs w:val="16"/>
                <w:rPrChange w:id="1096" w:author="dugalh" w:date="2018-07-30T22:12:00Z">
                  <w:rPr>
                    <w:moveTo w:id="1097" w:author="dugalh" w:date="2018-07-30T15:52:00Z"/>
                    <w:sz w:val="16"/>
                    <w:szCs w:val="16"/>
                  </w:rPr>
                </w:rPrChange>
              </w:rPr>
            </w:pPr>
            <w:ins w:id="1098" w:author="dugalh" w:date="2018-07-30T18:04:00Z">
              <w:r w:rsidRPr="008B691C">
                <w:rPr>
                  <w:sz w:val="16"/>
                  <w:szCs w:val="16"/>
                  <w:rPrChange w:id="1099" w:author="dugalh" w:date="2018-07-30T22:12:00Z">
                    <w:rPr>
                      <w:sz w:val="16"/>
                      <w:szCs w:val="16"/>
                    </w:rPr>
                  </w:rPrChange>
                </w:rPr>
                <w:t>0.826 ± 0.010</w:t>
              </w:r>
            </w:ins>
          </w:p>
        </w:tc>
        <w:tc>
          <w:tcPr>
            <w:tcW w:w="987" w:type="dxa"/>
            <w:tcBorders>
              <w:bottom w:val="single" w:sz="12" w:space="0" w:color="000000" w:themeColor="text1"/>
            </w:tcBorders>
          </w:tcPr>
          <w:p w14:paraId="7ECD17BA" w14:textId="77777777" w:rsidR="0079779B" w:rsidRPr="008B691C" w:rsidRDefault="0079779B" w:rsidP="00710738">
            <w:pPr>
              <w:jc w:val="right"/>
              <w:rPr>
                <w:moveTo w:id="1100" w:author="dugalh" w:date="2018-07-30T15:52:00Z"/>
                <w:sz w:val="16"/>
                <w:szCs w:val="16"/>
                <w:rPrChange w:id="1101" w:author="dugalh" w:date="2018-07-30T22:12:00Z">
                  <w:rPr>
                    <w:moveTo w:id="1102" w:author="dugalh" w:date="2018-07-30T15:52:00Z"/>
                    <w:sz w:val="16"/>
                    <w:szCs w:val="16"/>
                  </w:rPr>
                </w:rPrChange>
              </w:rPr>
            </w:pPr>
            <w:moveTo w:id="1103" w:author="dugalh" w:date="2018-07-30T15:52:00Z">
              <w:r w:rsidRPr="008B691C">
                <w:rPr>
                  <w:sz w:val="16"/>
                  <w:szCs w:val="16"/>
                  <w:rPrChange w:id="1104" w:author="dugalh" w:date="2018-07-30T22:12:00Z">
                    <w:rPr>
                      <w:sz w:val="16"/>
                      <w:szCs w:val="16"/>
                    </w:rPr>
                  </w:rPrChange>
                </w:rPr>
                <w:t>8.08 (8.35)</w:t>
              </w:r>
            </w:moveTo>
          </w:p>
        </w:tc>
      </w:tr>
    </w:tbl>
    <w:p w14:paraId="2CBAC8B2" w14:textId="47D0403E" w:rsidR="0079779B" w:rsidRDefault="0079779B" w:rsidP="0079779B">
      <w:pPr>
        <w:rPr>
          <w:ins w:id="1105" w:author="dugalh" w:date="2018-07-30T22:13:00Z"/>
          <w:rFonts w:ascii="Arial" w:hAnsi="Arial" w:cs="Arial"/>
          <w:sz w:val="16"/>
          <w:szCs w:val="16"/>
        </w:rPr>
      </w:pPr>
      <w:moveTo w:id="1106" w:author="dugalh" w:date="2018-07-30T15:52:00Z">
        <w:r w:rsidRPr="00B44B64">
          <w:rPr>
            <w:rFonts w:ascii="Arial" w:hAnsi="Arial" w:cs="Arial"/>
            <w:sz w:val="16"/>
            <w:szCs w:val="16"/>
            <w:vertAlign w:val="superscript"/>
          </w:rPr>
          <w:t>a</w:t>
        </w:r>
        <w:r w:rsidRPr="00B44B64">
          <w:rPr>
            <w:rFonts w:ascii="Arial" w:hAnsi="Arial" w:cs="Arial"/>
            <w:sz w:val="16"/>
            <w:szCs w:val="16"/>
          </w:rPr>
          <w:t xml:space="preserve"> </w:t>
        </w:r>
      </w:moveTo>
      <w:ins w:id="1107" w:author="dugalh" w:date="2018-07-30T16:01:00Z">
        <w:r>
          <w:rPr>
            <w:rFonts w:ascii="Arial" w:hAnsi="Arial" w:cs="Arial"/>
            <w:sz w:val="16"/>
            <w:szCs w:val="16"/>
          </w:rPr>
          <w:t xml:space="preserve">± = </w:t>
        </w:r>
      </w:ins>
      <w:ins w:id="1108" w:author="dugalh" w:date="2018-07-30T18:21:00Z">
        <w:r w:rsidR="007B2241">
          <w:rPr>
            <w:rFonts w:ascii="Arial" w:hAnsi="Arial" w:cs="Arial"/>
            <w:sz w:val="16"/>
            <w:szCs w:val="16"/>
          </w:rPr>
          <w:t>s</w:t>
        </w:r>
      </w:ins>
      <w:ins w:id="1109" w:author="dugalh" w:date="2018-07-30T16:01:00Z">
        <w:r>
          <w:rPr>
            <w:rFonts w:ascii="Arial" w:hAnsi="Arial" w:cs="Arial"/>
            <w:sz w:val="16"/>
            <w:szCs w:val="16"/>
          </w:rPr>
          <w:t xml:space="preserve">tandard </w:t>
        </w:r>
      </w:ins>
      <w:ins w:id="1110" w:author="dugalh" w:date="2018-07-30T16:38:00Z">
        <w:r w:rsidR="00BD3329">
          <w:rPr>
            <w:rFonts w:ascii="Arial" w:hAnsi="Arial" w:cs="Arial"/>
            <w:sz w:val="16"/>
            <w:szCs w:val="16"/>
          </w:rPr>
          <w:t>e</w:t>
        </w:r>
      </w:ins>
      <w:ins w:id="1111" w:author="dugalh" w:date="2018-07-30T16:01:00Z">
        <w:r>
          <w:rPr>
            <w:rFonts w:ascii="Arial" w:hAnsi="Arial" w:cs="Arial"/>
            <w:sz w:val="16"/>
            <w:szCs w:val="16"/>
          </w:rPr>
          <w:t>rror</w:t>
        </w:r>
      </w:ins>
      <w:ins w:id="1112" w:author="dugalh" w:date="2018-07-30T16:02:00Z">
        <w:r w:rsidR="00DD11F4">
          <w:rPr>
            <w:rFonts w:ascii="Arial" w:hAnsi="Arial" w:cs="Arial"/>
            <w:sz w:val="16"/>
            <w:szCs w:val="16"/>
          </w:rPr>
          <w:t xml:space="preserve"> </w:t>
        </w:r>
      </w:ins>
      <w:ins w:id="1113" w:author="dugalh" w:date="2018-07-30T23:03:00Z">
        <w:r w:rsidR="00251313">
          <w:rPr>
            <w:rFonts w:ascii="Arial" w:hAnsi="Arial" w:cs="Arial"/>
            <w:sz w:val="16"/>
            <w:szCs w:val="16"/>
          </w:rPr>
          <w:t>of</w:t>
        </w:r>
      </w:ins>
      <w:ins w:id="1114" w:author="dugalh" w:date="2018-07-30T16:02:00Z">
        <w:r w:rsidR="00DD11F4">
          <w:rPr>
            <w:rFonts w:ascii="Arial" w:hAnsi="Arial" w:cs="Arial"/>
            <w:sz w:val="16"/>
            <w:szCs w:val="16"/>
          </w:rPr>
          <w:t xml:space="preserve"> cross</w:t>
        </w:r>
      </w:ins>
      <w:ins w:id="1115" w:author="dugalh" w:date="2018-07-30T22:31:00Z">
        <w:r w:rsidR="008B32B4">
          <w:rPr>
            <w:rFonts w:ascii="Arial" w:hAnsi="Arial" w:cs="Arial"/>
            <w:sz w:val="16"/>
            <w:szCs w:val="16"/>
          </w:rPr>
          <w:t xml:space="preserve"> </w:t>
        </w:r>
      </w:ins>
      <w:ins w:id="1116" w:author="dugalh" w:date="2018-07-30T16:02:00Z">
        <w:r w:rsidR="00DD11F4">
          <w:rPr>
            <w:rFonts w:ascii="Arial" w:hAnsi="Arial" w:cs="Arial"/>
            <w:sz w:val="16"/>
            <w:szCs w:val="16"/>
          </w:rPr>
          <w:t>validat</w:t>
        </w:r>
      </w:ins>
      <w:ins w:id="1117" w:author="dugalh" w:date="2018-07-30T23:03:00Z">
        <w:r w:rsidR="00251313">
          <w:rPr>
            <w:rFonts w:ascii="Arial" w:hAnsi="Arial" w:cs="Arial"/>
            <w:sz w:val="16"/>
            <w:szCs w:val="16"/>
          </w:rPr>
          <w:t>ed</w:t>
        </w:r>
      </w:ins>
      <w:ins w:id="1118" w:author="dugalh" w:date="2018-07-30T16:02:00Z">
        <w:r w:rsidR="00DD11F4">
          <w:rPr>
            <w:rFonts w:ascii="Arial" w:hAnsi="Arial" w:cs="Arial"/>
            <w:sz w:val="16"/>
            <w:szCs w:val="16"/>
          </w:rPr>
          <w:t xml:space="preserve"> </w:t>
        </w:r>
      </w:ins>
      <w:ins w:id="1119" w:author="dugalh" w:date="2018-07-30T23:03:00Z">
        <w:r w:rsidR="00251313">
          <w:rPr>
            <w:rFonts w:ascii="Arial" w:hAnsi="Arial" w:cs="Arial"/>
            <w:sz w:val="16"/>
            <w:szCs w:val="16"/>
          </w:rPr>
          <w:t>performance measure</w:t>
        </w:r>
      </w:ins>
      <w:ins w:id="1120" w:author="dugalh" w:date="2018-07-30T16:01:00Z">
        <w:r>
          <w:rPr>
            <w:rFonts w:ascii="Arial" w:hAnsi="Arial" w:cs="Arial"/>
            <w:sz w:val="16"/>
            <w:szCs w:val="16"/>
          </w:rPr>
          <w:t xml:space="preserve">, </w:t>
        </w:r>
      </w:ins>
      <w:moveTo w:id="1121" w:author="dugalh" w:date="2018-07-30T15:52:00Z">
        <w:r w:rsidRPr="00B44B64">
          <w:rPr>
            <w:rFonts w:ascii="Arial" w:hAnsi="Arial" w:cs="Arial"/>
            <w:sz w:val="16"/>
            <w:szCs w:val="16"/>
          </w:rPr>
          <w:t>CA = Consumer’s</w:t>
        </w:r>
        <w:r>
          <w:rPr>
            <w:rFonts w:ascii="Arial" w:hAnsi="Arial" w:cs="Arial"/>
            <w:sz w:val="16"/>
            <w:szCs w:val="16"/>
          </w:rPr>
          <w:t xml:space="preserve"> accuracy (%), PA = Producer’s a</w:t>
        </w:r>
        <w:r w:rsidRPr="00B44B64">
          <w:rPr>
            <w:rFonts w:ascii="Arial" w:hAnsi="Arial" w:cs="Arial"/>
            <w:sz w:val="16"/>
            <w:szCs w:val="16"/>
          </w:rPr>
          <w:t xml:space="preserve">ccuracy (%), </w:t>
        </w:r>
        <w:proofErr w:type="spellStart"/>
        <w:r w:rsidRPr="00B44B64">
          <w:rPr>
            <w:rFonts w:ascii="Arial" w:hAnsi="Arial" w:cs="Arial"/>
            <w:sz w:val="16"/>
            <w:szCs w:val="16"/>
          </w:rPr>
          <w:t>Bg</w:t>
        </w:r>
        <w:proofErr w:type="spellEnd"/>
        <w:r w:rsidRPr="00B44B64">
          <w:rPr>
            <w:rFonts w:ascii="Arial" w:hAnsi="Arial" w:cs="Arial"/>
            <w:sz w:val="16"/>
            <w:szCs w:val="16"/>
          </w:rPr>
          <w:t xml:space="preserve"> = Background, Sb = </w:t>
        </w:r>
        <w:proofErr w:type="spellStart"/>
        <w:proofErr w:type="gramStart"/>
        <w:r w:rsidRPr="00B44B64">
          <w:rPr>
            <w:rFonts w:ascii="Arial" w:hAnsi="Arial" w:cs="Arial"/>
            <w:sz w:val="16"/>
            <w:szCs w:val="16"/>
          </w:rPr>
          <w:t>Spekboom</w:t>
        </w:r>
        <w:proofErr w:type="spellEnd"/>
        <w:r>
          <w:rPr>
            <w:rFonts w:ascii="Arial" w:hAnsi="Arial" w:cs="Arial"/>
            <w:sz w:val="16"/>
            <w:szCs w:val="16"/>
          </w:rPr>
          <w:t xml:space="preserve"> ,</w:t>
        </w:r>
        <w:proofErr w:type="gramEnd"/>
        <w:r>
          <w:rPr>
            <w:rFonts w:ascii="Arial" w:hAnsi="Arial" w:cs="Arial"/>
            <w:sz w:val="16"/>
            <w:szCs w:val="16"/>
          </w:rPr>
          <w:t xml:space="preserve"> MAE = Mean a</w:t>
        </w:r>
        <w:r w:rsidRPr="00B44B64">
          <w:rPr>
            <w:rFonts w:ascii="Arial" w:hAnsi="Arial" w:cs="Arial"/>
            <w:sz w:val="16"/>
            <w:szCs w:val="16"/>
          </w:rPr>
          <w:t>bsolute canopy-cover error on in situ canopy-cover data (%</w:t>
        </w:r>
        <w:r>
          <w:rPr>
            <w:rFonts w:ascii="Arial" w:hAnsi="Arial" w:cs="Arial"/>
            <w:sz w:val="16"/>
            <w:szCs w:val="16"/>
          </w:rPr>
          <w:t>), SAE = Standard deviation of a</w:t>
        </w:r>
        <w:r w:rsidRPr="00B44B64">
          <w:rPr>
            <w:rFonts w:ascii="Arial" w:hAnsi="Arial" w:cs="Arial"/>
            <w:sz w:val="16"/>
            <w:szCs w:val="16"/>
          </w:rPr>
          <w:t>bsolute canopy-cover errors on in situ canopy-cover data (%)</w:t>
        </w:r>
      </w:moveTo>
    </w:p>
    <w:p w14:paraId="321468B8" w14:textId="77777777" w:rsidR="008B691C" w:rsidRDefault="008B691C" w:rsidP="0079779B">
      <w:pPr>
        <w:rPr>
          <w:ins w:id="1122" w:author="dugalh" w:date="2018-07-30T22:13:00Z"/>
          <w:rFonts w:ascii="Arial" w:hAnsi="Arial" w:cs="Arial"/>
          <w:sz w:val="16"/>
          <w:szCs w:val="16"/>
        </w:rPr>
      </w:pPr>
    </w:p>
    <w:p w14:paraId="1B7254F5" w14:textId="77777777" w:rsidR="008B691C" w:rsidRDefault="008B691C" w:rsidP="0079779B">
      <w:pPr>
        <w:rPr>
          <w:ins w:id="1123" w:author="dugalh" w:date="2018-07-30T22:19:00Z"/>
          <w:rFonts w:ascii="Arial" w:hAnsi="Arial" w:cs="Arial"/>
          <w:sz w:val="16"/>
          <w:szCs w:val="16"/>
        </w:rPr>
      </w:pPr>
    </w:p>
    <w:p w14:paraId="6ED7A8FC" w14:textId="77777777" w:rsidR="005E6A2D" w:rsidRPr="00B44B64" w:rsidRDefault="005E6A2D" w:rsidP="0079779B">
      <w:pPr>
        <w:rPr>
          <w:moveTo w:id="1124" w:author="dugalh" w:date="2018-07-30T15:52:00Z"/>
          <w:rFonts w:ascii="Arial" w:hAnsi="Arial" w:cs="Arial"/>
          <w:sz w:val="16"/>
          <w:szCs w:val="16"/>
        </w:rPr>
      </w:pPr>
    </w:p>
    <w:p w14:paraId="3A70C66D" w14:textId="03BB8F59" w:rsidR="005E6A2D" w:rsidRDefault="005E6A2D" w:rsidP="00700BF8">
      <w:pPr>
        <w:pStyle w:val="Caption"/>
        <w:keepNext/>
        <w:spacing w:line="360" w:lineRule="auto"/>
        <w:jc w:val="center"/>
        <w:rPr>
          <w:ins w:id="1125" w:author="dugalh" w:date="2018-07-30T22:19:00Z"/>
        </w:rPr>
      </w:pPr>
      <w:bookmarkStart w:id="1126" w:name="_Ref520753869"/>
      <w:moveToRangeEnd w:id="866"/>
      <w:ins w:id="1127" w:author="dugalh" w:date="2018-07-30T22:19:00Z">
        <w:r>
          <w:t xml:space="preserve">Table </w:t>
        </w:r>
        <w:r>
          <w:fldChar w:fldCharType="begin"/>
        </w:r>
        <w:r>
          <w:instrText xml:space="preserve"> SEQ Table \* ARABIC </w:instrText>
        </w:r>
      </w:ins>
      <w:r>
        <w:fldChar w:fldCharType="separate"/>
      </w:r>
      <w:ins w:id="1128" w:author="dugalh" w:date="2018-07-30T22:19:00Z">
        <w:r>
          <w:rPr>
            <w:noProof/>
          </w:rPr>
          <w:t>8</w:t>
        </w:r>
        <w:r>
          <w:fldChar w:fldCharType="end"/>
        </w:r>
        <w:bookmarkEnd w:id="1126"/>
        <w:r>
          <w:t xml:space="preserve"> </w:t>
        </w:r>
      </w:ins>
      <w:ins w:id="1129" w:author="dugalh" w:date="2018-07-30T22:42:00Z">
        <w:r w:rsidR="00BB6363">
          <w:t xml:space="preserve"> </w:t>
        </w:r>
      </w:ins>
      <w:ins w:id="1130" w:author="dugalh" w:date="2018-07-30T22:19:00Z">
        <w:r>
          <w:t>Classifier computation times</w:t>
        </w:r>
      </w:ins>
    </w:p>
    <w:tbl>
      <w:tblPr>
        <w:tblStyle w:val="MyThesisTable"/>
        <w:tblW w:w="0" w:type="auto"/>
        <w:jc w:val="center"/>
        <w:tblLayout w:type="fixed"/>
        <w:tblLook w:val="01E0" w:firstRow="1" w:lastRow="1" w:firstColumn="1" w:lastColumn="1" w:noHBand="0" w:noVBand="0"/>
      </w:tblPr>
      <w:tblGrid>
        <w:gridCol w:w="1163"/>
        <w:gridCol w:w="1447"/>
      </w:tblGrid>
      <w:tr w:rsidR="008B691C" w:rsidRPr="00710738" w14:paraId="4D1430B4" w14:textId="77777777" w:rsidTr="00700BF8">
        <w:trPr>
          <w:cnfStyle w:val="100000000000" w:firstRow="1" w:lastRow="0" w:firstColumn="0" w:lastColumn="0" w:oddVBand="0" w:evenVBand="0" w:oddHBand="0" w:evenHBand="0" w:firstRowFirstColumn="0" w:firstRowLastColumn="0" w:lastRowFirstColumn="0" w:lastRowLastColumn="0"/>
          <w:trHeight w:val="340"/>
          <w:jc w:val="center"/>
          <w:ins w:id="1131" w:author="dugalh" w:date="2018-07-30T22:14:00Z"/>
        </w:trPr>
        <w:tc>
          <w:tcPr>
            <w:tcW w:w="1163" w:type="dxa"/>
          </w:tcPr>
          <w:p w14:paraId="1D4E20F1" w14:textId="77777777" w:rsidR="008B691C" w:rsidRPr="008B691C" w:rsidRDefault="008B691C" w:rsidP="00710738">
            <w:pPr>
              <w:spacing w:before="40" w:after="40" w:line="276" w:lineRule="auto"/>
              <w:jc w:val="center"/>
              <w:rPr>
                <w:ins w:id="1132" w:author="dugalh" w:date="2018-07-30T22:14:00Z"/>
                <w:rFonts w:cs="Arial"/>
                <w:sz w:val="16"/>
                <w:szCs w:val="16"/>
              </w:rPr>
            </w:pPr>
            <w:ins w:id="1133" w:author="dugalh" w:date="2018-07-30T22:14:00Z">
              <w:r w:rsidRPr="008B691C">
                <w:rPr>
                  <w:rFonts w:cs="Arial"/>
                  <w:sz w:val="16"/>
                  <w:szCs w:val="16"/>
                </w:rPr>
                <w:t>Classifier</w:t>
              </w:r>
            </w:ins>
          </w:p>
        </w:tc>
        <w:tc>
          <w:tcPr>
            <w:tcW w:w="1447" w:type="dxa"/>
          </w:tcPr>
          <w:p w14:paraId="59528063" w14:textId="73EC2AD7" w:rsidR="008B691C" w:rsidRPr="00710738" w:rsidRDefault="006B4248" w:rsidP="006B4248">
            <w:pPr>
              <w:spacing w:before="40" w:after="40" w:line="276" w:lineRule="auto"/>
              <w:jc w:val="center"/>
              <w:rPr>
                <w:ins w:id="1134" w:author="dugalh" w:date="2018-07-30T22:14:00Z"/>
                <w:rFonts w:cs="Arial"/>
                <w:sz w:val="16"/>
                <w:szCs w:val="16"/>
              </w:rPr>
            </w:pPr>
            <w:ins w:id="1135" w:author="dugalh" w:date="2018-07-30T22:36:00Z">
              <w:r>
                <w:rPr>
                  <w:rFonts w:cs="Arial"/>
                  <w:sz w:val="16"/>
                  <w:szCs w:val="16"/>
                </w:rPr>
                <w:t>T</w:t>
              </w:r>
            </w:ins>
            <w:ins w:id="1136" w:author="dugalh" w:date="2018-07-30T22:15:00Z">
              <w:r w:rsidR="008B691C">
                <w:rPr>
                  <w:rFonts w:cs="Arial"/>
                  <w:sz w:val="16"/>
                  <w:szCs w:val="16"/>
                </w:rPr>
                <w:t>ime (secs)</w:t>
              </w:r>
            </w:ins>
            <w:ins w:id="1137" w:author="dugalh" w:date="2018-07-30T22:14:00Z">
              <w:r w:rsidR="008B691C" w:rsidRPr="00710738">
                <w:rPr>
                  <w:rFonts w:cs="Arial"/>
                  <w:sz w:val="16"/>
                  <w:szCs w:val="16"/>
                  <w:vertAlign w:val="superscript"/>
                </w:rPr>
                <w:t>a</w:t>
              </w:r>
            </w:ins>
          </w:p>
        </w:tc>
      </w:tr>
      <w:tr w:rsidR="008B691C" w:rsidRPr="00710738" w14:paraId="5348DD0E" w14:textId="77777777" w:rsidTr="00700BF8">
        <w:trPr>
          <w:trHeight w:val="340"/>
          <w:jc w:val="center"/>
          <w:ins w:id="1138" w:author="dugalh" w:date="2018-07-30T22:14:00Z"/>
        </w:trPr>
        <w:tc>
          <w:tcPr>
            <w:tcW w:w="1163" w:type="dxa"/>
          </w:tcPr>
          <w:p w14:paraId="1A9D41F5" w14:textId="77777777" w:rsidR="008B691C" w:rsidRPr="008B691C" w:rsidRDefault="008B691C" w:rsidP="00710738">
            <w:pPr>
              <w:rPr>
                <w:ins w:id="1139" w:author="dugalh" w:date="2018-07-30T22:14:00Z"/>
                <w:sz w:val="16"/>
                <w:szCs w:val="16"/>
              </w:rPr>
            </w:pPr>
            <w:ins w:id="1140" w:author="dugalh" w:date="2018-07-30T22:14:00Z">
              <w:r w:rsidRPr="008B691C">
                <w:rPr>
                  <w:sz w:val="16"/>
                  <w:szCs w:val="16"/>
                </w:rPr>
                <w:t>Decision tree</w:t>
              </w:r>
            </w:ins>
          </w:p>
        </w:tc>
        <w:tc>
          <w:tcPr>
            <w:tcW w:w="1447" w:type="dxa"/>
          </w:tcPr>
          <w:p w14:paraId="1DF8224E" w14:textId="0B64A8B7" w:rsidR="008B691C" w:rsidRPr="00710738" w:rsidRDefault="008B691C" w:rsidP="00710738">
            <w:pPr>
              <w:jc w:val="right"/>
              <w:rPr>
                <w:ins w:id="1141" w:author="dugalh" w:date="2018-07-30T22:14:00Z"/>
                <w:sz w:val="16"/>
                <w:szCs w:val="16"/>
              </w:rPr>
            </w:pPr>
            <w:ins w:id="1142" w:author="dugalh" w:date="2018-07-30T22:16:00Z">
              <w:r>
                <w:rPr>
                  <w:sz w:val="16"/>
                  <w:szCs w:val="16"/>
                </w:rPr>
                <w:t>47</w:t>
              </w:r>
            </w:ins>
          </w:p>
        </w:tc>
      </w:tr>
      <w:tr w:rsidR="008B691C" w:rsidRPr="00710738" w14:paraId="5CA21537" w14:textId="77777777" w:rsidTr="00700BF8">
        <w:trPr>
          <w:trHeight w:val="340"/>
          <w:jc w:val="center"/>
          <w:ins w:id="1143" w:author="dugalh" w:date="2018-07-30T22:14:00Z"/>
        </w:trPr>
        <w:tc>
          <w:tcPr>
            <w:tcW w:w="1163" w:type="dxa"/>
          </w:tcPr>
          <w:p w14:paraId="2D55504F" w14:textId="77777777" w:rsidR="008B691C" w:rsidRPr="008B691C" w:rsidRDefault="008B691C" w:rsidP="00710738">
            <w:pPr>
              <w:rPr>
                <w:ins w:id="1144" w:author="dugalh" w:date="2018-07-30T22:14:00Z"/>
                <w:sz w:val="16"/>
                <w:szCs w:val="16"/>
              </w:rPr>
            </w:pPr>
            <w:ins w:id="1145" w:author="dugalh" w:date="2018-07-30T22:14:00Z">
              <w:r w:rsidRPr="008B691C">
                <w:rPr>
                  <w:sz w:val="16"/>
                  <w:szCs w:val="16"/>
                </w:rPr>
                <w:t>Random forest</w:t>
              </w:r>
            </w:ins>
          </w:p>
        </w:tc>
        <w:tc>
          <w:tcPr>
            <w:tcW w:w="1447" w:type="dxa"/>
          </w:tcPr>
          <w:p w14:paraId="3CF6A198" w14:textId="6D3E86E8" w:rsidR="008B691C" w:rsidRPr="00710738" w:rsidRDefault="008B691C" w:rsidP="00710738">
            <w:pPr>
              <w:jc w:val="right"/>
              <w:rPr>
                <w:ins w:id="1146" w:author="dugalh" w:date="2018-07-30T22:14:00Z"/>
                <w:sz w:val="16"/>
                <w:szCs w:val="16"/>
              </w:rPr>
            </w:pPr>
            <w:ins w:id="1147" w:author="dugalh" w:date="2018-07-30T22:17:00Z">
              <w:r>
                <w:rPr>
                  <w:sz w:val="16"/>
                  <w:szCs w:val="16"/>
                </w:rPr>
                <w:t>138</w:t>
              </w:r>
            </w:ins>
          </w:p>
        </w:tc>
      </w:tr>
      <w:tr w:rsidR="008B691C" w:rsidRPr="008B691C" w14:paraId="420391F8" w14:textId="77777777" w:rsidTr="00700BF8">
        <w:trPr>
          <w:trHeight w:val="340"/>
          <w:jc w:val="center"/>
          <w:ins w:id="1148" w:author="dugalh" w:date="2018-07-30T22:14:00Z"/>
        </w:trPr>
        <w:tc>
          <w:tcPr>
            <w:tcW w:w="1163" w:type="dxa"/>
          </w:tcPr>
          <w:p w14:paraId="5114C661" w14:textId="77777777" w:rsidR="008B691C" w:rsidRPr="008B691C" w:rsidRDefault="008B691C" w:rsidP="00710738">
            <w:pPr>
              <w:rPr>
                <w:ins w:id="1149" w:author="dugalh" w:date="2018-07-30T22:14:00Z"/>
                <w:sz w:val="16"/>
                <w:szCs w:val="16"/>
              </w:rPr>
            </w:pPr>
            <w:proofErr w:type="spellStart"/>
            <w:ins w:id="1150" w:author="dugalh" w:date="2018-07-30T22:14:00Z">
              <w:r w:rsidRPr="008B691C">
                <w:rPr>
                  <w:sz w:val="16"/>
                  <w:szCs w:val="16"/>
                </w:rPr>
                <w:t>kNN</w:t>
              </w:r>
              <w:proofErr w:type="spellEnd"/>
            </w:ins>
          </w:p>
        </w:tc>
        <w:tc>
          <w:tcPr>
            <w:tcW w:w="1447" w:type="dxa"/>
          </w:tcPr>
          <w:p w14:paraId="250B6A8E" w14:textId="3FCA3512" w:rsidR="008B691C" w:rsidRPr="008B691C" w:rsidRDefault="008B691C" w:rsidP="00710738">
            <w:pPr>
              <w:jc w:val="right"/>
              <w:rPr>
                <w:ins w:id="1151" w:author="dugalh" w:date="2018-07-30T22:14:00Z"/>
                <w:sz w:val="16"/>
                <w:szCs w:val="16"/>
              </w:rPr>
            </w:pPr>
            <w:ins w:id="1152" w:author="dugalh" w:date="2018-07-30T22:17:00Z">
              <w:r>
                <w:rPr>
                  <w:sz w:val="16"/>
                  <w:szCs w:val="16"/>
                </w:rPr>
                <w:t>2067</w:t>
              </w:r>
            </w:ins>
          </w:p>
        </w:tc>
      </w:tr>
      <w:tr w:rsidR="008B691C" w:rsidRPr="008B691C" w14:paraId="464E957C" w14:textId="77777777" w:rsidTr="00700BF8">
        <w:trPr>
          <w:trHeight w:val="340"/>
          <w:jc w:val="center"/>
          <w:ins w:id="1153" w:author="dugalh" w:date="2018-07-30T22:14:00Z"/>
        </w:trPr>
        <w:tc>
          <w:tcPr>
            <w:tcW w:w="1163" w:type="dxa"/>
          </w:tcPr>
          <w:p w14:paraId="1E039C68" w14:textId="77777777" w:rsidR="008B691C" w:rsidRPr="008B691C" w:rsidRDefault="008B691C" w:rsidP="00710738">
            <w:pPr>
              <w:rPr>
                <w:ins w:id="1154" w:author="dugalh" w:date="2018-07-30T22:14:00Z"/>
                <w:sz w:val="16"/>
                <w:szCs w:val="16"/>
              </w:rPr>
            </w:pPr>
            <w:ins w:id="1155" w:author="dugalh" w:date="2018-07-30T22:14:00Z">
              <w:r w:rsidRPr="008B691C">
                <w:rPr>
                  <w:sz w:val="16"/>
                  <w:szCs w:val="16"/>
                </w:rPr>
                <w:t>SVM</w:t>
              </w:r>
            </w:ins>
          </w:p>
        </w:tc>
        <w:tc>
          <w:tcPr>
            <w:tcW w:w="1447" w:type="dxa"/>
          </w:tcPr>
          <w:p w14:paraId="0B93F5EF" w14:textId="00E3D0F7" w:rsidR="008B691C" w:rsidRPr="008B691C" w:rsidRDefault="008B691C" w:rsidP="00710738">
            <w:pPr>
              <w:jc w:val="right"/>
              <w:rPr>
                <w:ins w:id="1156" w:author="dugalh" w:date="2018-07-30T22:14:00Z"/>
                <w:sz w:val="16"/>
                <w:szCs w:val="16"/>
              </w:rPr>
            </w:pPr>
            <w:ins w:id="1157" w:author="dugalh" w:date="2018-07-30T22:16:00Z">
              <w:r>
                <w:rPr>
                  <w:sz w:val="16"/>
                  <w:szCs w:val="16"/>
                </w:rPr>
                <w:t>788</w:t>
              </w:r>
            </w:ins>
          </w:p>
        </w:tc>
      </w:tr>
      <w:tr w:rsidR="008B691C" w:rsidRPr="00710738" w14:paraId="50B4A9E7" w14:textId="77777777" w:rsidTr="00700BF8">
        <w:trPr>
          <w:trHeight w:val="340"/>
          <w:jc w:val="center"/>
          <w:ins w:id="1158" w:author="dugalh" w:date="2018-07-30T22:14:00Z"/>
        </w:trPr>
        <w:tc>
          <w:tcPr>
            <w:tcW w:w="1163" w:type="dxa"/>
            <w:tcBorders>
              <w:bottom w:val="single" w:sz="12" w:space="0" w:color="000000" w:themeColor="text1"/>
            </w:tcBorders>
          </w:tcPr>
          <w:p w14:paraId="4FC990B6" w14:textId="77777777" w:rsidR="008B691C" w:rsidRPr="008B691C" w:rsidRDefault="008B691C" w:rsidP="00710738">
            <w:pPr>
              <w:rPr>
                <w:ins w:id="1159" w:author="dugalh" w:date="2018-07-30T22:14:00Z"/>
                <w:sz w:val="16"/>
                <w:szCs w:val="16"/>
              </w:rPr>
            </w:pPr>
            <w:ins w:id="1160" w:author="dugalh" w:date="2018-07-30T22:14:00Z">
              <w:r w:rsidRPr="008B691C">
                <w:rPr>
                  <w:sz w:val="16"/>
                  <w:szCs w:val="16"/>
                </w:rPr>
                <w:t>Bayes normal</w:t>
              </w:r>
            </w:ins>
          </w:p>
        </w:tc>
        <w:tc>
          <w:tcPr>
            <w:tcW w:w="1447" w:type="dxa"/>
            <w:tcBorders>
              <w:bottom w:val="single" w:sz="12" w:space="0" w:color="000000" w:themeColor="text1"/>
            </w:tcBorders>
          </w:tcPr>
          <w:p w14:paraId="02C167B8" w14:textId="6AA985D3" w:rsidR="008B691C" w:rsidRPr="00710738" w:rsidRDefault="008B691C" w:rsidP="00710738">
            <w:pPr>
              <w:jc w:val="right"/>
              <w:rPr>
                <w:ins w:id="1161" w:author="dugalh" w:date="2018-07-30T22:14:00Z"/>
                <w:sz w:val="16"/>
                <w:szCs w:val="16"/>
              </w:rPr>
            </w:pPr>
            <w:ins w:id="1162" w:author="dugalh" w:date="2018-07-30T22:16:00Z">
              <w:r>
                <w:rPr>
                  <w:sz w:val="16"/>
                  <w:szCs w:val="16"/>
                </w:rPr>
                <w:t>61</w:t>
              </w:r>
            </w:ins>
          </w:p>
        </w:tc>
      </w:tr>
    </w:tbl>
    <w:p w14:paraId="59A9B8A1" w14:textId="4FB0D13F" w:rsidR="0079779B" w:rsidRDefault="00700BF8" w:rsidP="00700BF8">
      <w:pPr>
        <w:spacing w:line="360" w:lineRule="auto"/>
        <w:jc w:val="center"/>
        <w:rPr>
          <w:ins w:id="1163" w:author="dugalh" w:date="2018-07-30T22:27:00Z"/>
          <w:sz w:val="16"/>
          <w:szCs w:val="16"/>
        </w:rPr>
      </w:pPr>
      <w:proofErr w:type="gramStart"/>
      <w:ins w:id="1164" w:author="dugalh" w:date="2018-07-30T22:25:00Z">
        <w:r w:rsidRPr="00B44B64">
          <w:rPr>
            <w:rFonts w:ascii="Arial" w:hAnsi="Arial" w:cs="Arial"/>
            <w:sz w:val="16"/>
            <w:szCs w:val="16"/>
            <w:vertAlign w:val="superscript"/>
          </w:rPr>
          <w:t>a</w:t>
        </w:r>
      </w:ins>
      <w:proofErr w:type="gramEnd"/>
      <w:ins w:id="1165" w:author="dugalh" w:date="2018-07-30T22:36:00Z">
        <w:r w:rsidR="006B4248">
          <w:rPr>
            <w:rFonts w:ascii="Arial" w:hAnsi="Arial" w:cs="Arial"/>
            <w:sz w:val="16"/>
            <w:szCs w:val="16"/>
            <w:vertAlign w:val="superscript"/>
          </w:rPr>
          <w:t xml:space="preserve"> </w:t>
        </w:r>
      </w:ins>
      <w:ins w:id="1166" w:author="dugalh" w:date="2018-07-30T22:25:00Z">
        <w:r w:rsidRPr="00700BF8">
          <w:rPr>
            <w:sz w:val="16"/>
            <w:szCs w:val="16"/>
          </w:rPr>
          <w:t>c</w:t>
        </w:r>
      </w:ins>
      <w:ins w:id="1167" w:author="dugalh" w:date="2018-07-30T22:26:00Z">
        <w:r>
          <w:rPr>
            <w:sz w:val="16"/>
            <w:szCs w:val="16"/>
          </w:rPr>
          <w:t xml:space="preserve">omputation time per </w:t>
        </w:r>
      </w:ins>
      <w:ins w:id="1168" w:author="dugalh" w:date="2018-07-30T22:35:00Z">
        <w:r w:rsidR="008B32B4">
          <w:rPr>
            <w:sz w:val="16"/>
            <w:szCs w:val="16"/>
          </w:rPr>
          <w:t>12000</w:t>
        </w:r>
        <w:r w:rsidR="008B32B4">
          <w:rPr>
            <w:sz w:val="16"/>
            <w:szCs w:val="16"/>
          </w:rPr>
          <w:t xml:space="preserve"> pixel </w:t>
        </w:r>
        <w:r w:rsidR="008B32B4">
          <w:rPr>
            <w:sz w:val="16"/>
            <w:szCs w:val="16"/>
          </w:rPr>
          <w:t>×8000 pixel</w:t>
        </w:r>
        <w:r w:rsidR="008B32B4">
          <w:rPr>
            <w:sz w:val="16"/>
            <w:szCs w:val="16"/>
          </w:rPr>
          <w:t xml:space="preserve"> </w:t>
        </w:r>
      </w:ins>
      <w:ins w:id="1169" w:author="dugalh" w:date="2018-07-30T22:26:00Z">
        <w:r>
          <w:rPr>
            <w:sz w:val="16"/>
            <w:szCs w:val="16"/>
          </w:rPr>
          <w:t>image</w:t>
        </w:r>
      </w:ins>
    </w:p>
    <w:p w14:paraId="7F6A1BA6" w14:textId="77777777" w:rsidR="00700BF8" w:rsidRPr="00700BF8" w:rsidRDefault="00700BF8" w:rsidP="00700BF8">
      <w:pPr>
        <w:spacing w:line="360" w:lineRule="auto"/>
        <w:jc w:val="center"/>
        <w:rPr>
          <w:sz w:val="16"/>
          <w:szCs w:val="16"/>
        </w:rPr>
      </w:pPr>
    </w:p>
    <w:p w14:paraId="3BFF337C" w14:textId="25B38895" w:rsidR="00D61588" w:rsidRPr="00B44B64" w:rsidRDefault="00D61588" w:rsidP="000104B9">
      <w:pPr>
        <w:pStyle w:val="BodyTextIndented"/>
      </w:pPr>
      <w:r w:rsidRPr="00B44B64">
        <w:t>The decision tree three</w:t>
      </w:r>
      <w:r w:rsidR="00745C69" w:rsidRPr="00B44B64">
        <w:t>-</w:t>
      </w:r>
      <w:r w:rsidRPr="00B44B64">
        <w:t xml:space="preserve">class and </w:t>
      </w:r>
      <w:r w:rsidR="00745C69" w:rsidRPr="00B44B64">
        <w:t>two-class</w:t>
      </w:r>
      <w:r w:rsidRPr="00B44B64">
        <w:t xml:space="preserve"> confusion matrices and performances</w:t>
      </w:r>
      <w:r w:rsidR="00A07E23" w:rsidRPr="00B44B64">
        <w:t>,</w:t>
      </w:r>
      <w:r w:rsidRPr="00B44B64">
        <w:t xml:space="preserve"> </w:t>
      </w:r>
      <w:r w:rsidR="00A07E23" w:rsidRPr="00B44B64">
        <w:t>obtained from the label</w:t>
      </w:r>
      <w:r w:rsidR="000B7347" w:rsidRPr="00B44B64">
        <w:t>ed</w:t>
      </w:r>
      <w:r w:rsidR="00A07E23" w:rsidRPr="00B44B64">
        <w:t xml:space="preserve"> pixel data, </w:t>
      </w:r>
      <w:r w:rsidRPr="00B44B64">
        <w:t xml:space="preserve">are given in </w:t>
      </w:r>
      <w:r w:rsidRPr="00B44B64">
        <w:fldChar w:fldCharType="begin"/>
      </w:r>
      <w:r w:rsidRPr="00B44B64">
        <w:instrText xml:space="preserve"> REF _Ref395169572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8</w:t>
      </w:r>
      <w:r w:rsidRPr="00B44B64">
        <w:fldChar w:fldCharType="end"/>
      </w:r>
      <w:r w:rsidRPr="00B44B64">
        <w:t xml:space="preserve"> and </w:t>
      </w:r>
      <w:r w:rsidRPr="00B44B64">
        <w:fldChar w:fldCharType="begin"/>
      </w:r>
      <w:r w:rsidRPr="00B44B64">
        <w:instrText xml:space="preserve"> REF _Ref395169574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9</w:t>
      </w:r>
      <w:r w:rsidRPr="00B44B64">
        <w:fldChar w:fldCharType="end"/>
      </w:r>
      <w:r w:rsidRPr="00B44B64">
        <w:t xml:space="preserve"> respectively.  The </w:t>
      </w:r>
      <w:r w:rsidR="00745C69" w:rsidRPr="00B44B64">
        <w:t>three-class</w:t>
      </w:r>
      <w:r w:rsidRPr="00B44B64">
        <w:t xml:space="preserve"> confusion matrix </w:t>
      </w:r>
      <w:r w:rsidR="00745C69" w:rsidRPr="00B44B64">
        <w:t xml:space="preserve">shows </w:t>
      </w:r>
      <w:r w:rsidRPr="00B44B64">
        <w:t xml:space="preserve">that </w:t>
      </w:r>
      <w:r w:rsidR="00745C69" w:rsidRPr="00B44B64">
        <w:t xml:space="preserve">the </w:t>
      </w:r>
      <w:r w:rsidR="00CF403F" w:rsidRPr="00B44B64">
        <w:t>t</w:t>
      </w:r>
      <w:r w:rsidRPr="00B44B64">
        <w:t xml:space="preserve">ree </w:t>
      </w:r>
      <w:r w:rsidR="00745C69" w:rsidRPr="00B44B64">
        <w:t xml:space="preserve">class </w:t>
      </w:r>
      <w:r w:rsidRPr="00B44B64">
        <w:t>overlap</w:t>
      </w:r>
      <w:r w:rsidR="00745C69" w:rsidRPr="00B44B64">
        <w:t>s</w:t>
      </w:r>
      <w:r w:rsidRPr="00B44B64">
        <w:t xml:space="preserve"> with both the </w:t>
      </w:r>
      <w:proofErr w:type="spellStart"/>
      <w:r w:rsidR="00CF403F" w:rsidRPr="00B44B64">
        <w:t>s</w:t>
      </w:r>
      <w:r w:rsidR="0084644E" w:rsidRPr="00B44B64">
        <w:t>pekboom</w:t>
      </w:r>
      <w:proofErr w:type="spellEnd"/>
      <w:r w:rsidRPr="00B44B64">
        <w:t xml:space="preserve"> and </w:t>
      </w:r>
      <w:r w:rsidR="00CF403F" w:rsidRPr="00B44B64">
        <w:t>b</w:t>
      </w:r>
      <w:r w:rsidRPr="00B44B64">
        <w:t>ackground classes</w:t>
      </w:r>
      <w:r w:rsidR="001C6C2F" w:rsidRPr="00B44B64">
        <w:t>, but that t</w:t>
      </w:r>
      <w:r w:rsidRPr="00B44B64">
        <w:t xml:space="preserve">he overlap is </w:t>
      </w:r>
      <w:r w:rsidR="00745C69" w:rsidRPr="00B44B64">
        <w:t xml:space="preserve">larger </w:t>
      </w:r>
      <w:r w:rsidRPr="00B44B64">
        <w:t xml:space="preserve">with the </w:t>
      </w:r>
      <w:r w:rsidR="00CF403F" w:rsidRPr="00B44B64">
        <w:t>b</w:t>
      </w:r>
      <w:r w:rsidRPr="00B44B64">
        <w:t xml:space="preserve">ackground class.  </w:t>
      </w:r>
      <w:r w:rsidR="00745C69" w:rsidRPr="00B44B64">
        <w:fldChar w:fldCharType="begin"/>
      </w:r>
      <w:r w:rsidR="00745C69" w:rsidRPr="00B44B64">
        <w:instrText xml:space="preserve"> REF _Ref395175360 \h </w:instrText>
      </w:r>
      <w:r w:rsidR="00C95AC4" w:rsidRPr="00B44B64">
        <w:instrText xml:space="preserve"> \* MERGEFORMAT </w:instrText>
      </w:r>
      <w:r w:rsidR="00745C69" w:rsidRPr="00B44B64">
        <w:fldChar w:fldCharType="separate"/>
      </w:r>
      <w:r w:rsidR="00B31736" w:rsidRPr="00B31736">
        <w:t xml:space="preserve">Table </w:t>
      </w:r>
      <w:r w:rsidR="00B31736" w:rsidRPr="00B31736">
        <w:rPr>
          <w:noProof/>
        </w:rPr>
        <w:t>10</w:t>
      </w:r>
      <w:r w:rsidR="00745C69" w:rsidRPr="00B44B64">
        <w:fldChar w:fldCharType="end"/>
      </w:r>
      <w:r w:rsidR="00745C69" w:rsidRPr="00B44B64">
        <w:t xml:space="preserve"> shows t</w:t>
      </w:r>
      <w:r w:rsidRPr="00B44B64">
        <w:t xml:space="preserve">he </w:t>
      </w:r>
      <w:r w:rsidR="004C64EB" w:rsidRPr="00B44B64">
        <w:t>canopy</w:t>
      </w:r>
      <w:r w:rsidR="00FA2071" w:rsidRPr="00B44B64">
        <w:t>-cover</w:t>
      </w:r>
      <w:r w:rsidR="004C64EB" w:rsidRPr="00B44B64">
        <w:t xml:space="preserve"> estimates obtained from </w:t>
      </w:r>
      <w:r w:rsidRPr="00B44B64">
        <w:t xml:space="preserve">the </w:t>
      </w:r>
      <w:r w:rsidR="004C64EB" w:rsidRPr="00B44B64">
        <w:t xml:space="preserve">post-processed </w:t>
      </w:r>
      <w:r w:rsidRPr="00B44B64">
        <w:t>decision tree</w:t>
      </w:r>
      <w:r w:rsidR="00AD4AD0" w:rsidRPr="00B44B64">
        <w:t xml:space="preserve"> </w:t>
      </w:r>
      <w:r w:rsidR="004C64EB" w:rsidRPr="00B44B64">
        <w:t xml:space="preserve">output </w:t>
      </w:r>
      <w:r w:rsidRPr="00B44B64">
        <w:t xml:space="preserve">for each </w:t>
      </w:r>
      <w:r w:rsidR="00AD4AD0" w:rsidRPr="00B44B64">
        <w:t xml:space="preserve">of the in situ </w:t>
      </w:r>
      <w:r w:rsidR="00AD4AD0" w:rsidRPr="00B44B64">
        <w:lastRenderedPageBreak/>
        <w:t>canopy</w:t>
      </w:r>
      <w:r w:rsidR="00FA2071" w:rsidRPr="00B44B64">
        <w:t>-cover</w:t>
      </w:r>
      <w:r w:rsidR="00AD4AD0" w:rsidRPr="00B44B64">
        <w:t xml:space="preserve"> </w:t>
      </w:r>
      <w:r w:rsidRPr="00B44B64">
        <w:t>site</w:t>
      </w:r>
      <w:r w:rsidR="00AD4AD0" w:rsidRPr="00B44B64">
        <w:t>s</w:t>
      </w:r>
      <w:r w:rsidRPr="00B44B64">
        <w:t>.  The mean of the absolute canopy</w:t>
      </w:r>
      <w:r w:rsidR="00FA2071" w:rsidRPr="00B44B64">
        <w:t>-cover</w:t>
      </w:r>
      <w:r w:rsidRPr="00B44B64">
        <w:t xml:space="preserve"> error is 5.85%</w:t>
      </w:r>
      <w:r w:rsidR="00CF403F" w:rsidRPr="00B44B64">
        <w:t>,</w:t>
      </w:r>
      <w:r w:rsidRPr="00B44B64">
        <w:t xml:space="preserve"> with a standard deviation of 4.65%.  </w:t>
      </w:r>
    </w:p>
    <w:p w14:paraId="4866ED7E" w14:textId="77777777" w:rsidR="00D61588" w:rsidRPr="00B44B64" w:rsidRDefault="00D61588" w:rsidP="00D61588"/>
    <w:p w14:paraId="2FB1E59F" w14:textId="7C8DB737" w:rsidR="00D61588" w:rsidRPr="00B44B64" w:rsidDel="00053CE5" w:rsidRDefault="00D61588" w:rsidP="00CA517C">
      <w:pPr>
        <w:pStyle w:val="1Tablecaption"/>
        <w:rPr>
          <w:moveFrom w:id="1170" w:author="dugalh" w:date="2018-07-30T18:13:00Z"/>
        </w:rPr>
      </w:pPr>
      <w:bookmarkStart w:id="1171" w:name="_Ref395169572"/>
      <w:bookmarkStart w:id="1172" w:name="_Toc448324343"/>
      <w:moveFromRangeStart w:id="1173" w:author="dugalh" w:date="2018-07-30T18:13:00Z" w:name="move520737708"/>
      <w:moveFrom w:id="1174" w:author="dugalh" w:date="2018-07-30T18:13:00Z">
        <w:r w:rsidRPr="006C32D3" w:rsidDel="00053CE5">
          <w:rPr>
            <w:b/>
          </w:rPr>
          <w:t xml:space="preserve">Table </w:t>
        </w:r>
        <w:r w:rsidR="00F4774D" w:rsidRPr="006C32D3" w:rsidDel="00053CE5">
          <w:rPr>
            <w:b/>
          </w:rPr>
          <w:fldChar w:fldCharType="begin"/>
        </w:r>
        <w:r w:rsidR="00F4774D" w:rsidRPr="006C32D3" w:rsidDel="00053CE5">
          <w:rPr>
            <w:b/>
          </w:rPr>
          <w:instrText xml:space="preserve"> SEQ Table \* ARABIC </w:instrText>
        </w:r>
        <w:r w:rsidR="00F4774D" w:rsidRPr="006C32D3" w:rsidDel="00053CE5">
          <w:rPr>
            <w:b/>
          </w:rPr>
          <w:fldChar w:fldCharType="separate"/>
        </w:r>
        <w:r w:rsidR="00B31736" w:rsidDel="00053CE5">
          <w:rPr>
            <w:b/>
            <w:noProof/>
          </w:rPr>
          <w:t>8</w:t>
        </w:r>
        <w:r w:rsidR="00F4774D" w:rsidRPr="006C32D3" w:rsidDel="00053CE5">
          <w:rPr>
            <w:b/>
          </w:rPr>
          <w:fldChar w:fldCharType="end"/>
        </w:r>
        <w:bookmarkEnd w:id="1171"/>
        <w:r w:rsidRPr="00B44B64" w:rsidDel="00053CE5">
          <w:t xml:space="preserve">   Decision tree </w:t>
        </w:r>
        <w:r w:rsidR="00745C69" w:rsidRPr="00B44B64" w:rsidDel="00053CE5">
          <w:t>three-class</w:t>
        </w:r>
        <w:r w:rsidRPr="00B44B64" w:rsidDel="00053CE5">
          <w:t xml:space="preserve"> confusion matrix</w:t>
        </w:r>
        <w:bookmarkEnd w:id="1172"/>
      </w:moveFrom>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D61588" w:rsidRPr="00B44B64" w:rsidDel="00053CE5" w14:paraId="268966D5" w14:textId="12DF5684"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6C2DF59" w14:textId="5C52306C" w:rsidR="00D61588" w:rsidRPr="00B44B64" w:rsidDel="00053CE5" w:rsidRDefault="00D61588" w:rsidP="007C5F60">
            <w:pPr>
              <w:spacing w:before="40" w:after="40" w:line="276" w:lineRule="auto"/>
              <w:rPr>
                <w:moveFrom w:id="1175" w:author="dugalh" w:date="2018-07-30T18:13:00Z"/>
                <w:rFonts w:cs="Arial"/>
                <w:sz w:val="16"/>
                <w:szCs w:val="16"/>
              </w:rPr>
            </w:pPr>
          </w:p>
        </w:tc>
        <w:tc>
          <w:tcPr>
            <w:tcW w:w="1489" w:type="dxa"/>
          </w:tcPr>
          <w:p w14:paraId="0CFF4A54" w14:textId="581892D9" w:rsidR="00D61588" w:rsidRPr="00B44B64" w:rsidDel="00053CE5" w:rsidRDefault="00D61588" w:rsidP="007C5F60">
            <w:pPr>
              <w:spacing w:before="40" w:after="40" w:line="276" w:lineRule="auto"/>
              <w:rPr>
                <w:moveFrom w:id="1176" w:author="dugalh" w:date="2018-07-30T18:13:00Z"/>
                <w:rFonts w:cs="Arial"/>
                <w:sz w:val="16"/>
                <w:szCs w:val="16"/>
              </w:rPr>
            </w:pPr>
            <w:moveFrom w:id="1177" w:author="dugalh" w:date="2018-07-30T18:13:00Z">
              <w:r w:rsidRPr="00B44B64" w:rsidDel="00053CE5">
                <w:rPr>
                  <w:rFonts w:cs="Arial"/>
                  <w:sz w:val="16"/>
                  <w:szCs w:val="16"/>
                </w:rPr>
                <w:t>Background</w:t>
              </w:r>
            </w:moveFrom>
          </w:p>
        </w:tc>
        <w:tc>
          <w:tcPr>
            <w:tcW w:w="1489" w:type="dxa"/>
          </w:tcPr>
          <w:p w14:paraId="38D328B2" w14:textId="7539EE2D" w:rsidR="00D61588" w:rsidRPr="00B44B64" w:rsidDel="00053CE5" w:rsidRDefault="0084644E" w:rsidP="007C5F60">
            <w:pPr>
              <w:spacing w:before="40" w:after="40" w:line="276" w:lineRule="auto"/>
              <w:rPr>
                <w:moveFrom w:id="1178" w:author="dugalh" w:date="2018-07-30T18:13:00Z"/>
                <w:rFonts w:cs="Arial"/>
                <w:sz w:val="16"/>
                <w:szCs w:val="16"/>
              </w:rPr>
            </w:pPr>
            <w:moveFrom w:id="1179" w:author="dugalh" w:date="2018-07-30T18:13:00Z">
              <w:r w:rsidRPr="00B44B64" w:rsidDel="00053CE5">
                <w:rPr>
                  <w:rFonts w:cs="Arial"/>
                  <w:sz w:val="16"/>
                  <w:szCs w:val="16"/>
                </w:rPr>
                <w:t>Spekboom</w:t>
              </w:r>
            </w:moveFrom>
          </w:p>
        </w:tc>
        <w:tc>
          <w:tcPr>
            <w:tcW w:w="1489" w:type="dxa"/>
            <w:tcBorders>
              <w:right w:val="single" w:sz="12" w:space="0" w:color="000000" w:themeColor="text1"/>
            </w:tcBorders>
          </w:tcPr>
          <w:p w14:paraId="17CD06A3" w14:textId="4A7336B9" w:rsidR="00D61588" w:rsidRPr="00B44B64" w:rsidDel="00053CE5" w:rsidRDefault="00D61588" w:rsidP="007C5F60">
            <w:pPr>
              <w:spacing w:before="40" w:after="40" w:line="276" w:lineRule="auto"/>
              <w:rPr>
                <w:moveFrom w:id="1180" w:author="dugalh" w:date="2018-07-30T18:13:00Z"/>
                <w:rFonts w:cs="Arial"/>
                <w:sz w:val="16"/>
                <w:szCs w:val="16"/>
              </w:rPr>
            </w:pPr>
            <w:moveFrom w:id="1181" w:author="dugalh" w:date="2018-07-30T18:13:00Z">
              <w:r w:rsidRPr="00B44B64" w:rsidDel="00053CE5">
                <w:rPr>
                  <w:rFonts w:cs="Arial"/>
                  <w:sz w:val="16"/>
                  <w:szCs w:val="16"/>
                </w:rPr>
                <w:t>Tree</w:t>
              </w:r>
            </w:moveFrom>
          </w:p>
        </w:tc>
        <w:tc>
          <w:tcPr>
            <w:tcW w:w="1489" w:type="dxa"/>
            <w:tcBorders>
              <w:left w:val="single" w:sz="12" w:space="0" w:color="000000" w:themeColor="text1"/>
              <w:right w:val="single" w:sz="12" w:space="0" w:color="000000" w:themeColor="text1"/>
            </w:tcBorders>
          </w:tcPr>
          <w:p w14:paraId="2F846A1E" w14:textId="41073325" w:rsidR="00D61588" w:rsidRPr="00B44B64" w:rsidDel="00053CE5" w:rsidRDefault="00D61588" w:rsidP="007C5F60">
            <w:pPr>
              <w:spacing w:before="40" w:after="40" w:line="276" w:lineRule="auto"/>
              <w:rPr>
                <w:moveFrom w:id="1182" w:author="dugalh" w:date="2018-07-30T18:13:00Z"/>
                <w:rFonts w:cs="Arial"/>
                <w:sz w:val="16"/>
                <w:szCs w:val="16"/>
              </w:rPr>
            </w:pPr>
            <w:moveFrom w:id="1183" w:author="dugalh" w:date="2018-07-30T18:13:00Z">
              <w:r w:rsidRPr="00B44B64" w:rsidDel="00053CE5">
                <w:rPr>
                  <w:rFonts w:cs="Arial"/>
                  <w:sz w:val="16"/>
                  <w:szCs w:val="16"/>
                </w:rPr>
                <w:t>Total</w:t>
              </w:r>
            </w:moveFrom>
          </w:p>
        </w:tc>
        <w:tc>
          <w:tcPr>
            <w:tcW w:w="1489" w:type="dxa"/>
            <w:tcBorders>
              <w:left w:val="single" w:sz="12" w:space="0" w:color="000000" w:themeColor="text1"/>
            </w:tcBorders>
          </w:tcPr>
          <w:p w14:paraId="05E7BEA5" w14:textId="1757803D" w:rsidR="00D61588" w:rsidRPr="00B44B64" w:rsidDel="00053CE5" w:rsidRDefault="00D61588" w:rsidP="007C5F60">
            <w:pPr>
              <w:spacing w:before="40" w:after="40" w:line="276" w:lineRule="auto"/>
              <w:rPr>
                <w:moveFrom w:id="1184" w:author="dugalh" w:date="2018-07-30T18:13:00Z"/>
                <w:rFonts w:cs="Arial"/>
                <w:sz w:val="16"/>
                <w:szCs w:val="16"/>
                <w:vertAlign w:val="superscript"/>
              </w:rPr>
            </w:pPr>
            <w:moveFrom w:id="1185" w:author="dugalh" w:date="2018-07-30T18:13:00Z">
              <w:r w:rsidRPr="00B44B64" w:rsidDel="00053CE5">
                <w:rPr>
                  <w:rFonts w:cs="Arial"/>
                  <w:sz w:val="16"/>
                  <w:szCs w:val="16"/>
                </w:rPr>
                <w:t>PA (%)</w:t>
              </w:r>
              <w:r w:rsidRPr="00B44B64" w:rsidDel="00053CE5">
                <w:rPr>
                  <w:rFonts w:cs="Arial"/>
                  <w:sz w:val="16"/>
                  <w:szCs w:val="16"/>
                  <w:vertAlign w:val="superscript"/>
                </w:rPr>
                <w:t>a</w:t>
              </w:r>
            </w:moveFrom>
          </w:p>
        </w:tc>
      </w:tr>
      <w:tr w:rsidR="00D61588" w:rsidRPr="00B44B64" w:rsidDel="00053CE5" w14:paraId="6B8DBFEC" w14:textId="58E288EE" w:rsidTr="006C32D3">
        <w:trPr>
          <w:trHeight w:val="299"/>
          <w:jc w:val="center"/>
        </w:trPr>
        <w:tc>
          <w:tcPr>
            <w:tcW w:w="1488" w:type="dxa"/>
          </w:tcPr>
          <w:p w14:paraId="003AB746" w14:textId="1D06BBD4" w:rsidR="00D61588" w:rsidRPr="00B44B64" w:rsidDel="00053CE5" w:rsidRDefault="00D61588" w:rsidP="007C5F60">
            <w:pPr>
              <w:spacing w:before="40" w:after="40" w:line="276" w:lineRule="auto"/>
              <w:rPr>
                <w:moveFrom w:id="1186" w:author="dugalh" w:date="2018-07-30T18:13:00Z"/>
                <w:rFonts w:cs="Arial"/>
                <w:b/>
                <w:sz w:val="16"/>
                <w:szCs w:val="16"/>
              </w:rPr>
            </w:pPr>
            <w:moveFrom w:id="1187" w:author="dugalh" w:date="2018-07-30T18:13:00Z">
              <w:r w:rsidRPr="00B44B64" w:rsidDel="00053CE5">
                <w:rPr>
                  <w:rFonts w:cs="Arial"/>
                  <w:b/>
                  <w:sz w:val="16"/>
                  <w:szCs w:val="16"/>
                </w:rPr>
                <w:t>Background</w:t>
              </w:r>
            </w:moveFrom>
          </w:p>
        </w:tc>
        <w:tc>
          <w:tcPr>
            <w:tcW w:w="1489" w:type="dxa"/>
          </w:tcPr>
          <w:p w14:paraId="6795AD41" w14:textId="26607E7F" w:rsidR="00D61588" w:rsidRPr="00B44B64" w:rsidDel="00053CE5" w:rsidRDefault="00D61588" w:rsidP="007C5F60">
            <w:pPr>
              <w:spacing w:before="40" w:after="40" w:line="276" w:lineRule="auto"/>
              <w:rPr>
                <w:moveFrom w:id="1188" w:author="dugalh" w:date="2018-07-30T18:13:00Z"/>
                <w:rFonts w:cs="Arial"/>
                <w:sz w:val="16"/>
                <w:szCs w:val="16"/>
              </w:rPr>
            </w:pPr>
            <w:moveFrom w:id="1189" w:author="dugalh" w:date="2018-07-30T18:13:00Z">
              <w:r w:rsidRPr="00B44B64" w:rsidDel="00053CE5">
                <w:rPr>
                  <w:rFonts w:cs="Arial"/>
                  <w:sz w:val="16"/>
                  <w:szCs w:val="16"/>
                </w:rPr>
                <w:t>24773</w:t>
              </w:r>
            </w:moveFrom>
          </w:p>
        </w:tc>
        <w:tc>
          <w:tcPr>
            <w:tcW w:w="1489" w:type="dxa"/>
          </w:tcPr>
          <w:p w14:paraId="742472A0" w14:textId="5EE196BE" w:rsidR="00D61588" w:rsidRPr="00B44B64" w:rsidDel="00053CE5" w:rsidRDefault="00D61588" w:rsidP="007C5F60">
            <w:pPr>
              <w:spacing w:before="40" w:after="40" w:line="276" w:lineRule="auto"/>
              <w:rPr>
                <w:moveFrom w:id="1190" w:author="dugalh" w:date="2018-07-30T18:13:00Z"/>
                <w:rFonts w:cs="Arial"/>
                <w:sz w:val="16"/>
                <w:szCs w:val="16"/>
              </w:rPr>
            </w:pPr>
            <w:moveFrom w:id="1191" w:author="dugalh" w:date="2018-07-30T18:13:00Z">
              <w:r w:rsidRPr="00B44B64" w:rsidDel="00053CE5">
                <w:rPr>
                  <w:rFonts w:cs="Arial"/>
                  <w:sz w:val="16"/>
                  <w:szCs w:val="16"/>
                </w:rPr>
                <w:t>317</w:t>
              </w:r>
            </w:moveFrom>
          </w:p>
        </w:tc>
        <w:tc>
          <w:tcPr>
            <w:tcW w:w="1489" w:type="dxa"/>
            <w:tcBorders>
              <w:right w:val="single" w:sz="12" w:space="0" w:color="000000" w:themeColor="text1"/>
            </w:tcBorders>
          </w:tcPr>
          <w:p w14:paraId="354E4E73" w14:textId="0F60D13E" w:rsidR="00D61588" w:rsidRPr="00B44B64" w:rsidDel="00053CE5" w:rsidRDefault="00D61588" w:rsidP="007C5F60">
            <w:pPr>
              <w:spacing w:before="40" w:after="40" w:line="276" w:lineRule="auto"/>
              <w:rPr>
                <w:moveFrom w:id="1192" w:author="dugalh" w:date="2018-07-30T18:13:00Z"/>
                <w:rFonts w:cs="Arial"/>
                <w:sz w:val="16"/>
                <w:szCs w:val="16"/>
              </w:rPr>
            </w:pPr>
            <w:moveFrom w:id="1193" w:author="dugalh" w:date="2018-07-30T18:13:00Z">
              <w:r w:rsidRPr="00B44B64" w:rsidDel="00053CE5">
                <w:rPr>
                  <w:rFonts w:cs="Arial"/>
                  <w:sz w:val="16"/>
                  <w:szCs w:val="16"/>
                </w:rPr>
                <w:t>2170</w:t>
              </w:r>
            </w:moveFrom>
          </w:p>
        </w:tc>
        <w:tc>
          <w:tcPr>
            <w:tcW w:w="1489" w:type="dxa"/>
            <w:tcBorders>
              <w:left w:val="single" w:sz="12" w:space="0" w:color="000000" w:themeColor="text1"/>
              <w:right w:val="single" w:sz="12" w:space="0" w:color="000000" w:themeColor="text1"/>
            </w:tcBorders>
          </w:tcPr>
          <w:p w14:paraId="18246207" w14:textId="1047DF50" w:rsidR="00D61588" w:rsidRPr="00B44B64" w:rsidDel="00053CE5" w:rsidRDefault="00D61588" w:rsidP="007C5F60">
            <w:pPr>
              <w:spacing w:before="40" w:after="40" w:line="276" w:lineRule="auto"/>
              <w:rPr>
                <w:moveFrom w:id="1194" w:author="dugalh" w:date="2018-07-30T18:13:00Z"/>
                <w:rFonts w:cs="Arial"/>
                <w:sz w:val="16"/>
                <w:szCs w:val="16"/>
              </w:rPr>
            </w:pPr>
            <w:moveFrom w:id="1195"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46D16EA0" w14:textId="304EC4D9" w:rsidR="00D61588" w:rsidRPr="00B44B64" w:rsidDel="00053CE5" w:rsidRDefault="00D61588" w:rsidP="007C5F60">
            <w:pPr>
              <w:spacing w:before="40" w:after="40" w:line="276" w:lineRule="auto"/>
              <w:rPr>
                <w:moveFrom w:id="1196" w:author="dugalh" w:date="2018-07-30T18:13:00Z"/>
                <w:rFonts w:cs="Arial"/>
                <w:sz w:val="16"/>
                <w:szCs w:val="16"/>
              </w:rPr>
            </w:pPr>
            <w:moveFrom w:id="1197" w:author="dugalh" w:date="2018-07-30T18:13:00Z">
              <w:r w:rsidRPr="00B44B64" w:rsidDel="00053CE5">
                <w:rPr>
                  <w:rFonts w:cs="Arial"/>
                  <w:sz w:val="16"/>
                  <w:szCs w:val="16"/>
                </w:rPr>
                <w:t>90.88</w:t>
              </w:r>
            </w:moveFrom>
          </w:p>
        </w:tc>
      </w:tr>
      <w:tr w:rsidR="00D61588" w:rsidRPr="00B44B64" w:rsidDel="00053CE5" w14:paraId="2E3073F9" w14:textId="72E970E0" w:rsidTr="006C32D3">
        <w:trPr>
          <w:trHeight w:val="284"/>
          <w:jc w:val="center"/>
        </w:trPr>
        <w:tc>
          <w:tcPr>
            <w:tcW w:w="1488" w:type="dxa"/>
          </w:tcPr>
          <w:p w14:paraId="3808ABBC" w14:textId="3094EC23" w:rsidR="00D61588" w:rsidRPr="00B44B64" w:rsidDel="00053CE5" w:rsidRDefault="0084644E" w:rsidP="007C5F60">
            <w:pPr>
              <w:spacing w:before="40" w:after="40" w:line="276" w:lineRule="auto"/>
              <w:rPr>
                <w:moveFrom w:id="1198" w:author="dugalh" w:date="2018-07-30T18:13:00Z"/>
                <w:rFonts w:cs="Arial"/>
                <w:b/>
                <w:sz w:val="16"/>
                <w:szCs w:val="16"/>
              </w:rPr>
            </w:pPr>
            <w:moveFrom w:id="1199" w:author="dugalh" w:date="2018-07-30T18:13:00Z">
              <w:r w:rsidRPr="00B44B64" w:rsidDel="00053CE5">
                <w:rPr>
                  <w:rFonts w:cs="Arial"/>
                  <w:b/>
                  <w:sz w:val="16"/>
                  <w:szCs w:val="16"/>
                </w:rPr>
                <w:t>Spekboom</w:t>
              </w:r>
            </w:moveFrom>
          </w:p>
        </w:tc>
        <w:tc>
          <w:tcPr>
            <w:tcW w:w="1489" w:type="dxa"/>
          </w:tcPr>
          <w:p w14:paraId="3FB10D75" w14:textId="5C33BE99" w:rsidR="00D61588" w:rsidRPr="00B44B64" w:rsidDel="00053CE5" w:rsidRDefault="00D61588" w:rsidP="007C5F60">
            <w:pPr>
              <w:spacing w:before="40" w:after="40" w:line="276" w:lineRule="auto"/>
              <w:rPr>
                <w:moveFrom w:id="1200" w:author="dugalh" w:date="2018-07-30T18:13:00Z"/>
                <w:rFonts w:cs="Arial"/>
                <w:sz w:val="16"/>
                <w:szCs w:val="16"/>
              </w:rPr>
            </w:pPr>
            <w:moveFrom w:id="1201" w:author="dugalh" w:date="2018-07-30T18:13:00Z">
              <w:r w:rsidRPr="00B44B64" w:rsidDel="00053CE5">
                <w:rPr>
                  <w:rFonts w:cs="Arial"/>
                  <w:sz w:val="16"/>
                  <w:szCs w:val="16"/>
                </w:rPr>
                <w:t>323</w:t>
              </w:r>
            </w:moveFrom>
          </w:p>
        </w:tc>
        <w:tc>
          <w:tcPr>
            <w:tcW w:w="1489" w:type="dxa"/>
          </w:tcPr>
          <w:p w14:paraId="065E2A42" w14:textId="4823E326" w:rsidR="00D61588" w:rsidRPr="00B44B64" w:rsidDel="00053CE5" w:rsidRDefault="00D61588" w:rsidP="007C5F60">
            <w:pPr>
              <w:spacing w:before="40" w:after="40" w:line="276" w:lineRule="auto"/>
              <w:rPr>
                <w:moveFrom w:id="1202" w:author="dugalh" w:date="2018-07-30T18:13:00Z"/>
                <w:rFonts w:cs="Arial"/>
                <w:sz w:val="16"/>
                <w:szCs w:val="16"/>
              </w:rPr>
            </w:pPr>
            <w:moveFrom w:id="1203" w:author="dugalh" w:date="2018-07-30T18:13:00Z">
              <w:r w:rsidRPr="00B44B64" w:rsidDel="00053CE5">
                <w:rPr>
                  <w:rFonts w:cs="Arial"/>
                  <w:sz w:val="16"/>
                  <w:szCs w:val="16"/>
                </w:rPr>
                <w:t>25769</w:t>
              </w:r>
            </w:moveFrom>
          </w:p>
        </w:tc>
        <w:tc>
          <w:tcPr>
            <w:tcW w:w="1489" w:type="dxa"/>
            <w:tcBorders>
              <w:right w:val="single" w:sz="12" w:space="0" w:color="000000" w:themeColor="text1"/>
            </w:tcBorders>
          </w:tcPr>
          <w:p w14:paraId="6587D6E7" w14:textId="23CE1467" w:rsidR="00D61588" w:rsidRPr="00B44B64" w:rsidDel="00053CE5" w:rsidRDefault="00D61588" w:rsidP="007C5F60">
            <w:pPr>
              <w:spacing w:before="40" w:after="40" w:line="276" w:lineRule="auto"/>
              <w:rPr>
                <w:moveFrom w:id="1204" w:author="dugalh" w:date="2018-07-30T18:13:00Z"/>
                <w:rFonts w:cs="Arial"/>
                <w:sz w:val="16"/>
                <w:szCs w:val="16"/>
              </w:rPr>
            </w:pPr>
            <w:moveFrom w:id="1205" w:author="dugalh" w:date="2018-07-30T18:13:00Z">
              <w:r w:rsidRPr="00B44B64" w:rsidDel="00053CE5">
                <w:rPr>
                  <w:rFonts w:cs="Arial"/>
                  <w:sz w:val="16"/>
                  <w:szCs w:val="16"/>
                </w:rPr>
                <w:t>1168</w:t>
              </w:r>
            </w:moveFrom>
          </w:p>
        </w:tc>
        <w:tc>
          <w:tcPr>
            <w:tcW w:w="1489" w:type="dxa"/>
            <w:tcBorders>
              <w:left w:val="single" w:sz="12" w:space="0" w:color="000000" w:themeColor="text1"/>
              <w:right w:val="single" w:sz="12" w:space="0" w:color="000000" w:themeColor="text1"/>
            </w:tcBorders>
          </w:tcPr>
          <w:p w14:paraId="274C4D36" w14:textId="33F186F7" w:rsidR="00D61588" w:rsidRPr="00B44B64" w:rsidDel="00053CE5" w:rsidRDefault="00D61588" w:rsidP="007C5F60">
            <w:pPr>
              <w:spacing w:before="40" w:after="40" w:line="276" w:lineRule="auto"/>
              <w:rPr>
                <w:moveFrom w:id="1206" w:author="dugalh" w:date="2018-07-30T18:13:00Z"/>
                <w:rFonts w:cs="Arial"/>
                <w:sz w:val="16"/>
                <w:szCs w:val="16"/>
              </w:rPr>
            </w:pPr>
            <w:moveFrom w:id="1207" w:author="dugalh" w:date="2018-07-30T18:13:00Z">
              <w:r w:rsidRPr="00B44B64" w:rsidDel="00053CE5">
                <w:rPr>
                  <w:rFonts w:cs="Arial"/>
                  <w:sz w:val="16"/>
                  <w:szCs w:val="16"/>
                </w:rPr>
                <w:t>27260</w:t>
              </w:r>
            </w:moveFrom>
          </w:p>
        </w:tc>
        <w:tc>
          <w:tcPr>
            <w:tcW w:w="1489" w:type="dxa"/>
            <w:tcBorders>
              <w:left w:val="single" w:sz="12" w:space="0" w:color="000000" w:themeColor="text1"/>
            </w:tcBorders>
          </w:tcPr>
          <w:p w14:paraId="353ADCAC" w14:textId="53D37983" w:rsidR="00D61588" w:rsidRPr="00B44B64" w:rsidDel="00053CE5" w:rsidRDefault="00D61588" w:rsidP="007C5F60">
            <w:pPr>
              <w:spacing w:before="40" w:after="40" w:line="276" w:lineRule="auto"/>
              <w:rPr>
                <w:moveFrom w:id="1208" w:author="dugalh" w:date="2018-07-30T18:13:00Z"/>
                <w:rFonts w:cs="Arial"/>
                <w:sz w:val="16"/>
                <w:szCs w:val="16"/>
              </w:rPr>
            </w:pPr>
            <w:moveFrom w:id="1209" w:author="dugalh" w:date="2018-07-30T18:13:00Z">
              <w:r w:rsidRPr="00B44B64" w:rsidDel="00053CE5">
                <w:rPr>
                  <w:rFonts w:cs="Arial"/>
                  <w:sz w:val="16"/>
                  <w:szCs w:val="16"/>
                </w:rPr>
                <w:t>94.53</w:t>
              </w:r>
            </w:moveFrom>
          </w:p>
        </w:tc>
      </w:tr>
      <w:tr w:rsidR="00D61588" w:rsidRPr="00B44B64" w:rsidDel="00053CE5" w14:paraId="48D5A514" w14:textId="5CA9B92B" w:rsidTr="006C32D3">
        <w:trPr>
          <w:trHeight w:val="299"/>
          <w:jc w:val="center"/>
        </w:trPr>
        <w:tc>
          <w:tcPr>
            <w:tcW w:w="1488" w:type="dxa"/>
            <w:tcBorders>
              <w:bottom w:val="single" w:sz="12" w:space="0" w:color="000000" w:themeColor="text1"/>
            </w:tcBorders>
          </w:tcPr>
          <w:p w14:paraId="13DDE7DC" w14:textId="009C3CDC" w:rsidR="00D61588" w:rsidRPr="00B44B64" w:rsidDel="00053CE5" w:rsidRDefault="00D61588" w:rsidP="007C5F60">
            <w:pPr>
              <w:spacing w:before="40" w:after="40" w:line="276" w:lineRule="auto"/>
              <w:rPr>
                <w:moveFrom w:id="1210" w:author="dugalh" w:date="2018-07-30T18:13:00Z"/>
                <w:rFonts w:cs="Arial"/>
                <w:b/>
                <w:sz w:val="16"/>
                <w:szCs w:val="16"/>
              </w:rPr>
            </w:pPr>
            <w:moveFrom w:id="1211" w:author="dugalh" w:date="2018-07-30T18:13:00Z">
              <w:r w:rsidRPr="00B44B64" w:rsidDel="00053CE5">
                <w:rPr>
                  <w:rFonts w:cs="Arial"/>
                  <w:b/>
                  <w:sz w:val="16"/>
                  <w:szCs w:val="16"/>
                </w:rPr>
                <w:t>Tree</w:t>
              </w:r>
            </w:moveFrom>
          </w:p>
        </w:tc>
        <w:tc>
          <w:tcPr>
            <w:tcW w:w="1489" w:type="dxa"/>
            <w:tcBorders>
              <w:bottom w:val="single" w:sz="12" w:space="0" w:color="000000" w:themeColor="text1"/>
            </w:tcBorders>
          </w:tcPr>
          <w:p w14:paraId="43149294" w14:textId="04D78497" w:rsidR="00D61588" w:rsidRPr="00B44B64" w:rsidDel="00053CE5" w:rsidRDefault="00D61588" w:rsidP="007C5F60">
            <w:pPr>
              <w:spacing w:before="40" w:after="40" w:line="276" w:lineRule="auto"/>
              <w:rPr>
                <w:moveFrom w:id="1212" w:author="dugalh" w:date="2018-07-30T18:13:00Z"/>
                <w:rFonts w:cs="Arial"/>
                <w:sz w:val="16"/>
                <w:szCs w:val="16"/>
              </w:rPr>
            </w:pPr>
            <w:moveFrom w:id="1213" w:author="dugalh" w:date="2018-07-30T18:13:00Z">
              <w:r w:rsidRPr="00B44B64" w:rsidDel="00053CE5">
                <w:rPr>
                  <w:rFonts w:cs="Arial"/>
                  <w:sz w:val="16"/>
                  <w:szCs w:val="16"/>
                </w:rPr>
                <w:t>271</w:t>
              </w:r>
            </w:moveFrom>
          </w:p>
        </w:tc>
        <w:tc>
          <w:tcPr>
            <w:tcW w:w="1489" w:type="dxa"/>
            <w:tcBorders>
              <w:bottom w:val="single" w:sz="12" w:space="0" w:color="000000" w:themeColor="text1"/>
            </w:tcBorders>
          </w:tcPr>
          <w:p w14:paraId="0747FF53" w14:textId="5B063EF7" w:rsidR="00D61588" w:rsidRPr="00B44B64" w:rsidDel="00053CE5" w:rsidRDefault="00D61588" w:rsidP="007C5F60">
            <w:pPr>
              <w:spacing w:before="40" w:after="40" w:line="276" w:lineRule="auto"/>
              <w:rPr>
                <w:moveFrom w:id="1214" w:author="dugalh" w:date="2018-07-30T18:13:00Z"/>
                <w:rFonts w:cs="Arial"/>
                <w:sz w:val="16"/>
                <w:szCs w:val="16"/>
              </w:rPr>
            </w:pPr>
            <w:moveFrom w:id="1215" w:author="dugalh" w:date="2018-07-30T18:13:00Z">
              <w:r w:rsidRPr="00B44B64" w:rsidDel="00053CE5">
                <w:rPr>
                  <w:rFonts w:cs="Arial"/>
                  <w:sz w:val="16"/>
                  <w:szCs w:val="16"/>
                </w:rPr>
                <w:t>197</w:t>
              </w:r>
            </w:moveFrom>
          </w:p>
        </w:tc>
        <w:tc>
          <w:tcPr>
            <w:tcW w:w="1489" w:type="dxa"/>
            <w:tcBorders>
              <w:bottom w:val="single" w:sz="12" w:space="0" w:color="000000" w:themeColor="text1"/>
              <w:right w:val="single" w:sz="12" w:space="0" w:color="000000" w:themeColor="text1"/>
            </w:tcBorders>
          </w:tcPr>
          <w:p w14:paraId="701AD889" w14:textId="19AA7237" w:rsidR="00D61588" w:rsidRPr="00B44B64" w:rsidDel="00053CE5" w:rsidRDefault="00D61588" w:rsidP="007C5F60">
            <w:pPr>
              <w:spacing w:before="40" w:after="40" w:line="276" w:lineRule="auto"/>
              <w:rPr>
                <w:moveFrom w:id="1216" w:author="dugalh" w:date="2018-07-30T18:13:00Z"/>
                <w:rFonts w:cs="Arial"/>
                <w:sz w:val="16"/>
                <w:szCs w:val="16"/>
              </w:rPr>
            </w:pPr>
            <w:moveFrom w:id="1217" w:author="dugalh" w:date="2018-07-30T18:13:00Z">
              <w:r w:rsidRPr="00B44B64" w:rsidDel="00053CE5">
                <w:rPr>
                  <w:rFonts w:cs="Arial"/>
                  <w:sz w:val="16"/>
                  <w:szCs w:val="16"/>
                </w:rPr>
                <w:t>2889</w:t>
              </w:r>
            </w:moveFrom>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3AEC7276" w:rsidR="00D61588" w:rsidRPr="00B44B64" w:rsidDel="00053CE5" w:rsidRDefault="00D61588" w:rsidP="007C5F60">
            <w:pPr>
              <w:spacing w:before="40" w:after="40" w:line="276" w:lineRule="auto"/>
              <w:rPr>
                <w:moveFrom w:id="1218" w:author="dugalh" w:date="2018-07-30T18:13:00Z"/>
                <w:rFonts w:cs="Arial"/>
                <w:sz w:val="16"/>
                <w:szCs w:val="16"/>
              </w:rPr>
            </w:pPr>
            <w:moveFrom w:id="1219" w:author="dugalh" w:date="2018-07-30T18:13:00Z">
              <w:r w:rsidRPr="00B44B64" w:rsidDel="00053CE5">
                <w:rPr>
                  <w:rFonts w:cs="Arial"/>
                  <w:sz w:val="16"/>
                  <w:szCs w:val="16"/>
                </w:rPr>
                <w:t>3357</w:t>
              </w:r>
            </w:moveFrom>
          </w:p>
        </w:tc>
        <w:tc>
          <w:tcPr>
            <w:tcW w:w="1489" w:type="dxa"/>
            <w:tcBorders>
              <w:left w:val="single" w:sz="12" w:space="0" w:color="000000" w:themeColor="text1"/>
              <w:bottom w:val="single" w:sz="12" w:space="0" w:color="000000" w:themeColor="text1"/>
            </w:tcBorders>
          </w:tcPr>
          <w:p w14:paraId="6A5B3A3A" w14:textId="1BEFE17A" w:rsidR="00D61588" w:rsidRPr="00B44B64" w:rsidDel="00053CE5" w:rsidRDefault="00D61588" w:rsidP="007C5F60">
            <w:pPr>
              <w:spacing w:before="40" w:after="40" w:line="276" w:lineRule="auto"/>
              <w:rPr>
                <w:moveFrom w:id="1220" w:author="dugalh" w:date="2018-07-30T18:13:00Z"/>
                <w:rFonts w:cs="Arial"/>
                <w:sz w:val="16"/>
                <w:szCs w:val="16"/>
              </w:rPr>
            </w:pPr>
            <w:moveFrom w:id="1221" w:author="dugalh" w:date="2018-07-30T18:13:00Z">
              <w:r w:rsidRPr="00B44B64" w:rsidDel="00053CE5">
                <w:rPr>
                  <w:rFonts w:cs="Arial"/>
                  <w:sz w:val="16"/>
                  <w:szCs w:val="16"/>
                </w:rPr>
                <w:t>86.06</w:t>
              </w:r>
            </w:moveFrom>
          </w:p>
        </w:tc>
      </w:tr>
      <w:tr w:rsidR="00D61588" w:rsidRPr="00B44B64" w:rsidDel="00053CE5" w14:paraId="7A0E9422" w14:textId="6A73597E" w:rsidTr="006C32D3">
        <w:trPr>
          <w:trHeight w:val="284"/>
          <w:jc w:val="center"/>
        </w:trPr>
        <w:tc>
          <w:tcPr>
            <w:tcW w:w="1488" w:type="dxa"/>
            <w:tcBorders>
              <w:top w:val="single" w:sz="12" w:space="0" w:color="000000" w:themeColor="text1"/>
              <w:bottom w:val="single" w:sz="12" w:space="0" w:color="000000" w:themeColor="text1"/>
            </w:tcBorders>
          </w:tcPr>
          <w:p w14:paraId="472ABA38" w14:textId="76319B22" w:rsidR="00D61588" w:rsidRPr="00B44B64" w:rsidDel="00053CE5" w:rsidRDefault="00D61588" w:rsidP="007C5F60">
            <w:pPr>
              <w:spacing w:before="40" w:after="40" w:line="276" w:lineRule="auto"/>
              <w:rPr>
                <w:moveFrom w:id="1222" w:author="dugalh" w:date="2018-07-30T18:13:00Z"/>
                <w:rFonts w:cs="Arial"/>
                <w:b/>
                <w:sz w:val="16"/>
                <w:szCs w:val="16"/>
              </w:rPr>
            </w:pPr>
            <w:moveFrom w:id="1223" w:author="dugalh" w:date="2018-07-30T18:13:00Z">
              <w:r w:rsidRPr="00B44B64" w:rsidDel="00053CE5">
                <w:rPr>
                  <w:rFonts w:cs="Arial"/>
                  <w:b/>
                  <w:sz w:val="16"/>
                  <w:szCs w:val="16"/>
                </w:rPr>
                <w:t>Total</w:t>
              </w:r>
            </w:moveFrom>
          </w:p>
        </w:tc>
        <w:tc>
          <w:tcPr>
            <w:tcW w:w="1489" w:type="dxa"/>
            <w:tcBorders>
              <w:top w:val="single" w:sz="12" w:space="0" w:color="000000" w:themeColor="text1"/>
              <w:bottom w:val="single" w:sz="12" w:space="0" w:color="000000" w:themeColor="text1"/>
            </w:tcBorders>
          </w:tcPr>
          <w:p w14:paraId="4D36DAE6" w14:textId="6819527F" w:rsidR="00D61588" w:rsidRPr="00B44B64" w:rsidDel="00053CE5" w:rsidRDefault="00D61588" w:rsidP="007C5F60">
            <w:pPr>
              <w:spacing w:before="40" w:after="40" w:line="276" w:lineRule="auto"/>
              <w:rPr>
                <w:moveFrom w:id="1224" w:author="dugalh" w:date="2018-07-30T18:13:00Z"/>
                <w:rFonts w:cs="Arial"/>
                <w:sz w:val="16"/>
                <w:szCs w:val="16"/>
              </w:rPr>
            </w:pPr>
            <w:moveFrom w:id="1225" w:author="dugalh" w:date="2018-07-30T18:13:00Z">
              <w:r w:rsidRPr="00B44B64" w:rsidDel="00053CE5">
                <w:rPr>
                  <w:rFonts w:cs="Arial"/>
                  <w:sz w:val="16"/>
                  <w:szCs w:val="16"/>
                </w:rPr>
                <w:t>25367</w:t>
              </w:r>
            </w:moveFrom>
          </w:p>
        </w:tc>
        <w:tc>
          <w:tcPr>
            <w:tcW w:w="1489" w:type="dxa"/>
            <w:tcBorders>
              <w:top w:val="single" w:sz="12" w:space="0" w:color="000000" w:themeColor="text1"/>
              <w:bottom w:val="single" w:sz="12" w:space="0" w:color="000000" w:themeColor="text1"/>
            </w:tcBorders>
          </w:tcPr>
          <w:p w14:paraId="4C787A41" w14:textId="2E7EC8C0" w:rsidR="00D61588" w:rsidRPr="00B44B64" w:rsidDel="00053CE5" w:rsidRDefault="00D61588" w:rsidP="007C5F60">
            <w:pPr>
              <w:spacing w:before="40" w:after="40" w:line="276" w:lineRule="auto"/>
              <w:rPr>
                <w:moveFrom w:id="1226" w:author="dugalh" w:date="2018-07-30T18:13:00Z"/>
                <w:rFonts w:cs="Arial"/>
                <w:sz w:val="16"/>
                <w:szCs w:val="16"/>
              </w:rPr>
            </w:pPr>
            <w:moveFrom w:id="1227" w:author="dugalh" w:date="2018-07-30T18:13:00Z">
              <w:r w:rsidRPr="00B44B64" w:rsidDel="00053CE5">
                <w:rPr>
                  <w:rFonts w:cs="Arial"/>
                  <w:sz w:val="16"/>
                  <w:szCs w:val="16"/>
                </w:rPr>
                <w:t>26283</w:t>
              </w:r>
            </w:moveFrom>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50E835D5" w:rsidR="00D61588" w:rsidRPr="00B44B64" w:rsidDel="00053CE5" w:rsidRDefault="00D61588" w:rsidP="007C5F60">
            <w:pPr>
              <w:spacing w:before="40" w:after="40" w:line="276" w:lineRule="auto"/>
              <w:rPr>
                <w:moveFrom w:id="1228" w:author="dugalh" w:date="2018-07-30T18:13:00Z"/>
                <w:rFonts w:cs="Arial"/>
                <w:sz w:val="16"/>
                <w:szCs w:val="16"/>
              </w:rPr>
            </w:pPr>
            <w:moveFrom w:id="1229" w:author="dugalh" w:date="2018-07-30T18:13:00Z">
              <w:r w:rsidRPr="00B44B64" w:rsidDel="00053CE5">
                <w:rPr>
                  <w:rFonts w:cs="Arial"/>
                  <w:sz w:val="16"/>
                  <w:szCs w:val="16"/>
                </w:rPr>
                <w:t>6227</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65FC2D" w:rsidR="00D61588" w:rsidRPr="00B44B64" w:rsidDel="00053CE5" w:rsidRDefault="00D61588" w:rsidP="007C5F60">
            <w:pPr>
              <w:spacing w:before="40" w:after="40" w:line="276" w:lineRule="auto"/>
              <w:rPr>
                <w:moveFrom w:id="1230" w:author="dugalh" w:date="2018-07-30T18:13:00Z"/>
                <w:rFonts w:cs="Arial"/>
                <w:sz w:val="16"/>
                <w:szCs w:val="16"/>
              </w:rPr>
            </w:pPr>
            <w:moveFrom w:id="1231" w:author="dugalh" w:date="2018-07-30T18:13:00Z">
              <w:r w:rsidRPr="00B44B64" w:rsidDel="00053CE5">
                <w:rPr>
                  <w:rFonts w:cs="Arial"/>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1E883559" w:rsidR="00D61588" w:rsidRPr="00B44B64" w:rsidDel="00053CE5" w:rsidRDefault="00D61588" w:rsidP="007C5F60">
            <w:pPr>
              <w:spacing w:before="40" w:after="40" w:line="276" w:lineRule="auto"/>
              <w:rPr>
                <w:moveFrom w:id="1232" w:author="dugalh" w:date="2018-07-30T18:13:00Z"/>
                <w:rFonts w:cs="Arial"/>
                <w:sz w:val="16"/>
                <w:szCs w:val="16"/>
              </w:rPr>
            </w:pPr>
          </w:p>
        </w:tc>
      </w:tr>
      <w:tr w:rsidR="00D61588" w:rsidRPr="00B44B64" w:rsidDel="00053CE5" w14:paraId="1293820C" w14:textId="61C548DA" w:rsidTr="006C32D3">
        <w:trPr>
          <w:trHeight w:val="299"/>
          <w:jc w:val="center"/>
        </w:trPr>
        <w:tc>
          <w:tcPr>
            <w:tcW w:w="1488" w:type="dxa"/>
            <w:tcBorders>
              <w:top w:val="single" w:sz="12" w:space="0" w:color="000000" w:themeColor="text1"/>
            </w:tcBorders>
          </w:tcPr>
          <w:p w14:paraId="1C55E300" w14:textId="51EF2EF8" w:rsidR="00D61588" w:rsidRPr="00B44B64" w:rsidDel="00053CE5" w:rsidRDefault="00D61588" w:rsidP="007C5F60">
            <w:pPr>
              <w:spacing w:before="40" w:after="40" w:line="276" w:lineRule="auto"/>
              <w:rPr>
                <w:moveFrom w:id="1233" w:author="dugalh" w:date="2018-07-30T18:13:00Z"/>
                <w:rFonts w:cs="Arial"/>
                <w:b/>
                <w:sz w:val="16"/>
                <w:szCs w:val="16"/>
                <w:vertAlign w:val="superscript"/>
              </w:rPr>
            </w:pPr>
            <w:moveFrom w:id="1234" w:author="dugalh" w:date="2018-07-30T18:13:00Z">
              <w:r w:rsidRPr="00B44B64" w:rsidDel="00053CE5">
                <w:rPr>
                  <w:rFonts w:cs="Arial"/>
                  <w:b/>
                  <w:sz w:val="16"/>
                  <w:szCs w:val="16"/>
                </w:rPr>
                <w:t>CA (%)</w:t>
              </w:r>
              <w:r w:rsidRPr="00B44B64" w:rsidDel="00053CE5">
                <w:rPr>
                  <w:rFonts w:cs="Arial"/>
                  <w:b/>
                  <w:sz w:val="16"/>
                  <w:szCs w:val="16"/>
                  <w:vertAlign w:val="superscript"/>
                </w:rPr>
                <w:t>a</w:t>
              </w:r>
            </w:moveFrom>
          </w:p>
        </w:tc>
        <w:tc>
          <w:tcPr>
            <w:tcW w:w="1489" w:type="dxa"/>
            <w:tcBorders>
              <w:top w:val="single" w:sz="12" w:space="0" w:color="000000" w:themeColor="text1"/>
            </w:tcBorders>
          </w:tcPr>
          <w:p w14:paraId="25F23A36" w14:textId="5FE9D162" w:rsidR="00D61588" w:rsidRPr="00B44B64" w:rsidDel="00053CE5" w:rsidRDefault="00D61588" w:rsidP="007C5F60">
            <w:pPr>
              <w:spacing w:before="40" w:after="40" w:line="276" w:lineRule="auto"/>
              <w:rPr>
                <w:moveFrom w:id="1235" w:author="dugalh" w:date="2018-07-30T18:13:00Z"/>
                <w:rFonts w:cs="Arial"/>
                <w:sz w:val="16"/>
                <w:szCs w:val="16"/>
              </w:rPr>
            </w:pPr>
            <w:moveFrom w:id="1236" w:author="dugalh" w:date="2018-07-30T18:13:00Z">
              <w:r w:rsidRPr="00B44B64" w:rsidDel="00053CE5">
                <w:rPr>
                  <w:rFonts w:cs="Arial"/>
                  <w:sz w:val="16"/>
                  <w:szCs w:val="16"/>
                </w:rPr>
                <w:t>97.66</w:t>
              </w:r>
            </w:moveFrom>
          </w:p>
        </w:tc>
        <w:tc>
          <w:tcPr>
            <w:tcW w:w="1489" w:type="dxa"/>
            <w:tcBorders>
              <w:top w:val="single" w:sz="12" w:space="0" w:color="000000" w:themeColor="text1"/>
            </w:tcBorders>
          </w:tcPr>
          <w:p w14:paraId="58B000D5" w14:textId="28128F05" w:rsidR="00D61588" w:rsidRPr="00B44B64" w:rsidDel="00053CE5" w:rsidRDefault="00D61588" w:rsidP="007C5F60">
            <w:pPr>
              <w:spacing w:before="40" w:after="40" w:line="276" w:lineRule="auto"/>
              <w:rPr>
                <w:moveFrom w:id="1237" w:author="dugalh" w:date="2018-07-30T18:13:00Z"/>
                <w:rFonts w:cs="Arial"/>
                <w:sz w:val="16"/>
                <w:szCs w:val="16"/>
              </w:rPr>
            </w:pPr>
            <w:moveFrom w:id="1238" w:author="dugalh" w:date="2018-07-30T18:13:00Z">
              <w:r w:rsidRPr="00B44B64" w:rsidDel="00053CE5">
                <w:rPr>
                  <w:rFonts w:cs="Arial"/>
                  <w:sz w:val="16"/>
                  <w:szCs w:val="16"/>
                </w:rPr>
                <w:t>98.04</w:t>
              </w:r>
            </w:moveFrom>
          </w:p>
        </w:tc>
        <w:tc>
          <w:tcPr>
            <w:tcW w:w="1489" w:type="dxa"/>
            <w:tcBorders>
              <w:top w:val="single" w:sz="12" w:space="0" w:color="000000" w:themeColor="text1"/>
            </w:tcBorders>
          </w:tcPr>
          <w:p w14:paraId="731CD5B3" w14:textId="6B05744D" w:rsidR="00D61588" w:rsidRPr="00B44B64" w:rsidDel="00053CE5" w:rsidRDefault="00D61588" w:rsidP="007C5F60">
            <w:pPr>
              <w:spacing w:before="40" w:after="40" w:line="276" w:lineRule="auto"/>
              <w:rPr>
                <w:moveFrom w:id="1239" w:author="dugalh" w:date="2018-07-30T18:13:00Z"/>
                <w:rFonts w:cs="Arial"/>
                <w:sz w:val="16"/>
                <w:szCs w:val="16"/>
              </w:rPr>
            </w:pPr>
            <w:moveFrom w:id="1240" w:author="dugalh" w:date="2018-07-30T18:13:00Z">
              <w:r w:rsidRPr="00B44B64" w:rsidDel="00053CE5">
                <w:rPr>
                  <w:rFonts w:cs="Arial"/>
                  <w:sz w:val="16"/>
                  <w:szCs w:val="16"/>
                </w:rPr>
                <w:t>46.39</w:t>
              </w:r>
            </w:moveFrom>
          </w:p>
        </w:tc>
        <w:tc>
          <w:tcPr>
            <w:tcW w:w="1489" w:type="dxa"/>
            <w:tcBorders>
              <w:top w:val="single" w:sz="12" w:space="0" w:color="000000" w:themeColor="text1"/>
            </w:tcBorders>
          </w:tcPr>
          <w:p w14:paraId="343F2A91" w14:textId="4B4BA4BC" w:rsidR="00D61588" w:rsidRPr="00B44B64" w:rsidDel="00053CE5" w:rsidRDefault="00D61588" w:rsidP="007C5F60">
            <w:pPr>
              <w:spacing w:before="40" w:after="40" w:line="276" w:lineRule="auto"/>
              <w:rPr>
                <w:moveFrom w:id="1241" w:author="dugalh" w:date="2018-07-30T18:13:00Z"/>
                <w:rFonts w:cs="Arial"/>
                <w:sz w:val="16"/>
                <w:szCs w:val="16"/>
              </w:rPr>
            </w:pPr>
          </w:p>
        </w:tc>
        <w:tc>
          <w:tcPr>
            <w:tcW w:w="1489" w:type="dxa"/>
            <w:tcBorders>
              <w:top w:val="single" w:sz="12" w:space="0" w:color="000000" w:themeColor="text1"/>
            </w:tcBorders>
          </w:tcPr>
          <w:p w14:paraId="7650BDEF" w14:textId="2FFB9664" w:rsidR="00D61588" w:rsidRPr="00B44B64" w:rsidDel="00053CE5" w:rsidRDefault="00D61588" w:rsidP="007C5F60">
            <w:pPr>
              <w:spacing w:before="40" w:after="40" w:line="276" w:lineRule="auto"/>
              <w:rPr>
                <w:moveFrom w:id="1242" w:author="dugalh" w:date="2018-07-30T18:13:00Z"/>
                <w:rFonts w:cs="Arial"/>
                <w:sz w:val="16"/>
                <w:szCs w:val="16"/>
              </w:rPr>
            </w:pPr>
          </w:p>
        </w:tc>
      </w:tr>
      <w:tr w:rsidR="00D61588" w:rsidRPr="00B44B64" w:rsidDel="00053CE5" w14:paraId="5AE8200F" w14:textId="765A5A8B" w:rsidTr="006C32D3">
        <w:trPr>
          <w:trHeight w:val="284"/>
          <w:jc w:val="center"/>
        </w:trPr>
        <w:tc>
          <w:tcPr>
            <w:tcW w:w="1488" w:type="dxa"/>
          </w:tcPr>
          <w:p w14:paraId="3FF0C287" w14:textId="6888BAD2" w:rsidR="00D61588" w:rsidRPr="00B44B64" w:rsidDel="00053CE5" w:rsidRDefault="00D61588" w:rsidP="007C5F60">
            <w:pPr>
              <w:spacing w:before="40" w:after="40" w:line="276" w:lineRule="auto"/>
              <w:rPr>
                <w:moveFrom w:id="1243" w:author="dugalh" w:date="2018-07-30T18:13:00Z"/>
                <w:rFonts w:cs="Arial"/>
                <w:b/>
                <w:sz w:val="16"/>
                <w:szCs w:val="16"/>
              </w:rPr>
            </w:pPr>
            <w:moveFrom w:id="1244" w:author="dugalh" w:date="2018-07-30T18:13:00Z">
              <w:r w:rsidRPr="00B44B64" w:rsidDel="00053CE5">
                <w:rPr>
                  <w:rFonts w:cs="Arial"/>
                  <w:b/>
                  <w:sz w:val="16"/>
                  <w:szCs w:val="16"/>
                </w:rPr>
                <w:t>Kappa</w:t>
              </w:r>
            </w:moveFrom>
          </w:p>
        </w:tc>
        <w:tc>
          <w:tcPr>
            <w:tcW w:w="1489" w:type="dxa"/>
          </w:tcPr>
          <w:p w14:paraId="1263896A" w14:textId="6073EC25" w:rsidR="00D61588" w:rsidRPr="00B44B64" w:rsidDel="00053CE5" w:rsidRDefault="00D61588" w:rsidP="007C5F60">
            <w:pPr>
              <w:spacing w:before="40" w:after="40" w:line="276" w:lineRule="auto"/>
              <w:rPr>
                <w:moveFrom w:id="1245" w:author="dugalh" w:date="2018-07-30T18:13:00Z"/>
                <w:rFonts w:cs="Arial"/>
                <w:sz w:val="16"/>
                <w:szCs w:val="16"/>
              </w:rPr>
            </w:pPr>
            <w:moveFrom w:id="1246" w:author="dugalh" w:date="2018-07-30T18:13:00Z">
              <w:r w:rsidRPr="00B44B64" w:rsidDel="00053CE5">
                <w:rPr>
                  <w:rFonts w:cs="Arial"/>
                  <w:sz w:val="16"/>
                  <w:szCs w:val="16"/>
                </w:rPr>
                <w:t>0.87</w:t>
              </w:r>
            </w:moveFrom>
          </w:p>
        </w:tc>
        <w:tc>
          <w:tcPr>
            <w:tcW w:w="1489" w:type="dxa"/>
          </w:tcPr>
          <w:p w14:paraId="0F9B6F38" w14:textId="5A3729D2" w:rsidR="00D61588" w:rsidRPr="00B44B64" w:rsidDel="00053CE5" w:rsidRDefault="00D61588" w:rsidP="007C5F60">
            <w:pPr>
              <w:spacing w:before="40" w:after="40" w:line="276" w:lineRule="auto"/>
              <w:rPr>
                <w:moveFrom w:id="1247" w:author="dugalh" w:date="2018-07-30T18:13:00Z"/>
                <w:rFonts w:cs="Arial"/>
                <w:sz w:val="16"/>
                <w:szCs w:val="16"/>
              </w:rPr>
            </w:pPr>
          </w:p>
        </w:tc>
        <w:tc>
          <w:tcPr>
            <w:tcW w:w="1489" w:type="dxa"/>
          </w:tcPr>
          <w:p w14:paraId="5906644D" w14:textId="114C4A17" w:rsidR="00D61588" w:rsidRPr="00B44B64" w:rsidDel="00053CE5" w:rsidRDefault="00D61588" w:rsidP="007C5F60">
            <w:pPr>
              <w:spacing w:before="40" w:after="40" w:line="276" w:lineRule="auto"/>
              <w:rPr>
                <w:moveFrom w:id="1248" w:author="dugalh" w:date="2018-07-30T18:13:00Z"/>
                <w:rFonts w:cs="Arial"/>
                <w:sz w:val="16"/>
                <w:szCs w:val="16"/>
              </w:rPr>
            </w:pPr>
          </w:p>
        </w:tc>
        <w:tc>
          <w:tcPr>
            <w:tcW w:w="1489" w:type="dxa"/>
          </w:tcPr>
          <w:p w14:paraId="6542B736" w14:textId="36C2FDF1" w:rsidR="00D61588" w:rsidRPr="00B44B64" w:rsidDel="00053CE5" w:rsidRDefault="00D61588" w:rsidP="007C5F60">
            <w:pPr>
              <w:spacing w:before="40" w:after="40" w:line="276" w:lineRule="auto"/>
              <w:rPr>
                <w:moveFrom w:id="1249" w:author="dugalh" w:date="2018-07-30T18:13:00Z"/>
                <w:rFonts w:cs="Arial"/>
                <w:sz w:val="16"/>
                <w:szCs w:val="16"/>
              </w:rPr>
            </w:pPr>
          </w:p>
        </w:tc>
        <w:tc>
          <w:tcPr>
            <w:tcW w:w="1489" w:type="dxa"/>
          </w:tcPr>
          <w:p w14:paraId="4B7B7945" w14:textId="7194D91E" w:rsidR="00D61588" w:rsidRPr="00B44B64" w:rsidDel="00053CE5" w:rsidRDefault="00D61588" w:rsidP="007C5F60">
            <w:pPr>
              <w:spacing w:before="40" w:after="40" w:line="276" w:lineRule="auto"/>
              <w:rPr>
                <w:moveFrom w:id="1250" w:author="dugalh" w:date="2018-07-30T18:13:00Z"/>
                <w:rFonts w:cs="Arial"/>
                <w:sz w:val="16"/>
                <w:szCs w:val="16"/>
              </w:rPr>
            </w:pPr>
          </w:p>
        </w:tc>
      </w:tr>
      <w:tr w:rsidR="00D61588" w:rsidRPr="00B44B64" w:rsidDel="00053CE5" w14:paraId="2FE73170" w14:textId="1590623D" w:rsidTr="006C32D3">
        <w:trPr>
          <w:trHeight w:val="284"/>
          <w:jc w:val="center"/>
        </w:trPr>
        <w:tc>
          <w:tcPr>
            <w:tcW w:w="1488" w:type="dxa"/>
          </w:tcPr>
          <w:p w14:paraId="1622D10B" w14:textId="03507013" w:rsidR="00D61588" w:rsidRPr="00B44B64" w:rsidDel="00053CE5" w:rsidRDefault="00D61588" w:rsidP="007C5F60">
            <w:pPr>
              <w:spacing w:before="40" w:after="40" w:line="276" w:lineRule="auto"/>
              <w:rPr>
                <w:moveFrom w:id="1251" w:author="dugalh" w:date="2018-07-30T18:13:00Z"/>
                <w:rFonts w:cs="Arial"/>
                <w:b/>
                <w:sz w:val="16"/>
                <w:szCs w:val="16"/>
              </w:rPr>
            </w:pPr>
            <w:moveFrom w:id="1252" w:author="dugalh" w:date="2018-07-30T18:13:00Z">
              <w:r w:rsidRPr="00B44B64" w:rsidDel="00053CE5">
                <w:rPr>
                  <w:rFonts w:cs="Arial"/>
                  <w:b/>
                  <w:sz w:val="16"/>
                  <w:szCs w:val="16"/>
                </w:rPr>
                <w:t>Overall Error (%)</w:t>
              </w:r>
            </w:moveFrom>
          </w:p>
        </w:tc>
        <w:tc>
          <w:tcPr>
            <w:tcW w:w="1489" w:type="dxa"/>
          </w:tcPr>
          <w:p w14:paraId="50BA548F" w14:textId="3FE839D5" w:rsidR="00D61588" w:rsidRPr="00B44B64" w:rsidDel="00053CE5" w:rsidRDefault="00D61588" w:rsidP="007C5F60">
            <w:pPr>
              <w:spacing w:before="40" w:after="40" w:line="276" w:lineRule="auto"/>
              <w:rPr>
                <w:moveFrom w:id="1253" w:author="dugalh" w:date="2018-07-30T18:13:00Z"/>
                <w:rFonts w:cs="Arial"/>
                <w:sz w:val="16"/>
                <w:szCs w:val="16"/>
              </w:rPr>
            </w:pPr>
            <w:moveFrom w:id="1254" w:author="dugalh" w:date="2018-07-30T18:13:00Z">
              <w:r w:rsidRPr="00B44B64" w:rsidDel="00053CE5">
                <w:rPr>
                  <w:rFonts w:cs="Arial"/>
                  <w:sz w:val="16"/>
                  <w:szCs w:val="16"/>
                </w:rPr>
                <w:t>9.51</w:t>
              </w:r>
            </w:moveFrom>
          </w:p>
        </w:tc>
        <w:tc>
          <w:tcPr>
            <w:tcW w:w="1489" w:type="dxa"/>
          </w:tcPr>
          <w:p w14:paraId="174AC952" w14:textId="4AFF6B4F" w:rsidR="00D61588" w:rsidRPr="00B44B64" w:rsidDel="00053CE5" w:rsidRDefault="00D61588" w:rsidP="007C5F60">
            <w:pPr>
              <w:spacing w:before="40" w:after="40" w:line="276" w:lineRule="auto"/>
              <w:rPr>
                <w:moveFrom w:id="1255" w:author="dugalh" w:date="2018-07-30T18:13:00Z"/>
                <w:rFonts w:cs="Arial"/>
                <w:sz w:val="16"/>
                <w:szCs w:val="16"/>
              </w:rPr>
            </w:pPr>
          </w:p>
        </w:tc>
        <w:tc>
          <w:tcPr>
            <w:tcW w:w="1489" w:type="dxa"/>
          </w:tcPr>
          <w:p w14:paraId="2B19FA53" w14:textId="43C498C1" w:rsidR="00D61588" w:rsidRPr="00B44B64" w:rsidDel="00053CE5" w:rsidRDefault="00D61588" w:rsidP="007C5F60">
            <w:pPr>
              <w:spacing w:before="40" w:after="40" w:line="276" w:lineRule="auto"/>
              <w:rPr>
                <w:moveFrom w:id="1256" w:author="dugalh" w:date="2018-07-30T18:13:00Z"/>
                <w:rFonts w:cs="Arial"/>
                <w:sz w:val="16"/>
                <w:szCs w:val="16"/>
              </w:rPr>
            </w:pPr>
          </w:p>
        </w:tc>
        <w:tc>
          <w:tcPr>
            <w:tcW w:w="1489" w:type="dxa"/>
          </w:tcPr>
          <w:p w14:paraId="1EA50A16" w14:textId="682502E5" w:rsidR="00D61588" w:rsidRPr="00B44B64" w:rsidDel="00053CE5" w:rsidRDefault="00D61588" w:rsidP="007C5F60">
            <w:pPr>
              <w:spacing w:before="40" w:after="40" w:line="276" w:lineRule="auto"/>
              <w:rPr>
                <w:moveFrom w:id="1257" w:author="dugalh" w:date="2018-07-30T18:13:00Z"/>
                <w:rFonts w:cs="Arial"/>
                <w:sz w:val="16"/>
                <w:szCs w:val="16"/>
              </w:rPr>
            </w:pPr>
          </w:p>
        </w:tc>
        <w:tc>
          <w:tcPr>
            <w:tcW w:w="1489" w:type="dxa"/>
          </w:tcPr>
          <w:p w14:paraId="3C80AFDB" w14:textId="6EED02C6" w:rsidR="00D61588" w:rsidRPr="00B44B64" w:rsidDel="00053CE5" w:rsidRDefault="00D61588" w:rsidP="007C5F60">
            <w:pPr>
              <w:spacing w:before="40" w:after="40" w:line="276" w:lineRule="auto"/>
              <w:rPr>
                <w:moveFrom w:id="1258" w:author="dugalh" w:date="2018-07-30T18:13:00Z"/>
                <w:rFonts w:cs="Arial"/>
                <w:sz w:val="16"/>
                <w:szCs w:val="16"/>
              </w:rPr>
            </w:pPr>
          </w:p>
        </w:tc>
      </w:tr>
    </w:tbl>
    <w:p w14:paraId="53605719" w14:textId="56AF3520" w:rsidR="00D61588" w:rsidRPr="00B44B64" w:rsidDel="00053CE5" w:rsidRDefault="00D61588" w:rsidP="006C32D3">
      <w:pPr>
        <w:spacing w:line="360" w:lineRule="auto"/>
        <w:jc w:val="center"/>
        <w:rPr>
          <w:moveFrom w:id="1259" w:author="dugalh" w:date="2018-07-30T18:13:00Z"/>
          <w:rFonts w:ascii="Arial" w:hAnsi="Arial" w:cs="Arial"/>
          <w:sz w:val="16"/>
          <w:szCs w:val="16"/>
        </w:rPr>
      </w:pPr>
      <w:moveFrom w:id="1260" w:author="dugalh" w:date="2018-07-30T18:13:00Z">
        <w:r w:rsidRPr="00B44B64" w:rsidDel="00053CE5">
          <w:rPr>
            <w:rFonts w:ascii="Arial" w:hAnsi="Arial" w:cs="Arial"/>
            <w:sz w:val="16"/>
            <w:szCs w:val="16"/>
            <w:vertAlign w:val="superscript"/>
          </w:rPr>
          <w:t>a</w:t>
        </w:r>
        <w:r w:rsidRPr="00B44B64" w:rsidDel="00053CE5">
          <w:rPr>
            <w:rFonts w:ascii="Arial" w:hAnsi="Arial" w:cs="Arial"/>
            <w:sz w:val="16"/>
            <w:szCs w:val="16"/>
          </w:rPr>
          <w:t xml:space="preserve"> CA = Consumer’s accuracy, PA = Producer’s accuracy</w:t>
        </w:r>
      </w:moveFrom>
    </w:p>
    <w:moveFromRangeEnd w:id="1173"/>
    <w:p w14:paraId="6D32AC58" w14:textId="77777777" w:rsidR="00053CE5" w:rsidRPr="00B44B64" w:rsidRDefault="00053CE5" w:rsidP="00053CE5">
      <w:pPr>
        <w:pStyle w:val="1Tablecaption"/>
        <w:rPr>
          <w:moveTo w:id="1261" w:author="dugalh" w:date="2018-07-30T18:13:00Z"/>
        </w:rPr>
      </w:pPr>
      <w:moveToRangeStart w:id="1262" w:author="dugalh" w:date="2018-07-30T18:13:00Z" w:name="move520737708"/>
      <w:moveTo w:id="1263" w:author="dugalh" w:date="2018-07-30T18:13: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8</w:t>
        </w:r>
        <w:r w:rsidRPr="006C32D3">
          <w:rPr>
            <w:b/>
          </w:rPr>
          <w:fldChar w:fldCharType="end"/>
        </w:r>
        <w:r w:rsidRPr="00B44B64">
          <w:t xml:space="preserve">   Decision tree three-class confusion matrix</w:t>
        </w:r>
      </w:moveTo>
    </w:p>
    <w:tbl>
      <w:tblPr>
        <w:tblStyle w:val="MyThesisTable"/>
        <w:tblW w:w="0" w:type="auto"/>
        <w:jc w:val="center"/>
        <w:tblLook w:val="04A0" w:firstRow="1" w:lastRow="0" w:firstColumn="1" w:lastColumn="0" w:noHBand="0" w:noVBand="1"/>
      </w:tblPr>
      <w:tblGrid>
        <w:gridCol w:w="1488"/>
        <w:gridCol w:w="1489"/>
        <w:gridCol w:w="1489"/>
        <w:gridCol w:w="1489"/>
        <w:gridCol w:w="1489"/>
        <w:gridCol w:w="1489"/>
      </w:tblGrid>
      <w:tr w:rsidR="00053CE5" w:rsidRPr="00B44B64" w14:paraId="7DF05EDF" w14:textId="77777777" w:rsidTr="00710738">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4C0AAF3E" w14:textId="77777777" w:rsidR="00053CE5" w:rsidRPr="00B44B64" w:rsidRDefault="00053CE5" w:rsidP="00710738">
            <w:pPr>
              <w:spacing w:before="40" w:after="40" w:line="276" w:lineRule="auto"/>
              <w:rPr>
                <w:moveTo w:id="1264" w:author="dugalh" w:date="2018-07-30T18:13:00Z"/>
                <w:rFonts w:cs="Arial"/>
                <w:sz w:val="16"/>
                <w:szCs w:val="16"/>
              </w:rPr>
            </w:pPr>
          </w:p>
        </w:tc>
        <w:tc>
          <w:tcPr>
            <w:tcW w:w="1489" w:type="dxa"/>
          </w:tcPr>
          <w:p w14:paraId="50F1C05A" w14:textId="77777777" w:rsidR="00053CE5" w:rsidRPr="00B44B64" w:rsidRDefault="00053CE5" w:rsidP="00710738">
            <w:pPr>
              <w:spacing w:before="40" w:after="40" w:line="276" w:lineRule="auto"/>
              <w:rPr>
                <w:moveTo w:id="1265" w:author="dugalh" w:date="2018-07-30T18:13:00Z"/>
                <w:rFonts w:cs="Arial"/>
                <w:sz w:val="16"/>
                <w:szCs w:val="16"/>
              </w:rPr>
            </w:pPr>
            <w:moveTo w:id="1266" w:author="dugalh" w:date="2018-07-30T18:13:00Z">
              <w:r w:rsidRPr="00B44B64">
                <w:rPr>
                  <w:rFonts w:cs="Arial"/>
                  <w:sz w:val="16"/>
                  <w:szCs w:val="16"/>
                </w:rPr>
                <w:t>Background</w:t>
              </w:r>
            </w:moveTo>
          </w:p>
        </w:tc>
        <w:tc>
          <w:tcPr>
            <w:tcW w:w="1489" w:type="dxa"/>
          </w:tcPr>
          <w:p w14:paraId="656D2CF0" w14:textId="77777777" w:rsidR="00053CE5" w:rsidRPr="00B44B64" w:rsidRDefault="00053CE5" w:rsidP="00710738">
            <w:pPr>
              <w:spacing w:before="40" w:after="40" w:line="276" w:lineRule="auto"/>
              <w:rPr>
                <w:moveTo w:id="1267" w:author="dugalh" w:date="2018-07-30T18:13:00Z"/>
                <w:rFonts w:cs="Arial"/>
                <w:sz w:val="16"/>
                <w:szCs w:val="16"/>
              </w:rPr>
            </w:pPr>
            <w:proofErr w:type="spellStart"/>
            <w:moveTo w:id="1268" w:author="dugalh" w:date="2018-07-30T18:13:00Z">
              <w:r w:rsidRPr="00B44B64">
                <w:rPr>
                  <w:rFonts w:cs="Arial"/>
                  <w:sz w:val="16"/>
                  <w:szCs w:val="16"/>
                </w:rPr>
                <w:t>Spekboom</w:t>
              </w:r>
              <w:proofErr w:type="spellEnd"/>
            </w:moveTo>
          </w:p>
        </w:tc>
        <w:tc>
          <w:tcPr>
            <w:tcW w:w="1489" w:type="dxa"/>
            <w:tcBorders>
              <w:right w:val="single" w:sz="12" w:space="0" w:color="000000" w:themeColor="text1"/>
            </w:tcBorders>
          </w:tcPr>
          <w:p w14:paraId="2861D0C6" w14:textId="77777777" w:rsidR="00053CE5" w:rsidRPr="00B44B64" w:rsidRDefault="00053CE5" w:rsidP="00710738">
            <w:pPr>
              <w:spacing w:before="40" w:after="40" w:line="276" w:lineRule="auto"/>
              <w:rPr>
                <w:moveTo w:id="1269" w:author="dugalh" w:date="2018-07-30T18:13:00Z"/>
                <w:rFonts w:cs="Arial"/>
                <w:sz w:val="16"/>
                <w:szCs w:val="16"/>
              </w:rPr>
            </w:pPr>
            <w:moveTo w:id="1270" w:author="dugalh" w:date="2018-07-30T18:13:00Z">
              <w:r w:rsidRPr="00B44B64">
                <w:rPr>
                  <w:rFonts w:cs="Arial"/>
                  <w:sz w:val="16"/>
                  <w:szCs w:val="16"/>
                </w:rPr>
                <w:t>Tree</w:t>
              </w:r>
            </w:moveTo>
          </w:p>
        </w:tc>
        <w:tc>
          <w:tcPr>
            <w:tcW w:w="1489" w:type="dxa"/>
            <w:tcBorders>
              <w:left w:val="single" w:sz="12" w:space="0" w:color="000000" w:themeColor="text1"/>
              <w:right w:val="single" w:sz="12" w:space="0" w:color="000000" w:themeColor="text1"/>
            </w:tcBorders>
          </w:tcPr>
          <w:p w14:paraId="4B9310C0" w14:textId="77777777" w:rsidR="00053CE5" w:rsidRPr="00B44B64" w:rsidRDefault="00053CE5" w:rsidP="00710738">
            <w:pPr>
              <w:spacing w:before="40" w:after="40" w:line="276" w:lineRule="auto"/>
              <w:rPr>
                <w:moveTo w:id="1271" w:author="dugalh" w:date="2018-07-30T18:13:00Z"/>
                <w:rFonts w:cs="Arial"/>
                <w:sz w:val="16"/>
                <w:szCs w:val="16"/>
              </w:rPr>
            </w:pPr>
            <w:moveTo w:id="1272" w:author="dugalh" w:date="2018-07-30T18:13:00Z">
              <w:r w:rsidRPr="00B44B64">
                <w:rPr>
                  <w:rFonts w:cs="Arial"/>
                  <w:sz w:val="16"/>
                  <w:szCs w:val="16"/>
                </w:rPr>
                <w:t>Total</w:t>
              </w:r>
            </w:moveTo>
          </w:p>
        </w:tc>
        <w:tc>
          <w:tcPr>
            <w:tcW w:w="1489" w:type="dxa"/>
            <w:tcBorders>
              <w:left w:val="single" w:sz="12" w:space="0" w:color="000000" w:themeColor="text1"/>
            </w:tcBorders>
          </w:tcPr>
          <w:p w14:paraId="63F660E7" w14:textId="77777777" w:rsidR="00053CE5" w:rsidRPr="00B44B64" w:rsidRDefault="00053CE5" w:rsidP="00710738">
            <w:pPr>
              <w:spacing w:before="40" w:after="40" w:line="276" w:lineRule="auto"/>
              <w:rPr>
                <w:moveTo w:id="1273" w:author="dugalh" w:date="2018-07-30T18:13:00Z"/>
                <w:rFonts w:cs="Arial"/>
                <w:sz w:val="16"/>
                <w:szCs w:val="16"/>
                <w:vertAlign w:val="superscript"/>
              </w:rPr>
            </w:pPr>
            <w:moveTo w:id="1274" w:author="dugalh" w:date="2018-07-30T18:13:00Z">
              <w:r w:rsidRPr="00B44B64">
                <w:rPr>
                  <w:rFonts w:cs="Arial"/>
                  <w:sz w:val="16"/>
                  <w:szCs w:val="16"/>
                </w:rPr>
                <w:t>PA (%)</w:t>
              </w:r>
              <w:r w:rsidRPr="00B44B64">
                <w:rPr>
                  <w:rFonts w:cs="Arial"/>
                  <w:sz w:val="16"/>
                  <w:szCs w:val="16"/>
                  <w:vertAlign w:val="superscript"/>
                </w:rPr>
                <w:t>a</w:t>
              </w:r>
            </w:moveTo>
          </w:p>
        </w:tc>
      </w:tr>
      <w:tr w:rsidR="007B2241" w:rsidRPr="00B44B64" w14:paraId="6FF3ACEB" w14:textId="77777777" w:rsidTr="007B2241">
        <w:trPr>
          <w:trHeight w:val="299"/>
          <w:jc w:val="center"/>
        </w:trPr>
        <w:tc>
          <w:tcPr>
            <w:tcW w:w="1488" w:type="dxa"/>
          </w:tcPr>
          <w:p w14:paraId="097492DE" w14:textId="77777777" w:rsidR="007B2241" w:rsidRPr="00B44B64" w:rsidRDefault="007B2241" w:rsidP="007B2241">
            <w:pPr>
              <w:spacing w:before="40" w:after="40" w:line="276" w:lineRule="auto"/>
              <w:rPr>
                <w:moveTo w:id="1275" w:author="dugalh" w:date="2018-07-30T18:13:00Z"/>
                <w:rFonts w:cs="Arial"/>
                <w:b/>
                <w:sz w:val="16"/>
                <w:szCs w:val="16"/>
              </w:rPr>
            </w:pPr>
            <w:moveTo w:id="1276" w:author="dugalh" w:date="2018-07-30T18:13:00Z">
              <w:r w:rsidRPr="00B44B64">
                <w:rPr>
                  <w:rFonts w:cs="Arial"/>
                  <w:b/>
                  <w:sz w:val="16"/>
                  <w:szCs w:val="16"/>
                </w:rPr>
                <w:t>Background</w:t>
              </w:r>
            </w:moveTo>
          </w:p>
        </w:tc>
        <w:tc>
          <w:tcPr>
            <w:tcW w:w="1489" w:type="dxa"/>
            <w:vAlign w:val="top"/>
          </w:tcPr>
          <w:p w14:paraId="5832F9E2" w14:textId="62124B9A" w:rsidR="007B2241" w:rsidRPr="007B2241" w:rsidRDefault="007B2241" w:rsidP="007B2241">
            <w:pPr>
              <w:spacing w:before="40" w:after="40" w:line="276" w:lineRule="auto"/>
              <w:rPr>
                <w:moveTo w:id="1277" w:author="dugalh" w:date="2018-07-30T18:13:00Z"/>
                <w:rFonts w:cs="Arial"/>
                <w:sz w:val="16"/>
                <w:szCs w:val="16"/>
              </w:rPr>
            </w:pPr>
            <w:ins w:id="1278" w:author="dugalh" w:date="2018-07-30T18:17:00Z">
              <w:r w:rsidRPr="007B2241">
                <w:rPr>
                  <w:sz w:val="16"/>
                  <w:szCs w:val="16"/>
                </w:rPr>
                <w:t>24776</w:t>
              </w:r>
            </w:ins>
          </w:p>
        </w:tc>
        <w:tc>
          <w:tcPr>
            <w:tcW w:w="1489" w:type="dxa"/>
            <w:vAlign w:val="top"/>
          </w:tcPr>
          <w:p w14:paraId="36A92586" w14:textId="72EB3540" w:rsidR="007B2241" w:rsidRPr="007B2241" w:rsidRDefault="007B2241" w:rsidP="007B2241">
            <w:pPr>
              <w:spacing w:before="40" w:after="40" w:line="276" w:lineRule="auto"/>
              <w:rPr>
                <w:moveTo w:id="1279" w:author="dugalh" w:date="2018-07-30T18:13:00Z"/>
                <w:rFonts w:cs="Arial"/>
                <w:sz w:val="16"/>
                <w:szCs w:val="16"/>
              </w:rPr>
            </w:pPr>
            <w:ins w:id="1280" w:author="dugalh" w:date="2018-07-30T18:17:00Z">
              <w:r w:rsidRPr="007B2241">
                <w:rPr>
                  <w:sz w:val="16"/>
                  <w:szCs w:val="16"/>
                </w:rPr>
                <w:t>330</w:t>
              </w:r>
            </w:ins>
          </w:p>
        </w:tc>
        <w:tc>
          <w:tcPr>
            <w:tcW w:w="1489" w:type="dxa"/>
            <w:tcBorders>
              <w:right w:val="single" w:sz="12" w:space="0" w:color="000000" w:themeColor="text1"/>
            </w:tcBorders>
            <w:vAlign w:val="top"/>
          </w:tcPr>
          <w:p w14:paraId="12115807" w14:textId="4466BE14" w:rsidR="007B2241" w:rsidRPr="007B2241" w:rsidRDefault="007B2241" w:rsidP="007B2241">
            <w:pPr>
              <w:spacing w:before="40" w:after="40" w:line="276" w:lineRule="auto"/>
              <w:rPr>
                <w:moveTo w:id="1281" w:author="dugalh" w:date="2018-07-30T18:13:00Z"/>
                <w:rFonts w:cs="Arial"/>
                <w:sz w:val="16"/>
                <w:szCs w:val="16"/>
              </w:rPr>
            </w:pPr>
            <w:ins w:id="1282" w:author="dugalh" w:date="2018-07-30T18:17:00Z">
              <w:r w:rsidRPr="007B2241">
                <w:rPr>
                  <w:sz w:val="16"/>
                  <w:szCs w:val="16"/>
                </w:rPr>
                <w:t>2154</w:t>
              </w:r>
            </w:ins>
          </w:p>
        </w:tc>
        <w:tc>
          <w:tcPr>
            <w:tcW w:w="1489" w:type="dxa"/>
            <w:tcBorders>
              <w:left w:val="single" w:sz="12" w:space="0" w:color="000000" w:themeColor="text1"/>
              <w:right w:val="single" w:sz="12" w:space="0" w:color="000000" w:themeColor="text1"/>
            </w:tcBorders>
            <w:vAlign w:val="top"/>
          </w:tcPr>
          <w:p w14:paraId="3E6ACFEC" w14:textId="3496D969" w:rsidR="007B2241" w:rsidRPr="007B2241" w:rsidRDefault="007B2241" w:rsidP="007B2241">
            <w:pPr>
              <w:spacing w:before="40" w:after="40" w:line="276" w:lineRule="auto"/>
              <w:rPr>
                <w:moveTo w:id="1283" w:author="dugalh" w:date="2018-07-30T18:13:00Z"/>
                <w:rFonts w:cs="Arial"/>
                <w:sz w:val="16"/>
                <w:szCs w:val="16"/>
              </w:rPr>
            </w:pPr>
            <w:ins w:id="1284" w:author="dugalh" w:date="2018-07-30T18:17:00Z">
              <w:r w:rsidRPr="007B2241">
                <w:rPr>
                  <w:sz w:val="16"/>
                  <w:szCs w:val="16"/>
                </w:rPr>
                <w:t>27260</w:t>
              </w:r>
            </w:ins>
          </w:p>
        </w:tc>
        <w:tc>
          <w:tcPr>
            <w:tcW w:w="1489" w:type="dxa"/>
            <w:tcBorders>
              <w:left w:val="single" w:sz="12" w:space="0" w:color="000000" w:themeColor="text1"/>
            </w:tcBorders>
          </w:tcPr>
          <w:p w14:paraId="22B7603C" w14:textId="0DD024BD" w:rsidR="007B2241" w:rsidRPr="00B44B64" w:rsidRDefault="007B2241" w:rsidP="007B2241">
            <w:pPr>
              <w:spacing w:before="40" w:after="40" w:line="276" w:lineRule="auto"/>
              <w:rPr>
                <w:moveTo w:id="1285" w:author="dugalh" w:date="2018-07-30T18:13:00Z"/>
                <w:rFonts w:cs="Arial"/>
                <w:sz w:val="16"/>
                <w:szCs w:val="16"/>
              </w:rPr>
            </w:pPr>
            <w:ins w:id="1286" w:author="dugalh" w:date="2018-07-30T18:20:00Z">
              <w:r w:rsidRPr="007B2241">
                <w:rPr>
                  <w:rFonts w:cs="Arial"/>
                  <w:sz w:val="16"/>
                  <w:szCs w:val="16"/>
                </w:rPr>
                <w:t>90.89 ± 0.49</w:t>
              </w:r>
            </w:ins>
          </w:p>
        </w:tc>
      </w:tr>
      <w:tr w:rsidR="007B2241" w:rsidRPr="00B44B64" w14:paraId="0C5F0D0D" w14:textId="77777777" w:rsidTr="007B2241">
        <w:trPr>
          <w:trHeight w:val="284"/>
          <w:jc w:val="center"/>
        </w:trPr>
        <w:tc>
          <w:tcPr>
            <w:tcW w:w="1488" w:type="dxa"/>
          </w:tcPr>
          <w:p w14:paraId="723DAC61" w14:textId="77777777" w:rsidR="007B2241" w:rsidRPr="00B44B64" w:rsidRDefault="007B2241" w:rsidP="007B2241">
            <w:pPr>
              <w:spacing w:before="40" w:after="40" w:line="276" w:lineRule="auto"/>
              <w:rPr>
                <w:moveTo w:id="1287" w:author="dugalh" w:date="2018-07-30T18:13:00Z"/>
                <w:rFonts w:cs="Arial"/>
                <w:b/>
                <w:sz w:val="16"/>
                <w:szCs w:val="16"/>
              </w:rPr>
            </w:pPr>
            <w:proofErr w:type="spellStart"/>
            <w:moveTo w:id="1288" w:author="dugalh" w:date="2018-07-30T18:13:00Z">
              <w:r w:rsidRPr="00B44B64">
                <w:rPr>
                  <w:rFonts w:cs="Arial"/>
                  <w:b/>
                  <w:sz w:val="16"/>
                  <w:szCs w:val="16"/>
                </w:rPr>
                <w:t>Spekboom</w:t>
              </w:r>
              <w:proofErr w:type="spellEnd"/>
            </w:moveTo>
          </w:p>
        </w:tc>
        <w:tc>
          <w:tcPr>
            <w:tcW w:w="1489" w:type="dxa"/>
            <w:vAlign w:val="top"/>
          </w:tcPr>
          <w:p w14:paraId="430AEC91" w14:textId="1A1F6A50" w:rsidR="007B2241" w:rsidRPr="007B2241" w:rsidRDefault="007B2241" w:rsidP="007B2241">
            <w:pPr>
              <w:spacing w:before="40" w:after="40" w:line="276" w:lineRule="auto"/>
              <w:rPr>
                <w:moveTo w:id="1289" w:author="dugalh" w:date="2018-07-30T18:13:00Z"/>
                <w:rFonts w:cs="Arial"/>
                <w:sz w:val="16"/>
                <w:szCs w:val="16"/>
              </w:rPr>
            </w:pPr>
            <w:ins w:id="1290" w:author="dugalh" w:date="2018-07-30T18:17:00Z">
              <w:r w:rsidRPr="007B2241">
                <w:rPr>
                  <w:sz w:val="16"/>
                  <w:szCs w:val="16"/>
                </w:rPr>
                <w:t>297</w:t>
              </w:r>
            </w:ins>
          </w:p>
        </w:tc>
        <w:tc>
          <w:tcPr>
            <w:tcW w:w="1489" w:type="dxa"/>
            <w:vAlign w:val="top"/>
          </w:tcPr>
          <w:p w14:paraId="15223CBD" w14:textId="423E3862" w:rsidR="007B2241" w:rsidRPr="007B2241" w:rsidRDefault="007B2241" w:rsidP="007B2241">
            <w:pPr>
              <w:spacing w:before="40" w:after="40" w:line="276" w:lineRule="auto"/>
              <w:rPr>
                <w:moveTo w:id="1291" w:author="dugalh" w:date="2018-07-30T18:13:00Z"/>
                <w:rFonts w:cs="Arial"/>
                <w:sz w:val="16"/>
                <w:szCs w:val="16"/>
              </w:rPr>
            </w:pPr>
            <w:ins w:id="1292" w:author="dugalh" w:date="2018-07-30T18:17:00Z">
              <w:r w:rsidRPr="007B2241">
                <w:rPr>
                  <w:sz w:val="16"/>
                  <w:szCs w:val="16"/>
                </w:rPr>
                <w:t>25762</w:t>
              </w:r>
            </w:ins>
          </w:p>
        </w:tc>
        <w:tc>
          <w:tcPr>
            <w:tcW w:w="1489" w:type="dxa"/>
            <w:tcBorders>
              <w:right w:val="single" w:sz="12" w:space="0" w:color="000000" w:themeColor="text1"/>
            </w:tcBorders>
            <w:vAlign w:val="top"/>
          </w:tcPr>
          <w:p w14:paraId="5D80CBC4" w14:textId="6805DFB7" w:rsidR="007B2241" w:rsidRPr="007B2241" w:rsidRDefault="007B2241" w:rsidP="007B2241">
            <w:pPr>
              <w:spacing w:before="40" w:after="40" w:line="276" w:lineRule="auto"/>
              <w:rPr>
                <w:moveTo w:id="1293" w:author="dugalh" w:date="2018-07-30T18:13:00Z"/>
                <w:rFonts w:cs="Arial"/>
                <w:sz w:val="16"/>
                <w:szCs w:val="16"/>
              </w:rPr>
            </w:pPr>
            <w:ins w:id="1294" w:author="dugalh" w:date="2018-07-30T18:17:00Z">
              <w:r w:rsidRPr="007B2241">
                <w:rPr>
                  <w:sz w:val="16"/>
                  <w:szCs w:val="16"/>
                </w:rPr>
                <w:t>1201</w:t>
              </w:r>
            </w:ins>
          </w:p>
        </w:tc>
        <w:tc>
          <w:tcPr>
            <w:tcW w:w="1489" w:type="dxa"/>
            <w:tcBorders>
              <w:left w:val="single" w:sz="12" w:space="0" w:color="000000" w:themeColor="text1"/>
              <w:right w:val="single" w:sz="12" w:space="0" w:color="000000" w:themeColor="text1"/>
            </w:tcBorders>
            <w:vAlign w:val="top"/>
          </w:tcPr>
          <w:p w14:paraId="31160561" w14:textId="446460B2" w:rsidR="007B2241" w:rsidRPr="007B2241" w:rsidRDefault="007B2241" w:rsidP="007B2241">
            <w:pPr>
              <w:spacing w:before="40" w:after="40" w:line="276" w:lineRule="auto"/>
              <w:rPr>
                <w:moveTo w:id="1295" w:author="dugalh" w:date="2018-07-30T18:13:00Z"/>
                <w:rFonts w:cs="Arial"/>
                <w:sz w:val="16"/>
                <w:szCs w:val="16"/>
              </w:rPr>
            </w:pPr>
            <w:ins w:id="1296" w:author="dugalh" w:date="2018-07-30T18:17:00Z">
              <w:r w:rsidRPr="007B2241">
                <w:rPr>
                  <w:sz w:val="16"/>
                  <w:szCs w:val="16"/>
                </w:rPr>
                <w:t>27260</w:t>
              </w:r>
            </w:ins>
          </w:p>
        </w:tc>
        <w:tc>
          <w:tcPr>
            <w:tcW w:w="1489" w:type="dxa"/>
            <w:tcBorders>
              <w:left w:val="single" w:sz="12" w:space="0" w:color="000000" w:themeColor="text1"/>
            </w:tcBorders>
          </w:tcPr>
          <w:p w14:paraId="34D938A6" w14:textId="542975FE" w:rsidR="007B2241" w:rsidRPr="00B44B64" w:rsidRDefault="007B2241" w:rsidP="007B2241">
            <w:pPr>
              <w:spacing w:before="40" w:after="40" w:line="276" w:lineRule="auto"/>
              <w:rPr>
                <w:moveTo w:id="1297" w:author="dugalh" w:date="2018-07-30T18:13:00Z"/>
                <w:rFonts w:cs="Arial"/>
                <w:sz w:val="16"/>
                <w:szCs w:val="16"/>
              </w:rPr>
            </w:pPr>
            <w:ins w:id="1298" w:author="dugalh" w:date="2018-07-30T18:20:00Z">
              <w:r w:rsidRPr="007B2241">
                <w:rPr>
                  <w:rFonts w:cs="Arial"/>
                  <w:sz w:val="16"/>
                  <w:szCs w:val="16"/>
                </w:rPr>
                <w:t>94.50 ± 0.53</w:t>
              </w:r>
            </w:ins>
          </w:p>
        </w:tc>
      </w:tr>
      <w:tr w:rsidR="007B2241" w:rsidRPr="00B44B64" w14:paraId="43AC26AC" w14:textId="77777777" w:rsidTr="007B2241">
        <w:trPr>
          <w:trHeight w:val="299"/>
          <w:jc w:val="center"/>
        </w:trPr>
        <w:tc>
          <w:tcPr>
            <w:tcW w:w="1488" w:type="dxa"/>
            <w:tcBorders>
              <w:bottom w:val="single" w:sz="12" w:space="0" w:color="000000" w:themeColor="text1"/>
            </w:tcBorders>
          </w:tcPr>
          <w:p w14:paraId="35846FE9" w14:textId="77777777" w:rsidR="007B2241" w:rsidRPr="00B44B64" w:rsidRDefault="007B2241" w:rsidP="007B2241">
            <w:pPr>
              <w:spacing w:before="40" w:after="40" w:line="276" w:lineRule="auto"/>
              <w:rPr>
                <w:moveTo w:id="1299" w:author="dugalh" w:date="2018-07-30T18:13:00Z"/>
                <w:rFonts w:cs="Arial"/>
                <w:b/>
                <w:sz w:val="16"/>
                <w:szCs w:val="16"/>
              </w:rPr>
            </w:pPr>
            <w:moveTo w:id="1300" w:author="dugalh" w:date="2018-07-30T18:13:00Z">
              <w:r w:rsidRPr="00B44B64">
                <w:rPr>
                  <w:rFonts w:cs="Arial"/>
                  <w:b/>
                  <w:sz w:val="16"/>
                  <w:szCs w:val="16"/>
                </w:rPr>
                <w:t>Tree</w:t>
              </w:r>
            </w:moveTo>
          </w:p>
        </w:tc>
        <w:tc>
          <w:tcPr>
            <w:tcW w:w="1489" w:type="dxa"/>
            <w:tcBorders>
              <w:bottom w:val="single" w:sz="12" w:space="0" w:color="000000" w:themeColor="text1"/>
            </w:tcBorders>
            <w:vAlign w:val="top"/>
          </w:tcPr>
          <w:p w14:paraId="34C5FC5C" w14:textId="59DE781C" w:rsidR="007B2241" w:rsidRPr="007B2241" w:rsidRDefault="007B2241" w:rsidP="007B2241">
            <w:pPr>
              <w:spacing w:before="40" w:after="40" w:line="276" w:lineRule="auto"/>
              <w:rPr>
                <w:moveTo w:id="1301" w:author="dugalh" w:date="2018-07-30T18:13:00Z"/>
                <w:rFonts w:cs="Arial"/>
                <w:sz w:val="16"/>
                <w:szCs w:val="16"/>
              </w:rPr>
            </w:pPr>
            <w:ins w:id="1302" w:author="dugalh" w:date="2018-07-30T18:17:00Z">
              <w:r w:rsidRPr="007B2241">
                <w:rPr>
                  <w:sz w:val="16"/>
                  <w:szCs w:val="16"/>
                </w:rPr>
                <w:t>282</w:t>
              </w:r>
            </w:ins>
          </w:p>
        </w:tc>
        <w:tc>
          <w:tcPr>
            <w:tcW w:w="1489" w:type="dxa"/>
            <w:tcBorders>
              <w:bottom w:val="single" w:sz="12" w:space="0" w:color="000000" w:themeColor="text1"/>
            </w:tcBorders>
            <w:vAlign w:val="top"/>
          </w:tcPr>
          <w:p w14:paraId="2A6F3089" w14:textId="46B2B625" w:rsidR="007B2241" w:rsidRPr="007B2241" w:rsidRDefault="007B2241" w:rsidP="007B2241">
            <w:pPr>
              <w:spacing w:before="40" w:after="40" w:line="276" w:lineRule="auto"/>
              <w:rPr>
                <w:moveTo w:id="1303" w:author="dugalh" w:date="2018-07-30T18:13:00Z"/>
                <w:rFonts w:cs="Arial"/>
                <w:sz w:val="16"/>
                <w:szCs w:val="16"/>
              </w:rPr>
            </w:pPr>
            <w:ins w:id="1304" w:author="dugalh" w:date="2018-07-30T18:17:00Z">
              <w:r w:rsidRPr="007B2241">
                <w:rPr>
                  <w:sz w:val="16"/>
                  <w:szCs w:val="16"/>
                </w:rPr>
                <w:t>183</w:t>
              </w:r>
            </w:ins>
          </w:p>
        </w:tc>
        <w:tc>
          <w:tcPr>
            <w:tcW w:w="1489" w:type="dxa"/>
            <w:tcBorders>
              <w:bottom w:val="single" w:sz="12" w:space="0" w:color="000000" w:themeColor="text1"/>
              <w:right w:val="single" w:sz="12" w:space="0" w:color="000000" w:themeColor="text1"/>
            </w:tcBorders>
            <w:vAlign w:val="top"/>
          </w:tcPr>
          <w:p w14:paraId="06A5CCD1" w14:textId="51027977" w:rsidR="007B2241" w:rsidRPr="007B2241" w:rsidRDefault="007B2241" w:rsidP="007B2241">
            <w:pPr>
              <w:spacing w:before="40" w:after="40" w:line="276" w:lineRule="auto"/>
              <w:rPr>
                <w:moveTo w:id="1305" w:author="dugalh" w:date="2018-07-30T18:13:00Z"/>
                <w:rFonts w:cs="Arial"/>
                <w:sz w:val="16"/>
                <w:szCs w:val="16"/>
              </w:rPr>
            </w:pPr>
            <w:ins w:id="1306" w:author="dugalh" w:date="2018-07-30T18:17:00Z">
              <w:r w:rsidRPr="007B2241">
                <w:rPr>
                  <w:sz w:val="16"/>
                  <w:szCs w:val="16"/>
                </w:rPr>
                <w:t>2892</w:t>
              </w:r>
            </w:ins>
          </w:p>
        </w:tc>
        <w:tc>
          <w:tcPr>
            <w:tcW w:w="1489" w:type="dxa"/>
            <w:tcBorders>
              <w:left w:val="single" w:sz="12" w:space="0" w:color="000000" w:themeColor="text1"/>
              <w:bottom w:val="single" w:sz="12" w:space="0" w:color="000000" w:themeColor="text1"/>
              <w:right w:val="single" w:sz="12" w:space="0" w:color="000000" w:themeColor="text1"/>
            </w:tcBorders>
            <w:vAlign w:val="top"/>
          </w:tcPr>
          <w:p w14:paraId="21AF279F" w14:textId="66FAA3C5" w:rsidR="007B2241" w:rsidRPr="007B2241" w:rsidRDefault="007B2241" w:rsidP="007B2241">
            <w:pPr>
              <w:spacing w:before="40" w:after="40" w:line="276" w:lineRule="auto"/>
              <w:rPr>
                <w:moveTo w:id="1307" w:author="dugalh" w:date="2018-07-30T18:13:00Z"/>
                <w:rFonts w:cs="Arial"/>
                <w:sz w:val="16"/>
                <w:szCs w:val="16"/>
              </w:rPr>
            </w:pPr>
            <w:ins w:id="1308" w:author="dugalh" w:date="2018-07-30T18:17:00Z">
              <w:r w:rsidRPr="007B2241">
                <w:rPr>
                  <w:sz w:val="16"/>
                  <w:szCs w:val="16"/>
                </w:rPr>
                <w:t>3357</w:t>
              </w:r>
            </w:ins>
          </w:p>
        </w:tc>
        <w:tc>
          <w:tcPr>
            <w:tcW w:w="1489" w:type="dxa"/>
            <w:tcBorders>
              <w:left w:val="single" w:sz="12" w:space="0" w:color="000000" w:themeColor="text1"/>
              <w:bottom w:val="single" w:sz="12" w:space="0" w:color="000000" w:themeColor="text1"/>
            </w:tcBorders>
          </w:tcPr>
          <w:p w14:paraId="578FD35B" w14:textId="2DE5E344" w:rsidR="007B2241" w:rsidRPr="00B44B64" w:rsidRDefault="007B2241" w:rsidP="007B2241">
            <w:pPr>
              <w:spacing w:before="40" w:after="40" w:line="276" w:lineRule="auto"/>
              <w:rPr>
                <w:moveTo w:id="1309" w:author="dugalh" w:date="2018-07-30T18:13:00Z"/>
                <w:rFonts w:cs="Arial"/>
                <w:sz w:val="16"/>
                <w:szCs w:val="16"/>
              </w:rPr>
            </w:pPr>
            <w:ins w:id="1310" w:author="dugalh" w:date="2018-07-30T18:20:00Z">
              <w:r w:rsidRPr="007B2241">
                <w:rPr>
                  <w:rFonts w:cs="Arial"/>
                  <w:sz w:val="16"/>
                  <w:szCs w:val="16"/>
                </w:rPr>
                <w:t>86.15 ± 1.33</w:t>
              </w:r>
            </w:ins>
          </w:p>
        </w:tc>
      </w:tr>
      <w:tr w:rsidR="007B2241" w:rsidRPr="00B44B64" w14:paraId="2867176E" w14:textId="77777777" w:rsidTr="007B2241">
        <w:trPr>
          <w:trHeight w:val="284"/>
          <w:jc w:val="center"/>
        </w:trPr>
        <w:tc>
          <w:tcPr>
            <w:tcW w:w="1488" w:type="dxa"/>
            <w:tcBorders>
              <w:top w:val="single" w:sz="12" w:space="0" w:color="000000" w:themeColor="text1"/>
              <w:bottom w:val="single" w:sz="12" w:space="0" w:color="000000" w:themeColor="text1"/>
            </w:tcBorders>
          </w:tcPr>
          <w:p w14:paraId="3E545B71" w14:textId="77777777" w:rsidR="007B2241" w:rsidRPr="00B44B64" w:rsidRDefault="007B2241" w:rsidP="007B2241">
            <w:pPr>
              <w:spacing w:before="40" w:after="40" w:line="276" w:lineRule="auto"/>
              <w:rPr>
                <w:moveTo w:id="1311" w:author="dugalh" w:date="2018-07-30T18:13:00Z"/>
                <w:rFonts w:cs="Arial"/>
                <w:b/>
                <w:sz w:val="16"/>
                <w:szCs w:val="16"/>
              </w:rPr>
            </w:pPr>
            <w:moveTo w:id="1312" w:author="dugalh" w:date="2018-07-30T18:13: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4544D86A" w14:textId="386998BB" w:rsidR="007B2241" w:rsidRPr="007B2241" w:rsidRDefault="007B2241" w:rsidP="007B2241">
            <w:pPr>
              <w:spacing w:before="40" w:after="40" w:line="276" w:lineRule="auto"/>
              <w:rPr>
                <w:moveTo w:id="1313" w:author="dugalh" w:date="2018-07-30T18:13:00Z"/>
                <w:rFonts w:cs="Arial"/>
                <w:sz w:val="16"/>
                <w:szCs w:val="16"/>
              </w:rPr>
            </w:pPr>
            <w:ins w:id="1314" w:author="dugalh" w:date="2018-07-30T18:17:00Z">
              <w:r w:rsidRPr="007B2241">
                <w:rPr>
                  <w:sz w:val="16"/>
                  <w:szCs w:val="16"/>
                </w:rPr>
                <w:t>25355</w:t>
              </w:r>
            </w:ins>
          </w:p>
        </w:tc>
        <w:tc>
          <w:tcPr>
            <w:tcW w:w="1489" w:type="dxa"/>
            <w:tcBorders>
              <w:top w:val="single" w:sz="12" w:space="0" w:color="000000" w:themeColor="text1"/>
              <w:bottom w:val="single" w:sz="12" w:space="0" w:color="000000" w:themeColor="text1"/>
            </w:tcBorders>
            <w:vAlign w:val="top"/>
          </w:tcPr>
          <w:p w14:paraId="7D2F3697" w14:textId="46150172" w:rsidR="007B2241" w:rsidRPr="007B2241" w:rsidRDefault="007B2241" w:rsidP="007B2241">
            <w:pPr>
              <w:spacing w:before="40" w:after="40" w:line="276" w:lineRule="auto"/>
              <w:rPr>
                <w:moveTo w:id="1315" w:author="dugalh" w:date="2018-07-30T18:13:00Z"/>
                <w:rFonts w:cs="Arial"/>
                <w:sz w:val="16"/>
                <w:szCs w:val="16"/>
              </w:rPr>
            </w:pPr>
            <w:ins w:id="1316" w:author="dugalh" w:date="2018-07-30T18:17:00Z">
              <w:r w:rsidRPr="007B2241">
                <w:rPr>
                  <w:sz w:val="16"/>
                  <w:szCs w:val="16"/>
                </w:rPr>
                <w:t>26275</w:t>
              </w:r>
            </w:ins>
          </w:p>
        </w:tc>
        <w:tc>
          <w:tcPr>
            <w:tcW w:w="1489" w:type="dxa"/>
            <w:tcBorders>
              <w:top w:val="single" w:sz="12" w:space="0" w:color="000000" w:themeColor="text1"/>
              <w:bottom w:val="single" w:sz="12" w:space="0" w:color="000000" w:themeColor="text1"/>
              <w:right w:val="single" w:sz="12" w:space="0" w:color="000000" w:themeColor="text1"/>
            </w:tcBorders>
            <w:vAlign w:val="top"/>
          </w:tcPr>
          <w:p w14:paraId="174E4820" w14:textId="2EE53F24" w:rsidR="007B2241" w:rsidRPr="007B2241" w:rsidRDefault="007B2241" w:rsidP="007B2241">
            <w:pPr>
              <w:spacing w:before="40" w:after="40" w:line="276" w:lineRule="auto"/>
              <w:rPr>
                <w:moveTo w:id="1317" w:author="dugalh" w:date="2018-07-30T18:13:00Z"/>
                <w:rFonts w:cs="Arial"/>
                <w:sz w:val="16"/>
                <w:szCs w:val="16"/>
              </w:rPr>
            </w:pPr>
            <w:ins w:id="1318" w:author="dugalh" w:date="2018-07-30T18:17:00Z">
              <w:r w:rsidRPr="007B2241">
                <w:rPr>
                  <w:sz w:val="16"/>
                  <w:szCs w:val="16"/>
                </w:rPr>
                <w:t>6247</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3131C479" w14:textId="2BB421EB" w:rsidR="007B2241" w:rsidRPr="007B2241" w:rsidRDefault="007B2241" w:rsidP="007B2241">
            <w:pPr>
              <w:spacing w:before="40" w:after="40" w:line="276" w:lineRule="auto"/>
              <w:rPr>
                <w:moveTo w:id="1319" w:author="dugalh" w:date="2018-07-30T18:13:00Z"/>
                <w:rFonts w:cs="Arial"/>
                <w:sz w:val="16"/>
                <w:szCs w:val="16"/>
              </w:rPr>
            </w:pPr>
            <w:ins w:id="1320" w:author="dugalh" w:date="2018-07-30T18:17:00Z">
              <w:r w:rsidRPr="007B2241">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tcPr>
          <w:p w14:paraId="5D4B2F6C" w14:textId="77777777" w:rsidR="007B2241" w:rsidRPr="00B44B64" w:rsidRDefault="007B2241" w:rsidP="007B2241">
            <w:pPr>
              <w:spacing w:before="40" w:after="40" w:line="276" w:lineRule="auto"/>
              <w:rPr>
                <w:moveTo w:id="1321" w:author="dugalh" w:date="2018-07-30T18:13:00Z"/>
                <w:rFonts w:cs="Arial"/>
                <w:sz w:val="16"/>
                <w:szCs w:val="16"/>
              </w:rPr>
            </w:pPr>
          </w:p>
        </w:tc>
      </w:tr>
      <w:tr w:rsidR="00053CE5" w:rsidRPr="00B44B64" w14:paraId="62C376BB" w14:textId="77777777" w:rsidTr="00710738">
        <w:trPr>
          <w:trHeight w:val="299"/>
          <w:jc w:val="center"/>
        </w:trPr>
        <w:tc>
          <w:tcPr>
            <w:tcW w:w="1488" w:type="dxa"/>
            <w:tcBorders>
              <w:top w:val="single" w:sz="12" w:space="0" w:color="000000" w:themeColor="text1"/>
            </w:tcBorders>
          </w:tcPr>
          <w:p w14:paraId="15FA9E98" w14:textId="77777777" w:rsidR="00053CE5" w:rsidRPr="00B44B64" w:rsidRDefault="00053CE5" w:rsidP="00710738">
            <w:pPr>
              <w:spacing w:before="40" w:after="40" w:line="276" w:lineRule="auto"/>
              <w:rPr>
                <w:moveTo w:id="1322" w:author="dugalh" w:date="2018-07-30T18:13:00Z"/>
                <w:rFonts w:cs="Arial"/>
                <w:b/>
                <w:sz w:val="16"/>
                <w:szCs w:val="16"/>
                <w:vertAlign w:val="superscript"/>
              </w:rPr>
            </w:pPr>
            <w:moveTo w:id="1323" w:author="dugalh" w:date="2018-07-30T18:13: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tcPr>
          <w:p w14:paraId="4AA2F992" w14:textId="32C8A07D" w:rsidR="00053CE5" w:rsidRPr="00B44B64" w:rsidRDefault="007B2241" w:rsidP="00710738">
            <w:pPr>
              <w:spacing w:before="40" w:after="40" w:line="276" w:lineRule="auto"/>
              <w:rPr>
                <w:moveTo w:id="1324" w:author="dugalh" w:date="2018-07-30T18:13:00Z"/>
                <w:rFonts w:cs="Arial"/>
                <w:sz w:val="16"/>
                <w:szCs w:val="16"/>
              </w:rPr>
            </w:pPr>
            <w:ins w:id="1325" w:author="dugalh" w:date="2018-07-30T18:20:00Z">
              <w:r w:rsidRPr="007B2241">
                <w:rPr>
                  <w:rFonts w:cs="Arial"/>
                  <w:sz w:val="16"/>
                  <w:szCs w:val="16"/>
                </w:rPr>
                <w:t>97.72 ± 0.29</w:t>
              </w:r>
            </w:ins>
          </w:p>
        </w:tc>
        <w:tc>
          <w:tcPr>
            <w:tcW w:w="1489" w:type="dxa"/>
            <w:tcBorders>
              <w:top w:val="single" w:sz="12" w:space="0" w:color="000000" w:themeColor="text1"/>
            </w:tcBorders>
          </w:tcPr>
          <w:p w14:paraId="694D3366" w14:textId="4092BF5D" w:rsidR="00053CE5" w:rsidRPr="00B44B64" w:rsidRDefault="007B2241" w:rsidP="00710738">
            <w:pPr>
              <w:spacing w:before="40" w:after="40" w:line="276" w:lineRule="auto"/>
              <w:rPr>
                <w:moveTo w:id="1326" w:author="dugalh" w:date="2018-07-30T18:13:00Z"/>
                <w:rFonts w:cs="Arial"/>
                <w:sz w:val="16"/>
                <w:szCs w:val="16"/>
              </w:rPr>
            </w:pPr>
            <w:ins w:id="1327" w:author="dugalh" w:date="2018-07-30T18:20:00Z">
              <w:r w:rsidRPr="007B2241">
                <w:rPr>
                  <w:rFonts w:cs="Arial"/>
                  <w:sz w:val="16"/>
                  <w:szCs w:val="16"/>
                </w:rPr>
                <w:t>98.05 ± 0.37</w:t>
              </w:r>
            </w:ins>
          </w:p>
        </w:tc>
        <w:tc>
          <w:tcPr>
            <w:tcW w:w="1489" w:type="dxa"/>
            <w:tcBorders>
              <w:top w:val="single" w:sz="12" w:space="0" w:color="000000" w:themeColor="text1"/>
            </w:tcBorders>
          </w:tcPr>
          <w:p w14:paraId="51B9B655" w14:textId="071491F0" w:rsidR="00053CE5" w:rsidRPr="00B44B64" w:rsidRDefault="007B2241" w:rsidP="00710738">
            <w:pPr>
              <w:spacing w:before="40" w:after="40" w:line="276" w:lineRule="auto"/>
              <w:rPr>
                <w:moveTo w:id="1328" w:author="dugalh" w:date="2018-07-30T18:13:00Z"/>
                <w:rFonts w:cs="Arial"/>
                <w:sz w:val="16"/>
                <w:szCs w:val="16"/>
              </w:rPr>
            </w:pPr>
            <w:ins w:id="1329" w:author="dugalh" w:date="2018-07-30T18:20:00Z">
              <w:r w:rsidRPr="007B2241">
                <w:rPr>
                  <w:rFonts w:cs="Arial"/>
                  <w:sz w:val="16"/>
                  <w:szCs w:val="16"/>
                </w:rPr>
                <w:t>46.34 ± 1.50</w:t>
              </w:r>
            </w:ins>
          </w:p>
        </w:tc>
        <w:tc>
          <w:tcPr>
            <w:tcW w:w="1489" w:type="dxa"/>
            <w:tcBorders>
              <w:top w:val="single" w:sz="12" w:space="0" w:color="000000" w:themeColor="text1"/>
            </w:tcBorders>
          </w:tcPr>
          <w:p w14:paraId="5C94B265" w14:textId="77777777" w:rsidR="00053CE5" w:rsidRPr="00B44B64" w:rsidRDefault="00053CE5" w:rsidP="00710738">
            <w:pPr>
              <w:spacing w:before="40" w:after="40" w:line="276" w:lineRule="auto"/>
              <w:rPr>
                <w:moveTo w:id="1330" w:author="dugalh" w:date="2018-07-30T18:13:00Z"/>
                <w:rFonts w:cs="Arial"/>
                <w:sz w:val="16"/>
                <w:szCs w:val="16"/>
              </w:rPr>
            </w:pPr>
          </w:p>
        </w:tc>
        <w:tc>
          <w:tcPr>
            <w:tcW w:w="1489" w:type="dxa"/>
            <w:tcBorders>
              <w:top w:val="single" w:sz="12" w:space="0" w:color="000000" w:themeColor="text1"/>
            </w:tcBorders>
          </w:tcPr>
          <w:p w14:paraId="4F8CAC86" w14:textId="77777777" w:rsidR="00053CE5" w:rsidRPr="00B44B64" w:rsidRDefault="00053CE5" w:rsidP="00710738">
            <w:pPr>
              <w:spacing w:before="40" w:after="40" w:line="276" w:lineRule="auto"/>
              <w:rPr>
                <w:moveTo w:id="1331" w:author="dugalh" w:date="2018-07-30T18:13:00Z"/>
                <w:rFonts w:cs="Arial"/>
                <w:sz w:val="16"/>
                <w:szCs w:val="16"/>
              </w:rPr>
            </w:pPr>
          </w:p>
        </w:tc>
      </w:tr>
      <w:tr w:rsidR="00053CE5" w:rsidRPr="00B44B64" w14:paraId="1F9E5FFD" w14:textId="77777777" w:rsidTr="00710738">
        <w:trPr>
          <w:trHeight w:val="284"/>
          <w:jc w:val="center"/>
        </w:trPr>
        <w:tc>
          <w:tcPr>
            <w:tcW w:w="1488" w:type="dxa"/>
          </w:tcPr>
          <w:p w14:paraId="7FAECCE8" w14:textId="77777777" w:rsidR="00053CE5" w:rsidRPr="00B44B64" w:rsidRDefault="00053CE5" w:rsidP="00710738">
            <w:pPr>
              <w:spacing w:before="40" w:after="40" w:line="276" w:lineRule="auto"/>
              <w:rPr>
                <w:moveTo w:id="1332" w:author="dugalh" w:date="2018-07-30T18:13:00Z"/>
                <w:rFonts w:cs="Arial"/>
                <w:b/>
                <w:sz w:val="16"/>
                <w:szCs w:val="16"/>
              </w:rPr>
            </w:pPr>
            <w:moveTo w:id="1333" w:author="dugalh" w:date="2018-07-30T18:13:00Z">
              <w:r w:rsidRPr="00B44B64">
                <w:rPr>
                  <w:rFonts w:cs="Arial"/>
                  <w:b/>
                  <w:sz w:val="16"/>
                  <w:szCs w:val="16"/>
                </w:rPr>
                <w:t>Kappa</w:t>
              </w:r>
            </w:moveTo>
          </w:p>
        </w:tc>
        <w:tc>
          <w:tcPr>
            <w:tcW w:w="1489" w:type="dxa"/>
          </w:tcPr>
          <w:p w14:paraId="6FF7CC7A" w14:textId="1886CFBB" w:rsidR="00053CE5" w:rsidRPr="00B44B64" w:rsidRDefault="007B2241" w:rsidP="00710738">
            <w:pPr>
              <w:spacing w:before="40" w:after="40" w:line="276" w:lineRule="auto"/>
              <w:rPr>
                <w:moveTo w:id="1334" w:author="dugalh" w:date="2018-07-30T18:13:00Z"/>
                <w:rFonts w:cs="Arial"/>
                <w:sz w:val="16"/>
                <w:szCs w:val="16"/>
              </w:rPr>
            </w:pPr>
            <w:ins w:id="1335" w:author="dugalh" w:date="2018-07-30T18:21:00Z">
              <w:r w:rsidRPr="007B2241">
                <w:rPr>
                  <w:rFonts w:cs="Arial"/>
                  <w:sz w:val="16"/>
                  <w:szCs w:val="16"/>
                </w:rPr>
                <w:t>0.866 ± 0.007</w:t>
              </w:r>
            </w:ins>
          </w:p>
        </w:tc>
        <w:tc>
          <w:tcPr>
            <w:tcW w:w="1489" w:type="dxa"/>
          </w:tcPr>
          <w:p w14:paraId="106C4941" w14:textId="77777777" w:rsidR="00053CE5" w:rsidRPr="00B44B64" w:rsidRDefault="00053CE5" w:rsidP="00710738">
            <w:pPr>
              <w:spacing w:before="40" w:after="40" w:line="276" w:lineRule="auto"/>
              <w:rPr>
                <w:moveTo w:id="1336" w:author="dugalh" w:date="2018-07-30T18:13:00Z"/>
                <w:rFonts w:cs="Arial"/>
                <w:sz w:val="16"/>
                <w:szCs w:val="16"/>
              </w:rPr>
            </w:pPr>
          </w:p>
        </w:tc>
        <w:tc>
          <w:tcPr>
            <w:tcW w:w="1489" w:type="dxa"/>
          </w:tcPr>
          <w:p w14:paraId="2542E981" w14:textId="77777777" w:rsidR="00053CE5" w:rsidRPr="00B44B64" w:rsidRDefault="00053CE5" w:rsidP="00710738">
            <w:pPr>
              <w:spacing w:before="40" w:after="40" w:line="276" w:lineRule="auto"/>
              <w:rPr>
                <w:moveTo w:id="1337" w:author="dugalh" w:date="2018-07-30T18:13:00Z"/>
                <w:rFonts w:cs="Arial"/>
                <w:sz w:val="16"/>
                <w:szCs w:val="16"/>
              </w:rPr>
            </w:pPr>
          </w:p>
        </w:tc>
        <w:tc>
          <w:tcPr>
            <w:tcW w:w="1489" w:type="dxa"/>
          </w:tcPr>
          <w:p w14:paraId="1304B7C2" w14:textId="77777777" w:rsidR="00053CE5" w:rsidRPr="00B44B64" w:rsidRDefault="00053CE5" w:rsidP="00710738">
            <w:pPr>
              <w:spacing w:before="40" w:after="40" w:line="276" w:lineRule="auto"/>
              <w:rPr>
                <w:moveTo w:id="1338" w:author="dugalh" w:date="2018-07-30T18:13:00Z"/>
                <w:rFonts w:cs="Arial"/>
                <w:sz w:val="16"/>
                <w:szCs w:val="16"/>
              </w:rPr>
            </w:pPr>
          </w:p>
        </w:tc>
        <w:tc>
          <w:tcPr>
            <w:tcW w:w="1489" w:type="dxa"/>
          </w:tcPr>
          <w:p w14:paraId="370A424D" w14:textId="77777777" w:rsidR="00053CE5" w:rsidRPr="00B44B64" w:rsidRDefault="00053CE5" w:rsidP="00710738">
            <w:pPr>
              <w:spacing w:before="40" w:after="40" w:line="276" w:lineRule="auto"/>
              <w:rPr>
                <w:moveTo w:id="1339" w:author="dugalh" w:date="2018-07-30T18:13:00Z"/>
                <w:rFonts w:cs="Arial"/>
                <w:sz w:val="16"/>
                <w:szCs w:val="16"/>
              </w:rPr>
            </w:pPr>
          </w:p>
        </w:tc>
      </w:tr>
      <w:tr w:rsidR="00053CE5" w:rsidRPr="00B44B64" w14:paraId="09A7A63E" w14:textId="77777777" w:rsidTr="00710738">
        <w:trPr>
          <w:trHeight w:val="284"/>
          <w:jc w:val="center"/>
        </w:trPr>
        <w:tc>
          <w:tcPr>
            <w:tcW w:w="1488" w:type="dxa"/>
          </w:tcPr>
          <w:p w14:paraId="19D5227D" w14:textId="77777777" w:rsidR="00053CE5" w:rsidRPr="00B44B64" w:rsidRDefault="00053CE5" w:rsidP="00710738">
            <w:pPr>
              <w:spacing w:before="40" w:after="40" w:line="276" w:lineRule="auto"/>
              <w:rPr>
                <w:moveTo w:id="1340" w:author="dugalh" w:date="2018-07-30T18:13:00Z"/>
                <w:rFonts w:cs="Arial"/>
                <w:b/>
                <w:sz w:val="16"/>
                <w:szCs w:val="16"/>
              </w:rPr>
            </w:pPr>
            <w:moveTo w:id="1341" w:author="dugalh" w:date="2018-07-30T18:13:00Z">
              <w:r w:rsidRPr="00B44B64">
                <w:rPr>
                  <w:rFonts w:cs="Arial"/>
                  <w:b/>
                  <w:sz w:val="16"/>
                  <w:szCs w:val="16"/>
                </w:rPr>
                <w:t>Overall Error (%)</w:t>
              </w:r>
            </w:moveTo>
          </w:p>
        </w:tc>
        <w:tc>
          <w:tcPr>
            <w:tcW w:w="1489" w:type="dxa"/>
          </w:tcPr>
          <w:p w14:paraId="2098C405" w14:textId="79E0200B" w:rsidR="00053CE5" w:rsidRPr="00B44B64" w:rsidRDefault="007B2241" w:rsidP="00710738">
            <w:pPr>
              <w:spacing w:before="40" w:after="40" w:line="276" w:lineRule="auto"/>
              <w:rPr>
                <w:moveTo w:id="1342" w:author="dugalh" w:date="2018-07-30T18:13:00Z"/>
                <w:rFonts w:cs="Arial"/>
                <w:sz w:val="16"/>
                <w:szCs w:val="16"/>
              </w:rPr>
            </w:pPr>
            <w:ins w:id="1343" w:author="dugalh" w:date="2018-07-30T18:21:00Z">
              <w:r w:rsidRPr="007B2241">
                <w:rPr>
                  <w:rFonts w:cs="Arial"/>
                  <w:sz w:val="16"/>
                  <w:szCs w:val="16"/>
                </w:rPr>
                <w:t>9.49 ± 0.47</w:t>
              </w:r>
            </w:ins>
          </w:p>
        </w:tc>
        <w:tc>
          <w:tcPr>
            <w:tcW w:w="1489" w:type="dxa"/>
          </w:tcPr>
          <w:p w14:paraId="1FA4A68C" w14:textId="77777777" w:rsidR="00053CE5" w:rsidRPr="00B44B64" w:rsidRDefault="00053CE5" w:rsidP="00710738">
            <w:pPr>
              <w:spacing w:before="40" w:after="40" w:line="276" w:lineRule="auto"/>
              <w:rPr>
                <w:moveTo w:id="1344" w:author="dugalh" w:date="2018-07-30T18:13:00Z"/>
                <w:rFonts w:cs="Arial"/>
                <w:sz w:val="16"/>
                <w:szCs w:val="16"/>
              </w:rPr>
            </w:pPr>
          </w:p>
        </w:tc>
        <w:tc>
          <w:tcPr>
            <w:tcW w:w="1489" w:type="dxa"/>
          </w:tcPr>
          <w:p w14:paraId="0A95FB37" w14:textId="77777777" w:rsidR="00053CE5" w:rsidRPr="00B44B64" w:rsidRDefault="00053CE5" w:rsidP="00710738">
            <w:pPr>
              <w:spacing w:before="40" w:after="40" w:line="276" w:lineRule="auto"/>
              <w:rPr>
                <w:moveTo w:id="1345" w:author="dugalh" w:date="2018-07-30T18:13:00Z"/>
                <w:rFonts w:cs="Arial"/>
                <w:sz w:val="16"/>
                <w:szCs w:val="16"/>
              </w:rPr>
            </w:pPr>
          </w:p>
        </w:tc>
        <w:tc>
          <w:tcPr>
            <w:tcW w:w="1489" w:type="dxa"/>
          </w:tcPr>
          <w:p w14:paraId="36D322DB" w14:textId="77777777" w:rsidR="00053CE5" w:rsidRPr="00B44B64" w:rsidRDefault="00053CE5" w:rsidP="00710738">
            <w:pPr>
              <w:spacing w:before="40" w:after="40" w:line="276" w:lineRule="auto"/>
              <w:rPr>
                <w:moveTo w:id="1346" w:author="dugalh" w:date="2018-07-30T18:13:00Z"/>
                <w:rFonts w:cs="Arial"/>
                <w:sz w:val="16"/>
                <w:szCs w:val="16"/>
              </w:rPr>
            </w:pPr>
          </w:p>
        </w:tc>
        <w:tc>
          <w:tcPr>
            <w:tcW w:w="1489" w:type="dxa"/>
          </w:tcPr>
          <w:p w14:paraId="5CECF609" w14:textId="77777777" w:rsidR="00053CE5" w:rsidRPr="00B44B64" w:rsidRDefault="00053CE5" w:rsidP="00710738">
            <w:pPr>
              <w:spacing w:before="40" w:after="40" w:line="276" w:lineRule="auto"/>
              <w:rPr>
                <w:moveTo w:id="1347" w:author="dugalh" w:date="2018-07-30T18:13:00Z"/>
                <w:rFonts w:cs="Arial"/>
                <w:sz w:val="16"/>
                <w:szCs w:val="16"/>
              </w:rPr>
            </w:pPr>
          </w:p>
        </w:tc>
      </w:tr>
    </w:tbl>
    <w:p w14:paraId="7FA14C5F" w14:textId="270EBC2A" w:rsidR="00053CE5" w:rsidRPr="00B44B64" w:rsidRDefault="00053CE5" w:rsidP="00053CE5">
      <w:pPr>
        <w:spacing w:line="360" w:lineRule="auto"/>
        <w:jc w:val="center"/>
        <w:rPr>
          <w:moveTo w:id="1348" w:author="dugalh" w:date="2018-07-30T18:13:00Z"/>
          <w:rFonts w:ascii="Arial" w:hAnsi="Arial" w:cs="Arial"/>
          <w:sz w:val="16"/>
          <w:szCs w:val="16"/>
        </w:rPr>
      </w:pPr>
      <w:moveTo w:id="1349" w:author="dugalh" w:date="2018-07-30T18:13:00Z">
        <w:r w:rsidRPr="00B44B64">
          <w:rPr>
            <w:rFonts w:ascii="Arial" w:hAnsi="Arial" w:cs="Arial"/>
            <w:sz w:val="16"/>
            <w:szCs w:val="16"/>
            <w:vertAlign w:val="superscript"/>
          </w:rPr>
          <w:t>a</w:t>
        </w:r>
        <w:r w:rsidRPr="00B44B64">
          <w:rPr>
            <w:rFonts w:ascii="Arial" w:hAnsi="Arial" w:cs="Arial"/>
            <w:sz w:val="16"/>
            <w:szCs w:val="16"/>
          </w:rPr>
          <w:t xml:space="preserve"> </w:t>
        </w:r>
      </w:moveTo>
      <w:ins w:id="1350" w:author="dugalh" w:date="2018-07-30T18:21:00Z">
        <w:r w:rsidR="007B2241">
          <w:rPr>
            <w:rFonts w:ascii="Arial" w:hAnsi="Arial" w:cs="Arial"/>
            <w:sz w:val="16"/>
            <w:szCs w:val="16"/>
          </w:rPr>
          <w:t xml:space="preserve">± = </w:t>
        </w:r>
        <w:r w:rsidR="007B2241">
          <w:rPr>
            <w:rFonts w:ascii="Arial" w:hAnsi="Arial" w:cs="Arial"/>
            <w:sz w:val="16"/>
            <w:szCs w:val="16"/>
          </w:rPr>
          <w:t>s</w:t>
        </w:r>
        <w:r w:rsidR="007B2241">
          <w:rPr>
            <w:rFonts w:ascii="Arial" w:hAnsi="Arial" w:cs="Arial"/>
            <w:sz w:val="16"/>
            <w:szCs w:val="16"/>
          </w:rPr>
          <w:t>tandard error over cross</w:t>
        </w:r>
      </w:ins>
      <w:ins w:id="1351" w:author="dugalh" w:date="2018-07-30T22:32:00Z">
        <w:r w:rsidR="008B32B4">
          <w:rPr>
            <w:rFonts w:ascii="Arial" w:hAnsi="Arial" w:cs="Arial"/>
            <w:sz w:val="16"/>
            <w:szCs w:val="16"/>
          </w:rPr>
          <w:t xml:space="preserve"> </w:t>
        </w:r>
      </w:ins>
      <w:ins w:id="1352" w:author="dugalh" w:date="2018-07-30T18:21:00Z">
        <w:r w:rsidR="007B2241">
          <w:rPr>
            <w:rFonts w:ascii="Arial" w:hAnsi="Arial" w:cs="Arial"/>
            <w:sz w:val="16"/>
            <w:szCs w:val="16"/>
          </w:rPr>
          <w:t xml:space="preserve">validation folds, </w:t>
        </w:r>
      </w:ins>
      <w:moveTo w:id="1353" w:author="dugalh" w:date="2018-07-30T18:13:00Z">
        <w:r w:rsidRPr="00B44B64">
          <w:rPr>
            <w:rFonts w:ascii="Arial" w:hAnsi="Arial" w:cs="Arial"/>
            <w:sz w:val="16"/>
            <w:szCs w:val="16"/>
          </w:rPr>
          <w:t>CA = Consumer’s accuracy, PA = Producer’s accuracy</w:t>
        </w:r>
      </w:moveTo>
      <w:ins w:id="1354" w:author="dugalh" w:date="2018-07-30T22:32:00Z">
        <w:r w:rsidR="008B32B4">
          <w:rPr>
            <w:rFonts w:ascii="Arial" w:hAnsi="Arial" w:cs="Arial"/>
            <w:sz w:val="16"/>
            <w:szCs w:val="16"/>
          </w:rPr>
          <w:t xml:space="preserve"> </w:t>
        </w:r>
      </w:ins>
    </w:p>
    <w:moveToRangeEnd w:id="1262"/>
    <w:p w14:paraId="31FA49E0" w14:textId="77777777" w:rsidR="00D61588" w:rsidRPr="00B44B64" w:rsidRDefault="00D61588" w:rsidP="00D61588">
      <w:pPr>
        <w:spacing w:line="360" w:lineRule="auto"/>
        <w:jc w:val="both"/>
        <w:rPr>
          <w:rFonts w:ascii="Arial" w:hAnsi="Arial" w:cs="Arial"/>
          <w:sz w:val="16"/>
          <w:szCs w:val="16"/>
        </w:rPr>
      </w:pPr>
    </w:p>
    <w:p w14:paraId="69F0F083" w14:textId="4F51D91B" w:rsidR="00D61588" w:rsidRPr="00B44B64" w:rsidDel="0082559B" w:rsidRDefault="00D61588" w:rsidP="00CA517C">
      <w:pPr>
        <w:pStyle w:val="1Tablecaption"/>
        <w:rPr>
          <w:moveFrom w:id="1355" w:author="dugalh" w:date="2018-07-30T18:27:00Z"/>
        </w:rPr>
      </w:pPr>
      <w:bookmarkStart w:id="1356" w:name="_Ref395169574"/>
      <w:bookmarkStart w:id="1357" w:name="_Toc448324344"/>
      <w:moveFromRangeStart w:id="1358" w:author="dugalh" w:date="2018-07-30T18:27:00Z" w:name="move520738557"/>
      <w:moveFrom w:id="1359" w:author="dugalh" w:date="2018-07-30T18:27:00Z">
        <w:r w:rsidRPr="006C32D3" w:rsidDel="0082559B">
          <w:rPr>
            <w:b/>
          </w:rPr>
          <w:t xml:space="preserve">Table </w:t>
        </w:r>
        <w:r w:rsidR="00F4774D" w:rsidRPr="006C32D3" w:rsidDel="0082559B">
          <w:rPr>
            <w:b/>
          </w:rPr>
          <w:fldChar w:fldCharType="begin"/>
        </w:r>
        <w:r w:rsidR="00F4774D" w:rsidRPr="006C32D3" w:rsidDel="0082559B">
          <w:rPr>
            <w:b/>
          </w:rPr>
          <w:instrText xml:space="preserve"> SEQ Table \* ARABIC </w:instrText>
        </w:r>
        <w:r w:rsidR="00F4774D" w:rsidRPr="006C32D3" w:rsidDel="0082559B">
          <w:rPr>
            <w:b/>
          </w:rPr>
          <w:fldChar w:fldCharType="separate"/>
        </w:r>
        <w:r w:rsidR="00B31736" w:rsidDel="0082559B">
          <w:rPr>
            <w:b/>
            <w:noProof/>
          </w:rPr>
          <w:t>9</w:t>
        </w:r>
        <w:r w:rsidR="00F4774D" w:rsidRPr="006C32D3" w:rsidDel="0082559B">
          <w:rPr>
            <w:b/>
          </w:rPr>
          <w:fldChar w:fldCharType="end"/>
        </w:r>
        <w:bookmarkEnd w:id="1356"/>
        <w:r w:rsidRPr="00B44B64" w:rsidDel="0082559B">
          <w:t xml:space="preserve">   Decision tree </w:t>
        </w:r>
        <w:r w:rsidR="00745C69" w:rsidRPr="00B44B64" w:rsidDel="0082559B">
          <w:t>two-class</w:t>
        </w:r>
        <w:r w:rsidRPr="00B44B64" w:rsidDel="0082559B">
          <w:t xml:space="preserve"> confusion matrix</w:t>
        </w:r>
        <w:bookmarkEnd w:id="1357"/>
      </w:moveFrom>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D61588" w:rsidRPr="00B44B64" w:rsidDel="0082559B" w14:paraId="546D2E62" w14:textId="68D12BCD" w:rsidTr="006C32D3">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B47BF22" w14:textId="14E75A50" w:rsidR="00D61588" w:rsidRPr="00B44B64" w:rsidDel="0082559B" w:rsidRDefault="00D61588" w:rsidP="007C5F60">
            <w:pPr>
              <w:spacing w:before="40" w:after="40" w:line="276" w:lineRule="auto"/>
              <w:rPr>
                <w:moveFrom w:id="1360" w:author="dugalh" w:date="2018-07-30T18:27:00Z"/>
                <w:rFonts w:cs="Arial"/>
                <w:sz w:val="16"/>
                <w:szCs w:val="16"/>
              </w:rPr>
            </w:pPr>
          </w:p>
        </w:tc>
        <w:tc>
          <w:tcPr>
            <w:tcW w:w="1489" w:type="dxa"/>
          </w:tcPr>
          <w:p w14:paraId="6A7C6A9E" w14:textId="0A806278" w:rsidR="00D61588" w:rsidRPr="00B44B64" w:rsidDel="0082559B" w:rsidRDefault="00D61588" w:rsidP="007C5F60">
            <w:pPr>
              <w:spacing w:before="40" w:after="40" w:line="276" w:lineRule="auto"/>
              <w:rPr>
                <w:moveFrom w:id="1361" w:author="dugalh" w:date="2018-07-30T18:27:00Z"/>
                <w:rFonts w:cs="Arial"/>
                <w:sz w:val="16"/>
                <w:szCs w:val="16"/>
              </w:rPr>
            </w:pPr>
            <w:moveFrom w:id="1362" w:author="dugalh" w:date="2018-07-30T18:27:00Z">
              <w:r w:rsidRPr="00B44B64" w:rsidDel="0082559B">
                <w:rPr>
                  <w:rFonts w:cs="Arial"/>
                  <w:sz w:val="16"/>
                  <w:szCs w:val="16"/>
                </w:rPr>
                <w:t>Background</w:t>
              </w:r>
            </w:moveFrom>
          </w:p>
        </w:tc>
        <w:tc>
          <w:tcPr>
            <w:tcW w:w="1489" w:type="dxa"/>
          </w:tcPr>
          <w:p w14:paraId="4213257C" w14:textId="26116356" w:rsidR="00D61588" w:rsidRPr="00B44B64" w:rsidDel="0082559B" w:rsidRDefault="0084644E" w:rsidP="007C5F60">
            <w:pPr>
              <w:spacing w:before="40" w:after="40" w:line="276" w:lineRule="auto"/>
              <w:rPr>
                <w:moveFrom w:id="1363" w:author="dugalh" w:date="2018-07-30T18:27:00Z"/>
                <w:rFonts w:cs="Arial"/>
                <w:sz w:val="16"/>
                <w:szCs w:val="16"/>
              </w:rPr>
            </w:pPr>
            <w:moveFrom w:id="1364" w:author="dugalh" w:date="2018-07-30T18:27:00Z">
              <w:r w:rsidRPr="00B44B64" w:rsidDel="0082559B">
                <w:rPr>
                  <w:rFonts w:cs="Arial"/>
                  <w:sz w:val="16"/>
                  <w:szCs w:val="16"/>
                </w:rPr>
                <w:t>Spekboom</w:t>
              </w:r>
            </w:moveFrom>
          </w:p>
        </w:tc>
        <w:tc>
          <w:tcPr>
            <w:tcW w:w="1489" w:type="dxa"/>
            <w:tcBorders>
              <w:left w:val="single" w:sz="12" w:space="0" w:color="000000" w:themeColor="text1"/>
              <w:right w:val="single" w:sz="12" w:space="0" w:color="000000" w:themeColor="text1"/>
            </w:tcBorders>
          </w:tcPr>
          <w:p w14:paraId="7391EA13" w14:textId="041CA819" w:rsidR="00D61588" w:rsidRPr="00B44B64" w:rsidDel="0082559B" w:rsidRDefault="00D61588" w:rsidP="007C5F60">
            <w:pPr>
              <w:spacing w:before="40" w:after="40" w:line="276" w:lineRule="auto"/>
              <w:rPr>
                <w:moveFrom w:id="1365" w:author="dugalh" w:date="2018-07-30T18:27:00Z"/>
                <w:rFonts w:cs="Arial"/>
                <w:sz w:val="16"/>
                <w:szCs w:val="16"/>
              </w:rPr>
            </w:pPr>
            <w:moveFrom w:id="1366" w:author="dugalh" w:date="2018-07-30T18:27:00Z">
              <w:r w:rsidRPr="00B44B64" w:rsidDel="0082559B">
                <w:rPr>
                  <w:rFonts w:cs="Arial"/>
                  <w:sz w:val="16"/>
                  <w:szCs w:val="16"/>
                </w:rPr>
                <w:t>Total</w:t>
              </w:r>
            </w:moveFrom>
          </w:p>
        </w:tc>
        <w:tc>
          <w:tcPr>
            <w:tcW w:w="1489" w:type="dxa"/>
            <w:tcBorders>
              <w:left w:val="single" w:sz="12" w:space="0" w:color="000000" w:themeColor="text1"/>
            </w:tcBorders>
          </w:tcPr>
          <w:p w14:paraId="3FCDC78C" w14:textId="310A0792" w:rsidR="00D61588" w:rsidRPr="00B44B64" w:rsidDel="0082559B" w:rsidRDefault="00D61588" w:rsidP="007C5F60">
            <w:pPr>
              <w:spacing w:before="40" w:after="40" w:line="276" w:lineRule="auto"/>
              <w:rPr>
                <w:moveFrom w:id="1367" w:author="dugalh" w:date="2018-07-30T18:27:00Z"/>
                <w:rFonts w:cs="Arial"/>
                <w:sz w:val="16"/>
                <w:szCs w:val="16"/>
              </w:rPr>
            </w:pPr>
            <w:moveFrom w:id="1368" w:author="dugalh" w:date="2018-07-30T18:27:00Z">
              <w:r w:rsidRPr="00B44B64" w:rsidDel="0082559B">
                <w:rPr>
                  <w:rFonts w:cs="Arial"/>
                  <w:sz w:val="16"/>
                  <w:szCs w:val="16"/>
                </w:rPr>
                <w:t>PA (%)</w:t>
              </w:r>
              <w:r w:rsidRPr="00B44B64" w:rsidDel="0082559B">
                <w:rPr>
                  <w:rFonts w:cs="Arial"/>
                  <w:b w:val="0"/>
                  <w:sz w:val="16"/>
                  <w:szCs w:val="16"/>
                  <w:vertAlign w:val="superscript"/>
                </w:rPr>
                <w:t>a</w:t>
              </w:r>
            </w:moveFrom>
          </w:p>
        </w:tc>
      </w:tr>
      <w:tr w:rsidR="00D61588" w:rsidRPr="00B44B64" w:rsidDel="0082559B" w14:paraId="6F6AFF33" w14:textId="77DC469F" w:rsidTr="006C32D3">
        <w:trPr>
          <w:trHeight w:val="299"/>
          <w:jc w:val="center"/>
        </w:trPr>
        <w:tc>
          <w:tcPr>
            <w:tcW w:w="1488" w:type="dxa"/>
          </w:tcPr>
          <w:p w14:paraId="7B994E59" w14:textId="3B8A476B" w:rsidR="00D61588" w:rsidRPr="00B44B64" w:rsidDel="0082559B" w:rsidRDefault="00D61588" w:rsidP="007C5F60">
            <w:pPr>
              <w:spacing w:before="40" w:after="40" w:line="276" w:lineRule="auto"/>
              <w:rPr>
                <w:moveFrom w:id="1369" w:author="dugalh" w:date="2018-07-30T18:27:00Z"/>
                <w:rFonts w:cs="Arial"/>
                <w:b/>
                <w:sz w:val="16"/>
                <w:szCs w:val="16"/>
              </w:rPr>
            </w:pPr>
            <w:moveFrom w:id="1370" w:author="dugalh" w:date="2018-07-30T18:27:00Z">
              <w:r w:rsidRPr="00B44B64" w:rsidDel="0082559B">
                <w:rPr>
                  <w:rFonts w:cs="Arial"/>
                  <w:b/>
                  <w:sz w:val="16"/>
                  <w:szCs w:val="16"/>
                </w:rPr>
                <w:t>Background</w:t>
              </w:r>
            </w:moveFrom>
          </w:p>
        </w:tc>
        <w:tc>
          <w:tcPr>
            <w:tcW w:w="1489" w:type="dxa"/>
            <w:vAlign w:val="top"/>
          </w:tcPr>
          <w:p w14:paraId="435FA9FD" w14:textId="42E29595" w:rsidR="00D61588" w:rsidRPr="00B44B64" w:rsidDel="0082559B" w:rsidRDefault="00D61588" w:rsidP="007C5F60">
            <w:pPr>
              <w:rPr>
                <w:moveFrom w:id="1371" w:author="dugalh" w:date="2018-07-30T18:27:00Z"/>
                <w:sz w:val="16"/>
                <w:szCs w:val="16"/>
              </w:rPr>
            </w:pPr>
            <w:moveFrom w:id="1372" w:author="dugalh" w:date="2018-07-30T18:27:00Z">
              <w:r w:rsidRPr="00B44B64" w:rsidDel="0082559B">
                <w:rPr>
                  <w:sz w:val="16"/>
                  <w:szCs w:val="16"/>
                </w:rPr>
                <w:t>30103</w:t>
              </w:r>
            </w:moveFrom>
          </w:p>
        </w:tc>
        <w:tc>
          <w:tcPr>
            <w:tcW w:w="1489" w:type="dxa"/>
            <w:vAlign w:val="top"/>
          </w:tcPr>
          <w:p w14:paraId="480919EA" w14:textId="09915A70" w:rsidR="00D61588" w:rsidRPr="00B44B64" w:rsidDel="0082559B" w:rsidRDefault="00D61588" w:rsidP="007C5F60">
            <w:pPr>
              <w:rPr>
                <w:moveFrom w:id="1373" w:author="dugalh" w:date="2018-07-30T18:27:00Z"/>
                <w:sz w:val="16"/>
                <w:szCs w:val="16"/>
              </w:rPr>
            </w:pPr>
            <w:moveFrom w:id="1374" w:author="dugalh" w:date="2018-07-30T18:27:00Z">
              <w:r w:rsidRPr="00B44B64" w:rsidDel="0082559B">
                <w:rPr>
                  <w:sz w:val="16"/>
                  <w:szCs w:val="16"/>
                </w:rPr>
                <w:t>514</w:t>
              </w:r>
            </w:moveFrom>
          </w:p>
        </w:tc>
        <w:tc>
          <w:tcPr>
            <w:tcW w:w="1489" w:type="dxa"/>
            <w:tcBorders>
              <w:left w:val="single" w:sz="12" w:space="0" w:color="000000" w:themeColor="text1"/>
              <w:right w:val="single" w:sz="12" w:space="0" w:color="000000" w:themeColor="text1"/>
            </w:tcBorders>
            <w:vAlign w:val="top"/>
          </w:tcPr>
          <w:p w14:paraId="2033F908" w14:textId="4B55EEDD" w:rsidR="00D61588" w:rsidRPr="00B44B64" w:rsidDel="0082559B" w:rsidRDefault="00D61588" w:rsidP="007C5F60">
            <w:pPr>
              <w:rPr>
                <w:moveFrom w:id="1375" w:author="dugalh" w:date="2018-07-30T18:27:00Z"/>
                <w:sz w:val="16"/>
                <w:szCs w:val="16"/>
              </w:rPr>
            </w:pPr>
            <w:moveFrom w:id="1376" w:author="dugalh" w:date="2018-07-30T18:27:00Z">
              <w:r w:rsidRPr="00B44B64" w:rsidDel="0082559B">
                <w:rPr>
                  <w:sz w:val="16"/>
                  <w:szCs w:val="16"/>
                </w:rPr>
                <w:t>30617</w:t>
              </w:r>
            </w:moveFrom>
          </w:p>
        </w:tc>
        <w:tc>
          <w:tcPr>
            <w:tcW w:w="1489" w:type="dxa"/>
            <w:tcBorders>
              <w:left w:val="single" w:sz="12" w:space="0" w:color="000000" w:themeColor="text1"/>
            </w:tcBorders>
            <w:vAlign w:val="top"/>
          </w:tcPr>
          <w:p w14:paraId="04E56547" w14:textId="3AB97578" w:rsidR="00D61588" w:rsidRPr="00B44B64" w:rsidDel="0082559B" w:rsidRDefault="00D61588" w:rsidP="007C5F60">
            <w:pPr>
              <w:rPr>
                <w:moveFrom w:id="1377" w:author="dugalh" w:date="2018-07-30T18:27:00Z"/>
                <w:sz w:val="16"/>
                <w:szCs w:val="16"/>
              </w:rPr>
            </w:pPr>
            <w:moveFrom w:id="1378" w:author="dugalh" w:date="2018-07-30T18:27:00Z">
              <w:r w:rsidRPr="00B44B64" w:rsidDel="0082559B">
                <w:rPr>
                  <w:sz w:val="16"/>
                  <w:szCs w:val="16"/>
                </w:rPr>
                <w:t>98.32</w:t>
              </w:r>
            </w:moveFrom>
          </w:p>
        </w:tc>
      </w:tr>
      <w:tr w:rsidR="00D61588" w:rsidRPr="00B44B64" w:rsidDel="0082559B" w14:paraId="28F63BDE" w14:textId="16AA41A5" w:rsidTr="006C32D3">
        <w:trPr>
          <w:trHeight w:val="284"/>
          <w:jc w:val="center"/>
        </w:trPr>
        <w:tc>
          <w:tcPr>
            <w:tcW w:w="1488" w:type="dxa"/>
          </w:tcPr>
          <w:p w14:paraId="76CD4062" w14:textId="616C162B" w:rsidR="00D61588" w:rsidRPr="00B44B64" w:rsidDel="0082559B" w:rsidRDefault="0084644E" w:rsidP="007C5F60">
            <w:pPr>
              <w:spacing w:before="40" w:after="40" w:line="276" w:lineRule="auto"/>
              <w:rPr>
                <w:moveFrom w:id="1379" w:author="dugalh" w:date="2018-07-30T18:27:00Z"/>
                <w:rFonts w:cs="Arial"/>
                <w:b/>
                <w:sz w:val="16"/>
                <w:szCs w:val="16"/>
              </w:rPr>
            </w:pPr>
            <w:moveFrom w:id="1380" w:author="dugalh" w:date="2018-07-30T18:27:00Z">
              <w:r w:rsidRPr="00B44B64" w:rsidDel="0082559B">
                <w:rPr>
                  <w:rFonts w:cs="Arial"/>
                  <w:b/>
                  <w:sz w:val="16"/>
                  <w:szCs w:val="16"/>
                </w:rPr>
                <w:t>Spekboom</w:t>
              </w:r>
            </w:moveFrom>
          </w:p>
        </w:tc>
        <w:tc>
          <w:tcPr>
            <w:tcW w:w="1489" w:type="dxa"/>
            <w:vAlign w:val="top"/>
          </w:tcPr>
          <w:p w14:paraId="3B2BEF5B" w14:textId="0A9B68DC" w:rsidR="00D61588" w:rsidRPr="00B44B64" w:rsidDel="0082559B" w:rsidRDefault="00D61588" w:rsidP="007C5F60">
            <w:pPr>
              <w:rPr>
                <w:moveFrom w:id="1381" w:author="dugalh" w:date="2018-07-30T18:27:00Z"/>
                <w:sz w:val="16"/>
                <w:szCs w:val="16"/>
              </w:rPr>
            </w:pPr>
            <w:moveFrom w:id="1382" w:author="dugalh" w:date="2018-07-30T18:27:00Z">
              <w:r w:rsidRPr="00B44B64" w:rsidDel="0082559B">
                <w:rPr>
                  <w:sz w:val="16"/>
                  <w:szCs w:val="16"/>
                </w:rPr>
                <w:t>1491</w:t>
              </w:r>
            </w:moveFrom>
          </w:p>
        </w:tc>
        <w:tc>
          <w:tcPr>
            <w:tcW w:w="1489" w:type="dxa"/>
            <w:vAlign w:val="top"/>
          </w:tcPr>
          <w:p w14:paraId="1F8A445C" w14:textId="07126F5B" w:rsidR="00D61588" w:rsidRPr="00B44B64" w:rsidDel="0082559B" w:rsidRDefault="00D61588" w:rsidP="007C5F60">
            <w:pPr>
              <w:rPr>
                <w:moveFrom w:id="1383" w:author="dugalh" w:date="2018-07-30T18:27:00Z"/>
                <w:sz w:val="16"/>
                <w:szCs w:val="16"/>
              </w:rPr>
            </w:pPr>
            <w:moveFrom w:id="1384" w:author="dugalh" w:date="2018-07-30T18:27:00Z">
              <w:r w:rsidRPr="00B44B64" w:rsidDel="0082559B">
                <w:rPr>
                  <w:sz w:val="16"/>
                  <w:szCs w:val="16"/>
                </w:rPr>
                <w:t>25769</w:t>
              </w:r>
            </w:moveFrom>
          </w:p>
        </w:tc>
        <w:tc>
          <w:tcPr>
            <w:tcW w:w="1489" w:type="dxa"/>
            <w:tcBorders>
              <w:left w:val="single" w:sz="12" w:space="0" w:color="000000" w:themeColor="text1"/>
              <w:right w:val="single" w:sz="12" w:space="0" w:color="000000" w:themeColor="text1"/>
            </w:tcBorders>
            <w:vAlign w:val="top"/>
          </w:tcPr>
          <w:p w14:paraId="166D5025" w14:textId="6946A8B5" w:rsidR="00D61588" w:rsidRPr="00B44B64" w:rsidDel="0082559B" w:rsidRDefault="00D61588" w:rsidP="007C5F60">
            <w:pPr>
              <w:rPr>
                <w:moveFrom w:id="1385" w:author="dugalh" w:date="2018-07-30T18:27:00Z"/>
                <w:sz w:val="16"/>
                <w:szCs w:val="16"/>
              </w:rPr>
            </w:pPr>
            <w:moveFrom w:id="1386" w:author="dugalh" w:date="2018-07-30T18:27:00Z">
              <w:r w:rsidRPr="00B44B64" w:rsidDel="0082559B">
                <w:rPr>
                  <w:sz w:val="16"/>
                  <w:szCs w:val="16"/>
                </w:rPr>
                <w:t>27260</w:t>
              </w:r>
            </w:moveFrom>
          </w:p>
        </w:tc>
        <w:tc>
          <w:tcPr>
            <w:tcW w:w="1489" w:type="dxa"/>
            <w:tcBorders>
              <w:left w:val="single" w:sz="12" w:space="0" w:color="000000" w:themeColor="text1"/>
            </w:tcBorders>
            <w:vAlign w:val="top"/>
          </w:tcPr>
          <w:p w14:paraId="7AA8634B" w14:textId="56C31FDD" w:rsidR="00D61588" w:rsidRPr="00B44B64" w:rsidDel="0082559B" w:rsidRDefault="00D61588" w:rsidP="007C5F60">
            <w:pPr>
              <w:rPr>
                <w:moveFrom w:id="1387" w:author="dugalh" w:date="2018-07-30T18:27:00Z"/>
                <w:sz w:val="16"/>
                <w:szCs w:val="16"/>
              </w:rPr>
            </w:pPr>
            <w:moveFrom w:id="1388" w:author="dugalh" w:date="2018-07-30T18:27:00Z">
              <w:r w:rsidRPr="00B44B64" w:rsidDel="0082559B">
                <w:rPr>
                  <w:sz w:val="16"/>
                  <w:szCs w:val="16"/>
                </w:rPr>
                <w:t>94.53</w:t>
              </w:r>
            </w:moveFrom>
          </w:p>
        </w:tc>
      </w:tr>
      <w:tr w:rsidR="00D61588" w:rsidRPr="00B44B64" w:rsidDel="0082559B" w14:paraId="440D6C95" w14:textId="3E2A1BCF" w:rsidTr="006C32D3">
        <w:trPr>
          <w:trHeight w:val="284"/>
          <w:jc w:val="center"/>
        </w:trPr>
        <w:tc>
          <w:tcPr>
            <w:tcW w:w="1488" w:type="dxa"/>
            <w:tcBorders>
              <w:top w:val="single" w:sz="12" w:space="0" w:color="000000" w:themeColor="text1"/>
              <w:bottom w:val="single" w:sz="12" w:space="0" w:color="000000" w:themeColor="text1"/>
            </w:tcBorders>
          </w:tcPr>
          <w:p w14:paraId="096384CD" w14:textId="1CA5210C" w:rsidR="00D61588" w:rsidRPr="00B44B64" w:rsidDel="0082559B" w:rsidRDefault="00D61588" w:rsidP="007C5F60">
            <w:pPr>
              <w:spacing w:before="40" w:after="40" w:line="276" w:lineRule="auto"/>
              <w:rPr>
                <w:moveFrom w:id="1389" w:author="dugalh" w:date="2018-07-30T18:27:00Z"/>
                <w:rFonts w:cs="Arial"/>
                <w:b/>
                <w:sz w:val="16"/>
                <w:szCs w:val="16"/>
              </w:rPr>
            </w:pPr>
            <w:moveFrom w:id="1390" w:author="dugalh" w:date="2018-07-30T18:27:00Z">
              <w:r w:rsidRPr="00B44B64" w:rsidDel="0082559B">
                <w:rPr>
                  <w:rFonts w:cs="Arial"/>
                  <w:b/>
                  <w:sz w:val="16"/>
                  <w:szCs w:val="16"/>
                </w:rPr>
                <w:t>Total</w:t>
              </w:r>
            </w:moveFrom>
          </w:p>
        </w:tc>
        <w:tc>
          <w:tcPr>
            <w:tcW w:w="1489" w:type="dxa"/>
            <w:tcBorders>
              <w:top w:val="single" w:sz="12" w:space="0" w:color="000000" w:themeColor="text1"/>
              <w:bottom w:val="single" w:sz="12" w:space="0" w:color="000000" w:themeColor="text1"/>
            </w:tcBorders>
            <w:vAlign w:val="top"/>
          </w:tcPr>
          <w:p w14:paraId="49EA5515" w14:textId="05F1957E" w:rsidR="00D61588" w:rsidRPr="00B44B64" w:rsidDel="0082559B" w:rsidRDefault="00D61588" w:rsidP="007C5F60">
            <w:pPr>
              <w:rPr>
                <w:moveFrom w:id="1391" w:author="dugalh" w:date="2018-07-30T18:27:00Z"/>
                <w:sz w:val="16"/>
                <w:szCs w:val="16"/>
              </w:rPr>
            </w:pPr>
            <w:moveFrom w:id="1392" w:author="dugalh" w:date="2018-07-30T18:27:00Z">
              <w:r w:rsidRPr="00B44B64" w:rsidDel="0082559B">
                <w:rPr>
                  <w:sz w:val="16"/>
                  <w:szCs w:val="16"/>
                </w:rPr>
                <w:t>31594</w:t>
              </w:r>
            </w:moveFrom>
          </w:p>
        </w:tc>
        <w:tc>
          <w:tcPr>
            <w:tcW w:w="1489" w:type="dxa"/>
            <w:tcBorders>
              <w:top w:val="single" w:sz="12" w:space="0" w:color="000000" w:themeColor="text1"/>
              <w:bottom w:val="single" w:sz="12" w:space="0" w:color="000000" w:themeColor="text1"/>
            </w:tcBorders>
            <w:vAlign w:val="top"/>
          </w:tcPr>
          <w:p w14:paraId="3DCEF1B4" w14:textId="2000A4DE" w:rsidR="00D61588" w:rsidRPr="00B44B64" w:rsidDel="0082559B" w:rsidRDefault="00D61588" w:rsidP="007C5F60">
            <w:pPr>
              <w:rPr>
                <w:moveFrom w:id="1393" w:author="dugalh" w:date="2018-07-30T18:27:00Z"/>
                <w:sz w:val="16"/>
                <w:szCs w:val="16"/>
              </w:rPr>
            </w:pPr>
            <w:moveFrom w:id="1394" w:author="dugalh" w:date="2018-07-30T18:27:00Z">
              <w:r w:rsidRPr="00B44B64" w:rsidDel="0082559B">
                <w:rPr>
                  <w:sz w:val="16"/>
                  <w:szCs w:val="16"/>
                </w:rPr>
                <w:t>26283</w:t>
              </w:r>
            </w:moveFrom>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53C1A4ED" w:rsidR="00D61588" w:rsidRPr="00B44B64" w:rsidDel="0082559B" w:rsidRDefault="00D61588" w:rsidP="007C5F60">
            <w:pPr>
              <w:rPr>
                <w:moveFrom w:id="1395" w:author="dugalh" w:date="2018-07-30T18:27:00Z"/>
                <w:sz w:val="16"/>
                <w:szCs w:val="16"/>
              </w:rPr>
            </w:pPr>
            <w:moveFrom w:id="1396" w:author="dugalh" w:date="2018-07-30T18:27:00Z">
              <w:r w:rsidRPr="00B44B64" w:rsidDel="0082559B">
                <w:rPr>
                  <w:sz w:val="16"/>
                  <w:szCs w:val="16"/>
                </w:rPr>
                <w:t>57877</w:t>
              </w:r>
            </w:moveFrom>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46E0EE7D" w:rsidR="00D61588" w:rsidRPr="00B44B64" w:rsidDel="0082559B" w:rsidRDefault="00D61588" w:rsidP="007C5F60">
            <w:pPr>
              <w:rPr>
                <w:moveFrom w:id="1397" w:author="dugalh" w:date="2018-07-30T18:27:00Z"/>
                <w:sz w:val="16"/>
                <w:szCs w:val="16"/>
              </w:rPr>
            </w:pPr>
          </w:p>
        </w:tc>
      </w:tr>
      <w:tr w:rsidR="00D61588" w:rsidRPr="00B44B64" w:rsidDel="0082559B" w14:paraId="30D76A6E" w14:textId="4238BECF" w:rsidTr="006C32D3">
        <w:trPr>
          <w:trHeight w:val="299"/>
          <w:jc w:val="center"/>
        </w:trPr>
        <w:tc>
          <w:tcPr>
            <w:tcW w:w="1488" w:type="dxa"/>
            <w:tcBorders>
              <w:top w:val="single" w:sz="12" w:space="0" w:color="000000" w:themeColor="text1"/>
            </w:tcBorders>
          </w:tcPr>
          <w:p w14:paraId="520B57AF" w14:textId="046AB0D1" w:rsidR="00D61588" w:rsidRPr="00B44B64" w:rsidDel="0082559B" w:rsidRDefault="00D61588" w:rsidP="007C5F60">
            <w:pPr>
              <w:spacing w:before="40" w:after="40" w:line="276" w:lineRule="auto"/>
              <w:rPr>
                <w:moveFrom w:id="1398" w:author="dugalh" w:date="2018-07-30T18:27:00Z"/>
                <w:rFonts w:cs="Arial"/>
                <w:b/>
                <w:sz w:val="16"/>
                <w:szCs w:val="16"/>
              </w:rPr>
            </w:pPr>
            <w:moveFrom w:id="1399" w:author="dugalh" w:date="2018-07-30T18:27:00Z">
              <w:r w:rsidRPr="00B44B64" w:rsidDel="0082559B">
                <w:rPr>
                  <w:rFonts w:cs="Arial"/>
                  <w:b/>
                  <w:sz w:val="16"/>
                  <w:szCs w:val="16"/>
                </w:rPr>
                <w:t>CA (%)</w:t>
              </w:r>
              <w:r w:rsidRPr="00B44B64" w:rsidDel="0082559B">
                <w:rPr>
                  <w:rFonts w:cs="Arial"/>
                  <w:b/>
                  <w:sz w:val="16"/>
                  <w:szCs w:val="16"/>
                  <w:vertAlign w:val="superscript"/>
                </w:rPr>
                <w:t>a</w:t>
              </w:r>
            </w:moveFrom>
          </w:p>
        </w:tc>
        <w:tc>
          <w:tcPr>
            <w:tcW w:w="1489" w:type="dxa"/>
            <w:tcBorders>
              <w:top w:val="single" w:sz="12" w:space="0" w:color="000000" w:themeColor="text1"/>
            </w:tcBorders>
            <w:vAlign w:val="top"/>
          </w:tcPr>
          <w:p w14:paraId="182FC053" w14:textId="0C0DEA3E" w:rsidR="00D61588" w:rsidRPr="00B44B64" w:rsidDel="0082559B" w:rsidRDefault="00D61588" w:rsidP="007C5F60">
            <w:pPr>
              <w:rPr>
                <w:moveFrom w:id="1400" w:author="dugalh" w:date="2018-07-30T18:27:00Z"/>
                <w:sz w:val="16"/>
                <w:szCs w:val="16"/>
              </w:rPr>
            </w:pPr>
            <w:moveFrom w:id="1401" w:author="dugalh" w:date="2018-07-30T18:27:00Z">
              <w:r w:rsidRPr="00B44B64" w:rsidDel="0082559B">
                <w:rPr>
                  <w:sz w:val="16"/>
                  <w:szCs w:val="16"/>
                </w:rPr>
                <w:t>95.28</w:t>
              </w:r>
            </w:moveFrom>
          </w:p>
        </w:tc>
        <w:tc>
          <w:tcPr>
            <w:tcW w:w="1489" w:type="dxa"/>
            <w:tcBorders>
              <w:top w:val="single" w:sz="12" w:space="0" w:color="000000" w:themeColor="text1"/>
            </w:tcBorders>
            <w:vAlign w:val="top"/>
          </w:tcPr>
          <w:p w14:paraId="7AF1EB44" w14:textId="0CDFF55D" w:rsidR="00D61588" w:rsidRPr="00B44B64" w:rsidDel="0082559B" w:rsidRDefault="00D61588" w:rsidP="007C5F60">
            <w:pPr>
              <w:rPr>
                <w:moveFrom w:id="1402" w:author="dugalh" w:date="2018-07-30T18:27:00Z"/>
                <w:sz w:val="16"/>
                <w:szCs w:val="16"/>
              </w:rPr>
            </w:pPr>
            <w:moveFrom w:id="1403" w:author="dugalh" w:date="2018-07-30T18:27:00Z">
              <w:r w:rsidRPr="00B44B64" w:rsidDel="0082559B">
                <w:rPr>
                  <w:sz w:val="16"/>
                  <w:szCs w:val="16"/>
                </w:rPr>
                <w:t>98.04</w:t>
              </w:r>
            </w:moveFrom>
          </w:p>
        </w:tc>
        <w:tc>
          <w:tcPr>
            <w:tcW w:w="1489" w:type="dxa"/>
            <w:tcBorders>
              <w:top w:val="single" w:sz="12" w:space="0" w:color="000000" w:themeColor="text1"/>
            </w:tcBorders>
            <w:vAlign w:val="top"/>
          </w:tcPr>
          <w:p w14:paraId="2DDB9BF8" w14:textId="06D4A40A" w:rsidR="00D61588" w:rsidRPr="00B44B64" w:rsidDel="0082559B" w:rsidRDefault="00D61588" w:rsidP="007C5F60">
            <w:pPr>
              <w:rPr>
                <w:moveFrom w:id="1404" w:author="dugalh" w:date="2018-07-30T18:27:00Z"/>
                <w:sz w:val="16"/>
                <w:szCs w:val="16"/>
              </w:rPr>
            </w:pPr>
          </w:p>
        </w:tc>
        <w:tc>
          <w:tcPr>
            <w:tcW w:w="1489" w:type="dxa"/>
            <w:tcBorders>
              <w:top w:val="single" w:sz="12" w:space="0" w:color="000000" w:themeColor="text1"/>
            </w:tcBorders>
            <w:vAlign w:val="top"/>
          </w:tcPr>
          <w:p w14:paraId="5CFB5421" w14:textId="26A5D067" w:rsidR="00D61588" w:rsidRPr="00B44B64" w:rsidDel="0082559B" w:rsidRDefault="00D61588" w:rsidP="007C5F60">
            <w:pPr>
              <w:rPr>
                <w:moveFrom w:id="1405" w:author="dugalh" w:date="2018-07-30T18:27:00Z"/>
                <w:sz w:val="16"/>
                <w:szCs w:val="16"/>
              </w:rPr>
            </w:pPr>
          </w:p>
        </w:tc>
      </w:tr>
      <w:tr w:rsidR="00D61588" w:rsidRPr="00B44B64" w:rsidDel="0082559B" w14:paraId="78A08AC7" w14:textId="1392E92C" w:rsidTr="006C32D3">
        <w:trPr>
          <w:trHeight w:val="284"/>
          <w:jc w:val="center"/>
        </w:trPr>
        <w:tc>
          <w:tcPr>
            <w:tcW w:w="1488" w:type="dxa"/>
          </w:tcPr>
          <w:p w14:paraId="531ABBC7" w14:textId="15FCD84E" w:rsidR="00D61588" w:rsidRPr="00B44B64" w:rsidDel="0082559B" w:rsidRDefault="00D61588" w:rsidP="007C5F60">
            <w:pPr>
              <w:spacing w:before="40" w:after="40" w:line="276" w:lineRule="auto"/>
              <w:rPr>
                <w:moveFrom w:id="1406" w:author="dugalh" w:date="2018-07-30T18:27:00Z"/>
                <w:rFonts w:cs="Arial"/>
                <w:b/>
                <w:sz w:val="16"/>
                <w:szCs w:val="16"/>
              </w:rPr>
            </w:pPr>
            <w:moveFrom w:id="1407" w:author="dugalh" w:date="2018-07-30T18:27:00Z">
              <w:r w:rsidRPr="00B44B64" w:rsidDel="0082559B">
                <w:rPr>
                  <w:rFonts w:cs="Arial"/>
                  <w:b/>
                  <w:sz w:val="16"/>
                  <w:szCs w:val="16"/>
                </w:rPr>
                <w:t>Kappa</w:t>
              </w:r>
            </w:moveFrom>
          </w:p>
        </w:tc>
        <w:tc>
          <w:tcPr>
            <w:tcW w:w="1489" w:type="dxa"/>
            <w:vAlign w:val="top"/>
          </w:tcPr>
          <w:p w14:paraId="43A29583" w14:textId="2002D84B" w:rsidR="00D61588" w:rsidRPr="00B44B64" w:rsidDel="0082559B" w:rsidRDefault="00D61588" w:rsidP="007C5F60">
            <w:pPr>
              <w:rPr>
                <w:moveFrom w:id="1408" w:author="dugalh" w:date="2018-07-30T18:27:00Z"/>
                <w:sz w:val="16"/>
                <w:szCs w:val="16"/>
              </w:rPr>
            </w:pPr>
            <w:moveFrom w:id="1409" w:author="dugalh" w:date="2018-07-30T18:27:00Z">
              <w:r w:rsidRPr="00B44B64" w:rsidDel="0082559B">
                <w:rPr>
                  <w:sz w:val="16"/>
                  <w:szCs w:val="16"/>
                </w:rPr>
                <w:t>0.93</w:t>
              </w:r>
            </w:moveFrom>
          </w:p>
        </w:tc>
        <w:tc>
          <w:tcPr>
            <w:tcW w:w="1489" w:type="dxa"/>
            <w:vAlign w:val="top"/>
          </w:tcPr>
          <w:p w14:paraId="4F4EA2B9" w14:textId="28307250" w:rsidR="00D61588" w:rsidRPr="00B44B64" w:rsidDel="0082559B" w:rsidRDefault="00D61588" w:rsidP="007C5F60">
            <w:pPr>
              <w:rPr>
                <w:moveFrom w:id="1410" w:author="dugalh" w:date="2018-07-30T18:27:00Z"/>
                <w:sz w:val="16"/>
                <w:szCs w:val="16"/>
              </w:rPr>
            </w:pPr>
          </w:p>
        </w:tc>
        <w:tc>
          <w:tcPr>
            <w:tcW w:w="1489" w:type="dxa"/>
            <w:vAlign w:val="top"/>
          </w:tcPr>
          <w:p w14:paraId="16C56EC6" w14:textId="659E4253" w:rsidR="00D61588" w:rsidRPr="00B44B64" w:rsidDel="0082559B" w:rsidRDefault="00D61588" w:rsidP="007C5F60">
            <w:pPr>
              <w:rPr>
                <w:moveFrom w:id="1411" w:author="dugalh" w:date="2018-07-30T18:27:00Z"/>
                <w:sz w:val="16"/>
                <w:szCs w:val="16"/>
              </w:rPr>
            </w:pPr>
          </w:p>
        </w:tc>
        <w:tc>
          <w:tcPr>
            <w:tcW w:w="1489" w:type="dxa"/>
            <w:vAlign w:val="top"/>
          </w:tcPr>
          <w:p w14:paraId="2F37540F" w14:textId="03634D23" w:rsidR="00D61588" w:rsidRPr="00B44B64" w:rsidDel="0082559B" w:rsidRDefault="00D61588" w:rsidP="007C5F60">
            <w:pPr>
              <w:rPr>
                <w:moveFrom w:id="1412" w:author="dugalh" w:date="2018-07-30T18:27:00Z"/>
                <w:sz w:val="16"/>
                <w:szCs w:val="16"/>
              </w:rPr>
            </w:pPr>
          </w:p>
        </w:tc>
      </w:tr>
      <w:tr w:rsidR="00D61588" w:rsidRPr="00B44B64" w:rsidDel="0082559B" w14:paraId="685BF5B1" w14:textId="23CEF5C1" w:rsidTr="006C32D3">
        <w:trPr>
          <w:trHeight w:val="284"/>
          <w:jc w:val="center"/>
        </w:trPr>
        <w:tc>
          <w:tcPr>
            <w:tcW w:w="1488" w:type="dxa"/>
          </w:tcPr>
          <w:p w14:paraId="41F8F180" w14:textId="0607EBF8" w:rsidR="00D61588" w:rsidRPr="00B44B64" w:rsidDel="0082559B" w:rsidRDefault="00D61588" w:rsidP="007C5F60">
            <w:pPr>
              <w:spacing w:before="40" w:after="40" w:line="276" w:lineRule="auto"/>
              <w:rPr>
                <w:moveFrom w:id="1413" w:author="dugalh" w:date="2018-07-30T18:27:00Z"/>
                <w:rFonts w:cs="Arial"/>
                <w:b/>
                <w:sz w:val="16"/>
                <w:szCs w:val="16"/>
              </w:rPr>
            </w:pPr>
            <w:moveFrom w:id="1414" w:author="dugalh" w:date="2018-07-30T18:27:00Z">
              <w:r w:rsidRPr="00B44B64" w:rsidDel="0082559B">
                <w:rPr>
                  <w:rFonts w:cs="Arial"/>
                  <w:b/>
                  <w:sz w:val="16"/>
                  <w:szCs w:val="16"/>
                </w:rPr>
                <w:t>Overall Error (%)</w:t>
              </w:r>
            </w:moveFrom>
          </w:p>
        </w:tc>
        <w:tc>
          <w:tcPr>
            <w:tcW w:w="1489" w:type="dxa"/>
            <w:vAlign w:val="top"/>
          </w:tcPr>
          <w:p w14:paraId="0655830F" w14:textId="78F4384C" w:rsidR="00D61588" w:rsidRPr="00B44B64" w:rsidDel="0082559B" w:rsidRDefault="00D61588" w:rsidP="007C5F60">
            <w:pPr>
              <w:rPr>
                <w:moveFrom w:id="1415" w:author="dugalh" w:date="2018-07-30T18:27:00Z"/>
                <w:sz w:val="16"/>
                <w:szCs w:val="16"/>
              </w:rPr>
            </w:pPr>
            <w:moveFrom w:id="1416" w:author="dugalh" w:date="2018-07-30T18:27:00Z">
              <w:r w:rsidRPr="00B44B64" w:rsidDel="0082559B">
                <w:rPr>
                  <w:sz w:val="16"/>
                  <w:szCs w:val="16"/>
                </w:rPr>
                <w:t>3.57</w:t>
              </w:r>
            </w:moveFrom>
          </w:p>
        </w:tc>
        <w:tc>
          <w:tcPr>
            <w:tcW w:w="1489" w:type="dxa"/>
            <w:vAlign w:val="top"/>
          </w:tcPr>
          <w:p w14:paraId="19919BD6" w14:textId="4C20A615" w:rsidR="00D61588" w:rsidRPr="00B44B64" w:rsidDel="0082559B" w:rsidRDefault="00D61588" w:rsidP="007C5F60">
            <w:pPr>
              <w:rPr>
                <w:moveFrom w:id="1417" w:author="dugalh" w:date="2018-07-30T18:27:00Z"/>
                <w:sz w:val="16"/>
                <w:szCs w:val="16"/>
              </w:rPr>
            </w:pPr>
          </w:p>
        </w:tc>
        <w:tc>
          <w:tcPr>
            <w:tcW w:w="1489" w:type="dxa"/>
            <w:vAlign w:val="top"/>
          </w:tcPr>
          <w:p w14:paraId="02141BDD" w14:textId="1B9051D1" w:rsidR="00D61588" w:rsidRPr="00B44B64" w:rsidDel="0082559B" w:rsidRDefault="00D61588" w:rsidP="007C5F60">
            <w:pPr>
              <w:rPr>
                <w:moveFrom w:id="1418" w:author="dugalh" w:date="2018-07-30T18:27:00Z"/>
                <w:sz w:val="16"/>
                <w:szCs w:val="16"/>
              </w:rPr>
            </w:pPr>
          </w:p>
        </w:tc>
        <w:tc>
          <w:tcPr>
            <w:tcW w:w="1489" w:type="dxa"/>
            <w:vAlign w:val="top"/>
          </w:tcPr>
          <w:p w14:paraId="587DACD3" w14:textId="0A9F7EC5" w:rsidR="00D61588" w:rsidRPr="00B44B64" w:rsidDel="0082559B" w:rsidRDefault="00D61588" w:rsidP="007C5F60">
            <w:pPr>
              <w:rPr>
                <w:moveFrom w:id="1419" w:author="dugalh" w:date="2018-07-30T18:27:00Z"/>
                <w:sz w:val="16"/>
                <w:szCs w:val="16"/>
              </w:rPr>
            </w:pPr>
          </w:p>
        </w:tc>
      </w:tr>
    </w:tbl>
    <w:p w14:paraId="2AED6C61" w14:textId="5BBFA111" w:rsidR="00D61588" w:rsidRPr="00B44B64" w:rsidDel="0082559B" w:rsidRDefault="00D61588" w:rsidP="006C32D3">
      <w:pPr>
        <w:spacing w:line="360" w:lineRule="auto"/>
        <w:ind w:firstLine="720"/>
        <w:jc w:val="center"/>
        <w:rPr>
          <w:moveFrom w:id="1420" w:author="dugalh" w:date="2018-07-30T18:27:00Z"/>
          <w:rFonts w:ascii="Arial" w:hAnsi="Arial" w:cs="Arial"/>
          <w:sz w:val="16"/>
          <w:szCs w:val="16"/>
        </w:rPr>
      </w:pPr>
      <w:moveFrom w:id="1421" w:author="dugalh" w:date="2018-07-30T18:27:00Z">
        <w:r w:rsidRPr="00B44B64" w:rsidDel="0082559B">
          <w:rPr>
            <w:rFonts w:ascii="Arial" w:hAnsi="Arial" w:cs="Arial"/>
            <w:sz w:val="16"/>
            <w:szCs w:val="16"/>
            <w:vertAlign w:val="superscript"/>
          </w:rPr>
          <w:t>a</w:t>
        </w:r>
        <w:r w:rsidRPr="00B44B64" w:rsidDel="0082559B">
          <w:rPr>
            <w:rFonts w:ascii="Arial" w:hAnsi="Arial" w:cs="Arial"/>
            <w:sz w:val="16"/>
            <w:szCs w:val="16"/>
          </w:rPr>
          <w:t xml:space="preserve"> CA = Consumer’s accuracy, PA = Producer’s accuracy</w:t>
        </w:r>
      </w:moveFrom>
    </w:p>
    <w:moveFromRangeEnd w:id="1358"/>
    <w:p w14:paraId="405D4335" w14:textId="77777777" w:rsidR="0082559B" w:rsidRPr="00B44B64" w:rsidRDefault="0082559B" w:rsidP="0082559B">
      <w:pPr>
        <w:pStyle w:val="1Tablecaption"/>
        <w:rPr>
          <w:moveTo w:id="1422" w:author="dugalh" w:date="2018-07-30T18:27:00Z"/>
        </w:rPr>
      </w:pPr>
      <w:moveToRangeStart w:id="1423" w:author="dugalh" w:date="2018-07-30T18:27:00Z" w:name="move520738557"/>
      <w:moveTo w:id="1424" w:author="dugalh" w:date="2018-07-30T18:27:00Z">
        <w:r w:rsidRPr="006C32D3">
          <w:rPr>
            <w:b/>
          </w:rPr>
          <w:t xml:space="preserve">Table </w:t>
        </w:r>
        <w:r w:rsidRPr="006C32D3">
          <w:rPr>
            <w:b/>
          </w:rPr>
          <w:fldChar w:fldCharType="begin"/>
        </w:r>
        <w:r w:rsidRPr="006C32D3">
          <w:rPr>
            <w:b/>
          </w:rPr>
          <w:instrText xml:space="preserve"> SEQ Table \* ARABIC </w:instrText>
        </w:r>
        <w:r w:rsidRPr="006C32D3">
          <w:rPr>
            <w:b/>
          </w:rPr>
          <w:fldChar w:fldCharType="separate"/>
        </w:r>
        <w:r>
          <w:rPr>
            <w:b/>
            <w:noProof/>
          </w:rPr>
          <w:t>9</w:t>
        </w:r>
        <w:r w:rsidRPr="006C32D3">
          <w:rPr>
            <w:b/>
          </w:rPr>
          <w:fldChar w:fldCharType="end"/>
        </w:r>
        <w:r w:rsidRPr="00B44B64">
          <w:t xml:space="preserve">   Decision tree two-class confusion matrix</w:t>
        </w:r>
        <w:bookmarkStart w:id="1425" w:name="_GoBack"/>
        <w:bookmarkEnd w:id="1425"/>
      </w:moveTo>
    </w:p>
    <w:tbl>
      <w:tblPr>
        <w:tblStyle w:val="MyThesisTable"/>
        <w:tblW w:w="0" w:type="auto"/>
        <w:jc w:val="center"/>
        <w:tblLook w:val="04A0" w:firstRow="1" w:lastRow="0" w:firstColumn="1" w:lastColumn="0" w:noHBand="0" w:noVBand="1"/>
      </w:tblPr>
      <w:tblGrid>
        <w:gridCol w:w="1488"/>
        <w:gridCol w:w="1489"/>
        <w:gridCol w:w="1489"/>
        <w:gridCol w:w="1489"/>
        <w:gridCol w:w="1489"/>
      </w:tblGrid>
      <w:tr w:rsidR="0082559B" w:rsidRPr="00B44B64" w14:paraId="772B195D" w14:textId="77777777" w:rsidTr="00710738">
        <w:trPr>
          <w:cnfStyle w:val="100000000000" w:firstRow="1" w:lastRow="0" w:firstColumn="0" w:lastColumn="0" w:oddVBand="0" w:evenVBand="0" w:oddHBand="0" w:evenHBand="0" w:firstRowFirstColumn="0" w:firstRowLastColumn="0" w:lastRowFirstColumn="0" w:lastRowLastColumn="0"/>
          <w:trHeight w:val="284"/>
          <w:jc w:val="center"/>
        </w:trPr>
        <w:tc>
          <w:tcPr>
            <w:tcW w:w="1488" w:type="dxa"/>
          </w:tcPr>
          <w:p w14:paraId="54E82863" w14:textId="77777777" w:rsidR="0082559B" w:rsidRPr="00B44B64" w:rsidRDefault="0082559B" w:rsidP="00710738">
            <w:pPr>
              <w:spacing w:before="40" w:after="40" w:line="276" w:lineRule="auto"/>
              <w:rPr>
                <w:moveTo w:id="1426" w:author="dugalh" w:date="2018-07-30T18:27:00Z"/>
                <w:rFonts w:cs="Arial"/>
                <w:sz w:val="16"/>
                <w:szCs w:val="16"/>
              </w:rPr>
            </w:pPr>
          </w:p>
        </w:tc>
        <w:tc>
          <w:tcPr>
            <w:tcW w:w="1489" w:type="dxa"/>
          </w:tcPr>
          <w:p w14:paraId="69623986" w14:textId="77777777" w:rsidR="0082559B" w:rsidRPr="00B44B64" w:rsidRDefault="0082559B" w:rsidP="00710738">
            <w:pPr>
              <w:spacing w:before="40" w:after="40" w:line="276" w:lineRule="auto"/>
              <w:rPr>
                <w:moveTo w:id="1427" w:author="dugalh" w:date="2018-07-30T18:27:00Z"/>
                <w:rFonts w:cs="Arial"/>
                <w:sz w:val="16"/>
                <w:szCs w:val="16"/>
              </w:rPr>
            </w:pPr>
            <w:moveTo w:id="1428" w:author="dugalh" w:date="2018-07-30T18:27:00Z">
              <w:r w:rsidRPr="00B44B64">
                <w:rPr>
                  <w:rFonts w:cs="Arial"/>
                  <w:sz w:val="16"/>
                  <w:szCs w:val="16"/>
                </w:rPr>
                <w:t>Background</w:t>
              </w:r>
            </w:moveTo>
          </w:p>
        </w:tc>
        <w:tc>
          <w:tcPr>
            <w:tcW w:w="1489" w:type="dxa"/>
          </w:tcPr>
          <w:p w14:paraId="7845C888" w14:textId="77777777" w:rsidR="0082559B" w:rsidRPr="00B44B64" w:rsidRDefault="0082559B" w:rsidP="00710738">
            <w:pPr>
              <w:spacing w:before="40" w:after="40" w:line="276" w:lineRule="auto"/>
              <w:rPr>
                <w:moveTo w:id="1429" w:author="dugalh" w:date="2018-07-30T18:27:00Z"/>
                <w:rFonts w:cs="Arial"/>
                <w:sz w:val="16"/>
                <w:szCs w:val="16"/>
              </w:rPr>
            </w:pPr>
            <w:proofErr w:type="spellStart"/>
            <w:moveTo w:id="1430" w:author="dugalh" w:date="2018-07-30T18:27:00Z">
              <w:r w:rsidRPr="00B44B64">
                <w:rPr>
                  <w:rFonts w:cs="Arial"/>
                  <w:sz w:val="16"/>
                  <w:szCs w:val="16"/>
                </w:rPr>
                <w:t>Spekboom</w:t>
              </w:r>
              <w:proofErr w:type="spellEnd"/>
            </w:moveTo>
          </w:p>
        </w:tc>
        <w:tc>
          <w:tcPr>
            <w:tcW w:w="1489" w:type="dxa"/>
            <w:tcBorders>
              <w:left w:val="single" w:sz="12" w:space="0" w:color="000000" w:themeColor="text1"/>
              <w:right w:val="single" w:sz="12" w:space="0" w:color="000000" w:themeColor="text1"/>
            </w:tcBorders>
          </w:tcPr>
          <w:p w14:paraId="282AF71A" w14:textId="77777777" w:rsidR="0082559B" w:rsidRPr="00B44B64" w:rsidRDefault="0082559B" w:rsidP="00710738">
            <w:pPr>
              <w:spacing w:before="40" w:after="40" w:line="276" w:lineRule="auto"/>
              <w:rPr>
                <w:moveTo w:id="1431" w:author="dugalh" w:date="2018-07-30T18:27:00Z"/>
                <w:rFonts w:cs="Arial"/>
                <w:sz w:val="16"/>
                <w:szCs w:val="16"/>
              </w:rPr>
            </w:pPr>
            <w:moveTo w:id="1432" w:author="dugalh" w:date="2018-07-30T18:27:00Z">
              <w:r w:rsidRPr="00B44B64">
                <w:rPr>
                  <w:rFonts w:cs="Arial"/>
                  <w:sz w:val="16"/>
                  <w:szCs w:val="16"/>
                </w:rPr>
                <w:t>Total</w:t>
              </w:r>
            </w:moveTo>
          </w:p>
        </w:tc>
        <w:tc>
          <w:tcPr>
            <w:tcW w:w="1489" w:type="dxa"/>
            <w:tcBorders>
              <w:left w:val="single" w:sz="12" w:space="0" w:color="000000" w:themeColor="text1"/>
            </w:tcBorders>
          </w:tcPr>
          <w:p w14:paraId="1356774A" w14:textId="77777777" w:rsidR="0082559B" w:rsidRPr="00B44B64" w:rsidRDefault="0082559B" w:rsidP="00710738">
            <w:pPr>
              <w:spacing w:before="40" w:after="40" w:line="276" w:lineRule="auto"/>
              <w:rPr>
                <w:moveTo w:id="1433" w:author="dugalh" w:date="2018-07-30T18:27:00Z"/>
                <w:rFonts w:cs="Arial"/>
                <w:sz w:val="16"/>
                <w:szCs w:val="16"/>
              </w:rPr>
            </w:pPr>
            <w:moveTo w:id="1434" w:author="dugalh" w:date="2018-07-30T18:27:00Z">
              <w:r w:rsidRPr="00B44B64">
                <w:rPr>
                  <w:rFonts w:cs="Arial"/>
                  <w:sz w:val="16"/>
                  <w:szCs w:val="16"/>
                </w:rPr>
                <w:t>PA (%)</w:t>
              </w:r>
              <w:r w:rsidRPr="00B44B64">
                <w:rPr>
                  <w:rFonts w:cs="Arial"/>
                  <w:b w:val="0"/>
                  <w:sz w:val="16"/>
                  <w:szCs w:val="16"/>
                  <w:vertAlign w:val="superscript"/>
                </w:rPr>
                <w:t>a</w:t>
              </w:r>
            </w:moveTo>
          </w:p>
        </w:tc>
      </w:tr>
      <w:tr w:rsidR="0082559B" w:rsidRPr="00B44B64" w14:paraId="41756EB6" w14:textId="77777777" w:rsidTr="00710738">
        <w:trPr>
          <w:trHeight w:val="299"/>
          <w:jc w:val="center"/>
        </w:trPr>
        <w:tc>
          <w:tcPr>
            <w:tcW w:w="1488" w:type="dxa"/>
          </w:tcPr>
          <w:p w14:paraId="4B78E990" w14:textId="77777777" w:rsidR="0082559B" w:rsidRPr="00B44B64" w:rsidRDefault="0082559B" w:rsidP="0082559B">
            <w:pPr>
              <w:spacing w:before="40" w:after="40" w:line="276" w:lineRule="auto"/>
              <w:rPr>
                <w:moveTo w:id="1435" w:author="dugalh" w:date="2018-07-30T18:27:00Z"/>
                <w:rFonts w:cs="Arial"/>
                <w:b/>
                <w:sz w:val="16"/>
                <w:szCs w:val="16"/>
              </w:rPr>
            </w:pPr>
            <w:moveTo w:id="1436" w:author="dugalh" w:date="2018-07-30T18:27:00Z">
              <w:r w:rsidRPr="00B44B64">
                <w:rPr>
                  <w:rFonts w:cs="Arial"/>
                  <w:b/>
                  <w:sz w:val="16"/>
                  <w:szCs w:val="16"/>
                </w:rPr>
                <w:t>Background</w:t>
              </w:r>
            </w:moveTo>
          </w:p>
        </w:tc>
        <w:tc>
          <w:tcPr>
            <w:tcW w:w="1489" w:type="dxa"/>
            <w:vAlign w:val="top"/>
          </w:tcPr>
          <w:p w14:paraId="78A51EFD" w14:textId="757F5F0A" w:rsidR="0082559B" w:rsidRPr="0082559B" w:rsidRDefault="0082559B" w:rsidP="0082559B">
            <w:pPr>
              <w:rPr>
                <w:moveTo w:id="1437" w:author="dugalh" w:date="2018-07-30T18:27:00Z"/>
                <w:sz w:val="16"/>
                <w:szCs w:val="16"/>
              </w:rPr>
            </w:pPr>
            <w:ins w:id="1438" w:author="dugalh" w:date="2018-07-30T18:30:00Z">
              <w:r w:rsidRPr="0082559B">
                <w:rPr>
                  <w:sz w:val="16"/>
                  <w:szCs w:val="16"/>
                </w:rPr>
                <w:t>30104</w:t>
              </w:r>
            </w:ins>
          </w:p>
        </w:tc>
        <w:tc>
          <w:tcPr>
            <w:tcW w:w="1489" w:type="dxa"/>
            <w:vAlign w:val="top"/>
          </w:tcPr>
          <w:p w14:paraId="71A2BC67" w14:textId="326DFD11" w:rsidR="0082559B" w:rsidRPr="0082559B" w:rsidRDefault="0082559B" w:rsidP="0082559B">
            <w:pPr>
              <w:rPr>
                <w:moveTo w:id="1439" w:author="dugalh" w:date="2018-07-30T18:27:00Z"/>
                <w:sz w:val="16"/>
                <w:szCs w:val="16"/>
              </w:rPr>
            </w:pPr>
            <w:ins w:id="1440" w:author="dugalh" w:date="2018-07-30T18:30:00Z">
              <w:r w:rsidRPr="0082559B">
                <w:rPr>
                  <w:sz w:val="16"/>
                  <w:szCs w:val="16"/>
                </w:rPr>
                <w:t>513</w:t>
              </w:r>
            </w:ins>
          </w:p>
        </w:tc>
        <w:tc>
          <w:tcPr>
            <w:tcW w:w="1489" w:type="dxa"/>
            <w:tcBorders>
              <w:left w:val="single" w:sz="12" w:space="0" w:color="000000" w:themeColor="text1"/>
              <w:right w:val="single" w:sz="12" w:space="0" w:color="000000" w:themeColor="text1"/>
            </w:tcBorders>
            <w:vAlign w:val="top"/>
          </w:tcPr>
          <w:p w14:paraId="0B22BC39" w14:textId="40924786" w:rsidR="0082559B" w:rsidRPr="0082559B" w:rsidRDefault="0082559B" w:rsidP="0082559B">
            <w:pPr>
              <w:rPr>
                <w:moveTo w:id="1441" w:author="dugalh" w:date="2018-07-30T18:27:00Z"/>
                <w:sz w:val="16"/>
                <w:szCs w:val="16"/>
              </w:rPr>
            </w:pPr>
            <w:ins w:id="1442" w:author="dugalh" w:date="2018-07-30T18:30:00Z">
              <w:r w:rsidRPr="0082559B">
                <w:rPr>
                  <w:sz w:val="16"/>
                  <w:szCs w:val="16"/>
                </w:rPr>
                <w:t>30617</w:t>
              </w:r>
            </w:ins>
          </w:p>
        </w:tc>
        <w:tc>
          <w:tcPr>
            <w:tcW w:w="1489" w:type="dxa"/>
            <w:tcBorders>
              <w:left w:val="single" w:sz="12" w:space="0" w:color="000000" w:themeColor="text1"/>
            </w:tcBorders>
            <w:vAlign w:val="top"/>
          </w:tcPr>
          <w:p w14:paraId="4E9B9379" w14:textId="34BB39CA" w:rsidR="0082559B" w:rsidRPr="0082559B" w:rsidRDefault="0082559B" w:rsidP="0082559B">
            <w:pPr>
              <w:rPr>
                <w:moveTo w:id="1443" w:author="dugalh" w:date="2018-07-30T18:27:00Z"/>
                <w:sz w:val="16"/>
                <w:szCs w:val="16"/>
              </w:rPr>
            </w:pPr>
            <w:ins w:id="1444" w:author="dugalh" w:date="2018-07-30T18:32:00Z">
              <w:r w:rsidRPr="0082559B">
                <w:rPr>
                  <w:sz w:val="16"/>
                  <w:szCs w:val="16"/>
                </w:rPr>
                <w:t>98.32 ± 0.32</w:t>
              </w:r>
            </w:ins>
          </w:p>
        </w:tc>
      </w:tr>
      <w:tr w:rsidR="0082559B" w:rsidRPr="00B44B64" w14:paraId="466EC6BA" w14:textId="77777777" w:rsidTr="00710738">
        <w:trPr>
          <w:trHeight w:val="284"/>
          <w:jc w:val="center"/>
        </w:trPr>
        <w:tc>
          <w:tcPr>
            <w:tcW w:w="1488" w:type="dxa"/>
          </w:tcPr>
          <w:p w14:paraId="51250938" w14:textId="77777777" w:rsidR="0082559B" w:rsidRPr="00B44B64" w:rsidRDefault="0082559B" w:rsidP="0082559B">
            <w:pPr>
              <w:spacing w:before="40" w:after="40" w:line="276" w:lineRule="auto"/>
              <w:rPr>
                <w:moveTo w:id="1445" w:author="dugalh" w:date="2018-07-30T18:27:00Z"/>
                <w:rFonts w:cs="Arial"/>
                <w:b/>
                <w:sz w:val="16"/>
                <w:szCs w:val="16"/>
              </w:rPr>
            </w:pPr>
            <w:proofErr w:type="spellStart"/>
            <w:moveTo w:id="1446" w:author="dugalh" w:date="2018-07-30T18:27:00Z">
              <w:r w:rsidRPr="00B44B64">
                <w:rPr>
                  <w:rFonts w:cs="Arial"/>
                  <w:b/>
                  <w:sz w:val="16"/>
                  <w:szCs w:val="16"/>
                </w:rPr>
                <w:t>Spekboom</w:t>
              </w:r>
              <w:proofErr w:type="spellEnd"/>
            </w:moveTo>
          </w:p>
        </w:tc>
        <w:tc>
          <w:tcPr>
            <w:tcW w:w="1489" w:type="dxa"/>
            <w:vAlign w:val="top"/>
          </w:tcPr>
          <w:p w14:paraId="14DF7FAA" w14:textId="46CEAB0F" w:rsidR="0082559B" w:rsidRPr="0082559B" w:rsidRDefault="0082559B" w:rsidP="0082559B">
            <w:pPr>
              <w:rPr>
                <w:moveTo w:id="1447" w:author="dugalh" w:date="2018-07-30T18:27:00Z"/>
                <w:sz w:val="16"/>
                <w:szCs w:val="16"/>
              </w:rPr>
            </w:pPr>
            <w:ins w:id="1448" w:author="dugalh" w:date="2018-07-30T18:30:00Z">
              <w:r w:rsidRPr="0082559B">
                <w:rPr>
                  <w:sz w:val="16"/>
                  <w:szCs w:val="16"/>
                </w:rPr>
                <w:t>1498</w:t>
              </w:r>
            </w:ins>
          </w:p>
        </w:tc>
        <w:tc>
          <w:tcPr>
            <w:tcW w:w="1489" w:type="dxa"/>
            <w:vAlign w:val="top"/>
          </w:tcPr>
          <w:p w14:paraId="5D3159D3" w14:textId="01852DF4" w:rsidR="0082559B" w:rsidRPr="0082559B" w:rsidRDefault="0082559B" w:rsidP="0082559B">
            <w:pPr>
              <w:rPr>
                <w:moveTo w:id="1449" w:author="dugalh" w:date="2018-07-30T18:27:00Z"/>
                <w:sz w:val="16"/>
                <w:szCs w:val="16"/>
              </w:rPr>
            </w:pPr>
            <w:ins w:id="1450" w:author="dugalh" w:date="2018-07-30T18:30:00Z">
              <w:r w:rsidRPr="0082559B">
                <w:rPr>
                  <w:sz w:val="16"/>
                  <w:szCs w:val="16"/>
                </w:rPr>
                <w:t>25762</w:t>
              </w:r>
            </w:ins>
          </w:p>
        </w:tc>
        <w:tc>
          <w:tcPr>
            <w:tcW w:w="1489" w:type="dxa"/>
            <w:tcBorders>
              <w:left w:val="single" w:sz="12" w:space="0" w:color="000000" w:themeColor="text1"/>
              <w:right w:val="single" w:sz="12" w:space="0" w:color="000000" w:themeColor="text1"/>
            </w:tcBorders>
            <w:vAlign w:val="top"/>
          </w:tcPr>
          <w:p w14:paraId="494FCEEA" w14:textId="6D409266" w:rsidR="0082559B" w:rsidRPr="0082559B" w:rsidRDefault="0082559B" w:rsidP="0082559B">
            <w:pPr>
              <w:rPr>
                <w:moveTo w:id="1451" w:author="dugalh" w:date="2018-07-30T18:27:00Z"/>
                <w:sz w:val="16"/>
                <w:szCs w:val="16"/>
              </w:rPr>
            </w:pPr>
            <w:ins w:id="1452" w:author="dugalh" w:date="2018-07-30T18:30:00Z">
              <w:r w:rsidRPr="0082559B">
                <w:rPr>
                  <w:sz w:val="16"/>
                  <w:szCs w:val="16"/>
                </w:rPr>
                <w:t>27260</w:t>
              </w:r>
            </w:ins>
          </w:p>
        </w:tc>
        <w:tc>
          <w:tcPr>
            <w:tcW w:w="1489" w:type="dxa"/>
            <w:tcBorders>
              <w:left w:val="single" w:sz="12" w:space="0" w:color="000000" w:themeColor="text1"/>
            </w:tcBorders>
            <w:vAlign w:val="top"/>
          </w:tcPr>
          <w:p w14:paraId="15C1C9FE" w14:textId="6EDED93F" w:rsidR="0082559B" w:rsidRPr="0082559B" w:rsidRDefault="0082559B" w:rsidP="0082559B">
            <w:pPr>
              <w:rPr>
                <w:moveTo w:id="1453" w:author="dugalh" w:date="2018-07-30T18:27:00Z"/>
                <w:sz w:val="16"/>
                <w:szCs w:val="16"/>
              </w:rPr>
            </w:pPr>
            <w:ins w:id="1454" w:author="dugalh" w:date="2018-07-30T18:32:00Z">
              <w:r w:rsidRPr="0082559B">
                <w:rPr>
                  <w:sz w:val="16"/>
                  <w:szCs w:val="16"/>
                </w:rPr>
                <w:t>94.50 ± 0.53</w:t>
              </w:r>
            </w:ins>
          </w:p>
        </w:tc>
      </w:tr>
      <w:tr w:rsidR="0082559B" w:rsidRPr="00B44B64" w14:paraId="60505EE6" w14:textId="77777777" w:rsidTr="00710738">
        <w:trPr>
          <w:trHeight w:val="284"/>
          <w:jc w:val="center"/>
        </w:trPr>
        <w:tc>
          <w:tcPr>
            <w:tcW w:w="1488" w:type="dxa"/>
            <w:tcBorders>
              <w:top w:val="single" w:sz="12" w:space="0" w:color="000000" w:themeColor="text1"/>
              <w:bottom w:val="single" w:sz="12" w:space="0" w:color="000000" w:themeColor="text1"/>
            </w:tcBorders>
          </w:tcPr>
          <w:p w14:paraId="22CAA2EA" w14:textId="77777777" w:rsidR="0082559B" w:rsidRPr="00B44B64" w:rsidRDefault="0082559B" w:rsidP="0082559B">
            <w:pPr>
              <w:spacing w:before="40" w:after="40" w:line="276" w:lineRule="auto"/>
              <w:rPr>
                <w:moveTo w:id="1455" w:author="dugalh" w:date="2018-07-30T18:27:00Z"/>
                <w:rFonts w:cs="Arial"/>
                <w:b/>
                <w:sz w:val="16"/>
                <w:szCs w:val="16"/>
              </w:rPr>
            </w:pPr>
            <w:moveTo w:id="1456" w:author="dugalh" w:date="2018-07-30T18:27:00Z">
              <w:r w:rsidRPr="00B44B64">
                <w:rPr>
                  <w:rFonts w:cs="Arial"/>
                  <w:b/>
                  <w:sz w:val="16"/>
                  <w:szCs w:val="16"/>
                </w:rPr>
                <w:t>Total</w:t>
              </w:r>
            </w:moveTo>
          </w:p>
        </w:tc>
        <w:tc>
          <w:tcPr>
            <w:tcW w:w="1489" w:type="dxa"/>
            <w:tcBorders>
              <w:top w:val="single" w:sz="12" w:space="0" w:color="000000" w:themeColor="text1"/>
              <w:bottom w:val="single" w:sz="12" w:space="0" w:color="000000" w:themeColor="text1"/>
            </w:tcBorders>
            <w:vAlign w:val="top"/>
          </w:tcPr>
          <w:p w14:paraId="52D8C093" w14:textId="613D4C10" w:rsidR="0082559B" w:rsidRPr="0082559B" w:rsidRDefault="0082559B" w:rsidP="0082559B">
            <w:pPr>
              <w:rPr>
                <w:moveTo w:id="1457" w:author="dugalh" w:date="2018-07-30T18:27:00Z"/>
                <w:sz w:val="16"/>
                <w:szCs w:val="16"/>
              </w:rPr>
            </w:pPr>
            <w:ins w:id="1458" w:author="dugalh" w:date="2018-07-30T18:30:00Z">
              <w:r w:rsidRPr="0082559B">
                <w:rPr>
                  <w:sz w:val="16"/>
                  <w:szCs w:val="16"/>
                </w:rPr>
                <w:t>31602</w:t>
              </w:r>
            </w:ins>
          </w:p>
        </w:tc>
        <w:tc>
          <w:tcPr>
            <w:tcW w:w="1489" w:type="dxa"/>
            <w:tcBorders>
              <w:top w:val="single" w:sz="12" w:space="0" w:color="000000" w:themeColor="text1"/>
              <w:bottom w:val="single" w:sz="12" w:space="0" w:color="000000" w:themeColor="text1"/>
            </w:tcBorders>
            <w:vAlign w:val="top"/>
          </w:tcPr>
          <w:p w14:paraId="6060B1E0" w14:textId="079BF4AE" w:rsidR="0082559B" w:rsidRPr="0082559B" w:rsidRDefault="0082559B" w:rsidP="0082559B">
            <w:pPr>
              <w:rPr>
                <w:moveTo w:id="1459" w:author="dugalh" w:date="2018-07-30T18:27:00Z"/>
                <w:sz w:val="16"/>
                <w:szCs w:val="16"/>
              </w:rPr>
            </w:pPr>
            <w:ins w:id="1460" w:author="dugalh" w:date="2018-07-30T18:30:00Z">
              <w:r w:rsidRPr="0082559B">
                <w:rPr>
                  <w:sz w:val="16"/>
                  <w:szCs w:val="16"/>
                </w:rPr>
                <w:t>26275</w:t>
              </w:r>
            </w:ins>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7894BC7B" w14:textId="05067C26" w:rsidR="0082559B" w:rsidRPr="0082559B" w:rsidRDefault="0082559B" w:rsidP="0082559B">
            <w:pPr>
              <w:rPr>
                <w:moveTo w:id="1461" w:author="dugalh" w:date="2018-07-30T18:27:00Z"/>
                <w:sz w:val="16"/>
                <w:szCs w:val="16"/>
              </w:rPr>
            </w:pPr>
            <w:ins w:id="1462" w:author="dugalh" w:date="2018-07-30T18:30:00Z">
              <w:r w:rsidRPr="0082559B">
                <w:rPr>
                  <w:sz w:val="16"/>
                  <w:szCs w:val="16"/>
                </w:rPr>
                <w:t>57877</w:t>
              </w:r>
            </w:ins>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0FC047" w14:textId="77777777" w:rsidR="0082559B" w:rsidRPr="0082559B" w:rsidRDefault="0082559B" w:rsidP="0082559B">
            <w:pPr>
              <w:rPr>
                <w:moveTo w:id="1463" w:author="dugalh" w:date="2018-07-30T18:27:00Z"/>
                <w:sz w:val="16"/>
                <w:szCs w:val="16"/>
              </w:rPr>
            </w:pPr>
          </w:p>
        </w:tc>
      </w:tr>
      <w:tr w:rsidR="0082559B" w:rsidRPr="00B44B64" w14:paraId="234A348E" w14:textId="77777777" w:rsidTr="00710738">
        <w:trPr>
          <w:trHeight w:val="299"/>
          <w:jc w:val="center"/>
        </w:trPr>
        <w:tc>
          <w:tcPr>
            <w:tcW w:w="1488" w:type="dxa"/>
            <w:tcBorders>
              <w:top w:val="single" w:sz="12" w:space="0" w:color="000000" w:themeColor="text1"/>
            </w:tcBorders>
          </w:tcPr>
          <w:p w14:paraId="0655882E" w14:textId="77777777" w:rsidR="0082559B" w:rsidRPr="00B44B64" w:rsidRDefault="0082559B" w:rsidP="00710738">
            <w:pPr>
              <w:spacing w:before="40" w:after="40" w:line="276" w:lineRule="auto"/>
              <w:rPr>
                <w:moveTo w:id="1464" w:author="dugalh" w:date="2018-07-30T18:27:00Z"/>
                <w:rFonts w:cs="Arial"/>
                <w:b/>
                <w:sz w:val="16"/>
                <w:szCs w:val="16"/>
              </w:rPr>
            </w:pPr>
            <w:moveTo w:id="1465" w:author="dugalh" w:date="2018-07-30T18:27:00Z">
              <w:r w:rsidRPr="00B44B64">
                <w:rPr>
                  <w:rFonts w:cs="Arial"/>
                  <w:b/>
                  <w:sz w:val="16"/>
                  <w:szCs w:val="16"/>
                </w:rPr>
                <w:t>CA (%)</w:t>
              </w:r>
              <w:r w:rsidRPr="00B44B64">
                <w:rPr>
                  <w:rFonts w:cs="Arial"/>
                  <w:b/>
                  <w:sz w:val="16"/>
                  <w:szCs w:val="16"/>
                  <w:vertAlign w:val="superscript"/>
                </w:rPr>
                <w:t>a</w:t>
              </w:r>
            </w:moveTo>
          </w:p>
        </w:tc>
        <w:tc>
          <w:tcPr>
            <w:tcW w:w="1489" w:type="dxa"/>
            <w:tcBorders>
              <w:top w:val="single" w:sz="12" w:space="0" w:color="000000" w:themeColor="text1"/>
            </w:tcBorders>
            <w:vAlign w:val="top"/>
          </w:tcPr>
          <w:p w14:paraId="1A561266" w14:textId="47DD5F81" w:rsidR="0082559B" w:rsidRPr="0082559B" w:rsidRDefault="0082559B" w:rsidP="00710738">
            <w:pPr>
              <w:rPr>
                <w:moveTo w:id="1466" w:author="dugalh" w:date="2018-07-30T18:27:00Z"/>
                <w:sz w:val="16"/>
                <w:szCs w:val="16"/>
              </w:rPr>
            </w:pPr>
            <w:ins w:id="1467" w:author="dugalh" w:date="2018-07-30T18:31:00Z">
              <w:r w:rsidRPr="0082559B">
                <w:rPr>
                  <w:sz w:val="16"/>
                  <w:szCs w:val="16"/>
                </w:rPr>
                <w:t>95.26 ± 0.44</w:t>
              </w:r>
            </w:ins>
          </w:p>
        </w:tc>
        <w:tc>
          <w:tcPr>
            <w:tcW w:w="1489" w:type="dxa"/>
            <w:tcBorders>
              <w:top w:val="single" w:sz="12" w:space="0" w:color="000000" w:themeColor="text1"/>
            </w:tcBorders>
            <w:vAlign w:val="top"/>
          </w:tcPr>
          <w:p w14:paraId="730C83AE" w14:textId="3C3B2BD5" w:rsidR="0082559B" w:rsidRPr="0082559B" w:rsidRDefault="0082559B" w:rsidP="00710738">
            <w:pPr>
              <w:rPr>
                <w:moveTo w:id="1468" w:author="dugalh" w:date="2018-07-30T18:27:00Z"/>
                <w:sz w:val="16"/>
                <w:szCs w:val="16"/>
              </w:rPr>
            </w:pPr>
            <w:ins w:id="1469" w:author="dugalh" w:date="2018-07-30T18:31:00Z">
              <w:r w:rsidRPr="0082559B">
                <w:rPr>
                  <w:sz w:val="16"/>
                  <w:szCs w:val="16"/>
                </w:rPr>
                <w:t>98.05 ± 0.37</w:t>
              </w:r>
            </w:ins>
          </w:p>
        </w:tc>
        <w:tc>
          <w:tcPr>
            <w:tcW w:w="1489" w:type="dxa"/>
            <w:tcBorders>
              <w:top w:val="single" w:sz="12" w:space="0" w:color="000000" w:themeColor="text1"/>
            </w:tcBorders>
            <w:vAlign w:val="top"/>
          </w:tcPr>
          <w:p w14:paraId="4224A5FE" w14:textId="77777777" w:rsidR="0082559B" w:rsidRPr="0082559B" w:rsidRDefault="0082559B" w:rsidP="00710738">
            <w:pPr>
              <w:rPr>
                <w:moveTo w:id="1470" w:author="dugalh" w:date="2018-07-30T18:27:00Z"/>
                <w:sz w:val="16"/>
                <w:szCs w:val="16"/>
              </w:rPr>
            </w:pPr>
          </w:p>
        </w:tc>
        <w:tc>
          <w:tcPr>
            <w:tcW w:w="1489" w:type="dxa"/>
            <w:tcBorders>
              <w:top w:val="single" w:sz="12" w:space="0" w:color="000000" w:themeColor="text1"/>
            </w:tcBorders>
            <w:vAlign w:val="top"/>
          </w:tcPr>
          <w:p w14:paraId="1300DDD0" w14:textId="77777777" w:rsidR="0082559B" w:rsidRPr="0082559B" w:rsidRDefault="0082559B" w:rsidP="00710738">
            <w:pPr>
              <w:rPr>
                <w:moveTo w:id="1471" w:author="dugalh" w:date="2018-07-30T18:27:00Z"/>
                <w:sz w:val="16"/>
                <w:szCs w:val="16"/>
              </w:rPr>
            </w:pPr>
          </w:p>
        </w:tc>
      </w:tr>
      <w:tr w:rsidR="0082559B" w:rsidRPr="00B44B64" w14:paraId="6E546B04" w14:textId="77777777" w:rsidTr="00710738">
        <w:trPr>
          <w:trHeight w:val="284"/>
          <w:jc w:val="center"/>
        </w:trPr>
        <w:tc>
          <w:tcPr>
            <w:tcW w:w="1488" w:type="dxa"/>
          </w:tcPr>
          <w:p w14:paraId="70CEE3B4" w14:textId="77777777" w:rsidR="0082559B" w:rsidRPr="00B44B64" w:rsidRDefault="0082559B" w:rsidP="00710738">
            <w:pPr>
              <w:spacing w:before="40" w:after="40" w:line="276" w:lineRule="auto"/>
              <w:rPr>
                <w:moveTo w:id="1472" w:author="dugalh" w:date="2018-07-30T18:27:00Z"/>
                <w:rFonts w:cs="Arial"/>
                <w:b/>
                <w:sz w:val="16"/>
                <w:szCs w:val="16"/>
              </w:rPr>
            </w:pPr>
            <w:moveTo w:id="1473" w:author="dugalh" w:date="2018-07-30T18:27:00Z">
              <w:r w:rsidRPr="00B44B64">
                <w:rPr>
                  <w:rFonts w:cs="Arial"/>
                  <w:b/>
                  <w:sz w:val="16"/>
                  <w:szCs w:val="16"/>
                </w:rPr>
                <w:t>Kappa</w:t>
              </w:r>
            </w:moveTo>
          </w:p>
        </w:tc>
        <w:tc>
          <w:tcPr>
            <w:tcW w:w="1489" w:type="dxa"/>
            <w:vAlign w:val="top"/>
          </w:tcPr>
          <w:p w14:paraId="4C027277" w14:textId="1860BE6A" w:rsidR="0082559B" w:rsidRPr="0082559B" w:rsidRDefault="0082559B" w:rsidP="00710738">
            <w:pPr>
              <w:rPr>
                <w:moveTo w:id="1474" w:author="dugalh" w:date="2018-07-30T18:27:00Z"/>
                <w:sz w:val="16"/>
                <w:szCs w:val="16"/>
              </w:rPr>
            </w:pPr>
            <w:ins w:id="1475" w:author="dugalh" w:date="2018-07-30T18:31:00Z">
              <w:r w:rsidRPr="0082559B">
                <w:rPr>
                  <w:sz w:val="16"/>
                  <w:szCs w:val="16"/>
                </w:rPr>
                <w:t>0.930 ± 0.006</w:t>
              </w:r>
            </w:ins>
          </w:p>
        </w:tc>
        <w:tc>
          <w:tcPr>
            <w:tcW w:w="1489" w:type="dxa"/>
            <w:vAlign w:val="top"/>
          </w:tcPr>
          <w:p w14:paraId="14EE25A9" w14:textId="77777777" w:rsidR="0082559B" w:rsidRPr="0082559B" w:rsidRDefault="0082559B" w:rsidP="00710738">
            <w:pPr>
              <w:rPr>
                <w:moveTo w:id="1476" w:author="dugalh" w:date="2018-07-30T18:27:00Z"/>
                <w:sz w:val="16"/>
                <w:szCs w:val="16"/>
              </w:rPr>
            </w:pPr>
          </w:p>
        </w:tc>
        <w:tc>
          <w:tcPr>
            <w:tcW w:w="1489" w:type="dxa"/>
            <w:vAlign w:val="top"/>
          </w:tcPr>
          <w:p w14:paraId="0F27837D" w14:textId="77777777" w:rsidR="0082559B" w:rsidRPr="0082559B" w:rsidRDefault="0082559B" w:rsidP="00710738">
            <w:pPr>
              <w:rPr>
                <w:moveTo w:id="1477" w:author="dugalh" w:date="2018-07-30T18:27:00Z"/>
                <w:sz w:val="16"/>
                <w:szCs w:val="16"/>
              </w:rPr>
            </w:pPr>
          </w:p>
        </w:tc>
        <w:tc>
          <w:tcPr>
            <w:tcW w:w="1489" w:type="dxa"/>
            <w:vAlign w:val="top"/>
          </w:tcPr>
          <w:p w14:paraId="79EC03A3" w14:textId="77777777" w:rsidR="0082559B" w:rsidRPr="0082559B" w:rsidRDefault="0082559B" w:rsidP="00710738">
            <w:pPr>
              <w:rPr>
                <w:moveTo w:id="1478" w:author="dugalh" w:date="2018-07-30T18:27:00Z"/>
                <w:sz w:val="16"/>
                <w:szCs w:val="16"/>
              </w:rPr>
            </w:pPr>
          </w:p>
        </w:tc>
      </w:tr>
      <w:tr w:rsidR="0082559B" w:rsidRPr="00B44B64" w14:paraId="376849B4" w14:textId="77777777" w:rsidTr="00710738">
        <w:trPr>
          <w:trHeight w:val="284"/>
          <w:jc w:val="center"/>
        </w:trPr>
        <w:tc>
          <w:tcPr>
            <w:tcW w:w="1488" w:type="dxa"/>
          </w:tcPr>
          <w:p w14:paraId="379A5A63" w14:textId="77777777" w:rsidR="0082559B" w:rsidRPr="00B44B64" w:rsidRDefault="0082559B" w:rsidP="00710738">
            <w:pPr>
              <w:spacing w:before="40" w:after="40" w:line="276" w:lineRule="auto"/>
              <w:rPr>
                <w:moveTo w:id="1479" w:author="dugalh" w:date="2018-07-30T18:27:00Z"/>
                <w:rFonts w:cs="Arial"/>
                <w:b/>
                <w:sz w:val="16"/>
                <w:szCs w:val="16"/>
              </w:rPr>
            </w:pPr>
            <w:moveTo w:id="1480" w:author="dugalh" w:date="2018-07-30T18:27:00Z">
              <w:r w:rsidRPr="00B44B64">
                <w:rPr>
                  <w:rFonts w:cs="Arial"/>
                  <w:b/>
                  <w:sz w:val="16"/>
                  <w:szCs w:val="16"/>
                </w:rPr>
                <w:t>Overall Error (%)</w:t>
              </w:r>
            </w:moveTo>
          </w:p>
        </w:tc>
        <w:tc>
          <w:tcPr>
            <w:tcW w:w="1489" w:type="dxa"/>
            <w:vAlign w:val="top"/>
          </w:tcPr>
          <w:p w14:paraId="378A4B07" w14:textId="7AAEB19F" w:rsidR="0082559B" w:rsidRPr="0082559B" w:rsidRDefault="0082559B" w:rsidP="00710738">
            <w:pPr>
              <w:rPr>
                <w:moveTo w:id="1481" w:author="dugalh" w:date="2018-07-30T18:27:00Z"/>
                <w:sz w:val="16"/>
                <w:szCs w:val="16"/>
              </w:rPr>
            </w:pPr>
            <w:ins w:id="1482" w:author="dugalh" w:date="2018-07-30T18:31:00Z">
              <w:r w:rsidRPr="0082559B">
                <w:rPr>
                  <w:sz w:val="16"/>
                  <w:szCs w:val="16"/>
                </w:rPr>
                <w:t>3.59 ± 0.31</w:t>
              </w:r>
            </w:ins>
          </w:p>
        </w:tc>
        <w:tc>
          <w:tcPr>
            <w:tcW w:w="1489" w:type="dxa"/>
            <w:vAlign w:val="top"/>
          </w:tcPr>
          <w:p w14:paraId="4F6D14D2" w14:textId="77777777" w:rsidR="0082559B" w:rsidRPr="0082559B" w:rsidRDefault="0082559B" w:rsidP="00710738">
            <w:pPr>
              <w:rPr>
                <w:moveTo w:id="1483" w:author="dugalh" w:date="2018-07-30T18:27:00Z"/>
                <w:sz w:val="16"/>
                <w:szCs w:val="16"/>
              </w:rPr>
            </w:pPr>
          </w:p>
        </w:tc>
        <w:tc>
          <w:tcPr>
            <w:tcW w:w="1489" w:type="dxa"/>
            <w:vAlign w:val="top"/>
          </w:tcPr>
          <w:p w14:paraId="26C4AEDB" w14:textId="77777777" w:rsidR="0082559B" w:rsidRPr="0082559B" w:rsidRDefault="0082559B" w:rsidP="00710738">
            <w:pPr>
              <w:rPr>
                <w:moveTo w:id="1484" w:author="dugalh" w:date="2018-07-30T18:27:00Z"/>
                <w:sz w:val="16"/>
                <w:szCs w:val="16"/>
              </w:rPr>
            </w:pPr>
          </w:p>
        </w:tc>
        <w:tc>
          <w:tcPr>
            <w:tcW w:w="1489" w:type="dxa"/>
            <w:vAlign w:val="top"/>
          </w:tcPr>
          <w:p w14:paraId="6274D6FB" w14:textId="77777777" w:rsidR="0082559B" w:rsidRPr="0082559B" w:rsidRDefault="0082559B" w:rsidP="00710738">
            <w:pPr>
              <w:rPr>
                <w:moveTo w:id="1485" w:author="dugalh" w:date="2018-07-30T18:27:00Z"/>
                <w:sz w:val="16"/>
                <w:szCs w:val="16"/>
              </w:rPr>
            </w:pPr>
          </w:p>
        </w:tc>
      </w:tr>
    </w:tbl>
    <w:p w14:paraId="36E05529" w14:textId="1CE1CC7D" w:rsidR="0082559B" w:rsidRPr="00B44B64" w:rsidRDefault="0082559B" w:rsidP="0082559B">
      <w:pPr>
        <w:spacing w:line="360" w:lineRule="auto"/>
        <w:ind w:firstLine="720"/>
        <w:jc w:val="center"/>
        <w:rPr>
          <w:moveTo w:id="1486" w:author="dugalh" w:date="2018-07-30T18:27:00Z"/>
          <w:rFonts w:ascii="Arial" w:hAnsi="Arial" w:cs="Arial"/>
          <w:sz w:val="16"/>
          <w:szCs w:val="16"/>
        </w:rPr>
      </w:pPr>
      <w:moveTo w:id="1487" w:author="dugalh" w:date="2018-07-30T18:27:00Z">
        <w:r w:rsidRPr="00B44B64">
          <w:rPr>
            <w:rFonts w:ascii="Arial" w:hAnsi="Arial" w:cs="Arial"/>
            <w:sz w:val="16"/>
            <w:szCs w:val="16"/>
            <w:vertAlign w:val="superscript"/>
          </w:rPr>
          <w:t>a</w:t>
        </w:r>
        <w:r w:rsidRPr="00B44B64">
          <w:rPr>
            <w:rFonts w:ascii="Arial" w:hAnsi="Arial" w:cs="Arial"/>
            <w:sz w:val="16"/>
            <w:szCs w:val="16"/>
          </w:rPr>
          <w:t xml:space="preserve"> </w:t>
        </w:r>
      </w:moveTo>
      <w:ins w:id="1488" w:author="dugalh" w:date="2018-07-30T18:33:00Z">
        <w:r w:rsidR="0096173C">
          <w:rPr>
            <w:rFonts w:ascii="Arial" w:hAnsi="Arial" w:cs="Arial"/>
            <w:sz w:val="16"/>
            <w:szCs w:val="16"/>
          </w:rPr>
          <w:t>± = standard error over cross</w:t>
        </w:r>
      </w:ins>
      <w:ins w:id="1489" w:author="dugalh" w:date="2018-07-30T22:31:00Z">
        <w:r w:rsidR="008B32B4">
          <w:rPr>
            <w:rFonts w:ascii="Arial" w:hAnsi="Arial" w:cs="Arial"/>
            <w:sz w:val="16"/>
            <w:szCs w:val="16"/>
          </w:rPr>
          <w:t xml:space="preserve"> </w:t>
        </w:r>
      </w:ins>
      <w:ins w:id="1490" w:author="dugalh" w:date="2018-07-30T18:33:00Z">
        <w:r w:rsidR="0096173C">
          <w:rPr>
            <w:rFonts w:ascii="Arial" w:hAnsi="Arial" w:cs="Arial"/>
            <w:sz w:val="16"/>
            <w:szCs w:val="16"/>
          </w:rPr>
          <w:t xml:space="preserve">validation folds, </w:t>
        </w:r>
      </w:ins>
      <w:moveTo w:id="1491" w:author="dugalh" w:date="2018-07-30T18:27:00Z">
        <w:r w:rsidRPr="00B44B64">
          <w:rPr>
            <w:rFonts w:ascii="Arial" w:hAnsi="Arial" w:cs="Arial"/>
            <w:sz w:val="16"/>
            <w:szCs w:val="16"/>
          </w:rPr>
          <w:t>CA = Consumer’s accuracy, PA = Producer’s accuracy</w:t>
        </w:r>
      </w:moveTo>
    </w:p>
    <w:moveToRangeEnd w:id="1423"/>
    <w:p w14:paraId="7163A059" w14:textId="77777777" w:rsidR="00D61588" w:rsidRDefault="00D61588" w:rsidP="00D61588">
      <w:pPr>
        <w:spacing w:line="360" w:lineRule="auto"/>
        <w:jc w:val="both"/>
        <w:rPr>
          <w:ins w:id="1492" w:author="dugalh" w:date="2018-07-30T18:27:00Z"/>
        </w:rPr>
      </w:pPr>
    </w:p>
    <w:p w14:paraId="4E7BC132" w14:textId="77777777" w:rsidR="0082559B" w:rsidRPr="00B44B64" w:rsidRDefault="0082559B" w:rsidP="00D61588">
      <w:pPr>
        <w:spacing w:line="360" w:lineRule="auto"/>
        <w:jc w:val="both"/>
      </w:pPr>
    </w:p>
    <w:p w14:paraId="160B71BE" w14:textId="4ED02CBD" w:rsidR="00D61588" w:rsidRPr="00B44B64" w:rsidRDefault="00D61588" w:rsidP="00CA517C">
      <w:pPr>
        <w:pStyle w:val="1Tablecaption"/>
      </w:pPr>
      <w:bookmarkStart w:id="1493" w:name="_Ref395175360"/>
      <w:bookmarkStart w:id="1494" w:name="_Toc448324345"/>
      <w:r w:rsidRPr="006C32D3">
        <w:rPr>
          <w:b/>
        </w:rPr>
        <w:t xml:space="preserve">Table </w:t>
      </w:r>
      <w:r w:rsidR="00F4774D" w:rsidRPr="006C32D3">
        <w:rPr>
          <w:b/>
        </w:rPr>
        <w:fldChar w:fldCharType="begin"/>
      </w:r>
      <w:r w:rsidR="00F4774D" w:rsidRPr="006C32D3">
        <w:rPr>
          <w:b/>
        </w:rPr>
        <w:instrText xml:space="preserve"> SEQ Table \* ARABIC </w:instrText>
      </w:r>
      <w:r w:rsidR="00F4774D" w:rsidRPr="006C32D3">
        <w:rPr>
          <w:b/>
        </w:rPr>
        <w:fldChar w:fldCharType="separate"/>
      </w:r>
      <w:r w:rsidR="00B31736">
        <w:rPr>
          <w:b/>
          <w:noProof/>
        </w:rPr>
        <w:t>10</w:t>
      </w:r>
      <w:r w:rsidR="00F4774D" w:rsidRPr="006C32D3">
        <w:rPr>
          <w:b/>
        </w:rPr>
        <w:fldChar w:fldCharType="end"/>
      </w:r>
      <w:bookmarkEnd w:id="1493"/>
      <w:r w:rsidRPr="00B44B64">
        <w:t xml:space="preserve">   Decision </w:t>
      </w:r>
      <w:r w:rsidR="00CF403F" w:rsidRPr="00B44B64">
        <w:t>t</w:t>
      </w:r>
      <w:r w:rsidRPr="00B44B64">
        <w:t>ree canopy</w:t>
      </w:r>
      <w:r w:rsidR="00FA2071" w:rsidRPr="00B44B64">
        <w:t>-</w:t>
      </w:r>
      <w:r w:rsidRPr="00B44B64">
        <w:t>cover estimates</w:t>
      </w:r>
      <w:bookmarkEnd w:id="1494"/>
    </w:p>
    <w:tbl>
      <w:tblPr>
        <w:tblStyle w:val="MyThesisTable"/>
        <w:tblW w:w="5085" w:type="dxa"/>
        <w:jc w:val="center"/>
        <w:tblLayout w:type="fixed"/>
        <w:tblLook w:val="01E0" w:firstRow="1" w:lastRow="1" w:firstColumn="1" w:lastColumn="1" w:noHBand="0" w:noVBand="0"/>
      </w:tblPr>
      <w:tblGrid>
        <w:gridCol w:w="1356"/>
        <w:gridCol w:w="678"/>
        <w:gridCol w:w="1582"/>
        <w:gridCol w:w="1469"/>
      </w:tblGrid>
      <w:tr w:rsidR="00684F38" w:rsidRPr="00B44B64" w14:paraId="67A424A5" w14:textId="77777777" w:rsidTr="006C32D3">
        <w:trPr>
          <w:cnfStyle w:val="100000000000" w:firstRow="1" w:lastRow="0" w:firstColumn="0" w:lastColumn="0" w:oddVBand="0" w:evenVBand="0" w:oddHBand="0" w:evenHBand="0" w:firstRowFirstColumn="0" w:firstRowLastColumn="0" w:lastRowFirstColumn="0" w:lastRowLastColumn="0"/>
          <w:trHeight w:val="340"/>
          <w:jc w:val="center"/>
        </w:trPr>
        <w:tc>
          <w:tcPr>
            <w:tcW w:w="1356" w:type="dxa"/>
          </w:tcPr>
          <w:p w14:paraId="50173FCB" w14:textId="77777777" w:rsidR="00684F38" w:rsidRPr="00B44B64" w:rsidRDefault="00684F38" w:rsidP="007C5F60">
            <w:pPr>
              <w:rPr>
                <w:rFonts w:cs="Arial"/>
                <w:sz w:val="16"/>
                <w:szCs w:val="16"/>
              </w:rPr>
            </w:pPr>
            <w:r w:rsidRPr="00B44B64">
              <w:rPr>
                <w:rFonts w:cs="Arial"/>
                <w:sz w:val="16"/>
                <w:szCs w:val="16"/>
              </w:rPr>
              <w:t>Area</w:t>
            </w:r>
          </w:p>
        </w:tc>
        <w:tc>
          <w:tcPr>
            <w:tcW w:w="678" w:type="dxa"/>
          </w:tcPr>
          <w:p w14:paraId="26F72A4F" w14:textId="03D7B2AE" w:rsidR="00684F38" w:rsidRPr="00B44B64" w:rsidRDefault="00684F38" w:rsidP="007C5F60">
            <w:pPr>
              <w:rPr>
                <w:rFonts w:cs="Arial"/>
                <w:sz w:val="16"/>
                <w:szCs w:val="16"/>
              </w:rPr>
            </w:pPr>
            <w:r w:rsidRPr="00B44B64">
              <w:rPr>
                <w:rFonts w:cs="Arial"/>
                <w:sz w:val="16"/>
                <w:szCs w:val="16"/>
              </w:rPr>
              <w:t>N</w:t>
            </w:r>
            <w:r w:rsidR="006D799B" w:rsidRPr="00B44B64">
              <w:rPr>
                <w:rFonts w:cs="Arial"/>
                <w:sz w:val="16"/>
                <w:szCs w:val="16"/>
              </w:rPr>
              <w:t>o</w:t>
            </w:r>
            <w:r w:rsidRPr="00B44B64">
              <w:rPr>
                <w:rFonts w:cs="Arial"/>
                <w:sz w:val="16"/>
                <w:szCs w:val="16"/>
              </w:rPr>
              <w:t>.</w:t>
            </w:r>
          </w:p>
        </w:tc>
        <w:tc>
          <w:tcPr>
            <w:tcW w:w="1582" w:type="dxa"/>
          </w:tcPr>
          <w:p w14:paraId="731EF130" w14:textId="77777777" w:rsidR="00684F38" w:rsidRPr="00B44B64" w:rsidRDefault="00684F38" w:rsidP="007C5F60">
            <w:pPr>
              <w:jc w:val="center"/>
              <w:rPr>
                <w:rFonts w:cs="Arial"/>
                <w:sz w:val="16"/>
                <w:szCs w:val="16"/>
              </w:rPr>
            </w:pPr>
            <w:r w:rsidRPr="00B44B64">
              <w:rPr>
                <w:rFonts w:cs="Arial"/>
                <w:sz w:val="16"/>
                <w:szCs w:val="16"/>
              </w:rPr>
              <w:t>Ground Truth (%)</w:t>
            </w:r>
          </w:p>
        </w:tc>
        <w:tc>
          <w:tcPr>
            <w:tcW w:w="1469" w:type="dxa"/>
          </w:tcPr>
          <w:p w14:paraId="0517AC23" w14:textId="77777777" w:rsidR="00684F38" w:rsidRPr="00B44B64" w:rsidRDefault="00684F38" w:rsidP="007C5F60">
            <w:pPr>
              <w:jc w:val="center"/>
              <w:rPr>
                <w:rFonts w:cs="Arial"/>
                <w:sz w:val="16"/>
                <w:szCs w:val="16"/>
              </w:rPr>
            </w:pPr>
            <w:r w:rsidRPr="00B44B64">
              <w:rPr>
                <w:rFonts w:cs="Arial"/>
                <w:sz w:val="16"/>
                <w:szCs w:val="16"/>
              </w:rPr>
              <w:t>Classifier (%)</w:t>
            </w:r>
          </w:p>
        </w:tc>
      </w:tr>
      <w:tr w:rsidR="00684F38" w:rsidRPr="00B44B64" w14:paraId="4B494134" w14:textId="77777777" w:rsidTr="006C32D3">
        <w:trPr>
          <w:trHeight w:val="340"/>
          <w:jc w:val="center"/>
        </w:trPr>
        <w:tc>
          <w:tcPr>
            <w:tcW w:w="1356" w:type="dxa"/>
          </w:tcPr>
          <w:p w14:paraId="1F1EB2DF" w14:textId="77777777" w:rsidR="00684F38" w:rsidRPr="00B44B64" w:rsidRDefault="00684F38" w:rsidP="007C5F60">
            <w:pPr>
              <w:rPr>
                <w:rFonts w:cs="Arial"/>
                <w:sz w:val="16"/>
                <w:szCs w:val="16"/>
              </w:rPr>
            </w:pPr>
            <w:proofErr w:type="spellStart"/>
            <w:r w:rsidRPr="00B44B64">
              <w:rPr>
                <w:rFonts w:cs="Arial"/>
                <w:sz w:val="16"/>
                <w:szCs w:val="16"/>
              </w:rPr>
              <w:t>Groenfontein</w:t>
            </w:r>
            <w:proofErr w:type="spellEnd"/>
          </w:p>
        </w:tc>
        <w:tc>
          <w:tcPr>
            <w:tcW w:w="678" w:type="dxa"/>
          </w:tcPr>
          <w:p w14:paraId="77C0E22F" w14:textId="77777777" w:rsidR="00684F38" w:rsidRPr="00B44B64" w:rsidRDefault="00684F38" w:rsidP="007C5F60">
            <w:pPr>
              <w:rPr>
                <w:rFonts w:cs="Arial"/>
                <w:sz w:val="16"/>
                <w:szCs w:val="16"/>
              </w:rPr>
            </w:pPr>
            <w:r w:rsidRPr="00B44B64">
              <w:rPr>
                <w:rFonts w:cs="Arial"/>
                <w:sz w:val="16"/>
                <w:szCs w:val="16"/>
              </w:rPr>
              <w:t>1</w:t>
            </w:r>
          </w:p>
        </w:tc>
        <w:tc>
          <w:tcPr>
            <w:tcW w:w="1582" w:type="dxa"/>
          </w:tcPr>
          <w:p w14:paraId="3DB228B9"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Pr>
          <w:p w14:paraId="76D12096" w14:textId="77777777" w:rsidR="00684F38" w:rsidRPr="00B44B64" w:rsidRDefault="00684F38" w:rsidP="007C5F60">
            <w:pPr>
              <w:jc w:val="right"/>
              <w:rPr>
                <w:rFonts w:cs="Arial"/>
                <w:sz w:val="16"/>
                <w:szCs w:val="16"/>
              </w:rPr>
            </w:pPr>
            <w:r w:rsidRPr="00B44B64">
              <w:rPr>
                <w:rFonts w:cs="Arial"/>
                <w:sz w:val="16"/>
                <w:szCs w:val="16"/>
              </w:rPr>
              <w:t>0.07</w:t>
            </w:r>
          </w:p>
        </w:tc>
      </w:tr>
      <w:tr w:rsidR="00684F38" w:rsidRPr="00B44B64" w14:paraId="7C655402" w14:textId="77777777" w:rsidTr="006C32D3">
        <w:trPr>
          <w:trHeight w:val="340"/>
          <w:jc w:val="center"/>
        </w:trPr>
        <w:tc>
          <w:tcPr>
            <w:tcW w:w="1356" w:type="dxa"/>
          </w:tcPr>
          <w:p w14:paraId="545751D7" w14:textId="77777777" w:rsidR="00684F38" w:rsidRPr="00B44B64" w:rsidRDefault="00684F38" w:rsidP="007C5F60">
            <w:pPr>
              <w:rPr>
                <w:rFonts w:cs="Arial"/>
                <w:sz w:val="16"/>
                <w:szCs w:val="16"/>
              </w:rPr>
            </w:pPr>
          </w:p>
        </w:tc>
        <w:tc>
          <w:tcPr>
            <w:tcW w:w="678" w:type="dxa"/>
          </w:tcPr>
          <w:p w14:paraId="34EB78CD"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48862631" w14:textId="77777777" w:rsidR="00684F38" w:rsidRPr="00B44B64" w:rsidRDefault="00684F38" w:rsidP="007C5F60">
            <w:pPr>
              <w:jc w:val="right"/>
              <w:rPr>
                <w:rFonts w:cs="Arial"/>
                <w:sz w:val="16"/>
                <w:szCs w:val="16"/>
              </w:rPr>
            </w:pPr>
            <w:r w:rsidRPr="00B44B64">
              <w:rPr>
                <w:rFonts w:cs="Arial"/>
                <w:sz w:val="16"/>
                <w:szCs w:val="16"/>
              </w:rPr>
              <w:t>4.00</w:t>
            </w:r>
          </w:p>
        </w:tc>
        <w:tc>
          <w:tcPr>
            <w:tcW w:w="1469" w:type="dxa"/>
          </w:tcPr>
          <w:p w14:paraId="5D73F7D9" w14:textId="77777777" w:rsidR="00684F38" w:rsidRPr="00B44B64" w:rsidRDefault="00684F38" w:rsidP="007C5F60">
            <w:pPr>
              <w:jc w:val="right"/>
              <w:rPr>
                <w:rFonts w:cs="Arial"/>
                <w:sz w:val="16"/>
                <w:szCs w:val="16"/>
              </w:rPr>
            </w:pPr>
            <w:r w:rsidRPr="00B44B64">
              <w:rPr>
                <w:rFonts w:cs="Arial"/>
                <w:sz w:val="16"/>
                <w:szCs w:val="16"/>
              </w:rPr>
              <w:t>0.47</w:t>
            </w:r>
          </w:p>
        </w:tc>
      </w:tr>
      <w:tr w:rsidR="00684F38" w:rsidRPr="00B44B64" w14:paraId="69F78F97" w14:textId="77777777" w:rsidTr="006C32D3">
        <w:trPr>
          <w:trHeight w:val="340"/>
          <w:jc w:val="center"/>
        </w:trPr>
        <w:tc>
          <w:tcPr>
            <w:tcW w:w="1356" w:type="dxa"/>
          </w:tcPr>
          <w:p w14:paraId="5654C4B7" w14:textId="77777777" w:rsidR="00684F38" w:rsidRPr="00B44B64" w:rsidRDefault="00684F38" w:rsidP="007C5F60">
            <w:pPr>
              <w:rPr>
                <w:rFonts w:cs="Arial"/>
                <w:sz w:val="16"/>
                <w:szCs w:val="16"/>
              </w:rPr>
            </w:pPr>
          </w:p>
        </w:tc>
        <w:tc>
          <w:tcPr>
            <w:tcW w:w="678" w:type="dxa"/>
          </w:tcPr>
          <w:p w14:paraId="0D0B8137"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0D68E191" w14:textId="77777777" w:rsidR="00684F38" w:rsidRPr="00B44B64" w:rsidRDefault="00684F38" w:rsidP="007C5F60">
            <w:pPr>
              <w:jc w:val="right"/>
              <w:rPr>
                <w:rFonts w:cs="Arial"/>
                <w:sz w:val="16"/>
                <w:szCs w:val="16"/>
              </w:rPr>
            </w:pPr>
            <w:r w:rsidRPr="00B44B64">
              <w:rPr>
                <w:rFonts w:cs="Arial"/>
                <w:sz w:val="16"/>
                <w:szCs w:val="16"/>
              </w:rPr>
              <w:t>10.00</w:t>
            </w:r>
          </w:p>
        </w:tc>
        <w:tc>
          <w:tcPr>
            <w:tcW w:w="1469" w:type="dxa"/>
          </w:tcPr>
          <w:p w14:paraId="0BA22F33" w14:textId="77777777" w:rsidR="00684F38" w:rsidRPr="00B44B64" w:rsidRDefault="00684F38" w:rsidP="007C5F60">
            <w:pPr>
              <w:jc w:val="right"/>
              <w:rPr>
                <w:rFonts w:cs="Arial"/>
                <w:sz w:val="16"/>
                <w:szCs w:val="16"/>
              </w:rPr>
            </w:pPr>
            <w:r w:rsidRPr="00B44B64">
              <w:rPr>
                <w:rFonts w:cs="Arial"/>
                <w:sz w:val="16"/>
                <w:szCs w:val="16"/>
              </w:rPr>
              <w:t>8.21</w:t>
            </w:r>
          </w:p>
        </w:tc>
      </w:tr>
      <w:tr w:rsidR="00684F38" w:rsidRPr="00B44B64" w14:paraId="70984908" w14:textId="77777777" w:rsidTr="006C32D3">
        <w:trPr>
          <w:trHeight w:val="340"/>
          <w:jc w:val="center"/>
        </w:trPr>
        <w:tc>
          <w:tcPr>
            <w:tcW w:w="1356" w:type="dxa"/>
            <w:tcBorders>
              <w:bottom w:val="single" w:sz="12" w:space="0" w:color="000000" w:themeColor="text1"/>
            </w:tcBorders>
          </w:tcPr>
          <w:p w14:paraId="594C764F"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B42A90F" w14:textId="77777777" w:rsidR="00684F38" w:rsidRPr="00B44B64" w:rsidRDefault="00684F38" w:rsidP="007C5F60">
            <w:pPr>
              <w:jc w:val="right"/>
              <w:rPr>
                <w:rFonts w:cs="Arial"/>
                <w:sz w:val="16"/>
                <w:szCs w:val="16"/>
              </w:rPr>
            </w:pPr>
            <w:r w:rsidRPr="00B44B64">
              <w:rPr>
                <w:rFonts w:cs="Arial"/>
                <w:sz w:val="16"/>
                <w:szCs w:val="16"/>
              </w:rPr>
              <w:t>25.00</w:t>
            </w:r>
          </w:p>
        </w:tc>
        <w:tc>
          <w:tcPr>
            <w:tcW w:w="1469" w:type="dxa"/>
            <w:tcBorders>
              <w:bottom w:val="single" w:sz="12" w:space="0" w:color="000000" w:themeColor="text1"/>
            </w:tcBorders>
          </w:tcPr>
          <w:p w14:paraId="075C7766" w14:textId="77777777" w:rsidR="00684F38" w:rsidRPr="00B44B64" w:rsidRDefault="00684F38" w:rsidP="007C5F60">
            <w:pPr>
              <w:jc w:val="right"/>
              <w:rPr>
                <w:rFonts w:cs="Arial"/>
                <w:sz w:val="16"/>
                <w:szCs w:val="16"/>
              </w:rPr>
            </w:pPr>
            <w:r w:rsidRPr="00B44B64">
              <w:rPr>
                <w:rFonts w:cs="Arial"/>
                <w:sz w:val="16"/>
                <w:szCs w:val="16"/>
              </w:rPr>
              <w:t>17.44</w:t>
            </w:r>
          </w:p>
        </w:tc>
      </w:tr>
      <w:tr w:rsidR="00684F38" w:rsidRPr="00B44B64" w14:paraId="32DD9A64" w14:textId="77777777" w:rsidTr="006C32D3">
        <w:trPr>
          <w:trHeight w:val="414"/>
          <w:jc w:val="center"/>
        </w:trPr>
        <w:tc>
          <w:tcPr>
            <w:tcW w:w="1356" w:type="dxa"/>
            <w:tcBorders>
              <w:top w:val="single" w:sz="12" w:space="0" w:color="000000" w:themeColor="text1"/>
              <w:bottom w:val="nil"/>
            </w:tcBorders>
          </w:tcPr>
          <w:p w14:paraId="1D36B065" w14:textId="77777777" w:rsidR="00684F38" w:rsidRPr="00B44B64" w:rsidRDefault="00684F38" w:rsidP="007C5F60">
            <w:pPr>
              <w:rPr>
                <w:rFonts w:cs="Arial"/>
                <w:sz w:val="16"/>
                <w:szCs w:val="16"/>
              </w:rPr>
            </w:pPr>
            <w:proofErr w:type="spellStart"/>
            <w:r w:rsidRPr="00B44B64">
              <w:rPr>
                <w:rFonts w:cs="Arial"/>
                <w:sz w:val="16"/>
                <w:szCs w:val="16"/>
              </w:rPr>
              <w:t>Matjiesvlei</w:t>
            </w:r>
            <w:proofErr w:type="spellEnd"/>
          </w:p>
        </w:tc>
        <w:tc>
          <w:tcPr>
            <w:tcW w:w="678" w:type="dxa"/>
            <w:tcBorders>
              <w:top w:val="single" w:sz="12" w:space="0" w:color="000000" w:themeColor="text1"/>
              <w:bottom w:val="nil"/>
            </w:tcBorders>
          </w:tcPr>
          <w:p w14:paraId="5619D4B4" w14:textId="77777777" w:rsidR="00684F38" w:rsidRPr="00B44B64" w:rsidRDefault="00684F38" w:rsidP="007C5F60">
            <w:pPr>
              <w:rPr>
                <w:rFonts w:cs="Arial"/>
                <w:sz w:val="16"/>
                <w:szCs w:val="16"/>
              </w:rPr>
            </w:pPr>
            <w:r w:rsidRPr="00B44B64">
              <w:rPr>
                <w:rFonts w:cs="Arial"/>
                <w:sz w:val="16"/>
                <w:szCs w:val="16"/>
              </w:rPr>
              <w:t>1a</w:t>
            </w:r>
          </w:p>
        </w:tc>
        <w:tc>
          <w:tcPr>
            <w:tcW w:w="1582" w:type="dxa"/>
            <w:tcBorders>
              <w:top w:val="single" w:sz="12" w:space="0" w:color="000000" w:themeColor="text1"/>
              <w:bottom w:val="nil"/>
            </w:tcBorders>
          </w:tcPr>
          <w:p w14:paraId="3801D834" w14:textId="77777777" w:rsidR="00684F38" w:rsidRPr="00B44B64" w:rsidRDefault="00684F38" w:rsidP="007C5F60">
            <w:pPr>
              <w:jc w:val="right"/>
              <w:rPr>
                <w:rFonts w:cs="Arial"/>
                <w:sz w:val="16"/>
                <w:szCs w:val="16"/>
              </w:rPr>
            </w:pPr>
            <w:r w:rsidRPr="00B44B64">
              <w:rPr>
                <w:rFonts w:cs="Arial"/>
                <w:sz w:val="16"/>
                <w:szCs w:val="16"/>
              </w:rPr>
              <w:t>6.00</w:t>
            </w:r>
          </w:p>
        </w:tc>
        <w:tc>
          <w:tcPr>
            <w:tcW w:w="1469" w:type="dxa"/>
            <w:tcBorders>
              <w:top w:val="single" w:sz="12" w:space="0" w:color="000000" w:themeColor="text1"/>
              <w:bottom w:val="nil"/>
            </w:tcBorders>
          </w:tcPr>
          <w:p w14:paraId="39D0226D" w14:textId="77777777" w:rsidR="00684F38" w:rsidRPr="00B44B64" w:rsidRDefault="00684F38" w:rsidP="007C5F60">
            <w:pPr>
              <w:jc w:val="right"/>
              <w:rPr>
                <w:rFonts w:cs="Arial"/>
                <w:sz w:val="16"/>
                <w:szCs w:val="16"/>
              </w:rPr>
            </w:pPr>
            <w:r w:rsidRPr="00B44B64">
              <w:rPr>
                <w:rFonts w:cs="Arial"/>
                <w:sz w:val="16"/>
                <w:szCs w:val="16"/>
              </w:rPr>
              <w:t>7.21</w:t>
            </w:r>
          </w:p>
        </w:tc>
      </w:tr>
      <w:tr w:rsidR="00684F38" w:rsidRPr="00B44B64" w14:paraId="7E25721C" w14:textId="77777777" w:rsidTr="006C32D3">
        <w:trPr>
          <w:trHeight w:val="340"/>
          <w:jc w:val="center"/>
        </w:trPr>
        <w:tc>
          <w:tcPr>
            <w:tcW w:w="1356" w:type="dxa"/>
            <w:tcBorders>
              <w:top w:val="nil"/>
            </w:tcBorders>
          </w:tcPr>
          <w:p w14:paraId="7A78B2A9" w14:textId="77777777" w:rsidR="00684F38" w:rsidRPr="00B44B64" w:rsidRDefault="00684F38" w:rsidP="007C5F60">
            <w:pPr>
              <w:rPr>
                <w:rFonts w:cs="Arial"/>
                <w:sz w:val="16"/>
                <w:szCs w:val="16"/>
              </w:rPr>
            </w:pPr>
          </w:p>
        </w:tc>
        <w:tc>
          <w:tcPr>
            <w:tcW w:w="678" w:type="dxa"/>
            <w:tcBorders>
              <w:top w:val="nil"/>
            </w:tcBorders>
          </w:tcPr>
          <w:p w14:paraId="036AFBEA" w14:textId="77777777" w:rsidR="00684F38" w:rsidRPr="00B44B64" w:rsidRDefault="00684F38" w:rsidP="007C5F60">
            <w:pPr>
              <w:rPr>
                <w:rFonts w:cs="Arial"/>
                <w:sz w:val="16"/>
                <w:szCs w:val="16"/>
              </w:rPr>
            </w:pPr>
            <w:r w:rsidRPr="00B44B64">
              <w:rPr>
                <w:rFonts w:cs="Arial"/>
                <w:sz w:val="16"/>
                <w:szCs w:val="16"/>
              </w:rPr>
              <w:t>1b</w:t>
            </w:r>
          </w:p>
        </w:tc>
        <w:tc>
          <w:tcPr>
            <w:tcW w:w="1582" w:type="dxa"/>
            <w:tcBorders>
              <w:top w:val="nil"/>
            </w:tcBorders>
          </w:tcPr>
          <w:p w14:paraId="3A4EFB47"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nil"/>
            </w:tcBorders>
          </w:tcPr>
          <w:p w14:paraId="030AA046" w14:textId="77777777" w:rsidR="00684F38" w:rsidRPr="00B44B64" w:rsidRDefault="00684F38" w:rsidP="007C5F60">
            <w:pPr>
              <w:jc w:val="right"/>
              <w:rPr>
                <w:rFonts w:cs="Arial"/>
                <w:sz w:val="16"/>
                <w:szCs w:val="16"/>
              </w:rPr>
            </w:pPr>
            <w:r w:rsidRPr="00B44B64">
              <w:rPr>
                <w:rFonts w:cs="Arial"/>
                <w:sz w:val="16"/>
                <w:szCs w:val="16"/>
              </w:rPr>
              <w:t>31.37</w:t>
            </w:r>
          </w:p>
        </w:tc>
      </w:tr>
      <w:tr w:rsidR="00684F38" w:rsidRPr="00B44B64" w14:paraId="2B0C24E3" w14:textId="77777777" w:rsidTr="006C32D3">
        <w:trPr>
          <w:trHeight w:val="340"/>
          <w:jc w:val="center"/>
        </w:trPr>
        <w:tc>
          <w:tcPr>
            <w:tcW w:w="1356" w:type="dxa"/>
          </w:tcPr>
          <w:p w14:paraId="7D97904F" w14:textId="77777777" w:rsidR="00684F38" w:rsidRPr="00B44B64" w:rsidRDefault="00684F38" w:rsidP="007C5F60">
            <w:pPr>
              <w:rPr>
                <w:rFonts w:cs="Arial"/>
                <w:sz w:val="16"/>
                <w:szCs w:val="16"/>
              </w:rPr>
            </w:pPr>
          </w:p>
        </w:tc>
        <w:tc>
          <w:tcPr>
            <w:tcW w:w="678" w:type="dxa"/>
          </w:tcPr>
          <w:p w14:paraId="3A881585" w14:textId="77777777" w:rsidR="00684F38" w:rsidRPr="00B44B64" w:rsidRDefault="00684F38" w:rsidP="007C5F60">
            <w:pPr>
              <w:rPr>
                <w:rFonts w:cs="Arial"/>
                <w:sz w:val="16"/>
                <w:szCs w:val="16"/>
              </w:rPr>
            </w:pPr>
            <w:r w:rsidRPr="00B44B64">
              <w:rPr>
                <w:rFonts w:cs="Arial"/>
                <w:sz w:val="16"/>
                <w:szCs w:val="16"/>
              </w:rPr>
              <w:t>2</w:t>
            </w:r>
          </w:p>
        </w:tc>
        <w:tc>
          <w:tcPr>
            <w:tcW w:w="1582" w:type="dxa"/>
          </w:tcPr>
          <w:p w14:paraId="11AE5BAC" w14:textId="77777777" w:rsidR="00684F38" w:rsidRPr="00B44B64" w:rsidRDefault="00684F38" w:rsidP="007C5F60">
            <w:pPr>
              <w:jc w:val="right"/>
              <w:rPr>
                <w:rFonts w:cs="Arial"/>
                <w:sz w:val="16"/>
                <w:szCs w:val="16"/>
              </w:rPr>
            </w:pPr>
            <w:r w:rsidRPr="00B44B64">
              <w:rPr>
                <w:rFonts w:cs="Arial"/>
                <w:sz w:val="16"/>
                <w:szCs w:val="16"/>
              </w:rPr>
              <w:t>70.00</w:t>
            </w:r>
          </w:p>
        </w:tc>
        <w:tc>
          <w:tcPr>
            <w:tcW w:w="1469" w:type="dxa"/>
          </w:tcPr>
          <w:p w14:paraId="68FF8C7B" w14:textId="77777777" w:rsidR="00684F38" w:rsidRPr="00B44B64" w:rsidRDefault="00684F38" w:rsidP="007C5F60">
            <w:pPr>
              <w:jc w:val="right"/>
              <w:rPr>
                <w:rFonts w:cs="Arial"/>
                <w:sz w:val="16"/>
                <w:szCs w:val="16"/>
              </w:rPr>
            </w:pPr>
            <w:r w:rsidRPr="00B44B64">
              <w:rPr>
                <w:rFonts w:cs="Arial"/>
                <w:sz w:val="16"/>
                <w:szCs w:val="16"/>
              </w:rPr>
              <w:t>67.38</w:t>
            </w:r>
          </w:p>
        </w:tc>
      </w:tr>
      <w:tr w:rsidR="00684F38" w:rsidRPr="00B44B64" w14:paraId="72E3A7A1" w14:textId="77777777" w:rsidTr="006C32D3">
        <w:trPr>
          <w:trHeight w:val="340"/>
          <w:jc w:val="center"/>
        </w:trPr>
        <w:tc>
          <w:tcPr>
            <w:tcW w:w="1356" w:type="dxa"/>
          </w:tcPr>
          <w:p w14:paraId="0BEFD1F0" w14:textId="77777777" w:rsidR="00684F38" w:rsidRPr="00B44B64" w:rsidRDefault="00684F38" w:rsidP="007C5F60">
            <w:pPr>
              <w:rPr>
                <w:rFonts w:cs="Arial"/>
                <w:sz w:val="16"/>
                <w:szCs w:val="16"/>
              </w:rPr>
            </w:pPr>
          </w:p>
        </w:tc>
        <w:tc>
          <w:tcPr>
            <w:tcW w:w="678" w:type="dxa"/>
          </w:tcPr>
          <w:p w14:paraId="0A55A3E1"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127CB15A" w14:textId="77777777" w:rsidR="00684F38" w:rsidRPr="00B44B64" w:rsidRDefault="00684F38" w:rsidP="007C5F60">
            <w:pPr>
              <w:jc w:val="right"/>
              <w:rPr>
                <w:rFonts w:cs="Arial"/>
                <w:sz w:val="16"/>
                <w:szCs w:val="16"/>
              </w:rPr>
            </w:pPr>
            <w:r w:rsidRPr="00B44B64">
              <w:rPr>
                <w:rFonts w:cs="Arial"/>
                <w:sz w:val="16"/>
                <w:szCs w:val="16"/>
              </w:rPr>
              <w:t>85.00</w:t>
            </w:r>
          </w:p>
        </w:tc>
        <w:tc>
          <w:tcPr>
            <w:tcW w:w="1469" w:type="dxa"/>
          </w:tcPr>
          <w:p w14:paraId="54AC8F87" w14:textId="77777777" w:rsidR="00684F38" w:rsidRPr="00B44B64" w:rsidRDefault="00684F38" w:rsidP="007C5F60">
            <w:pPr>
              <w:jc w:val="right"/>
              <w:rPr>
                <w:rFonts w:cs="Arial"/>
                <w:sz w:val="16"/>
                <w:szCs w:val="16"/>
              </w:rPr>
            </w:pPr>
            <w:r w:rsidRPr="00B44B64">
              <w:rPr>
                <w:rFonts w:cs="Arial"/>
                <w:sz w:val="16"/>
                <w:szCs w:val="16"/>
              </w:rPr>
              <w:t>73.12</w:t>
            </w:r>
          </w:p>
        </w:tc>
      </w:tr>
      <w:tr w:rsidR="00684F38" w:rsidRPr="00B44B64" w14:paraId="78C3E6BE" w14:textId="77777777" w:rsidTr="006C32D3">
        <w:trPr>
          <w:trHeight w:val="340"/>
          <w:jc w:val="center"/>
        </w:trPr>
        <w:tc>
          <w:tcPr>
            <w:tcW w:w="1356" w:type="dxa"/>
          </w:tcPr>
          <w:p w14:paraId="22A2CF4A" w14:textId="77777777" w:rsidR="00684F38" w:rsidRPr="00B44B64" w:rsidRDefault="00684F38" w:rsidP="007C5F60">
            <w:pPr>
              <w:rPr>
                <w:rFonts w:cs="Arial"/>
                <w:sz w:val="16"/>
                <w:szCs w:val="16"/>
              </w:rPr>
            </w:pPr>
          </w:p>
        </w:tc>
        <w:tc>
          <w:tcPr>
            <w:tcW w:w="678" w:type="dxa"/>
          </w:tcPr>
          <w:p w14:paraId="5AF710D7" w14:textId="77777777" w:rsidR="00684F38" w:rsidRPr="00B44B64" w:rsidRDefault="00684F38" w:rsidP="007C5F60">
            <w:pPr>
              <w:rPr>
                <w:rFonts w:cs="Arial"/>
                <w:sz w:val="16"/>
                <w:szCs w:val="16"/>
              </w:rPr>
            </w:pPr>
            <w:r w:rsidRPr="00B44B64">
              <w:rPr>
                <w:rFonts w:cs="Arial"/>
                <w:sz w:val="16"/>
                <w:szCs w:val="16"/>
              </w:rPr>
              <w:t>4</w:t>
            </w:r>
          </w:p>
        </w:tc>
        <w:tc>
          <w:tcPr>
            <w:tcW w:w="1582" w:type="dxa"/>
          </w:tcPr>
          <w:p w14:paraId="534DE278" w14:textId="77777777" w:rsidR="00684F38" w:rsidRPr="00B44B64" w:rsidRDefault="00684F38" w:rsidP="007C5F60">
            <w:pPr>
              <w:jc w:val="right"/>
              <w:rPr>
                <w:rFonts w:cs="Arial"/>
                <w:sz w:val="16"/>
                <w:szCs w:val="16"/>
              </w:rPr>
            </w:pPr>
            <w:r w:rsidRPr="00B44B64">
              <w:rPr>
                <w:rFonts w:cs="Arial"/>
                <w:sz w:val="16"/>
                <w:szCs w:val="16"/>
              </w:rPr>
              <w:t>65.00</w:t>
            </w:r>
          </w:p>
        </w:tc>
        <w:tc>
          <w:tcPr>
            <w:tcW w:w="1469" w:type="dxa"/>
          </w:tcPr>
          <w:p w14:paraId="6DF5F1AE" w14:textId="77777777" w:rsidR="00684F38" w:rsidRPr="00B44B64" w:rsidRDefault="00684F38" w:rsidP="007C5F60">
            <w:pPr>
              <w:jc w:val="right"/>
              <w:rPr>
                <w:rFonts w:cs="Arial"/>
                <w:sz w:val="16"/>
                <w:szCs w:val="16"/>
              </w:rPr>
            </w:pPr>
            <w:r w:rsidRPr="00B44B64">
              <w:rPr>
                <w:rFonts w:cs="Arial"/>
                <w:sz w:val="16"/>
                <w:szCs w:val="16"/>
              </w:rPr>
              <w:t>70.34</w:t>
            </w:r>
          </w:p>
        </w:tc>
      </w:tr>
      <w:tr w:rsidR="00684F38" w:rsidRPr="00B44B64" w14:paraId="2E779DE8" w14:textId="77777777" w:rsidTr="006C32D3">
        <w:trPr>
          <w:trHeight w:val="340"/>
          <w:jc w:val="center"/>
        </w:trPr>
        <w:tc>
          <w:tcPr>
            <w:tcW w:w="1356" w:type="dxa"/>
          </w:tcPr>
          <w:p w14:paraId="0E7806DB" w14:textId="77777777" w:rsidR="00684F38" w:rsidRPr="00B44B64" w:rsidRDefault="00684F38" w:rsidP="007C5F60">
            <w:pPr>
              <w:rPr>
                <w:rFonts w:cs="Arial"/>
                <w:sz w:val="16"/>
                <w:szCs w:val="16"/>
              </w:rPr>
            </w:pPr>
          </w:p>
        </w:tc>
        <w:tc>
          <w:tcPr>
            <w:tcW w:w="678" w:type="dxa"/>
          </w:tcPr>
          <w:p w14:paraId="2DABAE8A" w14:textId="77777777" w:rsidR="00684F38" w:rsidRPr="00B44B64" w:rsidRDefault="00684F38" w:rsidP="007C5F60">
            <w:pPr>
              <w:rPr>
                <w:rFonts w:cs="Arial"/>
                <w:sz w:val="16"/>
                <w:szCs w:val="16"/>
              </w:rPr>
            </w:pPr>
            <w:r w:rsidRPr="00B44B64">
              <w:rPr>
                <w:rFonts w:cs="Arial"/>
                <w:sz w:val="16"/>
                <w:szCs w:val="16"/>
              </w:rPr>
              <w:t>5</w:t>
            </w:r>
          </w:p>
        </w:tc>
        <w:tc>
          <w:tcPr>
            <w:tcW w:w="1582" w:type="dxa"/>
          </w:tcPr>
          <w:p w14:paraId="2E53B9B4" w14:textId="77777777" w:rsidR="00684F38" w:rsidRPr="00B44B64" w:rsidRDefault="00684F38" w:rsidP="007C5F60">
            <w:pPr>
              <w:jc w:val="right"/>
              <w:rPr>
                <w:rFonts w:cs="Arial"/>
                <w:sz w:val="16"/>
                <w:szCs w:val="16"/>
              </w:rPr>
            </w:pPr>
            <w:r w:rsidRPr="00B44B64">
              <w:rPr>
                <w:rFonts w:cs="Arial"/>
                <w:sz w:val="16"/>
                <w:szCs w:val="16"/>
              </w:rPr>
              <w:t>37.50</w:t>
            </w:r>
          </w:p>
        </w:tc>
        <w:tc>
          <w:tcPr>
            <w:tcW w:w="1469" w:type="dxa"/>
          </w:tcPr>
          <w:p w14:paraId="5D07F280" w14:textId="77777777" w:rsidR="00684F38" w:rsidRPr="00B44B64" w:rsidRDefault="00684F38" w:rsidP="007C5F60">
            <w:pPr>
              <w:jc w:val="right"/>
              <w:rPr>
                <w:rFonts w:cs="Arial"/>
                <w:sz w:val="16"/>
                <w:szCs w:val="16"/>
              </w:rPr>
            </w:pPr>
            <w:r w:rsidRPr="00B44B64">
              <w:rPr>
                <w:rFonts w:cs="Arial"/>
                <w:sz w:val="16"/>
                <w:szCs w:val="16"/>
              </w:rPr>
              <w:t>35.95</w:t>
            </w:r>
          </w:p>
        </w:tc>
      </w:tr>
      <w:tr w:rsidR="00684F38" w:rsidRPr="00B44B64" w14:paraId="1F534808" w14:textId="77777777" w:rsidTr="006C32D3">
        <w:trPr>
          <w:trHeight w:val="340"/>
          <w:jc w:val="center"/>
        </w:trPr>
        <w:tc>
          <w:tcPr>
            <w:tcW w:w="1356" w:type="dxa"/>
          </w:tcPr>
          <w:p w14:paraId="3DF1A1F3" w14:textId="77777777" w:rsidR="00684F38" w:rsidRPr="00B44B64" w:rsidRDefault="00684F38" w:rsidP="007C5F60">
            <w:pPr>
              <w:rPr>
                <w:rFonts w:cs="Arial"/>
                <w:sz w:val="16"/>
                <w:szCs w:val="16"/>
              </w:rPr>
            </w:pPr>
          </w:p>
        </w:tc>
        <w:tc>
          <w:tcPr>
            <w:tcW w:w="678" w:type="dxa"/>
          </w:tcPr>
          <w:p w14:paraId="79DECADB" w14:textId="77777777" w:rsidR="00684F38" w:rsidRPr="00B44B64" w:rsidRDefault="00684F38" w:rsidP="007C5F60">
            <w:pPr>
              <w:rPr>
                <w:rFonts w:cs="Arial"/>
                <w:sz w:val="16"/>
                <w:szCs w:val="16"/>
              </w:rPr>
            </w:pPr>
            <w:r w:rsidRPr="00B44B64">
              <w:rPr>
                <w:rFonts w:cs="Arial"/>
                <w:sz w:val="16"/>
                <w:szCs w:val="16"/>
              </w:rPr>
              <w:t>6</w:t>
            </w:r>
          </w:p>
        </w:tc>
        <w:tc>
          <w:tcPr>
            <w:tcW w:w="1582" w:type="dxa"/>
          </w:tcPr>
          <w:p w14:paraId="73191CC1" w14:textId="77777777" w:rsidR="00684F38" w:rsidRPr="00B44B64" w:rsidRDefault="00684F38" w:rsidP="007C5F60">
            <w:pPr>
              <w:jc w:val="right"/>
              <w:rPr>
                <w:rFonts w:cs="Arial"/>
                <w:sz w:val="16"/>
                <w:szCs w:val="16"/>
              </w:rPr>
            </w:pPr>
            <w:r w:rsidRPr="00B44B64">
              <w:rPr>
                <w:rFonts w:cs="Arial"/>
                <w:sz w:val="16"/>
                <w:szCs w:val="16"/>
              </w:rPr>
              <w:t>17.50</w:t>
            </w:r>
          </w:p>
        </w:tc>
        <w:tc>
          <w:tcPr>
            <w:tcW w:w="1469" w:type="dxa"/>
          </w:tcPr>
          <w:p w14:paraId="25711937" w14:textId="77777777" w:rsidR="00684F38" w:rsidRPr="00B44B64" w:rsidRDefault="00684F38" w:rsidP="007C5F60">
            <w:pPr>
              <w:jc w:val="right"/>
              <w:rPr>
                <w:rFonts w:cs="Arial"/>
                <w:sz w:val="16"/>
                <w:szCs w:val="16"/>
              </w:rPr>
            </w:pPr>
            <w:r w:rsidRPr="00B44B64">
              <w:rPr>
                <w:rFonts w:cs="Arial"/>
                <w:sz w:val="16"/>
                <w:szCs w:val="16"/>
              </w:rPr>
              <w:t>12.01</w:t>
            </w:r>
          </w:p>
        </w:tc>
      </w:tr>
      <w:tr w:rsidR="00684F38" w:rsidRPr="00B44B64" w14:paraId="2A0F5FC1" w14:textId="77777777" w:rsidTr="006C32D3">
        <w:trPr>
          <w:trHeight w:val="340"/>
          <w:jc w:val="center"/>
        </w:trPr>
        <w:tc>
          <w:tcPr>
            <w:tcW w:w="1356" w:type="dxa"/>
          </w:tcPr>
          <w:p w14:paraId="58FF29A8" w14:textId="77777777" w:rsidR="00684F38" w:rsidRPr="00B44B64" w:rsidRDefault="00684F38" w:rsidP="007C5F60">
            <w:pPr>
              <w:rPr>
                <w:rFonts w:cs="Arial"/>
                <w:sz w:val="16"/>
                <w:szCs w:val="16"/>
              </w:rPr>
            </w:pPr>
          </w:p>
        </w:tc>
        <w:tc>
          <w:tcPr>
            <w:tcW w:w="678" w:type="dxa"/>
          </w:tcPr>
          <w:p w14:paraId="4FEDE833" w14:textId="77777777" w:rsidR="00684F38" w:rsidRPr="00B44B64" w:rsidRDefault="00684F38" w:rsidP="007C5F60">
            <w:pPr>
              <w:rPr>
                <w:rFonts w:cs="Arial"/>
                <w:sz w:val="16"/>
                <w:szCs w:val="16"/>
              </w:rPr>
            </w:pPr>
            <w:r w:rsidRPr="00B44B64">
              <w:rPr>
                <w:rFonts w:cs="Arial"/>
                <w:sz w:val="16"/>
                <w:szCs w:val="16"/>
              </w:rPr>
              <w:t>7</w:t>
            </w:r>
          </w:p>
        </w:tc>
        <w:tc>
          <w:tcPr>
            <w:tcW w:w="1582" w:type="dxa"/>
          </w:tcPr>
          <w:p w14:paraId="74F1C205" w14:textId="77777777" w:rsidR="00684F38" w:rsidRPr="00B44B64" w:rsidRDefault="00684F38" w:rsidP="007C5F60">
            <w:pPr>
              <w:jc w:val="right"/>
              <w:rPr>
                <w:rFonts w:cs="Arial"/>
                <w:sz w:val="16"/>
                <w:szCs w:val="16"/>
              </w:rPr>
            </w:pPr>
            <w:r w:rsidRPr="00B44B64">
              <w:rPr>
                <w:rFonts w:cs="Arial"/>
                <w:sz w:val="16"/>
                <w:szCs w:val="16"/>
              </w:rPr>
              <w:t>15.00</w:t>
            </w:r>
          </w:p>
        </w:tc>
        <w:tc>
          <w:tcPr>
            <w:tcW w:w="1469" w:type="dxa"/>
          </w:tcPr>
          <w:p w14:paraId="79AD1D51" w14:textId="77777777" w:rsidR="00684F38" w:rsidRPr="00B44B64" w:rsidRDefault="00684F38" w:rsidP="007C5F60">
            <w:pPr>
              <w:jc w:val="right"/>
              <w:rPr>
                <w:rFonts w:cs="Arial"/>
                <w:sz w:val="16"/>
                <w:szCs w:val="16"/>
              </w:rPr>
            </w:pPr>
            <w:r w:rsidRPr="00B44B64">
              <w:rPr>
                <w:rFonts w:cs="Arial"/>
                <w:sz w:val="16"/>
                <w:szCs w:val="16"/>
              </w:rPr>
              <w:t>25.74</w:t>
            </w:r>
          </w:p>
        </w:tc>
      </w:tr>
      <w:tr w:rsidR="00684F38" w:rsidRPr="00B44B64" w14:paraId="2E145B6D" w14:textId="77777777" w:rsidTr="006C32D3">
        <w:trPr>
          <w:trHeight w:val="340"/>
          <w:jc w:val="center"/>
        </w:trPr>
        <w:tc>
          <w:tcPr>
            <w:tcW w:w="1356" w:type="dxa"/>
            <w:tcBorders>
              <w:bottom w:val="single" w:sz="12" w:space="0" w:color="000000" w:themeColor="text1"/>
            </w:tcBorders>
          </w:tcPr>
          <w:p w14:paraId="2AD927E9"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B44B64" w:rsidRDefault="00684F38" w:rsidP="007C5F60">
            <w:pPr>
              <w:rPr>
                <w:rFonts w:cs="Arial"/>
                <w:sz w:val="16"/>
                <w:szCs w:val="16"/>
              </w:rPr>
            </w:pPr>
            <w:r w:rsidRPr="00B44B64">
              <w:rPr>
                <w:rFonts w:cs="Arial"/>
                <w:sz w:val="16"/>
                <w:szCs w:val="16"/>
              </w:rPr>
              <w:t>8</w:t>
            </w:r>
          </w:p>
        </w:tc>
        <w:tc>
          <w:tcPr>
            <w:tcW w:w="1582" w:type="dxa"/>
            <w:tcBorders>
              <w:bottom w:val="single" w:sz="12" w:space="0" w:color="000000" w:themeColor="text1"/>
            </w:tcBorders>
          </w:tcPr>
          <w:p w14:paraId="21C3CAD2" w14:textId="77777777" w:rsidR="00684F38" w:rsidRPr="00B44B64" w:rsidRDefault="00684F38" w:rsidP="007C5F60">
            <w:pPr>
              <w:jc w:val="right"/>
              <w:rPr>
                <w:rFonts w:cs="Arial"/>
                <w:sz w:val="16"/>
                <w:szCs w:val="16"/>
              </w:rPr>
            </w:pPr>
            <w:r w:rsidRPr="00B44B64">
              <w:rPr>
                <w:rFonts w:cs="Arial"/>
                <w:sz w:val="16"/>
                <w:szCs w:val="16"/>
              </w:rPr>
              <w:t>2.00</w:t>
            </w:r>
          </w:p>
        </w:tc>
        <w:tc>
          <w:tcPr>
            <w:tcW w:w="1469" w:type="dxa"/>
            <w:tcBorders>
              <w:bottom w:val="single" w:sz="12" w:space="0" w:color="000000" w:themeColor="text1"/>
            </w:tcBorders>
          </w:tcPr>
          <w:p w14:paraId="6F489D1F" w14:textId="77777777" w:rsidR="00684F38" w:rsidRPr="00B44B64" w:rsidRDefault="00684F38" w:rsidP="007C5F60">
            <w:pPr>
              <w:jc w:val="right"/>
              <w:rPr>
                <w:rFonts w:cs="Arial"/>
                <w:sz w:val="16"/>
                <w:szCs w:val="16"/>
              </w:rPr>
            </w:pPr>
            <w:r w:rsidRPr="00B44B64">
              <w:rPr>
                <w:rFonts w:cs="Arial"/>
                <w:sz w:val="16"/>
                <w:szCs w:val="16"/>
              </w:rPr>
              <w:t>5.42</w:t>
            </w:r>
          </w:p>
        </w:tc>
      </w:tr>
      <w:tr w:rsidR="00684F38" w:rsidRPr="00B44B64" w14:paraId="24E61167" w14:textId="77777777" w:rsidTr="006C32D3">
        <w:trPr>
          <w:trHeight w:val="340"/>
          <w:jc w:val="center"/>
        </w:trPr>
        <w:tc>
          <w:tcPr>
            <w:tcW w:w="1356" w:type="dxa"/>
            <w:tcBorders>
              <w:top w:val="single" w:sz="12" w:space="0" w:color="000000" w:themeColor="text1"/>
              <w:bottom w:val="nil"/>
            </w:tcBorders>
          </w:tcPr>
          <w:p w14:paraId="5E0439DD" w14:textId="77777777" w:rsidR="00684F38" w:rsidRPr="00B44B64" w:rsidRDefault="00684F38" w:rsidP="007C5F60">
            <w:pPr>
              <w:rPr>
                <w:rFonts w:cs="Arial"/>
                <w:sz w:val="16"/>
                <w:szCs w:val="16"/>
              </w:rPr>
            </w:pPr>
            <w:proofErr w:type="spellStart"/>
            <w:r w:rsidRPr="00B44B64">
              <w:rPr>
                <w:rFonts w:cs="Arial"/>
                <w:sz w:val="16"/>
                <w:szCs w:val="16"/>
              </w:rPr>
              <w:t>Rooiberg</w:t>
            </w:r>
            <w:proofErr w:type="spellEnd"/>
          </w:p>
        </w:tc>
        <w:tc>
          <w:tcPr>
            <w:tcW w:w="678" w:type="dxa"/>
            <w:tcBorders>
              <w:top w:val="single" w:sz="12" w:space="0" w:color="000000" w:themeColor="text1"/>
              <w:bottom w:val="nil"/>
            </w:tcBorders>
          </w:tcPr>
          <w:p w14:paraId="632CC83F"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480B077B" w14:textId="77777777" w:rsidR="00684F38" w:rsidRPr="00B44B64" w:rsidRDefault="00684F38" w:rsidP="007C5F60">
            <w:pPr>
              <w:jc w:val="right"/>
              <w:rPr>
                <w:rFonts w:cs="Arial"/>
                <w:sz w:val="16"/>
                <w:szCs w:val="16"/>
              </w:rPr>
            </w:pPr>
            <w:r w:rsidRPr="00B44B64">
              <w:rPr>
                <w:rFonts w:cs="Arial"/>
                <w:sz w:val="16"/>
                <w:szCs w:val="16"/>
              </w:rPr>
              <w:t>20.00</w:t>
            </w:r>
          </w:p>
        </w:tc>
        <w:tc>
          <w:tcPr>
            <w:tcW w:w="1469" w:type="dxa"/>
            <w:tcBorders>
              <w:top w:val="single" w:sz="12" w:space="0" w:color="000000" w:themeColor="text1"/>
              <w:bottom w:val="nil"/>
            </w:tcBorders>
          </w:tcPr>
          <w:p w14:paraId="6A2AD76B" w14:textId="77777777" w:rsidR="00684F38" w:rsidRPr="00B44B64" w:rsidRDefault="00684F38" w:rsidP="007C5F60">
            <w:pPr>
              <w:jc w:val="right"/>
              <w:rPr>
                <w:rFonts w:cs="Arial"/>
                <w:sz w:val="16"/>
                <w:szCs w:val="16"/>
              </w:rPr>
            </w:pPr>
            <w:r w:rsidRPr="00B44B64">
              <w:rPr>
                <w:rFonts w:cs="Arial"/>
                <w:sz w:val="16"/>
                <w:szCs w:val="16"/>
              </w:rPr>
              <w:t>6.03</w:t>
            </w:r>
          </w:p>
        </w:tc>
      </w:tr>
      <w:tr w:rsidR="00684F38" w:rsidRPr="00B44B64" w14:paraId="0BE78931" w14:textId="77777777" w:rsidTr="006C32D3">
        <w:trPr>
          <w:trHeight w:val="340"/>
          <w:jc w:val="center"/>
        </w:trPr>
        <w:tc>
          <w:tcPr>
            <w:tcW w:w="1356" w:type="dxa"/>
            <w:tcBorders>
              <w:top w:val="nil"/>
            </w:tcBorders>
          </w:tcPr>
          <w:p w14:paraId="293657C3" w14:textId="77777777" w:rsidR="00684F38" w:rsidRPr="00B44B64" w:rsidRDefault="00684F38" w:rsidP="007C5F60">
            <w:pPr>
              <w:rPr>
                <w:rFonts w:cs="Arial"/>
                <w:sz w:val="16"/>
                <w:szCs w:val="16"/>
              </w:rPr>
            </w:pPr>
          </w:p>
        </w:tc>
        <w:tc>
          <w:tcPr>
            <w:tcW w:w="678" w:type="dxa"/>
            <w:tcBorders>
              <w:top w:val="nil"/>
            </w:tcBorders>
          </w:tcPr>
          <w:p w14:paraId="24D1A849"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1A31C732" w14:textId="77777777" w:rsidR="00684F38" w:rsidRPr="00B44B64" w:rsidRDefault="00684F38" w:rsidP="007C5F60">
            <w:pPr>
              <w:jc w:val="right"/>
              <w:rPr>
                <w:rFonts w:cs="Arial"/>
                <w:sz w:val="16"/>
                <w:szCs w:val="16"/>
              </w:rPr>
            </w:pPr>
            <w:r w:rsidRPr="00B44B64">
              <w:rPr>
                <w:rFonts w:cs="Arial"/>
                <w:sz w:val="16"/>
                <w:szCs w:val="16"/>
              </w:rPr>
              <w:t>11.00</w:t>
            </w:r>
          </w:p>
        </w:tc>
        <w:tc>
          <w:tcPr>
            <w:tcW w:w="1469" w:type="dxa"/>
            <w:tcBorders>
              <w:top w:val="nil"/>
            </w:tcBorders>
          </w:tcPr>
          <w:p w14:paraId="02B3985E" w14:textId="77777777" w:rsidR="00684F38" w:rsidRPr="00B44B64" w:rsidRDefault="00684F38" w:rsidP="007C5F60">
            <w:pPr>
              <w:jc w:val="right"/>
              <w:rPr>
                <w:rFonts w:cs="Arial"/>
                <w:sz w:val="16"/>
                <w:szCs w:val="16"/>
              </w:rPr>
            </w:pPr>
            <w:r w:rsidRPr="00B44B64">
              <w:rPr>
                <w:rFonts w:cs="Arial"/>
                <w:sz w:val="16"/>
                <w:szCs w:val="16"/>
              </w:rPr>
              <w:t>1.03</w:t>
            </w:r>
          </w:p>
        </w:tc>
      </w:tr>
      <w:tr w:rsidR="00684F38" w:rsidRPr="00B44B64" w14:paraId="4C00E50A" w14:textId="77777777" w:rsidTr="006C32D3">
        <w:trPr>
          <w:trHeight w:val="340"/>
          <w:jc w:val="center"/>
        </w:trPr>
        <w:tc>
          <w:tcPr>
            <w:tcW w:w="1356" w:type="dxa"/>
            <w:tcBorders>
              <w:bottom w:val="single" w:sz="12" w:space="0" w:color="000000" w:themeColor="text1"/>
            </w:tcBorders>
          </w:tcPr>
          <w:p w14:paraId="4C86CCD4"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B44B64" w:rsidRDefault="00684F38" w:rsidP="007C5F60">
            <w:pPr>
              <w:rPr>
                <w:rFonts w:cs="Arial"/>
                <w:sz w:val="16"/>
                <w:szCs w:val="16"/>
              </w:rPr>
            </w:pPr>
            <w:r w:rsidRPr="00B44B64">
              <w:rPr>
                <w:rFonts w:cs="Arial"/>
                <w:sz w:val="16"/>
                <w:szCs w:val="16"/>
              </w:rPr>
              <w:t>3</w:t>
            </w:r>
          </w:p>
        </w:tc>
        <w:tc>
          <w:tcPr>
            <w:tcW w:w="1582" w:type="dxa"/>
            <w:tcBorders>
              <w:bottom w:val="single" w:sz="12" w:space="0" w:color="000000" w:themeColor="text1"/>
            </w:tcBorders>
          </w:tcPr>
          <w:p w14:paraId="6AC478A6" w14:textId="77777777" w:rsidR="00684F38" w:rsidRPr="00B44B64" w:rsidRDefault="00684F38" w:rsidP="007C5F60">
            <w:pPr>
              <w:jc w:val="right"/>
              <w:rPr>
                <w:rFonts w:cs="Arial"/>
                <w:sz w:val="16"/>
                <w:szCs w:val="16"/>
              </w:rPr>
            </w:pPr>
            <w:r w:rsidRPr="00B44B64">
              <w:rPr>
                <w:rFonts w:cs="Arial"/>
                <w:sz w:val="16"/>
                <w:szCs w:val="16"/>
              </w:rPr>
              <w:t>0.00</w:t>
            </w:r>
          </w:p>
        </w:tc>
        <w:tc>
          <w:tcPr>
            <w:tcW w:w="1469" w:type="dxa"/>
            <w:tcBorders>
              <w:bottom w:val="single" w:sz="12" w:space="0" w:color="000000" w:themeColor="text1"/>
            </w:tcBorders>
          </w:tcPr>
          <w:p w14:paraId="0E555BAA" w14:textId="77777777" w:rsidR="00684F38" w:rsidRPr="00B44B64" w:rsidRDefault="00684F38" w:rsidP="007C5F60">
            <w:pPr>
              <w:jc w:val="right"/>
              <w:rPr>
                <w:rFonts w:cs="Arial"/>
                <w:sz w:val="16"/>
                <w:szCs w:val="16"/>
              </w:rPr>
            </w:pPr>
            <w:r w:rsidRPr="00B44B64">
              <w:rPr>
                <w:rFonts w:cs="Arial"/>
                <w:sz w:val="16"/>
                <w:szCs w:val="16"/>
              </w:rPr>
              <w:t>0.00</w:t>
            </w:r>
          </w:p>
        </w:tc>
      </w:tr>
      <w:tr w:rsidR="00684F38" w:rsidRPr="00B44B64" w14:paraId="0EF5A605" w14:textId="77777777" w:rsidTr="006C32D3">
        <w:trPr>
          <w:trHeight w:val="340"/>
          <w:jc w:val="center"/>
        </w:trPr>
        <w:tc>
          <w:tcPr>
            <w:tcW w:w="1356" w:type="dxa"/>
            <w:tcBorders>
              <w:top w:val="single" w:sz="12" w:space="0" w:color="000000" w:themeColor="text1"/>
              <w:bottom w:val="nil"/>
            </w:tcBorders>
          </w:tcPr>
          <w:p w14:paraId="595F8813" w14:textId="77777777" w:rsidR="00684F38" w:rsidRPr="00B44B64" w:rsidRDefault="00684F38" w:rsidP="007C5F60">
            <w:pPr>
              <w:rPr>
                <w:rFonts w:cs="Arial"/>
                <w:sz w:val="16"/>
                <w:szCs w:val="16"/>
              </w:rPr>
            </w:pPr>
            <w:proofErr w:type="spellStart"/>
            <w:r w:rsidRPr="00B44B64">
              <w:rPr>
                <w:rFonts w:cs="Arial"/>
                <w:sz w:val="16"/>
                <w:szCs w:val="16"/>
              </w:rPr>
              <w:t>Grootkop</w:t>
            </w:r>
            <w:proofErr w:type="spellEnd"/>
          </w:p>
        </w:tc>
        <w:tc>
          <w:tcPr>
            <w:tcW w:w="678" w:type="dxa"/>
            <w:tcBorders>
              <w:top w:val="single" w:sz="12" w:space="0" w:color="000000" w:themeColor="text1"/>
              <w:bottom w:val="nil"/>
            </w:tcBorders>
          </w:tcPr>
          <w:p w14:paraId="40F419C4" w14:textId="77777777" w:rsidR="00684F38" w:rsidRPr="00B44B64" w:rsidRDefault="00684F38" w:rsidP="007C5F60">
            <w:pPr>
              <w:rPr>
                <w:rFonts w:cs="Arial"/>
                <w:sz w:val="16"/>
                <w:szCs w:val="16"/>
              </w:rPr>
            </w:pPr>
            <w:r w:rsidRPr="00B44B64">
              <w:rPr>
                <w:rFonts w:cs="Arial"/>
                <w:sz w:val="16"/>
                <w:szCs w:val="16"/>
              </w:rPr>
              <w:t>1</w:t>
            </w:r>
          </w:p>
        </w:tc>
        <w:tc>
          <w:tcPr>
            <w:tcW w:w="1582" w:type="dxa"/>
            <w:tcBorders>
              <w:top w:val="single" w:sz="12" w:space="0" w:color="000000" w:themeColor="text1"/>
              <w:bottom w:val="nil"/>
            </w:tcBorders>
          </w:tcPr>
          <w:p w14:paraId="6F8D5E60" w14:textId="77777777" w:rsidR="00684F38" w:rsidRPr="00B44B64" w:rsidRDefault="00684F38" w:rsidP="007C5F60">
            <w:pPr>
              <w:jc w:val="right"/>
              <w:rPr>
                <w:rFonts w:cs="Arial"/>
                <w:sz w:val="16"/>
                <w:szCs w:val="16"/>
              </w:rPr>
            </w:pPr>
            <w:r w:rsidRPr="00B44B64">
              <w:rPr>
                <w:rFonts w:cs="Arial"/>
                <w:sz w:val="16"/>
                <w:szCs w:val="16"/>
              </w:rPr>
              <w:t>22.50</w:t>
            </w:r>
          </w:p>
        </w:tc>
        <w:tc>
          <w:tcPr>
            <w:tcW w:w="1469" w:type="dxa"/>
            <w:tcBorders>
              <w:top w:val="single" w:sz="12" w:space="0" w:color="000000" w:themeColor="text1"/>
              <w:bottom w:val="nil"/>
            </w:tcBorders>
          </w:tcPr>
          <w:p w14:paraId="1D6A717A" w14:textId="77777777" w:rsidR="00684F38" w:rsidRPr="00B44B64" w:rsidRDefault="00684F38" w:rsidP="007C5F60">
            <w:pPr>
              <w:jc w:val="right"/>
              <w:rPr>
                <w:rFonts w:cs="Arial"/>
                <w:sz w:val="16"/>
                <w:szCs w:val="16"/>
              </w:rPr>
            </w:pPr>
            <w:r w:rsidRPr="00B44B64">
              <w:rPr>
                <w:rFonts w:cs="Arial"/>
                <w:sz w:val="16"/>
                <w:szCs w:val="16"/>
              </w:rPr>
              <w:t>8.05</w:t>
            </w:r>
          </w:p>
        </w:tc>
      </w:tr>
      <w:tr w:rsidR="00684F38" w:rsidRPr="00B44B64" w14:paraId="537140D4" w14:textId="77777777" w:rsidTr="006C32D3">
        <w:trPr>
          <w:trHeight w:val="340"/>
          <w:jc w:val="center"/>
        </w:trPr>
        <w:tc>
          <w:tcPr>
            <w:tcW w:w="1356" w:type="dxa"/>
            <w:tcBorders>
              <w:top w:val="nil"/>
            </w:tcBorders>
          </w:tcPr>
          <w:p w14:paraId="00EED920" w14:textId="77777777" w:rsidR="00684F38" w:rsidRPr="00B44B64" w:rsidRDefault="00684F38" w:rsidP="007C5F60">
            <w:pPr>
              <w:rPr>
                <w:rFonts w:cs="Arial"/>
                <w:sz w:val="16"/>
                <w:szCs w:val="16"/>
              </w:rPr>
            </w:pPr>
          </w:p>
        </w:tc>
        <w:tc>
          <w:tcPr>
            <w:tcW w:w="678" w:type="dxa"/>
            <w:tcBorders>
              <w:top w:val="nil"/>
            </w:tcBorders>
          </w:tcPr>
          <w:p w14:paraId="660C42CA" w14:textId="77777777" w:rsidR="00684F38" w:rsidRPr="00B44B64" w:rsidRDefault="00684F38" w:rsidP="007C5F60">
            <w:pPr>
              <w:rPr>
                <w:rFonts w:cs="Arial"/>
                <w:sz w:val="16"/>
                <w:szCs w:val="16"/>
              </w:rPr>
            </w:pPr>
            <w:r w:rsidRPr="00B44B64">
              <w:rPr>
                <w:rFonts w:cs="Arial"/>
                <w:sz w:val="16"/>
                <w:szCs w:val="16"/>
              </w:rPr>
              <w:t>2</w:t>
            </w:r>
          </w:p>
        </w:tc>
        <w:tc>
          <w:tcPr>
            <w:tcW w:w="1582" w:type="dxa"/>
            <w:tcBorders>
              <w:top w:val="nil"/>
            </w:tcBorders>
          </w:tcPr>
          <w:p w14:paraId="7F6B38FD" w14:textId="77777777" w:rsidR="00684F38" w:rsidRPr="00B44B64" w:rsidRDefault="00684F38" w:rsidP="007C5F60">
            <w:pPr>
              <w:jc w:val="right"/>
              <w:rPr>
                <w:rFonts w:cs="Arial"/>
                <w:sz w:val="16"/>
                <w:szCs w:val="16"/>
              </w:rPr>
            </w:pPr>
            <w:r w:rsidRPr="00B44B64">
              <w:rPr>
                <w:rFonts w:cs="Arial"/>
                <w:sz w:val="16"/>
                <w:szCs w:val="16"/>
              </w:rPr>
              <w:t>0.50</w:t>
            </w:r>
          </w:p>
        </w:tc>
        <w:tc>
          <w:tcPr>
            <w:tcW w:w="1469" w:type="dxa"/>
            <w:tcBorders>
              <w:top w:val="nil"/>
            </w:tcBorders>
          </w:tcPr>
          <w:p w14:paraId="4F764602" w14:textId="77777777" w:rsidR="00684F38" w:rsidRPr="00B44B64" w:rsidRDefault="00684F38" w:rsidP="007C5F60">
            <w:pPr>
              <w:jc w:val="right"/>
              <w:rPr>
                <w:rFonts w:cs="Arial"/>
                <w:sz w:val="16"/>
                <w:szCs w:val="16"/>
              </w:rPr>
            </w:pPr>
            <w:r w:rsidRPr="00B44B64">
              <w:rPr>
                <w:rFonts w:cs="Arial"/>
                <w:sz w:val="16"/>
                <w:szCs w:val="16"/>
              </w:rPr>
              <w:t>0.22</w:t>
            </w:r>
          </w:p>
        </w:tc>
      </w:tr>
      <w:tr w:rsidR="00684F38" w:rsidRPr="00B44B64" w14:paraId="5A7C94F6" w14:textId="77777777" w:rsidTr="006C32D3">
        <w:trPr>
          <w:trHeight w:val="340"/>
          <w:jc w:val="center"/>
        </w:trPr>
        <w:tc>
          <w:tcPr>
            <w:tcW w:w="1356" w:type="dxa"/>
          </w:tcPr>
          <w:p w14:paraId="3AD0E29A" w14:textId="77777777" w:rsidR="00684F38" w:rsidRPr="00B44B64" w:rsidRDefault="00684F38" w:rsidP="007C5F60">
            <w:pPr>
              <w:rPr>
                <w:rFonts w:cs="Arial"/>
                <w:sz w:val="16"/>
                <w:szCs w:val="16"/>
              </w:rPr>
            </w:pPr>
          </w:p>
        </w:tc>
        <w:tc>
          <w:tcPr>
            <w:tcW w:w="678" w:type="dxa"/>
          </w:tcPr>
          <w:p w14:paraId="7A9202C3" w14:textId="77777777" w:rsidR="00684F38" w:rsidRPr="00B44B64" w:rsidRDefault="00684F38" w:rsidP="007C5F60">
            <w:pPr>
              <w:rPr>
                <w:rFonts w:cs="Arial"/>
                <w:sz w:val="16"/>
                <w:szCs w:val="16"/>
              </w:rPr>
            </w:pPr>
            <w:r w:rsidRPr="00B44B64">
              <w:rPr>
                <w:rFonts w:cs="Arial"/>
                <w:sz w:val="16"/>
                <w:szCs w:val="16"/>
              </w:rPr>
              <w:t>3</w:t>
            </w:r>
          </w:p>
        </w:tc>
        <w:tc>
          <w:tcPr>
            <w:tcW w:w="1582" w:type="dxa"/>
          </w:tcPr>
          <w:p w14:paraId="4E80E45B" w14:textId="77777777" w:rsidR="00684F38" w:rsidRPr="00B44B64" w:rsidRDefault="00684F38" w:rsidP="007C5F60">
            <w:pPr>
              <w:jc w:val="right"/>
              <w:rPr>
                <w:rFonts w:cs="Arial"/>
                <w:sz w:val="16"/>
                <w:szCs w:val="16"/>
              </w:rPr>
            </w:pPr>
            <w:r w:rsidRPr="00B44B64">
              <w:rPr>
                <w:rFonts w:cs="Arial"/>
                <w:sz w:val="16"/>
                <w:szCs w:val="16"/>
              </w:rPr>
              <w:t>42.50</w:t>
            </w:r>
          </w:p>
        </w:tc>
        <w:tc>
          <w:tcPr>
            <w:tcW w:w="1469" w:type="dxa"/>
          </w:tcPr>
          <w:p w14:paraId="41C55817" w14:textId="77777777" w:rsidR="00684F38" w:rsidRPr="00B44B64" w:rsidRDefault="00684F38" w:rsidP="007C5F60">
            <w:pPr>
              <w:jc w:val="right"/>
              <w:rPr>
                <w:rFonts w:cs="Arial"/>
                <w:sz w:val="16"/>
                <w:szCs w:val="16"/>
              </w:rPr>
            </w:pPr>
            <w:r w:rsidRPr="00B44B64">
              <w:rPr>
                <w:rFonts w:cs="Arial"/>
                <w:sz w:val="16"/>
                <w:szCs w:val="16"/>
              </w:rPr>
              <w:t>34.38</w:t>
            </w:r>
          </w:p>
        </w:tc>
      </w:tr>
      <w:tr w:rsidR="00684F38" w:rsidRPr="00B44B64" w14:paraId="677D31DD" w14:textId="77777777" w:rsidTr="006C32D3">
        <w:trPr>
          <w:trHeight w:val="340"/>
          <w:jc w:val="center"/>
        </w:trPr>
        <w:tc>
          <w:tcPr>
            <w:tcW w:w="1356" w:type="dxa"/>
            <w:tcBorders>
              <w:bottom w:val="single" w:sz="12" w:space="0" w:color="000000" w:themeColor="text1"/>
            </w:tcBorders>
          </w:tcPr>
          <w:p w14:paraId="786B938E" w14:textId="77777777" w:rsidR="00684F38" w:rsidRPr="00B44B64"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B44B64" w:rsidRDefault="00684F38" w:rsidP="007C5F60">
            <w:pPr>
              <w:rPr>
                <w:rFonts w:cs="Arial"/>
                <w:sz w:val="16"/>
                <w:szCs w:val="16"/>
              </w:rPr>
            </w:pPr>
            <w:r w:rsidRPr="00B44B64">
              <w:rPr>
                <w:rFonts w:cs="Arial"/>
                <w:sz w:val="16"/>
                <w:szCs w:val="16"/>
              </w:rPr>
              <w:t>4</w:t>
            </w:r>
          </w:p>
        </w:tc>
        <w:tc>
          <w:tcPr>
            <w:tcW w:w="1582" w:type="dxa"/>
            <w:tcBorders>
              <w:bottom w:val="single" w:sz="12" w:space="0" w:color="000000" w:themeColor="text1"/>
            </w:tcBorders>
          </w:tcPr>
          <w:p w14:paraId="311DD907" w14:textId="77777777" w:rsidR="00684F38" w:rsidRPr="00B44B64" w:rsidRDefault="00684F38" w:rsidP="007C5F60">
            <w:pPr>
              <w:jc w:val="right"/>
              <w:rPr>
                <w:rFonts w:cs="Arial"/>
                <w:sz w:val="16"/>
                <w:szCs w:val="16"/>
              </w:rPr>
            </w:pPr>
            <w:r w:rsidRPr="00B44B64">
              <w:rPr>
                <w:rFonts w:cs="Arial"/>
                <w:sz w:val="16"/>
                <w:szCs w:val="16"/>
              </w:rPr>
              <w:t>77.50</w:t>
            </w:r>
          </w:p>
        </w:tc>
        <w:tc>
          <w:tcPr>
            <w:tcW w:w="1469" w:type="dxa"/>
            <w:tcBorders>
              <w:bottom w:val="single" w:sz="12" w:space="0" w:color="000000" w:themeColor="text1"/>
            </w:tcBorders>
          </w:tcPr>
          <w:p w14:paraId="611BBD67" w14:textId="77777777" w:rsidR="00684F38" w:rsidRPr="00B44B64" w:rsidRDefault="00684F38" w:rsidP="007C5F60">
            <w:pPr>
              <w:jc w:val="right"/>
              <w:rPr>
                <w:rFonts w:cs="Arial"/>
                <w:sz w:val="16"/>
                <w:szCs w:val="16"/>
              </w:rPr>
            </w:pPr>
            <w:r w:rsidRPr="00B44B64">
              <w:rPr>
                <w:rFonts w:cs="Arial"/>
                <w:sz w:val="16"/>
                <w:szCs w:val="16"/>
              </w:rPr>
              <w:t>71.27</w:t>
            </w:r>
          </w:p>
        </w:tc>
      </w:tr>
      <w:tr w:rsidR="00684F38" w:rsidRPr="00B44B64" w14:paraId="51B1A3FE" w14:textId="77777777" w:rsidTr="006C32D3">
        <w:trPr>
          <w:trHeight w:val="340"/>
          <w:jc w:val="center"/>
        </w:trPr>
        <w:tc>
          <w:tcPr>
            <w:tcW w:w="3616" w:type="dxa"/>
            <w:gridSpan w:val="3"/>
            <w:tcBorders>
              <w:top w:val="single" w:sz="12" w:space="0" w:color="000000" w:themeColor="text1"/>
              <w:bottom w:val="single" w:sz="12" w:space="0" w:color="000000" w:themeColor="text1"/>
            </w:tcBorders>
          </w:tcPr>
          <w:p w14:paraId="48EEE9FD" w14:textId="77777777" w:rsidR="00684F38" w:rsidRPr="00B44B64" w:rsidRDefault="00684F38" w:rsidP="007C5F60">
            <w:pPr>
              <w:rPr>
                <w:rFonts w:cs="Arial"/>
                <w:b/>
                <w:sz w:val="16"/>
                <w:szCs w:val="16"/>
                <w:vertAlign w:val="superscript"/>
              </w:rPr>
            </w:pPr>
            <w:r w:rsidRPr="00B44B64">
              <w:rPr>
                <w:rFonts w:cs="Arial"/>
                <w:b/>
                <w:sz w:val="16"/>
                <w:szCs w:val="16"/>
              </w:rPr>
              <w:t>MAE (SAE)</w:t>
            </w:r>
            <w:r w:rsidRPr="00B44B64">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B44B64" w:rsidRDefault="00684F38" w:rsidP="007C5F60">
            <w:pPr>
              <w:jc w:val="right"/>
              <w:rPr>
                <w:rFonts w:cs="Arial"/>
                <w:b/>
                <w:sz w:val="16"/>
                <w:szCs w:val="16"/>
              </w:rPr>
            </w:pPr>
            <w:r w:rsidRPr="00B44B64">
              <w:rPr>
                <w:rFonts w:cs="Arial"/>
                <w:b/>
                <w:sz w:val="16"/>
                <w:szCs w:val="16"/>
              </w:rPr>
              <w:t>5.85% (4.65%)</w:t>
            </w:r>
          </w:p>
        </w:tc>
      </w:tr>
    </w:tbl>
    <w:p w14:paraId="26ED2E4D" w14:textId="4AECFB88" w:rsidR="00D61588" w:rsidRPr="00B44B64" w:rsidRDefault="00D61588" w:rsidP="006C32D3">
      <w:pPr>
        <w:ind w:firstLine="720"/>
        <w:jc w:val="center"/>
        <w:rPr>
          <w:rFonts w:ascii="Arial" w:hAnsi="Arial" w:cs="Arial"/>
          <w:sz w:val="16"/>
          <w:szCs w:val="16"/>
        </w:rPr>
      </w:pPr>
      <w:proofErr w:type="spellStart"/>
      <w:proofErr w:type="gramStart"/>
      <w:r w:rsidRPr="00B44B64">
        <w:rPr>
          <w:rFonts w:ascii="Arial" w:hAnsi="Arial" w:cs="Arial"/>
          <w:sz w:val="16"/>
          <w:szCs w:val="16"/>
          <w:vertAlign w:val="superscript"/>
        </w:rPr>
        <w:t>a</w:t>
      </w:r>
      <w:r w:rsidRPr="00B44B64">
        <w:rPr>
          <w:rFonts w:ascii="Arial" w:hAnsi="Arial" w:cs="Arial"/>
          <w:sz w:val="16"/>
          <w:szCs w:val="16"/>
        </w:rPr>
        <w:t>MAE</w:t>
      </w:r>
      <w:proofErr w:type="spellEnd"/>
      <w:proofErr w:type="gramEnd"/>
      <w:r w:rsidRPr="00B44B64">
        <w:rPr>
          <w:rFonts w:ascii="Arial" w:hAnsi="Arial" w:cs="Arial"/>
          <w:sz w:val="16"/>
          <w:szCs w:val="16"/>
        </w:rPr>
        <w:t xml:space="preserve"> = Mean of absolute canopy</w:t>
      </w:r>
      <w:r w:rsidR="00FA2071" w:rsidRPr="00B44B64">
        <w:rPr>
          <w:rFonts w:ascii="Arial" w:hAnsi="Arial" w:cs="Arial"/>
          <w:sz w:val="16"/>
          <w:szCs w:val="16"/>
        </w:rPr>
        <w:t>-</w:t>
      </w:r>
      <w:r w:rsidRPr="00B44B64">
        <w:rPr>
          <w:rFonts w:ascii="Arial" w:hAnsi="Arial" w:cs="Arial"/>
          <w:sz w:val="16"/>
          <w:szCs w:val="16"/>
        </w:rPr>
        <w:t>cover errors (%), SAE = Standard deviation of absolute canopy</w:t>
      </w:r>
      <w:r w:rsidR="00FA2071" w:rsidRPr="00B44B64">
        <w:rPr>
          <w:rFonts w:ascii="Arial" w:hAnsi="Arial" w:cs="Arial"/>
          <w:sz w:val="16"/>
          <w:szCs w:val="16"/>
        </w:rPr>
        <w:t>-</w:t>
      </w:r>
      <w:r w:rsidRPr="00B44B64">
        <w:rPr>
          <w:rFonts w:ascii="Arial" w:hAnsi="Arial" w:cs="Arial"/>
          <w:sz w:val="16"/>
          <w:szCs w:val="16"/>
        </w:rPr>
        <w:t>cover errors (%)</w:t>
      </w:r>
    </w:p>
    <w:p w14:paraId="74161071" w14:textId="77777777" w:rsidR="00D61588" w:rsidRPr="00B44B64" w:rsidRDefault="00D61588" w:rsidP="00D61588">
      <w:pPr>
        <w:rPr>
          <w:rFonts w:ascii="Arial" w:hAnsi="Arial" w:cs="Arial"/>
          <w:sz w:val="16"/>
          <w:szCs w:val="16"/>
        </w:rPr>
      </w:pPr>
    </w:p>
    <w:p w14:paraId="0D81C267" w14:textId="77777777" w:rsidR="00D61588" w:rsidRPr="00B44B64" w:rsidRDefault="00D61588" w:rsidP="00D61588">
      <w:pPr>
        <w:jc w:val="both"/>
      </w:pPr>
    </w:p>
    <w:p w14:paraId="460BACEE" w14:textId="7C822E63" w:rsidR="00D61588" w:rsidRPr="00B44B64" w:rsidRDefault="00D61588" w:rsidP="000104B9">
      <w:pPr>
        <w:pStyle w:val="BodyTextIndented"/>
      </w:pPr>
      <w:r w:rsidRPr="00B44B64">
        <w:t xml:space="preserve">The decision tree classifier was applied to the </w:t>
      </w:r>
      <w:r w:rsidR="006D799B" w:rsidRPr="00B44B64">
        <w:t xml:space="preserve">image mosaic of the </w:t>
      </w:r>
      <w:r w:rsidRPr="00B44B64">
        <w:t xml:space="preserve">study area to produce a </w:t>
      </w:r>
      <w:proofErr w:type="spellStart"/>
      <w:r w:rsidR="006D799B" w:rsidRPr="00B44B64">
        <w:t>s</w:t>
      </w:r>
      <w:r w:rsidR="0084644E" w:rsidRPr="00B44B64">
        <w:t>pekboom</w:t>
      </w:r>
      <w:proofErr w:type="spellEnd"/>
      <w:r w:rsidRPr="00B44B64">
        <w:t xml:space="preserve"> canopy</w:t>
      </w:r>
      <w:r w:rsidR="00CD1C51" w:rsidRPr="00B44B64">
        <w:t>-</w:t>
      </w:r>
      <w:r w:rsidRPr="00B44B64">
        <w:t>cover map</w:t>
      </w:r>
      <w:r w:rsidR="00A07E23" w:rsidRPr="00B44B64">
        <w:t xml:space="preserve"> </w:t>
      </w:r>
      <w:r w:rsidR="006D799B" w:rsidRPr="00B44B64">
        <w:t xml:space="preserve">that </w:t>
      </w:r>
      <w:r w:rsidR="00A07E23" w:rsidRPr="00B44B64">
        <w:t>was morphologically post-processed</w:t>
      </w:r>
      <w:r w:rsidRPr="00B44B64">
        <w:t xml:space="preserve">.  </w:t>
      </w:r>
      <w:r w:rsidRPr="00B44B64">
        <w:fldChar w:fldCharType="begin"/>
      </w:r>
      <w:r w:rsidRPr="00B44B64">
        <w:instrText xml:space="preserve"> REF _Ref395293945 \h  \* MERGEFORMAT </w:instrText>
      </w:r>
      <w:r w:rsidRPr="00B44B64">
        <w:fldChar w:fldCharType="separate"/>
      </w:r>
      <w:r w:rsidR="00B31736" w:rsidRPr="00B44B64">
        <w:t>Fig</w:t>
      </w:r>
      <w:r w:rsidR="00B31736">
        <w:t>.</w:t>
      </w:r>
      <w:r w:rsidR="00B31736" w:rsidRPr="00B44B64">
        <w:rPr>
          <w:noProof/>
        </w:rPr>
        <w:t xml:space="preserve"> </w:t>
      </w:r>
      <w:r w:rsidR="00B31736">
        <w:rPr>
          <w:noProof/>
        </w:rPr>
        <w:t>7</w:t>
      </w:r>
      <w:r w:rsidRPr="00B44B64">
        <w:fldChar w:fldCharType="end"/>
      </w:r>
      <w:r w:rsidRPr="00B44B64">
        <w:t xml:space="preserve"> to </w:t>
      </w:r>
      <w:r w:rsidRPr="00B44B64">
        <w:fldChar w:fldCharType="begin"/>
      </w:r>
      <w:r w:rsidRPr="00B44B64">
        <w:instrText xml:space="preserve"> REF _Ref395293949 \h  \* MERGEFORMAT </w:instrText>
      </w:r>
      <w:r w:rsidRPr="00B44B64">
        <w:fldChar w:fldCharType="separate"/>
      </w:r>
      <w:r w:rsidR="00B31736" w:rsidRPr="00B44B64">
        <w:t>Fig</w:t>
      </w:r>
      <w:r w:rsidR="00B31736">
        <w:t>.</w:t>
      </w:r>
      <w:r w:rsidR="00B31736" w:rsidRPr="00B44B64">
        <w:rPr>
          <w:noProof/>
        </w:rPr>
        <w:t xml:space="preserve"> </w:t>
      </w:r>
      <w:r w:rsidR="00B31736">
        <w:rPr>
          <w:noProof/>
        </w:rPr>
        <w:t>10</w:t>
      </w:r>
      <w:r w:rsidRPr="00B44B64">
        <w:fldChar w:fldCharType="end"/>
      </w:r>
      <w:r w:rsidRPr="00B44B64">
        <w:t xml:space="preserve"> show close-up example</w:t>
      </w:r>
      <w:r w:rsidR="001C6C2F" w:rsidRPr="00B44B64">
        <w:t>s</w:t>
      </w:r>
      <w:r w:rsidRPr="00B44B64">
        <w:t xml:space="preserve"> </w:t>
      </w:r>
      <w:r w:rsidR="001C6C2F" w:rsidRPr="00B44B64">
        <w:t xml:space="preserve">of </w:t>
      </w:r>
      <w:r w:rsidRPr="00B44B64">
        <w:t xml:space="preserve">the </w:t>
      </w:r>
      <w:r w:rsidR="001C6C2F" w:rsidRPr="00B44B64">
        <w:t xml:space="preserve">resulting </w:t>
      </w:r>
      <w:r w:rsidRPr="00B44B64">
        <w:t>canopy</w:t>
      </w:r>
      <w:r w:rsidR="006D799B" w:rsidRPr="00B44B64">
        <w:t>-</w:t>
      </w:r>
      <w:r w:rsidRPr="00B44B64">
        <w:t>cover map</w:t>
      </w:r>
      <w:r w:rsidR="00A07E23" w:rsidRPr="00B44B64">
        <w:t xml:space="preserve"> for each of the canopy</w:t>
      </w:r>
      <w:r w:rsidR="00CD1C51" w:rsidRPr="00B44B64">
        <w:t>-</w:t>
      </w:r>
      <w:r w:rsidR="00A07E23" w:rsidRPr="00B44B64">
        <w:t>cover ground truth areas (</w:t>
      </w:r>
      <w:r w:rsidR="006330AB" w:rsidRPr="00B44B64">
        <w:t>as described in</w:t>
      </w:r>
      <w:r w:rsidR="00A07E23" w:rsidRPr="00B44B64">
        <w:t xml:space="preserve"> </w:t>
      </w:r>
      <w:r w:rsidR="00A07E23" w:rsidRPr="00B44B64">
        <w:fldChar w:fldCharType="begin"/>
      </w:r>
      <w:r w:rsidR="00A07E23" w:rsidRPr="00B44B64">
        <w:instrText xml:space="preserve"> REF _Ref466457780 \h </w:instrText>
      </w:r>
      <w:r w:rsidR="00C95AC4" w:rsidRPr="00B44B64">
        <w:instrText xml:space="preserve"> \* MERGEFORMAT </w:instrText>
      </w:r>
      <w:r w:rsidR="00A07E23" w:rsidRPr="00B44B64">
        <w:fldChar w:fldCharType="separate"/>
      </w:r>
      <w:r w:rsidR="00B31736" w:rsidRPr="00B44B64">
        <w:t xml:space="preserve">Table </w:t>
      </w:r>
      <w:r w:rsidR="00B31736">
        <w:t>1</w:t>
      </w:r>
      <w:r w:rsidR="00A07E23" w:rsidRPr="00B44B64">
        <w:fldChar w:fldCharType="end"/>
      </w:r>
      <w:r w:rsidR="00A07E23" w:rsidRPr="00B44B64">
        <w:t>)</w:t>
      </w:r>
      <w:r w:rsidRPr="00B44B64">
        <w:t xml:space="preserve">.  </w:t>
      </w:r>
    </w:p>
    <w:p w14:paraId="40580572" w14:textId="741CAE38" w:rsidR="00164402" w:rsidRPr="00B44B64" w:rsidRDefault="00164402" w:rsidP="00D61588">
      <w:pPr>
        <w:spacing w:line="360" w:lineRule="auto"/>
        <w:jc w:val="both"/>
      </w:pPr>
    </w:p>
    <w:p w14:paraId="1E7F5247" w14:textId="1D1CBA6D" w:rsidR="00D61588" w:rsidRPr="00B44B64" w:rsidRDefault="00D9072B" w:rsidP="006C32D3">
      <w:pPr>
        <w:jc w:val="center"/>
      </w:pPr>
      <w:r w:rsidRPr="00B44B64">
        <w:rPr>
          <w:noProof/>
          <w:lang w:val="en-GB" w:eastAsia="en-GB"/>
        </w:rPr>
        <w:lastRenderedPageBreak/>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1841F6B9" w:rsidR="00D61588" w:rsidRPr="006C32D3" w:rsidRDefault="00D61588" w:rsidP="006C32D3">
      <w:pPr>
        <w:pStyle w:val="Caption"/>
        <w:jc w:val="center"/>
        <w:rPr>
          <w:b w:val="0"/>
        </w:rPr>
      </w:pPr>
      <w:bookmarkStart w:id="1495" w:name="_Toc448324369"/>
      <w:bookmarkStart w:id="1496" w:name="_Ref395293945"/>
      <w:commentRangeStart w:id="1497"/>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7</w:t>
      </w:r>
      <w:r w:rsidR="00F4774D" w:rsidRPr="00B44B64">
        <w:fldChar w:fldCharType="end"/>
      </w:r>
      <w:bookmarkEnd w:id="1496"/>
      <w:r w:rsidRPr="006C32D3">
        <w:rPr>
          <w:b w:val="0"/>
        </w:rPr>
        <w:t xml:space="preserve">  </w:t>
      </w:r>
      <w:commentRangeEnd w:id="1497"/>
      <w:r w:rsidR="000437B9">
        <w:rPr>
          <w:rStyle w:val="CommentReference"/>
          <w:b w:val="0"/>
          <w:bCs w:val="0"/>
        </w:rPr>
        <w:commentReference w:id="1497"/>
      </w:r>
      <w:proofErr w:type="spellStart"/>
      <w:r w:rsidRPr="006C32D3">
        <w:rPr>
          <w:b w:val="0"/>
        </w:rPr>
        <w:t>Groenfontein</w:t>
      </w:r>
      <w:proofErr w:type="spellEnd"/>
      <w:r w:rsidRPr="006C32D3">
        <w:rPr>
          <w:b w:val="0"/>
        </w:rPr>
        <w:t xml:space="preserve"> classification (Habitat: valley thicket with </w:t>
      </w:r>
      <w:proofErr w:type="spellStart"/>
      <w:r w:rsidR="006D799B" w:rsidRPr="006C32D3">
        <w:rPr>
          <w:b w:val="0"/>
        </w:rPr>
        <w:t>s</w:t>
      </w:r>
      <w:r w:rsidR="0084644E" w:rsidRPr="006C32D3">
        <w:rPr>
          <w:b w:val="0"/>
        </w:rPr>
        <w:t>pekboom</w:t>
      </w:r>
      <w:proofErr w:type="spellEnd"/>
      <w:r w:rsidRPr="006C32D3">
        <w:rPr>
          <w:b w:val="0"/>
        </w:rPr>
        <w:t>)</w:t>
      </w:r>
      <w:bookmarkEnd w:id="1495"/>
    </w:p>
    <w:p w14:paraId="0D8391A0" w14:textId="77777777" w:rsidR="00D61588" w:rsidRPr="00B44B64" w:rsidRDefault="00D61588" w:rsidP="00D61588"/>
    <w:p w14:paraId="0B764EFE" w14:textId="7EB492DF" w:rsidR="00D61588" w:rsidRPr="00B44B64" w:rsidRDefault="00D9072B" w:rsidP="006C32D3">
      <w:pPr>
        <w:jc w:val="center"/>
      </w:pPr>
      <w:r w:rsidRPr="00B44B64">
        <w:rPr>
          <w:noProof/>
          <w:lang w:val="en-GB" w:eastAsia="en-GB"/>
        </w:rPr>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0ACC568" w:rsidR="00D61588" w:rsidRPr="006C32D3" w:rsidRDefault="00D61588" w:rsidP="006C32D3">
      <w:pPr>
        <w:pStyle w:val="Caption"/>
        <w:jc w:val="center"/>
        <w:rPr>
          <w:b w:val="0"/>
        </w:rPr>
      </w:pPr>
      <w:bookmarkStart w:id="1498" w:name="_Toc448324370"/>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8</w:t>
      </w:r>
      <w:r w:rsidR="00F4774D" w:rsidRPr="00B44B64">
        <w:fldChar w:fldCharType="end"/>
      </w:r>
      <w:r w:rsidRPr="006C32D3">
        <w:rPr>
          <w:b w:val="0"/>
        </w:rPr>
        <w:t xml:space="preserve">  </w:t>
      </w:r>
      <w:proofErr w:type="spellStart"/>
      <w:r w:rsidRPr="006C32D3">
        <w:rPr>
          <w:b w:val="0"/>
        </w:rPr>
        <w:t>Matjiesvlei</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w:t>
      </w:r>
      <w:bookmarkEnd w:id="1498"/>
    </w:p>
    <w:p w14:paraId="0CE944BD" w14:textId="77777777" w:rsidR="00D61588" w:rsidRPr="00B44B64" w:rsidRDefault="00D61588" w:rsidP="00D61588"/>
    <w:p w14:paraId="6BFEC12D" w14:textId="586D7745" w:rsidR="00D61588" w:rsidRPr="00B44B64" w:rsidRDefault="00D9072B" w:rsidP="00D61588">
      <w:r w:rsidRPr="00B44B64">
        <w:rPr>
          <w:noProof/>
          <w:lang w:val="en-GB" w:eastAsia="en-GB"/>
        </w:rPr>
        <w:lastRenderedPageBreak/>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67E95FFE" w:rsidR="00D61588" w:rsidRPr="006C32D3" w:rsidRDefault="00D61588" w:rsidP="006C32D3">
      <w:pPr>
        <w:pStyle w:val="Caption"/>
        <w:rPr>
          <w:b w:val="0"/>
        </w:rPr>
      </w:pPr>
      <w:bookmarkStart w:id="1499" w:name="_Toc448324371"/>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9</w:t>
      </w:r>
      <w:r w:rsidR="00F4774D" w:rsidRPr="00B44B64">
        <w:fldChar w:fldCharType="end"/>
      </w:r>
      <w:r w:rsidRPr="00B44B64">
        <w:t xml:space="preserve">  </w:t>
      </w:r>
      <w:proofErr w:type="spellStart"/>
      <w:r w:rsidRPr="006C32D3">
        <w:rPr>
          <w:b w:val="0"/>
        </w:rPr>
        <w:t>Rooiberg</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f</w:t>
      </w:r>
      <w:r w:rsidRPr="006C32D3">
        <w:rPr>
          <w:b w:val="0"/>
        </w:rPr>
        <w:t>ynbos mosaic)</w:t>
      </w:r>
      <w:bookmarkEnd w:id="1499"/>
    </w:p>
    <w:p w14:paraId="3D386B14" w14:textId="77777777" w:rsidR="00D61588" w:rsidRPr="00B44B64" w:rsidRDefault="00D61588" w:rsidP="00D61588"/>
    <w:p w14:paraId="3870A958" w14:textId="3A051E6D" w:rsidR="00D61588" w:rsidRPr="00B44B64" w:rsidRDefault="009F2AC0" w:rsidP="006C32D3">
      <w:pPr>
        <w:keepNext/>
        <w:keepLines/>
        <w:jc w:val="center"/>
      </w:pPr>
      <w:r w:rsidRPr="00B44B64">
        <w:rPr>
          <w:noProof/>
          <w:lang w:val="en-GB"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52EC06AF" w:rsidR="00D61588" w:rsidRPr="006C32D3" w:rsidRDefault="00D61588" w:rsidP="006C32D3">
      <w:pPr>
        <w:pStyle w:val="Caption"/>
        <w:jc w:val="center"/>
        <w:rPr>
          <w:b w:val="0"/>
        </w:rPr>
      </w:pPr>
      <w:bookmarkStart w:id="1500" w:name="_Toc448324372"/>
      <w:bookmarkStart w:id="1501" w:name="_Ref395293949"/>
      <w:commentRangeStart w:id="1502"/>
      <w:r w:rsidRPr="00B44B64">
        <w:t>Fig</w:t>
      </w:r>
      <w:r w:rsidR="006C32D3">
        <w:t>.</w:t>
      </w:r>
      <w:r w:rsidRPr="00B44B64">
        <w:t xml:space="preserve"> </w:t>
      </w:r>
      <w:r w:rsidR="00F4774D" w:rsidRPr="00B44B64">
        <w:fldChar w:fldCharType="begin"/>
      </w:r>
      <w:r w:rsidR="00F4774D" w:rsidRPr="00B44B64">
        <w:instrText xml:space="preserve"> SEQ Figure \* ARABIC </w:instrText>
      </w:r>
      <w:r w:rsidR="00F4774D" w:rsidRPr="00B44B64">
        <w:fldChar w:fldCharType="separate"/>
      </w:r>
      <w:r w:rsidR="00B31736">
        <w:rPr>
          <w:noProof/>
        </w:rPr>
        <w:t>10</w:t>
      </w:r>
      <w:r w:rsidR="00F4774D" w:rsidRPr="00B44B64">
        <w:fldChar w:fldCharType="end"/>
      </w:r>
      <w:bookmarkEnd w:id="1501"/>
      <w:r w:rsidRPr="006C32D3">
        <w:rPr>
          <w:b w:val="0"/>
        </w:rPr>
        <w:t xml:space="preserve">  </w:t>
      </w:r>
      <w:commentRangeEnd w:id="1502"/>
      <w:r w:rsidR="000437B9">
        <w:rPr>
          <w:rStyle w:val="CommentReference"/>
          <w:b w:val="0"/>
          <w:bCs w:val="0"/>
        </w:rPr>
        <w:commentReference w:id="1502"/>
      </w:r>
      <w:proofErr w:type="spellStart"/>
      <w:r w:rsidRPr="006C32D3">
        <w:rPr>
          <w:b w:val="0"/>
        </w:rPr>
        <w:t>Grootkop</w:t>
      </w:r>
      <w:proofErr w:type="spellEnd"/>
      <w:r w:rsidRPr="006C32D3">
        <w:rPr>
          <w:b w:val="0"/>
        </w:rPr>
        <w:t xml:space="preserve"> classification (Habitat: arid thicket with </w:t>
      </w:r>
      <w:proofErr w:type="spellStart"/>
      <w:r w:rsidR="006D799B" w:rsidRPr="006C32D3">
        <w:rPr>
          <w:b w:val="0"/>
        </w:rPr>
        <w:t>s</w:t>
      </w:r>
      <w:r w:rsidR="0084644E" w:rsidRPr="006C32D3">
        <w:rPr>
          <w:b w:val="0"/>
        </w:rPr>
        <w:t>pekboom</w:t>
      </w:r>
      <w:proofErr w:type="spellEnd"/>
      <w:r w:rsidRPr="006C32D3">
        <w:rPr>
          <w:b w:val="0"/>
        </w:rPr>
        <w:t xml:space="preserve"> and </w:t>
      </w:r>
      <w:r w:rsidR="006D799B" w:rsidRPr="006C32D3">
        <w:rPr>
          <w:b w:val="0"/>
        </w:rPr>
        <w:t>s</w:t>
      </w:r>
      <w:r w:rsidRPr="006C32D3">
        <w:rPr>
          <w:b w:val="0"/>
        </w:rPr>
        <w:t>ucculent Karoo mosaic)</w:t>
      </w:r>
      <w:bookmarkEnd w:id="1500"/>
    </w:p>
    <w:p w14:paraId="65368C9C" w14:textId="77777777" w:rsidR="00D61588" w:rsidRPr="00B44B64" w:rsidRDefault="00D61588" w:rsidP="00D61588"/>
    <w:p w14:paraId="0C1CC606" w14:textId="7514A485" w:rsidR="00832542" w:rsidRPr="00B44B64" w:rsidRDefault="00832542" w:rsidP="003C7A4E">
      <w:pPr>
        <w:pStyle w:val="Heading1"/>
      </w:pPr>
      <w:commentRangeStart w:id="1503"/>
      <w:r w:rsidRPr="00B44B64">
        <w:lastRenderedPageBreak/>
        <w:t>Discussion</w:t>
      </w:r>
      <w:commentRangeEnd w:id="1503"/>
      <w:r w:rsidR="004644C7">
        <w:rPr>
          <w:rStyle w:val="CommentReference"/>
          <w:b w:val="0"/>
          <w:bCs w:val="0"/>
          <w:iCs w:val="0"/>
        </w:rPr>
        <w:commentReference w:id="1503"/>
      </w:r>
    </w:p>
    <w:p w14:paraId="712A0BD3" w14:textId="6EBD9538" w:rsidR="00832542" w:rsidRPr="00B44B64" w:rsidRDefault="00832542" w:rsidP="003C7A4E">
      <w:pPr>
        <w:pStyle w:val="Heading2"/>
      </w:pPr>
      <w:r w:rsidRPr="00B44B64">
        <w:t>Feature Selection</w:t>
      </w:r>
    </w:p>
    <w:p w14:paraId="2050B195" w14:textId="293E684C" w:rsidR="00832542" w:rsidRPr="00B44B64" w:rsidRDefault="00832542" w:rsidP="00257343">
      <w:pPr>
        <w:pStyle w:val="BodyText"/>
      </w:pPr>
      <w:r w:rsidRPr="00B44B64">
        <w:fldChar w:fldCharType="begin"/>
      </w:r>
      <w:r w:rsidRPr="00B44B64">
        <w:instrText xml:space="preserve"> REF _Ref395121413 \h </w:instrText>
      </w:r>
      <w:r w:rsidR="00A14171" w:rsidRPr="00B44B64">
        <w:instrText xml:space="preserve"> \* MERGEFORMAT </w:instrText>
      </w:r>
      <w:r w:rsidRPr="00B44B64">
        <w:fldChar w:fldCharType="separate"/>
      </w:r>
      <w:r w:rsidR="00B31736" w:rsidRPr="00B31736">
        <w:t xml:space="preserve">Table </w:t>
      </w:r>
      <w:r w:rsidR="00B31736" w:rsidRPr="00B31736">
        <w:rPr>
          <w:noProof/>
        </w:rPr>
        <w:t>6</w:t>
      </w:r>
      <w:r w:rsidRPr="00B44B64">
        <w:fldChar w:fldCharType="end"/>
      </w:r>
      <w:r w:rsidRPr="00B44B64">
        <w:t xml:space="preserve"> reveals a number of interesting properties of the features.  First, it is clear that there is significant redundanc</w:t>
      </w:r>
      <w:r w:rsidR="00226C57" w:rsidRPr="00B44B64">
        <w:t>y</w:t>
      </w:r>
      <w:r w:rsidRPr="00B44B64">
        <w:t xml:space="preserve"> </w:t>
      </w:r>
      <w:r w:rsidR="000F4F02" w:rsidRPr="00B44B64">
        <w:t>among</w:t>
      </w:r>
      <w:r w:rsidRPr="00B44B64">
        <w:t xml:space="preserve"> the features.  The correlation between the R, G, B and NIR bands is strong (&gt;</w:t>
      </w:r>
      <w:r w:rsidR="005B5335" w:rsidRPr="00B44B64">
        <w:t>0.7</w:t>
      </w:r>
      <w:r w:rsidRPr="00B44B64">
        <w:t xml:space="preserve">), likely due to strong coupling with intensity. The bands are consequently all grouped into a single cluster.  While the definitions of the </w:t>
      </w:r>
      <w:proofErr w:type="spellStart"/>
      <w:r w:rsidRPr="00B44B64">
        <w:t>nirN</w:t>
      </w:r>
      <w:proofErr w:type="spellEnd"/>
      <w:r w:rsidRPr="00B44B64">
        <w:t xml:space="preserve">, NDVI and RVI features are quite different, they are all describing the same spectral property of vegetation, namely high absorption in the red band and high reflectance in the NIR band.  This is confirmed by their collection in the same cluster.  </w:t>
      </w:r>
    </w:p>
    <w:p w14:paraId="2F229F9D" w14:textId="5A33FCD5" w:rsidR="00832542" w:rsidRPr="00B44B64" w:rsidRDefault="00832542" w:rsidP="000104B9">
      <w:pPr>
        <w:pStyle w:val="BodyTextIndented"/>
      </w:pPr>
      <w:r w:rsidRPr="00B44B64">
        <w:t>EntropyPc1 is ranked highly (third) in its own cluster, which supports the hypothesis that texture is an important property for mapping vegetation in VHR imagery.  It is, however, the only texture feature in the best eight clusters.  At the 0.5</w:t>
      </w:r>
      <w:r w:rsidR="006D799B" w:rsidRPr="00B44B64">
        <w:t xml:space="preserve"> </w:t>
      </w:r>
      <w:r w:rsidRPr="00B44B64">
        <w:t>m image resolution, texture will be descriptive of bush</w:t>
      </w:r>
      <w:r w:rsidR="00FA2071" w:rsidRPr="00B44B64">
        <w:t>-clumps</w:t>
      </w:r>
      <w:r w:rsidRPr="00B44B64">
        <w:t xml:space="preserve"> more than individual </w:t>
      </w:r>
      <w:proofErr w:type="spellStart"/>
      <w:r w:rsidR="006D799B" w:rsidRPr="00B44B64">
        <w:t>s</w:t>
      </w:r>
      <w:r w:rsidRPr="00B44B64">
        <w:t>pekboom</w:t>
      </w:r>
      <w:proofErr w:type="spellEnd"/>
      <w:r w:rsidRPr="00B44B64">
        <w:t xml:space="preserve"> plants.  The bush</w:t>
      </w:r>
      <w:r w:rsidR="00FA2071" w:rsidRPr="00B44B64">
        <w:t>-clumps</w:t>
      </w:r>
      <w:r w:rsidRPr="00B44B64">
        <w:t xml:space="preserve"> vary significantly in their composition and character with </w:t>
      </w:r>
      <w:r w:rsidR="006D799B" w:rsidRPr="00B44B64">
        <w:t xml:space="preserve">variation in </w:t>
      </w:r>
      <w:r w:rsidRPr="00B44B64">
        <w:t xml:space="preserve">habitat and level of degradation.  </w:t>
      </w:r>
      <w:r w:rsidR="00466F14" w:rsidRPr="00B44B64">
        <w:t xml:space="preserve">We believe </w:t>
      </w:r>
      <w:r w:rsidR="006D799B" w:rsidRPr="00B44B64">
        <w:t xml:space="preserve">that </w:t>
      </w:r>
      <w:r w:rsidR="00466F14" w:rsidRPr="00B44B64">
        <w:t xml:space="preserve">the paucity of texture features in informative clusters is likely due </w:t>
      </w:r>
      <w:r w:rsidRPr="00B44B64">
        <w:t xml:space="preserve">to </w:t>
      </w:r>
      <w:r w:rsidR="00B02E8E" w:rsidRPr="00B44B64">
        <w:t>bush-</w:t>
      </w:r>
      <w:r w:rsidRPr="00B44B64">
        <w:t xml:space="preserve">clump </w:t>
      </w:r>
      <w:r w:rsidR="00466F14" w:rsidRPr="00B44B64">
        <w:t>and</w:t>
      </w:r>
      <w:r w:rsidRPr="00B44B64">
        <w:t xml:space="preserve"> shadow variation</w:t>
      </w:r>
      <w:r w:rsidR="00466F14" w:rsidRPr="00B44B64">
        <w:t>s</w:t>
      </w:r>
      <w:r w:rsidRPr="00B44B64">
        <w:t xml:space="preserve">. </w:t>
      </w:r>
    </w:p>
    <w:p w14:paraId="0F232677" w14:textId="1AC393D5" w:rsidR="00832542" w:rsidRPr="00B44B64" w:rsidRDefault="00832542" w:rsidP="000104B9">
      <w:pPr>
        <w:pStyle w:val="BodyTextIndented"/>
      </w:pPr>
      <w:r w:rsidRPr="00B44B64">
        <w:t xml:space="preserve">The importance of </w:t>
      </w:r>
      <w:proofErr w:type="spellStart"/>
      <w:r w:rsidRPr="00B44B64">
        <w:t>bN</w:t>
      </w:r>
      <w:proofErr w:type="spellEnd"/>
      <w:r w:rsidRPr="00B44B64">
        <w:t xml:space="preserve"> </w:t>
      </w:r>
      <w:r w:rsidR="00B97EB6" w:rsidRPr="00B44B64">
        <w:t>was</w:t>
      </w:r>
      <w:r w:rsidRPr="00B44B64">
        <w:t xml:space="preserve"> unexpected.  The blue channel is particularly susceptible to haze effects and intuitively should not hold much discriminating power for vegetation.  Inspecting </w:t>
      </w:r>
      <w:proofErr w:type="spellStart"/>
      <w:r w:rsidRPr="00B44B64">
        <w:t>bN</w:t>
      </w:r>
      <w:proofErr w:type="spellEnd"/>
      <w:r w:rsidRPr="00B44B64">
        <w:t xml:space="preserve"> images shows an inversion of the topography shading seen in other channels.  Sunlit northern slopes are dimmer and shaded southern slopes brighter.  This occurs because the blue light</w:t>
      </w:r>
      <w:r w:rsidR="006D799B" w:rsidRPr="00B44B64">
        <w:t xml:space="preserve"> in the shaded areas</w:t>
      </w:r>
      <w:r w:rsidRPr="00B44B64">
        <w:t xml:space="preserve">, which scatters more readily, is the dominant band of illumination.  The contribution of </w:t>
      </w:r>
      <w:proofErr w:type="spellStart"/>
      <w:r w:rsidRPr="00B44B64">
        <w:t>bN</w:t>
      </w:r>
      <w:proofErr w:type="spellEnd"/>
      <w:r w:rsidRPr="00B44B64">
        <w:t xml:space="preserve"> is not </w:t>
      </w:r>
      <w:r w:rsidR="006D799B" w:rsidRPr="00B44B64">
        <w:t xml:space="preserve">fully </w:t>
      </w:r>
      <w:r w:rsidRPr="00B44B64">
        <w:t xml:space="preserve">understood but we believe its value lies in this property and that it helps </w:t>
      </w:r>
      <w:r w:rsidR="006D799B" w:rsidRPr="00B44B64">
        <w:t xml:space="preserve">to </w:t>
      </w:r>
      <w:r w:rsidRPr="00B44B64">
        <w:t xml:space="preserve">distinguish shaded vegetation from genuinely dark vegetation.  In their tree mapping study, </w:t>
      </w:r>
      <w:r w:rsidR="00B3684F" w:rsidRPr="0012318C">
        <w:rPr>
          <w:noProof/>
        </w:rPr>
        <w:t>Key et al.</w:t>
      </w:r>
      <w:r w:rsidR="00B3684F">
        <w:rPr>
          <w:noProof/>
        </w:rPr>
        <w:fldChar w:fldCharType="begin" w:fldLock="1"/>
      </w:r>
      <w:r w:rsidR="002D4FE5">
        <w:rPr>
          <w:noProof/>
        </w:rPr>
        <w:instrText>ADDIN CSL_CITATION {"citationItems":[{"id":"ITEM-1","itemData":{"author":[{"dropping-particle":"","family":"Key","given":"Thomas","non-dropping-particle":"","parse-names":false,"suffix":""},{"dropping-particle":"","family":"Warner","given":"T.A.","non-dropping-particle":"","parse-names":false,"suffix":""},{"dropping-particle":"","family":"McGraw","given":"J.B.","non-dropping-particle":"","parse-names":false,"suffix":""},{"dropping-particle":"","family":"Fajvan","given":"M.A.","non-dropping-particle":"","parse-names":false,"suffix":""}],"container-title":"Remote Sensing of Environment","id":"ITEM-1","issue":"1","issued":{"date-parts":[["2001"]]},"note":"Good,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raised.","page":"100–112","publisher":"Elsevier","title":"A comparison of multispectral and multitemporal information in high spatial resolution imagery for classification of individual tree species in a temperate hardwood forest","type":"article-journal","volume":"75"},"uris":["http://www.mendeley.com/documents/?uuid=ecc22ed8-d95a-4c41-b7fd-0dc035f866f4"]}],"mendeley":{"formattedCitation":"&lt;sup&gt;57&lt;/sup&gt;","plainTextFormattedCitation":"57","previouslyFormattedCitation":"&lt;sup&gt;56&lt;/sup&gt;"},"properties":{"noteIndex":0},"schema":"https://github.com/citation-style-language/schema/raw/master/csl-citation.json"}</w:instrText>
      </w:r>
      <w:r w:rsidR="00B3684F">
        <w:rPr>
          <w:noProof/>
        </w:rPr>
        <w:fldChar w:fldCharType="separate"/>
      </w:r>
      <w:r w:rsidR="002D4FE5" w:rsidRPr="002D4FE5">
        <w:rPr>
          <w:noProof/>
          <w:vertAlign w:val="superscript"/>
        </w:rPr>
        <w:t>57</w:t>
      </w:r>
      <w:r w:rsidR="00B3684F">
        <w:rPr>
          <w:noProof/>
        </w:rPr>
        <w:fldChar w:fldCharType="end"/>
      </w:r>
      <w:r w:rsidR="00B3684F">
        <w:rPr>
          <w:noProof/>
        </w:rPr>
        <w:t xml:space="preserve"> </w:t>
      </w:r>
      <w:r w:rsidRPr="00B44B64">
        <w:t>also found the blue band to be valuable due to its insensitivity to shadowing issues.</w:t>
      </w:r>
    </w:p>
    <w:p w14:paraId="7A127FA0" w14:textId="56DE29BD" w:rsidR="00832542" w:rsidRPr="00B44B64" w:rsidRDefault="005B5335" w:rsidP="000104B9">
      <w:pPr>
        <w:pStyle w:val="BodyTextIndented"/>
      </w:pPr>
      <w:r w:rsidRPr="00B44B64">
        <w:lastRenderedPageBreak/>
        <w:t xml:space="preserve">The </w:t>
      </w:r>
      <w:proofErr w:type="spellStart"/>
      <w:proofErr w:type="gramStart"/>
      <w:r w:rsidR="00832542" w:rsidRPr="00B44B64">
        <w:t>gN</w:t>
      </w:r>
      <w:proofErr w:type="spellEnd"/>
      <w:proofErr w:type="gramEnd"/>
      <w:r w:rsidRPr="00B44B64">
        <w:t xml:space="preserve"> feature</w:t>
      </w:r>
      <w:r w:rsidR="00832542" w:rsidRPr="00B44B64">
        <w:t>, its mean and its median form their own cluster.  The mean sliding window feature, median sliding window feature and source feature operated on by those sliding windows are strongly correlated</w:t>
      </w:r>
      <w:r w:rsidR="00CD1C51" w:rsidRPr="00B44B64">
        <w:t>,</w:t>
      </w:r>
      <w:r w:rsidR="00832542" w:rsidRPr="00B44B64">
        <w:t xml:space="preserve"> as is expected.</w:t>
      </w:r>
    </w:p>
    <w:p w14:paraId="515020CD" w14:textId="23F42788" w:rsidR="00A14171" w:rsidRPr="00B44B64" w:rsidRDefault="00264141" w:rsidP="000104B9">
      <w:pPr>
        <w:pStyle w:val="BodyTextIndented"/>
      </w:pPr>
      <w:r w:rsidRPr="00B44B64">
        <w:t xml:space="preserve">The NDVI, pc1, EntropyPc1, </w:t>
      </w:r>
      <w:proofErr w:type="spellStart"/>
      <w:proofErr w:type="gramStart"/>
      <w:r w:rsidRPr="00B44B64">
        <w:t>gN</w:t>
      </w:r>
      <w:proofErr w:type="spellEnd"/>
      <w:proofErr w:type="gramEnd"/>
      <w:r w:rsidRPr="00B44B64">
        <w:t xml:space="preserve">, </w:t>
      </w:r>
      <w:proofErr w:type="spellStart"/>
      <w:r w:rsidRPr="00B44B64">
        <w:t>bN</w:t>
      </w:r>
      <w:proofErr w:type="spellEnd"/>
      <w:r w:rsidRPr="00B44B64">
        <w:t xml:space="preserve"> and </w:t>
      </w:r>
      <w:r w:rsidR="003B0CDA" w:rsidRPr="00B44B64">
        <w:t>nc</w:t>
      </w:r>
      <w:r w:rsidRPr="00B44B64">
        <w:t xml:space="preserve">2 features were selected from the top six clusters.  </w:t>
      </w:r>
      <w:r w:rsidR="00A14171" w:rsidRPr="00B44B64">
        <w:t xml:space="preserve">Selection of sliding window features was avoided where possible as they are computationally more demanding than the per-pixel features.  NDVI was selected from the first cluster simply because it is popular and easy to interpret.  In the second cluster, pc1 was chosen as </w:t>
      </w:r>
      <w:r w:rsidR="00CD1C51" w:rsidRPr="00B44B64">
        <w:t xml:space="preserve">it is </w:t>
      </w:r>
      <w:r w:rsidR="00A14171" w:rsidRPr="00B44B64">
        <w:t>the first principal component of the raw bands</w:t>
      </w:r>
      <w:r w:rsidR="00CD1C51" w:rsidRPr="00B44B64">
        <w:t xml:space="preserve"> and </w:t>
      </w:r>
      <w:r w:rsidR="00A14171" w:rsidRPr="00B44B64">
        <w:t xml:space="preserve">should </w:t>
      </w:r>
      <w:r w:rsidR="00CD1C51" w:rsidRPr="00B44B64">
        <w:t xml:space="preserve">therefore </w:t>
      </w:r>
      <w:r w:rsidR="00A14171" w:rsidRPr="00B44B64">
        <w:t>be more informative than any one of them in isolation.  There is only one sliding window feature, EntropyPc1</w:t>
      </w:r>
      <w:r w:rsidR="006D799B" w:rsidRPr="00B44B64">
        <w:t>,</w:t>
      </w:r>
      <w:r w:rsidR="00A14171" w:rsidRPr="00B44B64">
        <w:t xml:space="preserve"> in our final selection.  </w:t>
      </w:r>
    </w:p>
    <w:p w14:paraId="32B707C0" w14:textId="12B3C4C8" w:rsidR="00832542" w:rsidRPr="00B44B64" w:rsidRDefault="00832542" w:rsidP="003C7A4E">
      <w:pPr>
        <w:pStyle w:val="Heading2"/>
      </w:pPr>
      <w:r w:rsidRPr="00B44B64">
        <w:t>Classification</w:t>
      </w:r>
      <w:r w:rsidR="00E5222F" w:rsidRPr="00B44B64">
        <w:t xml:space="preserve"> and Canopy</w:t>
      </w:r>
      <w:r w:rsidR="00FA2071" w:rsidRPr="00B44B64">
        <w:t>-</w:t>
      </w:r>
      <w:r w:rsidR="00E5222F" w:rsidRPr="00B44B64">
        <w:t>Cover Estimation</w:t>
      </w:r>
    </w:p>
    <w:p w14:paraId="42C372BC" w14:textId="56D291F3" w:rsidR="007022E8" w:rsidRPr="00B44B64" w:rsidRDefault="007022E8" w:rsidP="000104B9">
      <w:pPr>
        <w:pStyle w:val="BodyText"/>
      </w:pPr>
      <w:r w:rsidRPr="00B44B64">
        <w:t xml:space="preserve">With the exception of the Bayes </w:t>
      </w:r>
      <w:r w:rsidR="00242BD7" w:rsidRPr="00B44B64">
        <w:t>n</w:t>
      </w:r>
      <w:r w:rsidRPr="00B44B64">
        <w:t xml:space="preserve">ormal classifier, the classifiers’ performance was remarkably good.  </w:t>
      </w:r>
      <w:r w:rsidR="0038598A" w:rsidRPr="00B44B64">
        <w:t>T</w:t>
      </w:r>
      <w:r w:rsidRPr="00B44B64">
        <w:t xml:space="preserve">he performances of the </w:t>
      </w:r>
      <w:proofErr w:type="spellStart"/>
      <w:r w:rsidRPr="00B44B64">
        <w:t>kNN</w:t>
      </w:r>
      <w:proofErr w:type="spellEnd"/>
      <w:r w:rsidRPr="00B44B64">
        <w:t xml:space="preserve"> and decision tree classifiers are as good as or better than the more complex SVM and random forest classifiers</w:t>
      </w:r>
      <w:r w:rsidR="0038598A" w:rsidRPr="00B44B64">
        <w:t xml:space="preserve"> (see </w:t>
      </w:r>
      <w:r w:rsidR="0038598A" w:rsidRPr="00B44B64">
        <w:fldChar w:fldCharType="begin"/>
      </w:r>
      <w:r w:rsidR="0038598A" w:rsidRPr="00B44B64">
        <w:instrText xml:space="preserve"> REF _Ref394945112 \h  \* MERGEFORMAT </w:instrText>
      </w:r>
      <w:r w:rsidR="0038598A" w:rsidRPr="00B44B64">
        <w:fldChar w:fldCharType="separate"/>
      </w:r>
      <w:r w:rsidR="00B31736" w:rsidRPr="00B31736">
        <w:t xml:space="preserve">Table </w:t>
      </w:r>
      <w:r w:rsidR="00B31736" w:rsidRPr="00B31736">
        <w:rPr>
          <w:noProof/>
        </w:rPr>
        <w:t>7</w:t>
      </w:r>
      <w:r w:rsidR="0038598A" w:rsidRPr="00B44B64">
        <w:fldChar w:fldCharType="end"/>
      </w:r>
      <w:r w:rsidR="0038598A" w:rsidRPr="00B44B64">
        <w:t>)</w:t>
      </w:r>
      <w:r w:rsidRPr="00B44B64">
        <w:t xml:space="preserve">.  The excellent performance of a diverse group of classifiers suggests that an informative feature set was selected.  The notably poorer performance of the Bayes </w:t>
      </w:r>
      <w:r w:rsidR="00CD1C51" w:rsidRPr="00B44B64">
        <w:t>n</w:t>
      </w:r>
      <w:r w:rsidRPr="00B44B64">
        <w:t xml:space="preserve">ormal classifier implies </w:t>
      </w:r>
      <w:r w:rsidR="00242BD7" w:rsidRPr="00B44B64">
        <w:t xml:space="preserve">that </w:t>
      </w:r>
      <w:r w:rsidRPr="00B44B64">
        <w:t xml:space="preserve">the classes are not normally distributed.  The three-class errors are larger than the two-class errors due the </w:t>
      </w:r>
      <w:r w:rsidR="00242BD7" w:rsidRPr="00B44B64">
        <w:t>t</w:t>
      </w:r>
      <w:r w:rsidRPr="00B44B64">
        <w:t xml:space="preserve">ree class overlapping substantially with the </w:t>
      </w:r>
      <w:r w:rsidR="00242BD7" w:rsidRPr="00B44B64">
        <w:t>b</w:t>
      </w:r>
      <w:r w:rsidRPr="00B44B64">
        <w:t xml:space="preserve">ackground class.  Errors due to </w:t>
      </w:r>
      <w:r w:rsidR="00242BD7" w:rsidRPr="00B44B64">
        <w:t>t</w:t>
      </w:r>
      <w:r w:rsidRPr="00B44B64">
        <w:t xml:space="preserve">ree samples being assigned to the </w:t>
      </w:r>
      <w:r w:rsidR="00242BD7" w:rsidRPr="00B44B64">
        <w:t>b</w:t>
      </w:r>
      <w:r w:rsidRPr="00B44B64">
        <w:t xml:space="preserve">ackground class, and vice versa, are negated when the tree class is lumped into the </w:t>
      </w:r>
      <w:r w:rsidR="00242BD7" w:rsidRPr="00B44B64">
        <w:t>b</w:t>
      </w:r>
      <w:r w:rsidRPr="00B44B64">
        <w:t xml:space="preserve">ackground class.  </w:t>
      </w:r>
    </w:p>
    <w:p w14:paraId="5A567B42" w14:textId="74BF663A" w:rsidR="007022E8" w:rsidRPr="00B44B64" w:rsidRDefault="007022E8" w:rsidP="000104B9">
      <w:pPr>
        <w:pStyle w:val="BodyTextIndented"/>
      </w:pPr>
      <w:r w:rsidRPr="00B44B64">
        <w:t xml:space="preserve">Of the performance measures in </w:t>
      </w:r>
      <w:r w:rsidRPr="00B44B64">
        <w:fldChar w:fldCharType="begin"/>
      </w:r>
      <w:r w:rsidRPr="00B44B64">
        <w:instrText xml:space="preserve"> REF _Ref394945112 \h </w:instrText>
      </w:r>
      <w:r w:rsidR="00C95AC4" w:rsidRPr="00B44B64">
        <w:instrText xml:space="preserve"> \* MERGEFORMAT </w:instrText>
      </w:r>
      <w:r w:rsidRPr="00B44B64">
        <w:fldChar w:fldCharType="separate"/>
      </w:r>
      <w:r w:rsidR="00B31736" w:rsidRPr="00B31736">
        <w:t xml:space="preserve">Table </w:t>
      </w:r>
      <w:r w:rsidR="00B31736" w:rsidRPr="00B31736">
        <w:rPr>
          <w:noProof/>
        </w:rPr>
        <w:t>7</w:t>
      </w:r>
      <w:r w:rsidRPr="00B44B64">
        <w:fldChar w:fldCharType="end"/>
      </w:r>
      <w:r w:rsidRPr="00B44B64">
        <w:t>, the MAE is considered the most important for classifier comparison as it has the most direct relationship with actual canopy</w:t>
      </w:r>
      <w:r w:rsidR="00242BD7" w:rsidRPr="00B44B64">
        <w:t>-</w:t>
      </w:r>
      <w:r w:rsidR="00B02E8E" w:rsidRPr="00B44B64">
        <w:t>c</w:t>
      </w:r>
      <w:r w:rsidRPr="00B44B64">
        <w:t xml:space="preserve">over mapping accuracy over the study area.  Taking the MAE and image ground truth performance into account, the decision tree was selected as the final classifier.  It has the best </w:t>
      </w:r>
      <w:r w:rsidR="00596E0C" w:rsidRPr="00B44B64">
        <w:t>canopy</w:t>
      </w:r>
      <w:r w:rsidR="00FA2071" w:rsidRPr="00B44B64">
        <w:t>-cover</w:t>
      </w:r>
      <w:r w:rsidRPr="00B44B64">
        <w:t xml:space="preserve"> performance and is the second fastest option, being marginally slower than the Bayes </w:t>
      </w:r>
      <w:r w:rsidR="009509DA" w:rsidRPr="00B44B64">
        <w:t>n</w:t>
      </w:r>
      <w:r w:rsidRPr="00B44B64">
        <w:t xml:space="preserve">ormal </w:t>
      </w:r>
      <w:r w:rsidRPr="00B44B64">
        <w:lastRenderedPageBreak/>
        <w:t xml:space="preserve">classifier.  While it is one of the poorer performers on the </w:t>
      </w:r>
      <w:r w:rsidR="00596E0C" w:rsidRPr="00B44B64">
        <w:t>label</w:t>
      </w:r>
      <w:r w:rsidR="000B7347" w:rsidRPr="00B44B64">
        <w:t>ed</w:t>
      </w:r>
      <w:r w:rsidR="00596E0C" w:rsidRPr="00B44B64">
        <w:t xml:space="preserve"> pixel data</w:t>
      </w:r>
      <w:r w:rsidRPr="00B44B64">
        <w:t>, it</w:t>
      </w:r>
      <w:r w:rsidR="00242BD7" w:rsidRPr="00B44B64">
        <w:t xml:space="preserve"> is </w:t>
      </w:r>
      <w:r w:rsidRPr="00B44B64">
        <w:t xml:space="preserve">still </w:t>
      </w:r>
      <w:r w:rsidR="00242BD7" w:rsidRPr="00B44B64">
        <w:t>very accurate when applied to</w:t>
      </w:r>
      <w:r w:rsidRPr="00B44B64">
        <w:t xml:space="preserve"> this data.  </w:t>
      </w:r>
      <w:r w:rsidR="004B4354" w:rsidRPr="00B44B64" w:rsidDel="004B4354">
        <w:t xml:space="preserve"> </w:t>
      </w:r>
      <w:r w:rsidR="000D48A5" w:rsidRPr="00B44B64" w:rsidDel="000D48A5">
        <w:t xml:space="preserve"> </w:t>
      </w:r>
    </w:p>
    <w:p w14:paraId="13827102" w14:textId="6DC1AEB6" w:rsidR="00D52290" w:rsidRPr="00B44B64" w:rsidRDefault="000D48A5" w:rsidP="000104B9">
      <w:pPr>
        <w:pStyle w:val="BodyTextIndented"/>
      </w:pPr>
      <w:r w:rsidRPr="00B44B64">
        <w:t>The classifier perform</w:t>
      </w:r>
      <w:r w:rsidR="00242BD7" w:rsidRPr="00B44B64">
        <w:t>ed</w:t>
      </w:r>
      <w:r w:rsidRPr="00B44B64">
        <w:t xml:space="preserve"> well in the </w:t>
      </w:r>
      <w:proofErr w:type="spellStart"/>
      <w:r w:rsidRPr="00B44B64">
        <w:t>Groenfontein</w:t>
      </w:r>
      <w:proofErr w:type="spellEnd"/>
      <w:r w:rsidRPr="00B44B64">
        <w:t xml:space="preserve">, </w:t>
      </w:r>
      <w:proofErr w:type="spellStart"/>
      <w:r w:rsidRPr="00B44B64">
        <w:t>Matjiesvlei</w:t>
      </w:r>
      <w:proofErr w:type="spellEnd"/>
      <w:r w:rsidRPr="00B44B64">
        <w:t xml:space="preserve"> and </w:t>
      </w:r>
      <w:proofErr w:type="spellStart"/>
      <w:r w:rsidRPr="00B44B64">
        <w:t>Grootkop</w:t>
      </w:r>
      <w:proofErr w:type="spellEnd"/>
      <w:r w:rsidRPr="00B44B64">
        <w:t xml:space="preserve"> areas, but underestimated canopy cover in all the </w:t>
      </w:r>
      <w:proofErr w:type="spellStart"/>
      <w:r w:rsidRPr="00B44B64">
        <w:t>Rooiberg</w:t>
      </w:r>
      <w:proofErr w:type="spellEnd"/>
      <w:r w:rsidRPr="00B44B64">
        <w:t xml:space="preserve"> sites.  </w:t>
      </w:r>
      <w:r w:rsidR="007C1081" w:rsidRPr="00B44B64">
        <w:t xml:space="preserve">As a result of the sandstone/quartzite geology of the area, the </w:t>
      </w:r>
      <w:proofErr w:type="spellStart"/>
      <w:r w:rsidR="00242BD7" w:rsidRPr="00B44B64">
        <w:t>s</w:t>
      </w:r>
      <w:r w:rsidR="007C1081" w:rsidRPr="00B44B64">
        <w:t>pekboom</w:t>
      </w:r>
      <w:proofErr w:type="spellEnd"/>
      <w:r w:rsidR="007C1081" w:rsidRPr="00B44B64">
        <w:t xml:space="preserve"> plants at </w:t>
      </w:r>
      <w:proofErr w:type="spellStart"/>
      <w:r w:rsidR="007C1081" w:rsidRPr="00B44B64">
        <w:t>Rooiberg</w:t>
      </w:r>
      <w:proofErr w:type="spellEnd"/>
      <w:r w:rsidR="007C1081" w:rsidRPr="00B44B64">
        <w:t xml:space="preserve"> are smaller and have a canopy that is less dense than those in other sites. </w:t>
      </w:r>
      <w:r w:rsidRPr="00B44B64">
        <w:t>We believe t</w:t>
      </w:r>
      <w:r w:rsidR="007C1081" w:rsidRPr="00B44B64">
        <w:t xml:space="preserve">his </w:t>
      </w:r>
      <w:r w:rsidR="00242BD7" w:rsidRPr="00B44B64">
        <w:t xml:space="preserve">partially </w:t>
      </w:r>
      <w:r w:rsidR="007C1081" w:rsidRPr="00B44B64">
        <w:t>explain</w:t>
      </w:r>
      <w:r w:rsidR="00242BD7" w:rsidRPr="00B44B64">
        <w:t>s</w:t>
      </w:r>
      <w:r w:rsidR="007C1081" w:rsidRPr="00B44B64">
        <w:t xml:space="preserve"> the canopy</w:t>
      </w:r>
      <w:r w:rsidR="000F4F02" w:rsidRPr="00B44B64">
        <w:t>-cover</w:t>
      </w:r>
      <w:r w:rsidR="007C1081" w:rsidRPr="00B44B64">
        <w:t xml:space="preserve"> underestimation in this area. </w:t>
      </w:r>
      <w:r w:rsidR="00D52290" w:rsidRPr="00B44B64">
        <w:t xml:space="preserve"> </w:t>
      </w:r>
    </w:p>
    <w:p w14:paraId="12C38134" w14:textId="3A586ED5" w:rsidR="002C7CA1" w:rsidRPr="00B44B64" w:rsidRDefault="00C9567E" w:rsidP="000104B9">
      <w:pPr>
        <w:pStyle w:val="BodyTextIndented"/>
      </w:pPr>
      <w:r w:rsidRPr="00B44B64">
        <w:t>A visual inspection of the canopy</w:t>
      </w:r>
      <w:r w:rsidR="009509DA" w:rsidRPr="00B44B64">
        <w:t>-</w:t>
      </w:r>
      <w:r w:rsidRPr="00B44B64">
        <w:t>cover map reveal</w:t>
      </w:r>
      <w:r w:rsidR="00242BD7" w:rsidRPr="00B44B64">
        <w:t>ed</w:t>
      </w:r>
      <w:r w:rsidRPr="00B44B64">
        <w:t xml:space="preserve"> some spatial variation over the study area.  </w:t>
      </w:r>
      <w:r w:rsidR="00D52290" w:rsidRPr="00B44B64">
        <w:fldChar w:fldCharType="begin"/>
      </w:r>
      <w:r w:rsidR="00D52290" w:rsidRPr="00B44B64">
        <w:instrText xml:space="preserve"> REF _Ref395293945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7</w:t>
      </w:r>
      <w:r w:rsidR="00D52290" w:rsidRPr="00B44B64">
        <w:fldChar w:fldCharType="end"/>
      </w:r>
      <w:r w:rsidR="00D52290" w:rsidRPr="00B44B64">
        <w:t xml:space="preserve"> to </w:t>
      </w:r>
      <w:r w:rsidR="00D52290" w:rsidRPr="00B44B64">
        <w:fldChar w:fldCharType="begin"/>
      </w:r>
      <w:r w:rsidR="00D52290" w:rsidRPr="00B44B64">
        <w:instrText xml:space="preserve"> REF _Ref395293949 \h  \* MERGEFORMAT </w:instrText>
      </w:r>
      <w:r w:rsidR="00D52290" w:rsidRPr="00B44B64">
        <w:fldChar w:fldCharType="separate"/>
      </w:r>
      <w:r w:rsidR="00B31736" w:rsidRPr="00B44B64">
        <w:t>Fig</w:t>
      </w:r>
      <w:r w:rsidR="00B31736">
        <w:t>.</w:t>
      </w:r>
      <w:r w:rsidR="00B31736" w:rsidRPr="00B44B64">
        <w:rPr>
          <w:noProof/>
        </w:rPr>
        <w:t xml:space="preserve"> </w:t>
      </w:r>
      <w:r w:rsidR="00B31736">
        <w:rPr>
          <w:noProof/>
        </w:rPr>
        <w:t>10</w:t>
      </w:r>
      <w:r w:rsidR="00D52290" w:rsidRPr="00B44B64">
        <w:fldChar w:fldCharType="end"/>
      </w:r>
      <w:r w:rsidR="00D52290" w:rsidRPr="00B44B64">
        <w:t xml:space="preserve"> show close-up canopy</w:t>
      </w:r>
      <w:r w:rsidR="00FA2071" w:rsidRPr="00B44B64">
        <w:t>-cover</w:t>
      </w:r>
      <w:r w:rsidR="00D52290" w:rsidRPr="00B44B64">
        <w:t xml:space="preserve"> map examples for each of the canopy</w:t>
      </w:r>
      <w:r w:rsidR="00FA2071" w:rsidRPr="00B44B64">
        <w:t>-cover</w:t>
      </w:r>
      <w:r w:rsidR="00D52290" w:rsidRPr="00B44B64">
        <w:t xml:space="preserve"> ground truth areas (as described in </w:t>
      </w:r>
      <w:r w:rsidR="00D52290" w:rsidRPr="00B44B64">
        <w:fldChar w:fldCharType="begin"/>
      </w:r>
      <w:r w:rsidR="00D52290" w:rsidRPr="00B44B64">
        <w:instrText xml:space="preserve"> REF _Ref466457780 \h </w:instrText>
      </w:r>
      <w:r w:rsidR="00C95AC4" w:rsidRPr="00B44B64">
        <w:instrText xml:space="preserve"> \* MERGEFORMAT </w:instrText>
      </w:r>
      <w:r w:rsidR="00D52290" w:rsidRPr="00B44B64">
        <w:fldChar w:fldCharType="separate"/>
      </w:r>
      <w:r w:rsidR="00B31736" w:rsidRPr="00B44B64">
        <w:t xml:space="preserve">Table </w:t>
      </w:r>
      <w:r w:rsidR="00B31736">
        <w:t>1</w:t>
      </w:r>
      <w:r w:rsidR="00D52290" w:rsidRPr="00B44B64">
        <w:fldChar w:fldCharType="end"/>
      </w:r>
      <w:r w:rsidR="00D52290" w:rsidRPr="00B44B64">
        <w:t>).  Arid areas</w:t>
      </w:r>
      <w:r w:rsidRPr="00B44B64">
        <w:t xml:space="preserve">, such as </w:t>
      </w:r>
      <w:proofErr w:type="spellStart"/>
      <w:r w:rsidRPr="00B44B64">
        <w:t>Rooiberg</w:t>
      </w:r>
      <w:proofErr w:type="spellEnd"/>
      <w:r w:rsidRPr="00B44B64">
        <w:t xml:space="preserve">, </w:t>
      </w:r>
      <w:r w:rsidR="00D52290" w:rsidRPr="00B44B64">
        <w:t>seem more prone to underestimation, p</w:t>
      </w:r>
      <w:r w:rsidRPr="00B44B64">
        <w:t>robably</w:t>
      </w:r>
      <w:r w:rsidR="00D52290" w:rsidRPr="00B44B64">
        <w:t xml:space="preserve"> due to spectral mixing occurring with bare ground around the canopy borders and also due to the smaller and less dense stands occurring in these areas.  Conversely, there </w:t>
      </w:r>
      <w:r w:rsidRPr="00B44B64">
        <w:t>tends</w:t>
      </w:r>
      <w:r w:rsidR="00D52290" w:rsidRPr="00B44B64">
        <w:t xml:space="preserve"> to be a slight overestimation in more densely vegetated areas</w:t>
      </w:r>
      <w:r w:rsidR="00242BD7" w:rsidRPr="00B44B64">
        <w:t>, likely the result of</w:t>
      </w:r>
      <w:r w:rsidR="00D52290" w:rsidRPr="00B44B64">
        <w:t xml:space="preserve"> </w:t>
      </w:r>
      <w:r w:rsidR="00242BD7" w:rsidRPr="00B44B64">
        <w:t>c</w:t>
      </w:r>
      <w:r w:rsidR="00D52290" w:rsidRPr="00B44B64">
        <w:t>onfusion due to spectral mixing with other green vegetation.  In general</w:t>
      </w:r>
      <w:r w:rsidR="00242BD7" w:rsidRPr="00B44B64">
        <w:t>,</w:t>
      </w:r>
      <w:r w:rsidR="00D52290" w:rsidRPr="00B44B64">
        <w:t xml:space="preserve"> however, the canopy</w:t>
      </w:r>
      <w:r w:rsidR="00242BD7" w:rsidRPr="00B44B64">
        <w:t>-</w:t>
      </w:r>
      <w:r w:rsidR="00D52290" w:rsidRPr="00B44B64">
        <w:t xml:space="preserve">cover map </w:t>
      </w:r>
      <w:r w:rsidR="00242BD7" w:rsidRPr="00B44B64">
        <w:t>of</w:t>
      </w:r>
      <w:r w:rsidR="00D52290" w:rsidRPr="00B44B64">
        <w:t xml:space="preserve"> the study area</w:t>
      </w:r>
      <w:r w:rsidR="00242BD7" w:rsidRPr="00B44B64">
        <w:t xml:space="preserve"> appears accurate</w:t>
      </w:r>
      <w:r w:rsidR="00D52290" w:rsidRPr="00B44B64">
        <w:t xml:space="preserve">.  </w:t>
      </w:r>
      <w:r w:rsidR="007C1081" w:rsidRPr="00B44B64">
        <w:t xml:space="preserve"> </w:t>
      </w:r>
    </w:p>
    <w:p w14:paraId="2931F3FE" w14:textId="39F89E37" w:rsidR="007022E8" w:rsidRPr="00B44B64" w:rsidRDefault="002C6C67" w:rsidP="000104B9">
      <w:pPr>
        <w:pStyle w:val="BodyTextIndented"/>
      </w:pPr>
      <w:r w:rsidRPr="00B44B64">
        <w:t>This study is one of few examples of vegetation mapping using VHR imagery over a large area</w:t>
      </w:r>
      <w:r w:rsidR="000104B9">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10.1080/01431160500486732","ISSN":"0143-1161","author":[{"dropping-particle":"","family":"Lu","given":"Dengsheng","non-dropping-particle":"","parse-names":false,"suffix":""}],"container-title":"International Journal of Remote Sensing","id":"ITEM-2","issue":"7","issued":{"date-parts":[["2006","4"]]},"note":"Another good summary of the value of biomass estimations and review of existing methods. Mainly for forest. Looks at VHR.\nLooks at transferability and calibration issues a little\nTalks a bit about texture\n\n\nNot thoroughly read.","page":"1297-1328","title":"The potential and challenge of remote sensing based biomass estimation","type":"article-journal","volume":"27"},"uris":["http://www.mendeley.com/documents/?uuid=d5ffc955-7f41-4292-bad0-89f8a2ea53a6"]}],"mendeley":{"formattedCitation":"&lt;sup&gt;12,14&lt;/sup&gt;","plainTextFormattedCitation":"12,14","previouslyFormattedCitation":"&lt;sup&gt;12,14&lt;/sup&gt;"},"properties":{"noteIndex":0},"schema":"https://github.com/citation-style-language/schema/raw/master/csl-citation.json"}</w:instrText>
      </w:r>
      <w:r w:rsidRPr="00B44B64">
        <w:fldChar w:fldCharType="separate"/>
      </w:r>
      <w:r w:rsidR="007A38B5" w:rsidRPr="00B44B64">
        <w:rPr>
          <w:noProof/>
          <w:vertAlign w:val="superscript"/>
        </w:rPr>
        <w:t>12,14</w:t>
      </w:r>
      <w:r w:rsidRPr="00B44B64">
        <w:fldChar w:fldCharType="end"/>
      </w:r>
      <w:r w:rsidR="000104B9">
        <w:rPr>
          <w:vanish/>
        </w:rPr>
        <w:t xml:space="preserve">. </w:t>
      </w:r>
      <w:r w:rsidR="000104B9">
        <w:rPr>
          <w:vanish/>
        </w:rPr>
        <w:cr/>
        <w:t>brationro conflicts of interest to declare</w:t>
      </w:r>
      <w:r w:rsidR="000104B9">
        <w:rPr>
          <w:vanish/>
        </w:rPr>
        <w:cr/>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000104B9">
        <w:rPr>
          <w:vanish/>
        </w:rPr>
        <w:pgNum/>
      </w:r>
      <w:r w:rsidRPr="00B44B64">
        <w:t xml:space="preserve">  </w:t>
      </w:r>
      <w:r w:rsidR="002C7CA1" w:rsidRPr="00B44B64">
        <w:t xml:space="preserve">While the mapping accuracies achieved compare well with related studies </w:t>
      </w:r>
      <w:r w:rsidR="002C7CA1" w:rsidRPr="00B44B64">
        <w:fldChar w:fldCharType="begin" w:fldLock="1"/>
      </w:r>
      <w:r w:rsidR="002D4FE5">
        <w:instrText>ADDIN CSL_CITATION {"citationItems":[{"id":"ITEM-1","itemData":{"DOI":"10.1016/j.jag.2013.08.011","ISSN":"03032434","author":[{"dropping-particle":"","family":"Ghosh","given":"Aniruddha","non-dropping-particle":"","parse-names":false,"suffix":""},{"dropping-particle":"","family":"Joshi","given":"P.K.","non-dropping-particle":"","parse-names":false,"suffix":""}],"container-title":"International Journal of Applied Earth Observation and Geoinformation","id":"ITEM-1","issued":{"date-parts":[["2014","2"]]},"note":"OK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based","page":"298-311","publisher":"Elsevier B.V.","title":"A comparison of selected classification algorithms for mapping bamboo patches in lower Gangetic plains using very high resolution WorldView 2 imagery","type":"article-journal","volume":"26"},"uris":["http://www.mendeley.com/documents/?uuid=ef9f4d22-ecfb-466f-b192-290647ee747b"]},{"id":"ITEM-2","itemData":{"DOI":"10.1177/0309133310385371","ISSN":"0309-1333","author":[{"dropping-particle":"","family":"Heumann","given":"B. W.","non-dropping-particle":"","parse-names":false,"suffix":""}],"container-title":"Progress in Physical Geography","id":"ITEM-2","issue":"1","issued":{"date-parts":[["2011","2","1"]]},"page":"87-108","title":"Satellite remote sensing of mangrove forests: Recent advances and future opportunities","type":"article-journal","volume":"35"},"uris":["http://www.mendeley.com/documents/?uuid=7f3928e8-5ca0-47b0-9165-abda83b837d0"]},{"id":"ITEM-3","itemData":{"abstract":"To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Landsat’s. These five downscaled LSRC implementations are identified as the Satellite Pour l’Observation de la Terre-like SRC, the Advanced Very High Resolution Radiometer-like SRC","author":[{"dropping-particle":"","family":"Baraldi","given":"Andrea","non-dropping-particle":"","parse-names":false,"suffix":""},{"dropping-particle":"","family":"Durieux","given":"Laurent","non-dropping-particle":"","parse-names":false,"suffix":""},{"dropping-particle":"","family":"Simonetti","given":"Dario","non-dropping-particle":"","parse-names":false,"suffix":""},{"dropping-particle":"","family":"Conchedda","given":"Giulia","non-dropping-particle":"","parse-names":false,"suffix":""},{"dropping-particle":"","family":"Holecz","given":"Francesco","non-dropping-particle":"","parse-names":false,"suffix":""},{"dropping-particle":"","family":"Blonda","given":"Palma","non-dropping-particle":"","parse-names":false,"suffix":""}],"container-title":"IEEE Transactions on Geoscience and Remote Sensing","id":"ITEM-3","issue":"3","issued":{"date-parts":[["2010"]]},"note":"Looks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features","page":"1299-1325","title":"Automatic spectral-rule-based preliminary classification of radiometrically calibrated SPOT-4/-5/IRS, AVHRR/MSG, AATSR, IKONOS/QuickBird/OrbView/GeoEye, and DMC/SPOT-1/-2 imagery—Part I: System design and implementation","type":"article-journal","volume":"48"},"uris":["http://www.mendeley.com/documents/?uuid=90958dd1-bcc6-4664-b7eb-305e340552ec"]},{"id":"ITEM-4","itemData":{"DOI":"10.1016/j.rse.2007.02.014","ISSN":"00344257","abstract":"Terrestrial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3×3 pixels and 11×11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2–19%. The results show that information on vegetation structure can be mapped effectively from high spatial resolution satellite image data, providing an additional tool to ongoing aerial photograph interpretation. © 2007 Elsevier Inc. All rights reserved.","author":[{"dropping-particle":"","family":"Johansen","given":"Kasper","non-dropping-particle":"","parse-names":false,"suffix":""},{"dropping-particle":"","family":"Coops","given":"Nicholas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E.","non-dropping-particle":"","parse-names":false,"suffix":""},{"dropping-particle":"","family":"Stange","given":"Yulia","non-dropping-particle":"","parse-names":false,"suffix":""}],"container-title":"Remote Sensing of Environment","id":"ITEM-4","issue":"1","issued":{"date-parts":[["2007","9"]]},"note":"single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object?","page":"29-44","title":"Application of high spatial resolution satellite imagery for riparian and forest ecosystem classification","type":"article-journal","volume":"110"},"uris":["http://www.mendeley.com/documents/?uuid=28ff03b4-ae0e-4428-a452-d6889b32bda6"]},{"id":"ITEM-5","itemData":{"DOI":"10.1111/j.1466-822X.2004.00096.x","ISSN":"1466-822X","abstract":"Ikonos imagery proved to be a useful tool for mapping upland vegetation across large areas and at fine spatial resolution, providing accuracies com- parable to traditional mapping methods of ground surveys and aerial photography.","author":[{"dropping-particle":"","family":"Mehner","given":"Henny","non-dropping-particle":"","parse-names":false,"suffix":""},{"dropping-particle":"","family":"Cutler","given":"Mark","non-dropping-particle":"","parse-names":false,"suffix":""},{"dropping-particle":"","family":"Fairbairn","given":"David","non-dropping-particle":"","parse-names":false,"suffix":""},{"dropping-particle":"","family":"Thompson","given":"Gillian","non-dropping-particle":"","parse-names":false,"suffix":""}],"container-title":"Global Ecology and Biogeography","id":"ITEM-5","issue":"4","issued":{"date-parts":[["2004","7"]]},"note":"See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problematic","page":"359-369","title":"Remote sensing of upland vegetation: the potential of high spatial resolution satellite sensors","type":"article-journal","volume":"13"},"uris":["http://www.mendeley.com/documents/?uuid=c169ef8d-0e61-487d-80d3-e2468deed041"]}],"mendeley":{"formattedCitation":"&lt;sup&gt;18,19,23,26,58&lt;/sup&gt;","plainTextFormattedCitation":"18,19,23,26,58","previouslyFormattedCitation":"&lt;sup&gt;18,19,23,26,57&lt;/sup&gt;"},"properties":{"noteIndex":0},"schema":"https://github.com/citation-style-language/schema/raw/master/csl-citation.json"}</w:instrText>
      </w:r>
      <w:r w:rsidR="002C7CA1" w:rsidRPr="00B44B64">
        <w:fldChar w:fldCharType="separate"/>
      </w:r>
      <w:r w:rsidR="002D4FE5" w:rsidRPr="002D4FE5">
        <w:rPr>
          <w:noProof/>
          <w:vertAlign w:val="superscript"/>
        </w:rPr>
        <w:t>18,19,23,26,58</w:t>
      </w:r>
      <w:r w:rsidR="002C7CA1" w:rsidRPr="00B44B64">
        <w:fldChar w:fldCharType="end"/>
      </w:r>
      <w:r w:rsidR="002C7CA1" w:rsidRPr="00B44B64">
        <w:t xml:space="preserve">, there are possible avenues for improvement.  Ancillary information such as slope aspect or habitat could be incorporated into the classifier, similarly to </w:t>
      </w:r>
      <w:r w:rsidR="00A57075" w:rsidRPr="00B44B64">
        <w:rPr>
          <w:noProof/>
        </w:rPr>
        <w:t>Thompson et al.</w:t>
      </w:r>
      <w:r w:rsidR="002C7CA1" w:rsidRPr="00B44B64">
        <w:fldChar w:fldCharType="begin" w:fldLock="1"/>
      </w:r>
      <w:r w:rsidR="002C7CA1" w:rsidRPr="00B44B64">
        <w:fldChar w:fldCharType="separate"/>
      </w:r>
      <w:r w:rsidR="002C7CA1" w:rsidRPr="00B44B64">
        <w:rPr>
          <w:noProof/>
        </w:rPr>
        <w:t>Thompson et al.</w:t>
      </w:r>
      <w:r w:rsidR="002C7CA1" w:rsidRPr="00B44B64">
        <w:fldChar w:fldCharType="end"/>
      </w:r>
      <w:r w:rsidR="00B02E8E" w:rsidRPr="00B44B64">
        <w:fldChar w:fldCharType="begin" w:fldLock="1"/>
      </w:r>
      <w:r w:rsidR="002D4FE5">
        <w:instrText>ADDIN CSL_CITATION {"citationItems":[{"id":"ITEM-1","itemData":{"DOI":"10.1007/s00267-008-9228-x","author":[{"dropping-particle":"","family":"Thompson","given":"Mark","non-dropping-particle":"","parse-names":false,"suffix":""},{"dropping-particle":"","family":"Vlok","given":"Jan","non-dropping-particle":"","parse-names":false,"suffix":""},{"dropping-particle":"","family":"Rouget","given":"Mathieu","non-dropping-particle":"","parse-names":false,"suffix":""},{"dropping-particle":"","family":"Hoffman","given":"M T","non-dropping-particle":"","parse-names":false,"suffix":""},{"dropping-particle":"","family":"Cowling","given":"Richard M.","non-dropping-particle":"","parse-names":false,"suffix":""}],"container-title":"Environmental Management","id":"ITEM-1","issued":{"date-parts":[["2009"]]},"page":"585-596","title":"Mapping grazing-induced degradation in a semi-arid environment: A rapid and cost effective approach for assessment and monitoring","type":"article-journal","volume":"43"},"uris":["http://www.mendeley.com/documents/?uuid=6525d2d7-956c-4168-b520-935b815bd299"]}],"mendeley":{"formattedCitation":"&lt;sup&gt;6&lt;/sup&gt;","plainTextFormattedCitation":"6","previouslyFormattedCitation":"&lt;sup&gt;6&lt;/sup&gt;"},"properties":{"noteIndex":0},"schema":"https://github.com/citation-style-language/schema/raw/master/csl-citation.json"}</w:instrText>
      </w:r>
      <w:r w:rsidR="00B02E8E" w:rsidRPr="00B44B64">
        <w:fldChar w:fldCharType="separate"/>
      </w:r>
      <w:r w:rsidR="00B02E8E" w:rsidRPr="00B44B64">
        <w:rPr>
          <w:noProof/>
          <w:vertAlign w:val="superscript"/>
        </w:rPr>
        <w:t>6</w:t>
      </w:r>
      <w:r w:rsidR="00B02E8E" w:rsidRPr="00B44B64">
        <w:fldChar w:fldCharType="end"/>
      </w:r>
      <w:r w:rsidR="002C7CA1" w:rsidRPr="00B44B64">
        <w:t xml:space="preserve">.  This could be done by including it either as a feature or by designing separate classifiers for different ranges or categories of the ancillary variable.  </w:t>
      </w:r>
    </w:p>
    <w:p w14:paraId="78BD342E" w14:textId="1CAC33A7" w:rsidR="00D61588" w:rsidRPr="00B44B64" w:rsidRDefault="00D3757C" w:rsidP="00D3757C">
      <w:pPr>
        <w:pStyle w:val="Heading1"/>
      </w:pPr>
      <w:r w:rsidRPr="00B44B64">
        <w:t>Conclusions</w:t>
      </w:r>
    </w:p>
    <w:p w14:paraId="2B92BD95" w14:textId="1EFD750B" w:rsidR="00D61588" w:rsidRPr="00B44B64" w:rsidRDefault="00436BA0" w:rsidP="00A76FA9">
      <w:pPr>
        <w:pStyle w:val="BodyText"/>
      </w:pPr>
      <w:r w:rsidRPr="00B44B64">
        <w:t xml:space="preserve">Accurate </w:t>
      </w:r>
      <w:proofErr w:type="spellStart"/>
      <w:r w:rsidR="00242BD7" w:rsidRPr="00B44B64">
        <w:t>s</w:t>
      </w:r>
      <w:r w:rsidRPr="00B44B64">
        <w:t>pekboom</w:t>
      </w:r>
      <w:proofErr w:type="spellEnd"/>
      <w:r w:rsidRPr="00B44B64">
        <w:t xml:space="preserve"> canopy</w:t>
      </w:r>
      <w:r w:rsidR="00242BD7" w:rsidRPr="00B44B64">
        <w:t>-</w:t>
      </w:r>
      <w:r w:rsidRPr="00B44B64">
        <w:t>cover estimates were obtained across the study area using a per-pixel classification approach.  Homogeni</w:t>
      </w:r>
      <w:r w:rsidR="000B7347" w:rsidRPr="00B44B64">
        <w:t>zation</w:t>
      </w:r>
      <w:r w:rsidRPr="00B44B64">
        <w:t xml:space="preserve"> to</w:t>
      </w:r>
      <w:r w:rsidR="001C6C2F" w:rsidRPr="00B44B64">
        <w:t xml:space="preserve"> </w:t>
      </w:r>
      <w:r w:rsidR="004F3147" w:rsidRPr="00B44B64">
        <w:t xml:space="preserve">surface reflectance by calibration with satellite data </w:t>
      </w:r>
      <w:r w:rsidR="00F7435E" w:rsidRPr="00B44B64">
        <w:t xml:space="preserve">provided </w:t>
      </w:r>
      <w:r w:rsidR="00D61588" w:rsidRPr="00B44B64">
        <w:t xml:space="preserve">radiometric consistency </w:t>
      </w:r>
      <w:r w:rsidR="00F7435E" w:rsidRPr="00B44B64">
        <w:t xml:space="preserve">and </w:t>
      </w:r>
      <w:r w:rsidR="00D61588" w:rsidRPr="00B44B64">
        <w:t>allow</w:t>
      </w:r>
      <w:r w:rsidR="00F7435E" w:rsidRPr="00B44B64">
        <w:t>ed</w:t>
      </w:r>
      <w:r w:rsidR="00D61588" w:rsidRPr="00B44B64">
        <w:t xml:space="preserve"> application of a single </w:t>
      </w:r>
      <w:r w:rsidR="00D61588" w:rsidRPr="00B44B64">
        <w:lastRenderedPageBreak/>
        <w:t xml:space="preserve">classification algorithm over an extended area.  Six features, consisting of a combination of spectral, textural and vegetation index type measures, were selected </w:t>
      </w:r>
      <w:r w:rsidR="00F7435E" w:rsidRPr="00B44B64">
        <w:t xml:space="preserve">using a </w:t>
      </w:r>
      <w:r w:rsidR="00D61588" w:rsidRPr="00B44B64">
        <w:t xml:space="preserve">feature clustering and ranking method.   </w:t>
      </w:r>
      <w:r w:rsidR="00B844BE" w:rsidRPr="00B44B64">
        <w:t>Out of a set of candidate classifiers, a</w:t>
      </w:r>
      <w:r w:rsidR="00D61588" w:rsidRPr="00B44B64">
        <w:t xml:space="preserve"> decision tree </w:t>
      </w:r>
      <w:r w:rsidR="00272CF7" w:rsidRPr="00B44B64">
        <w:t>produced the best canopy</w:t>
      </w:r>
      <w:r w:rsidR="000F4F02" w:rsidRPr="00B44B64">
        <w:t>-cover</w:t>
      </w:r>
      <w:r w:rsidR="00272CF7" w:rsidRPr="00B44B64">
        <w:t xml:space="preserve"> accuracy, and was </w:t>
      </w:r>
      <w:r w:rsidR="00B844BE" w:rsidRPr="00B44B64">
        <w:t xml:space="preserve">subsequently </w:t>
      </w:r>
      <w:r w:rsidR="005D4458" w:rsidRPr="00B44B64">
        <w:t>used</w:t>
      </w:r>
      <w:r w:rsidR="00272CF7" w:rsidRPr="00B44B64">
        <w:t xml:space="preserve"> to produce a map of the study area</w:t>
      </w:r>
      <w:r w:rsidR="00D61588" w:rsidRPr="00B44B64">
        <w:t xml:space="preserve">.  </w:t>
      </w:r>
      <w:r w:rsidR="0016373F" w:rsidRPr="00B44B64">
        <w:t>A</w:t>
      </w:r>
      <w:r w:rsidR="00D61588" w:rsidRPr="00B44B64">
        <w:t xml:space="preserve"> </w:t>
      </w:r>
      <w:r w:rsidR="000B7347" w:rsidRPr="00B44B64">
        <w:t>MAE</w:t>
      </w:r>
      <w:r w:rsidR="00D61588" w:rsidRPr="00B44B64">
        <w:t xml:space="preserve"> of 5.86% over 20 ground truth sites</w:t>
      </w:r>
      <w:r w:rsidR="0016373F" w:rsidRPr="00B44B64">
        <w:t xml:space="preserve"> was achieved</w:t>
      </w:r>
      <w:r w:rsidR="00D61588" w:rsidRPr="00B44B64">
        <w:t xml:space="preserve">.  </w:t>
      </w:r>
    </w:p>
    <w:p w14:paraId="1FFE96F2" w14:textId="2D253EB4" w:rsidR="00D61588" w:rsidRPr="00B44B64" w:rsidRDefault="00D61588" w:rsidP="00AC1022">
      <w:pPr>
        <w:pStyle w:val="BodyTextIndented"/>
      </w:pPr>
      <w:r w:rsidRPr="00B44B64">
        <w:t xml:space="preserve">While some variation in the </w:t>
      </w:r>
      <w:r w:rsidR="0016373F" w:rsidRPr="00B44B64">
        <w:t>canopy</w:t>
      </w:r>
      <w:r w:rsidR="000F4F02" w:rsidRPr="00B44B64">
        <w:t>-cover</w:t>
      </w:r>
      <w:r w:rsidR="0016373F" w:rsidRPr="00B44B64">
        <w:t xml:space="preserve"> </w:t>
      </w:r>
      <w:r w:rsidRPr="00B44B64">
        <w:t xml:space="preserve">accuracy was observed </w:t>
      </w:r>
      <w:r w:rsidR="00F7435E" w:rsidRPr="00B44B64">
        <w:t>over different habitats</w:t>
      </w:r>
      <w:r w:rsidRPr="00B44B64">
        <w:t>, the classifier</w:t>
      </w:r>
      <w:r w:rsidR="009509DA" w:rsidRPr="00B44B64">
        <w:t>’s</w:t>
      </w:r>
      <w:r w:rsidRPr="00B44B64">
        <w:t xml:space="preserve"> </w:t>
      </w:r>
      <w:r w:rsidR="009509DA" w:rsidRPr="00B44B64">
        <w:t xml:space="preserve">general </w:t>
      </w:r>
      <w:r w:rsidR="00B844BE" w:rsidRPr="00B44B64">
        <w:t xml:space="preserve">performance </w:t>
      </w:r>
      <w:r w:rsidR="00EC12AC" w:rsidRPr="00B44B64">
        <w:t>was consistent</w:t>
      </w:r>
      <w:r w:rsidR="00464E12" w:rsidRPr="00B44B64">
        <w:t xml:space="preserve"> over the study area</w:t>
      </w:r>
      <w:r w:rsidR="0016373F" w:rsidRPr="00B44B64">
        <w:t>.</w:t>
      </w:r>
      <w:r w:rsidRPr="00B44B64">
        <w:t xml:space="preserve">  By incorporating ground truth from new areas, the techniques used to produce this map </w:t>
      </w:r>
      <w:r w:rsidR="00B9460B" w:rsidRPr="00B44B64">
        <w:t xml:space="preserve">could </w:t>
      </w:r>
      <w:r w:rsidRPr="00B44B64">
        <w:t xml:space="preserve">be </w:t>
      </w:r>
      <w:r w:rsidR="002C7CA1" w:rsidRPr="00B44B64">
        <w:t xml:space="preserve">applied </w:t>
      </w:r>
      <w:r w:rsidRPr="00B44B64">
        <w:t>to the rest of the thicket biome</w:t>
      </w:r>
      <w:r w:rsidR="002C7CA1" w:rsidRPr="00B44B64">
        <w:t>.</w:t>
      </w:r>
      <w:r w:rsidR="00000924" w:rsidRPr="00B44B64">
        <w:t xml:space="preserve">  </w:t>
      </w:r>
      <w:r w:rsidRPr="00B44B64">
        <w:t xml:space="preserve">The availability of a </w:t>
      </w:r>
      <w:proofErr w:type="spellStart"/>
      <w:r w:rsidR="00EC12AC" w:rsidRPr="00B44B64">
        <w:t>s</w:t>
      </w:r>
      <w:r w:rsidR="0084644E" w:rsidRPr="00B44B64">
        <w:t>pekboom</w:t>
      </w:r>
      <w:proofErr w:type="spellEnd"/>
      <w:r w:rsidRPr="00B44B64">
        <w:t xml:space="preserve"> canopy</w:t>
      </w:r>
      <w:r w:rsidR="00EC12AC" w:rsidRPr="00B44B64">
        <w:t>-</w:t>
      </w:r>
      <w:r w:rsidRPr="00B44B64">
        <w:t>cover map</w:t>
      </w:r>
      <w:r w:rsidR="00A97FDA" w:rsidRPr="00B44B64">
        <w:t>ping technique</w:t>
      </w:r>
      <w:r w:rsidRPr="00B44B64">
        <w:t xml:space="preserve"> will be a valuable starting point for developing measures of other environmental variables such as biomass and biodiversity</w:t>
      </w:r>
      <w:r w:rsidR="00464E12" w:rsidRPr="00B44B64">
        <w:t>.</w:t>
      </w:r>
      <w:r w:rsidRPr="00B44B64">
        <w:fldChar w:fldCharType="begin" w:fldLock="1"/>
      </w:r>
      <w:r w:rsidR="002D4FE5">
        <w:instrText>ADDIN CSL_CITATION {"citationItems":[{"id":"ITEM-1","itemData":{"author":[{"dropping-particle":"","family":"Eisfelder","given":"Christina","non-dropping-particle":"","parse-names":false,"suffix":""},{"dropping-particle":"","family":"Kuenzer","given":"Claudia","non-dropping-particle":"","parse-names":false,"suffix":""},{"dropping-particle":"","family":"Dech","given":"Stefan","non-dropping-particle":"","parse-names":false,"suffix":""}],"container-title":"International Journal of Remote Sensing","id":"ITEM-1","issue":"9","issued":{"date-parts":[["2012"]]},"note":"THIS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read.","page":"2937–2984","title":"Derivation of biomass information for semi-arid areas using remote-sensing data","type":"article-journal","volume":"33"},"uris":["http://www.mendeley.com/documents/?uuid=0c2b21a5-07d2-4331-a168-618b2a13fe65"]},{"id":"ITEM-2","itemData":{"DOI":"10.1016/j.foreco.2005.10.014","ISSN":"03781127","author":[{"dropping-particle":"","family":"Suganuma","given":"Hideki","non-dropping-particle":"","parse-names":false,"suffix":""},{"dropping-particle":"","family":"Abe","given":"Yukuo","non-dropping-particle":"","parse-names":false,"suffix":""},{"dropping-particle":"","family":"Taniguchi","given":"Masahiko","non-dropping-particle":"","parse-names":false,"suffix":""},{"dropping-particle":"","family":"Tanouchi","given":"Hiroyuki","non-dropping-particle":"","parse-names":false,"suffix":""},{"dropping-particle":"","family":"Utsugi","given":"Hajime","non-dropping-particle":"","parse-names":false,"suffix":""},{"dropping-particle":"","family":"Kojima","given":"Toshinori","non-dropping-particle":"","parse-names":false,"suffix":""},{"dropping-particle":"","family":"Yamada","given":"Koichi","non-dropping-particle":"","parse-names":false,"suffix":""}],"container-title":"Forest Ecology and Management","id":"ITEM-2","issue":"1-3","issued":{"date-parts":[["2006","2"]]},"note":"important in that is uses canopy cover to est biomass","page":"75-87","title":"Stand biomass estimation method by canopy coverage for application to remote sensing in an arid area of Western Australia","type":"article-journal","volume":"222"},"uris":["http://www.mendeley.com/documents/?uuid=74ddc7ba-7478-45e8-abbe-e171e51e2f9b"]},{"id":"ITEM-3","itemData":{"author":[{"dropping-particle":"","family":"Ludwig","given":"John A","non-dropping-particle":"","parse-names":false,"suffix":""},{"dropping-particle":"","family":"Reynolds","given":"James F","non-dropping-particle":"","parse-names":false,"suffix":""},{"dropping-particle":"","family":"Whitson","given":"Paul D","non-dropping-particle":"","parse-names":false,"suffix":""}],"container-title":"American Midland Naturalist","id":"ITEM-3","issue":"2","issued":{"date-parts":[["1975"]]},"note":"A reference to show that you can relate biomass to canopy cover esp for desert shrubs. Again generalisations over time and space are suspect and should be done with caution.\n\nNot thoroughly read.","page":"451-461","title":"Size-biomass relationships of several Chihuahuan desert shrubs","type":"article-journal","volume":"94"},"uris":["http://www.mendeley.com/documents/?uuid=fc5388d6-97db-4b1d-901d-f14e90fa8687"]}],"mendeley":{"formattedCitation":"&lt;sup&gt;12,59,60&lt;/sup&gt;","plainTextFormattedCitation":"12,59,60","previouslyFormattedCitation":"&lt;sup&gt;12,58,59&lt;/sup&gt;"},"properties":{"noteIndex":0},"schema":"https://github.com/citation-style-language/schema/raw/master/csl-citation.json"}</w:instrText>
      </w:r>
      <w:r w:rsidRPr="00B44B64">
        <w:fldChar w:fldCharType="separate"/>
      </w:r>
      <w:r w:rsidR="002D4FE5" w:rsidRPr="002D4FE5">
        <w:rPr>
          <w:noProof/>
          <w:vertAlign w:val="superscript"/>
        </w:rPr>
        <w:t>12,59,60</w:t>
      </w:r>
      <w:r w:rsidRPr="00B44B64">
        <w:fldChar w:fldCharType="end"/>
      </w:r>
      <w:r w:rsidRPr="00B44B64">
        <w:t xml:space="preserve">  </w:t>
      </w:r>
    </w:p>
    <w:bookmarkEnd w:id="753"/>
    <w:p w14:paraId="3E5C6D0F" w14:textId="54DC76C9" w:rsidR="00D61588" w:rsidRDefault="00D709FA" w:rsidP="00125EDE">
      <w:pPr>
        <w:pStyle w:val="Heading2"/>
        <w:numPr>
          <w:ilvl w:val="0"/>
          <w:numId w:val="0"/>
        </w:numPr>
      </w:pPr>
      <w:r>
        <w:t>Disclosure</w:t>
      </w:r>
    </w:p>
    <w:p w14:paraId="28C5E6E5" w14:textId="49420B5D" w:rsidR="00D709FA" w:rsidRPr="00B44B64" w:rsidRDefault="00D709FA" w:rsidP="00D61588">
      <w:pPr>
        <w:pStyle w:val="1TeksCharChar"/>
      </w:pPr>
      <w:r>
        <w:t>There are no conflicts of interest to declare</w:t>
      </w:r>
      <w:r w:rsidR="00AC1022">
        <w:t>.</w:t>
      </w:r>
    </w:p>
    <w:p w14:paraId="3A80E570" w14:textId="5E89428E" w:rsidR="00AE16C1" w:rsidRPr="00B44B64" w:rsidRDefault="00AE16C1" w:rsidP="00125EDE">
      <w:pPr>
        <w:pStyle w:val="Heading2"/>
        <w:numPr>
          <w:ilvl w:val="0"/>
          <w:numId w:val="0"/>
        </w:numPr>
      </w:pPr>
      <w:r w:rsidRPr="00B44B64">
        <w:t>Acknowledg</w:t>
      </w:r>
      <w:r w:rsidR="000F4F02" w:rsidRPr="00B44B64">
        <w:t>ment</w:t>
      </w:r>
      <w:r w:rsidR="00D709FA">
        <w:t>s</w:t>
      </w:r>
    </w:p>
    <w:p w14:paraId="1D7BB183" w14:textId="264E54EF" w:rsidR="000D2F55" w:rsidRPr="00B44B64" w:rsidRDefault="00AE16C1" w:rsidP="000D2F55">
      <w:pPr>
        <w:spacing w:line="480" w:lineRule="auto"/>
        <w:jc w:val="both"/>
        <w:rPr>
          <w:b/>
          <w:szCs w:val="28"/>
        </w:rPr>
      </w:pPr>
      <w:r w:rsidRPr="00B44B64">
        <w:t xml:space="preserve">We would like to thank Adrian </w:t>
      </w:r>
      <w:proofErr w:type="spellStart"/>
      <w:r w:rsidRPr="00B44B64">
        <w:t>Roos</w:t>
      </w:r>
      <w:proofErr w:type="spellEnd"/>
      <w:r w:rsidRPr="00B44B64">
        <w:t xml:space="preserve"> and Intergraph South Africa for providing a license for Intergraph PPS, Bernard Jacobs of </w:t>
      </w:r>
      <w:proofErr w:type="spellStart"/>
      <w:r w:rsidRPr="00B44B64">
        <w:t>Geospace</w:t>
      </w:r>
      <w:proofErr w:type="spellEnd"/>
      <w:r w:rsidRPr="00B44B64">
        <w:t xml:space="preserve"> International for </w:t>
      </w:r>
      <w:r w:rsidR="00EC12AC" w:rsidRPr="00B44B64">
        <w:t xml:space="preserve">facilitating insight into </w:t>
      </w:r>
      <w:r w:rsidRPr="00B44B64">
        <w:t xml:space="preserve">the NGI image processing workflow and in obtaining DMC </w:t>
      </w:r>
      <w:r w:rsidR="003C2D70" w:rsidRPr="00B44B64">
        <w:t xml:space="preserve">relative spectral response </w:t>
      </w:r>
      <w:r w:rsidRPr="00B44B64">
        <w:t xml:space="preserve">data, Theo </w:t>
      </w:r>
      <w:proofErr w:type="spellStart"/>
      <w:r w:rsidRPr="00B44B64">
        <w:t>Pauw</w:t>
      </w:r>
      <w:proofErr w:type="spellEnd"/>
      <w:r w:rsidRPr="00B44B64">
        <w:t xml:space="preserve"> and Garth Stephenson of CGA for assistance with computing and software resources</w:t>
      </w:r>
      <w:r w:rsidR="009509DA" w:rsidRPr="00B44B64">
        <w:t>,</w:t>
      </w:r>
      <w:r w:rsidRPr="00B44B64">
        <w:t xml:space="preserve"> and Julie </w:t>
      </w:r>
      <w:proofErr w:type="spellStart"/>
      <w:r w:rsidRPr="00B44B64">
        <w:t>Verhulp</w:t>
      </w:r>
      <w:proofErr w:type="spellEnd"/>
      <w:r w:rsidRPr="00B44B64">
        <w:t xml:space="preserve"> and NGI for provision of the aerial imagery.  </w:t>
      </w:r>
      <w:r w:rsidR="00A87ABF" w:rsidRPr="00B44B64">
        <w:t>The financial assistance of the National Research Foundation (NRF) towards this research is hereby acknowledged. Opinions expressed and conclusions arrived at, are those of the author and are not necessarily to be attributed to the NRF.</w:t>
      </w:r>
      <w:r w:rsidR="0059305F" w:rsidRPr="00B44B64">
        <w:t xml:space="preserve"> This work was supported by funding from the Department of Environmental Affairs via the Working for Natural Resources </w:t>
      </w:r>
      <w:r w:rsidR="000B7347" w:rsidRPr="00B44B64">
        <w:t>Program</w:t>
      </w:r>
      <w:r w:rsidR="0059305F" w:rsidRPr="00B44B64">
        <w:t xml:space="preserve">.  </w:t>
      </w:r>
      <w:r w:rsidR="00A87ABF" w:rsidRPr="00B44B64">
        <w:t xml:space="preserve">  </w:t>
      </w:r>
      <w:r w:rsidR="000D2F55" w:rsidRPr="00B44B64">
        <w:br w:type="page"/>
      </w:r>
    </w:p>
    <w:p w14:paraId="4C0DCAEA" w14:textId="39401889" w:rsidR="001C5BD7" w:rsidRPr="00B44B64" w:rsidRDefault="001C5BD7" w:rsidP="00125EDE">
      <w:pPr>
        <w:pStyle w:val="Heading2"/>
        <w:numPr>
          <w:ilvl w:val="0"/>
          <w:numId w:val="0"/>
        </w:numPr>
      </w:pPr>
      <w:r w:rsidRPr="00B44B64">
        <w:lastRenderedPageBreak/>
        <w:t>R</w:t>
      </w:r>
      <w:r w:rsidR="00125EDE">
        <w:t>eferences</w:t>
      </w:r>
    </w:p>
    <w:p w14:paraId="51E21DF5" w14:textId="73A2B663" w:rsidR="002D4FE5" w:rsidRPr="002D4FE5" w:rsidRDefault="007A38B5" w:rsidP="002D4FE5">
      <w:pPr>
        <w:widowControl w:val="0"/>
        <w:autoSpaceDE w:val="0"/>
        <w:autoSpaceDN w:val="0"/>
        <w:adjustRightInd w:val="0"/>
        <w:spacing w:before="120" w:after="120" w:line="360" w:lineRule="auto"/>
        <w:ind w:left="640" w:hanging="640"/>
        <w:rPr>
          <w:noProof/>
        </w:rPr>
      </w:pPr>
      <w:r w:rsidRPr="00B44B64">
        <w:fldChar w:fldCharType="begin" w:fldLock="1"/>
      </w:r>
      <w:r w:rsidRPr="00B44B64">
        <w:instrText xml:space="preserve">ADDIN Mendeley Bibliography CSL_BIBLIOGRAPHY </w:instrText>
      </w:r>
      <w:r w:rsidRPr="00B44B64">
        <w:fldChar w:fldCharType="separate"/>
      </w:r>
      <w:r w:rsidR="002D4FE5" w:rsidRPr="002D4FE5">
        <w:rPr>
          <w:noProof/>
        </w:rPr>
        <w:t>1.</w:t>
      </w:r>
      <w:r w:rsidR="002D4FE5" w:rsidRPr="002D4FE5">
        <w:rPr>
          <w:noProof/>
        </w:rPr>
        <w:tab/>
        <w:t>J. Vlok, R. M. Cowling, and T. Wolf, “A vegetation map for the Little Karoo,” Unpublished maps and report for a SKEP project supported by CEPF grant no 1064410304 (2005).</w:t>
      </w:r>
    </w:p>
    <w:p w14:paraId="6AA4332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w:t>
      </w:r>
      <w:r w:rsidRPr="002D4FE5">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384BD96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w:t>
      </w:r>
      <w:r w:rsidRPr="002D4FE5">
        <w:rPr>
          <w:noProof/>
        </w:rPr>
        <w:tab/>
        <w:t xml:space="preserve">A. Sigwela et al., “The impact of browsing-induced degradation on the reproduction of subtropical thicket canopy shrubs and trees,” South African J. Bot. </w:t>
      </w:r>
      <w:r w:rsidRPr="002D4FE5">
        <w:rPr>
          <w:b/>
          <w:bCs/>
          <w:noProof/>
        </w:rPr>
        <w:t>75</w:t>
      </w:r>
      <w:r w:rsidRPr="002D4FE5">
        <w:rPr>
          <w:noProof/>
        </w:rPr>
        <w:t>(2), 262–267, Elsevier B.V. (2009) [doi:10.1016/j.sajb.2008.12.001].</w:t>
      </w:r>
    </w:p>
    <w:p w14:paraId="50E11E8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w:t>
      </w:r>
      <w:r w:rsidRPr="002D4FE5">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2D4FE5">
        <w:rPr>
          <w:b/>
          <w:bCs/>
          <w:noProof/>
        </w:rPr>
        <w:t>02</w:t>
      </w:r>
      <w:r w:rsidRPr="002D4FE5">
        <w:rPr>
          <w:noProof/>
        </w:rPr>
        <w:t>, J. Aronson, S. Milton, and J. Blignaut, Eds., pp. 179–187, Island Press., Washington DC (2007).</w:t>
      </w:r>
    </w:p>
    <w:p w14:paraId="675C61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w:t>
      </w:r>
      <w:r w:rsidRPr="002D4FE5">
        <w:rPr>
          <w:noProof/>
        </w:rPr>
        <w:tab/>
        <w:t xml:space="preserve">A. J. Mills et al., “Effects of goat pastoralism on ecosystem carbon storage in semiarid thicket, Eastern Cape, South Africa,” Austral Ecol. </w:t>
      </w:r>
      <w:r w:rsidRPr="002D4FE5">
        <w:rPr>
          <w:b/>
          <w:bCs/>
          <w:noProof/>
        </w:rPr>
        <w:t>30</w:t>
      </w:r>
      <w:r w:rsidRPr="002D4FE5">
        <w:rPr>
          <w:noProof/>
        </w:rPr>
        <w:t>, 797–804 (2005).</w:t>
      </w:r>
    </w:p>
    <w:p w14:paraId="5E0FAA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w:t>
      </w:r>
      <w:r w:rsidRPr="002D4FE5">
        <w:rPr>
          <w:noProof/>
        </w:rPr>
        <w:tab/>
        <w:t xml:space="preserve">M. Thompson et al., “Mapping grazing-induced degradation in a semi-arid environment: A rapid and cost effective approach for assessment and monitoring,” Environ. Manage. </w:t>
      </w:r>
      <w:r w:rsidRPr="002D4FE5">
        <w:rPr>
          <w:b/>
          <w:bCs/>
          <w:noProof/>
        </w:rPr>
        <w:t>43</w:t>
      </w:r>
      <w:r w:rsidRPr="002D4FE5">
        <w:rPr>
          <w:noProof/>
        </w:rPr>
        <w:t>, 585–596 (2009) [doi:10.1007/s00267-008-9228-x].</w:t>
      </w:r>
    </w:p>
    <w:p w14:paraId="1A16D85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7.</w:t>
      </w:r>
      <w:r w:rsidRPr="002D4FE5">
        <w:rPr>
          <w:noProof/>
        </w:rPr>
        <w:tab/>
        <w:t xml:space="preserve">G. van Luijk et al., “Hydrological implications of desertification: Degradation of South African semi-arid subtropical thicket,” J. Arid Environ. </w:t>
      </w:r>
      <w:r w:rsidRPr="002D4FE5">
        <w:rPr>
          <w:b/>
          <w:bCs/>
          <w:noProof/>
        </w:rPr>
        <w:t>91</w:t>
      </w:r>
      <w:r w:rsidRPr="002D4FE5">
        <w:rPr>
          <w:noProof/>
        </w:rPr>
        <w:t>, 14–21, Elsevier Ltd (2013) [doi:10.1016/j.jaridenv.2012.10.022].</w:t>
      </w:r>
    </w:p>
    <w:p w14:paraId="7976C28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8.</w:t>
      </w:r>
      <w:r w:rsidRPr="002D4FE5">
        <w:rPr>
          <w:noProof/>
        </w:rPr>
        <w:tab/>
        <w:t xml:space="preserve">A. J. Mills and R. M. Cowling, “Rate of carbon sequestration at two thicket restoration sites in the Eastern Cape, South Africa,” Restor. Ecol. </w:t>
      </w:r>
      <w:r w:rsidRPr="002D4FE5">
        <w:rPr>
          <w:b/>
          <w:bCs/>
          <w:noProof/>
        </w:rPr>
        <w:t>14</w:t>
      </w:r>
      <w:r w:rsidRPr="002D4FE5">
        <w:rPr>
          <w:noProof/>
        </w:rPr>
        <w:t>(1), 38–49 (2006).</w:t>
      </w:r>
    </w:p>
    <w:p w14:paraId="5C12442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9.</w:t>
      </w:r>
      <w:r w:rsidRPr="002D4FE5">
        <w:rPr>
          <w:noProof/>
        </w:rPr>
        <w:tab/>
        <w:t xml:space="preserve">M. L. Vyver et al., “Active restoration of woody canopy dominants in degraded South African semi-arid thicket is neither ecologically nor economically feasible,” Appl. Veg. Sci. </w:t>
      </w:r>
      <w:r w:rsidRPr="002D4FE5">
        <w:rPr>
          <w:b/>
          <w:bCs/>
          <w:noProof/>
        </w:rPr>
        <w:t>15</w:t>
      </w:r>
      <w:r w:rsidRPr="002D4FE5">
        <w:rPr>
          <w:noProof/>
        </w:rPr>
        <w:t>(1), 26–34 (2012) [doi:10.1111/j.1654-109X.2011.01162.x].</w:t>
      </w:r>
    </w:p>
    <w:p w14:paraId="43CCAD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10.</w:t>
      </w:r>
      <w:r w:rsidRPr="002D4FE5">
        <w:rPr>
          <w:noProof/>
        </w:rPr>
        <w:tab/>
        <w:t xml:space="preserve">H. Adie and R. I. Yeaton, “Regeneration dynamics in arid subtropical thicket, South </w:t>
      </w:r>
      <w:r w:rsidRPr="002D4FE5">
        <w:rPr>
          <w:noProof/>
        </w:rPr>
        <w:lastRenderedPageBreak/>
        <w:t xml:space="preserve">Africa,” South African J. Bot. </w:t>
      </w:r>
      <w:r w:rsidRPr="002D4FE5">
        <w:rPr>
          <w:b/>
          <w:bCs/>
          <w:noProof/>
        </w:rPr>
        <w:t>88</w:t>
      </w:r>
      <w:r w:rsidRPr="002D4FE5">
        <w:rPr>
          <w:noProof/>
        </w:rPr>
        <w:t>, 80–85, South African Association of Botanists (2013) [doi:10.1016/j.sajb.2013.05.010].</w:t>
      </w:r>
    </w:p>
    <w:p w14:paraId="1E18EB9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11.</w:t>
      </w:r>
      <w:r w:rsidRPr="002D4FE5">
        <w:rPr>
          <w:noProof/>
        </w:rPr>
        <w:tab/>
        <w:t xml:space="preserve">A. J. Mills and R. M. Cowling, “Below-ground carbon stocks in intact and transformed subtropical thicket landscapes in semi-arid South Africa,” J. Arid Environ. </w:t>
      </w:r>
      <w:r w:rsidRPr="002D4FE5">
        <w:rPr>
          <w:b/>
          <w:bCs/>
          <w:noProof/>
        </w:rPr>
        <w:t>74</w:t>
      </w:r>
      <w:r w:rsidRPr="002D4FE5">
        <w:rPr>
          <w:noProof/>
        </w:rPr>
        <w:t>(1), 93–100, Elsevier Ltd (2010) [doi:10.1016/j.jaridenv.2009.07.002].</w:t>
      </w:r>
    </w:p>
    <w:p w14:paraId="3D12444A"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12.</w:t>
      </w:r>
      <w:r w:rsidRPr="002D4FE5">
        <w:rPr>
          <w:noProof/>
        </w:rPr>
        <w:tab/>
        <w:t xml:space="preserve">C. Eisfelder, C. Kuenzer, and S. Dech, “Derivation of biomass information for semi-arid areas using remote-sensing data,” Int. J. Remote Sens. </w:t>
      </w:r>
      <w:r w:rsidRPr="002D4FE5">
        <w:rPr>
          <w:b/>
          <w:bCs/>
          <w:noProof/>
        </w:rPr>
        <w:t>33</w:t>
      </w:r>
      <w:r w:rsidRPr="002D4FE5">
        <w:rPr>
          <w:noProof/>
        </w:rPr>
        <w:t>(9), 2937–2984 (2012).</w:t>
      </w:r>
    </w:p>
    <w:p w14:paraId="00D2953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13.</w:t>
      </w:r>
      <w:r w:rsidRPr="002D4FE5">
        <w:rPr>
          <w:noProof/>
        </w:rPr>
        <w:tab/>
        <w:t>M. J. Powell, “Restoration of degraded subtropical thickets in the Baviaanskloof Megareserve, South Africa,” Rhodes University (2009).</w:t>
      </w:r>
    </w:p>
    <w:p w14:paraId="29B319A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14.</w:t>
      </w:r>
      <w:r w:rsidRPr="002D4FE5">
        <w:rPr>
          <w:noProof/>
        </w:rPr>
        <w:tab/>
        <w:t xml:space="preserve">D. Lu, “The potential and challenge of remote sensing based biomass estimation,” Int. J. Remote Sens. </w:t>
      </w:r>
      <w:r w:rsidRPr="002D4FE5">
        <w:rPr>
          <w:b/>
          <w:bCs/>
          <w:noProof/>
        </w:rPr>
        <w:t>27</w:t>
      </w:r>
      <w:r w:rsidRPr="002D4FE5">
        <w:rPr>
          <w:noProof/>
        </w:rPr>
        <w:t>(7), 1297–1328 (2006) [doi:10.1080/01431160500486732].</w:t>
      </w:r>
    </w:p>
    <w:p w14:paraId="56EBD7C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15.</w:t>
      </w:r>
      <w:r w:rsidRPr="002D4FE5">
        <w:rPr>
          <w:noProof/>
        </w:rPr>
        <w:tab/>
        <w:t xml:space="preserve">P. Curran et al., “Mapping restoration opportunity for collaborating with land managers in a carbon credit-funded restoration program in the Makana municipality, Eastern Cape, South Africa,” Restor. Ecol. </w:t>
      </w:r>
      <w:r w:rsidRPr="002D4FE5">
        <w:rPr>
          <w:b/>
          <w:bCs/>
          <w:noProof/>
        </w:rPr>
        <w:t>20</w:t>
      </w:r>
      <w:r w:rsidRPr="002D4FE5">
        <w:rPr>
          <w:noProof/>
        </w:rPr>
        <w:t>(1), 56–64 (2012) [doi:10.1111/j.1526-100X.2010.00746.x].</w:t>
      </w:r>
    </w:p>
    <w:p w14:paraId="30C12CB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16.</w:t>
      </w:r>
      <w:r w:rsidRPr="002D4FE5">
        <w:rPr>
          <w:noProof/>
        </w:rPr>
        <w:tab/>
        <w:t xml:space="preserve">A. J. Mills et al., </w:t>
      </w:r>
      <w:r w:rsidRPr="002D4FE5">
        <w:rPr>
          <w:i/>
          <w:iCs/>
          <w:noProof/>
        </w:rPr>
        <w:t>Investing in sustainability. Restoring degraded thicket, creating jobs, capturing carbon and earning green credit.</w:t>
      </w:r>
      <w:r w:rsidRPr="002D4FE5">
        <w:rPr>
          <w:noProof/>
        </w:rPr>
        <w:t>, 1234, in Published by Climate Action Partnership, Cape Town, and Wilderness Foundation, Port Elizabeth, Climate Action Partnership, Cape Town and Wilderness Foundation, Port Elizabeth. (2010).</w:t>
      </w:r>
    </w:p>
    <w:p w14:paraId="7DDE4F8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17.</w:t>
      </w:r>
      <w:r w:rsidRPr="002D4FE5">
        <w:rPr>
          <w:noProof/>
        </w:rPr>
        <w:tab/>
        <w:t xml:space="preserve">S. Basu et al., “A Semiautomated Probabilistic Framework for Tree-Cover Delineation From 1-m NAIP Imagery Using a High-Performance Computing Architecture,” IEEE Trans. Geosci. Remote Sens. </w:t>
      </w:r>
      <w:r w:rsidRPr="002D4FE5">
        <w:rPr>
          <w:b/>
          <w:bCs/>
          <w:noProof/>
        </w:rPr>
        <w:t>53</w:t>
      </w:r>
      <w:r w:rsidRPr="002D4FE5">
        <w:rPr>
          <w:noProof/>
        </w:rPr>
        <w:t>(10), 5690–5708 (2015) [doi:10.1109/TGRS.2015.2428197].</w:t>
      </w:r>
    </w:p>
    <w:p w14:paraId="549E24C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18.</w:t>
      </w:r>
      <w:r w:rsidRPr="002D4FE5">
        <w:rPr>
          <w:noProof/>
        </w:rPr>
        <w:tab/>
        <w:t xml:space="preserve">A. Ghosh and P. K. Joshi, “A comparison of selected classification algorithms for mapping bamboo patches in lower Gangetic plains using very high resolution WorldView 2 imagery,” Int. J. Appl. Earth Obs. Geoinf. </w:t>
      </w:r>
      <w:r w:rsidRPr="002D4FE5">
        <w:rPr>
          <w:b/>
          <w:bCs/>
          <w:noProof/>
        </w:rPr>
        <w:t>26</w:t>
      </w:r>
      <w:r w:rsidRPr="002D4FE5">
        <w:rPr>
          <w:noProof/>
        </w:rPr>
        <w:t>, 298–311, Elsevier B.V. (2014) [doi:10.1016/j.jag.2013.08.011].</w:t>
      </w:r>
    </w:p>
    <w:p w14:paraId="51F65A7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19.</w:t>
      </w:r>
      <w:r w:rsidRPr="002D4FE5">
        <w:rPr>
          <w:noProof/>
        </w:rPr>
        <w:tab/>
        <w:t xml:space="preserve">K. Johansen et al., “Application of high spatial resolution satellite imagery for riparian and forest ecosystem classification,” Remote Sens. Environ. </w:t>
      </w:r>
      <w:r w:rsidRPr="002D4FE5">
        <w:rPr>
          <w:b/>
          <w:bCs/>
          <w:noProof/>
        </w:rPr>
        <w:t>110</w:t>
      </w:r>
      <w:r w:rsidRPr="002D4FE5">
        <w:rPr>
          <w:noProof/>
        </w:rPr>
        <w:t>(1), 29–44 (2007) [doi:10.1016/j.rse.2007.02.014].</w:t>
      </w:r>
    </w:p>
    <w:p w14:paraId="72FA1F9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20.</w:t>
      </w:r>
      <w:r w:rsidRPr="002D4FE5">
        <w:rPr>
          <w:noProof/>
        </w:rPr>
        <w:tab/>
        <w:t xml:space="preserve">S. Kollár, Z. Vekerdy, and B. Márkus, “Aerial image classification for the mapping of </w:t>
      </w:r>
      <w:r w:rsidRPr="002D4FE5">
        <w:rPr>
          <w:noProof/>
        </w:rPr>
        <w:lastRenderedPageBreak/>
        <w:t xml:space="preserve">riparian vegetation habitats,” Acta Silv. Lignaria Hungarica </w:t>
      </w:r>
      <w:r w:rsidRPr="002D4FE5">
        <w:rPr>
          <w:b/>
          <w:bCs/>
          <w:noProof/>
        </w:rPr>
        <w:t>9</w:t>
      </w:r>
      <w:r w:rsidRPr="002D4FE5">
        <w:rPr>
          <w:noProof/>
        </w:rPr>
        <w:t>(1), 119–133 (2013) [doi:10.2478/aslh-2013-0010].</w:t>
      </w:r>
    </w:p>
    <w:p w14:paraId="009B9857"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21.</w:t>
      </w:r>
      <w:r w:rsidRPr="002D4FE5">
        <w:rPr>
          <w:noProof/>
        </w:rPr>
        <w:tab/>
        <w:t xml:space="preserve">Y. T. Mustafa and H. N. Habeeb, “Object based technique for delineating and mapping 15 tree species using VHR WorldView-2 imagery,” in Proc. SPIE </w:t>
      </w:r>
      <w:r w:rsidRPr="002D4FE5">
        <w:rPr>
          <w:b/>
          <w:bCs/>
          <w:noProof/>
        </w:rPr>
        <w:t>9239</w:t>
      </w:r>
      <w:r w:rsidRPr="002D4FE5">
        <w:rPr>
          <w:noProof/>
        </w:rPr>
        <w:t>, p. 92390G–92390G–13 (2014) [doi:10.1117/12.2067280].</w:t>
      </w:r>
    </w:p>
    <w:p w14:paraId="6C2FEE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22.</w:t>
      </w:r>
      <w:r w:rsidRPr="002D4FE5">
        <w:rPr>
          <w:noProof/>
        </w:rPr>
        <w:tab/>
        <w:t xml:space="preserve">Z.-T. Ouyang et al., “A comparison of pixel-based and object-oriented approaches to VHR imagery for mapping saltmarsh plants,” Ecol. Inform. </w:t>
      </w:r>
      <w:r w:rsidRPr="002D4FE5">
        <w:rPr>
          <w:b/>
          <w:bCs/>
          <w:noProof/>
        </w:rPr>
        <w:t>6</w:t>
      </w:r>
      <w:r w:rsidRPr="002D4FE5">
        <w:rPr>
          <w:noProof/>
        </w:rPr>
        <w:t>(2), 136–146, Elsevier B.V. (2011) [doi:10.1016/j.ecoinf.2011.01.002].</w:t>
      </w:r>
    </w:p>
    <w:p w14:paraId="05CBC47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23.</w:t>
      </w:r>
      <w:r w:rsidRPr="002D4FE5">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2D4FE5">
        <w:rPr>
          <w:b/>
          <w:bCs/>
          <w:noProof/>
        </w:rPr>
        <w:t>48</w:t>
      </w:r>
      <w:r w:rsidRPr="002D4FE5">
        <w:rPr>
          <w:noProof/>
        </w:rPr>
        <w:t>(3), 1299–1325 (2010).</w:t>
      </w:r>
    </w:p>
    <w:p w14:paraId="753CA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24.</w:t>
      </w:r>
      <w:r w:rsidRPr="002D4FE5">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2D4FE5">
        <w:rPr>
          <w:b/>
          <w:bCs/>
          <w:noProof/>
        </w:rPr>
        <w:t>1</w:t>
      </w:r>
      <w:r w:rsidRPr="002D4FE5">
        <w:rPr>
          <w:noProof/>
        </w:rPr>
        <w:t>, pp. 551–556 (2007).</w:t>
      </w:r>
    </w:p>
    <w:p w14:paraId="3299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25.</w:t>
      </w:r>
      <w:r w:rsidRPr="002D4FE5">
        <w:rPr>
          <w:noProof/>
        </w:rPr>
        <w:tab/>
        <w:t xml:space="preserve">A. I. de Castro et al., “Airborne multi-spectral imagery for mapping cruciferous weeds in cereal and legume crops,” Precis. Agric. </w:t>
      </w:r>
      <w:r w:rsidRPr="002D4FE5">
        <w:rPr>
          <w:b/>
          <w:bCs/>
          <w:noProof/>
        </w:rPr>
        <w:t>13</w:t>
      </w:r>
      <w:r w:rsidRPr="002D4FE5">
        <w:rPr>
          <w:noProof/>
        </w:rPr>
        <w:t>(3), 302–321 (2012) [doi:10.1007/s11119-011-9247-0].</w:t>
      </w:r>
    </w:p>
    <w:p w14:paraId="4B83765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26.</w:t>
      </w:r>
      <w:r w:rsidRPr="002D4FE5">
        <w:rPr>
          <w:noProof/>
        </w:rPr>
        <w:tab/>
        <w:t xml:space="preserve">H. Mehner et al., “Remote sensing of upland vegetation: the potential of high spatial resolution satellite sensors,” Glob. Ecol. Biogeogr. </w:t>
      </w:r>
      <w:r w:rsidRPr="002D4FE5">
        <w:rPr>
          <w:b/>
          <w:bCs/>
          <w:noProof/>
        </w:rPr>
        <w:t>13</w:t>
      </w:r>
      <w:r w:rsidRPr="002D4FE5">
        <w:rPr>
          <w:noProof/>
        </w:rPr>
        <w:t>(4), 359–369 (2004) [doi:10.1111/j.1466-822X.2004.00096.x].</w:t>
      </w:r>
    </w:p>
    <w:p w14:paraId="0D5EF3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27.</w:t>
      </w:r>
      <w:r w:rsidRPr="002D4FE5">
        <w:rPr>
          <w:noProof/>
        </w:rPr>
        <w:tab/>
        <w:t xml:space="preserve">Trimble, </w:t>
      </w:r>
      <w:r w:rsidRPr="002D4FE5">
        <w:rPr>
          <w:i/>
          <w:iCs/>
          <w:noProof/>
        </w:rPr>
        <w:t>eCognition Developer user guide</w:t>
      </w:r>
      <w:r w:rsidRPr="002D4FE5">
        <w:rPr>
          <w:noProof/>
        </w:rPr>
        <w:t xml:space="preserve"> (2016).</w:t>
      </w:r>
    </w:p>
    <w:p w14:paraId="0EAF079B"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28.</w:t>
      </w:r>
      <w:r w:rsidRPr="002D4FE5">
        <w:rPr>
          <w:noProof/>
        </w:rPr>
        <w:tab/>
        <w:t xml:space="preserve">C. M. Bishop, </w:t>
      </w:r>
      <w:r w:rsidRPr="002D4FE5">
        <w:rPr>
          <w:i/>
          <w:iCs/>
          <w:noProof/>
        </w:rPr>
        <w:t>Neural networks for pattern recognition</w:t>
      </w:r>
      <w:r w:rsidRPr="002D4FE5">
        <w:rPr>
          <w:noProof/>
        </w:rPr>
        <w:t>, Oxford University Press, New York (2003).</w:t>
      </w:r>
    </w:p>
    <w:p w14:paraId="6BC383F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29.</w:t>
      </w:r>
      <w:r w:rsidRPr="002D4FE5">
        <w:rPr>
          <w:noProof/>
        </w:rPr>
        <w:tab/>
        <w:t xml:space="preserve">A. K. Jain, R. P. W. Duin, and J. Mao, “Statistical pattern recognition: a review,” IEEE Trans. Pattern Anal. Mach. Intell. </w:t>
      </w:r>
      <w:r w:rsidRPr="002D4FE5">
        <w:rPr>
          <w:b/>
          <w:bCs/>
          <w:noProof/>
        </w:rPr>
        <w:t>22</w:t>
      </w:r>
      <w:r w:rsidRPr="002D4FE5">
        <w:rPr>
          <w:noProof/>
        </w:rPr>
        <w:t>(1), 4–37 (2000).</w:t>
      </w:r>
    </w:p>
    <w:p w14:paraId="46A9D56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30.</w:t>
      </w:r>
      <w:r w:rsidRPr="002D4FE5">
        <w:rPr>
          <w:noProof/>
        </w:rPr>
        <w:tab/>
        <w:t xml:space="preserve">L. Tolosi and T. Lengauer, “Classification with correlated features: unreliability of feature ranking and solutions.,” Bioinformatics </w:t>
      </w:r>
      <w:r w:rsidRPr="002D4FE5">
        <w:rPr>
          <w:b/>
          <w:bCs/>
          <w:noProof/>
        </w:rPr>
        <w:t>27</w:t>
      </w:r>
      <w:r w:rsidRPr="002D4FE5">
        <w:rPr>
          <w:noProof/>
        </w:rPr>
        <w:t>(14), 1986–1994 (2011) [doi:10.1093/bioinformatics/btr300].</w:t>
      </w:r>
    </w:p>
    <w:p w14:paraId="7C6D697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lastRenderedPageBreak/>
        <w:t>31.</w:t>
      </w:r>
      <w:r w:rsidRPr="002D4FE5">
        <w:rPr>
          <w:noProof/>
        </w:rPr>
        <w:tab/>
        <w:t>European Space Agency (ESA), “Sentinel-2 User Handbook” (2015).</w:t>
      </w:r>
    </w:p>
    <w:p w14:paraId="0C742D9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32.</w:t>
      </w:r>
      <w:r w:rsidRPr="002D4FE5">
        <w:rPr>
          <w:noProof/>
        </w:rPr>
        <w:tab/>
        <w:t>G. Schmidt et al., “Landsat Ecosystem Disturbance Adaptive Processing System (LEDAPS) Algorithm Description” (2012) [doi:No. 2013-1057].</w:t>
      </w:r>
    </w:p>
    <w:p w14:paraId="60068DD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33.</w:t>
      </w:r>
      <w:r w:rsidRPr="002D4FE5">
        <w:rPr>
          <w:noProof/>
        </w:rPr>
        <w:tab/>
        <w:t>GDAL Development Team, “Geospatial Data Abstraction Library,” Open Source Geospatial Foundation, 2014, &lt;http://www.gdal.org/&gt;.</w:t>
      </w:r>
    </w:p>
    <w:p w14:paraId="767B64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34.</w:t>
      </w:r>
      <w:r w:rsidRPr="002D4FE5">
        <w:rPr>
          <w:noProof/>
        </w:rPr>
        <w:tab/>
        <w:t xml:space="preserve">G. Bradski, “The OpenCV library,” Dr. Dobb’s J. Softw. Tools </w:t>
      </w:r>
      <w:r w:rsidRPr="002D4FE5">
        <w:rPr>
          <w:b/>
          <w:bCs/>
          <w:noProof/>
        </w:rPr>
        <w:t>25</w:t>
      </w:r>
      <w:r w:rsidRPr="002D4FE5">
        <w:rPr>
          <w:noProof/>
        </w:rPr>
        <w:t>(120), 122–125 (2000).</w:t>
      </w:r>
    </w:p>
    <w:p w14:paraId="76BBA60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35.</w:t>
      </w:r>
      <w:r w:rsidRPr="002D4FE5">
        <w:rPr>
          <w:noProof/>
        </w:rPr>
        <w:tab/>
        <w:t xml:space="preserve">Z. Mingguo, C. Qianguo, and Q. Mingzhou, “The Effect of Prior Probabilities in the Maximum Likelihood Classification on Individual Classes,” Photogramm. Eng. Remote Sens. </w:t>
      </w:r>
      <w:r w:rsidRPr="002D4FE5">
        <w:rPr>
          <w:b/>
          <w:bCs/>
          <w:noProof/>
        </w:rPr>
        <w:t>75</w:t>
      </w:r>
      <w:r w:rsidRPr="002D4FE5">
        <w:rPr>
          <w:noProof/>
        </w:rPr>
        <w:t>(9), 1109–1117, IEEE, Seoul, South Korea (2009) [doi:10.14358/PERS.75.9.1109].</w:t>
      </w:r>
    </w:p>
    <w:p w14:paraId="17DDA5D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36.</w:t>
      </w:r>
      <w:r w:rsidRPr="002D4FE5">
        <w:rPr>
          <w:noProof/>
        </w:rPr>
        <w:tab/>
        <w:t xml:space="preserve">Z. Li et al., “Evaluation of spectral and texture features for object-based vegetation species classification using support vector machines,” in ISPRS TC VII Symposium – 100 Years ISPRS </w:t>
      </w:r>
      <w:r w:rsidRPr="002D4FE5">
        <w:rPr>
          <w:b/>
          <w:bCs/>
          <w:noProof/>
        </w:rPr>
        <w:t>XXXVIII</w:t>
      </w:r>
      <w:r w:rsidRPr="002D4FE5">
        <w:rPr>
          <w:noProof/>
        </w:rPr>
        <w:t>, W. Wagner and B. Székely, Eds., pp. 122–127, IAPRS, Vienna, Austria (2010).</w:t>
      </w:r>
    </w:p>
    <w:p w14:paraId="2D2F618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37.</w:t>
      </w:r>
      <w:r w:rsidRPr="002D4FE5">
        <w:rPr>
          <w:noProof/>
        </w:rPr>
        <w:tab/>
        <w:t xml:space="preserve">R. Trias-Sanz, G. Stamon, and J. Louchet, “Using colour, texture, and hierarchial segmentation for high-resolution remote sensing,” ISPRS J. Photogramm. Remote Sens. </w:t>
      </w:r>
      <w:r w:rsidRPr="002D4FE5">
        <w:rPr>
          <w:b/>
          <w:bCs/>
          <w:noProof/>
        </w:rPr>
        <w:t>63</w:t>
      </w:r>
      <w:r w:rsidRPr="002D4FE5">
        <w:rPr>
          <w:noProof/>
        </w:rPr>
        <w:t>(2), 156–168 (2008) [doi:10.1016/j.isprsjprs.2007.08.005].</w:t>
      </w:r>
    </w:p>
    <w:p w14:paraId="0DBE262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38.</w:t>
      </w:r>
      <w:r w:rsidRPr="002D4FE5">
        <w:rPr>
          <w:noProof/>
        </w:rPr>
        <w:tab/>
        <w:t xml:space="preserve">M. Singh, Y. Malhi, and S. Bhagwat, “Biomass estimation of mixed forest landscape using a Fourier transform texture-based approach on very-high-resolution optical satellite imagery,” Int. J. Remote Sens. </w:t>
      </w:r>
      <w:r w:rsidRPr="002D4FE5">
        <w:rPr>
          <w:b/>
          <w:bCs/>
          <w:noProof/>
        </w:rPr>
        <w:t>35</w:t>
      </w:r>
      <w:r w:rsidRPr="002D4FE5">
        <w:rPr>
          <w:noProof/>
        </w:rPr>
        <w:t>(9), 3331–3349 (2014) [doi:10.1080/01431161.2014.903441].</w:t>
      </w:r>
    </w:p>
    <w:p w14:paraId="52CA8E6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39.</w:t>
      </w:r>
      <w:r w:rsidRPr="002D4FE5">
        <w:rPr>
          <w:noProof/>
        </w:rPr>
        <w:tab/>
        <w:t>P. Blauensteiner et al., “On colour spaces for change detection and shadow suppression,” in Computer Vision Winter Workshop 2006, O. Chum and V. Franc, Eds., pp. 1–6, Czech Pattern Recognition Society, Telc, Czech Republic (2006).</w:t>
      </w:r>
    </w:p>
    <w:p w14:paraId="3FC58591"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40.</w:t>
      </w:r>
      <w:r w:rsidRPr="002D4FE5">
        <w:rPr>
          <w:noProof/>
        </w:rPr>
        <w:tab/>
        <w:t xml:space="preserve">D. M. Gates, </w:t>
      </w:r>
      <w:r w:rsidRPr="002D4FE5">
        <w:rPr>
          <w:i/>
          <w:iCs/>
          <w:noProof/>
        </w:rPr>
        <w:t>Biophysical Ecology</w:t>
      </w:r>
      <w:r w:rsidRPr="002D4FE5">
        <w:rPr>
          <w:noProof/>
        </w:rPr>
        <w:t>, Springer, New York (1980) [doi:10.1007/978-1-4612-6024-0].</w:t>
      </w:r>
    </w:p>
    <w:p w14:paraId="17A1F374"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41.</w:t>
      </w:r>
      <w:r w:rsidRPr="002D4FE5">
        <w:rPr>
          <w:noProof/>
        </w:rPr>
        <w:tab/>
        <w:t xml:space="preserve">R. B. Myneni et al., “The interpretation of spectral vegetation indexes,” IEEE Trans. Geosci. Remote Sens. </w:t>
      </w:r>
      <w:r w:rsidRPr="002D4FE5">
        <w:rPr>
          <w:b/>
          <w:bCs/>
          <w:noProof/>
        </w:rPr>
        <w:t>33</w:t>
      </w:r>
      <w:r w:rsidRPr="002D4FE5">
        <w:rPr>
          <w:noProof/>
        </w:rPr>
        <w:t>(2), 481–486 (1995) [doi:10.1109/36.377948].</w:t>
      </w:r>
    </w:p>
    <w:p w14:paraId="3B057292"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42.</w:t>
      </w:r>
      <w:r w:rsidRPr="002D4FE5">
        <w:rPr>
          <w:noProof/>
        </w:rPr>
        <w:tab/>
        <w:t xml:space="preserve">R. J. Kauth and G. S. Thomas, “The tasselled cap -- a graphic description of the </w:t>
      </w:r>
      <w:r w:rsidRPr="002D4FE5">
        <w:rPr>
          <w:noProof/>
        </w:rPr>
        <w:lastRenderedPageBreak/>
        <w:t>spectral-temporal development of agricultural crops as seen by LANDSAT,” in Symposium on Machine Processing of Remotely Sensed Data, p. 4B41-4B51, IEEE, Purdue University of West Lafayette, Indiana, USA (1976).</w:t>
      </w:r>
    </w:p>
    <w:p w14:paraId="5B09252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43.</w:t>
      </w:r>
      <w:r w:rsidRPr="002D4FE5">
        <w:rPr>
          <w:noProof/>
        </w:rPr>
        <w:tab/>
        <w:t>Intergraph, “Digital mapping camera system,” 2008, &lt;http://www.geospace.co.za/pdf/DMC Brochure.pdf&gt;.</w:t>
      </w:r>
    </w:p>
    <w:p w14:paraId="08E41CE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44.</w:t>
      </w:r>
      <w:r w:rsidRPr="002D4FE5">
        <w:rPr>
          <w:noProof/>
        </w:rPr>
        <w:tab/>
        <w:t>B. Sahu and D. Mishra, “A novel approach for selecting informative genes from gene expression data using signal-to-noise ratio and t-statistics,” in 2011 2nd International Conference on Computer and Communication Technology (ICCCT-2011), S. Mohanty, Ed., pp. 5–10, IEEE, Allahabad, India (2011) [doi:10.1109/ICCCT.2011.6075207].</w:t>
      </w:r>
    </w:p>
    <w:p w14:paraId="3235461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45.</w:t>
      </w:r>
      <w:r w:rsidRPr="002D4FE5">
        <w:rPr>
          <w:noProof/>
        </w:rPr>
        <w:tab/>
        <w:t xml:space="preserve">C. Strobl et al., “Conditional variable importance for random forests.,” BMC Bioinformatics </w:t>
      </w:r>
      <w:r w:rsidRPr="002D4FE5">
        <w:rPr>
          <w:b/>
          <w:bCs/>
          <w:noProof/>
        </w:rPr>
        <w:t>9</w:t>
      </w:r>
      <w:r w:rsidRPr="002D4FE5">
        <w:rPr>
          <w:noProof/>
        </w:rPr>
        <w:t>, 307 (2008) [doi:10.1186/1471-2105-9-307].</w:t>
      </w:r>
    </w:p>
    <w:p w14:paraId="40CEFCC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46.</w:t>
      </w:r>
      <w:r w:rsidRPr="002D4FE5">
        <w:rPr>
          <w:noProof/>
        </w:rPr>
        <w:tab/>
        <w:t xml:space="preserve">M. Yousef et al., “Recursive cluster elimination (RCE) for classification and feature selection from gene expression data.,” BMC Bioinformatics </w:t>
      </w:r>
      <w:r w:rsidRPr="002D4FE5">
        <w:rPr>
          <w:b/>
          <w:bCs/>
          <w:noProof/>
        </w:rPr>
        <w:t>8</w:t>
      </w:r>
      <w:r w:rsidRPr="002D4FE5">
        <w:rPr>
          <w:noProof/>
        </w:rPr>
        <w:t>(144) (2007) [doi:10.1186/1471-2105-8-144].</w:t>
      </w:r>
    </w:p>
    <w:p w14:paraId="5FC54EDD"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47.</w:t>
      </w:r>
      <w:r w:rsidRPr="002D4FE5">
        <w:rPr>
          <w:noProof/>
        </w:rPr>
        <w:tab/>
        <w:t xml:space="preserve">G. J. Szekely and M. L. Rizzo, “Hierarchical clustering via joint between-within distances: extending Ward’s minimum variance method,” J. Classif. </w:t>
      </w:r>
      <w:r w:rsidRPr="002D4FE5">
        <w:rPr>
          <w:b/>
          <w:bCs/>
          <w:noProof/>
        </w:rPr>
        <w:t>22</w:t>
      </w:r>
      <w:r w:rsidRPr="002D4FE5">
        <w:rPr>
          <w:noProof/>
        </w:rPr>
        <w:t>(2), 151–183 (2005) [doi:10.1007/s00357-005-0012-9].</w:t>
      </w:r>
    </w:p>
    <w:p w14:paraId="2F6F60EF"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48.</w:t>
      </w:r>
      <w:r w:rsidRPr="002D4FE5">
        <w:rPr>
          <w:noProof/>
        </w:rPr>
        <w:tab/>
        <w:t xml:space="preserve">D. J. Hand and K. Yu, “Idiot’s Bayes - Not So Stupid After All?,” Int. Statisitical Rev. </w:t>
      </w:r>
      <w:r w:rsidRPr="002D4FE5">
        <w:rPr>
          <w:b/>
          <w:bCs/>
          <w:noProof/>
        </w:rPr>
        <w:t>69</w:t>
      </w:r>
      <w:r w:rsidRPr="002D4FE5">
        <w:rPr>
          <w:noProof/>
        </w:rPr>
        <w:t>(3), 385–398 (2001).</w:t>
      </w:r>
    </w:p>
    <w:p w14:paraId="5EE672D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49.</w:t>
      </w:r>
      <w:r w:rsidRPr="002D4FE5">
        <w:rPr>
          <w:noProof/>
        </w:rPr>
        <w:tab/>
        <w:t xml:space="preserve">L. Breiman et al., </w:t>
      </w:r>
      <w:r w:rsidRPr="002D4FE5">
        <w:rPr>
          <w:i/>
          <w:iCs/>
          <w:noProof/>
        </w:rPr>
        <w:t>Classification and regression trees</w:t>
      </w:r>
      <w:r w:rsidRPr="002D4FE5">
        <w:rPr>
          <w:noProof/>
        </w:rPr>
        <w:t>, Wadsworth, Calif. (1984).</w:t>
      </w:r>
    </w:p>
    <w:p w14:paraId="49D0568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50.</w:t>
      </w:r>
      <w:r w:rsidRPr="002D4FE5">
        <w:rPr>
          <w:noProof/>
        </w:rPr>
        <w:tab/>
        <w:t xml:space="preserve">L. Breiman, “Bagging predictors,” Mach. Learn. </w:t>
      </w:r>
      <w:r w:rsidRPr="002D4FE5">
        <w:rPr>
          <w:b/>
          <w:bCs/>
          <w:noProof/>
        </w:rPr>
        <w:t>24</w:t>
      </w:r>
      <w:r w:rsidRPr="002D4FE5">
        <w:rPr>
          <w:noProof/>
        </w:rPr>
        <w:t>(2), 123–140 (1996).</w:t>
      </w:r>
    </w:p>
    <w:p w14:paraId="5895651E"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51.</w:t>
      </w:r>
      <w:r w:rsidRPr="002D4FE5">
        <w:rPr>
          <w:noProof/>
        </w:rPr>
        <w:tab/>
        <w:t xml:space="preserve">L. Breiman, “Random Forests,” Mach. Learn. </w:t>
      </w:r>
      <w:r w:rsidRPr="002D4FE5">
        <w:rPr>
          <w:b/>
          <w:bCs/>
          <w:noProof/>
        </w:rPr>
        <w:t>45</w:t>
      </w:r>
      <w:r w:rsidRPr="002D4FE5">
        <w:rPr>
          <w:noProof/>
        </w:rPr>
        <w:t>(1), 5–32 (2001) [doi:10.1023/A:1010933404324].</w:t>
      </w:r>
    </w:p>
    <w:p w14:paraId="76552070"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52.</w:t>
      </w:r>
      <w:r w:rsidRPr="002D4FE5">
        <w:rPr>
          <w:noProof/>
        </w:rPr>
        <w:tab/>
        <w:t xml:space="preserve">J. Amorós López et al., “Land cover classification of VHR airborne images for citrus grove identification,” ISPRS J. Photogramm. Remote Sens. </w:t>
      </w:r>
      <w:r w:rsidRPr="002D4FE5">
        <w:rPr>
          <w:b/>
          <w:bCs/>
          <w:noProof/>
        </w:rPr>
        <w:t>66</w:t>
      </w:r>
      <w:r w:rsidRPr="002D4FE5">
        <w:rPr>
          <w:noProof/>
        </w:rPr>
        <w:t>(1), 115–123, Elsevier B.V. (2011) [doi:10.1016/j.isprsjprs.2010.09.008].</w:t>
      </w:r>
    </w:p>
    <w:p w14:paraId="3ACA622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53.</w:t>
      </w:r>
      <w:r w:rsidRPr="002D4FE5">
        <w:rPr>
          <w:noProof/>
        </w:rPr>
        <w:tab/>
        <w:t xml:space="preserve">C. J. C. Burges, “A tutorial on support vector machines for pattern recognition,” Data Min. Knowl. Discov. </w:t>
      </w:r>
      <w:r w:rsidRPr="002D4FE5">
        <w:rPr>
          <w:b/>
          <w:bCs/>
          <w:noProof/>
        </w:rPr>
        <w:t>2</w:t>
      </w:r>
      <w:r w:rsidRPr="002D4FE5">
        <w:rPr>
          <w:noProof/>
        </w:rPr>
        <w:t>(2), 121–167 (1998) [doi:10.1023/A:1009715923555].</w:t>
      </w:r>
    </w:p>
    <w:p w14:paraId="01241038"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54.</w:t>
      </w:r>
      <w:r w:rsidRPr="002D4FE5">
        <w:rPr>
          <w:noProof/>
        </w:rPr>
        <w:tab/>
        <w:t xml:space="preserve">R. P. W. Duin and D. M. J. Tax, “Statistical Pattern Recognition,” in Handbook of </w:t>
      </w:r>
      <w:r w:rsidRPr="002D4FE5">
        <w:rPr>
          <w:noProof/>
        </w:rPr>
        <w:lastRenderedPageBreak/>
        <w:t>Pattern Recognition and Computer Vision, 3rd ed., C. Chen and P. Wang, Eds., pp. 1–21, World Scientific, Singapore (2005) [doi:10.1142/9789812775320_0001].</w:t>
      </w:r>
    </w:p>
    <w:p w14:paraId="5F8EE19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55.</w:t>
      </w:r>
      <w:r w:rsidRPr="002D4FE5">
        <w:rPr>
          <w:noProof/>
        </w:rPr>
        <w:tab/>
        <w:t>OpenCV Development Team, “OpenCV documentation,” Open Source Computer Vision Library, 2014, &lt;http://docs.opencv.org/&gt;.</w:t>
      </w:r>
    </w:p>
    <w:p w14:paraId="07719FB3"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56.</w:t>
      </w:r>
      <w:r w:rsidRPr="002D4FE5">
        <w:rPr>
          <w:noProof/>
        </w:rPr>
        <w:tab/>
        <w:t>J. Serra and P. Soille, Eds., “Mathematical morphology and its applications to image processing,” in 2nd International Symposium on Mathematical Morphology (ISMM’94), p. 383, Kluwer Academic Publishers (1994).</w:t>
      </w:r>
    </w:p>
    <w:p w14:paraId="2D08514C"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57.</w:t>
      </w:r>
      <w:r w:rsidRPr="002D4FE5">
        <w:rPr>
          <w:noProof/>
        </w:rPr>
        <w:tab/>
        <w:t xml:space="preserve">T. Key et al., “A comparison of multispectral and multitemporal information in high spatial resolution imagery for classification of individual tree species in a temperate hardwood forest,” Remote Sens. Environ. </w:t>
      </w:r>
      <w:r w:rsidRPr="002D4FE5">
        <w:rPr>
          <w:b/>
          <w:bCs/>
          <w:noProof/>
        </w:rPr>
        <w:t>75</w:t>
      </w:r>
      <w:r w:rsidRPr="002D4FE5">
        <w:rPr>
          <w:noProof/>
        </w:rPr>
        <w:t>(1), 100–112, Elsevier (2001).</w:t>
      </w:r>
    </w:p>
    <w:p w14:paraId="33239E1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58.</w:t>
      </w:r>
      <w:r w:rsidRPr="002D4FE5">
        <w:rPr>
          <w:noProof/>
        </w:rPr>
        <w:tab/>
        <w:t xml:space="preserve">B. W. Heumann, “Satellite remote sensing of mangrove forests: Recent advances and future opportunities,” Prog. Phys. Geogr. </w:t>
      </w:r>
      <w:r w:rsidRPr="002D4FE5">
        <w:rPr>
          <w:b/>
          <w:bCs/>
          <w:noProof/>
        </w:rPr>
        <w:t>35</w:t>
      </w:r>
      <w:r w:rsidRPr="002D4FE5">
        <w:rPr>
          <w:noProof/>
        </w:rPr>
        <w:t>(1), 87–108 (2011) [doi:10.1177/0309133310385371].</w:t>
      </w:r>
    </w:p>
    <w:p w14:paraId="787484C9"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59.</w:t>
      </w:r>
      <w:r w:rsidRPr="002D4FE5">
        <w:rPr>
          <w:noProof/>
        </w:rPr>
        <w:tab/>
        <w:t xml:space="preserve">H. Suganuma et al., “Stand biomass estimation method by canopy coverage for application to remote sensing in an arid area of Western Australia,” For. Ecol. Manage. </w:t>
      </w:r>
      <w:r w:rsidRPr="002D4FE5">
        <w:rPr>
          <w:b/>
          <w:bCs/>
          <w:noProof/>
        </w:rPr>
        <w:t>222</w:t>
      </w:r>
      <w:r w:rsidRPr="002D4FE5">
        <w:rPr>
          <w:noProof/>
        </w:rPr>
        <w:t>(1–3), 75–87 (2006) [doi:10.1016/j.foreco.2005.10.014].</w:t>
      </w:r>
    </w:p>
    <w:p w14:paraId="29170836" w14:textId="77777777" w:rsidR="002D4FE5" w:rsidRPr="002D4FE5" w:rsidRDefault="002D4FE5" w:rsidP="002D4FE5">
      <w:pPr>
        <w:widowControl w:val="0"/>
        <w:autoSpaceDE w:val="0"/>
        <w:autoSpaceDN w:val="0"/>
        <w:adjustRightInd w:val="0"/>
        <w:spacing w:before="120" w:after="120" w:line="360" w:lineRule="auto"/>
        <w:ind w:left="640" w:hanging="640"/>
        <w:rPr>
          <w:noProof/>
        </w:rPr>
      </w:pPr>
      <w:r w:rsidRPr="002D4FE5">
        <w:rPr>
          <w:noProof/>
        </w:rPr>
        <w:t>60.</w:t>
      </w:r>
      <w:r w:rsidRPr="002D4FE5">
        <w:rPr>
          <w:noProof/>
        </w:rPr>
        <w:tab/>
        <w:t xml:space="preserve">J. A. Ludwig, J. F. Reynolds, and P. D. Whitson, “Size-biomass relationships of several Chihuahuan desert shrubs,” Am. Midl. Nat. </w:t>
      </w:r>
      <w:r w:rsidRPr="002D4FE5">
        <w:rPr>
          <w:b/>
          <w:bCs/>
          <w:noProof/>
        </w:rPr>
        <w:t>94</w:t>
      </w:r>
      <w:r w:rsidRPr="002D4FE5">
        <w:rPr>
          <w:noProof/>
        </w:rPr>
        <w:t>(2), 451–461 (1975).</w:t>
      </w:r>
    </w:p>
    <w:p w14:paraId="06101B62" w14:textId="2876E4C9" w:rsidR="001C5BD7" w:rsidRPr="00B44B64" w:rsidRDefault="007A38B5" w:rsidP="001C5BD7">
      <w:r w:rsidRPr="00B44B64">
        <w:fldChar w:fldCharType="end"/>
      </w:r>
    </w:p>
    <w:p w14:paraId="2D55BED7" w14:textId="77777777" w:rsidR="00CC1404" w:rsidRPr="00B44B64" w:rsidRDefault="00CC1404" w:rsidP="001C5BD7">
      <w:pPr>
        <w:pStyle w:val="PreHeadings"/>
      </w:pPr>
    </w:p>
    <w:sectPr w:rsidR="00CC1404" w:rsidRPr="00B44B64" w:rsidSect="00E85E6D">
      <w:headerReference w:type="default" r:id="rId21"/>
      <w:pgSz w:w="11906" w:h="16838"/>
      <w:pgMar w:top="1440" w:right="1440" w:bottom="1440" w:left="1440" w:header="708" w:footer="708"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8-07-22T21:30:00Z" w:initials="ed">
    <w:p w14:paraId="3552C9F3" w14:textId="20CC440D" w:rsidR="002D4FE5" w:rsidRDefault="002D4FE5">
      <w:pPr>
        <w:pStyle w:val="CommentText"/>
      </w:pPr>
      <w:r>
        <w:rPr>
          <w:rStyle w:val="CommentReference"/>
        </w:rPr>
        <w:annotationRef/>
      </w:r>
      <w:r>
        <w:t xml:space="preserve">The reviewers agree that this paper is generally well written and the problem considered is important. Reviewer 1 suggests some reorganizations of the sections while Reviewer 2 has issues with the novelties of the techniques employed. Besides addressing the comments raised by the reviewers, I suggest that you may also explain why and how very high resolution (0.5 m) imagery is essential as opposed to moderate to low resolution imagery such as </w:t>
      </w:r>
      <w:proofErr w:type="spellStart"/>
      <w:r>
        <w:t>landsat</w:t>
      </w:r>
      <w:proofErr w:type="spellEnd"/>
      <w:r>
        <w:t xml:space="preserve"> 8 or sentinel 2 or </w:t>
      </w:r>
      <w:proofErr w:type="spellStart"/>
      <w:r>
        <w:t>modis</w:t>
      </w:r>
      <w:proofErr w:type="spellEnd"/>
      <w:r>
        <w:t>.</w:t>
      </w:r>
    </w:p>
  </w:comment>
  <w:comment w:id="2" w:author="reviewer 2" w:date="2018-07-22T21:54:00Z" w:initials="rev2">
    <w:p w14:paraId="3349DE98" w14:textId="3670A1B9" w:rsidR="002D4FE5" w:rsidRDefault="002D4FE5">
      <w:pPr>
        <w:pStyle w:val="CommentText"/>
      </w:pPr>
      <w:r>
        <w:rPr>
          <w:rStyle w:val="CommentReference"/>
        </w:rPr>
        <w:annotationRef/>
      </w:r>
      <w:r>
        <w:t xml:space="preserve">This paper describes the tasks of classification and mapping of the </w:t>
      </w:r>
      <w:proofErr w:type="spellStart"/>
      <w:r>
        <w:t>spekboom</w:t>
      </w:r>
      <w:proofErr w:type="spellEnd"/>
      <w:r>
        <w:t xml:space="preserve"> canopy cover of Little Karoo, a large semi-arid region in South Africa using very high resolution aerial images. These maps are required for assisting in the restoration process. In this study, 2228 high resolution multispectral (R, G, B and NIR bands) aerial images were used. The images were </w:t>
      </w:r>
      <w:proofErr w:type="spellStart"/>
      <w:r>
        <w:t>radiometrically</w:t>
      </w:r>
      <w:proofErr w:type="spellEnd"/>
      <w:r>
        <w:t xml:space="preserve"> homogenized and some optimization techniques were applied for computational efficiency. In the classification, three classes were considered: </w:t>
      </w:r>
      <w:proofErr w:type="spellStart"/>
      <w:r>
        <w:t>spekboom</w:t>
      </w:r>
      <w:proofErr w:type="spellEnd"/>
      <w:r>
        <w:t xml:space="preserve">, tree and everything else. From the classification, different features were extracted, as for example, radiances, vegetation indices, entropic and statistic measures in sliding windows, etc. The classifiers considered were decision tree, random forest, SVM, Bayes normal and </w:t>
      </w:r>
      <w:proofErr w:type="spellStart"/>
      <w:r>
        <w:t>kNN</w:t>
      </w:r>
      <w:proofErr w:type="spellEnd"/>
      <w:r>
        <w:t xml:space="preserve">, with a post-processing step of morphological operators. In the discussion, the influence of the different features and the performance of the classifier were considered. </w:t>
      </w:r>
      <w:r>
        <w:br/>
      </w:r>
      <w:r>
        <w:br/>
        <w:t>The paper is well written and organized. The problem considered is important since the determination of the vegetation conditions in the semi-arid regions is essential to determine the actions required for their conservation. From the point of view of the methodology, the techniques used for extraction of the features and for classification are correct and adequate. However, I do not see many novelties in this work, since the techniques described are standard in classification using remote sensing images.</w:t>
      </w:r>
    </w:p>
    <w:p w14:paraId="7B97A3AF" w14:textId="77777777" w:rsidR="002D4FE5" w:rsidRDefault="002D4FE5">
      <w:pPr>
        <w:pStyle w:val="CommentText"/>
      </w:pPr>
    </w:p>
    <w:p w14:paraId="03E551BF" w14:textId="5339F20A" w:rsidR="002D4FE5" w:rsidRDefault="002D4FE5">
      <w:pPr>
        <w:pStyle w:val="CommentText"/>
      </w:pPr>
      <w:r>
        <w:t>In summary, the manuscript consists in the description of the techniques used for the classification and mapping of the vegetation conditions in a semiarid region at regional level, which is a very important problem. On the other hand, the novelties are scarce.</w:t>
      </w:r>
    </w:p>
  </w:comment>
  <w:comment w:id="4" w:author="dugalh" w:date="2018-07-27T14:06:00Z" w:initials="dh">
    <w:p w14:paraId="4819A775" w14:textId="48C9BB70" w:rsidR="00235249" w:rsidRDefault="002360EF">
      <w:pPr>
        <w:pStyle w:val="CommentText"/>
      </w:pPr>
      <w:r>
        <w:rPr>
          <w:rStyle w:val="CommentReference"/>
        </w:rPr>
        <w:annotationRef/>
      </w:r>
      <w:r>
        <w:t>I think the novelty is in vegetation mapping with 1000’s of aerial images</w:t>
      </w:r>
      <w:r w:rsidR="00235249">
        <w:t xml:space="preserve"> (dealing with radiometric and habitat variation, and computation time)</w:t>
      </w:r>
      <w:r>
        <w:t xml:space="preserve">.  </w:t>
      </w:r>
      <w:r w:rsidR="00907C23">
        <w:t xml:space="preserve">The feature selection and radiometric calibration methods used are also novel (and relate to the above point).  But the novelty of calibration and feature selection has not been emphasized as they are unpublished and we can’t cite yet.  And seeing as the reviewers have not complained about that, </w:t>
      </w:r>
      <w:r w:rsidR="008A7966">
        <w:t>I think the less attention we draw to that aspect of novelty, the better</w:t>
      </w:r>
    </w:p>
    <w:p w14:paraId="7EB5BE3A" w14:textId="77777777" w:rsidR="00235249" w:rsidRDefault="00235249">
      <w:pPr>
        <w:pStyle w:val="CommentText"/>
      </w:pPr>
    </w:p>
    <w:p w14:paraId="54E24152" w14:textId="4CE66E0C" w:rsidR="002360EF" w:rsidRDefault="002360EF">
      <w:pPr>
        <w:pStyle w:val="CommentText"/>
      </w:pPr>
      <w:r>
        <w:t xml:space="preserve">The vast majority of studies work with a handful of images.  I have only seen one other study working at this scale which was a general tree canopy cover mapping in </w:t>
      </w:r>
      <w:r w:rsidR="00B55AA5">
        <w:t>USA</w:t>
      </w:r>
      <w:r w:rsidR="00235249">
        <w:t xml:space="preserve"> and it took 4h</w:t>
      </w:r>
      <w:r w:rsidR="00B55AA5">
        <w:t xml:space="preserve">rs </w:t>
      </w:r>
      <w:r w:rsidR="00235249">
        <w:t>to process 1 image</w:t>
      </w:r>
      <w:r w:rsidR="00B55AA5">
        <w:t>! (</w:t>
      </w:r>
      <w:proofErr w:type="gramStart"/>
      <w:r w:rsidR="00B55AA5">
        <w:t>using</w:t>
      </w:r>
      <w:proofErr w:type="gramEnd"/>
      <w:r w:rsidR="00B55AA5">
        <w:t xml:space="preserve"> </w:t>
      </w:r>
      <w:proofErr w:type="spellStart"/>
      <w:r w:rsidR="00B55AA5">
        <w:t>Definiens</w:t>
      </w:r>
      <w:proofErr w:type="spellEnd"/>
      <w:r w:rsidR="00B55AA5">
        <w:t xml:space="preserve"> Developer)</w:t>
      </w:r>
      <w:r w:rsidR="00907C23">
        <w:t>.</w:t>
      </w:r>
    </w:p>
    <w:p w14:paraId="34B15453" w14:textId="77777777" w:rsidR="00907C23" w:rsidRDefault="00907C23">
      <w:pPr>
        <w:pStyle w:val="CommentText"/>
      </w:pPr>
    </w:p>
    <w:p w14:paraId="2A2C9E4F" w14:textId="1DC3E141" w:rsidR="00907C23" w:rsidRDefault="00907C23">
      <w:pPr>
        <w:pStyle w:val="CommentText"/>
      </w:pPr>
      <w:r>
        <w:t xml:space="preserve">How would you respond to the question of novelty </w:t>
      </w:r>
      <w:proofErr w:type="spellStart"/>
      <w:r>
        <w:t>Adriaan</w:t>
      </w:r>
      <w:proofErr w:type="spellEnd"/>
      <w:r>
        <w:t>?</w:t>
      </w:r>
    </w:p>
  </w:comment>
  <w:comment w:id="3" w:author="reviewer 1" w:date="2018-07-22T21:32:00Z" w:initials="rev1">
    <w:p w14:paraId="6749C091" w14:textId="3860C7A1" w:rsidR="002D4FE5" w:rsidRDefault="002D4FE5">
      <w:pPr>
        <w:pStyle w:val="CommentText"/>
      </w:pPr>
      <w:r>
        <w:rPr>
          <w:rStyle w:val="CommentReference"/>
        </w:rPr>
        <w:annotationRef/>
      </w:r>
      <w:r>
        <w:t xml:space="preserve">Introduction is complete. </w:t>
      </w:r>
      <w:r>
        <w:br/>
        <w:t xml:space="preserve">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 </w:t>
      </w:r>
      <w:r>
        <w:br/>
        <w:t xml:space="preserve">In section 2.2, could you give details of spectral bands. Why did you use Modis data instead of Sentinel-2 data for example? </w:t>
      </w:r>
      <w:r>
        <w:br/>
        <w:t xml:space="preserve">In section 2.3, you say that computation time is important but you didn't discuss or present computation time in your article. Could you add this information in your results (table 7 for example)? </w:t>
      </w:r>
      <w:r>
        <w:br/>
        <w:t>In section 2.7, you can use terms "parametric" and "</w:t>
      </w:r>
      <w:proofErr w:type="spellStart"/>
      <w:r>
        <w:t>non parametric</w:t>
      </w:r>
      <w:proofErr w:type="spellEnd"/>
      <w:r>
        <w:t xml:space="preserve">" to differentiate methods which make respectively assumption and no assumption about data. </w:t>
      </w:r>
      <w:r>
        <w:b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 </w:t>
      </w:r>
      <w:r>
        <w:b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xml:space="preserve">) in table 7 to 10? </w:t>
      </w:r>
      <w:r>
        <w:br/>
        <w:t xml:space="preserve">To improve your illustration, could you add the resulting global map of </w:t>
      </w:r>
      <w:proofErr w:type="spellStart"/>
      <w:r>
        <w:t>spekboom</w:t>
      </w:r>
      <w:proofErr w:type="spellEnd"/>
      <w:r>
        <w:t xml:space="preserve"> in your study area?</w:t>
      </w:r>
    </w:p>
  </w:comment>
  <w:comment w:id="5" w:author="reviewer 1" w:date="2018-07-22T21:40:00Z" w:initials="rev1">
    <w:p w14:paraId="23D3CDCE" w14:textId="5A19C91F" w:rsidR="002D4FE5" w:rsidRDefault="002D4FE5">
      <w:pPr>
        <w:pStyle w:val="CommentText"/>
      </w:pPr>
      <w:r>
        <w:rPr>
          <w:rStyle w:val="CommentReference"/>
        </w:rPr>
        <w:annotationRef/>
      </w:r>
      <w:proofErr w:type="gramStart"/>
      <w:r>
        <w:t>spectral</w:t>
      </w:r>
      <w:proofErr w:type="gramEnd"/>
      <w:r>
        <w:t xml:space="preserve"> bands</w:t>
      </w:r>
    </w:p>
  </w:comment>
  <w:comment w:id="6" w:author="dugalh" w:date="2018-07-27T18:45:00Z" w:initials="dh">
    <w:p w14:paraId="2FBBC52D" w14:textId="3366F5D8" w:rsidR="004F4336" w:rsidRDefault="004F4336">
      <w:pPr>
        <w:pStyle w:val="CommentText"/>
      </w:pPr>
      <w:r>
        <w:rPr>
          <w:rStyle w:val="CommentReference"/>
        </w:rPr>
        <w:annotationRef/>
      </w:r>
      <w:r>
        <w:t>? “</w:t>
      </w:r>
      <w:proofErr w:type="gramStart"/>
      <w:r>
        <w:t>spectral</w:t>
      </w:r>
      <w:proofErr w:type="gramEnd"/>
      <w:r>
        <w:t xml:space="preserve"> bands” is not grammatically correct as the rest of the list items are singular hence “spectral band” </w:t>
      </w:r>
    </w:p>
  </w:comment>
  <w:comment w:id="10" w:author="reviewer 1" w:date="2018-07-22T21:41:00Z" w:initials="rev1">
    <w:p w14:paraId="2A459842" w14:textId="57E04077" w:rsidR="002D4FE5" w:rsidRDefault="002D4FE5">
      <w:pPr>
        <w:pStyle w:val="CommentText"/>
      </w:pPr>
      <w:r>
        <w:rPr>
          <w:rStyle w:val="CommentReference"/>
        </w:rPr>
        <w:annotationRef/>
      </w:r>
      <w:proofErr w:type="gramStart"/>
      <w:r>
        <w:t>spectral</w:t>
      </w:r>
      <w:proofErr w:type="gramEnd"/>
      <w:r>
        <w:t xml:space="preserve"> bands</w:t>
      </w:r>
    </w:p>
  </w:comment>
  <w:comment w:id="26" w:author="reviewer 1" w:date="2018-07-22T21:34:00Z" w:initials="rev1">
    <w:p w14:paraId="034A5019" w14:textId="77777777" w:rsidR="00FF0829" w:rsidRDefault="00FF0829" w:rsidP="00FF0829">
      <w:pPr>
        <w:pStyle w:val="CommentText"/>
      </w:pPr>
      <w:r>
        <w:rPr>
          <w:rStyle w:val="CommentReference"/>
        </w:rPr>
        <w:annotationRef/>
      </w:r>
      <w:r>
        <w:t>In section 2.2, could you give details of spectral bands. Why did you use Modis data instead of Sentinel-2 data for example?</w:t>
      </w:r>
    </w:p>
  </w:comment>
  <w:comment w:id="27" w:author="dugalh" w:date="2018-07-27T13:30:00Z" w:initials="dh">
    <w:p w14:paraId="54EF8CD2" w14:textId="539200A9" w:rsidR="00FF0829" w:rsidRDefault="00FF0829" w:rsidP="00FF0829">
      <w:pPr>
        <w:pStyle w:val="CommentText"/>
      </w:pPr>
      <w:r>
        <w:rPr>
          <w:rStyle w:val="CommentReference"/>
        </w:rPr>
        <w:annotationRef/>
      </w:r>
      <w:r>
        <w:t>I provide a plot of MODIS and DMC RSR’s now</w:t>
      </w:r>
      <w:r w:rsidR="00733B6E">
        <w:t xml:space="preserve"> – see 3.1</w:t>
      </w:r>
    </w:p>
    <w:p w14:paraId="04FA47E9" w14:textId="77777777" w:rsidR="00FF0829" w:rsidRDefault="00FF0829" w:rsidP="00FF0829">
      <w:pPr>
        <w:pStyle w:val="CommentText"/>
      </w:pPr>
    </w:p>
    <w:p w14:paraId="10A5642E" w14:textId="77777777" w:rsidR="00FF0829" w:rsidRDefault="00FF0829" w:rsidP="00FF0829">
      <w:pPr>
        <w:pStyle w:val="CommentText"/>
      </w:pPr>
      <w:r>
        <w:t xml:space="preserve">MODIS is used because it is BRDF corrected.  Also there is no Sentinel data concurrent to the aerial imagery.  </w:t>
      </w:r>
    </w:p>
  </w:comment>
  <w:comment w:id="327" w:author="reviewer 1" w:date="2018-07-22T21:32:00Z" w:initials="rev1">
    <w:p w14:paraId="73D7361D" w14:textId="5A8AC572" w:rsidR="002D4FE5" w:rsidRDefault="002D4FE5">
      <w:pPr>
        <w:pStyle w:val="CommentText"/>
      </w:pPr>
      <w:r>
        <w:rPr>
          <w:rStyle w:val="CommentReference"/>
        </w:rPr>
        <w:annotationRef/>
      </w:r>
      <w:r>
        <w:t>Starting the section 2 (methods) with description of study area seems wrong for me. Reader could think that your method is specific to your data and your study area, which is wrong from my point of view as your methodology seems to be adequate for other similar application. I suggest you to rename section 2 and merge with section 3 and call the new section "Methods and experiments". Section 4 will be section 3 and be called "Discussion".</w:t>
      </w:r>
    </w:p>
  </w:comment>
  <w:comment w:id="328" w:author="dugalh" w:date="2018-07-27T13:18:00Z" w:initials="dh">
    <w:p w14:paraId="7428909E" w14:textId="6570F7C8" w:rsidR="006B567C" w:rsidRDefault="006B567C">
      <w:pPr>
        <w:pStyle w:val="CommentText"/>
      </w:pPr>
      <w:r>
        <w:t xml:space="preserve">If we combine sections 2 and 3, we will confuse things as we will have 2 sections titled “Feature Selection” and 2 sections titled “Classification…” </w:t>
      </w:r>
      <w:proofErr w:type="spellStart"/>
      <w:r>
        <w:t>i.e</w:t>
      </w:r>
      <w:proofErr w:type="spellEnd"/>
      <w:r>
        <w:t xml:space="preserve"> it will not be clear what is the description of the experiment and what is the description of the results</w:t>
      </w:r>
      <w:r w:rsidR="00466341">
        <w:t xml:space="preserve"> of the experiment</w:t>
      </w:r>
      <w:r>
        <w:t xml:space="preserve">.  Also, I’m not sure how combining them would make </w:t>
      </w:r>
      <w:r w:rsidR="00466341">
        <w:t>the method appear more generic / independent of the data.</w:t>
      </w:r>
    </w:p>
    <w:p w14:paraId="3BC11363" w14:textId="77777777" w:rsidR="006B567C" w:rsidRDefault="006B567C">
      <w:pPr>
        <w:pStyle w:val="CommentText"/>
      </w:pPr>
    </w:p>
    <w:p w14:paraId="1F5AD4EA" w14:textId="26F45D5E" w:rsidR="002D4FE5" w:rsidRDefault="00FF0829">
      <w:pPr>
        <w:pStyle w:val="CommentText"/>
      </w:pPr>
      <w:r>
        <w:t>I think a better option is to put 2.1, 2.2 and 2.4 under a separate “Data” section.  Then have the other 2.x under “Methods and Experiments”.  That separates method from data and also shortens the method section which was a bit long.  But part of 2.2 discusses calibration of imagery, which is a method, so this must be separated out and placed under “Methods and Experiments”</w:t>
      </w:r>
    </w:p>
    <w:p w14:paraId="5743BD0D" w14:textId="77777777" w:rsidR="00FF0829" w:rsidRDefault="00FF0829">
      <w:pPr>
        <w:pStyle w:val="CommentText"/>
      </w:pPr>
    </w:p>
    <w:p w14:paraId="059BEF29" w14:textId="49EFD70B" w:rsidR="002D4FE5" w:rsidRDefault="00FF0829">
      <w:pPr>
        <w:pStyle w:val="CommentText"/>
      </w:pPr>
      <w:r>
        <w:t xml:space="preserve">I have done the above – is it OK? </w:t>
      </w:r>
      <w:proofErr w:type="gramStart"/>
      <w:r>
        <w:t>or</w:t>
      </w:r>
      <w:proofErr w:type="gramEnd"/>
      <w:r>
        <w:t xml:space="preserve"> worse</w:t>
      </w:r>
      <w:r w:rsidR="002D4FE5">
        <w:t>?</w:t>
      </w:r>
    </w:p>
  </w:comment>
  <w:comment w:id="346" w:author="reviewer 1" w:date="2018-07-22T21:34:00Z" w:initials="rev1">
    <w:p w14:paraId="18C5971C" w14:textId="35468D09" w:rsidR="002D4FE5" w:rsidRDefault="002D4FE5">
      <w:pPr>
        <w:pStyle w:val="CommentText"/>
      </w:pPr>
      <w:r>
        <w:rPr>
          <w:rStyle w:val="CommentReference"/>
        </w:rPr>
        <w:annotationRef/>
      </w:r>
      <w:r>
        <w:t>In section 2.2, could you give details of spectral bands. Why did you use Modis data instead of Sentinel-2 data for example?</w:t>
      </w:r>
    </w:p>
  </w:comment>
  <w:comment w:id="347" w:author="dugalh" w:date="2018-07-27T13:30:00Z" w:initials="dh">
    <w:p w14:paraId="2B6BCED3" w14:textId="320319E6" w:rsidR="002D4FE5" w:rsidRDefault="002D4FE5">
      <w:pPr>
        <w:pStyle w:val="CommentText"/>
      </w:pPr>
      <w:r>
        <w:rPr>
          <w:rStyle w:val="CommentReference"/>
        </w:rPr>
        <w:annotationRef/>
      </w:r>
      <w:r>
        <w:t>I provide a plot of MODIS and DMC RSR’s now</w:t>
      </w:r>
    </w:p>
    <w:p w14:paraId="0AC7E75A" w14:textId="77777777" w:rsidR="002D4FE5" w:rsidRDefault="002D4FE5">
      <w:pPr>
        <w:pStyle w:val="CommentText"/>
      </w:pPr>
    </w:p>
    <w:p w14:paraId="5F37D097" w14:textId="74A43B4D" w:rsidR="002D4FE5" w:rsidRDefault="002D4FE5">
      <w:pPr>
        <w:pStyle w:val="CommentText"/>
      </w:pPr>
      <w:r>
        <w:t xml:space="preserve">MODIS is used because it is BRDF corrected.  Also there is no Sentinel data concurrent to the aerial imagery.  </w:t>
      </w:r>
    </w:p>
  </w:comment>
  <w:comment w:id="354" w:author="dugalh" w:date="2018-07-27T13:55:00Z" w:initials="dh">
    <w:p w14:paraId="211FD992" w14:textId="7C158D34" w:rsidR="0002449F" w:rsidRDefault="0002449F">
      <w:pPr>
        <w:pStyle w:val="CommentText"/>
      </w:pPr>
      <w:r>
        <w:rPr>
          <w:rStyle w:val="CommentReference"/>
        </w:rPr>
        <w:annotationRef/>
      </w:r>
      <w:proofErr w:type="gramStart"/>
      <w:r>
        <w:t>optional</w:t>
      </w:r>
      <w:proofErr w:type="gramEnd"/>
    </w:p>
  </w:comment>
  <w:comment w:id="356" w:author="dugalh" w:date="2018-07-27T13:56:00Z" w:initials="dh">
    <w:p w14:paraId="66D3CB63" w14:textId="24C5FEE7" w:rsidR="0002449F" w:rsidRDefault="0002449F">
      <w:pPr>
        <w:pStyle w:val="CommentText"/>
      </w:pPr>
      <w:r>
        <w:rPr>
          <w:rStyle w:val="CommentReference"/>
        </w:rPr>
        <w:annotationRef/>
      </w:r>
      <w:proofErr w:type="gramStart"/>
      <w:r>
        <w:t>to</w:t>
      </w:r>
      <w:proofErr w:type="gramEnd"/>
      <w:r>
        <w:t xml:space="preserve"> help clarify why we can’t use Sentinel-2</w:t>
      </w:r>
    </w:p>
  </w:comment>
  <w:comment w:id="360" w:author="dugalh" w:date="2018-07-27T13:40:00Z" w:initials="dh">
    <w:p w14:paraId="4CC08D01" w14:textId="122013A2" w:rsidR="002D4FE5" w:rsidRDefault="002D4FE5">
      <w:pPr>
        <w:pStyle w:val="CommentText"/>
      </w:pPr>
      <w:r>
        <w:rPr>
          <w:rStyle w:val="CommentReference"/>
        </w:rPr>
        <w:annotationRef/>
      </w:r>
      <w:r w:rsidR="002360EF">
        <w:t>Should</w:t>
      </w:r>
      <w:r>
        <w:t xml:space="preserve"> this </w:t>
      </w:r>
      <w:r w:rsidR="002360EF">
        <w:t xml:space="preserve">go </w:t>
      </w:r>
      <w:r>
        <w:t>in the manuscript or in a “response to referees” document</w:t>
      </w:r>
    </w:p>
  </w:comment>
  <w:comment w:id="405" w:author="reviewer 1" w:date="2018-07-22T21:35:00Z" w:initials="rev1">
    <w:p w14:paraId="6E9D6C1B" w14:textId="422BC237" w:rsidR="002D4FE5" w:rsidRDefault="002D4FE5">
      <w:pPr>
        <w:pStyle w:val="CommentText"/>
      </w:pPr>
      <w:r>
        <w:rPr>
          <w:rStyle w:val="CommentReference"/>
        </w:rPr>
        <w:annotationRef/>
      </w:r>
      <w:r>
        <w:t>In section 2.3, you say that computation time is important but you didn't discuss or present computation time in your article. Could you add this information in your results (table 7 for example)?</w:t>
      </w:r>
    </w:p>
  </w:comment>
  <w:comment w:id="711" w:author="reviewer 1" w:date="2018-07-22T21:46:00Z" w:initials="rev1">
    <w:p w14:paraId="10B026D9" w14:textId="65A4C48B" w:rsidR="002D4FE5" w:rsidRDefault="002D4FE5">
      <w:pPr>
        <w:pStyle w:val="CommentText"/>
      </w:pPr>
      <w:r>
        <w:rPr>
          <w:rStyle w:val="CommentReference"/>
        </w:rPr>
        <w:annotationRef/>
      </w:r>
      <w:proofErr w:type="gramStart"/>
      <w:r>
        <w:t>only</w:t>
      </w:r>
      <w:proofErr w:type="gramEnd"/>
      <w:r>
        <w:t xml:space="preserve"> one pixel</w:t>
      </w:r>
    </w:p>
  </w:comment>
  <w:comment w:id="715" w:author="reviewer 1" w:date="2018-07-22T21:44:00Z" w:initials="rev1">
    <w:p w14:paraId="538F8F20" w14:textId="0F8F49B4" w:rsidR="002D4FE5" w:rsidRDefault="002D4FE5">
      <w:pPr>
        <w:pStyle w:val="CommentText"/>
      </w:pPr>
      <w:r>
        <w:rPr>
          <w:rStyle w:val="CommentReference"/>
        </w:rPr>
        <w:annotationRef/>
      </w:r>
      <w:proofErr w:type="gramStart"/>
      <w:r>
        <w:t>if</w:t>
      </w:r>
      <w:proofErr w:type="gramEnd"/>
      <w:r>
        <w:t xml:space="preserve"> you give that kind of details (700 nm), you have to describe spectral bands characteristics in section 2.2</w:t>
      </w:r>
    </w:p>
  </w:comment>
  <w:comment w:id="716" w:author="dugalh" w:date="2018-07-27T14:51:00Z" w:initials="dh">
    <w:p w14:paraId="7020CEBE" w14:textId="2D5387FF" w:rsidR="00AF592E" w:rsidRDefault="00AF592E">
      <w:pPr>
        <w:pStyle w:val="CommentText"/>
      </w:pPr>
      <w:r>
        <w:rPr>
          <w:rStyle w:val="CommentReference"/>
        </w:rPr>
        <w:annotationRef/>
      </w:r>
      <w:r>
        <w:t>There is a graph now.  Sufficient?</w:t>
      </w:r>
    </w:p>
  </w:comment>
  <w:comment w:id="721" w:author="reviewer 1" w:date="2018-07-22T21:50:00Z" w:initials="rev1">
    <w:p w14:paraId="504A0F82" w14:textId="7A919B8E" w:rsidR="002D4FE5" w:rsidRDefault="002D4FE5">
      <w:pPr>
        <w:pStyle w:val="CommentText"/>
      </w:pPr>
      <w:r>
        <w:rPr>
          <w:rStyle w:val="CommentReference"/>
        </w:rPr>
        <w:annotationRef/>
      </w:r>
      <w:proofErr w:type="gramStart"/>
      <w:r>
        <w:t>no</w:t>
      </w:r>
      <w:proofErr w:type="gramEnd"/>
      <w:r>
        <w:t xml:space="preserve"> assumption</w:t>
      </w:r>
    </w:p>
  </w:comment>
  <w:comment w:id="723" w:author="reviewer 1" w:date="2018-07-22T21:36:00Z" w:initials="rev1">
    <w:p w14:paraId="23C68216" w14:textId="2D5126E5" w:rsidR="002D4FE5" w:rsidRDefault="002D4FE5">
      <w:pPr>
        <w:pStyle w:val="CommentText"/>
      </w:pPr>
      <w:r>
        <w:rPr>
          <w:rStyle w:val="CommentReference"/>
        </w:rPr>
        <w:annotationRef/>
      </w:r>
      <w:r>
        <w:t>In section 2.7, you can use terms "parametric" and "</w:t>
      </w:r>
      <w:proofErr w:type="spellStart"/>
      <w:r>
        <w:t>non parametric</w:t>
      </w:r>
      <w:proofErr w:type="spellEnd"/>
      <w:r>
        <w:t>" to differentiate methods which make respectively assumption and no assumption about data.</w:t>
      </w:r>
    </w:p>
  </w:comment>
  <w:comment w:id="724" w:author="dugalh" w:date="2018-07-27T16:34:00Z" w:initials="dh">
    <w:p w14:paraId="51BAD636" w14:textId="13C8C3FF" w:rsidR="00875BEA" w:rsidRDefault="00875BEA">
      <w:pPr>
        <w:pStyle w:val="CommentText"/>
      </w:pPr>
      <w:r>
        <w:t xml:space="preserve">I have changed some of the text below </w:t>
      </w:r>
      <w:r w:rsidR="00733B6E">
        <w:t xml:space="preserve">from </w:t>
      </w:r>
      <w:r>
        <w:t>“makes no assumptions about the class distributions/data” to “non-parametric”.</w:t>
      </w:r>
      <w:r w:rsidR="00733B6E">
        <w:t xml:space="preserve">  </w:t>
      </w:r>
      <w:r w:rsidR="00733B6E">
        <w:t xml:space="preserve">I </w:t>
      </w:r>
      <w:r w:rsidR="00733B6E">
        <w:t xml:space="preserve">hope this is </w:t>
      </w:r>
      <w:r w:rsidR="00733B6E">
        <w:t xml:space="preserve">what he/she wants here.  </w:t>
      </w:r>
    </w:p>
    <w:p w14:paraId="0EF4E6E4" w14:textId="37470064" w:rsidR="004A4501" w:rsidRDefault="004A4501">
      <w:pPr>
        <w:pStyle w:val="CommentText"/>
      </w:pPr>
      <w:r>
        <w:t xml:space="preserve"> </w:t>
      </w:r>
    </w:p>
  </w:comment>
  <w:comment w:id="734" w:author="reviewer 1" w:date="2018-07-22T21:51:00Z" w:initials="rev1">
    <w:p w14:paraId="3CF69AF3" w14:textId="08865EF5" w:rsidR="002D4FE5" w:rsidRDefault="002D4FE5">
      <w:pPr>
        <w:pStyle w:val="CommentText"/>
      </w:pPr>
      <w:r>
        <w:rPr>
          <w:rStyle w:val="CommentReference"/>
        </w:rPr>
        <w:annotationRef/>
      </w:r>
      <w:proofErr w:type="gramStart"/>
      <w:r>
        <w:t>to</w:t>
      </w:r>
      <w:proofErr w:type="gramEnd"/>
      <w:r>
        <w:t xml:space="preserve"> as the Maximum Likelihood (ML) classifier</w:t>
      </w:r>
    </w:p>
  </w:comment>
  <w:comment w:id="735" w:author="dugalh" w:date="2018-07-27T14:48:00Z" w:initials="dh">
    <w:p w14:paraId="693E293A" w14:textId="47F28D46" w:rsidR="00235249" w:rsidRDefault="00235249">
      <w:pPr>
        <w:pStyle w:val="CommentText"/>
      </w:pPr>
      <w:r>
        <w:rPr>
          <w:rStyle w:val="CommentReference"/>
        </w:rPr>
        <w:annotationRef/>
      </w:r>
      <w:r>
        <w:t>ML is actually expanded in the introduction</w:t>
      </w:r>
    </w:p>
  </w:comment>
  <w:comment w:id="738" w:author="dugalh" w:date="2018-07-27T16:52:00Z" w:initials="dh">
    <w:p w14:paraId="2125BCF8" w14:textId="1E5ED6AC" w:rsidR="00475CCF" w:rsidRDefault="00475CCF">
      <w:pPr>
        <w:pStyle w:val="CommentText"/>
      </w:pPr>
      <w:r>
        <w:rPr>
          <w:rStyle w:val="CommentReference"/>
        </w:rPr>
        <w:annotationRef/>
      </w:r>
      <w:r>
        <w:t xml:space="preserve">Do I need to add “(i.e. it is a parametric classifier)”?  Seems unwieldly </w:t>
      </w:r>
    </w:p>
  </w:comment>
  <w:comment w:id="739" w:author="reviewer 1" w:date="2018-07-22T21:52:00Z" w:initials="rev1">
    <w:p w14:paraId="5C19458E" w14:textId="37E80003" w:rsidR="002D4FE5" w:rsidRDefault="002D4FE5">
      <w:pPr>
        <w:pStyle w:val="CommentText"/>
      </w:pPr>
      <w:r>
        <w:rPr>
          <w:rStyle w:val="CommentReference"/>
        </w:rPr>
        <w:annotationRef/>
      </w:r>
      <w:proofErr w:type="gramStart"/>
      <w:r>
        <w:t>no</w:t>
      </w:r>
      <w:proofErr w:type="gramEnd"/>
      <w:r>
        <w:t xml:space="preserve"> assumption</w:t>
      </w:r>
    </w:p>
  </w:comment>
  <w:comment w:id="867" w:author="reviewer 1" w:date="2018-07-22T21:38:00Z" w:initials="rev1">
    <w:p w14:paraId="14B2164E" w14:textId="77777777" w:rsidR="0079779B" w:rsidRDefault="0079779B" w:rsidP="0079779B">
      <w:pPr>
        <w:pStyle w:val="CommentText"/>
      </w:pPr>
      <w:r>
        <w:rPr>
          <w:rStyle w:val="CommentReference"/>
        </w:rPr>
        <w:annotationRef/>
      </w:r>
      <w:r>
        <w:t>You mention cross-validation (</w:t>
      </w:r>
      <w:proofErr w:type="spellStart"/>
      <w:r>
        <w:t>ten fold</w:t>
      </w:r>
      <w:proofErr w:type="spellEnd"/>
      <w:r>
        <w:t xml:space="preserve"> cross validation to be precise). What are the variability in classification results? If so, could you add these results (+/- </w:t>
      </w:r>
      <w:proofErr w:type="gramStart"/>
      <w:r>
        <w:t>xx%</w:t>
      </w:r>
      <w:proofErr w:type="gramEnd"/>
      <w:r>
        <w:t>) in table 7 to 10?</w:t>
      </w:r>
    </w:p>
  </w:comment>
  <w:comment w:id="868" w:author="dugalh" w:date="2018-07-30T18:35:00Z" w:initials="dh">
    <w:p w14:paraId="535B2E7A" w14:textId="33764FD3" w:rsidR="0096173C" w:rsidRDefault="0096173C">
      <w:pPr>
        <w:pStyle w:val="CommentText"/>
      </w:pPr>
      <w:r>
        <w:rPr>
          <w:rStyle w:val="CommentReference"/>
        </w:rPr>
        <w:annotationRef/>
      </w:r>
      <w:r>
        <w:t xml:space="preserve">As the performance on the labeled pixel data was not as important as the performance on the in situ canopy cover data, these variances are not that interesting.  Also, it doesn’t seem to be common practice to report them in remote sensing.  In any case, I have added the </w:t>
      </w:r>
      <w:proofErr w:type="spellStart"/>
      <w:r>
        <w:t>std</w:t>
      </w:r>
      <w:proofErr w:type="spellEnd"/>
      <w:r>
        <w:t xml:space="preserve"> error for all performance measures.  The SAE describes variability for the canopy cover performance</w:t>
      </w:r>
      <w:r w:rsidR="0016500F">
        <w:t>, so no addition there</w:t>
      </w:r>
      <w:r>
        <w:t>.</w:t>
      </w:r>
    </w:p>
    <w:p w14:paraId="356DF5C6" w14:textId="77777777" w:rsidR="0096173C" w:rsidRDefault="0096173C">
      <w:pPr>
        <w:pStyle w:val="CommentText"/>
      </w:pPr>
    </w:p>
    <w:p w14:paraId="13D4383E" w14:textId="771BA7AF" w:rsidR="0096173C" w:rsidRDefault="0096173C">
      <w:pPr>
        <w:pStyle w:val="CommentText"/>
      </w:pPr>
      <w:r>
        <w:t xml:space="preserve">I’m not sure that we need the </w:t>
      </w:r>
      <w:proofErr w:type="spellStart"/>
      <w:r>
        <w:t>std</w:t>
      </w:r>
      <w:proofErr w:type="spellEnd"/>
      <w:r>
        <w:t xml:space="preserve"> error for all measures, but they are there </w:t>
      </w:r>
      <w:r w:rsidR="00251313">
        <w:t xml:space="preserve">for </w:t>
      </w:r>
      <w:r>
        <w:t xml:space="preserve">now.  </w:t>
      </w:r>
      <w:r w:rsidR="00251313">
        <w:t>Perhaps just the 3 and 2 class errors?</w:t>
      </w:r>
      <w:r>
        <w:t xml:space="preserve"> </w:t>
      </w:r>
      <w:proofErr w:type="spellStart"/>
      <w:r>
        <w:t>Adriaan</w:t>
      </w:r>
      <w:proofErr w:type="spellEnd"/>
      <w:r>
        <w:t>?</w:t>
      </w:r>
    </w:p>
    <w:p w14:paraId="2E56E602" w14:textId="77777777" w:rsidR="0096173C" w:rsidRDefault="0096173C">
      <w:pPr>
        <w:pStyle w:val="CommentText"/>
      </w:pPr>
    </w:p>
    <w:p w14:paraId="53EDF0C1" w14:textId="472542FE" w:rsidR="0096173C" w:rsidRDefault="0096173C">
      <w:pPr>
        <w:pStyle w:val="CommentText"/>
      </w:pPr>
      <w:r>
        <w:t xml:space="preserve">  </w:t>
      </w:r>
    </w:p>
  </w:comment>
  <w:comment w:id="869" w:author="dugalh" w:date="2018-07-30T18:46:00Z" w:initials="dh">
    <w:p w14:paraId="457C9699" w14:textId="6C3D2C23" w:rsidR="0016500F" w:rsidRDefault="0016500F">
      <w:pPr>
        <w:pStyle w:val="CommentText"/>
      </w:pPr>
      <w:r>
        <w:rPr>
          <w:rStyle w:val="CommentReference"/>
        </w:rPr>
        <w:annotationRef/>
      </w:r>
      <w:r>
        <w:t>I had to regenerate results.  As they rely on random sub-sampling and splitting (for data reduction &amp; cross validation) (</w:t>
      </w:r>
      <w:r w:rsidR="00745E13">
        <w:t>and</w:t>
      </w:r>
      <w:r>
        <w:t xml:space="preserve"> I stupidly didn’t save</w:t>
      </w:r>
      <w:r w:rsidR="00745E13">
        <w:t xml:space="preserve"> what the random splits were for the original results</w:t>
      </w:r>
      <w:r>
        <w:t>), they have changed.  But only slightly.</w:t>
      </w:r>
    </w:p>
  </w:comment>
  <w:comment w:id="905" w:author="dugalh" w:date="2018-07-30T18:41:00Z" w:initials="dh">
    <w:p w14:paraId="0C8C728E" w14:textId="77777777" w:rsidR="005C3008" w:rsidRDefault="0096173C">
      <w:pPr>
        <w:pStyle w:val="CommentText"/>
      </w:pPr>
      <w:r>
        <w:rPr>
          <w:rStyle w:val="CommentReference"/>
        </w:rPr>
        <w:annotationRef/>
      </w:r>
      <w:r>
        <w:t xml:space="preserve">Note that I increased Kappa to 3 decimal places otherwise a lot of the </w:t>
      </w:r>
      <w:proofErr w:type="spellStart"/>
      <w:r>
        <w:t>std</w:t>
      </w:r>
      <w:proofErr w:type="spellEnd"/>
      <w:r>
        <w:t xml:space="preserve"> errors for Kappa would have been zero.  OK</w:t>
      </w:r>
      <w:r>
        <w:t>, or should I change back to 2</w:t>
      </w:r>
      <w:r w:rsidR="005C3008">
        <w:t xml:space="preserve">, or leave Kappa </w:t>
      </w:r>
      <w:proofErr w:type="spellStart"/>
      <w:r w:rsidR="005C3008">
        <w:t>std</w:t>
      </w:r>
      <w:proofErr w:type="spellEnd"/>
      <w:r w:rsidR="005C3008">
        <w:t xml:space="preserve"> error out</w:t>
      </w:r>
      <w:r>
        <w:t>?</w:t>
      </w:r>
      <w:r>
        <w:t xml:space="preserve">  </w:t>
      </w:r>
    </w:p>
    <w:p w14:paraId="5E88CDDD" w14:textId="77777777" w:rsidR="005C3008" w:rsidRDefault="005C3008">
      <w:pPr>
        <w:pStyle w:val="CommentText"/>
      </w:pPr>
    </w:p>
    <w:p w14:paraId="0BA145A9" w14:textId="7E1772B5" w:rsidR="0096173C" w:rsidRDefault="0096173C">
      <w:pPr>
        <w:pStyle w:val="CommentText"/>
      </w:pPr>
      <w:r>
        <w:t>I don’t want to change the decimal places for all measures to 3</w:t>
      </w:r>
      <w:r w:rsidR="005C3008">
        <w:t xml:space="preserve"> – I will have to do it for the whole paper which will be a big mission</w:t>
      </w:r>
      <w:r>
        <w:t>.</w:t>
      </w:r>
    </w:p>
  </w:comment>
  <w:comment w:id="1497" w:author="reviewer 1" w:date="2018-07-22T21:36:00Z" w:initials="rev1">
    <w:p w14:paraId="1D4DE7F3" w14:textId="7F3E788C" w:rsidR="002D4FE5" w:rsidRDefault="002D4FE5">
      <w:pPr>
        <w:pStyle w:val="CommentText"/>
      </w:pPr>
      <w:r>
        <w:rPr>
          <w:rStyle w:val="CommentReference"/>
        </w:rPr>
        <w:annotationRef/>
      </w:r>
      <w:r>
        <w:t xml:space="preserve">Figures 6 to 9 could be improved. You can overlap classification results on aerial imagery. For example, you can draw </w:t>
      </w:r>
      <w:proofErr w:type="spellStart"/>
      <w:r>
        <w:t>spekboom</w:t>
      </w:r>
      <w:proofErr w:type="spellEnd"/>
      <w:r>
        <w:t xml:space="preserve"> contours on imagery to help user understand results. And if visual results are not significant, reduce the number of figures to significant ones.</w:t>
      </w:r>
    </w:p>
  </w:comment>
  <w:comment w:id="1502" w:author="reviewer 1" w:date="2018-07-22T21:39:00Z" w:initials="rev1">
    <w:p w14:paraId="308DC767" w14:textId="579005D3" w:rsidR="002D4FE5" w:rsidRDefault="002D4FE5">
      <w:pPr>
        <w:pStyle w:val="CommentText"/>
      </w:pPr>
      <w:r>
        <w:rPr>
          <w:rStyle w:val="CommentReference"/>
        </w:rPr>
        <w:annotationRef/>
      </w:r>
      <w:r>
        <w:t xml:space="preserve">To improve your illustration, could you add the resulting global map of </w:t>
      </w:r>
      <w:proofErr w:type="spellStart"/>
      <w:r>
        <w:t>spekboom</w:t>
      </w:r>
      <w:proofErr w:type="spellEnd"/>
      <w:r>
        <w:t xml:space="preserve"> in your study area?</w:t>
      </w:r>
    </w:p>
  </w:comment>
  <w:comment w:id="1503" w:author="reviewer 2" w:date="2018-07-22T21:55:00Z" w:initials="rev2">
    <w:p w14:paraId="76B6AA2A" w14:textId="164A530D" w:rsidR="002D4FE5" w:rsidRDefault="002D4FE5">
      <w:pPr>
        <w:pStyle w:val="CommentText"/>
      </w:pPr>
      <w:r>
        <w:rPr>
          <w:rStyle w:val="CommentReference"/>
        </w:rPr>
        <w:annotationRef/>
      </w:r>
      <w:r>
        <w:t xml:space="preserve">In the discussion section, the presented method could be compared to others previously considered, for example, </w:t>
      </w:r>
      <w:r>
        <w:br/>
      </w:r>
      <w:r>
        <w:br/>
        <w:t xml:space="preserve">Su, </w:t>
      </w:r>
      <w:proofErr w:type="spellStart"/>
      <w:r>
        <w:t>Lihong</w:t>
      </w:r>
      <w:proofErr w:type="spellEnd"/>
      <w:r>
        <w:t>. "Optimizing support vector machine learning for semi-arid vegetation mapping by using clustering analysis." ISPRS Journal of Photogrammetry and Remote Sensing 64.4 (2009): 407-413.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52C9F3" w15:done="0"/>
  <w15:commentEx w15:paraId="03E551BF" w15:done="0"/>
  <w15:commentEx w15:paraId="2A2C9E4F" w15:paraIdParent="03E551BF" w15:done="0"/>
  <w15:commentEx w15:paraId="6749C091" w15:done="0"/>
  <w15:commentEx w15:paraId="23D3CDCE" w15:done="0"/>
  <w15:commentEx w15:paraId="2FBBC52D" w15:paraIdParent="23D3CDCE" w15:done="0"/>
  <w15:commentEx w15:paraId="2A459842" w15:done="0"/>
  <w15:commentEx w15:paraId="034A5019" w15:done="0"/>
  <w15:commentEx w15:paraId="10A5642E" w15:paraIdParent="034A5019" w15:done="0"/>
  <w15:commentEx w15:paraId="73D7361D" w15:done="0"/>
  <w15:commentEx w15:paraId="059BEF29" w15:paraIdParent="73D7361D" w15:done="0"/>
  <w15:commentEx w15:paraId="18C5971C" w15:done="0"/>
  <w15:commentEx w15:paraId="5F37D097" w15:paraIdParent="18C5971C" w15:done="0"/>
  <w15:commentEx w15:paraId="211FD992" w15:done="0"/>
  <w15:commentEx w15:paraId="66D3CB63" w15:done="0"/>
  <w15:commentEx w15:paraId="4CC08D01" w15:done="0"/>
  <w15:commentEx w15:paraId="6E9D6C1B" w15:done="0"/>
  <w15:commentEx w15:paraId="10B026D9" w15:done="0"/>
  <w15:commentEx w15:paraId="538F8F20" w15:done="0"/>
  <w15:commentEx w15:paraId="7020CEBE" w15:paraIdParent="538F8F20" w15:done="0"/>
  <w15:commentEx w15:paraId="504A0F82" w15:done="0"/>
  <w15:commentEx w15:paraId="23C68216" w15:done="0"/>
  <w15:commentEx w15:paraId="0EF4E6E4" w15:paraIdParent="23C68216" w15:done="0"/>
  <w15:commentEx w15:paraId="3CF69AF3" w15:done="0"/>
  <w15:commentEx w15:paraId="693E293A" w15:paraIdParent="3CF69AF3" w15:done="0"/>
  <w15:commentEx w15:paraId="2125BCF8" w15:done="0"/>
  <w15:commentEx w15:paraId="5C19458E" w15:done="0"/>
  <w15:commentEx w15:paraId="14B2164E" w15:done="0"/>
  <w15:commentEx w15:paraId="53EDF0C1" w15:paraIdParent="14B2164E" w15:done="0"/>
  <w15:commentEx w15:paraId="457C9699" w15:done="0"/>
  <w15:commentEx w15:paraId="0BA145A9" w15:done="0"/>
  <w15:commentEx w15:paraId="1D4DE7F3" w15:done="0"/>
  <w15:commentEx w15:paraId="308DC767" w15:done="0"/>
  <w15:commentEx w15:paraId="76B6AA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FCD89" w14:textId="77777777" w:rsidR="00851C59" w:rsidRDefault="00851C59" w:rsidP="007C5F60">
      <w:r>
        <w:separator/>
      </w:r>
    </w:p>
  </w:endnote>
  <w:endnote w:type="continuationSeparator" w:id="0">
    <w:p w14:paraId="10503D12" w14:textId="77777777" w:rsidR="00851C59" w:rsidRDefault="00851C5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D743F" w14:textId="77777777" w:rsidR="00851C59" w:rsidRDefault="00851C59" w:rsidP="007C5F60">
      <w:r>
        <w:separator/>
      </w:r>
    </w:p>
  </w:footnote>
  <w:footnote w:type="continuationSeparator" w:id="0">
    <w:p w14:paraId="03346C29" w14:textId="77777777" w:rsidR="00851C59" w:rsidRDefault="00851C59"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637181"/>
      <w:docPartObj>
        <w:docPartGallery w:val="Page Numbers (Top of Page)"/>
        <w:docPartUnique/>
      </w:docPartObj>
    </w:sdtPr>
    <w:sdtEndPr>
      <w:rPr>
        <w:noProof/>
      </w:rPr>
    </w:sdtEndPr>
    <w:sdtContent>
      <w:p w14:paraId="4A27EDF6" w14:textId="69B706A5" w:rsidR="002D4FE5" w:rsidRDefault="002D4FE5">
        <w:pPr>
          <w:pStyle w:val="Header"/>
          <w:jc w:val="right"/>
        </w:pPr>
        <w:r>
          <w:fldChar w:fldCharType="begin"/>
        </w:r>
        <w:r>
          <w:instrText xml:space="preserve"> PAGE   \* MERGEFORMAT </w:instrText>
        </w:r>
        <w:r>
          <w:fldChar w:fldCharType="separate"/>
        </w:r>
        <w:r w:rsidR="00251313">
          <w:rPr>
            <w:noProof/>
          </w:rPr>
          <w:t>40</w:t>
        </w:r>
        <w:r>
          <w:rPr>
            <w:noProof/>
          </w:rPr>
          <w:fldChar w:fldCharType="end"/>
        </w:r>
      </w:p>
    </w:sdtContent>
  </w:sdt>
  <w:p w14:paraId="40F080E7" w14:textId="77777777" w:rsidR="002D4FE5" w:rsidRDefault="002D4F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9BA28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6"/>
  </w:num>
  <w:num w:numId="2">
    <w:abstractNumId w:val="3"/>
  </w:num>
  <w:num w:numId="3">
    <w:abstractNumId w:val="22"/>
  </w:num>
  <w:num w:numId="4">
    <w:abstractNumId w:val="17"/>
  </w:num>
  <w:num w:numId="5">
    <w:abstractNumId w:val="30"/>
  </w:num>
  <w:num w:numId="6">
    <w:abstractNumId w:val="21"/>
  </w:num>
  <w:num w:numId="7">
    <w:abstractNumId w:val="10"/>
  </w:num>
  <w:num w:numId="8">
    <w:abstractNumId w:val="13"/>
  </w:num>
  <w:num w:numId="9">
    <w:abstractNumId w:val="33"/>
  </w:num>
  <w:num w:numId="10">
    <w:abstractNumId w:val="15"/>
  </w:num>
  <w:num w:numId="11">
    <w:abstractNumId w:val="12"/>
  </w:num>
  <w:num w:numId="12">
    <w:abstractNumId w:val="24"/>
  </w:num>
  <w:num w:numId="13">
    <w:abstractNumId w:val="29"/>
  </w:num>
  <w:num w:numId="14">
    <w:abstractNumId w:val="26"/>
  </w:num>
  <w:num w:numId="15">
    <w:abstractNumId w:val="19"/>
  </w:num>
  <w:num w:numId="16">
    <w:abstractNumId w:val="25"/>
  </w:num>
  <w:num w:numId="17">
    <w:abstractNumId w:val="20"/>
  </w:num>
  <w:num w:numId="18">
    <w:abstractNumId w:val="9"/>
  </w:num>
  <w:num w:numId="19">
    <w:abstractNumId w:val="7"/>
  </w:num>
  <w:num w:numId="20">
    <w:abstractNumId w:val="6"/>
  </w:num>
  <w:num w:numId="21">
    <w:abstractNumId w:val="5"/>
  </w:num>
  <w:num w:numId="22">
    <w:abstractNumId w:val="4"/>
  </w:num>
  <w:num w:numId="23">
    <w:abstractNumId w:val="8"/>
  </w:num>
  <w:num w:numId="24">
    <w:abstractNumId w:val="2"/>
  </w:num>
  <w:num w:numId="25">
    <w:abstractNumId w:val="1"/>
  </w:num>
  <w:num w:numId="26">
    <w:abstractNumId w:val="0"/>
  </w:num>
  <w:num w:numId="27">
    <w:abstractNumId w:val="32"/>
  </w:num>
  <w:num w:numId="28">
    <w:abstractNumId w:val="23"/>
  </w:num>
  <w:num w:numId="29">
    <w:abstractNumId w:val="14"/>
  </w:num>
  <w:num w:numId="30">
    <w:abstractNumId w:val="28"/>
  </w:num>
  <w:num w:numId="31">
    <w:abstractNumId w:val="35"/>
  </w:num>
  <w:num w:numId="32">
    <w:abstractNumId w:val="34"/>
  </w:num>
  <w:num w:numId="33">
    <w:abstractNumId w:val="18"/>
  </w:num>
  <w:num w:numId="34">
    <w:abstractNumId w:val="27"/>
  </w:num>
  <w:num w:numId="35">
    <w:abstractNumId w:val="36"/>
  </w:num>
  <w:num w:numId="36">
    <w:abstractNumId w:val="31"/>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rson w15:author="reviewer 2">
    <w15:presenceInfo w15:providerId="None" w15:userId="reviewer 2"/>
  </w15:person>
  <w15:person w15:author="dugalh">
    <w15:presenceInfo w15:providerId="None" w15:userId="dugalh"/>
  </w15:person>
  <w15:person w15:author="reviewer 1">
    <w15:presenceInfo w15:providerId="None" w15:userId="review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04B9"/>
    <w:rsid w:val="00012564"/>
    <w:rsid w:val="0001287C"/>
    <w:rsid w:val="000130AD"/>
    <w:rsid w:val="00014973"/>
    <w:rsid w:val="00021C72"/>
    <w:rsid w:val="00023B39"/>
    <w:rsid w:val="0002449F"/>
    <w:rsid w:val="000245CE"/>
    <w:rsid w:val="00032AD9"/>
    <w:rsid w:val="00033A78"/>
    <w:rsid w:val="00037DF2"/>
    <w:rsid w:val="00041075"/>
    <w:rsid w:val="00041CA2"/>
    <w:rsid w:val="000437B9"/>
    <w:rsid w:val="00043808"/>
    <w:rsid w:val="00043847"/>
    <w:rsid w:val="00043B5D"/>
    <w:rsid w:val="00046186"/>
    <w:rsid w:val="00046D55"/>
    <w:rsid w:val="00047BAC"/>
    <w:rsid w:val="00053CE5"/>
    <w:rsid w:val="000547C6"/>
    <w:rsid w:val="00055A37"/>
    <w:rsid w:val="00060E17"/>
    <w:rsid w:val="00063A64"/>
    <w:rsid w:val="00065A81"/>
    <w:rsid w:val="00070195"/>
    <w:rsid w:val="00070CD0"/>
    <w:rsid w:val="00074D81"/>
    <w:rsid w:val="000767DC"/>
    <w:rsid w:val="000812FA"/>
    <w:rsid w:val="00083CA3"/>
    <w:rsid w:val="000843A5"/>
    <w:rsid w:val="00084E58"/>
    <w:rsid w:val="0008612B"/>
    <w:rsid w:val="00087F03"/>
    <w:rsid w:val="0009068A"/>
    <w:rsid w:val="00090CCD"/>
    <w:rsid w:val="000919F7"/>
    <w:rsid w:val="00093329"/>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1DF9"/>
    <w:rsid w:val="000D2610"/>
    <w:rsid w:val="000D2F55"/>
    <w:rsid w:val="000D319C"/>
    <w:rsid w:val="000D3C00"/>
    <w:rsid w:val="000D48A5"/>
    <w:rsid w:val="000D541E"/>
    <w:rsid w:val="000D6DB1"/>
    <w:rsid w:val="000E0ABA"/>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5EDE"/>
    <w:rsid w:val="00126A40"/>
    <w:rsid w:val="001279CA"/>
    <w:rsid w:val="00130DEA"/>
    <w:rsid w:val="00131A4A"/>
    <w:rsid w:val="00131F7A"/>
    <w:rsid w:val="00132D4B"/>
    <w:rsid w:val="001330E5"/>
    <w:rsid w:val="001338BE"/>
    <w:rsid w:val="00135EFC"/>
    <w:rsid w:val="001434FA"/>
    <w:rsid w:val="00144C5A"/>
    <w:rsid w:val="0014609F"/>
    <w:rsid w:val="00146294"/>
    <w:rsid w:val="00146DAE"/>
    <w:rsid w:val="00146DE4"/>
    <w:rsid w:val="001511B8"/>
    <w:rsid w:val="00155F86"/>
    <w:rsid w:val="00156C2B"/>
    <w:rsid w:val="00161C7E"/>
    <w:rsid w:val="00162268"/>
    <w:rsid w:val="0016342E"/>
    <w:rsid w:val="0016373F"/>
    <w:rsid w:val="00164402"/>
    <w:rsid w:val="00164407"/>
    <w:rsid w:val="0016500F"/>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1590B"/>
    <w:rsid w:val="0022238F"/>
    <w:rsid w:val="00226C57"/>
    <w:rsid w:val="00230148"/>
    <w:rsid w:val="00232BED"/>
    <w:rsid w:val="00235249"/>
    <w:rsid w:val="00235906"/>
    <w:rsid w:val="0023590D"/>
    <w:rsid w:val="002360EF"/>
    <w:rsid w:val="002371CA"/>
    <w:rsid w:val="00240F94"/>
    <w:rsid w:val="00242277"/>
    <w:rsid w:val="00242BD7"/>
    <w:rsid w:val="0024336D"/>
    <w:rsid w:val="00245BEE"/>
    <w:rsid w:val="00247014"/>
    <w:rsid w:val="00250B89"/>
    <w:rsid w:val="00251313"/>
    <w:rsid w:val="002519EE"/>
    <w:rsid w:val="00253E58"/>
    <w:rsid w:val="00254003"/>
    <w:rsid w:val="002542E3"/>
    <w:rsid w:val="00254B84"/>
    <w:rsid w:val="0025675D"/>
    <w:rsid w:val="00257343"/>
    <w:rsid w:val="002608F4"/>
    <w:rsid w:val="00260CC5"/>
    <w:rsid w:val="00263223"/>
    <w:rsid w:val="00264141"/>
    <w:rsid w:val="0026792B"/>
    <w:rsid w:val="002712A0"/>
    <w:rsid w:val="00272CF7"/>
    <w:rsid w:val="002741E5"/>
    <w:rsid w:val="00276AA4"/>
    <w:rsid w:val="00277CFF"/>
    <w:rsid w:val="00286A4D"/>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136E"/>
    <w:rsid w:val="002C33AB"/>
    <w:rsid w:val="002C6C67"/>
    <w:rsid w:val="002C7CA1"/>
    <w:rsid w:val="002D2323"/>
    <w:rsid w:val="002D4FE5"/>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78F"/>
    <w:rsid w:val="002F59EE"/>
    <w:rsid w:val="0030155B"/>
    <w:rsid w:val="00302B2B"/>
    <w:rsid w:val="003037E2"/>
    <w:rsid w:val="00303C9D"/>
    <w:rsid w:val="00305FE9"/>
    <w:rsid w:val="00306B26"/>
    <w:rsid w:val="003107E9"/>
    <w:rsid w:val="00310ED0"/>
    <w:rsid w:val="00313DD4"/>
    <w:rsid w:val="00314C66"/>
    <w:rsid w:val="0031512B"/>
    <w:rsid w:val="0031567A"/>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335"/>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1B48"/>
    <w:rsid w:val="0036220C"/>
    <w:rsid w:val="003638E8"/>
    <w:rsid w:val="00366F27"/>
    <w:rsid w:val="00370843"/>
    <w:rsid w:val="00372F46"/>
    <w:rsid w:val="0037366E"/>
    <w:rsid w:val="00375A60"/>
    <w:rsid w:val="003768C7"/>
    <w:rsid w:val="003770C7"/>
    <w:rsid w:val="00381E1A"/>
    <w:rsid w:val="00383154"/>
    <w:rsid w:val="00384F66"/>
    <w:rsid w:val="00385646"/>
    <w:rsid w:val="0038598A"/>
    <w:rsid w:val="00385C6C"/>
    <w:rsid w:val="00391FDE"/>
    <w:rsid w:val="0039290A"/>
    <w:rsid w:val="00393CC6"/>
    <w:rsid w:val="00393F39"/>
    <w:rsid w:val="003969AF"/>
    <w:rsid w:val="00396D87"/>
    <w:rsid w:val="00397FD9"/>
    <w:rsid w:val="003A25E0"/>
    <w:rsid w:val="003A280D"/>
    <w:rsid w:val="003A32EB"/>
    <w:rsid w:val="003A42E6"/>
    <w:rsid w:val="003A6201"/>
    <w:rsid w:val="003B072C"/>
    <w:rsid w:val="003B0CDA"/>
    <w:rsid w:val="003B2696"/>
    <w:rsid w:val="003B3A39"/>
    <w:rsid w:val="003B432D"/>
    <w:rsid w:val="003B6223"/>
    <w:rsid w:val="003B6843"/>
    <w:rsid w:val="003B77E4"/>
    <w:rsid w:val="003C0248"/>
    <w:rsid w:val="003C0519"/>
    <w:rsid w:val="003C07E7"/>
    <w:rsid w:val="003C2D70"/>
    <w:rsid w:val="003C3057"/>
    <w:rsid w:val="003C3A08"/>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232B"/>
    <w:rsid w:val="0044726A"/>
    <w:rsid w:val="004478CC"/>
    <w:rsid w:val="00451F0C"/>
    <w:rsid w:val="00452152"/>
    <w:rsid w:val="00453028"/>
    <w:rsid w:val="004532D2"/>
    <w:rsid w:val="00454317"/>
    <w:rsid w:val="00454A02"/>
    <w:rsid w:val="00455192"/>
    <w:rsid w:val="00455F39"/>
    <w:rsid w:val="00456535"/>
    <w:rsid w:val="0046177F"/>
    <w:rsid w:val="00463DD2"/>
    <w:rsid w:val="00463FE7"/>
    <w:rsid w:val="004644C7"/>
    <w:rsid w:val="00464697"/>
    <w:rsid w:val="00464897"/>
    <w:rsid w:val="00464E12"/>
    <w:rsid w:val="0046524A"/>
    <w:rsid w:val="00466341"/>
    <w:rsid w:val="00466499"/>
    <w:rsid w:val="00466644"/>
    <w:rsid w:val="00466B9B"/>
    <w:rsid w:val="00466F14"/>
    <w:rsid w:val="00467030"/>
    <w:rsid w:val="00471A0C"/>
    <w:rsid w:val="00474490"/>
    <w:rsid w:val="00475CCF"/>
    <w:rsid w:val="00477F5F"/>
    <w:rsid w:val="00477FFA"/>
    <w:rsid w:val="004801C9"/>
    <w:rsid w:val="00480687"/>
    <w:rsid w:val="0048213D"/>
    <w:rsid w:val="00482CAF"/>
    <w:rsid w:val="00483FEF"/>
    <w:rsid w:val="00487145"/>
    <w:rsid w:val="00490894"/>
    <w:rsid w:val="004908D7"/>
    <w:rsid w:val="00492167"/>
    <w:rsid w:val="00492308"/>
    <w:rsid w:val="00492CEB"/>
    <w:rsid w:val="00495C78"/>
    <w:rsid w:val="004965AA"/>
    <w:rsid w:val="004A3037"/>
    <w:rsid w:val="004A4501"/>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E76B9"/>
    <w:rsid w:val="004F0418"/>
    <w:rsid w:val="004F3147"/>
    <w:rsid w:val="004F344C"/>
    <w:rsid w:val="004F3F2D"/>
    <w:rsid w:val="004F4336"/>
    <w:rsid w:val="004F558C"/>
    <w:rsid w:val="00500158"/>
    <w:rsid w:val="00500CCD"/>
    <w:rsid w:val="00500E9D"/>
    <w:rsid w:val="005014A0"/>
    <w:rsid w:val="0050706C"/>
    <w:rsid w:val="00512641"/>
    <w:rsid w:val="0051530D"/>
    <w:rsid w:val="00517AA5"/>
    <w:rsid w:val="005224BA"/>
    <w:rsid w:val="005232C4"/>
    <w:rsid w:val="0052508A"/>
    <w:rsid w:val="00525B25"/>
    <w:rsid w:val="00526574"/>
    <w:rsid w:val="005425FD"/>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1E27"/>
    <w:rsid w:val="005C22B9"/>
    <w:rsid w:val="005C2BD7"/>
    <w:rsid w:val="005C3008"/>
    <w:rsid w:val="005C369F"/>
    <w:rsid w:val="005C5BB2"/>
    <w:rsid w:val="005C64F6"/>
    <w:rsid w:val="005D2DE7"/>
    <w:rsid w:val="005D37E1"/>
    <w:rsid w:val="005D4458"/>
    <w:rsid w:val="005D64BF"/>
    <w:rsid w:val="005D66CD"/>
    <w:rsid w:val="005E04AD"/>
    <w:rsid w:val="005E3671"/>
    <w:rsid w:val="005E3D21"/>
    <w:rsid w:val="005E558D"/>
    <w:rsid w:val="005E6A2D"/>
    <w:rsid w:val="005E77F7"/>
    <w:rsid w:val="005F04AA"/>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16462"/>
    <w:rsid w:val="00621550"/>
    <w:rsid w:val="00622D24"/>
    <w:rsid w:val="00624483"/>
    <w:rsid w:val="00626994"/>
    <w:rsid w:val="00627803"/>
    <w:rsid w:val="00630683"/>
    <w:rsid w:val="0063303E"/>
    <w:rsid w:val="006330AB"/>
    <w:rsid w:val="00633179"/>
    <w:rsid w:val="00634A3A"/>
    <w:rsid w:val="00634C01"/>
    <w:rsid w:val="0064238B"/>
    <w:rsid w:val="00643191"/>
    <w:rsid w:val="00645CD5"/>
    <w:rsid w:val="0064651C"/>
    <w:rsid w:val="0064769C"/>
    <w:rsid w:val="006504BD"/>
    <w:rsid w:val="006519E9"/>
    <w:rsid w:val="00652DE0"/>
    <w:rsid w:val="00656881"/>
    <w:rsid w:val="006609B0"/>
    <w:rsid w:val="006638B3"/>
    <w:rsid w:val="006658E6"/>
    <w:rsid w:val="0066691A"/>
    <w:rsid w:val="00671064"/>
    <w:rsid w:val="00671757"/>
    <w:rsid w:val="0067273E"/>
    <w:rsid w:val="00672EE4"/>
    <w:rsid w:val="00674718"/>
    <w:rsid w:val="00675112"/>
    <w:rsid w:val="0067566A"/>
    <w:rsid w:val="00675B4F"/>
    <w:rsid w:val="00676333"/>
    <w:rsid w:val="00676EBB"/>
    <w:rsid w:val="00677CBC"/>
    <w:rsid w:val="00680746"/>
    <w:rsid w:val="00684B18"/>
    <w:rsid w:val="00684F38"/>
    <w:rsid w:val="00685ECD"/>
    <w:rsid w:val="00686B30"/>
    <w:rsid w:val="0069021A"/>
    <w:rsid w:val="00690AFE"/>
    <w:rsid w:val="00692CA8"/>
    <w:rsid w:val="00693FDF"/>
    <w:rsid w:val="00694B80"/>
    <w:rsid w:val="00696229"/>
    <w:rsid w:val="006A02D5"/>
    <w:rsid w:val="006A18A5"/>
    <w:rsid w:val="006A2231"/>
    <w:rsid w:val="006A43A2"/>
    <w:rsid w:val="006A472F"/>
    <w:rsid w:val="006A4D4F"/>
    <w:rsid w:val="006B0D71"/>
    <w:rsid w:val="006B1C40"/>
    <w:rsid w:val="006B4248"/>
    <w:rsid w:val="006B44C3"/>
    <w:rsid w:val="006B567C"/>
    <w:rsid w:val="006B5878"/>
    <w:rsid w:val="006C1395"/>
    <w:rsid w:val="006C2A76"/>
    <w:rsid w:val="006C32D3"/>
    <w:rsid w:val="006C758D"/>
    <w:rsid w:val="006D2436"/>
    <w:rsid w:val="006D25A1"/>
    <w:rsid w:val="006D419F"/>
    <w:rsid w:val="006D483D"/>
    <w:rsid w:val="006D799B"/>
    <w:rsid w:val="006E1B92"/>
    <w:rsid w:val="006E3C3B"/>
    <w:rsid w:val="006E4051"/>
    <w:rsid w:val="006E643E"/>
    <w:rsid w:val="006E745A"/>
    <w:rsid w:val="006E748D"/>
    <w:rsid w:val="006F2476"/>
    <w:rsid w:val="006F299D"/>
    <w:rsid w:val="006F45F9"/>
    <w:rsid w:val="006F617C"/>
    <w:rsid w:val="006F74B2"/>
    <w:rsid w:val="00700656"/>
    <w:rsid w:val="007008C9"/>
    <w:rsid w:val="00700BF8"/>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3B6E"/>
    <w:rsid w:val="00737AA8"/>
    <w:rsid w:val="00742DBE"/>
    <w:rsid w:val="00742F95"/>
    <w:rsid w:val="007432B9"/>
    <w:rsid w:val="00745C69"/>
    <w:rsid w:val="00745E13"/>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5D14"/>
    <w:rsid w:val="00787229"/>
    <w:rsid w:val="0079333F"/>
    <w:rsid w:val="00796BE6"/>
    <w:rsid w:val="0079779B"/>
    <w:rsid w:val="007A22CA"/>
    <w:rsid w:val="007A27BC"/>
    <w:rsid w:val="007A28F9"/>
    <w:rsid w:val="007A38B5"/>
    <w:rsid w:val="007A60E4"/>
    <w:rsid w:val="007A6A3B"/>
    <w:rsid w:val="007B2241"/>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88A"/>
    <w:rsid w:val="00811CBD"/>
    <w:rsid w:val="00811E14"/>
    <w:rsid w:val="00813AFC"/>
    <w:rsid w:val="008141CB"/>
    <w:rsid w:val="00814BC8"/>
    <w:rsid w:val="0082368E"/>
    <w:rsid w:val="00824750"/>
    <w:rsid w:val="0082559B"/>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47CB5"/>
    <w:rsid w:val="00851853"/>
    <w:rsid w:val="00851C59"/>
    <w:rsid w:val="00851ECA"/>
    <w:rsid w:val="00852875"/>
    <w:rsid w:val="008539F9"/>
    <w:rsid w:val="008544A9"/>
    <w:rsid w:val="00856C6A"/>
    <w:rsid w:val="00864485"/>
    <w:rsid w:val="00864943"/>
    <w:rsid w:val="0086497C"/>
    <w:rsid w:val="008651D1"/>
    <w:rsid w:val="00870771"/>
    <w:rsid w:val="00873FD7"/>
    <w:rsid w:val="0087577C"/>
    <w:rsid w:val="00875BEA"/>
    <w:rsid w:val="00876874"/>
    <w:rsid w:val="00876D26"/>
    <w:rsid w:val="00882860"/>
    <w:rsid w:val="00892B0C"/>
    <w:rsid w:val="00892E99"/>
    <w:rsid w:val="00893FBF"/>
    <w:rsid w:val="0089437E"/>
    <w:rsid w:val="008A0184"/>
    <w:rsid w:val="008A2A34"/>
    <w:rsid w:val="008A2ECD"/>
    <w:rsid w:val="008A6794"/>
    <w:rsid w:val="008A7966"/>
    <w:rsid w:val="008B28A3"/>
    <w:rsid w:val="008B32B4"/>
    <w:rsid w:val="008B358F"/>
    <w:rsid w:val="008B5855"/>
    <w:rsid w:val="008B691C"/>
    <w:rsid w:val="008C01FC"/>
    <w:rsid w:val="008C0684"/>
    <w:rsid w:val="008C1374"/>
    <w:rsid w:val="008C5A14"/>
    <w:rsid w:val="008C67D1"/>
    <w:rsid w:val="008C710E"/>
    <w:rsid w:val="008C7652"/>
    <w:rsid w:val="008D133C"/>
    <w:rsid w:val="008D1CA5"/>
    <w:rsid w:val="008D2D07"/>
    <w:rsid w:val="008D4726"/>
    <w:rsid w:val="008D50A6"/>
    <w:rsid w:val="008D561F"/>
    <w:rsid w:val="008D7D55"/>
    <w:rsid w:val="008E1080"/>
    <w:rsid w:val="008E10E9"/>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07C23"/>
    <w:rsid w:val="0091071C"/>
    <w:rsid w:val="009109C9"/>
    <w:rsid w:val="00911925"/>
    <w:rsid w:val="00911D30"/>
    <w:rsid w:val="009123ED"/>
    <w:rsid w:val="00912957"/>
    <w:rsid w:val="00912C80"/>
    <w:rsid w:val="00912CAF"/>
    <w:rsid w:val="00915689"/>
    <w:rsid w:val="00916A1A"/>
    <w:rsid w:val="00922811"/>
    <w:rsid w:val="00924092"/>
    <w:rsid w:val="00924628"/>
    <w:rsid w:val="00925A1A"/>
    <w:rsid w:val="00925D5C"/>
    <w:rsid w:val="00927909"/>
    <w:rsid w:val="00931215"/>
    <w:rsid w:val="00931E4E"/>
    <w:rsid w:val="00931FE4"/>
    <w:rsid w:val="009320CA"/>
    <w:rsid w:val="00932AF3"/>
    <w:rsid w:val="00934447"/>
    <w:rsid w:val="00934548"/>
    <w:rsid w:val="009361CB"/>
    <w:rsid w:val="0093766A"/>
    <w:rsid w:val="009379C8"/>
    <w:rsid w:val="00937F60"/>
    <w:rsid w:val="00941F47"/>
    <w:rsid w:val="00947A98"/>
    <w:rsid w:val="009509DA"/>
    <w:rsid w:val="009518BE"/>
    <w:rsid w:val="009543BF"/>
    <w:rsid w:val="0096084E"/>
    <w:rsid w:val="0096173C"/>
    <w:rsid w:val="009641F1"/>
    <w:rsid w:val="0096447A"/>
    <w:rsid w:val="00966B94"/>
    <w:rsid w:val="009673F9"/>
    <w:rsid w:val="00971E97"/>
    <w:rsid w:val="00972AA3"/>
    <w:rsid w:val="009734F8"/>
    <w:rsid w:val="00975B99"/>
    <w:rsid w:val="009773A5"/>
    <w:rsid w:val="00981C11"/>
    <w:rsid w:val="0098241E"/>
    <w:rsid w:val="00984BB8"/>
    <w:rsid w:val="009850D1"/>
    <w:rsid w:val="0098578D"/>
    <w:rsid w:val="0099210E"/>
    <w:rsid w:val="0099278C"/>
    <w:rsid w:val="009954EA"/>
    <w:rsid w:val="009955F0"/>
    <w:rsid w:val="0099600B"/>
    <w:rsid w:val="00996435"/>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423"/>
    <w:rsid w:val="009D3EF2"/>
    <w:rsid w:val="009D574B"/>
    <w:rsid w:val="009E44A8"/>
    <w:rsid w:val="009E54C6"/>
    <w:rsid w:val="009E58C2"/>
    <w:rsid w:val="009E74C0"/>
    <w:rsid w:val="009E78F6"/>
    <w:rsid w:val="009F02C8"/>
    <w:rsid w:val="009F0EA0"/>
    <w:rsid w:val="009F2369"/>
    <w:rsid w:val="009F267E"/>
    <w:rsid w:val="009F29BD"/>
    <w:rsid w:val="009F2AC0"/>
    <w:rsid w:val="009F3082"/>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0CF7"/>
    <w:rsid w:val="00A22B86"/>
    <w:rsid w:val="00A23121"/>
    <w:rsid w:val="00A24F89"/>
    <w:rsid w:val="00A26C41"/>
    <w:rsid w:val="00A27834"/>
    <w:rsid w:val="00A301E2"/>
    <w:rsid w:val="00A3198D"/>
    <w:rsid w:val="00A36F8E"/>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57075"/>
    <w:rsid w:val="00A6029E"/>
    <w:rsid w:val="00A6061C"/>
    <w:rsid w:val="00A61724"/>
    <w:rsid w:val="00A61B59"/>
    <w:rsid w:val="00A61FCB"/>
    <w:rsid w:val="00A64426"/>
    <w:rsid w:val="00A6663B"/>
    <w:rsid w:val="00A678C0"/>
    <w:rsid w:val="00A70C4E"/>
    <w:rsid w:val="00A71072"/>
    <w:rsid w:val="00A712BA"/>
    <w:rsid w:val="00A73FEB"/>
    <w:rsid w:val="00A7647E"/>
    <w:rsid w:val="00A767E0"/>
    <w:rsid w:val="00A76FA9"/>
    <w:rsid w:val="00A837D2"/>
    <w:rsid w:val="00A84468"/>
    <w:rsid w:val="00A864C3"/>
    <w:rsid w:val="00A87ABF"/>
    <w:rsid w:val="00A9057E"/>
    <w:rsid w:val="00A929AA"/>
    <w:rsid w:val="00A92D25"/>
    <w:rsid w:val="00A93B29"/>
    <w:rsid w:val="00A94555"/>
    <w:rsid w:val="00A959FF"/>
    <w:rsid w:val="00A97006"/>
    <w:rsid w:val="00A97FDA"/>
    <w:rsid w:val="00AA27D1"/>
    <w:rsid w:val="00AA3387"/>
    <w:rsid w:val="00AA6C23"/>
    <w:rsid w:val="00AA7759"/>
    <w:rsid w:val="00AB1350"/>
    <w:rsid w:val="00AB22A6"/>
    <w:rsid w:val="00AB3AE8"/>
    <w:rsid w:val="00AB4112"/>
    <w:rsid w:val="00AB432C"/>
    <w:rsid w:val="00AB59CC"/>
    <w:rsid w:val="00AC0C42"/>
    <w:rsid w:val="00AC1022"/>
    <w:rsid w:val="00AC32E8"/>
    <w:rsid w:val="00AC3500"/>
    <w:rsid w:val="00AC54D2"/>
    <w:rsid w:val="00AD097F"/>
    <w:rsid w:val="00AD0B97"/>
    <w:rsid w:val="00AD0D42"/>
    <w:rsid w:val="00AD3891"/>
    <w:rsid w:val="00AD4AD0"/>
    <w:rsid w:val="00AE16C1"/>
    <w:rsid w:val="00AE1B2C"/>
    <w:rsid w:val="00AE2E69"/>
    <w:rsid w:val="00AE58F6"/>
    <w:rsid w:val="00AE7659"/>
    <w:rsid w:val="00AE7D05"/>
    <w:rsid w:val="00AF147F"/>
    <w:rsid w:val="00AF1D75"/>
    <w:rsid w:val="00AF4D8F"/>
    <w:rsid w:val="00AF592E"/>
    <w:rsid w:val="00AF6735"/>
    <w:rsid w:val="00AF74C9"/>
    <w:rsid w:val="00AF7A92"/>
    <w:rsid w:val="00B0010A"/>
    <w:rsid w:val="00B00E98"/>
    <w:rsid w:val="00B02E8E"/>
    <w:rsid w:val="00B04A03"/>
    <w:rsid w:val="00B04BC0"/>
    <w:rsid w:val="00B10075"/>
    <w:rsid w:val="00B11887"/>
    <w:rsid w:val="00B13FCA"/>
    <w:rsid w:val="00B14142"/>
    <w:rsid w:val="00B14BA7"/>
    <w:rsid w:val="00B15101"/>
    <w:rsid w:val="00B1678D"/>
    <w:rsid w:val="00B17F1D"/>
    <w:rsid w:val="00B23A33"/>
    <w:rsid w:val="00B25C38"/>
    <w:rsid w:val="00B263B5"/>
    <w:rsid w:val="00B27D8C"/>
    <w:rsid w:val="00B31736"/>
    <w:rsid w:val="00B31863"/>
    <w:rsid w:val="00B32E29"/>
    <w:rsid w:val="00B36476"/>
    <w:rsid w:val="00B3684F"/>
    <w:rsid w:val="00B3692E"/>
    <w:rsid w:val="00B36E25"/>
    <w:rsid w:val="00B37C27"/>
    <w:rsid w:val="00B41060"/>
    <w:rsid w:val="00B439B1"/>
    <w:rsid w:val="00B44B64"/>
    <w:rsid w:val="00B45167"/>
    <w:rsid w:val="00B474C4"/>
    <w:rsid w:val="00B51499"/>
    <w:rsid w:val="00B525B6"/>
    <w:rsid w:val="00B54373"/>
    <w:rsid w:val="00B55433"/>
    <w:rsid w:val="00B5551F"/>
    <w:rsid w:val="00B5578F"/>
    <w:rsid w:val="00B55AA5"/>
    <w:rsid w:val="00B562AD"/>
    <w:rsid w:val="00B62076"/>
    <w:rsid w:val="00B6549D"/>
    <w:rsid w:val="00B65DA4"/>
    <w:rsid w:val="00B67673"/>
    <w:rsid w:val="00B720A8"/>
    <w:rsid w:val="00B844BE"/>
    <w:rsid w:val="00B849C0"/>
    <w:rsid w:val="00B84FCE"/>
    <w:rsid w:val="00B86741"/>
    <w:rsid w:val="00B91C4C"/>
    <w:rsid w:val="00B931F9"/>
    <w:rsid w:val="00B9460B"/>
    <w:rsid w:val="00B95E1E"/>
    <w:rsid w:val="00B9644C"/>
    <w:rsid w:val="00B97EB6"/>
    <w:rsid w:val="00BA31F1"/>
    <w:rsid w:val="00BA6268"/>
    <w:rsid w:val="00BA67C5"/>
    <w:rsid w:val="00BA6DBC"/>
    <w:rsid w:val="00BB13B0"/>
    <w:rsid w:val="00BB1598"/>
    <w:rsid w:val="00BB2F9E"/>
    <w:rsid w:val="00BB56D7"/>
    <w:rsid w:val="00BB6363"/>
    <w:rsid w:val="00BB64CD"/>
    <w:rsid w:val="00BC1B98"/>
    <w:rsid w:val="00BC3572"/>
    <w:rsid w:val="00BC4A2D"/>
    <w:rsid w:val="00BD0257"/>
    <w:rsid w:val="00BD23FC"/>
    <w:rsid w:val="00BD3149"/>
    <w:rsid w:val="00BD3329"/>
    <w:rsid w:val="00BD4FCD"/>
    <w:rsid w:val="00BD590B"/>
    <w:rsid w:val="00BD607B"/>
    <w:rsid w:val="00BE0225"/>
    <w:rsid w:val="00BE047A"/>
    <w:rsid w:val="00BE5B5B"/>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3C91"/>
    <w:rsid w:val="00C745DD"/>
    <w:rsid w:val="00C746F7"/>
    <w:rsid w:val="00C769BD"/>
    <w:rsid w:val="00C82DB4"/>
    <w:rsid w:val="00C84DC8"/>
    <w:rsid w:val="00C858FE"/>
    <w:rsid w:val="00C86B7C"/>
    <w:rsid w:val="00C90DDD"/>
    <w:rsid w:val="00C91C94"/>
    <w:rsid w:val="00C92482"/>
    <w:rsid w:val="00C934F5"/>
    <w:rsid w:val="00C941F4"/>
    <w:rsid w:val="00C943D2"/>
    <w:rsid w:val="00C94E95"/>
    <w:rsid w:val="00C9567E"/>
    <w:rsid w:val="00C95AC4"/>
    <w:rsid w:val="00C95DDE"/>
    <w:rsid w:val="00CA0DF3"/>
    <w:rsid w:val="00CA4616"/>
    <w:rsid w:val="00CA517C"/>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347"/>
    <w:rsid w:val="00D175C2"/>
    <w:rsid w:val="00D20359"/>
    <w:rsid w:val="00D220E9"/>
    <w:rsid w:val="00D222E1"/>
    <w:rsid w:val="00D246BA"/>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004"/>
    <w:rsid w:val="00D5559C"/>
    <w:rsid w:val="00D56CDA"/>
    <w:rsid w:val="00D60365"/>
    <w:rsid w:val="00D609E0"/>
    <w:rsid w:val="00D61588"/>
    <w:rsid w:val="00D61DAD"/>
    <w:rsid w:val="00D636A1"/>
    <w:rsid w:val="00D63915"/>
    <w:rsid w:val="00D709FA"/>
    <w:rsid w:val="00D71BBE"/>
    <w:rsid w:val="00D71D06"/>
    <w:rsid w:val="00D73470"/>
    <w:rsid w:val="00D75150"/>
    <w:rsid w:val="00D828C1"/>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11F4"/>
    <w:rsid w:val="00DD1C62"/>
    <w:rsid w:val="00DD4674"/>
    <w:rsid w:val="00DD56DC"/>
    <w:rsid w:val="00DD6C5F"/>
    <w:rsid w:val="00DE0F7D"/>
    <w:rsid w:val="00DE1A9A"/>
    <w:rsid w:val="00DE4C78"/>
    <w:rsid w:val="00DF5B6F"/>
    <w:rsid w:val="00DF6845"/>
    <w:rsid w:val="00DF7597"/>
    <w:rsid w:val="00DF7C7A"/>
    <w:rsid w:val="00DF7DD0"/>
    <w:rsid w:val="00E003CB"/>
    <w:rsid w:val="00E006C1"/>
    <w:rsid w:val="00E01789"/>
    <w:rsid w:val="00E056F4"/>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5E6D"/>
    <w:rsid w:val="00E87801"/>
    <w:rsid w:val="00E91E86"/>
    <w:rsid w:val="00E94264"/>
    <w:rsid w:val="00EA04F1"/>
    <w:rsid w:val="00EA0F8F"/>
    <w:rsid w:val="00EA2065"/>
    <w:rsid w:val="00EA2F99"/>
    <w:rsid w:val="00EA3210"/>
    <w:rsid w:val="00EA5315"/>
    <w:rsid w:val="00EA7032"/>
    <w:rsid w:val="00EA70FC"/>
    <w:rsid w:val="00EB23F7"/>
    <w:rsid w:val="00EB25A4"/>
    <w:rsid w:val="00EB2CC8"/>
    <w:rsid w:val="00EB37AB"/>
    <w:rsid w:val="00EB6783"/>
    <w:rsid w:val="00EB6CA2"/>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55B"/>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4753"/>
    <w:rsid w:val="00FB59B7"/>
    <w:rsid w:val="00FB627B"/>
    <w:rsid w:val="00FC09CF"/>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0829"/>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BE6896D3-F508-46D3-A371-79845F39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F46"/>
    <w:pPr>
      <w:spacing w:after="0" w:line="240" w:lineRule="auto"/>
    </w:pPr>
    <w:rPr>
      <w:rFonts w:ascii="Times New Roman" w:eastAsia="Times New Roman" w:hAnsi="Times New Roman" w:cs="Times New Roman"/>
      <w:sz w:val="24"/>
      <w:szCs w:val="24"/>
      <w:lang w:val="en-US"/>
    </w:rPr>
  </w:style>
  <w:style w:type="paragraph" w:styleId="Heading1">
    <w:name w:val="heading 1"/>
    <w:aliases w:val="Heading 1 paper"/>
    <w:basedOn w:val="Normal"/>
    <w:next w:val="Normal"/>
    <w:link w:val="Heading1Char"/>
    <w:qFormat/>
    <w:rsid w:val="00372F46"/>
    <w:pPr>
      <w:keepNext/>
      <w:numPr>
        <w:numId w:val="6"/>
      </w:numPr>
      <w:tabs>
        <w:tab w:val="left" w:pos="432"/>
        <w:tab w:val="left" w:pos="576"/>
        <w:tab w:val="left" w:pos="720"/>
      </w:tabs>
      <w:spacing w:before="240" w:after="120" w:line="480" w:lineRule="auto"/>
      <w:outlineLvl w:val="0"/>
    </w:pPr>
    <w:rPr>
      <w:b/>
      <w:bCs/>
      <w:iCs/>
      <w:szCs w:val="28"/>
    </w:rPr>
  </w:style>
  <w:style w:type="paragraph" w:styleId="Heading2">
    <w:name w:val="heading 2"/>
    <w:aliases w:val="Heading 2 paper"/>
    <w:basedOn w:val="Heading1"/>
    <w:next w:val="Normal"/>
    <w:link w:val="Heading2Char"/>
    <w:qFormat/>
    <w:rsid w:val="00372F46"/>
    <w:pPr>
      <w:numPr>
        <w:ilvl w:val="1"/>
      </w:numPr>
      <w:outlineLvl w:val="1"/>
    </w:pPr>
    <w:rPr>
      <w:b w:val="0"/>
      <w:bCs w:val="0"/>
      <w:i/>
      <w:iCs w:val="0"/>
      <w:szCs w:val="24"/>
    </w:rPr>
  </w:style>
  <w:style w:type="paragraph" w:styleId="Heading3">
    <w:name w:val="heading 3"/>
    <w:aliases w:val="Heading 3 paper"/>
    <w:basedOn w:val="Heading2"/>
    <w:next w:val="Normal"/>
    <w:link w:val="Heading3Char"/>
    <w:qFormat/>
    <w:rsid w:val="00372F46"/>
    <w:pPr>
      <w:numPr>
        <w:ilvl w:val="2"/>
      </w:numPr>
      <w:outlineLvl w:val="2"/>
    </w:pPr>
    <w:rPr>
      <w:bCs/>
      <w:sz w:val="22"/>
      <w:szCs w:val="22"/>
    </w:rPr>
  </w:style>
  <w:style w:type="paragraph" w:styleId="Heading4">
    <w:name w:val="heading 4"/>
    <w:basedOn w:val="Normal"/>
    <w:next w:val="Normal"/>
    <w:link w:val="Heading4Char"/>
    <w:qFormat/>
    <w:rsid w:val="00D61588"/>
    <w:pPr>
      <w:numPr>
        <w:ilvl w:val="3"/>
        <w:numId w:val="6"/>
      </w:numPr>
      <w:spacing w:before="240" w:line="360" w:lineRule="auto"/>
      <w:outlineLvl w:val="3"/>
    </w:pPr>
  </w:style>
  <w:style w:type="paragraph" w:styleId="Heading5">
    <w:name w:val="heading 5"/>
    <w:basedOn w:val="Normal"/>
    <w:next w:val="Normal"/>
    <w:link w:val="Heading5Char"/>
    <w:qFormat/>
    <w:rsid w:val="00D61588"/>
    <w:pPr>
      <w:numPr>
        <w:ilvl w:val="4"/>
        <w:numId w:val="6"/>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6"/>
      </w:numPr>
      <w:spacing w:before="240" w:after="60"/>
      <w:outlineLvl w:val="6"/>
    </w:pPr>
  </w:style>
  <w:style w:type="paragraph" w:styleId="Heading8">
    <w:name w:val="heading 8"/>
    <w:basedOn w:val="Normal"/>
    <w:next w:val="Normal"/>
    <w:link w:val="Heading8Char"/>
    <w:qFormat/>
    <w:rsid w:val="00D61588"/>
    <w:pPr>
      <w:numPr>
        <w:ilvl w:val="7"/>
        <w:numId w:val="6"/>
      </w:numPr>
      <w:spacing w:before="240" w:after="60"/>
      <w:outlineLvl w:val="7"/>
    </w:pPr>
    <w:rPr>
      <w:i/>
      <w:iCs/>
    </w:rPr>
  </w:style>
  <w:style w:type="paragraph" w:styleId="Heading9">
    <w:name w:val="heading 9"/>
    <w:basedOn w:val="Normal"/>
    <w:next w:val="Normal"/>
    <w:link w:val="Heading9Char"/>
    <w:qFormat/>
    <w:rsid w:val="00D61588"/>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bCs/>
      <w:iCs/>
      <w:sz w:val="24"/>
      <w:szCs w:val="28"/>
      <w:lang w:val="en-US"/>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i/>
      <w:sz w:val="24"/>
      <w:szCs w:val="24"/>
      <w:lang w:val="en-US"/>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Cs/>
      <w:i/>
      <w:lang w:val="en-US"/>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D61588"/>
    <w:rPr>
      <w:rFonts w:ascii="Arial" w:eastAsia="Times New Roman" w:hAnsi="Arial" w:cs="Arial"/>
      <w:lang w:val="en-US"/>
    </w:rPr>
  </w:style>
  <w:style w:type="paragraph" w:styleId="Header">
    <w:name w:val="header"/>
    <w:basedOn w:val="Normal"/>
    <w:link w:val="HeaderChar"/>
    <w:rsid w:val="00372F46"/>
    <w:pPr>
      <w:tabs>
        <w:tab w:val="center" w:pos="4680"/>
        <w:tab w:val="right" w:pos="9360"/>
      </w:tabs>
    </w:pPr>
  </w:style>
  <w:style w:type="character" w:customStyle="1" w:styleId="HeaderChar">
    <w:name w:val="Header Char"/>
    <w:link w:val="Header"/>
    <w:rsid w:val="00372F46"/>
    <w:rPr>
      <w:rFonts w:ascii="Times New Roman" w:eastAsia="Times New Roman" w:hAnsi="Times New Roman" w:cs="Times New Roman"/>
      <w:sz w:val="24"/>
      <w:szCs w:val="24"/>
      <w:lang w:val="en-US"/>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3"/>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US"/>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CA517C"/>
    <w:pPr>
      <w:keepNext/>
      <w:keepLines/>
      <w:tabs>
        <w:tab w:val="clear" w:pos="1008"/>
        <w:tab w:val="num" w:pos="993"/>
      </w:tabs>
      <w:spacing w:after="20"/>
      <w:ind w:left="1009" w:hanging="1009"/>
      <w:jc w:val="center"/>
    </w:pPr>
  </w:style>
  <w:style w:type="character" w:customStyle="1" w:styleId="1TablecaptionChar">
    <w:name w:val="1_Table caption Char"/>
    <w:basedOn w:val="1FigurecaptionChar"/>
    <w:link w:val="1Tablecaption"/>
    <w:rsid w:val="00CA517C"/>
    <w:rPr>
      <w:rFonts w:ascii="Times New Roman" w:eastAsia="Times New Roman" w:hAnsi="Times New Roman" w:cs="Times New Roman"/>
      <w:sz w:val="20"/>
      <w:szCs w:val="24"/>
      <w:lang w:val="en-US"/>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link w:val="CaptionChar"/>
    <w:qFormat/>
    <w:rsid w:val="00372F46"/>
    <w:rPr>
      <w:b/>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372F46"/>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4"/>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372F46"/>
    <w:pPr>
      <w:spacing w:line="480" w:lineRule="auto"/>
      <w:jc w:val="both"/>
    </w:pPr>
  </w:style>
  <w:style w:type="character" w:customStyle="1" w:styleId="BodyTextChar">
    <w:name w:val="Body Text Char"/>
    <w:link w:val="BodyText"/>
    <w:rsid w:val="00372F46"/>
    <w:rPr>
      <w:rFonts w:ascii="Times New Roman" w:eastAsia="Times New Roman" w:hAnsi="Times New Roman" w:cs="Times New Roman"/>
      <w:sz w:val="24"/>
      <w:szCs w:val="24"/>
      <w:lang w:val="en-US"/>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rsid w:val="00372F46"/>
  </w:style>
  <w:style w:type="paragraph" w:styleId="Footer">
    <w:name w:val="footer"/>
    <w:basedOn w:val="Normal"/>
    <w:link w:val="FooterChar"/>
    <w:rsid w:val="00372F46"/>
    <w:pPr>
      <w:tabs>
        <w:tab w:val="center" w:pos="4320"/>
        <w:tab w:val="right" w:pos="8640"/>
      </w:tabs>
      <w:ind w:left="144" w:hanging="144"/>
      <w:jc w:val="both"/>
    </w:pPr>
    <w:rPr>
      <w:sz w:val="20"/>
    </w:rPr>
  </w:style>
  <w:style w:type="character" w:customStyle="1" w:styleId="FooterChar">
    <w:name w:val="Footer Char"/>
    <w:link w:val="Footer"/>
    <w:rsid w:val="00372F46"/>
    <w:rPr>
      <w:rFonts w:ascii="Times New Roman" w:eastAsia="Times New Roman" w:hAnsi="Times New Roman" w:cs="Times New Roman"/>
      <w:sz w:val="20"/>
      <w:szCs w:val="24"/>
      <w:lang w:val="en-US"/>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 w:type="paragraph" w:customStyle="1" w:styleId="TheoremsandAlgorithms">
    <w:name w:val="Theorems and Algorithms"/>
    <w:basedOn w:val="BodyText"/>
    <w:qFormat/>
    <w:rsid w:val="00372F46"/>
    <w:rPr>
      <w:sz w:val="20"/>
      <w:szCs w:val="20"/>
    </w:rPr>
  </w:style>
  <w:style w:type="paragraph" w:customStyle="1" w:styleId="Papertitle">
    <w:name w:val="Paper title"/>
    <w:basedOn w:val="Normal"/>
    <w:qFormat/>
    <w:rsid w:val="00372F46"/>
    <w:rPr>
      <w:rFonts w:ascii="Arial" w:hAnsi="Arial" w:cs="Arial"/>
      <w:b/>
      <w:sz w:val="28"/>
      <w:szCs w:val="28"/>
    </w:rPr>
  </w:style>
  <w:style w:type="character" w:styleId="FollowedHyperlink">
    <w:name w:val="FollowedHyperlink"/>
    <w:rsid w:val="00372F46"/>
    <w:rPr>
      <w:color w:val="800080"/>
      <w:u w:val="single"/>
    </w:rPr>
  </w:style>
  <w:style w:type="paragraph" w:customStyle="1" w:styleId="CorrespondingAuthorFootnote">
    <w:name w:val="Corresponding Author Footnote"/>
    <w:basedOn w:val="Normal"/>
    <w:qFormat/>
    <w:rsid w:val="00372F46"/>
    <w:rPr>
      <w:sz w:val="20"/>
      <w:szCs w:val="20"/>
    </w:rPr>
  </w:style>
  <w:style w:type="paragraph" w:customStyle="1" w:styleId="Abstract">
    <w:name w:val="Abstract"/>
    <w:basedOn w:val="Normal"/>
    <w:next w:val="Normal"/>
    <w:rsid w:val="00372F46"/>
    <w:pPr>
      <w:spacing w:before="360"/>
      <w:jc w:val="both"/>
    </w:pPr>
    <w:rPr>
      <w:sz w:val="20"/>
      <w:szCs w:val="20"/>
    </w:rPr>
  </w:style>
  <w:style w:type="paragraph" w:customStyle="1" w:styleId="ArticleTitle">
    <w:name w:val="Article Title"/>
    <w:basedOn w:val="Normal"/>
    <w:next w:val="Normal"/>
    <w:rsid w:val="00372F46"/>
    <w:rPr>
      <w:b/>
      <w:sz w:val="32"/>
    </w:rPr>
  </w:style>
  <w:style w:type="paragraph" w:customStyle="1" w:styleId="AuthorNames">
    <w:name w:val="Author Names"/>
    <w:basedOn w:val="Normal"/>
    <w:qFormat/>
    <w:rsid w:val="00372F46"/>
    <w:rPr>
      <w:b/>
    </w:rPr>
  </w:style>
  <w:style w:type="paragraph" w:customStyle="1" w:styleId="Figurenumber">
    <w:name w:val="Figure number"/>
    <w:basedOn w:val="Figurecaption"/>
    <w:link w:val="FigurenumberChar"/>
    <w:rsid w:val="00372F46"/>
    <w:rPr>
      <w:b/>
    </w:rPr>
  </w:style>
  <w:style w:type="paragraph" w:customStyle="1" w:styleId="Figurecaption">
    <w:name w:val="Figure caption"/>
    <w:basedOn w:val="Caption"/>
    <w:link w:val="FigurecaptionChar"/>
    <w:rsid w:val="00372F46"/>
    <w:pPr>
      <w:spacing w:line="480" w:lineRule="auto"/>
      <w:jc w:val="center"/>
    </w:pPr>
    <w:rPr>
      <w:b w:val="0"/>
    </w:rPr>
  </w:style>
  <w:style w:type="character" w:customStyle="1" w:styleId="CaptionChar">
    <w:name w:val="Caption Char"/>
    <w:link w:val="Caption"/>
    <w:rsid w:val="00372F46"/>
    <w:rPr>
      <w:rFonts w:ascii="Times New Roman" w:eastAsia="Times New Roman" w:hAnsi="Times New Roman" w:cs="Times New Roman"/>
      <w:b/>
      <w:bCs/>
      <w:sz w:val="20"/>
      <w:szCs w:val="20"/>
      <w:lang w:val="en-US"/>
    </w:rPr>
  </w:style>
  <w:style w:type="character" w:customStyle="1" w:styleId="FigurecaptionChar">
    <w:name w:val="Figure caption Char"/>
    <w:link w:val="Figurecaption"/>
    <w:rsid w:val="00372F46"/>
    <w:rPr>
      <w:rFonts w:ascii="Times New Roman" w:eastAsia="Times New Roman" w:hAnsi="Times New Roman" w:cs="Times New Roman"/>
      <w:bCs/>
      <w:sz w:val="20"/>
      <w:szCs w:val="20"/>
      <w:lang w:val="en-US"/>
    </w:rPr>
  </w:style>
  <w:style w:type="character" w:customStyle="1" w:styleId="FigurenumberChar">
    <w:name w:val="Figure number Char"/>
    <w:link w:val="Figurenumber"/>
    <w:rsid w:val="00372F46"/>
    <w:rPr>
      <w:rFonts w:ascii="Times New Roman" w:eastAsia="Times New Roman" w:hAnsi="Times New Roman" w:cs="Times New Roman"/>
      <w:b/>
      <w:bCs/>
      <w:sz w:val="20"/>
      <w:szCs w:val="20"/>
      <w:lang w:val="en-US"/>
    </w:rPr>
  </w:style>
  <w:style w:type="paragraph" w:customStyle="1" w:styleId="TableNumber">
    <w:name w:val="Table Number"/>
    <w:basedOn w:val="Tablecaption"/>
    <w:qFormat/>
    <w:rsid w:val="00372F46"/>
    <w:rPr>
      <w:b/>
    </w:rPr>
  </w:style>
  <w:style w:type="paragraph" w:customStyle="1" w:styleId="Tablecaption">
    <w:name w:val="Table caption"/>
    <w:basedOn w:val="Normal"/>
    <w:rsid w:val="00372F46"/>
    <w:pPr>
      <w:spacing w:before="240" w:after="120"/>
      <w:jc w:val="center"/>
    </w:pPr>
    <w:rPr>
      <w:sz w:val="20"/>
      <w:szCs w:val="20"/>
    </w:rPr>
  </w:style>
  <w:style w:type="paragraph" w:customStyle="1" w:styleId="DisplayEquation">
    <w:name w:val="Display Equation"/>
    <w:basedOn w:val="Normal"/>
    <w:rsid w:val="00372F46"/>
    <w:pPr>
      <w:tabs>
        <w:tab w:val="center" w:pos="3600"/>
        <w:tab w:val="right" w:pos="7200"/>
      </w:tabs>
    </w:pPr>
    <w:rPr>
      <w:sz w:val="22"/>
    </w:rPr>
  </w:style>
  <w:style w:type="paragraph" w:customStyle="1" w:styleId="AuthorAffiliations">
    <w:name w:val="Author Affiliations"/>
    <w:basedOn w:val="Normal"/>
    <w:qFormat/>
    <w:rsid w:val="00372F46"/>
    <w:rPr>
      <w:sz w:val="20"/>
      <w:szCs w:val="20"/>
      <w:vertAlign w:val="superscript"/>
    </w:rPr>
  </w:style>
  <w:style w:type="paragraph" w:customStyle="1" w:styleId="BodyTextIndented">
    <w:name w:val="Body Text Indented"/>
    <w:basedOn w:val="Normal"/>
    <w:link w:val="BodyTextIndentedChar"/>
    <w:rsid w:val="00372F46"/>
    <w:pPr>
      <w:spacing w:line="480" w:lineRule="auto"/>
      <w:ind w:firstLine="360"/>
      <w:jc w:val="both"/>
    </w:pPr>
  </w:style>
  <w:style w:type="character" w:customStyle="1" w:styleId="BodyTextIndentedChar">
    <w:name w:val="Body Text Indented Char"/>
    <w:link w:val="BodyTextIndented"/>
    <w:rsid w:val="00372F46"/>
    <w:rPr>
      <w:rFonts w:ascii="Times New Roman" w:eastAsia="Times New Roman" w:hAnsi="Times New Roman" w:cs="Times New Roman"/>
      <w:sz w:val="24"/>
      <w:szCs w:val="24"/>
      <w:lang w:val="en-US"/>
    </w:rPr>
  </w:style>
  <w:style w:type="paragraph" w:customStyle="1" w:styleId="References">
    <w:name w:val="References"/>
    <w:basedOn w:val="Normal"/>
    <w:rsid w:val="00372F46"/>
    <w:pPr>
      <w:numPr>
        <w:numId w:val="5"/>
      </w:numPr>
      <w:tabs>
        <w:tab w:val="left" w:pos="360"/>
      </w:tabs>
      <w:spacing w:line="480" w:lineRule="auto"/>
      <w:ind w:left="360"/>
    </w:pPr>
    <w:rPr>
      <w:sz w:val="22"/>
    </w:rPr>
  </w:style>
  <w:style w:type="paragraph" w:customStyle="1" w:styleId="Numberedlist">
    <w:name w:val="Numbered list"/>
    <w:basedOn w:val="Normal"/>
    <w:rsid w:val="00372F46"/>
    <w:pPr>
      <w:numPr>
        <w:numId w:val="2"/>
      </w:numPr>
      <w:tabs>
        <w:tab w:val="clear" w:pos="1080"/>
        <w:tab w:val="left" w:pos="720"/>
      </w:tabs>
      <w:ind w:left="720" w:hanging="360"/>
    </w:pPr>
    <w:rPr>
      <w:sz w:val="22"/>
    </w:rPr>
  </w:style>
  <w:style w:type="paragraph" w:customStyle="1" w:styleId="Keywords">
    <w:name w:val="Keywords"/>
    <w:basedOn w:val="Normal"/>
    <w:qFormat/>
    <w:rsid w:val="00372F46"/>
    <w:rPr>
      <w:sz w:val="20"/>
      <w:szCs w:val="20"/>
    </w:rPr>
  </w:style>
  <w:style w:type="character" w:styleId="LineNumber">
    <w:name w:val="line number"/>
    <w:basedOn w:val="DefaultParagraphFont"/>
    <w:uiPriority w:val="99"/>
    <w:semiHidden/>
    <w:unhideWhenUsed/>
    <w:rsid w:val="003B6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hyperlink" Target="mailto:dugalh@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Development\Projects\PhD%20GeoInformatics\Docs\My%20Docs\Thesis\VHR%20Spekboom%20Canopy%20Cover%20Mapping\JAR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92E51-D180-4673-BB9F-3B850893A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JARS Template.dotx</Template>
  <TotalTime>10648</TotalTime>
  <Pages>43</Pages>
  <Words>53316</Words>
  <Characters>303906</Characters>
  <Application>Microsoft Office Word</Application>
  <DocSecurity>0</DocSecurity>
  <Lines>2532</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45</cp:revision>
  <cp:lastPrinted>2018-02-21T15:00:00Z</cp:lastPrinted>
  <dcterms:created xsi:type="dcterms:W3CDTF">2018-02-15T08:40:00Z</dcterms:created>
  <dcterms:modified xsi:type="dcterms:W3CDTF">2018-07-30T21:07:00Z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16th edition (author-date)</vt:lpwstr>
  </property>
  <property fmtid="{D5CDD505-2E9C-101B-9397-08002B2CF9AE}" pid="10" name="Mendeley Recent Style Id 3_1">
    <vt:lpwstr>http://www.zotero.org/styles/elsevier-harvard</vt:lpwstr>
  </property>
  <property fmtid="{D5CDD505-2E9C-101B-9397-08002B2CF9AE}" pid="11" name="Mendeley Recent Style Name 3_1">
    <vt:lpwstr>Elsevier - Harvard (with titles)</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