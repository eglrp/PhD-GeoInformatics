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commentRangeStart w:id="5"/>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commentRangeEnd w:id="5"/>
      <w:r w:rsidR="00C41471">
        <w:rPr>
          <w:rStyle w:val="CommentReference"/>
          <w:b w:val="0"/>
        </w:rPr>
        <w:commentReference w:id="5"/>
      </w:r>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w:t>
      </w:r>
      <w:bookmarkStart w:id="6" w:name="_GoBack"/>
      <w:bookmarkEnd w:id="6"/>
      <w:r w:rsidRPr="00391FDE">
        <w:t>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EE58B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7" w:author="dugalh" w:date="2018-07-31T15:39:00Z">
        <w:r w:rsidR="00BB681A">
          <w:t xml:space="preserve">imagery </w:t>
        </w:r>
      </w:ins>
      <w:del w:id="8" w:author="dugalh" w:date="2018-07-31T15:39:00Z">
        <w:r w:rsidR="006C2A76" w:rsidRPr="00B44B64" w:rsidDel="00BB681A">
          <w:delText>maps</w:delText>
        </w:r>
        <w:r w:rsidR="00B439B1" w:rsidRPr="00B44B64" w:rsidDel="00BB681A">
          <w:delText xml:space="preserve"> are</w:delText>
        </w:r>
      </w:del>
      <w:ins w:id="9" w:author="dugalh" w:date="2018-07-31T15:39:00Z">
        <w:r w:rsidR="00BB681A">
          <w:t>is</w:t>
        </w:r>
      </w:ins>
      <w:r w:rsidR="00B439B1" w:rsidRPr="00B44B64">
        <w:t xml:space="preserve"> required to </w:t>
      </w:r>
      <w:ins w:id="10" w:author="dugalh" w:date="2018-07-31T15:39:00Z">
        <w:r w:rsidR="00BB681A">
          <w:t xml:space="preserve">produce maps of </w:t>
        </w:r>
      </w:ins>
      <w:del w:id="11"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w:t>
      </w:r>
      <w:ins w:id="12" w:author="dugalh" w:date="2018-07-31T15:40:00Z">
        <w:r w:rsidR="00BB681A">
          <w:t xml:space="preserve"> (of around one meter canopy diameter)</w:t>
        </w:r>
      </w:ins>
      <w:r w:rsidR="00B439B1" w:rsidRPr="00B44B64">
        <w:t xml:space="preserve"> from the complex and varying mosaic vegetation in which it occurs.  </w:t>
      </w:r>
      <w:ins w:id="13" w:author="dugalh" w:date="2018-07-31T15:44:00Z">
        <w:r w:rsidR="00BB681A">
          <w:t>Moderate to low resolution</w:t>
        </w:r>
      </w:ins>
      <w:ins w:id="14" w:author="dugalh" w:date="2018-07-31T15:37:00Z">
        <w:r w:rsidR="001A79B9">
          <w:t xml:space="preserve"> imagery </w:t>
        </w:r>
      </w:ins>
      <w:ins w:id="15" w:author="dugalh" w:date="2018-07-31T15:44:00Z">
        <w:r w:rsidR="00BB681A">
          <w:t>suffers from</w:t>
        </w:r>
      </w:ins>
      <w:ins w:id="16" w:author="dugalh" w:date="2018-07-31T15:37:00Z">
        <w:r w:rsidR="001A79B9">
          <w:t xml:space="preserve"> spectral mixing between </w:t>
        </w:r>
      </w:ins>
      <w:proofErr w:type="spellStart"/>
      <w:ins w:id="17" w:author="dugalh" w:date="2018-07-31T16:19:00Z">
        <w:r w:rsidR="00396AFA">
          <w:t>Spekboom</w:t>
        </w:r>
        <w:proofErr w:type="spellEnd"/>
        <w:r w:rsidR="00396AFA">
          <w:t>, other</w:t>
        </w:r>
      </w:ins>
      <w:ins w:id="18" w:author="dugalh" w:date="2018-07-31T15:49:00Z">
        <w:r w:rsidR="005B169B">
          <w:t xml:space="preserve"> vegetation and</w:t>
        </w:r>
      </w:ins>
      <w:ins w:id="19" w:author="dugalh" w:date="2018-07-31T15:47:00Z">
        <w:r w:rsidR="00BB681A">
          <w:t xml:space="preserve"> soil</w:t>
        </w:r>
      </w:ins>
      <w:ins w:id="20" w:author="dugalh" w:date="2018-07-31T15:42:00Z">
        <w:r w:rsidR="00BB681A">
          <w:t xml:space="preserve"> in this </w:t>
        </w:r>
      </w:ins>
      <w:ins w:id="21" w:author="dugalh" w:date="2018-07-31T15:45:00Z">
        <w:r w:rsidR="00BB681A">
          <w:t>heterogeneous</w:t>
        </w:r>
      </w:ins>
      <w:ins w:id="22" w:author="dugalh" w:date="2018-07-31T15:42:00Z">
        <w:r w:rsidR="00BB681A">
          <w:t xml:space="preserve"> environment</w:t>
        </w:r>
      </w:ins>
      <w:ins w:id="23" w:author="dugalh" w:date="2018-07-31T16:20:00Z">
        <w:r w:rsidR="002453B4">
          <w:fldChar w:fldCharType="begin" w:fldLock="1"/>
        </w:r>
      </w:ins>
      <w:r w:rsidR="002453B4">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operties":{"noteIndex":0},"schema":"https://github.com/citation-style-language/schema/raw/master/csl-citation.json"}</w:instrText>
      </w:r>
      <w:r w:rsidR="002453B4">
        <w:fldChar w:fldCharType="separate"/>
      </w:r>
      <w:r w:rsidR="002453B4" w:rsidRPr="002453B4">
        <w:rPr>
          <w:noProof/>
          <w:vertAlign w:val="superscript"/>
        </w:rPr>
        <w:t>6</w:t>
      </w:r>
      <w:ins w:id="24" w:author="dugalh" w:date="2018-07-31T16:20:00Z">
        <w:r w:rsidR="002453B4">
          <w:fldChar w:fldCharType="end"/>
        </w:r>
      </w:ins>
      <w:ins w:id="25" w:author="dugalh" w:date="2018-07-31T15:49:00Z">
        <w:r w:rsidR="005B169B">
          <w:t>,</w:t>
        </w:r>
      </w:ins>
      <w:ins w:id="26" w:author="dugalh" w:date="2018-07-31T15:48:00Z">
        <w:r w:rsidR="005B169B">
          <w:t xml:space="preserve"> and </w:t>
        </w:r>
      </w:ins>
      <w:ins w:id="27" w:author="dugalh" w:date="2018-07-31T16:20:00Z">
        <w:r w:rsidR="00396AFA">
          <w:t xml:space="preserve">is </w:t>
        </w:r>
      </w:ins>
      <w:ins w:id="28" w:author="dugalh" w:date="2018-07-31T15:48:00Z">
        <w:r w:rsidR="005B169B">
          <w:t xml:space="preserve">therefore not suitable for </w:t>
        </w:r>
      </w:ins>
      <w:ins w:id="29" w:author="dugalh" w:date="2018-07-31T15:49:00Z">
        <w:r w:rsidR="005B169B">
          <w:t xml:space="preserve">accurate </w:t>
        </w:r>
        <w:proofErr w:type="spellStart"/>
        <w:r w:rsidR="005B169B">
          <w:t>Spekboom</w:t>
        </w:r>
        <w:proofErr w:type="spellEnd"/>
        <w:r w:rsidR="005B169B">
          <w:t xml:space="preserve"> canopy cover mapping</w:t>
        </w:r>
      </w:ins>
      <w:ins w:id="30" w:author="dugalh" w:date="2018-07-31T15:37:00Z">
        <w:r w:rsidR="001A79B9">
          <w:t xml:space="preserve">.  </w:t>
        </w:r>
      </w:ins>
      <w:r w:rsidR="00B439B1" w:rsidRPr="00B44B64">
        <w:t xml:space="preserve">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79629461"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31"/>
      <w:commentRangeStart w:id="32"/>
      <w:r w:rsidR="003969AF" w:rsidRPr="00B44B64">
        <w:t>A combination of spectral</w:t>
      </w:r>
      <w:ins w:id="33" w:author="dugalh" w:date="2018-07-27T13:18:00Z">
        <w:r w:rsidR="00E85E6D">
          <w:t xml:space="preserve"> </w:t>
        </w:r>
      </w:ins>
      <w:ins w:id="34"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31"/>
      <w:r w:rsidR="003B6223">
        <w:rPr>
          <w:rStyle w:val="CommentReference"/>
        </w:rPr>
        <w:commentReference w:id="31"/>
      </w:r>
      <w:commentRangeEnd w:id="32"/>
      <w:r w:rsidR="004F4336">
        <w:rPr>
          <w:rStyle w:val="CommentReference"/>
        </w:rPr>
        <w:commentReference w:id="32"/>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35"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36"/>
      <w:r w:rsidR="000A2580" w:rsidRPr="00B44B64">
        <w:t xml:space="preserve">An informative feature subset </w:t>
      </w:r>
      <w:r w:rsidR="00F16845" w:rsidRPr="00B44B64">
        <w:t>was</w:t>
      </w:r>
      <w:r w:rsidR="000A2580" w:rsidRPr="00B44B64">
        <w:t xml:space="preserve"> selected from a typical set of spectral</w:t>
      </w:r>
      <w:ins w:id="37" w:author="dugalh" w:date="2018-07-27T13:18:00Z">
        <w:r w:rsidR="00E85E6D">
          <w:t xml:space="preserve"> band</w:t>
        </w:r>
      </w:ins>
      <w:r w:rsidR="000A2580" w:rsidRPr="00B44B64">
        <w:t>,</w:t>
      </w:r>
      <w:ins w:id="38"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36"/>
      <w:r w:rsidR="003B6223">
        <w:rPr>
          <w:rStyle w:val="CommentReference"/>
        </w:rPr>
        <w:commentReference w:id="36"/>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39" w:author="dugalh" w:date="2018-07-27T21:39:00Z"/>
        </w:rPr>
      </w:pPr>
      <w:ins w:id="40" w:author="dugalh" w:date="2018-07-27T21:39:00Z">
        <w:r>
          <w:t>Data</w:t>
        </w:r>
      </w:ins>
    </w:p>
    <w:p w14:paraId="7DFD0E09" w14:textId="77777777" w:rsidR="00FF0829" w:rsidRPr="00B44B64" w:rsidRDefault="00FF0829" w:rsidP="00FF0829">
      <w:pPr>
        <w:pStyle w:val="Heading2"/>
        <w:keepLines/>
        <w:rPr>
          <w:moveTo w:id="41" w:author="dugalh" w:date="2018-07-27T21:41:00Z"/>
        </w:rPr>
      </w:pPr>
      <w:moveToRangeStart w:id="42" w:author="dugalh" w:date="2018-07-27T21:41:00Z" w:name="move520491015"/>
      <w:moveTo w:id="43" w:author="dugalh" w:date="2018-07-27T21:41:00Z">
        <w:r w:rsidRPr="00B44B64">
          <w:t>Study Area</w:t>
        </w:r>
      </w:moveTo>
    </w:p>
    <w:p w14:paraId="70106547" w14:textId="77777777" w:rsidR="00FF0829" w:rsidRPr="00B44B64" w:rsidRDefault="00FF0829" w:rsidP="00FF0829">
      <w:pPr>
        <w:pStyle w:val="BodyText"/>
        <w:rPr>
          <w:moveTo w:id="44" w:author="dugalh" w:date="2018-07-27T21:41:00Z"/>
        </w:rPr>
      </w:pPr>
      <w:moveTo w:id="45"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46" w:author="dugalh" w:date="2018-07-27T21:41:00Z"/>
        </w:rPr>
      </w:pPr>
      <w:moveTo w:id="47" w:author="dugalh" w:date="2018-07-27T21:41:00Z">
        <w:r w:rsidRPr="00B44B64">
          <w:t xml:space="preserve"> </w:t>
        </w:r>
      </w:moveTo>
    </w:p>
    <w:p w14:paraId="67EA06B1" w14:textId="77777777" w:rsidR="00FF0829" w:rsidRPr="00B44B64" w:rsidRDefault="00FF0829" w:rsidP="00FF0829">
      <w:pPr>
        <w:pStyle w:val="1TeksCharChar"/>
        <w:keepNext/>
        <w:keepLines/>
        <w:rPr>
          <w:moveTo w:id="48" w:author="dugalh" w:date="2018-07-27T21:41:00Z"/>
        </w:rPr>
      </w:pPr>
      <w:moveTo w:id="49" w:author="dugalh" w:date="2018-07-27T21:41:00Z">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50" w:author="dugalh" w:date="2018-07-27T21:41:00Z"/>
        </w:rPr>
      </w:pPr>
      <w:bookmarkStart w:id="51" w:name="_Toc520807799"/>
      <w:moveTo w:id="52"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1</w:t>
        </w:r>
        <w:r w:rsidRPr="00B44B64">
          <w:fldChar w:fldCharType="end"/>
        </w:r>
        <w:r w:rsidRPr="00B44B64">
          <w:t xml:space="preserve">  </w:t>
        </w:r>
        <w:r w:rsidRPr="005C1E27">
          <w:rPr>
            <w:rStyle w:val="FigurecaptionChar"/>
            <w:b w:val="0"/>
          </w:rPr>
          <w:t>Little Karoo study area</w:t>
        </w:r>
        <w:bookmarkEnd w:id="51"/>
      </w:moveTo>
    </w:p>
    <w:p w14:paraId="2A594F65" w14:textId="77777777" w:rsidR="00FF0829" w:rsidRPr="00B44B64" w:rsidRDefault="00FF0829" w:rsidP="00FF0829">
      <w:pPr>
        <w:pStyle w:val="Heading2"/>
        <w:rPr>
          <w:moveTo w:id="53" w:author="dugalh" w:date="2018-07-27T21:41:00Z"/>
        </w:rPr>
      </w:pPr>
      <w:commentRangeStart w:id="54"/>
      <w:commentRangeStart w:id="55"/>
      <w:moveTo w:id="56" w:author="dugalh" w:date="2018-07-27T21:41:00Z">
        <w:r w:rsidRPr="00B44B64">
          <w:t>Imagery</w:t>
        </w:r>
        <w:commentRangeEnd w:id="54"/>
        <w:r>
          <w:rPr>
            <w:rStyle w:val="CommentReference"/>
            <w:i w:val="0"/>
          </w:rPr>
          <w:commentReference w:id="54"/>
        </w:r>
        <w:commentRangeEnd w:id="55"/>
        <w:r>
          <w:rPr>
            <w:rStyle w:val="CommentReference"/>
            <w:i w:val="0"/>
          </w:rPr>
          <w:commentReference w:id="55"/>
        </w:r>
      </w:moveTo>
    </w:p>
    <w:p w14:paraId="6C7FEBD9" w14:textId="3F47A052" w:rsidR="00FF0829" w:rsidRDefault="00FF0829" w:rsidP="00FF0829">
      <w:pPr>
        <w:pStyle w:val="BodyTextIndented"/>
        <w:rPr>
          <w:ins w:id="57" w:author="dugalh" w:date="2018-07-27T21:43:00Z"/>
        </w:rPr>
      </w:pPr>
      <w:moveTo w:id="58"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42"/>
    </w:p>
    <w:p w14:paraId="5EE6AADD" w14:textId="77777777" w:rsidR="00FF0829" w:rsidRPr="00B44B64" w:rsidRDefault="00FF0829" w:rsidP="00FF0829">
      <w:pPr>
        <w:pStyle w:val="Heading2"/>
        <w:rPr>
          <w:moveTo w:id="59" w:author="dugalh" w:date="2018-07-27T21:43:00Z"/>
        </w:rPr>
      </w:pPr>
      <w:moveToRangeStart w:id="60" w:author="dugalh" w:date="2018-07-27T21:43:00Z" w:name="move520491156"/>
      <w:moveTo w:id="61" w:author="dugalh" w:date="2018-07-27T21:43:00Z">
        <w:r w:rsidRPr="00B44B64">
          <w:lastRenderedPageBreak/>
          <w:t>Data Collection</w:t>
        </w:r>
      </w:moveTo>
    </w:p>
    <w:p w14:paraId="5235BB79" w14:textId="77777777" w:rsidR="00FF0829" w:rsidRPr="00B44B64" w:rsidRDefault="00FF0829" w:rsidP="00FF0829">
      <w:pPr>
        <w:pStyle w:val="BodyText"/>
        <w:rPr>
          <w:moveTo w:id="62" w:author="dugalh" w:date="2018-07-27T21:43:00Z"/>
        </w:rPr>
      </w:pPr>
      <w:moveTo w:id="63"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64" w:author="dugalh" w:date="2018-07-27T21:43:00Z"/>
        </w:rPr>
      </w:pPr>
      <w:moveTo w:id="65" w:author="dugalh" w:date="2018-07-27T21:43:00Z">
        <w:r w:rsidRPr="00B44B64">
          <w:fldChar w:fldCharType="begin"/>
        </w:r>
        <w:r w:rsidRPr="00B44B64">
          <w:instrText xml:space="preserve"> REF _Ref392343684 \h  \* MERGEFORMAT </w:instrText>
        </w:r>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66" w:author="dugalh" w:date="2018-07-27T21:43:00Z"/>
        </w:rPr>
      </w:pPr>
    </w:p>
    <w:p w14:paraId="0E6081F4" w14:textId="77777777" w:rsidR="00FF0829" w:rsidRPr="00B44B64" w:rsidRDefault="00FF0829" w:rsidP="00FF0829">
      <w:pPr>
        <w:pStyle w:val="1TeksCharChar"/>
        <w:keepNext/>
        <w:spacing w:line="240" w:lineRule="auto"/>
        <w:jc w:val="center"/>
        <w:rPr>
          <w:moveTo w:id="67" w:author="dugalh" w:date="2018-07-27T21:43:00Z"/>
        </w:rPr>
      </w:pPr>
      <w:moveTo w:id="68"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69" w:author="dugalh" w:date="2018-07-27T21:43:00Z"/>
              </w:rPr>
            </w:pPr>
            <w:bookmarkStart w:id="70" w:name="_Toc520807800"/>
            <w:moveTo w:id="71"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3</w:t>
              </w:r>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70"/>
            </w:moveTo>
          </w:p>
        </w:tc>
      </w:tr>
    </w:tbl>
    <w:p w14:paraId="37AE085B" w14:textId="77777777" w:rsidR="00FF0829" w:rsidRPr="00B44B64" w:rsidRDefault="00FF0829" w:rsidP="00FF0829">
      <w:pPr>
        <w:pStyle w:val="1FigureTablesource"/>
        <w:ind w:left="5040" w:firstLine="720"/>
        <w:jc w:val="left"/>
        <w:rPr>
          <w:moveTo w:id="72" w:author="dugalh" w:date="2018-07-27T21:43:00Z"/>
        </w:rPr>
      </w:pPr>
      <w:moveTo w:id="73"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74" w:author="dugalh" w:date="2018-07-27T21:43:00Z"/>
        </w:rPr>
      </w:pPr>
      <w:moveTo w:id="75"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ins w:id="76" w:author="dugalh" w:date="2018-07-30T22:19:00Z">
        <w:r w:rsidR="005E6A2D">
          <w:rPr>
            <w:noProof/>
          </w:rPr>
          <w:t>1</w:t>
        </w:r>
      </w:ins>
      <w:moveTo w:id="77"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78" w:author="dugalh" w:date="2018-07-27T21:43:00Z"/>
              </w:rPr>
            </w:pPr>
            <w:moveTo w:id="79"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80" w:author="dugalh" w:date="2018-07-27T21:43:00Z"/>
              </w:rPr>
            </w:pPr>
            <w:moveTo w:id="81"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82" w:author="dugalh" w:date="2018-07-27T21:43:00Z"/>
              </w:rPr>
            </w:pPr>
            <w:moveTo w:id="83"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84" w:author="dugalh" w:date="2018-07-27T21:43:00Z"/>
              </w:rPr>
            </w:pPr>
            <w:moveTo w:id="85"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86" w:author="dugalh" w:date="2018-07-27T21:43:00Z"/>
              </w:rPr>
            </w:pPr>
            <w:moveTo w:id="87"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88" w:author="dugalh" w:date="2018-07-27T21:43:00Z"/>
              </w:rPr>
            </w:pPr>
            <w:moveTo w:id="89"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90" w:author="dugalh" w:date="2018-07-27T21:43:00Z"/>
                <w:sz w:val="16"/>
              </w:rPr>
            </w:pPr>
            <w:proofErr w:type="spellStart"/>
            <w:moveTo w:id="91" w:author="dugalh" w:date="2018-07-27T21:43:00Z">
              <w:r w:rsidRPr="00B44B64">
                <w:rPr>
                  <w:sz w:val="16"/>
                </w:rPr>
                <w:t>Matjiesvlei</w:t>
              </w:r>
              <w:proofErr w:type="spellEnd"/>
            </w:moveTo>
          </w:p>
        </w:tc>
        <w:tc>
          <w:tcPr>
            <w:tcW w:w="0" w:type="auto"/>
          </w:tcPr>
          <w:p w14:paraId="4E7A4B11" w14:textId="77777777" w:rsidR="00FF0829" w:rsidRPr="00B44B64" w:rsidRDefault="00FF0829" w:rsidP="008F3AD0">
            <w:pPr>
              <w:pStyle w:val="1TableText"/>
              <w:tabs>
                <w:tab w:val="num" w:pos="993"/>
              </w:tabs>
              <w:spacing w:before="0"/>
              <w:rPr>
                <w:moveTo w:id="92" w:author="dugalh" w:date="2018-07-27T21:43:00Z"/>
                <w:rFonts w:cs="Arial"/>
                <w:b/>
              </w:rPr>
            </w:pPr>
            <w:moveTo w:id="93" w:author="dugalh" w:date="2018-07-27T21:43:00Z">
              <w:r w:rsidRPr="00B44B64">
                <w:rPr>
                  <w:rFonts w:cs="Arial"/>
                </w:rPr>
                <w:t>1a</w:t>
              </w:r>
            </w:moveTo>
          </w:p>
        </w:tc>
        <w:tc>
          <w:tcPr>
            <w:tcW w:w="0" w:type="auto"/>
          </w:tcPr>
          <w:p w14:paraId="449EB1E7" w14:textId="77777777" w:rsidR="00FF0829" w:rsidRPr="00B44B64" w:rsidRDefault="00FF0829" w:rsidP="008F3AD0">
            <w:pPr>
              <w:rPr>
                <w:moveTo w:id="94" w:author="dugalh" w:date="2018-07-27T21:43:00Z"/>
                <w:sz w:val="16"/>
              </w:rPr>
            </w:pPr>
            <w:moveTo w:id="95" w:author="dugalh" w:date="2018-07-27T21:43:00Z">
              <w:r w:rsidRPr="00B44B64">
                <w:rPr>
                  <w:sz w:val="16"/>
                </w:rPr>
                <w:t>Shale</w:t>
              </w:r>
            </w:moveTo>
          </w:p>
        </w:tc>
        <w:tc>
          <w:tcPr>
            <w:tcW w:w="0" w:type="auto"/>
          </w:tcPr>
          <w:p w14:paraId="171BC5E2" w14:textId="77777777" w:rsidR="00FF0829" w:rsidRPr="00B44B64" w:rsidRDefault="00FF0829" w:rsidP="008F3AD0">
            <w:pPr>
              <w:rPr>
                <w:moveTo w:id="96" w:author="dugalh" w:date="2018-07-27T21:43:00Z"/>
                <w:sz w:val="16"/>
              </w:rPr>
            </w:pPr>
            <w:moveTo w:id="97"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8F3AD0">
            <w:pPr>
              <w:rPr>
                <w:moveTo w:id="98" w:author="dugalh" w:date="2018-07-27T21:43:00Z"/>
                <w:sz w:val="16"/>
              </w:rPr>
            </w:pPr>
            <w:moveTo w:id="99"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00" w:author="dugalh" w:date="2018-07-27T21:43:00Z"/>
                <w:sz w:val="16"/>
              </w:rPr>
            </w:pPr>
            <w:moveTo w:id="101"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02"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03" w:author="dugalh" w:date="2018-07-27T21:43:00Z"/>
                <w:rFonts w:cs="Arial"/>
                <w:b/>
              </w:rPr>
            </w:pPr>
            <w:moveTo w:id="104" w:author="dugalh" w:date="2018-07-27T21:43:00Z">
              <w:r w:rsidRPr="00B44B64">
                <w:rPr>
                  <w:rFonts w:cs="Arial"/>
                </w:rPr>
                <w:t>1b</w:t>
              </w:r>
            </w:moveTo>
          </w:p>
        </w:tc>
        <w:tc>
          <w:tcPr>
            <w:tcW w:w="0" w:type="auto"/>
          </w:tcPr>
          <w:p w14:paraId="046DE141" w14:textId="77777777" w:rsidR="00FF0829" w:rsidRPr="00B44B64" w:rsidRDefault="00FF0829" w:rsidP="008F3AD0">
            <w:pPr>
              <w:rPr>
                <w:moveTo w:id="105" w:author="dugalh" w:date="2018-07-27T21:43:00Z"/>
                <w:sz w:val="16"/>
              </w:rPr>
            </w:pPr>
          </w:p>
        </w:tc>
        <w:tc>
          <w:tcPr>
            <w:tcW w:w="0" w:type="auto"/>
          </w:tcPr>
          <w:p w14:paraId="066724F4" w14:textId="77777777" w:rsidR="00FF0829" w:rsidRPr="00B44B64" w:rsidRDefault="00FF0829" w:rsidP="008F3AD0">
            <w:pPr>
              <w:rPr>
                <w:moveTo w:id="106" w:author="dugalh" w:date="2018-07-27T21:43:00Z"/>
                <w:sz w:val="16"/>
              </w:rPr>
            </w:pPr>
          </w:p>
        </w:tc>
        <w:tc>
          <w:tcPr>
            <w:tcW w:w="0" w:type="auto"/>
          </w:tcPr>
          <w:p w14:paraId="3E0149CE" w14:textId="77777777" w:rsidR="00FF0829" w:rsidRPr="00B44B64" w:rsidRDefault="00FF0829" w:rsidP="008F3AD0">
            <w:pPr>
              <w:rPr>
                <w:moveTo w:id="107" w:author="dugalh" w:date="2018-07-27T21:43:00Z"/>
                <w:sz w:val="16"/>
              </w:rPr>
            </w:pPr>
            <w:moveTo w:id="108"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09" w:author="dugalh" w:date="2018-07-27T21:43:00Z"/>
                <w:sz w:val="16"/>
              </w:rPr>
            </w:pPr>
            <w:moveTo w:id="110"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11"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12" w:author="dugalh" w:date="2018-07-27T21:43:00Z"/>
                <w:rFonts w:cs="Arial"/>
                <w:b/>
              </w:rPr>
            </w:pPr>
            <w:moveTo w:id="113" w:author="dugalh" w:date="2018-07-27T21:43:00Z">
              <w:r w:rsidRPr="00B44B64">
                <w:rPr>
                  <w:rFonts w:cs="Arial"/>
                </w:rPr>
                <w:t>2</w:t>
              </w:r>
            </w:moveTo>
          </w:p>
        </w:tc>
        <w:tc>
          <w:tcPr>
            <w:tcW w:w="0" w:type="auto"/>
          </w:tcPr>
          <w:p w14:paraId="3F68A5A6" w14:textId="77777777" w:rsidR="00FF0829" w:rsidRPr="00B44B64" w:rsidRDefault="00FF0829" w:rsidP="008F3AD0">
            <w:pPr>
              <w:rPr>
                <w:moveTo w:id="114" w:author="dugalh" w:date="2018-07-27T21:43:00Z"/>
                <w:sz w:val="16"/>
              </w:rPr>
            </w:pPr>
          </w:p>
        </w:tc>
        <w:tc>
          <w:tcPr>
            <w:tcW w:w="0" w:type="auto"/>
          </w:tcPr>
          <w:p w14:paraId="2CA7A5AD" w14:textId="77777777" w:rsidR="00FF0829" w:rsidRPr="00B44B64" w:rsidRDefault="00FF0829" w:rsidP="008F3AD0">
            <w:pPr>
              <w:rPr>
                <w:moveTo w:id="115" w:author="dugalh" w:date="2018-07-27T21:43:00Z"/>
                <w:sz w:val="16"/>
              </w:rPr>
            </w:pPr>
          </w:p>
        </w:tc>
        <w:tc>
          <w:tcPr>
            <w:tcW w:w="0" w:type="auto"/>
          </w:tcPr>
          <w:p w14:paraId="368BA58E" w14:textId="77777777" w:rsidR="00FF0829" w:rsidRPr="00B44B64" w:rsidRDefault="00FF0829" w:rsidP="008F3AD0">
            <w:pPr>
              <w:rPr>
                <w:moveTo w:id="116" w:author="dugalh" w:date="2018-07-27T21:43:00Z"/>
                <w:sz w:val="16"/>
              </w:rPr>
            </w:pPr>
            <w:moveTo w:id="117"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18" w:author="dugalh" w:date="2018-07-27T21:43:00Z"/>
                <w:sz w:val="16"/>
              </w:rPr>
            </w:pPr>
            <w:moveTo w:id="119"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20"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21" w:author="dugalh" w:date="2018-07-27T21:43:00Z"/>
                <w:rFonts w:cs="Arial"/>
                <w:b/>
              </w:rPr>
            </w:pPr>
            <w:moveTo w:id="122" w:author="dugalh" w:date="2018-07-27T21:43:00Z">
              <w:r w:rsidRPr="00B44B64">
                <w:rPr>
                  <w:rFonts w:cs="Arial"/>
                </w:rPr>
                <w:t>3</w:t>
              </w:r>
            </w:moveTo>
          </w:p>
        </w:tc>
        <w:tc>
          <w:tcPr>
            <w:tcW w:w="0" w:type="auto"/>
          </w:tcPr>
          <w:p w14:paraId="108F0396" w14:textId="77777777" w:rsidR="00FF0829" w:rsidRPr="00B44B64" w:rsidRDefault="00FF0829" w:rsidP="008F3AD0">
            <w:pPr>
              <w:rPr>
                <w:moveTo w:id="123" w:author="dugalh" w:date="2018-07-27T21:43:00Z"/>
                <w:sz w:val="16"/>
              </w:rPr>
            </w:pPr>
          </w:p>
        </w:tc>
        <w:tc>
          <w:tcPr>
            <w:tcW w:w="0" w:type="auto"/>
          </w:tcPr>
          <w:p w14:paraId="5989530E" w14:textId="77777777" w:rsidR="00FF0829" w:rsidRPr="00B44B64" w:rsidRDefault="00FF0829" w:rsidP="008F3AD0">
            <w:pPr>
              <w:rPr>
                <w:moveTo w:id="124" w:author="dugalh" w:date="2018-07-27T21:43:00Z"/>
                <w:sz w:val="16"/>
              </w:rPr>
            </w:pPr>
          </w:p>
        </w:tc>
        <w:tc>
          <w:tcPr>
            <w:tcW w:w="0" w:type="auto"/>
          </w:tcPr>
          <w:p w14:paraId="04441775" w14:textId="77777777" w:rsidR="00FF0829" w:rsidRPr="00B44B64" w:rsidRDefault="00FF0829" w:rsidP="008F3AD0">
            <w:pPr>
              <w:rPr>
                <w:moveTo w:id="125" w:author="dugalh" w:date="2018-07-27T21:43:00Z"/>
                <w:sz w:val="16"/>
              </w:rPr>
            </w:pPr>
            <w:moveTo w:id="126"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27" w:author="dugalh" w:date="2018-07-27T21:43:00Z"/>
                <w:sz w:val="16"/>
              </w:rPr>
            </w:pPr>
            <w:moveTo w:id="128"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29"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30" w:author="dugalh" w:date="2018-07-27T21:43:00Z"/>
                <w:rFonts w:cs="Arial"/>
                <w:b/>
              </w:rPr>
            </w:pPr>
            <w:moveTo w:id="131" w:author="dugalh" w:date="2018-07-27T21:43:00Z">
              <w:r w:rsidRPr="00B44B64">
                <w:rPr>
                  <w:rFonts w:cs="Arial"/>
                </w:rPr>
                <w:t>4</w:t>
              </w:r>
            </w:moveTo>
          </w:p>
        </w:tc>
        <w:tc>
          <w:tcPr>
            <w:tcW w:w="0" w:type="auto"/>
          </w:tcPr>
          <w:p w14:paraId="4A596180" w14:textId="77777777" w:rsidR="00FF0829" w:rsidRPr="00B44B64" w:rsidRDefault="00FF0829" w:rsidP="008F3AD0">
            <w:pPr>
              <w:rPr>
                <w:moveTo w:id="132" w:author="dugalh" w:date="2018-07-27T21:43:00Z"/>
                <w:sz w:val="16"/>
              </w:rPr>
            </w:pPr>
          </w:p>
        </w:tc>
        <w:tc>
          <w:tcPr>
            <w:tcW w:w="0" w:type="auto"/>
          </w:tcPr>
          <w:p w14:paraId="61FE5B4B" w14:textId="77777777" w:rsidR="00FF0829" w:rsidRPr="00B44B64" w:rsidRDefault="00FF0829" w:rsidP="008F3AD0">
            <w:pPr>
              <w:rPr>
                <w:moveTo w:id="133" w:author="dugalh" w:date="2018-07-27T21:43:00Z"/>
                <w:sz w:val="16"/>
              </w:rPr>
            </w:pPr>
          </w:p>
        </w:tc>
        <w:tc>
          <w:tcPr>
            <w:tcW w:w="0" w:type="auto"/>
          </w:tcPr>
          <w:p w14:paraId="76012662" w14:textId="77777777" w:rsidR="00FF0829" w:rsidRPr="00B44B64" w:rsidRDefault="00FF0829" w:rsidP="008F3AD0">
            <w:pPr>
              <w:rPr>
                <w:moveTo w:id="134" w:author="dugalh" w:date="2018-07-27T21:43:00Z"/>
                <w:sz w:val="16"/>
              </w:rPr>
            </w:pPr>
            <w:moveTo w:id="135"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36" w:author="dugalh" w:date="2018-07-27T21:43:00Z"/>
                <w:sz w:val="16"/>
              </w:rPr>
            </w:pPr>
            <w:moveTo w:id="137"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38"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39" w:author="dugalh" w:date="2018-07-27T21:43:00Z"/>
                <w:rFonts w:cs="Arial"/>
                <w:b/>
              </w:rPr>
            </w:pPr>
            <w:moveTo w:id="140" w:author="dugalh" w:date="2018-07-27T21:43:00Z">
              <w:r w:rsidRPr="00B44B64">
                <w:rPr>
                  <w:rFonts w:cs="Arial"/>
                </w:rPr>
                <w:t>5</w:t>
              </w:r>
            </w:moveTo>
          </w:p>
        </w:tc>
        <w:tc>
          <w:tcPr>
            <w:tcW w:w="0" w:type="auto"/>
          </w:tcPr>
          <w:p w14:paraId="158A0B69" w14:textId="77777777" w:rsidR="00FF0829" w:rsidRPr="00B44B64" w:rsidRDefault="00FF0829" w:rsidP="008F3AD0">
            <w:pPr>
              <w:rPr>
                <w:moveTo w:id="141" w:author="dugalh" w:date="2018-07-27T21:43:00Z"/>
                <w:sz w:val="16"/>
              </w:rPr>
            </w:pPr>
          </w:p>
        </w:tc>
        <w:tc>
          <w:tcPr>
            <w:tcW w:w="0" w:type="auto"/>
          </w:tcPr>
          <w:p w14:paraId="6BE466C0" w14:textId="77777777" w:rsidR="00FF0829" w:rsidRPr="00B44B64" w:rsidRDefault="00FF0829" w:rsidP="008F3AD0">
            <w:pPr>
              <w:rPr>
                <w:moveTo w:id="142" w:author="dugalh" w:date="2018-07-27T21:43:00Z"/>
                <w:sz w:val="16"/>
              </w:rPr>
            </w:pPr>
          </w:p>
        </w:tc>
        <w:tc>
          <w:tcPr>
            <w:tcW w:w="0" w:type="auto"/>
          </w:tcPr>
          <w:p w14:paraId="3446C904" w14:textId="77777777" w:rsidR="00FF0829" w:rsidRPr="00B44B64" w:rsidRDefault="00FF0829" w:rsidP="008F3AD0">
            <w:pPr>
              <w:rPr>
                <w:moveTo w:id="143" w:author="dugalh" w:date="2018-07-27T21:43:00Z"/>
                <w:sz w:val="16"/>
              </w:rPr>
            </w:pPr>
            <w:moveTo w:id="144"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45" w:author="dugalh" w:date="2018-07-27T21:43:00Z"/>
                <w:sz w:val="16"/>
              </w:rPr>
            </w:pPr>
            <w:moveTo w:id="146"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47"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48" w:author="dugalh" w:date="2018-07-27T21:43:00Z"/>
                <w:rFonts w:cs="Arial"/>
                <w:b/>
              </w:rPr>
            </w:pPr>
            <w:moveTo w:id="149" w:author="dugalh" w:date="2018-07-27T21:43:00Z">
              <w:r w:rsidRPr="00B44B64">
                <w:rPr>
                  <w:rFonts w:cs="Arial"/>
                </w:rPr>
                <w:t>6</w:t>
              </w:r>
            </w:moveTo>
          </w:p>
        </w:tc>
        <w:tc>
          <w:tcPr>
            <w:tcW w:w="0" w:type="auto"/>
          </w:tcPr>
          <w:p w14:paraId="06BC0CED" w14:textId="77777777" w:rsidR="00FF0829" w:rsidRPr="00B44B64" w:rsidRDefault="00FF0829" w:rsidP="008F3AD0">
            <w:pPr>
              <w:rPr>
                <w:moveTo w:id="150" w:author="dugalh" w:date="2018-07-27T21:43:00Z"/>
                <w:sz w:val="16"/>
              </w:rPr>
            </w:pPr>
          </w:p>
        </w:tc>
        <w:tc>
          <w:tcPr>
            <w:tcW w:w="0" w:type="auto"/>
          </w:tcPr>
          <w:p w14:paraId="7748A76D" w14:textId="77777777" w:rsidR="00FF0829" w:rsidRPr="00B44B64" w:rsidRDefault="00FF0829" w:rsidP="008F3AD0">
            <w:pPr>
              <w:rPr>
                <w:moveTo w:id="151" w:author="dugalh" w:date="2018-07-27T21:43:00Z"/>
                <w:sz w:val="16"/>
              </w:rPr>
            </w:pPr>
          </w:p>
        </w:tc>
        <w:tc>
          <w:tcPr>
            <w:tcW w:w="0" w:type="auto"/>
          </w:tcPr>
          <w:p w14:paraId="394BFDCE" w14:textId="77777777" w:rsidR="00FF0829" w:rsidRPr="00B44B64" w:rsidRDefault="00FF0829" w:rsidP="008F3AD0">
            <w:pPr>
              <w:rPr>
                <w:moveTo w:id="152" w:author="dugalh" w:date="2018-07-27T21:43:00Z"/>
                <w:sz w:val="16"/>
              </w:rPr>
            </w:pPr>
            <w:moveTo w:id="153"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54" w:author="dugalh" w:date="2018-07-27T21:43:00Z"/>
                <w:sz w:val="16"/>
              </w:rPr>
            </w:pPr>
            <w:moveTo w:id="155"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56"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57" w:author="dugalh" w:date="2018-07-27T21:43:00Z"/>
                <w:rFonts w:cs="Arial"/>
                <w:b/>
              </w:rPr>
            </w:pPr>
            <w:moveTo w:id="158" w:author="dugalh" w:date="2018-07-27T21:43:00Z">
              <w:r w:rsidRPr="00B44B64">
                <w:rPr>
                  <w:rFonts w:cs="Arial"/>
                </w:rPr>
                <w:t>7</w:t>
              </w:r>
            </w:moveTo>
          </w:p>
        </w:tc>
        <w:tc>
          <w:tcPr>
            <w:tcW w:w="0" w:type="auto"/>
          </w:tcPr>
          <w:p w14:paraId="084BA1E8" w14:textId="77777777" w:rsidR="00FF0829" w:rsidRPr="00B44B64" w:rsidRDefault="00FF0829" w:rsidP="008F3AD0">
            <w:pPr>
              <w:rPr>
                <w:moveTo w:id="159" w:author="dugalh" w:date="2018-07-27T21:43:00Z"/>
                <w:sz w:val="16"/>
              </w:rPr>
            </w:pPr>
          </w:p>
        </w:tc>
        <w:tc>
          <w:tcPr>
            <w:tcW w:w="0" w:type="auto"/>
          </w:tcPr>
          <w:p w14:paraId="588EE8FE" w14:textId="77777777" w:rsidR="00FF0829" w:rsidRPr="00B44B64" w:rsidRDefault="00FF0829" w:rsidP="008F3AD0">
            <w:pPr>
              <w:rPr>
                <w:moveTo w:id="160" w:author="dugalh" w:date="2018-07-27T21:43:00Z"/>
                <w:sz w:val="16"/>
              </w:rPr>
            </w:pPr>
          </w:p>
        </w:tc>
        <w:tc>
          <w:tcPr>
            <w:tcW w:w="0" w:type="auto"/>
          </w:tcPr>
          <w:p w14:paraId="7D8D3C73" w14:textId="77777777" w:rsidR="00FF0829" w:rsidRPr="00B44B64" w:rsidRDefault="00FF0829" w:rsidP="008F3AD0">
            <w:pPr>
              <w:rPr>
                <w:moveTo w:id="161" w:author="dugalh" w:date="2018-07-27T21:43:00Z"/>
                <w:sz w:val="16"/>
              </w:rPr>
            </w:pPr>
            <w:moveTo w:id="162"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163" w:author="dugalh" w:date="2018-07-27T21:43:00Z"/>
                <w:sz w:val="16"/>
              </w:rPr>
            </w:pPr>
            <w:moveTo w:id="164"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165"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166" w:author="dugalh" w:date="2018-07-27T21:43:00Z"/>
                <w:rFonts w:cs="Arial"/>
                <w:b/>
              </w:rPr>
            </w:pPr>
            <w:moveTo w:id="167"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168"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169"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170" w:author="dugalh" w:date="2018-07-27T21:43:00Z"/>
                <w:sz w:val="16"/>
              </w:rPr>
            </w:pPr>
            <w:moveTo w:id="171"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172" w:author="dugalh" w:date="2018-07-27T21:43:00Z"/>
                <w:sz w:val="16"/>
              </w:rPr>
            </w:pPr>
            <w:moveTo w:id="173"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174" w:author="dugalh" w:date="2018-07-27T21:43:00Z"/>
                <w:sz w:val="16"/>
              </w:rPr>
            </w:pPr>
            <w:proofErr w:type="spellStart"/>
            <w:moveTo w:id="175"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176" w:author="dugalh" w:date="2018-07-27T21:43:00Z"/>
                <w:rFonts w:cs="Arial"/>
                <w:b/>
              </w:rPr>
            </w:pPr>
            <w:moveTo w:id="177"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178" w:author="dugalh" w:date="2018-07-27T21:43:00Z"/>
                <w:sz w:val="16"/>
              </w:rPr>
            </w:pPr>
            <w:moveTo w:id="179"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180" w:author="dugalh" w:date="2018-07-27T21:43:00Z"/>
                <w:sz w:val="16"/>
              </w:rPr>
            </w:pPr>
            <w:moveTo w:id="181"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8F3AD0">
            <w:pPr>
              <w:rPr>
                <w:moveTo w:id="182" w:author="dugalh" w:date="2018-07-27T21:43:00Z"/>
                <w:sz w:val="16"/>
              </w:rPr>
            </w:pPr>
            <w:moveTo w:id="183"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184" w:author="dugalh" w:date="2018-07-27T21:43:00Z"/>
                <w:sz w:val="16"/>
              </w:rPr>
            </w:pPr>
            <w:moveTo w:id="185"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186"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187" w:author="dugalh" w:date="2018-07-27T21:43:00Z"/>
                <w:rFonts w:cs="Arial"/>
                <w:b/>
              </w:rPr>
            </w:pPr>
            <w:moveTo w:id="188"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189" w:author="dugalh" w:date="2018-07-27T21:43:00Z"/>
                <w:sz w:val="16"/>
              </w:rPr>
            </w:pPr>
          </w:p>
        </w:tc>
        <w:tc>
          <w:tcPr>
            <w:tcW w:w="0" w:type="auto"/>
            <w:tcBorders>
              <w:top w:val="nil"/>
            </w:tcBorders>
          </w:tcPr>
          <w:p w14:paraId="6A484615" w14:textId="77777777" w:rsidR="00FF0829" w:rsidRPr="00B44B64" w:rsidRDefault="00FF0829" w:rsidP="008F3AD0">
            <w:pPr>
              <w:rPr>
                <w:moveTo w:id="190" w:author="dugalh" w:date="2018-07-27T21:43:00Z"/>
                <w:sz w:val="16"/>
              </w:rPr>
            </w:pPr>
          </w:p>
        </w:tc>
        <w:tc>
          <w:tcPr>
            <w:tcW w:w="0" w:type="auto"/>
            <w:tcBorders>
              <w:top w:val="nil"/>
            </w:tcBorders>
          </w:tcPr>
          <w:p w14:paraId="71B58465" w14:textId="77777777" w:rsidR="00FF0829" w:rsidRPr="00B44B64" w:rsidRDefault="00FF0829" w:rsidP="008F3AD0">
            <w:pPr>
              <w:rPr>
                <w:moveTo w:id="191" w:author="dugalh" w:date="2018-07-27T21:43:00Z"/>
                <w:sz w:val="16"/>
              </w:rPr>
            </w:pPr>
            <w:moveTo w:id="192"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193" w:author="dugalh" w:date="2018-07-27T21:43:00Z"/>
                <w:sz w:val="16"/>
              </w:rPr>
            </w:pPr>
            <w:moveTo w:id="194"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195"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196" w:author="dugalh" w:date="2018-07-27T21:43:00Z"/>
                <w:rFonts w:cs="Arial"/>
                <w:b/>
              </w:rPr>
            </w:pPr>
            <w:moveTo w:id="197" w:author="dugalh" w:date="2018-07-27T21:43:00Z">
              <w:r w:rsidRPr="00B44B64">
                <w:rPr>
                  <w:rFonts w:cs="Arial"/>
                </w:rPr>
                <w:t>3</w:t>
              </w:r>
            </w:moveTo>
          </w:p>
        </w:tc>
        <w:tc>
          <w:tcPr>
            <w:tcW w:w="0" w:type="auto"/>
          </w:tcPr>
          <w:p w14:paraId="48826678" w14:textId="77777777" w:rsidR="00FF0829" w:rsidRPr="00B44B64" w:rsidRDefault="00FF0829" w:rsidP="008F3AD0">
            <w:pPr>
              <w:rPr>
                <w:moveTo w:id="198" w:author="dugalh" w:date="2018-07-27T21:43:00Z"/>
                <w:sz w:val="16"/>
              </w:rPr>
            </w:pPr>
          </w:p>
        </w:tc>
        <w:tc>
          <w:tcPr>
            <w:tcW w:w="0" w:type="auto"/>
          </w:tcPr>
          <w:p w14:paraId="4DA1E83A" w14:textId="77777777" w:rsidR="00FF0829" w:rsidRPr="00B44B64" w:rsidRDefault="00FF0829" w:rsidP="008F3AD0">
            <w:pPr>
              <w:rPr>
                <w:moveTo w:id="199" w:author="dugalh" w:date="2018-07-27T21:43:00Z"/>
                <w:sz w:val="16"/>
              </w:rPr>
            </w:pPr>
          </w:p>
        </w:tc>
        <w:tc>
          <w:tcPr>
            <w:tcW w:w="0" w:type="auto"/>
          </w:tcPr>
          <w:p w14:paraId="5756E2B8" w14:textId="77777777" w:rsidR="00FF0829" w:rsidRPr="00B44B64" w:rsidRDefault="00FF0829" w:rsidP="008F3AD0">
            <w:pPr>
              <w:rPr>
                <w:moveTo w:id="200" w:author="dugalh" w:date="2018-07-27T21:43:00Z"/>
                <w:sz w:val="16"/>
              </w:rPr>
            </w:pPr>
            <w:moveTo w:id="201"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02" w:author="dugalh" w:date="2018-07-27T21:43:00Z"/>
                <w:sz w:val="16"/>
              </w:rPr>
            </w:pPr>
            <w:moveTo w:id="203"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04"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05" w:author="dugalh" w:date="2018-07-27T21:43:00Z"/>
                <w:rFonts w:cs="Arial"/>
                <w:b/>
              </w:rPr>
            </w:pPr>
            <w:moveTo w:id="206"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07"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08"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09" w:author="dugalh" w:date="2018-07-27T21:43:00Z"/>
                <w:sz w:val="16"/>
              </w:rPr>
            </w:pPr>
            <w:moveTo w:id="210"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11" w:author="dugalh" w:date="2018-07-27T21:43:00Z"/>
                <w:sz w:val="16"/>
              </w:rPr>
            </w:pPr>
            <w:moveTo w:id="212"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13" w:author="dugalh" w:date="2018-07-27T21:43:00Z"/>
                <w:sz w:val="16"/>
              </w:rPr>
            </w:pPr>
            <w:proofErr w:type="spellStart"/>
            <w:moveTo w:id="214"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15" w:author="dugalh" w:date="2018-07-27T21:43:00Z"/>
                <w:rFonts w:cs="Arial"/>
                <w:b/>
              </w:rPr>
            </w:pPr>
            <w:moveTo w:id="216"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17" w:author="dugalh" w:date="2018-07-27T21:43:00Z"/>
                <w:sz w:val="16"/>
              </w:rPr>
            </w:pPr>
            <w:proofErr w:type="spellStart"/>
            <w:moveTo w:id="218"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19" w:author="dugalh" w:date="2018-07-27T21:43:00Z"/>
                <w:sz w:val="16"/>
              </w:rPr>
            </w:pPr>
            <w:moveTo w:id="220"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21" w:author="dugalh" w:date="2018-07-27T21:43:00Z"/>
                <w:sz w:val="16"/>
              </w:rPr>
            </w:pPr>
            <w:moveTo w:id="222"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23" w:author="dugalh" w:date="2018-07-27T21:43:00Z"/>
                <w:sz w:val="16"/>
              </w:rPr>
            </w:pPr>
            <w:moveTo w:id="224"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25"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26" w:author="dugalh" w:date="2018-07-27T21:43:00Z"/>
                <w:rFonts w:cs="Arial"/>
                <w:b/>
              </w:rPr>
            </w:pPr>
            <w:moveTo w:id="227"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28" w:author="dugalh" w:date="2018-07-27T21:43:00Z"/>
                <w:sz w:val="16"/>
              </w:rPr>
            </w:pPr>
          </w:p>
        </w:tc>
        <w:tc>
          <w:tcPr>
            <w:tcW w:w="0" w:type="auto"/>
            <w:tcBorders>
              <w:top w:val="nil"/>
            </w:tcBorders>
          </w:tcPr>
          <w:p w14:paraId="7AB302C8" w14:textId="77777777" w:rsidR="00FF0829" w:rsidRPr="00B44B64" w:rsidRDefault="00FF0829" w:rsidP="008F3AD0">
            <w:pPr>
              <w:rPr>
                <w:moveTo w:id="229" w:author="dugalh" w:date="2018-07-27T21:43:00Z"/>
                <w:sz w:val="16"/>
              </w:rPr>
            </w:pPr>
          </w:p>
        </w:tc>
        <w:tc>
          <w:tcPr>
            <w:tcW w:w="0" w:type="auto"/>
            <w:tcBorders>
              <w:top w:val="nil"/>
            </w:tcBorders>
          </w:tcPr>
          <w:p w14:paraId="407EB0C3" w14:textId="77777777" w:rsidR="00FF0829" w:rsidRPr="00B44B64" w:rsidRDefault="00FF0829" w:rsidP="008F3AD0">
            <w:pPr>
              <w:rPr>
                <w:moveTo w:id="230" w:author="dugalh" w:date="2018-07-27T21:43:00Z"/>
                <w:sz w:val="16"/>
              </w:rPr>
            </w:pPr>
            <w:moveTo w:id="231"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32" w:author="dugalh" w:date="2018-07-27T21:43:00Z"/>
                <w:sz w:val="16"/>
              </w:rPr>
            </w:pPr>
            <w:moveTo w:id="233"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34"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35" w:author="dugalh" w:date="2018-07-27T21:43:00Z"/>
                <w:rFonts w:cs="Arial"/>
                <w:b/>
              </w:rPr>
            </w:pPr>
            <w:moveTo w:id="236" w:author="dugalh" w:date="2018-07-27T21:43:00Z">
              <w:r w:rsidRPr="00B44B64">
                <w:rPr>
                  <w:rFonts w:cs="Arial"/>
                </w:rPr>
                <w:t>3</w:t>
              </w:r>
            </w:moveTo>
          </w:p>
        </w:tc>
        <w:tc>
          <w:tcPr>
            <w:tcW w:w="0" w:type="auto"/>
          </w:tcPr>
          <w:p w14:paraId="26FAA0AB" w14:textId="77777777" w:rsidR="00FF0829" w:rsidRPr="00B44B64" w:rsidRDefault="00FF0829" w:rsidP="008F3AD0">
            <w:pPr>
              <w:rPr>
                <w:moveTo w:id="237" w:author="dugalh" w:date="2018-07-27T21:43:00Z"/>
                <w:sz w:val="16"/>
              </w:rPr>
            </w:pPr>
          </w:p>
        </w:tc>
        <w:tc>
          <w:tcPr>
            <w:tcW w:w="0" w:type="auto"/>
          </w:tcPr>
          <w:p w14:paraId="77F27E62" w14:textId="77777777" w:rsidR="00FF0829" w:rsidRPr="00B44B64" w:rsidRDefault="00FF0829" w:rsidP="008F3AD0">
            <w:pPr>
              <w:rPr>
                <w:moveTo w:id="238" w:author="dugalh" w:date="2018-07-27T21:43:00Z"/>
                <w:sz w:val="16"/>
              </w:rPr>
            </w:pPr>
          </w:p>
        </w:tc>
        <w:tc>
          <w:tcPr>
            <w:tcW w:w="0" w:type="auto"/>
          </w:tcPr>
          <w:p w14:paraId="2CE773A2" w14:textId="77777777" w:rsidR="00FF0829" w:rsidRPr="00B44B64" w:rsidRDefault="00FF0829" w:rsidP="008F3AD0">
            <w:pPr>
              <w:rPr>
                <w:moveTo w:id="239" w:author="dugalh" w:date="2018-07-27T21:43:00Z"/>
                <w:sz w:val="16"/>
              </w:rPr>
            </w:pPr>
            <w:moveTo w:id="240"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41" w:author="dugalh" w:date="2018-07-27T21:43:00Z"/>
                <w:sz w:val="16"/>
              </w:rPr>
            </w:pPr>
            <w:moveTo w:id="242"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43"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44" w:author="dugalh" w:date="2018-07-27T21:43:00Z"/>
                <w:rFonts w:cs="Arial"/>
                <w:b/>
              </w:rPr>
            </w:pPr>
            <w:moveTo w:id="245"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46"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47"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48" w:author="dugalh" w:date="2018-07-27T21:43:00Z"/>
                <w:sz w:val="16"/>
              </w:rPr>
            </w:pPr>
            <w:moveTo w:id="249"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50" w:author="dugalh" w:date="2018-07-27T21:43:00Z"/>
                <w:sz w:val="16"/>
              </w:rPr>
            </w:pPr>
            <w:moveTo w:id="251"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52" w:author="dugalh" w:date="2018-07-27T21:43:00Z"/>
                <w:sz w:val="16"/>
              </w:rPr>
            </w:pPr>
            <w:proofErr w:type="spellStart"/>
            <w:moveTo w:id="253"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54" w:author="dugalh" w:date="2018-07-27T21:43:00Z"/>
                <w:rFonts w:cs="Arial"/>
                <w:b/>
              </w:rPr>
            </w:pPr>
            <w:moveTo w:id="255"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56" w:author="dugalh" w:date="2018-07-27T21:43:00Z"/>
                <w:sz w:val="16"/>
              </w:rPr>
            </w:pPr>
            <w:moveTo w:id="257"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58" w:author="dugalh" w:date="2018-07-27T21:43:00Z"/>
                <w:sz w:val="16"/>
              </w:rPr>
            </w:pPr>
            <w:moveTo w:id="259"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60" w:author="dugalh" w:date="2018-07-27T21:43:00Z"/>
                <w:sz w:val="16"/>
              </w:rPr>
            </w:pPr>
            <w:moveTo w:id="261"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262" w:author="dugalh" w:date="2018-07-27T21:43:00Z"/>
                <w:sz w:val="16"/>
              </w:rPr>
            </w:pPr>
            <w:moveTo w:id="263"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264"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265" w:author="dugalh" w:date="2018-07-27T21:43:00Z"/>
                <w:rFonts w:cs="Arial"/>
                <w:b/>
              </w:rPr>
            </w:pPr>
            <w:moveTo w:id="266"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267"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268"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269" w:author="dugalh" w:date="2018-07-27T21:43:00Z"/>
                <w:sz w:val="16"/>
              </w:rPr>
            </w:pPr>
            <w:moveTo w:id="270"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271" w:author="dugalh" w:date="2018-07-27T21:43:00Z"/>
                <w:sz w:val="16"/>
              </w:rPr>
            </w:pPr>
            <w:moveTo w:id="272"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273"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274" w:author="dugalh" w:date="2018-07-27T21:43:00Z"/>
                <w:rFonts w:cs="Arial"/>
                <w:b/>
              </w:rPr>
            </w:pPr>
            <w:moveTo w:id="275"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276"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277"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278" w:author="dugalh" w:date="2018-07-27T21:43:00Z"/>
                <w:sz w:val="16"/>
              </w:rPr>
            </w:pPr>
            <w:moveTo w:id="279"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280" w:author="dugalh" w:date="2018-07-27T21:43:00Z"/>
                <w:sz w:val="16"/>
              </w:rPr>
            </w:pPr>
            <w:moveTo w:id="281"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82" w:author="dugalh" w:date="2018-07-27T21:43:00Z"/>
        </w:rPr>
      </w:pPr>
    </w:p>
    <w:p w14:paraId="2702D255" w14:textId="77777777" w:rsidR="00FF0829" w:rsidRPr="00B44B64" w:rsidRDefault="00FF0829" w:rsidP="00FF0829">
      <w:pPr>
        <w:rPr>
          <w:moveTo w:id="283" w:author="dugalh" w:date="2018-07-27T21:43:00Z"/>
        </w:rPr>
      </w:pPr>
    </w:p>
    <w:p w14:paraId="324BC392" w14:textId="77777777" w:rsidR="00FF0829" w:rsidRPr="00B44B64" w:rsidRDefault="00FF0829" w:rsidP="00FF0829">
      <w:pPr>
        <w:jc w:val="center"/>
        <w:rPr>
          <w:moveTo w:id="284" w:author="dugalh" w:date="2018-07-27T21:43:00Z"/>
        </w:rPr>
      </w:pPr>
      <w:moveTo w:id="285"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86" w:author="dugalh" w:date="2018-07-27T21:43:00Z"/>
        </w:rPr>
      </w:pPr>
      <w:bookmarkStart w:id="287" w:name="_Toc520807801"/>
      <w:moveTo w:id="288"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Pr>
            <w:noProof/>
          </w:rPr>
          <w:t>4</w:t>
        </w:r>
        <w:r w:rsidRPr="00B44B64">
          <w:fldChar w:fldCharType="end"/>
        </w:r>
        <w:r w:rsidRPr="00B44B64">
          <w:t xml:space="preserve">  </w:t>
        </w:r>
        <w:r w:rsidRPr="00490894">
          <w:rPr>
            <w:b w:val="0"/>
          </w:rPr>
          <w:t>Matjiesvlei2 canopy-cover ground truth site</w:t>
        </w:r>
        <w:bookmarkEnd w:id="287"/>
      </w:moveTo>
    </w:p>
    <w:p w14:paraId="0898EDE1" w14:textId="77777777" w:rsidR="00FF0829" w:rsidRDefault="00FF0829" w:rsidP="00FF0829">
      <w:pPr>
        <w:pStyle w:val="Caption"/>
        <w:rPr>
          <w:moveTo w:id="289" w:author="dugalh" w:date="2018-07-27T21:43:00Z"/>
        </w:rPr>
      </w:pPr>
    </w:p>
    <w:p w14:paraId="6DEA8051" w14:textId="77777777" w:rsidR="00FF0829" w:rsidRPr="00CA517C" w:rsidRDefault="00FF0829" w:rsidP="00FF0829">
      <w:pPr>
        <w:rPr>
          <w:moveTo w:id="290" w:author="dugalh" w:date="2018-07-27T21:43:00Z"/>
        </w:rPr>
      </w:pPr>
    </w:p>
    <w:p w14:paraId="58498A60" w14:textId="441148BD" w:rsidR="00FF0829" w:rsidRPr="00B44B64" w:rsidRDefault="00FF0829" w:rsidP="00FF0829">
      <w:pPr>
        <w:pStyle w:val="BodyTextIndented"/>
        <w:rPr>
          <w:moveTo w:id="291" w:author="dugalh" w:date="2018-07-27T21:43:00Z"/>
        </w:rPr>
      </w:pPr>
      <w:moveTo w:id="292"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293" w:author="dugalh" w:date="2018-07-27T21:43:00Z">
        <w:r w:rsidRPr="00B44B64">
          <w:fldChar w:fldCharType="separate"/>
        </w:r>
      </w:moveTo>
      <w:r w:rsidR="00955429" w:rsidRPr="00955429">
        <w:rPr>
          <w:noProof/>
          <w:vertAlign w:val="superscript"/>
        </w:rPr>
        <w:t>31</w:t>
      </w:r>
      <w:moveTo w:id="294" w:author="dugalh" w:date="2018-07-27T21:43:00Z">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295" w:author="dugalh" w:date="2018-07-27T21:43:00Z"/>
          <w:b w:val="0"/>
        </w:rPr>
      </w:pPr>
      <w:moveTo w:id="296"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ins w:id="297" w:author="dugalh" w:date="2018-07-30T22:19:00Z">
        <w:r w:rsidR="005E6A2D">
          <w:rPr>
            <w:noProof/>
          </w:rPr>
          <w:t>2</w:t>
        </w:r>
      </w:ins>
      <w:moveTo w:id="298"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299" w:author="dugalh" w:date="2018-07-27T21:43:00Z"/>
              </w:rPr>
            </w:pPr>
            <w:moveTo w:id="300"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01" w:author="dugalh" w:date="2018-07-27T21:43:00Z"/>
              </w:rPr>
            </w:pPr>
            <w:moveTo w:id="302"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03" w:author="dugalh" w:date="2018-07-27T21:43:00Z"/>
              </w:rPr>
            </w:pPr>
            <w:proofErr w:type="spellStart"/>
            <w:moveTo w:id="304" w:author="dugalh" w:date="2018-07-27T21:43:00Z">
              <w:r w:rsidRPr="00B44B64">
                <w:t>Spekboom</w:t>
              </w:r>
              <w:proofErr w:type="spellEnd"/>
            </w:moveTo>
          </w:p>
        </w:tc>
        <w:tc>
          <w:tcPr>
            <w:tcW w:w="7873" w:type="dxa"/>
          </w:tcPr>
          <w:p w14:paraId="791764CD" w14:textId="77777777" w:rsidR="00FF0829" w:rsidRPr="00B44B64" w:rsidRDefault="00FF0829" w:rsidP="008F3AD0">
            <w:pPr>
              <w:pStyle w:val="1TableText"/>
              <w:tabs>
                <w:tab w:val="num" w:pos="993"/>
              </w:tabs>
              <w:rPr>
                <w:moveTo w:id="305" w:author="dugalh" w:date="2018-07-27T21:43:00Z"/>
                <w:i/>
              </w:rPr>
            </w:pPr>
            <w:proofErr w:type="spellStart"/>
            <w:moveTo w:id="306" w:author="dugalh" w:date="2018-07-27T21:43:00Z">
              <w:r w:rsidRPr="00B44B64">
                <w:t>Spekboom</w:t>
              </w:r>
              <w:proofErr w:type="spellEnd"/>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07" w:author="dugalh" w:date="2018-07-27T21:43:00Z"/>
              </w:rPr>
            </w:pPr>
            <w:moveTo w:id="308"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09" w:author="dugalh" w:date="2018-07-27T21:43:00Z"/>
              </w:rPr>
            </w:pPr>
            <w:moveTo w:id="310"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11" w:author="dugalh" w:date="2018-07-27T21:43:00Z"/>
              </w:rPr>
            </w:pPr>
            <w:moveTo w:id="312"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13" w:author="dugalh" w:date="2018-07-27T21:43:00Z"/>
              </w:rPr>
            </w:pPr>
            <w:moveTo w:id="314"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15" w:author="dugalh" w:date="2018-07-27T21:43:00Z"/>
        </w:rPr>
      </w:pPr>
    </w:p>
    <w:p w14:paraId="1BAC93E0" w14:textId="77777777" w:rsidR="00FF0829" w:rsidRPr="00B44B64" w:rsidRDefault="00FF0829" w:rsidP="00FF0829">
      <w:pPr>
        <w:pStyle w:val="BodyText"/>
        <w:rPr>
          <w:moveTo w:id="316" w:author="dugalh" w:date="2018-07-27T21:43:00Z"/>
        </w:rPr>
      </w:pPr>
      <w:moveTo w:id="317"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18" w:author="dugalh" w:date="2018-07-27T21:43:00Z"/>
        </w:rPr>
      </w:pPr>
    </w:p>
    <w:p w14:paraId="2C33F82D" w14:textId="77777777" w:rsidR="00FF0829" w:rsidRPr="00B44B64" w:rsidRDefault="00FF0829" w:rsidP="00FF0829">
      <w:pPr>
        <w:keepNext/>
        <w:spacing w:line="360" w:lineRule="auto"/>
        <w:jc w:val="center"/>
        <w:rPr>
          <w:moveTo w:id="319" w:author="dugalh" w:date="2018-07-27T21:43:00Z"/>
        </w:rPr>
      </w:pPr>
      <w:moveTo w:id="320"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BB681A" w:rsidRPr="00804C5F" w:rsidRDefault="00BB681A"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BB681A" w:rsidRPr="00804C5F" w:rsidRDefault="00BB681A"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21" w:author="dugalh" w:date="2018-07-27T21:43:00Z"/>
          <w:b w:val="0"/>
        </w:rPr>
      </w:pPr>
      <w:bookmarkStart w:id="322" w:name="_Toc520807802"/>
      <w:moveTo w:id="323"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5</w:t>
        </w:r>
        <w:r w:rsidRPr="00B44B64">
          <w:fldChar w:fldCharType="end"/>
        </w:r>
        <w:r w:rsidRPr="00CA517C">
          <w:rPr>
            <w:b w:val="0"/>
          </w:rPr>
          <w:t xml:space="preserve">  Example image class labels</w:t>
        </w:r>
        <w:bookmarkEnd w:id="322"/>
      </w:moveTo>
    </w:p>
    <w:p w14:paraId="70DC5ED2" w14:textId="77777777" w:rsidR="00FF0829" w:rsidRPr="00B44B64" w:rsidRDefault="00FF0829" w:rsidP="00FF0829">
      <w:pPr>
        <w:spacing w:line="360" w:lineRule="auto"/>
        <w:jc w:val="both"/>
        <w:rPr>
          <w:moveTo w:id="324" w:author="dugalh" w:date="2018-07-27T21:43:00Z"/>
        </w:rPr>
      </w:pPr>
    </w:p>
    <w:p w14:paraId="512E8384" w14:textId="77777777" w:rsidR="00FF0829" w:rsidRPr="00B44B64" w:rsidRDefault="00FF0829" w:rsidP="00FF0829">
      <w:pPr>
        <w:pStyle w:val="1Tablecaption"/>
        <w:rPr>
          <w:moveTo w:id="325" w:author="dugalh" w:date="2018-07-27T21:43:00Z"/>
        </w:rPr>
      </w:pPr>
      <w:moveTo w:id="326"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ins w:id="327" w:author="dugalh" w:date="2018-07-30T22:19:00Z">
        <w:r w:rsidR="005E6A2D">
          <w:rPr>
            <w:b/>
            <w:noProof/>
          </w:rPr>
          <w:t>3</w:t>
        </w:r>
      </w:ins>
      <w:moveTo w:id="328"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29" w:author="dugalh" w:date="2018-07-27T21:43:00Z"/>
              </w:rPr>
            </w:pPr>
            <w:moveTo w:id="330"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31" w:author="dugalh" w:date="2018-07-27T21:43:00Z"/>
              </w:rPr>
            </w:pPr>
            <w:moveTo w:id="332"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33" w:author="dugalh" w:date="2018-07-27T21:43:00Z"/>
              </w:rPr>
            </w:pPr>
            <w:moveTo w:id="334"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35" w:author="dugalh" w:date="2018-07-27T21:43:00Z"/>
              </w:rPr>
            </w:pPr>
            <w:proofErr w:type="spellStart"/>
            <w:moveTo w:id="336" w:author="dugalh" w:date="2018-07-27T21:43:00Z">
              <w:r w:rsidRPr="00B44B64">
                <w:t>Spekboom</w:t>
              </w:r>
              <w:proofErr w:type="spellEnd"/>
            </w:moveTo>
          </w:p>
        </w:tc>
        <w:tc>
          <w:tcPr>
            <w:tcW w:w="0" w:type="auto"/>
          </w:tcPr>
          <w:p w14:paraId="0C0D6C1C" w14:textId="77777777" w:rsidR="00FF0829" w:rsidRPr="00B44B64" w:rsidRDefault="00FF0829" w:rsidP="008F3AD0">
            <w:pPr>
              <w:pStyle w:val="1TableText"/>
              <w:tabs>
                <w:tab w:val="num" w:pos="993"/>
              </w:tabs>
              <w:jc w:val="center"/>
              <w:rPr>
                <w:moveTo w:id="337" w:author="dugalh" w:date="2018-07-27T21:43:00Z"/>
              </w:rPr>
            </w:pPr>
            <w:moveTo w:id="338"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39" w:author="dugalh" w:date="2018-07-27T21:43:00Z"/>
              </w:rPr>
            </w:pPr>
            <w:moveTo w:id="340"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41" w:author="dugalh" w:date="2018-07-27T21:43:00Z"/>
              </w:rPr>
            </w:pPr>
            <w:moveTo w:id="342"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43" w:author="dugalh" w:date="2018-07-27T21:43:00Z"/>
              </w:rPr>
            </w:pPr>
            <w:moveTo w:id="344"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45" w:author="dugalh" w:date="2018-07-27T21:43:00Z"/>
              </w:rPr>
            </w:pPr>
            <w:moveTo w:id="346"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347" w:author="dugalh" w:date="2018-07-27T21:43:00Z"/>
              </w:rPr>
            </w:pPr>
            <w:moveTo w:id="348"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349" w:author="dugalh" w:date="2018-07-27T21:43:00Z"/>
              </w:rPr>
            </w:pPr>
            <w:moveTo w:id="350"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351" w:author="dugalh" w:date="2018-07-27T21:43:00Z"/>
              </w:rPr>
            </w:pPr>
            <w:moveTo w:id="352"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353" w:author="dugalh" w:date="2018-07-27T21:43:00Z"/>
                <w:b/>
              </w:rPr>
            </w:pPr>
            <w:moveTo w:id="354"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355" w:author="dugalh" w:date="2018-07-27T21:43:00Z"/>
                <w:b/>
              </w:rPr>
            </w:pPr>
            <w:moveTo w:id="356"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357" w:author="dugalh" w:date="2018-07-27T21:43:00Z"/>
                <w:b/>
              </w:rPr>
            </w:pPr>
            <w:moveTo w:id="358"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59" w:author="dugalh" w:date="2018-07-27T21:43:00Z"/>
        </w:rPr>
      </w:pPr>
    </w:p>
    <w:moveToRangeEnd w:id="60"/>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60"/>
      <w:commentRangeStart w:id="361"/>
      <w:r w:rsidRPr="00B44B64">
        <w:t>Methods</w:t>
      </w:r>
      <w:commentRangeEnd w:id="360"/>
      <w:r w:rsidR="000437B9">
        <w:rPr>
          <w:rStyle w:val="CommentReference"/>
          <w:b w:val="0"/>
          <w:bCs w:val="0"/>
          <w:iCs w:val="0"/>
        </w:rPr>
        <w:commentReference w:id="360"/>
      </w:r>
      <w:commentRangeEnd w:id="361"/>
      <w:ins w:id="362" w:author="dugalh" w:date="2018-07-27T21:39:00Z">
        <w:r w:rsidR="00FF0829">
          <w:t xml:space="preserve"> and Experiments</w:t>
        </w:r>
      </w:ins>
      <w:r w:rsidR="00E85E6D">
        <w:rPr>
          <w:rStyle w:val="CommentReference"/>
          <w:b w:val="0"/>
          <w:bCs w:val="0"/>
          <w:iCs w:val="0"/>
        </w:rPr>
        <w:commentReference w:id="361"/>
      </w:r>
    </w:p>
    <w:p w14:paraId="30296725" w14:textId="62CDDFD4" w:rsidR="00D61588" w:rsidRPr="00B44B64" w:rsidDel="00FF0829" w:rsidRDefault="00B14142" w:rsidP="002949C4">
      <w:pPr>
        <w:pStyle w:val="Heading2"/>
        <w:keepLines/>
        <w:rPr>
          <w:moveFrom w:id="363" w:author="dugalh" w:date="2018-07-27T21:41:00Z"/>
        </w:rPr>
      </w:pPr>
      <w:moveFromRangeStart w:id="364" w:author="dugalh" w:date="2018-07-27T21:41:00Z" w:name="move520491015"/>
      <w:moveFrom w:id="365" w:author="dugalh" w:date="2018-07-27T21:41:00Z">
        <w:r w:rsidRPr="00B44B64" w:rsidDel="00FF0829">
          <w:t>Study Area</w:t>
        </w:r>
      </w:moveFrom>
    </w:p>
    <w:p w14:paraId="3F66BD79" w14:textId="0CDC048B" w:rsidR="00D61588" w:rsidRPr="00B44B64" w:rsidDel="00FF0829" w:rsidRDefault="00D61588" w:rsidP="00A76FA9">
      <w:pPr>
        <w:pStyle w:val="BodyText"/>
        <w:rPr>
          <w:moveFrom w:id="366" w:author="dugalh" w:date="2018-07-27T21:41:00Z"/>
        </w:rPr>
      </w:pPr>
      <w:moveFrom w:id="367"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68" w:author="dugalh" w:date="2018-07-27T21:41:00Z"/>
        </w:rPr>
      </w:pPr>
      <w:moveFrom w:id="369"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70" w:author="dugalh" w:date="2018-07-27T21:41:00Z"/>
        </w:rPr>
      </w:pPr>
      <w:moveFrom w:id="371"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72" w:author="dugalh" w:date="2018-07-27T21:41:00Z"/>
        </w:rPr>
      </w:pPr>
      <w:bookmarkStart w:id="373" w:name="_Ref392330306"/>
      <w:bookmarkStart w:id="374" w:name="_Toc394582255"/>
      <w:bookmarkStart w:id="375" w:name="_Toc448324364"/>
      <w:bookmarkStart w:id="376" w:name="_Ref392330397"/>
      <w:moveFrom w:id="377"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76"/>
        <w:r w:rsidRPr="00B44B64" w:rsidDel="00FF0829">
          <w:t xml:space="preserve">  </w:t>
        </w:r>
        <w:r w:rsidRPr="005C1E27" w:rsidDel="00FF0829">
          <w:rPr>
            <w:rStyle w:val="FigurecaptionChar"/>
            <w:b w:val="0"/>
          </w:rPr>
          <w:t>Little Karoo study area</w:t>
        </w:r>
        <w:bookmarkEnd w:id="373"/>
        <w:bookmarkEnd w:id="374"/>
        <w:bookmarkEnd w:id="375"/>
      </w:moveFrom>
    </w:p>
    <w:p w14:paraId="6D2C0E24" w14:textId="5216C932" w:rsidR="00D61588" w:rsidRPr="00B44B64" w:rsidDel="00FF0829" w:rsidRDefault="00000CC8" w:rsidP="00014973">
      <w:pPr>
        <w:pStyle w:val="Heading2"/>
        <w:rPr>
          <w:moveFrom w:id="378" w:author="dugalh" w:date="2018-07-27T21:41:00Z"/>
        </w:rPr>
      </w:pPr>
      <w:commentRangeStart w:id="379"/>
      <w:moveFrom w:id="380" w:author="dugalh" w:date="2018-07-27T21:41:00Z">
        <w:r w:rsidRPr="00B44B64" w:rsidDel="00FF0829">
          <w:t>Imagery</w:t>
        </w:r>
        <w:commentRangeEnd w:id="379"/>
        <w:r w:rsidR="000437B9" w:rsidDel="00FF0829">
          <w:rPr>
            <w:rStyle w:val="CommentReference"/>
            <w:i w:val="0"/>
          </w:rPr>
          <w:commentReference w:id="379"/>
        </w:r>
      </w:moveFrom>
    </w:p>
    <w:p w14:paraId="106ACC24" w14:textId="77777777" w:rsidR="00FF0829" w:rsidRDefault="00D61588" w:rsidP="00A76FA9">
      <w:pPr>
        <w:pStyle w:val="BodyText"/>
        <w:rPr>
          <w:ins w:id="381" w:author="dugalh" w:date="2018-07-27T21:42:00Z"/>
        </w:rPr>
      </w:pPr>
      <w:moveFrom w:id="382"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64"/>
      <w:r w:rsidR="001E688D" w:rsidRPr="00B44B64">
        <w:t xml:space="preserve">  </w:t>
      </w:r>
    </w:p>
    <w:p w14:paraId="19B54DEA" w14:textId="0D556519" w:rsidR="00FF0829" w:rsidRDefault="00FF0829" w:rsidP="00FF0829">
      <w:pPr>
        <w:pStyle w:val="Heading2"/>
        <w:rPr>
          <w:ins w:id="383" w:author="dugalh" w:date="2018-07-27T21:42:00Z"/>
        </w:rPr>
      </w:pPr>
      <w:commentRangeStart w:id="384"/>
      <w:ins w:id="385" w:author="dugalh" w:date="2018-07-27T21:42:00Z">
        <w:r>
          <w:t xml:space="preserve">Radiometric Homogenization </w:t>
        </w:r>
      </w:ins>
      <w:commentRangeEnd w:id="384"/>
      <w:ins w:id="386" w:author="dugalh" w:date="2018-07-31T13:14:00Z">
        <w:r w:rsidR="00955429">
          <w:rPr>
            <w:rStyle w:val="CommentReference"/>
            <w:i w:val="0"/>
          </w:rPr>
          <w:commentReference w:id="384"/>
        </w:r>
      </w:ins>
    </w:p>
    <w:p w14:paraId="5DA681F5" w14:textId="27AAAFDA" w:rsidR="00F16830" w:rsidRDefault="00D61588" w:rsidP="00A76FA9">
      <w:pPr>
        <w:pStyle w:val="BodyText"/>
        <w:rPr>
          <w:ins w:id="387"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88"/>
      <w:r w:rsidR="009027D6" w:rsidRPr="00B44B64">
        <w:lastRenderedPageBreak/>
        <w:t>well-calibrated</w:t>
      </w:r>
      <w:ins w:id="389" w:author="dugalh" w:date="2018-07-27T13:32:00Z">
        <w:r w:rsidR="00AE58F6">
          <w:t>,</w:t>
        </w:r>
      </w:ins>
      <w:r w:rsidR="009027D6" w:rsidRPr="00B44B64">
        <w:t xml:space="preserve"> </w:t>
      </w:r>
      <w:commentRangeEnd w:id="388"/>
      <w:r w:rsidR="0002449F">
        <w:rPr>
          <w:rStyle w:val="CommentReference"/>
        </w:rPr>
        <w:commentReference w:id="388"/>
      </w:r>
      <w:commentRangeStart w:id="390"/>
      <w:ins w:id="391" w:author="dugalh" w:date="2018-07-27T13:32:00Z">
        <w:r w:rsidR="00AE58F6">
          <w:t>concurrent and collocated</w:t>
        </w:r>
      </w:ins>
      <w:commentRangeEnd w:id="390"/>
      <w:ins w:id="392" w:author="dugalh" w:date="2018-07-27T13:56:00Z">
        <w:r w:rsidR="0002449F">
          <w:rPr>
            <w:rStyle w:val="CommentReference"/>
          </w:rPr>
          <w:commentReference w:id="390"/>
        </w:r>
      </w:ins>
      <w:ins w:id="393"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394" w:author="dugalh" w:date="2018-07-27T13:33:00Z">
        <w:r w:rsidR="00AE58F6">
          <w:t>While Sentinel</w:t>
        </w:r>
      </w:ins>
      <w:ins w:id="395" w:author="dugalh" w:date="2018-07-27T13:42:00Z">
        <w:r w:rsidR="002D4FE5">
          <w:t>-2</w:t>
        </w:r>
      </w:ins>
      <w:ins w:id="396"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397" w:author="dugalh" w:date="2018-07-27T13:51:00Z">
        <w:r w:rsidR="002D4FE5">
          <w:fldChar w:fldCharType="end"/>
        </w:r>
      </w:ins>
      <w:ins w:id="398" w:author="dugalh" w:date="2018-07-27T13:33:00Z">
        <w:r w:rsidR="00AE58F6">
          <w:t xml:space="preserve"> or Landsat</w:t>
        </w:r>
      </w:ins>
      <w:ins w:id="399"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00" w:author="dugalh" w:date="2018-07-27T13:38:00Z">
        <w:r w:rsidR="002D4FE5">
          <w:fldChar w:fldCharType="end"/>
        </w:r>
      </w:ins>
      <w:ins w:id="401" w:author="dugalh" w:date="2018-07-27T13:33:00Z">
        <w:r w:rsidR="00AE58F6">
          <w:t xml:space="preserve"> surface reflectance </w:t>
        </w:r>
      </w:ins>
      <w:ins w:id="402" w:author="dugalh" w:date="2018-07-27T13:35:00Z">
        <w:r w:rsidR="002D4FE5">
          <w:t>could also serve as reference data, no cloud-free image</w:t>
        </w:r>
      </w:ins>
      <w:ins w:id="403" w:author="dugalh" w:date="2018-07-27T13:39:00Z">
        <w:r w:rsidR="002D4FE5">
          <w:t>ry</w:t>
        </w:r>
      </w:ins>
      <w:ins w:id="404" w:author="dugalh" w:date="2018-07-27T13:35:00Z">
        <w:r w:rsidR="002D4FE5">
          <w:t xml:space="preserve"> </w:t>
        </w:r>
      </w:ins>
      <w:ins w:id="405" w:author="dugalh" w:date="2018-07-27T13:38:00Z">
        <w:r w:rsidR="002D4FE5">
          <w:t xml:space="preserve">concurrent </w:t>
        </w:r>
      </w:ins>
      <w:ins w:id="406" w:author="dugalh" w:date="2018-07-27T13:41:00Z">
        <w:r w:rsidR="002D4FE5">
          <w:t xml:space="preserve">(or near-concurrent) </w:t>
        </w:r>
      </w:ins>
      <w:ins w:id="407" w:author="dugalh" w:date="2018-07-27T13:38:00Z">
        <w:r w:rsidR="002D4FE5">
          <w:t xml:space="preserve">to the aerial </w:t>
        </w:r>
      </w:ins>
      <w:ins w:id="408" w:author="dugalh" w:date="2018-07-27T13:39:00Z">
        <w:r w:rsidR="002D4FE5">
          <w:t xml:space="preserve">imagery </w:t>
        </w:r>
      </w:ins>
      <w:ins w:id="409" w:author="dugalh" w:date="2018-07-27T13:35:00Z">
        <w:r w:rsidR="002D4FE5">
          <w:t>w</w:t>
        </w:r>
      </w:ins>
      <w:ins w:id="410" w:author="dugalh" w:date="2018-07-27T13:40:00Z">
        <w:r w:rsidR="002D4FE5">
          <w:t>as</w:t>
        </w:r>
      </w:ins>
      <w:ins w:id="411" w:author="dugalh" w:date="2018-07-27T13:35:00Z">
        <w:r w:rsidR="002D4FE5">
          <w:t xml:space="preserve"> available</w:t>
        </w:r>
      </w:ins>
      <w:ins w:id="412" w:author="dugalh" w:date="2018-07-27T13:36:00Z">
        <w:r w:rsidR="002D4FE5">
          <w:t xml:space="preserve"> </w:t>
        </w:r>
      </w:ins>
      <w:ins w:id="413" w:author="dugalh" w:date="2018-07-27T13:35:00Z">
        <w:r w:rsidR="002D4FE5">
          <w:t xml:space="preserve">from </w:t>
        </w:r>
      </w:ins>
      <w:ins w:id="414" w:author="dugalh" w:date="2018-07-27T13:36:00Z">
        <w:r w:rsidR="002D4FE5">
          <w:t>these sources.</w:t>
        </w:r>
      </w:ins>
      <w:ins w:id="415" w:author="dugalh" w:date="2018-07-27T13:27:00Z">
        <w:r w:rsidR="00AE58F6">
          <w:t xml:space="preserve">  </w:t>
        </w:r>
      </w:ins>
      <w:ins w:id="416" w:author="dugalh" w:date="2018-07-27T13:53:00Z">
        <w:r w:rsidR="0002449F">
          <w:t>The relative spectral response</w:t>
        </w:r>
      </w:ins>
      <w:ins w:id="417" w:author="dugalh" w:date="2018-07-27T14:04:00Z">
        <w:r w:rsidR="002360EF">
          <w:t>s</w:t>
        </w:r>
      </w:ins>
      <w:ins w:id="418" w:author="dugalh" w:date="2018-07-27T13:53:00Z">
        <w:r w:rsidR="0002449F">
          <w:t xml:space="preserve"> (RSR</w:t>
        </w:r>
      </w:ins>
      <w:ins w:id="419" w:author="dugalh" w:date="2018-07-27T14:04:00Z">
        <w:r w:rsidR="002360EF">
          <w:t>’s</w:t>
        </w:r>
      </w:ins>
      <w:ins w:id="420" w:author="dugalh" w:date="2018-07-27T13:53:00Z">
        <w:r w:rsidR="0002449F">
          <w:t>)</w:t>
        </w:r>
      </w:ins>
      <w:ins w:id="421" w:author="dugalh" w:date="2018-07-27T13:54:00Z">
        <w:r w:rsidR="0002449F">
          <w:t xml:space="preserve"> </w:t>
        </w:r>
      </w:ins>
      <w:ins w:id="422" w:author="dugalh" w:date="2018-07-27T14:00:00Z">
        <w:r w:rsidR="0002449F">
          <w:t xml:space="preserve">of </w:t>
        </w:r>
      </w:ins>
      <w:ins w:id="423" w:author="dugalh" w:date="2018-07-27T13:57:00Z">
        <w:r w:rsidR="0002449F">
          <w:t xml:space="preserve">the </w:t>
        </w:r>
      </w:ins>
      <w:ins w:id="424" w:author="dugalh" w:date="2018-07-27T13:54:00Z">
        <w:r w:rsidR="0002449F">
          <w:t>DMC</w:t>
        </w:r>
      </w:ins>
      <w:ins w:id="425" w:author="dugalh" w:date="2018-07-27T13:56:00Z">
        <w:r w:rsidR="0002449F">
          <w:t xml:space="preserve"> and corresponding MODIS</w:t>
        </w:r>
      </w:ins>
      <w:ins w:id="426" w:author="dugalh" w:date="2018-07-27T13:54:00Z">
        <w:r w:rsidR="0002449F">
          <w:t xml:space="preserve"> bands </w:t>
        </w:r>
      </w:ins>
      <w:ins w:id="427" w:author="dugalh" w:date="2018-07-27T14:04:00Z">
        <w:r w:rsidR="002360EF">
          <w:t>are</w:t>
        </w:r>
      </w:ins>
      <w:ins w:id="428"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29" w:author="dugalh" w:date="2018-07-27T14:01:00Z">
        <w:r w:rsidR="0002449F">
          <w:t xml:space="preserve">Fig. </w:t>
        </w:r>
        <w:r w:rsidR="0002449F">
          <w:rPr>
            <w:noProof/>
          </w:rPr>
          <w:t>2</w:t>
        </w:r>
        <w:r w:rsidR="0002449F">
          <w:fldChar w:fldCharType="end"/>
        </w:r>
      </w:ins>
      <w:ins w:id="430"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31" w:author="dugalh" w:date="2018-07-27T13:23:00Z"/>
        </w:rPr>
      </w:pPr>
      <w:ins w:id="432"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33" w:author="dugalh" w:date="2018-07-27T13:26:00Z"/>
        </w:rPr>
      </w:pPr>
      <w:bookmarkStart w:id="434" w:name="_Ref520463416"/>
      <w:bookmarkStart w:id="435" w:name="_Toc520807803"/>
      <w:ins w:id="436" w:author="dugalh" w:date="2018-07-27T13:26:00Z">
        <w:r>
          <w:t xml:space="preserve">Fig. </w:t>
        </w:r>
        <w:r>
          <w:fldChar w:fldCharType="begin"/>
        </w:r>
        <w:r>
          <w:instrText xml:space="preserve"> SEQ Figure \* ARABIC </w:instrText>
        </w:r>
        <w:r>
          <w:fldChar w:fldCharType="separate"/>
        </w:r>
      </w:ins>
      <w:r>
        <w:rPr>
          <w:noProof/>
        </w:rPr>
        <w:t>2</w:t>
      </w:r>
      <w:ins w:id="437" w:author="dugalh" w:date="2018-07-27T13:26:00Z">
        <w:r>
          <w:fldChar w:fldCharType="end"/>
        </w:r>
        <w:bookmarkEnd w:id="434"/>
        <w:r>
          <w:t xml:space="preserve"> </w:t>
        </w:r>
      </w:ins>
      <w:ins w:id="438" w:author="dugalh" w:date="2018-07-31T13:17:00Z">
        <w:r w:rsidR="00D50D02">
          <w:t xml:space="preserve"> </w:t>
        </w:r>
      </w:ins>
      <w:ins w:id="439" w:author="dugalh" w:date="2018-07-27T13:26:00Z">
        <w:r>
          <w:t>MODIS and DMC RSR’s</w:t>
        </w:r>
        <w:bookmarkEnd w:id="435"/>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40"/>
      <w:commentRangeStart w:id="441"/>
      <w:r w:rsidRPr="00B44B64">
        <w:t>Mapping Methodology</w:t>
      </w:r>
      <w:commentRangeEnd w:id="440"/>
      <w:r w:rsidR="000437B9">
        <w:rPr>
          <w:rStyle w:val="CommentReference"/>
          <w:i w:val="0"/>
        </w:rPr>
        <w:commentReference w:id="440"/>
      </w:r>
      <w:commentRangeEnd w:id="441"/>
      <w:r w:rsidR="00955429">
        <w:rPr>
          <w:rStyle w:val="CommentReference"/>
          <w:i w:val="0"/>
        </w:rPr>
        <w:commentReference w:id="441"/>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42" w:author="dugalh" w:date="2018-07-27T21:43:00Z"/>
        </w:rPr>
      </w:pPr>
      <w:moveFromRangeStart w:id="443" w:author="dugalh" w:date="2018-07-27T21:43:00Z" w:name="move520491156"/>
      <w:moveFrom w:id="444"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45" w:author="dugalh" w:date="2018-07-27T21:43:00Z"/>
        </w:rPr>
      </w:pPr>
      <w:moveFrom w:id="446"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47" w:author="dugalh" w:date="2018-07-27T21:43:00Z"/>
        </w:rPr>
      </w:pPr>
      <w:moveFrom w:id="448"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49"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50" w:author="dugalh" w:date="2018-07-27T21:43:00Z"/>
        </w:rPr>
      </w:pPr>
      <w:moveFrom w:id="451"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52" w:author="dugalh" w:date="2018-07-27T21:43:00Z"/>
              </w:rPr>
            </w:pPr>
            <w:bookmarkStart w:id="453" w:name="_Ref392342738"/>
            <w:bookmarkStart w:id="454" w:name="_Toc394582256"/>
            <w:bookmarkStart w:id="455" w:name="_Toc448324365"/>
            <w:bookmarkStart w:id="456" w:name="_Ref392342998"/>
            <w:moveFrom w:id="457"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56"/>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53"/>
              <w:bookmarkEnd w:id="454"/>
              <w:bookmarkEnd w:id="455"/>
            </w:moveFrom>
          </w:p>
        </w:tc>
      </w:tr>
    </w:tbl>
    <w:p w14:paraId="099E3009" w14:textId="371602AA" w:rsidR="00D61588" w:rsidRPr="00B44B64" w:rsidDel="00FF0829" w:rsidRDefault="009978D1" w:rsidP="00A463C7">
      <w:pPr>
        <w:pStyle w:val="1FigureTablesource"/>
        <w:ind w:left="5040" w:firstLine="720"/>
        <w:jc w:val="left"/>
        <w:rPr>
          <w:moveFrom w:id="458" w:author="dugalh" w:date="2018-07-27T21:43:00Z"/>
        </w:rPr>
      </w:pPr>
      <w:moveFrom w:id="459"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60" w:author="dugalh" w:date="2018-07-27T21:43:00Z"/>
        </w:rPr>
      </w:pPr>
      <w:bookmarkStart w:id="461" w:name="_Ref466457780"/>
      <w:moveFrom w:id="462"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61"/>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63" w:author="dugalh" w:date="2018-07-27T21:43:00Z"/>
              </w:rPr>
            </w:pPr>
            <w:moveFrom w:id="464"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65" w:author="dugalh" w:date="2018-07-27T21:43:00Z"/>
              </w:rPr>
            </w:pPr>
            <w:moveFrom w:id="466"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67" w:author="dugalh" w:date="2018-07-27T21:43:00Z"/>
              </w:rPr>
            </w:pPr>
            <w:moveFrom w:id="468"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69" w:author="dugalh" w:date="2018-07-27T21:43:00Z"/>
              </w:rPr>
            </w:pPr>
            <w:moveFrom w:id="470"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71" w:author="dugalh" w:date="2018-07-27T21:43:00Z"/>
              </w:rPr>
            </w:pPr>
            <w:moveFrom w:id="472"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73" w:author="dugalh" w:date="2018-07-27T21:43:00Z"/>
              </w:rPr>
            </w:pPr>
            <w:moveFrom w:id="474"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75" w:author="dugalh" w:date="2018-07-27T21:43:00Z"/>
                <w:sz w:val="16"/>
              </w:rPr>
            </w:pPr>
            <w:moveFrom w:id="476"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77" w:author="dugalh" w:date="2018-07-27T21:43:00Z"/>
                <w:rFonts w:cs="Arial"/>
                <w:b/>
              </w:rPr>
            </w:pPr>
            <w:moveFrom w:id="478"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79" w:author="dugalh" w:date="2018-07-27T21:43:00Z"/>
                <w:sz w:val="16"/>
              </w:rPr>
            </w:pPr>
            <w:moveFrom w:id="480"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81" w:author="dugalh" w:date="2018-07-27T21:43:00Z"/>
                <w:sz w:val="16"/>
              </w:rPr>
            </w:pPr>
            <w:moveFrom w:id="482"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83" w:author="dugalh" w:date="2018-07-27T21:43:00Z"/>
                <w:sz w:val="16"/>
              </w:rPr>
            </w:pPr>
            <w:moveFrom w:id="484"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85" w:author="dugalh" w:date="2018-07-27T21:43:00Z"/>
                <w:sz w:val="16"/>
              </w:rPr>
            </w:pPr>
            <w:moveFrom w:id="486"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87"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88" w:author="dugalh" w:date="2018-07-27T21:43:00Z"/>
                <w:rFonts w:cs="Arial"/>
                <w:b/>
              </w:rPr>
            </w:pPr>
            <w:moveFrom w:id="489"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90" w:author="dugalh" w:date="2018-07-27T21:43:00Z"/>
                <w:sz w:val="16"/>
              </w:rPr>
            </w:pPr>
          </w:p>
        </w:tc>
        <w:tc>
          <w:tcPr>
            <w:tcW w:w="0" w:type="auto"/>
          </w:tcPr>
          <w:p w14:paraId="3EE91BEF" w14:textId="5055CA5E" w:rsidR="00D61588" w:rsidRPr="00B44B64" w:rsidDel="00FF0829" w:rsidRDefault="00D61588" w:rsidP="001239FB">
            <w:pPr>
              <w:rPr>
                <w:moveFrom w:id="491" w:author="dugalh" w:date="2018-07-27T21:43:00Z"/>
                <w:sz w:val="16"/>
              </w:rPr>
            </w:pPr>
          </w:p>
        </w:tc>
        <w:tc>
          <w:tcPr>
            <w:tcW w:w="0" w:type="auto"/>
          </w:tcPr>
          <w:p w14:paraId="0FE16E6D" w14:textId="129FCC56" w:rsidR="00D61588" w:rsidRPr="00B44B64" w:rsidDel="00FF0829" w:rsidRDefault="003F0D6E" w:rsidP="001239FB">
            <w:pPr>
              <w:rPr>
                <w:moveFrom w:id="492" w:author="dugalh" w:date="2018-07-27T21:43:00Z"/>
                <w:sz w:val="16"/>
              </w:rPr>
            </w:pPr>
            <w:moveFrom w:id="493"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494" w:author="dugalh" w:date="2018-07-27T21:43:00Z"/>
                <w:sz w:val="16"/>
              </w:rPr>
            </w:pPr>
            <w:moveFrom w:id="495"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496"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497" w:author="dugalh" w:date="2018-07-27T21:43:00Z"/>
                <w:rFonts w:cs="Arial"/>
                <w:b/>
              </w:rPr>
            </w:pPr>
            <w:moveFrom w:id="498"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499" w:author="dugalh" w:date="2018-07-27T21:43:00Z"/>
                <w:sz w:val="16"/>
              </w:rPr>
            </w:pPr>
          </w:p>
        </w:tc>
        <w:tc>
          <w:tcPr>
            <w:tcW w:w="0" w:type="auto"/>
          </w:tcPr>
          <w:p w14:paraId="7ADB72AD" w14:textId="5BBBC466" w:rsidR="00D61588" w:rsidRPr="00B44B64" w:rsidDel="00FF0829" w:rsidRDefault="00D61588" w:rsidP="001239FB">
            <w:pPr>
              <w:rPr>
                <w:moveFrom w:id="500" w:author="dugalh" w:date="2018-07-27T21:43:00Z"/>
                <w:sz w:val="16"/>
              </w:rPr>
            </w:pPr>
          </w:p>
        </w:tc>
        <w:tc>
          <w:tcPr>
            <w:tcW w:w="0" w:type="auto"/>
          </w:tcPr>
          <w:p w14:paraId="4FCB4BE3" w14:textId="06A7FD6F" w:rsidR="00D61588" w:rsidRPr="00B44B64" w:rsidDel="00FF0829" w:rsidRDefault="003F0D6E" w:rsidP="001239FB">
            <w:pPr>
              <w:rPr>
                <w:moveFrom w:id="501" w:author="dugalh" w:date="2018-07-27T21:43:00Z"/>
                <w:sz w:val="16"/>
              </w:rPr>
            </w:pPr>
            <w:moveFrom w:id="502"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03" w:author="dugalh" w:date="2018-07-27T21:43:00Z"/>
                <w:sz w:val="16"/>
              </w:rPr>
            </w:pPr>
            <w:moveFrom w:id="504"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05"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06" w:author="dugalh" w:date="2018-07-27T21:43:00Z"/>
                <w:rFonts w:cs="Arial"/>
                <w:b/>
              </w:rPr>
            </w:pPr>
            <w:moveFrom w:id="507"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08" w:author="dugalh" w:date="2018-07-27T21:43:00Z"/>
                <w:sz w:val="16"/>
              </w:rPr>
            </w:pPr>
          </w:p>
        </w:tc>
        <w:tc>
          <w:tcPr>
            <w:tcW w:w="0" w:type="auto"/>
          </w:tcPr>
          <w:p w14:paraId="30E2C751" w14:textId="5114CBF5" w:rsidR="00D61588" w:rsidRPr="00B44B64" w:rsidDel="00FF0829" w:rsidRDefault="00D61588" w:rsidP="001239FB">
            <w:pPr>
              <w:rPr>
                <w:moveFrom w:id="509" w:author="dugalh" w:date="2018-07-27T21:43:00Z"/>
                <w:sz w:val="16"/>
              </w:rPr>
            </w:pPr>
          </w:p>
        </w:tc>
        <w:tc>
          <w:tcPr>
            <w:tcW w:w="0" w:type="auto"/>
          </w:tcPr>
          <w:p w14:paraId="07052F64" w14:textId="4E50F3B2" w:rsidR="00D61588" w:rsidRPr="00B44B64" w:rsidDel="00FF0829" w:rsidRDefault="003F0D6E" w:rsidP="001239FB">
            <w:pPr>
              <w:rPr>
                <w:moveFrom w:id="510" w:author="dugalh" w:date="2018-07-27T21:43:00Z"/>
                <w:sz w:val="16"/>
              </w:rPr>
            </w:pPr>
            <w:moveFrom w:id="511"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12" w:author="dugalh" w:date="2018-07-27T21:43:00Z"/>
                <w:sz w:val="16"/>
              </w:rPr>
            </w:pPr>
            <w:moveFrom w:id="513"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14"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15" w:author="dugalh" w:date="2018-07-27T21:43:00Z"/>
                <w:rFonts w:cs="Arial"/>
                <w:b/>
              </w:rPr>
            </w:pPr>
            <w:moveFrom w:id="516"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17" w:author="dugalh" w:date="2018-07-27T21:43:00Z"/>
                <w:sz w:val="16"/>
              </w:rPr>
            </w:pPr>
          </w:p>
        </w:tc>
        <w:tc>
          <w:tcPr>
            <w:tcW w:w="0" w:type="auto"/>
          </w:tcPr>
          <w:p w14:paraId="340BDDB3" w14:textId="7D281D98" w:rsidR="00D61588" w:rsidRPr="00B44B64" w:rsidDel="00FF0829" w:rsidRDefault="00D61588" w:rsidP="001239FB">
            <w:pPr>
              <w:rPr>
                <w:moveFrom w:id="518" w:author="dugalh" w:date="2018-07-27T21:43:00Z"/>
                <w:sz w:val="16"/>
              </w:rPr>
            </w:pPr>
          </w:p>
        </w:tc>
        <w:tc>
          <w:tcPr>
            <w:tcW w:w="0" w:type="auto"/>
          </w:tcPr>
          <w:p w14:paraId="4644FC16" w14:textId="4CFE006D" w:rsidR="00D61588" w:rsidRPr="00B44B64" w:rsidDel="00FF0829" w:rsidRDefault="003F0D6E" w:rsidP="001239FB">
            <w:pPr>
              <w:rPr>
                <w:moveFrom w:id="519" w:author="dugalh" w:date="2018-07-27T21:43:00Z"/>
                <w:sz w:val="16"/>
              </w:rPr>
            </w:pPr>
            <w:moveFrom w:id="520"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521" w:author="dugalh" w:date="2018-07-27T21:43:00Z"/>
                <w:sz w:val="16"/>
              </w:rPr>
            </w:pPr>
            <w:moveFrom w:id="522"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523"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524" w:author="dugalh" w:date="2018-07-27T21:43:00Z"/>
                <w:rFonts w:cs="Arial"/>
                <w:b/>
              </w:rPr>
            </w:pPr>
            <w:moveFrom w:id="525"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26" w:author="dugalh" w:date="2018-07-27T21:43:00Z"/>
                <w:sz w:val="16"/>
              </w:rPr>
            </w:pPr>
          </w:p>
        </w:tc>
        <w:tc>
          <w:tcPr>
            <w:tcW w:w="0" w:type="auto"/>
          </w:tcPr>
          <w:p w14:paraId="0AAA21A4" w14:textId="07671879" w:rsidR="00D61588" w:rsidRPr="00B44B64" w:rsidDel="00FF0829" w:rsidRDefault="00D61588" w:rsidP="001239FB">
            <w:pPr>
              <w:rPr>
                <w:moveFrom w:id="527" w:author="dugalh" w:date="2018-07-27T21:43:00Z"/>
                <w:sz w:val="16"/>
              </w:rPr>
            </w:pPr>
          </w:p>
        </w:tc>
        <w:tc>
          <w:tcPr>
            <w:tcW w:w="0" w:type="auto"/>
          </w:tcPr>
          <w:p w14:paraId="3BD93B70" w14:textId="5F3F50FA" w:rsidR="00D61588" w:rsidRPr="00B44B64" w:rsidDel="00FF0829" w:rsidRDefault="003F0D6E" w:rsidP="001239FB">
            <w:pPr>
              <w:rPr>
                <w:moveFrom w:id="528" w:author="dugalh" w:date="2018-07-27T21:43:00Z"/>
                <w:sz w:val="16"/>
              </w:rPr>
            </w:pPr>
            <w:moveFrom w:id="529"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30" w:author="dugalh" w:date="2018-07-27T21:43:00Z"/>
                <w:sz w:val="16"/>
              </w:rPr>
            </w:pPr>
            <w:moveFrom w:id="531"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32"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33" w:author="dugalh" w:date="2018-07-27T21:43:00Z"/>
                <w:rFonts w:cs="Arial"/>
                <w:b/>
              </w:rPr>
            </w:pPr>
            <w:moveFrom w:id="534"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535" w:author="dugalh" w:date="2018-07-27T21:43:00Z"/>
                <w:sz w:val="16"/>
              </w:rPr>
            </w:pPr>
          </w:p>
        </w:tc>
        <w:tc>
          <w:tcPr>
            <w:tcW w:w="0" w:type="auto"/>
          </w:tcPr>
          <w:p w14:paraId="4449D2DA" w14:textId="33A433DC" w:rsidR="00D61588" w:rsidRPr="00B44B64" w:rsidDel="00FF0829" w:rsidRDefault="00D61588" w:rsidP="001239FB">
            <w:pPr>
              <w:rPr>
                <w:moveFrom w:id="536" w:author="dugalh" w:date="2018-07-27T21:43:00Z"/>
                <w:sz w:val="16"/>
              </w:rPr>
            </w:pPr>
          </w:p>
        </w:tc>
        <w:tc>
          <w:tcPr>
            <w:tcW w:w="0" w:type="auto"/>
          </w:tcPr>
          <w:p w14:paraId="5F2ADEB1" w14:textId="171248ED" w:rsidR="00D61588" w:rsidRPr="00B44B64" w:rsidDel="00FF0829" w:rsidRDefault="003F0D6E" w:rsidP="001239FB">
            <w:pPr>
              <w:rPr>
                <w:moveFrom w:id="537" w:author="dugalh" w:date="2018-07-27T21:43:00Z"/>
                <w:sz w:val="16"/>
              </w:rPr>
            </w:pPr>
            <w:moveFrom w:id="538"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39" w:author="dugalh" w:date="2018-07-27T21:43:00Z"/>
                <w:sz w:val="16"/>
              </w:rPr>
            </w:pPr>
            <w:moveFrom w:id="540"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41"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42" w:author="dugalh" w:date="2018-07-27T21:43:00Z"/>
                <w:rFonts w:cs="Arial"/>
                <w:b/>
              </w:rPr>
            </w:pPr>
            <w:moveFrom w:id="543"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44" w:author="dugalh" w:date="2018-07-27T21:43:00Z"/>
                <w:sz w:val="16"/>
              </w:rPr>
            </w:pPr>
          </w:p>
        </w:tc>
        <w:tc>
          <w:tcPr>
            <w:tcW w:w="0" w:type="auto"/>
          </w:tcPr>
          <w:p w14:paraId="76D67067" w14:textId="10308F68" w:rsidR="00D61588" w:rsidRPr="00B44B64" w:rsidDel="00FF0829" w:rsidRDefault="00D61588" w:rsidP="001239FB">
            <w:pPr>
              <w:rPr>
                <w:moveFrom w:id="545" w:author="dugalh" w:date="2018-07-27T21:43:00Z"/>
                <w:sz w:val="16"/>
              </w:rPr>
            </w:pPr>
          </w:p>
        </w:tc>
        <w:tc>
          <w:tcPr>
            <w:tcW w:w="0" w:type="auto"/>
          </w:tcPr>
          <w:p w14:paraId="1BA31D13" w14:textId="6781E62C" w:rsidR="00D61588" w:rsidRPr="00B44B64" w:rsidDel="00FF0829" w:rsidRDefault="003F0D6E" w:rsidP="001239FB">
            <w:pPr>
              <w:rPr>
                <w:moveFrom w:id="546" w:author="dugalh" w:date="2018-07-27T21:43:00Z"/>
                <w:sz w:val="16"/>
              </w:rPr>
            </w:pPr>
            <w:moveFrom w:id="547"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48" w:author="dugalh" w:date="2018-07-27T21:43:00Z"/>
                <w:sz w:val="16"/>
              </w:rPr>
            </w:pPr>
            <w:moveFrom w:id="549"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50"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51" w:author="dugalh" w:date="2018-07-27T21:43:00Z"/>
                <w:rFonts w:cs="Arial"/>
                <w:b/>
              </w:rPr>
            </w:pPr>
            <w:moveFrom w:id="552"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53"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54"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55" w:author="dugalh" w:date="2018-07-27T21:43:00Z"/>
                <w:sz w:val="16"/>
              </w:rPr>
            </w:pPr>
            <w:moveFrom w:id="556"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57" w:author="dugalh" w:date="2018-07-27T21:43:00Z"/>
                <w:sz w:val="16"/>
              </w:rPr>
            </w:pPr>
            <w:moveFrom w:id="558"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59" w:author="dugalh" w:date="2018-07-27T21:43:00Z"/>
                <w:sz w:val="16"/>
              </w:rPr>
            </w:pPr>
            <w:moveFrom w:id="560"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61" w:author="dugalh" w:date="2018-07-27T21:43:00Z"/>
                <w:rFonts w:cs="Arial"/>
                <w:b/>
              </w:rPr>
            </w:pPr>
            <w:moveFrom w:id="562"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63" w:author="dugalh" w:date="2018-07-27T21:43:00Z"/>
                <w:sz w:val="16"/>
              </w:rPr>
            </w:pPr>
            <w:moveFrom w:id="564"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65" w:author="dugalh" w:date="2018-07-27T21:43:00Z"/>
                <w:sz w:val="16"/>
              </w:rPr>
            </w:pPr>
            <w:moveFrom w:id="566"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67" w:author="dugalh" w:date="2018-07-27T21:43:00Z"/>
                <w:sz w:val="16"/>
              </w:rPr>
            </w:pPr>
            <w:moveFrom w:id="568"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69" w:author="dugalh" w:date="2018-07-27T21:43:00Z"/>
                <w:sz w:val="16"/>
              </w:rPr>
            </w:pPr>
            <w:moveFrom w:id="570"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71"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72" w:author="dugalh" w:date="2018-07-27T21:43:00Z"/>
                <w:rFonts w:cs="Arial"/>
                <w:b/>
              </w:rPr>
            </w:pPr>
            <w:moveFrom w:id="573"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74"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75"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76" w:author="dugalh" w:date="2018-07-27T21:43:00Z"/>
                <w:sz w:val="16"/>
              </w:rPr>
            </w:pPr>
            <w:moveFrom w:id="577"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78" w:author="dugalh" w:date="2018-07-27T21:43:00Z"/>
                <w:sz w:val="16"/>
              </w:rPr>
            </w:pPr>
            <w:moveFrom w:id="579"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80"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81" w:author="dugalh" w:date="2018-07-27T21:43:00Z"/>
                <w:rFonts w:cs="Arial"/>
                <w:b/>
              </w:rPr>
            </w:pPr>
            <w:moveFrom w:id="582"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83" w:author="dugalh" w:date="2018-07-27T21:43:00Z"/>
                <w:sz w:val="16"/>
              </w:rPr>
            </w:pPr>
          </w:p>
        </w:tc>
        <w:tc>
          <w:tcPr>
            <w:tcW w:w="0" w:type="auto"/>
          </w:tcPr>
          <w:p w14:paraId="1A622FA8" w14:textId="325AE3F4" w:rsidR="00D61588" w:rsidRPr="00B44B64" w:rsidDel="00FF0829" w:rsidRDefault="00D61588" w:rsidP="001239FB">
            <w:pPr>
              <w:rPr>
                <w:moveFrom w:id="584" w:author="dugalh" w:date="2018-07-27T21:43:00Z"/>
                <w:sz w:val="16"/>
              </w:rPr>
            </w:pPr>
          </w:p>
        </w:tc>
        <w:tc>
          <w:tcPr>
            <w:tcW w:w="0" w:type="auto"/>
          </w:tcPr>
          <w:p w14:paraId="43CAF7A1" w14:textId="63E7E260" w:rsidR="00D61588" w:rsidRPr="00B44B64" w:rsidDel="00FF0829" w:rsidRDefault="00D61588" w:rsidP="001239FB">
            <w:pPr>
              <w:rPr>
                <w:moveFrom w:id="585" w:author="dugalh" w:date="2018-07-27T21:43:00Z"/>
                <w:sz w:val="16"/>
              </w:rPr>
            </w:pPr>
            <w:moveFrom w:id="586"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87" w:author="dugalh" w:date="2018-07-27T21:43:00Z"/>
                <w:sz w:val="16"/>
              </w:rPr>
            </w:pPr>
            <w:moveFrom w:id="588"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89"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90" w:author="dugalh" w:date="2018-07-27T21:43:00Z"/>
                <w:rFonts w:cs="Arial"/>
                <w:b/>
              </w:rPr>
            </w:pPr>
            <w:moveFrom w:id="591"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592"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593"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594" w:author="dugalh" w:date="2018-07-27T21:43:00Z"/>
                <w:sz w:val="16"/>
              </w:rPr>
            </w:pPr>
            <w:moveFrom w:id="595"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596" w:author="dugalh" w:date="2018-07-27T21:43:00Z"/>
                <w:sz w:val="16"/>
              </w:rPr>
            </w:pPr>
            <w:moveFrom w:id="597"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598" w:author="dugalh" w:date="2018-07-27T21:43:00Z"/>
                <w:sz w:val="16"/>
              </w:rPr>
            </w:pPr>
            <w:moveFrom w:id="599"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00" w:author="dugalh" w:date="2018-07-27T21:43:00Z"/>
                <w:rFonts w:cs="Arial"/>
                <w:b/>
              </w:rPr>
            </w:pPr>
            <w:moveFrom w:id="601"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02" w:author="dugalh" w:date="2018-07-27T21:43:00Z"/>
                <w:sz w:val="16"/>
              </w:rPr>
            </w:pPr>
            <w:moveFrom w:id="603"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04" w:author="dugalh" w:date="2018-07-27T21:43:00Z"/>
                <w:sz w:val="16"/>
              </w:rPr>
            </w:pPr>
            <w:moveFrom w:id="605"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06" w:author="dugalh" w:date="2018-07-27T21:43:00Z"/>
                <w:sz w:val="16"/>
              </w:rPr>
            </w:pPr>
            <w:moveFrom w:id="607"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08" w:author="dugalh" w:date="2018-07-27T21:43:00Z"/>
                <w:sz w:val="16"/>
              </w:rPr>
            </w:pPr>
            <w:moveFrom w:id="609"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10"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11" w:author="dugalh" w:date="2018-07-27T21:43:00Z"/>
                <w:rFonts w:cs="Arial"/>
                <w:b/>
              </w:rPr>
            </w:pPr>
            <w:moveFrom w:id="612"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13"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14"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15" w:author="dugalh" w:date="2018-07-27T21:43:00Z"/>
                <w:sz w:val="16"/>
              </w:rPr>
            </w:pPr>
            <w:moveFrom w:id="616"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17" w:author="dugalh" w:date="2018-07-27T21:43:00Z"/>
                <w:sz w:val="16"/>
              </w:rPr>
            </w:pPr>
            <w:moveFrom w:id="618"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19"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620" w:author="dugalh" w:date="2018-07-27T21:43:00Z"/>
                <w:rFonts w:cs="Arial"/>
                <w:b/>
              </w:rPr>
            </w:pPr>
            <w:moveFrom w:id="621"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622" w:author="dugalh" w:date="2018-07-27T21:43:00Z"/>
                <w:sz w:val="16"/>
              </w:rPr>
            </w:pPr>
          </w:p>
        </w:tc>
        <w:tc>
          <w:tcPr>
            <w:tcW w:w="0" w:type="auto"/>
          </w:tcPr>
          <w:p w14:paraId="1D43677F" w14:textId="60D465AE" w:rsidR="00D61588" w:rsidRPr="00B44B64" w:rsidDel="00FF0829" w:rsidRDefault="00D61588" w:rsidP="001239FB">
            <w:pPr>
              <w:rPr>
                <w:moveFrom w:id="623" w:author="dugalh" w:date="2018-07-27T21:43:00Z"/>
                <w:sz w:val="16"/>
              </w:rPr>
            </w:pPr>
          </w:p>
        </w:tc>
        <w:tc>
          <w:tcPr>
            <w:tcW w:w="0" w:type="auto"/>
          </w:tcPr>
          <w:p w14:paraId="3DE646D5" w14:textId="4F4DA817" w:rsidR="00D61588" w:rsidRPr="00B44B64" w:rsidDel="00FF0829" w:rsidRDefault="00D61588" w:rsidP="001239FB">
            <w:pPr>
              <w:rPr>
                <w:moveFrom w:id="624" w:author="dugalh" w:date="2018-07-27T21:43:00Z"/>
                <w:sz w:val="16"/>
              </w:rPr>
            </w:pPr>
            <w:moveFrom w:id="625"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26" w:author="dugalh" w:date="2018-07-27T21:43:00Z"/>
                <w:sz w:val="16"/>
              </w:rPr>
            </w:pPr>
            <w:moveFrom w:id="627"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28"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29" w:author="dugalh" w:date="2018-07-27T21:43:00Z"/>
                <w:rFonts w:cs="Arial"/>
                <w:b/>
              </w:rPr>
            </w:pPr>
            <w:moveFrom w:id="630"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31"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32"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33" w:author="dugalh" w:date="2018-07-27T21:43:00Z"/>
                <w:sz w:val="16"/>
              </w:rPr>
            </w:pPr>
            <w:moveFrom w:id="634"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635" w:author="dugalh" w:date="2018-07-27T21:43:00Z"/>
                <w:sz w:val="16"/>
              </w:rPr>
            </w:pPr>
            <w:moveFrom w:id="636"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37" w:author="dugalh" w:date="2018-07-27T21:43:00Z"/>
                <w:sz w:val="16"/>
              </w:rPr>
            </w:pPr>
            <w:moveFrom w:id="638"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39" w:author="dugalh" w:date="2018-07-27T21:43:00Z"/>
                <w:rFonts w:cs="Arial"/>
                <w:b/>
              </w:rPr>
            </w:pPr>
            <w:moveFrom w:id="640"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41" w:author="dugalh" w:date="2018-07-27T21:43:00Z"/>
                <w:sz w:val="16"/>
              </w:rPr>
            </w:pPr>
            <w:moveFrom w:id="642"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43" w:author="dugalh" w:date="2018-07-27T21:43:00Z"/>
                <w:sz w:val="16"/>
              </w:rPr>
            </w:pPr>
            <w:moveFrom w:id="644"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45" w:author="dugalh" w:date="2018-07-27T21:43:00Z"/>
                <w:sz w:val="16"/>
              </w:rPr>
            </w:pPr>
            <w:moveFrom w:id="646"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47" w:author="dugalh" w:date="2018-07-27T21:43:00Z"/>
                <w:sz w:val="16"/>
              </w:rPr>
            </w:pPr>
            <w:moveFrom w:id="648"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49"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50" w:author="dugalh" w:date="2018-07-27T21:43:00Z"/>
                <w:rFonts w:cs="Arial"/>
                <w:b/>
              </w:rPr>
            </w:pPr>
            <w:moveFrom w:id="651"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52"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53"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54" w:author="dugalh" w:date="2018-07-27T21:43:00Z"/>
                <w:sz w:val="16"/>
              </w:rPr>
            </w:pPr>
            <w:moveFrom w:id="655"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56" w:author="dugalh" w:date="2018-07-27T21:43:00Z"/>
                <w:sz w:val="16"/>
              </w:rPr>
            </w:pPr>
            <w:moveFrom w:id="657"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58"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59" w:author="dugalh" w:date="2018-07-27T21:43:00Z"/>
                <w:rFonts w:cs="Arial"/>
                <w:b/>
              </w:rPr>
            </w:pPr>
            <w:moveFrom w:id="660"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61"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62"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63" w:author="dugalh" w:date="2018-07-27T21:43:00Z"/>
                <w:sz w:val="16"/>
              </w:rPr>
            </w:pPr>
            <w:moveFrom w:id="664"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65" w:author="dugalh" w:date="2018-07-27T21:43:00Z"/>
                <w:sz w:val="16"/>
              </w:rPr>
            </w:pPr>
            <w:moveFrom w:id="666"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67" w:author="dugalh" w:date="2018-07-27T21:43:00Z"/>
        </w:rPr>
      </w:pPr>
    </w:p>
    <w:p w14:paraId="18004DAF" w14:textId="6914ACD7" w:rsidR="00D61588" w:rsidRPr="00B44B64" w:rsidDel="00FF0829" w:rsidRDefault="00D61588" w:rsidP="00D61588">
      <w:pPr>
        <w:rPr>
          <w:moveFrom w:id="668" w:author="dugalh" w:date="2018-07-27T21:43:00Z"/>
        </w:rPr>
      </w:pPr>
    </w:p>
    <w:p w14:paraId="5EB0E41A" w14:textId="47C83AFC" w:rsidR="00D61588" w:rsidRPr="00B44B64" w:rsidDel="00FF0829" w:rsidRDefault="00D9072B" w:rsidP="00490894">
      <w:pPr>
        <w:jc w:val="center"/>
        <w:rPr>
          <w:moveFrom w:id="669" w:author="dugalh" w:date="2018-07-27T21:43:00Z"/>
        </w:rPr>
      </w:pPr>
      <w:moveFrom w:id="670"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71" w:author="dugalh" w:date="2018-07-27T21:43:00Z"/>
        </w:rPr>
      </w:pPr>
      <w:bookmarkStart w:id="672" w:name="_Toc394582257"/>
      <w:bookmarkStart w:id="673" w:name="_Toc448324366"/>
      <w:bookmarkStart w:id="674" w:name="_Ref392343684"/>
      <w:moveFrom w:id="675"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74"/>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72"/>
        <w:bookmarkEnd w:id="673"/>
      </w:moveFrom>
    </w:p>
    <w:p w14:paraId="432B95C2" w14:textId="749387AD" w:rsidR="00D61588" w:rsidDel="00FF0829" w:rsidRDefault="00D61588" w:rsidP="00F4774D">
      <w:pPr>
        <w:pStyle w:val="Caption"/>
        <w:rPr>
          <w:moveFrom w:id="676" w:author="dugalh" w:date="2018-07-27T21:43:00Z"/>
        </w:rPr>
      </w:pPr>
    </w:p>
    <w:p w14:paraId="577A4546" w14:textId="5AC8E0BF" w:rsidR="00CA517C" w:rsidRPr="00CA517C" w:rsidDel="00FF0829" w:rsidRDefault="00CA517C" w:rsidP="00CA517C">
      <w:pPr>
        <w:rPr>
          <w:moveFrom w:id="677" w:author="dugalh" w:date="2018-07-27T21:43:00Z"/>
        </w:rPr>
      </w:pPr>
    </w:p>
    <w:p w14:paraId="6D2437D9" w14:textId="5BB1CC0B" w:rsidR="00D61588" w:rsidRPr="00B44B64" w:rsidDel="00FF0829" w:rsidRDefault="008F22FC" w:rsidP="00361B48">
      <w:pPr>
        <w:pStyle w:val="BodyTextIndented"/>
        <w:rPr>
          <w:moveFrom w:id="678" w:author="dugalh" w:date="2018-07-27T21:43:00Z"/>
        </w:rPr>
      </w:pPr>
      <w:moveFrom w:id="679"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80" w:author="dugalh" w:date="2018-07-27T21:43:00Z"/>
          <w:b w:val="0"/>
        </w:rPr>
      </w:pPr>
      <w:bookmarkStart w:id="681" w:name="_Ref506921968"/>
      <w:moveFrom w:id="682"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81"/>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83" w:author="dugalh" w:date="2018-07-27T21:43:00Z"/>
              </w:rPr>
            </w:pPr>
            <w:moveFrom w:id="684"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85" w:author="dugalh" w:date="2018-07-27T21:43:00Z"/>
              </w:rPr>
            </w:pPr>
            <w:moveFrom w:id="686"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87" w:author="dugalh" w:date="2018-07-27T21:43:00Z"/>
              </w:rPr>
            </w:pPr>
            <w:moveFrom w:id="688"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89" w:author="dugalh" w:date="2018-07-27T21:43:00Z"/>
                <w:i/>
              </w:rPr>
            </w:pPr>
            <w:moveFrom w:id="690"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691" w:author="dugalh" w:date="2018-07-27T21:43:00Z"/>
              </w:rPr>
            </w:pPr>
            <w:moveFrom w:id="692"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693" w:author="dugalh" w:date="2018-07-27T21:43:00Z"/>
              </w:rPr>
            </w:pPr>
            <w:moveFrom w:id="694"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695" w:author="dugalh" w:date="2018-07-27T21:43:00Z"/>
              </w:rPr>
            </w:pPr>
            <w:moveFrom w:id="696"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697" w:author="dugalh" w:date="2018-07-27T21:43:00Z"/>
              </w:rPr>
            </w:pPr>
            <w:moveFrom w:id="698"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699" w:author="dugalh" w:date="2018-07-27T21:43:00Z"/>
        </w:rPr>
      </w:pPr>
    </w:p>
    <w:p w14:paraId="217F7A91" w14:textId="7A21EA00" w:rsidR="00D61588" w:rsidRPr="00B44B64" w:rsidDel="00FF0829" w:rsidRDefault="001E6DC0" w:rsidP="00A76FA9">
      <w:pPr>
        <w:pStyle w:val="BodyText"/>
        <w:rPr>
          <w:moveFrom w:id="700" w:author="dugalh" w:date="2018-07-27T21:43:00Z"/>
        </w:rPr>
      </w:pPr>
      <w:moveFrom w:id="701"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02" w:author="dugalh" w:date="2018-07-27T21:43:00Z"/>
        </w:rPr>
      </w:pPr>
    </w:p>
    <w:p w14:paraId="061F46AB" w14:textId="67F6A589" w:rsidR="00D61588" w:rsidRPr="00B44B64" w:rsidDel="00FF0829" w:rsidRDefault="00804C5F" w:rsidP="00CA517C">
      <w:pPr>
        <w:keepNext/>
        <w:spacing w:line="360" w:lineRule="auto"/>
        <w:jc w:val="center"/>
        <w:rPr>
          <w:moveFrom w:id="703" w:author="dugalh" w:date="2018-07-27T21:43:00Z"/>
        </w:rPr>
      </w:pPr>
      <w:moveFrom w:id="704"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BB681A" w:rsidRPr="00804C5F" w:rsidRDefault="00BB681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BB681A" w:rsidRPr="00804C5F" w:rsidRDefault="00BB681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05" w:author="dugalh" w:date="2018-07-27T21:43:00Z"/>
          <w:b w:val="0"/>
        </w:rPr>
      </w:pPr>
      <w:bookmarkStart w:id="706" w:name="_Toc394582258"/>
      <w:bookmarkStart w:id="707" w:name="_Toc448324367"/>
      <w:bookmarkStart w:id="708" w:name="_Ref392445255"/>
      <w:moveFrom w:id="709"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708"/>
        <w:r w:rsidRPr="00CA517C" w:rsidDel="00FF0829">
          <w:rPr>
            <w:b w:val="0"/>
          </w:rPr>
          <w:t xml:space="preserve">  </w:t>
        </w:r>
        <w:bookmarkEnd w:id="706"/>
        <w:bookmarkEnd w:id="707"/>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10" w:author="dugalh" w:date="2018-07-27T21:43:00Z"/>
        </w:rPr>
      </w:pPr>
    </w:p>
    <w:p w14:paraId="39A2B3E8" w14:textId="7B215A54" w:rsidR="00D61588" w:rsidRPr="00B44B64" w:rsidDel="00FF0829" w:rsidRDefault="00D61588" w:rsidP="00CA517C">
      <w:pPr>
        <w:pStyle w:val="1Tablecaption"/>
        <w:rPr>
          <w:moveFrom w:id="711" w:author="dugalh" w:date="2018-07-27T21:43:00Z"/>
        </w:rPr>
      </w:pPr>
      <w:bookmarkStart w:id="712" w:name="_Ref392530242"/>
      <w:bookmarkStart w:id="713" w:name="_Toc394582239"/>
      <w:bookmarkStart w:id="714" w:name="_Toc448324338"/>
      <w:moveFrom w:id="715"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12"/>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13"/>
        <w:bookmarkEnd w:id="714"/>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716" w:author="dugalh" w:date="2018-07-27T21:43:00Z"/>
              </w:rPr>
            </w:pPr>
            <w:moveFrom w:id="717"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718" w:author="dugalh" w:date="2018-07-27T21:43:00Z"/>
              </w:rPr>
            </w:pPr>
            <w:moveFrom w:id="719"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720" w:author="dugalh" w:date="2018-07-27T21:43:00Z"/>
              </w:rPr>
            </w:pPr>
            <w:moveFrom w:id="721"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722" w:author="dugalh" w:date="2018-07-27T21:43:00Z"/>
              </w:rPr>
            </w:pPr>
            <w:moveFrom w:id="723"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724" w:author="dugalh" w:date="2018-07-27T21:43:00Z"/>
              </w:rPr>
            </w:pPr>
            <w:moveFrom w:id="725"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26" w:author="dugalh" w:date="2018-07-27T21:43:00Z"/>
              </w:rPr>
            </w:pPr>
            <w:moveFrom w:id="727"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28" w:author="dugalh" w:date="2018-07-27T21:43:00Z"/>
              </w:rPr>
            </w:pPr>
            <w:moveFrom w:id="729"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730" w:author="dugalh" w:date="2018-07-27T21:43:00Z"/>
              </w:rPr>
            </w:pPr>
            <w:moveFrom w:id="731"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732" w:author="dugalh" w:date="2018-07-27T21:43:00Z"/>
              </w:rPr>
            </w:pPr>
            <w:moveFrom w:id="733"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734" w:author="dugalh" w:date="2018-07-27T21:43:00Z"/>
              </w:rPr>
            </w:pPr>
            <w:moveFrom w:id="735"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36" w:author="dugalh" w:date="2018-07-27T21:43:00Z"/>
              </w:rPr>
            </w:pPr>
            <w:moveFrom w:id="737"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38" w:author="dugalh" w:date="2018-07-27T21:43:00Z"/>
              </w:rPr>
            </w:pPr>
            <w:moveFrom w:id="739"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40" w:author="dugalh" w:date="2018-07-27T21:43:00Z"/>
                <w:b/>
              </w:rPr>
            </w:pPr>
            <w:moveFrom w:id="741"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42" w:author="dugalh" w:date="2018-07-27T21:43:00Z"/>
                <w:b/>
              </w:rPr>
            </w:pPr>
            <w:moveFrom w:id="743"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44" w:author="dugalh" w:date="2018-07-27T21:43:00Z"/>
                <w:b/>
              </w:rPr>
            </w:pPr>
            <w:moveFrom w:id="745"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46" w:author="dugalh" w:date="2018-07-27T21:43:00Z"/>
        </w:rPr>
      </w:pPr>
    </w:p>
    <w:moveFromRangeEnd w:id="443"/>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47"/>
      <w:r w:rsidRPr="00B44B64">
        <w:t xml:space="preserve">The per-pixel features are found with the spectral information from only </w:t>
      </w:r>
      <w:del w:id="748" w:author="dugalh" w:date="2018-07-27T14:51:00Z">
        <w:r w:rsidRPr="00B44B64" w:rsidDel="00AF592E">
          <w:delText xml:space="preserve">that </w:delText>
        </w:r>
      </w:del>
      <w:ins w:id="749"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47"/>
      <w:r w:rsidR="003B6223">
        <w:rPr>
          <w:rStyle w:val="CommentReference"/>
        </w:rPr>
        <w:commentReference w:id="747"/>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50"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50"/>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51"/>
      <w:commentRangeStart w:id="752"/>
      <w:r w:rsidRPr="00B44B64">
        <w:t>There is a sharp transition from absorption to reflection around 700</w:t>
      </w:r>
      <w:r w:rsidR="005B4ECE" w:rsidRPr="00B44B64">
        <w:t xml:space="preserve"> </w:t>
      </w:r>
      <w:r w:rsidRPr="00B44B64">
        <w:t>nm</w:t>
      </w:r>
      <w:del w:id="753" w:author="dugalh" w:date="2018-07-31T13:16:00Z">
        <w:r w:rsidR="00414F27" w:rsidRPr="00B44B64" w:rsidDel="00D50D02">
          <w:delText>.</w:delText>
        </w:r>
      </w:del>
      <w:commentRangeEnd w:id="751"/>
      <w:r w:rsidR="003B6223">
        <w:rPr>
          <w:rStyle w:val="CommentReference"/>
        </w:rPr>
        <w:commentReference w:id="751"/>
      </w:r>
      <w:commentRangeEnd w:id="752"/>
      <w:r w:rsidR="00AF592E">
        <w:rPr>
          <w:rStyle w:val="CommentReference"/>
        </w:rPr>
        <w:commentReference w:id="752"/>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754" w:author="dugalh" w:date="2018-07-31T13:17:00Z">
        <w:r w:rsidR="00D50D02">
          <w:t xml:space="preserve"> which is captured by the </w:t>
        </w:r>
        <w:r w:rsidR="00FA0CF9">
          <w:t xml:space="preserve">DMC R and NIR </w:t>
        </w:r>
      </w:ins>
      <w:ins w:id="755" w:author="dugalh" w:date="2018-07-31T13:33:00Z">
        <w:r w:rsidR="00FA0CF9">
          <w:t>wavelength ranges</w:t>
        </w:r>
      </w:ins>
      <w:ins w:id="756" w:author="dugalh" w:date="2018-07-31T13:17:00Z">
        <w:r w:rsidR="00D50D02">
          <w:t xml:space="preserve"> (see </w:t>
        </w:r>
        <w:r w:rsidR="00D50D02">
          <w:fldChar w:fldCharType="begin"/>
        </w:r>
        <w:r w:rsidR="00D50D02">
          <w:instrText xml:space="preserve"> REF _Ref520463416 \h </w:instrText>
        </w:r>
      </w:ins>
      <w:r w:rsidR="00D50D02">
        <w:fldChar w:fldCharType="separate"/>
      </w:r>
      <w:ins w:id="757" w:author="dugalh" w:date="2018-07-31T13:17:00Z">
        <w:r w:rsidR="00D50D02">
          <w:t xml:space="preserve">Fig. </w:t>
        </w:r>
        <w:r w:rsidR="00D50D02">
          <w:rPr>
            <w:noProof/>
          </w:rPr>
          <w:t>2</w:t>
        </w:r>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58" w:name="_Ref393463827"/>
      <w:bookmarkStart w:id="759" w:name="_Ref393463822"/>
      <w:bookmarkStart w:id="760" w:name="_Toc394582240"/>
      <w:bookmarkStart w:id="761"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58"/>
      <w:r w:rsidRPr="00B44B64">
        <w:t xml:space="preserve">   Features</w:t>
      </w:r>
      <w:bookmarkEnd w:id="759"/>
      <w:bookmarkEnd w:id="760"/>
      <w:bookmarkEnd w:id="761"/>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10EE8D81"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955429">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47&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0843295A"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62"/>
      <w:r w:rsidR="00C22C18" w:rsidRPr="00B44B64">
        <w:t>The naïve Bayes criterion makes no assumption</w:t>
      </w:r>
      <w:del w:id="763"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62"/>
      <w:proofErr w:type="spellEnd"/>
      <w:r w:rsidR="003B6223">
        <w:rPr>
          <w:rStyle w:val="CommentReference"/>
        </w:rPr>
        <w:commentReference w:id="762"/>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955429">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48&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764"/>
      <w:commentRangeStart w:id="765"/>
      <w:r w:rsidRPr="00B44B64">
        <w:lastRenderedPageBreak/>
        <w:t>Classification</w:t>
      </w:r>
      <w:r w:rsidR="00905BD5" w:rsidRPr="00B44B64">
        <w:t xml:space="preserve"> and Canopy</w:t>
      </w:r>
      <w:r w:rsidR="00FA2071" w:rsidRPr="00B44B64">
        <w:t>-</w:t>
      </w:r>
      <w:r w:rsidR="00905BD5" w:rsidRPr="00B44B64">
        <w:t>Cover Estimation</w:t>
      </w:r>
      <w:commentRangeEnd w:id="764"/>
      <w:r w:rsidR="000437B9">
        <w:rPr>
          <w:rStyle w:val="CommentReference"/>
          <w:i w:val="0"/>
        </w:rPr>
        <w:commentReference w:id="764"/>
      </w:r>
      <w:commentRangeEnd w:id="765"/>
      <w:r w:rsidR="004A4501">
        <w:rPr>
          <w:rStyle w:val="CommentReference"/>
          <w:i w:val="0"/>
        </w:rPr>
        <w:commentReference w:id="765"/>
      </w:r>
    </w:p>
    <w:p w14:paraId="572975B3" w14:textId="0283B3F4"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955429">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66" w:author="dugalh" w:date="2018-07-27T16:51:00Z">
        <w:r w:rsidR="00475CCF">
          <w:t xml:space="preserve">they </w:t>
        </w:r>
      </w:ins>
      <w:ins w:id="767" w:author="dugalh" w:date="2018-07-27T16:47:00Z">
        <w:r w:rsidR="00875BEA">
          <w:t>are non-param</w:t>
        </w:r>
      </w:ins>
      <w:ins w:id="768" w:author="dugalh" w:date="2018-07-27T16:48:00Z">
        <w:r w:rsidR="00875BEA">
          <w:t>e</w:t>
        </w:r>
      </w:ins>
      <w:ins w:id="769" w:author="dugalh" w:date="2018-07-27T16:47:00Z">
        <w:r w:rsidR="00875BEA">
          <w:t xml:space="preserve">tric (i.e. </w:t>
        </w:r>
      </w:ins>
      <w:r w:rsidRPr="00B44B64">
        <w:t>they make no assumption</w:t>
      </w:r>
      <w:del w:id="770"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71"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955429">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7D04D801"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955429">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955429">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61B4758"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955429">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36,44,46,52&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955429">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53&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955429">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53&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72" w:author="dugalh" w:date="2018-07-27T16:49:00Z">
        <w:r w:rsidR="00475CCF">
          <w:t xml:space="preserve">In kernel form, the SVM </w:t>
        </w:r>
      </w:ins>
      <w:ins w:id="773" w:author="dugalh" w:date="2018-07-27T16:50:00Z">
        <w:r w:rsidR="00475CCF">
          <w:t>can</w:t>
        </w:r>
      </w:ins>
      <w:ins w:id="774"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06736321" w:rsidR="00D61588" w:rsidRPr="00B44B64" w:rsidRDefault="00D61588" w:rsidP="000104B9">
      <w:pPr>
        <w:pStyle w:val="BodyTextIndented"/>
      </w:pPr>
      <w:commentRangeStart w:id="775"/>
      <w:commentRangeStart w:id="776"/>
      <w:r w:rsidRPr="00B44B64">
        <w:t xml:space="preserve">The Bayes normal classifier, sometimes referred to as the </w:t>
      </w:r>
      <w:ins w:id="777" w:author="dugalh" w:date="2018-07-27T14:50:00Z">
        <w:r w:rsidR="00235249">
          <w:t>Maximum Likelihood (</w:t>
        </w:r>
      </w:ins>
      <w:r w:rsidR="000B7347" w:rsidRPr="00B44B64">
        <w:t>ML</w:t>
      </w:r>
      <w:ins w:id="778"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775"/>
      <w:r w:rsidR="00671757">
        <w:rPr>
          <w:rStyle w:val="CommentReference"/>
        </w:rPr>
        <w:commentReference w:id="775"/>
      </w:r>
      <w:commentRangeEnd w:id="776"/>
      <w:r w:rsidR="00235249">
        <w:rPr>
          <w:rStyle w:val="CommentReference"/>
        </w:rPr>
        <w:commentReference w:id="776"/>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955429">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54&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779"/>
      <w:r w:rsidRPr="00B44B64">
        <w:t xml:space="preserve">This classifier is a useful benchmark as it almost always performs reasonably well, requires only one parameter and </w:t>
      </w:r>
      <w:del w:id="780" w:author="dugalh" w:date="2018-07-27T16:53:00Z">
        <w:r w:rsidRPr="00B44B64" w:rsidDel="00475CCF">
          <w:delText xml:space="preserve">makes no </w:delText>
        </w:r>
        <w:r w:rsidRPr="00B44B64" w:rsidDel="00475CCF">
          <w:lastRenderedPageBreak/>
          <w:delText>assumption</w:delText>
        </w:r>
      </w:del>
      <w:del w:id="781" w:author="dugalh" w:date="2018-07-27T14:49:00Z">
        <w:r w:rsidRPr="00B44B64" w:rsidDel="00235249">
          <w:delText>s</w:delText>
        </w:r>
      </w:del>
      <w:del w:id="782" w:author="dugalh" w:date="2018-07-27T16:53:00Z">
        <w:r w:rsidRPr="00B44B64" w:rsidDel="00475CCF">
          <w:delText xml:space="preserve"> about class distributions</w:delText>
        </w:r>
      </w:del>
      <w:ins w:id="783"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779"/>
      <w:r w:rsidR="00671757">
        <w:rPr>
          <w:rStyle w:val="CommentReference"/>
        </w:rPr>
        <w:commentReference w:id="779"/>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32E0AA6C"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955429">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55&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5A17C6A2" w:rsidR="007E73AF" w:rsidRPr="00B44B64" w:rsidRDefault="00D61588" w:rsidP="000104B9">
      <w:pPr>
        <w:pStyle w:val="BodyTextIndented"/>
      </w:pPr>
      <w:r w:rsidRPr="00B44B64">
        <w:t>Morphological operators</w:t>
      </w:r>
      <w:r w:rsidRPr="00B44B64">
        <w:fldChar w:fldCharType="begin" w:fldLock="1"/>
      </w:r>
      <w:r w:rsidR="00955429">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56&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84"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784"/>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lastRenderedPageBreak/>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785" w:name="_Toc394582259"/>
      <w:bookmarkStart w:id="786" w:name="_Toc448324368"/>
      <w:bookmarkStart w:id="787" w:name="_Ref466458068"/>
      <w:bookmarkStart w:id="788" w:name="_Toc520807804"/>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787"/>
      <w:r w:rsidRPr="00CA517C">
        <w:rPr>
          <w:b w:val="0"/>
        </w:rPr>
        <w:t xml:space="preserve">  Clustering of correlated features</w:t>
      </w:r>
      <w:bookmarkEnd w:id="785"/>
      <w:bookmarkEnd w:id="786"/>
      <w:bookmarkEnd w:id="788"/>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789" w:name="_Ref395121413"/>
      <w:bookmarkStart w:id="790" w:name="_Toc394582241"/>
      <w:bookmarkStart w:id="791"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789"/>
      <w:r w:rsidRPr="00B44B64">
        <w:t xml:space="preserve">   Ranked clusters</w:t>
      </w:r>
      <w:bookmarkEnd w:id="790"/>
      <w:bookmarkEnd w:id="791"/>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792" w:name="_Toc394607659"/>
      <w:bookmarkStart w:id="793" w:name="_Toc448324321"/>
      <w:r w:rsidRPr="00B44B64">
        <w:t>Classification</w:t>
      </w:r>
      <w:bookmarkEnd w:id="792"/>
      <w:bookmarkEnd w:id="793"/>
      <w:r w:rsidR="003638E8" w:rsidRPr="00B44B64">
        <w:t xml:space="preserve"> and Canopy</w:t>
      </w:r>
      <w:r w:rsidR="00FA2071" w:rsidRPr="00B44B64">
        <w:t>-</w:t>
      </w:r>
      <w:r w:rsidR="003638E8" w:rsidRPr="00B44B64">
        <w:t xml:space="preserve">Cover Estimation </w:t>
      </w:r>
    </w:p>
    <w:bookmarkStart w:id="794" w:name="_Ref394403248"/>
    <w:p w14:paraId="268F445C" w14:textId="71509B47"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795"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796" w:author="dugalh" w:date="2018-07-30T22:28:00Z">
        <w:r w:rsidR="008B32B4">
          <w:t>Standard error</w:t>
        </w:r>
      </w:ins>
      <w:ins w:id="797" w:author="dugalh" w:date="2018-07-31T12:28:00Z">
        <w:r w:rsidR="001A3972">
          <w:t>s</w:t>
        </w:r>
      </w:ins>
      <w:ins w:id="798" w:author="dugalh" w:date="2018-07-31T12:26:00Z">
        <w:r w:rsidR="001A3972">
          <w:t xml:space="preserve"> </w:t>
        </w:r>
      </w:ins>
      <w:ins w:id="799" w:author="dugalh" w:date="2018-07-31T12:27:00Z">
        <w:r w:rsidR="001A3972">
          <w:t xml:space="preserve">are </w:t>
        </w:r>
      </w:ins>
      <w:ins w:id="800" w:author="dugalh" w:date="2018-07-30T22:39:00Z">
        <w:r w:rsidR="00BB6363">
          <w:t xml:space="preserve">given for </w:t>
        </w:r>
      </w:ins>
      <w:ins w:id="801" w:author="dugalh" w:date="2018-07-30T22:58:00Z">
        <w:r w:rsidR="00251313">
          <w:t>all</w:t>
        </w:r>
      </w:ins>
      <w:ins w:id="802" w:author="dugalh" w:date="2018-07-30T22:38:00Z">
        <w:r w:rsidR="00BB6363">
          <w:t xml:space="preserve"> cross-validat</w:t>
        </w:r>
      </w:ins>
      <w:ins w:id="803" w:author="dugalh" w:date="2018-07-30T22:58:00Z">
        <w:r w:rsidR="0081188A">
          <w:t>ed</w:t>
        </w:r>
      </w:ins>
      <w:ins w:id="804" w:author="dugalh" w:date="2018-07-30T22:38:00Z">
        <w:r w:rsidR="00BB6363">
          <w:t xml:space="preserve"> </w:t>
        </w:r>
      </w:ins>
      <w:ins w:id="805" w:author="dugalh" w:date="2018-07-30T22:28:00Z">
        <w:r w:rsidR="008B32B4">
          <w:t>performance measures</w:t>
        </w:r>
      </w:ins>
      <w:ins w:id="806" w:author="dugalh" w:date="2018-07-31T11:43:00Z">
        <w:r w:rsidR="00585595">
          <w:t xml:space="preserve"> evaluated on the labelled pixel data.  The standard deviation of absolute errors (</w:t>
        </w:r>
      </w:ins>
      <w:ins w:id="807" w:author="dugalh" w:date="2018-07-31T11:44:00Z">
        <w:r w:rsidR="00585595">
          <w:t>SAE</w:t>
        </w:r>
      </w:ins>
      <w:ins w:id="808" w:author="dugalh" w:date="2018-07-31T11:43:00Z">
        <w:r w:rsidR="00585595">
          <w:t>)</w:t>
        </w:r>
      </w:ins>
      <w:ins w:id="809" w:author="dugalh" w:date="2018-07-31T11:44:00Z">
        <w:r w:rsidR="00585595">
          <w:t xml:space="preserve"> gives an indication </w:t>
        </w:r>
        <w:r w:rsidR="00585595">
          <w:lastRenderedPageBreak/>
          <w:t>of the variability in the canopy cover performance</w:t>
        </w:r>
      </w:ins>
      <w:ins w:id="810" w:author="dugalh" w:date="2018-07-30T22:28:00Z">
        <w:r w:rsidR="008B32B4">
          <w:t>.</w:t>
        </w:r>
      </w:ins>
      <w:ins w:id="811" w:author="dugalh" w:date="2018-07-30T22:41:00Z">
        <w:r w:rsidR="00BB6363">
          <w:t xml:space="preserve">  </w:t>
        </w:r>
      </w:ins>
      <w:ins w:id="812" w:author="dugalh" w:date="2018-07-31T11:45:00Z">
        <w:r w:rsidR="00585595">
          <w:t>T</w:t>
        </w:r>
      </w:ins>
      <w:ins w:id="813" w:author="dugalh" w:date="2018-07-30T22:59:00Z">
        <w:r w:rsidR="00251313">
          <w:t xml:space="preserve">imes taken for each classifier to process a </w:t>
        </w:r>
      </w:ins>
      <w:ins w:id="814" w:author="dugalh" w:date="2018-07-30T22:41:00Z">
        <w:r w:rsidR="00BB6363">
          <w:t xml:space="preserve">single </w:t>
        </w:r>
      </w:ins>
      <w:ins w:id="815" w:author="dugalh" w:date="2018-07-30T23:00:00Z">
        <w:r w:rsidR="00251313">
          <w:t>12</w:t>
        </w:r>
      </w:ins>
      <w:ins w:id="816" w:author="dugalh" w:date="2018-07-30T22:41:00Z">
        <w:r w:rsidR="00BB6363">
          <w:t xml:space="preserve">000 </w:t>
        </w:r>
      </w:ins>
      <w:ins w:id="817" w:author="dugalh" w:date="2018-07-30T23:00:00Z">
        <w:r w:rsidR="00251313">
          <w:t xml:space="preserve">pixel </w:t>
        </w:r>
      </w:ins>
      <w:ins w:id="818" w:author="dugalh" w:date="2018-07-30T22:41:00Z">
        <w:r w:rsidR="00BB6363">
          <w:t xml:space="preserve">× </w:t>
        </w:r>
      </w:ins>
      <w:ins w:id="819" w:author="dugalh" w:date="2018-07-30T23:00:00Z">
        <w:r w:rsidR="00251313">
          <w:t>8</w:t>
        </w:r>
      </w:ins>
      <w:ins w:id="820" w:author="dugalh" w:date="2018-07-30T22:41:00Z">
        <w:r w:rsidR="00BB6363">
          <w:t xml:space="preserve">000 pixel image </w:t>
        </w:r>
      </w:ins>
      <w:ins w:id="821" w:author="dugalh" w:date="2018-07-30T22:59:00Z">
        <w:r w:rsidR="00251313">
          <w:t xml:space="preserve">are listed in </w:t>
        </w:r>
        <w:r w:rsidR="00251313">
          <w:fldChar w:fldCharType="begin"/>
        </w:r>
        <w:r w:rsidR="00251313">
          <w:instrText xml:space="preserve"> REF _Ref520753869 \h </w:instrText>
        </w:r>
        <w:r w:rsidR="00251313">
          <w:fldChar w:fldCharType="separate"/>
        </w:r>
        <w:r w:rsidR="00251313">
          <w:t xml:space="preserve">Table </w:t>
        </w:r>
        <w:r w:rsidR="00251313">
          <w:rPr>
            <w:noProof/>
          </w:rPr>
          <w:t>8</w:t>
        </w:r>
        <w:r w:rsidR="00251313">
          <w:fldChar w:fldCharType="end"/>
        </w:r>
      </w:ins>
      <w:ins w:id="822" w:author="dugalh" w:date="2018-07-30T22:42:00Z">
        <w:r w:rsidR="00BB6363">
          <w:t>.</w:t>
        </w:r>
        <w:r w:rsidR="00F1655B">
          <w:t xml:space="preserve"> </w:t>
        </w:r>
      </w:ins>
      <w:ins w:id="823" w:author="dugalh" w:date="2018-07-31T12:28:00Z">
        <w:r w:rsidR="001A3972">
          <w:t xml:space="preserve"> </w:t>
        </w:r>
      </w:ins>
    </w:p>
    <w:p w14:paraId="643949EB" w14:textId="1BDBF408" w:rsidR="00D61588" w:rsidRPr="00B44B64" w:rsidDel="0079779B" w:rsidRDefault="00D61588" w:rsidP="00CA517C">
      <w:pPr>
        <w:pStyle w:val="1Tablecaption"/>
        <w:rPr>
          <w:moveFrom w:id="824" w:author="dugalh" w:date="2018-07-30T15:52:00Z"/>
        </w:rPr>
      </w:pPr>
      <w:bookmarkStart w:id="825" w:name="_Ref394945112"/>
      <w:bookmarkStart w:id="826" w:name="_Ref394945108"/>
      <w:bookmarkStart w:id="827" w:name="_Toc448324342"/>
      <w:moveFromRangeStart w:id="828" w:author="dugalh" w:date="2018-07-30T15:52:00Z" w:name="move520729266"/>
      <w:moveFrom w:id="829"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825"/>
        <w:r w:rsidRPr="00B44B64" w:rsidDel="0079779B">
          <w:t xml:space="preserve">   Classifier performance comparison</w:t>
        </w:r>
        <w:bookmarkEnd w:id="826"/>
        <w:bookmarkEnd w:id="827"/>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830" w:author="dugalh" w:date="2018-07-30T15:52:00Z"/>
                <w:rFonts w:cs="Arial"/>
                <w:sz w:val="16"/>
                <w:szCs w:val="16"/>
              </w:rPr>
            </w:pPr>
            <w:moveFrom w:id="831"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832" w:author="dugalh" w:date="2018-07-30T15:52:00Z"/>
                <w:rFonts w:cs="Arial"/>
                <w:sz w:val="16"/>
                <w:szCs w:val="16"/>
              </w:rPr>
            </w:pPr>
            <w:moveFrom w:id="833"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834" w:author="dugalh" w:date="2018-07-30T15:52:00Z"/>
                <w:rFonts w:cs="Arial"/>
                <w:sz w:val="16"/>
                <w:szCs w:val="16"/>
              </w:rPr>
            </w:pPr>
            <w:moveFrom w:id="835"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836" w:author="dugalh" w:date="2018-07-30T15:52:00Z"/>
                <w:rFonts w:cs="Arial"/>
                <w:sz w:val="16"/>
                <w:szCs w:val="16"/>
                <w:vertAlign w:val="superscript"/>
              </w:rPr>
            </w:pPr>
            <w:moveFrom w:id="837"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838" w:author="dugalh" w:date="2018-07-30T15:52:00Z"/>
                <w:rFonts w:cs="Arial"/>
                <w:sz w:val="16"/>
                <w:szCs w:val="16"/>
                <w:vertAlign w:val="superscript"/>
              </w:rPr>
            </w:pPr>
            <w:moveFrom w:id="839"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840" w:author="dugalh" w:date="2018-07-30T15:52:00Z"/>
                <w:rFonts w:cs="Arial"/>
                <w:sz w:val="16"/>
                <w:szCs w:val="16"/>
              </w:rPr>
            </w:pPr>
            <w:moveFrom w:id="841"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842" w:author="dugalh" w:date="2018-07-30T15:52:00Z"/>
                <w:rFonts w:cs="Arial"/>
                <w:sz w:val="16"/>
                <w:szCs w:val="16"/>
              </w:rPr>
            </w:pPr>
            <w:moveFrom w:id="843"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844" w:author="dugalh" w:date="2018-07-30T15:52:00Z"/>
                <w:sz w:val="16"/>
                <w:szCs w:val="16"/>
              </w:rPr>
            </w:pPr>
            <w:moveFrom w:id="845"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846" w:author="dugalh" w:date="2018-07-30T15:52:00Z"/>
                <w:sz w:val="16"/>
                <w:szCs w:val="16"/>
              </w:rPr>
            </w:pPr>
            <w:moveFrom w:id="847"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848" w:author="dugalh" w:date="2018-07-30T15:52:00Z"/>
                <w:sz w:val="16"/>
                <w:szCs w:val="16"/>
              </w:rPr>
            </w:pPr>
            <w:moveFrom w:id="849"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850" w:author="dugalh" w:date="2018-07-30T15:52:00Z"/>
                <w:sz w:val="16"/>
                <w:szCs w:val="16"/>
              </w:rPr>
            </w:pPr>
            <w:moveFrom w:id="851"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52" w:author="dugalh" w:date="2018-07-30T15:52:00Z"/>
                <w:sz w:val="16"/>
                <w:szCs w:val="16"/>
              </w:rPr>
            </w:pPr>
            <w:moveFrom w:id="853"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854" w:author="dugalh" w:date="2018-07-30T15:52:00Z"/>
                <w:sz w:val="16"/>
                <w:szCs w:val="16"/>
              </w:rPr>
            </w:pPr>
            <w:moveFrom w:id="855"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856" w:author="dugalh" w:date="2018-07-30T15:52:00Z"/>
                <w:sz w:val="16"/>
                <w:szCs w:val="16"/>
              </w:rPr>
            </w:pPr>
            <w:moveFrom w:id="857"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858" w:author="dugalh" w:date="2018-07-30T15:52:00Z"/>
                <w:sz w:val="16"/>
                <w:szCs w:val="16"/>
              </w:rPr>
            </w:pPr>
            <w:moveFrom w:id="859"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860" w:author="dugalh" w:date="2018-07-30T15:52:00Z"/>
                <w:sz w:val="16"/>
                <w:szCs w:val="16"/>
              </w:rPr>
            </w:pPr>
            <w:moveFrom w:id="861"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862" w:author="dugalh" w:date="2018-07-30T15:52:00Z"/>
                <w:sz w:val="16"/>
                <w:szCs w:val="16"/>
              </w:rPr>
            </w:pPr>
            <w:moveFrom w:id="863"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864" w:author="dugalh" w:date="2018-07-30T15:52:00Z"/>
                <w:sz w:val="16"/>
                <w:szCs w:val="16"/>
              </w:rPr>
            </w:pPr>
            <w:moveFrom w:id="865"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866" w:author="dugalh" w:date="2018-07-30T15:52:00Z"/>
                <w:sz w:val="16"/>
                <w:szCs w:val="16"/>
              </w:rPr>
            </w:pPr>
            <w:moveFrom w:id="867"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868" w:author="dugalh" w:date="2018-07-30T15:52:00Z"/>
                <w:sz w:val="16"/>
                <w:szCs w:val="16"/>
              </w:rPr>
            </w:pPr>
            <w:moveFrom w:id="869"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870" w:author="dugalh" w:date="2018-07-30T15:52:00Z"/>
                <w:sz w:val="16"/>
                <w:szCs w:val="16"/>
              </w:rPr>
            </w:pPr>
            <w:moveFrom w:id="871"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872" w:author="dugalh" w:date="2018-07-30T15:52:00Z"/>
                <w:sz w:val="16"/>
                <w:szCs w:val="16"/>
              </w:rPr>
            </w:pPr>
            <w:moveFrom w:id="873"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874" w:author="dugalh" w:date="2018-07-30T15:52:00Z"/>
                <w:sz w:val="16"/>
                <w:szCs w:val="16"/>
              </w:rPr>
            </w:pPr>
            <w:moveFrom w:id="875"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876" w:author="dugalh" w:date="2018-07-30T15:52:00Z"/>
                <w:sz w:val="16"/>
                <w:szCs w:val="16"/>
              </w:rPr>
            </w:pPr>
            <w:moveFrom w:id="877"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878" w:author="dugalh" w:date="2018-07-30T15:52:00Z"/>
                <w:sz w:val="16"/>
                <w:szCs w:val="16"/>
              </w:rPr>
            </w:pPr>
            <w:moveFrom w:id="879"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880" w:author="dugalh" w:date="2018-07-30T15:52:00Z"/>
                <w:sz w:val="16"/>
                <w:szCs w:val="16"/>
              </w:rPr>
            </w:pPr>
            <w:moveFrom w:id="881"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882" w:author="dugalh" w:date="2018-07-30T15:52:00Z"/>
                <w:sz w:val="16"/>
                <w:szCs w:val="16"/>
              </w:rPr>
            </w:pPr>
            <w:moveFrom w:id="883"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884" w:author="dugalh" w:date="2018-07-30T15:52:00Z"/>
                <w:sz w:val="16"/>
                <w:szCs w:val="16"/>
              </w:rPr>
            </w:pPr>
            <w:moveFrom w:id="885"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886" w:author="dugalh" w:date="2018-07-30T15:52:00Z"/>
                <w:sz w:val="16"/>
                <w:szCs w:val="16"/>
              </w:rPr>
            </w:pPr>
            <w:moveFrom w:id="887"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888" w:author="dugalh" w:date="2018-07-30T15:52:00Z"/>
                <w:sz w:val="16"/>
                <w:szCs w:val="16"/>
              </w:rPr>
            </w:pPr>
            <w:moveFrom w:id="889"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890" w:author="dugalh" w:date="2018-07-30T15:52:00Z"/>
                <w:sz w:val="16"/>
                <w:szCs w:val="16"/>
              </w:rPr>
            </w:pPr>
            <w:moveFrom w:id="891"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892" w:author="dugalh" w:date="2018-07-30T15:52:00Z"/>
                <w:sz w:val="16"/>
                <w:szCs w:val="16"/>
              </w:rPr>
            </w:pPr>
            <w:moveFrom w:id="893"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894" w:author="dugalh" w:date="2018-07-30T15:52:00Z"/>
                <w:sz w:val="16"/>
                <w:szCs w:val="16"/>
              </w:rPr>
            </w:pPr>
            <w:moveFrom w:id="895"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896" w:author="dugalh" w:date="2018-07-30T15:52:00Z"/>
                <w:sz w:val="16"/>
                <w:szCs w:val="16"/>
              </w:rPr>
            </w:pPr>
            <w:moveFrom w:id="897"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898" w:author="dugalh" w:date="2018-07-30T15:52:00Z"/>
                <w:sz w:val="16"/>
                <w:szCs w:val="16"/>
              </w:rPr>
            </w:pPr>
            <w:moveFrom w:id="899"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00" w:author="dugalh" w:date="2018-07-30T15:52:00Z"/>
                <w:sz w:val="16"/>
                <w:szCs w:val="16"/>
              </w:rPr>
            </w:pPr>
            <w:moveFrom w:id="901"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02" w:author="dugalh" w:date="2018-07-30T15:52:00Z"/>
                <w:sz w:val="16"/>
                <w:szCs w:val="16"/>
              </w:rPr>
            </w:pPr>
            <w:moveFrom w:id="903"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04" w:author="dugalh" w:date="2018-07-30T15:52:00Z"/>
                <w:sz w:val="16"/>
                <w:szCs w:val="16"/>
              </w:rPr>
            </w:pPr>
            <w:moveFrom w:id="905"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06" w:author="dugalh" w:date="2018-07-30T15:52:00Z"/>
                <w:sz w:val="16"/>
                <w:szCs w:val="16"/>
              </w:rPr>
            </w:pPr>
            <w:moveFrom w:id="907"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908" w:author="dugalh" w:date="2018-07-30T15:52:00Z"/>
                <w:sz w:val="16"/>
                <w:szCs w:val="16"/>
              </w:rPr>
            </w:pPr>
            <w:moveFrom w:id="909"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910" w:author="dugalh" w:date="2018-07-30T15:52:00Z"/>
                <w:sz w:val="16"/>
                <w:szCs w:val="16"/>
              </w:rPr>
            </w:pPr>
            <w:moveFrom w:id="911"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912" w:author="dugalh" w:date="2018-07-30T15:52:00Z"/>
                <w:sz w:val="16"/>
                <w:szCs w:val="16"/>
              </w:rPr>
            </w:pPr>
            <w:moveFrom w:id="913"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914" w:author="dugalh" w:date="2018-07-30T15:52:00Z"/>
          <w:rFonts w:ascii="Arial" w:hAnsi="Arial" w:cs="Arial"/>
          <w:sz w:val="16"/>
          <w:szCs w:val="16"/>
        </w:rPr>
      </w:pPr>
      <w:moveFrom w:id="915"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828"/>
    <w:p w14:paraId="7C463875" w14:textId="77777777" w:rsidR="003C7A4E" w:rsidRDefault="003C7A4E" w:rsidP="005F4C65">
      <w:pPr>
        <w:spacing w:line="360" w:lineRule="auto"/>
        <w:jc w:val="both"/>
        <w:rPr>
          <w:ins w:id="916" w:author="dugalh" w:date="2018-07-30T15:52:00Z"/>
        </w:rPr>
      </w:pPr>
    </w:p>
    <w:p w14:paraId="65B273DE" w14:textId="77777777" w:rsidR="0079779B" w:rsidRPr="00B44B64" w:rsidRDefault="0079779B" w:rsidP="0079779B">
      <w:pPr>
        <w:pStyle w:val="1Tablecaption"/>
        <w:rPr>
          <w:moveTo w:id="917" w:author="dugalh" w:date="2018-07-30T15:52:00Z"/>
        </w:rPr>
      </w:pPr>
      <w:moveToRangeStart w:id="918" w:author="dugalh" w:date="2018-07-30T15:52:00Z" w:name="move520729266"/>
      <w:commentRangeStart w:id="919"/>
      <w:commentRangeStart w:id="920"/>
      <w:commentRangeStart w:id="921"/>
      <w:moveTo w:id="922" w:author="dugalh" w:date="2018-07-30T15:52:00Z">
        <w:r w:rsidRPr="00BC6A85">
          <w:rPr>
            <w:b/>
          </w:rPr>
          <w:t xml:space="preserve">Table </w:t>
        </w:r>
        <w:commentRangeEnd w:id="919"/>
        <w:r w:rsidRPr="00BC6A85">
          <w:rPr>
            <w:rStyle w:val="CommentReference"/>
            <w:b/>
            <w:rPrChange w:id="923" w:author="dugalh" w:date="2018-07-31T13:43:00Z">
              <w:rPr>
                <w:rStyle w:val="CommentReference"/>
              </w:rPr>
            </w:rPrChange>
          </w:rPr>
          <w:commentReference w:id="919"/>
        </w:r>
      </w:moveTo>
      <w:commentRangeEnd w:id="920"/>
      <w:r w:rsidR="0096173C" w:rsidRPr="00BC6A85">
        <w:rPr>
          <w:rStyle w:val="CommentReference"/>
          <w:b/>
          <w:rPrChange w:id="924" w:author="dugalh" w:date="2018-07-31T13:43:00Z">
            <w:rPr>
              <w:rStyle w:val="CommentReference"/>
            </w:rPr>
          </w:rPrChange>
        </w:rPr>
        <w:commentReference w:id="920"/>
      </w:r>
      <w:commentRangeEnd w:id="921"/>
      <w:r w:rsidR="0016500F" w:rsidRPr="00BC6A85">
        <w:rPr>
          <w:rStyle w:val="CommentReference"/>
          <w:b/>
          <w:rPrChange w:id="925" w:author="dugalh" w:date="2018-07-31T13:43:00Z">
            <w:rPr>
              <w:rStyle w:val="CommentReference"/>
            </w:rPr>
          </w:rPrChange>
        </w:rPr>
        <w:commentReference w:id="921"/>
      </w:r>
      <w:moveTo w:id="926" w:author="dugalh" w:date="2018-07-30T15:52:00Z">
        <w:r w:rsidRPr="00BC6A85">
          <w:rPr>
            <w:b/>
          </w:rPr>
          <w:fldChar w:fldCharType="begin"/>
        </w:r>
        <w:r w:rsidRPr="00BC6A85">
          <w:rPr>
            <w:b/>
            <w:rPrChange w:id="927" w:author="dugalh" w:date="2018-07-31T13:43:00Z">
              <w:rPr>
                <w:b/>
              </w:rPr>
            </w:rPrChange>
          </w:rPr>
          <w:instrText xml:space="preserve"> SEQ Table \* ARABIC </w:instrText>
        </w:r>
        <w:r w:rsidRPr="00BC6A85">
          <w:rPr>
            <w:b/>
            <w:rPrChange w:id="928" w:author="dugalh" w:date="2018-07-31T13:43:00Z">
              <w:rPr>
                <w:b/>
              </w:rPr>
            </w:rPrChange>
          </w:rPr>
          <w:fldChar w:fldCharType="separate"/>
        </w:r>
        <w:r w:rsidRPr="00BC6A85">
          <w:rPr>
            <w:b/>
            <w:noProof/>
            <w:rPrChange w:id="929" w:author="dugalh" w:date="2018-07-31T13:43:00Z">
              <w:rPr>
                <w:b/>
                <w:noProof/>
              </w:rPr>
            </w:rPrChange>
          </w:rPr>
          <w:t>7</w:t>
        </w:r>
        <w:r w:rsidRPr="00BC6A85">
          <w:rPr>
            <w:b/>
            <w:rPrChange w:id="930" w:author="dugalh" w:date="2018-07-31T13:43:00Z">
              <w:rPr>
                <w:b/>
              </w:rPr>
            </w:rPrChange>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931" w:author="dugalh" w:date="2018-07-30T15:52:00Z"/>
                <w:rFonts w:cs="Arial"/>
                <w:sz w:val="16"/>
                <w:szCs w:val="16"/>
              </w:rPr>
            </w:pPr>
            <w:moveTo w:id="932"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933" w:author="dugalh" w:date="2018-07-30T15:52:00Z"/>
                <w:rFonts w:cs="Arial"/>
                <w:sz w:val="16"/>
                <w:szCs w:val="16"/>
              </w:rPr>
            </w:pPr>
            <w:moveTo w:id="934" w:author="dugalh" w:date="2018-07-30T15:52:00Z">
              <w:r w:rsidRPr="008B691C">
                <w:rPr>
                  <w:rFonts w:cs="Arial"/>
                  <w:sz w:val="16"/>
                  <w:szCs w:val="16"/>
                </w:rPr>
                <w:t>3 Class Error</w:t>
              </w:r>
              <w:r w:rsidRPr="00955429">
                <w:rPr>
                  <w:rFonts w:cs="Arial"/>
                  <w:sz w:val="16"/>
                  <w:szCs w:val="16"/>
                </w:rPr>
                <w:t xml:space="preserve"> (%)</w:t>
              </w:r>
            </w:moveTo>
            <w:ins w:id="935"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936" w:author="dugalh" w:date="2018-07-30T15:52:00Z"/>
                <w:rFonts w:cs="Arial"/>
                <w:sz w:val="16"/>
                <w:szCs w:val="16"/>
              </w:rPr>
            </w:pPr>
            <w:moveTo w:id="937" w:author="dugalh" w:date="2018-07-30T15:52:00Z">
              <w:r w:rsidRPr="00955429">
                <w:rPr>
                  <w:rFonts w:cs="Arial"/>
                  <w:sz w:val="16"/>
                  <w:szCs w:val="16"/>
                </w:rPr>
                <w:t>2 Class Error (%)</w:t>
              </w:r>
            </w:moveTo>
            <w:ins w:id="938"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939" w:author="dugalh" w:date="2018-07-30T15:52:00Z"/>
                <w:rFonts w:cs="Arial"/>
                <w:sz w:val="16"/>
                <w:szCs w:val="16"/>
                <w:vertAlign w:val="superscript"/>
              </w:rPr>
            </w:pPr>
            <w:moveTo w:id="940" w:author="dugalh" w:date="2018-07-30T15:52:00Z">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941" w:author="dugalh" w:date="2018-07-30T15:52:00Z"/>
                <w:rFonts w:cs="Arial"/>
                <w:sz w:val="16"/>
                <w:szCs w:val="16"/>
                <w:vertAlign w:val="superscript"/>
              </w:rPr>
            </w:pPr>
            <w:moveTo w:id="942" w:author="dugalh" w:date="2018-07-30T15:52:00Z">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943" w:author="dugalh" w:date="2018-07-30T15:52:00Z"/>
                <w:rFonts w:cs="Arial"/>
                <w:sz w:val="16"/>
                <w:szCs w:val="16"/>
              </w:rPr>
            </w:pPr>
            <w:commentRangeStart w:id="944"/>
            <w:moveTo w:id="945" w:author="dugalh" w:date="2018-07-30T15:52:00Z">
              <w:r w:rsidRPr="00FA0CF9">
                <w:rPr>
                  <w:rFonts w:cs="Arial"/>
                  <w:sz w:val="16"/>
                  <w:szCs w:val="16"/>
                </w:rPr>
                <w:t>Kappa</w:t>
              </w:r>
            </w:moveTo>
            <w:commentRangeEnd w:id="944"/>
            <w:r w:rsidR="0096173C" w:rsidRPr="008B691C">
              <w:rPr>
                <w:rStyle w:val="CommentReference"/>
                <w:b w:val="0"/>
                <w:lang w:eastAsia="en-US"/>
              </w:rPr>
              <w:commentReference w:id="944"/>
            </w:r>
            <w:ins w:id="946"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947" w:author="dugalh" w:date="2018-07-30T15:52:00Z"/>
                <w:rFonts w:cs="Arial"/>
                <w:sz w:val="16"/>
                <w:szCs w:val="16"/>
              </w:rPr>
            </w:pPr>
            <w:moveTo w:id="948"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949" w:author="dugalh" w:date="2018-07-30T15:52:00Z"/>
                <w:sz w:val="16"/>
                <w:szCs w:val="16"/>
              </w:rPr>
            </w:pPr>
            <w:moveTo w:id="950"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951" w:author="dugalh" w:date="2018-07-30T15:52:00Z"/>
                <w:sz w:val="16"/>
                <w:szCs w:val="16"/>
              </w:rPr>
            </w:pPr>
            <w:ins w:id="952"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953" w:author="dugalh" w:date="2018-07-30T15:52:00Z"/>
                <w:sz w:val="16"/>
                <w:szCs w:val="16"/>
              </w:rPr>
            </w:pPr>
            <w:ins w:id="954"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955" w:author="dugalh" w:date="2018-07-30T15:52:00Z"/>
                <w:sz w:val="16"/>
                <w:szCs w:val="16"/>
              </w:rPr>
            </w:pPr>
            <w:ins w:id="956"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957" w:author="dugalh" w:date="2018-07-30T15:52:00Z"/>
                <w:sz w:val="16"/>
                <w:szCs w:val="16"/>
              </w:rPr>
            </w:pPr>
            <w:ins w:id="958"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959" w:author="dugalh" w:date="2018-07-30T15:52:00Z"/>
                <w:sz w:val="16"/>
                <w:szCs w:val="16"/>
              </w:rPr>
            </w:pPr>
            <w:ins w:id="960"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961" w:author="dugalh" w:date="2018-07-30T15:52:00Z"/>
                <w:sz w:val="16"/>
                <w:szCs w:val="16"/>
              </w:rPr>
            </w:pPr>
            <w:moveTo w:id="962"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963" w:author="dugalh" w:date="2018-07-30T15:52:00Z"/>
                <w:sz w:val="16"/>
                <w:szCs w:val="16"/>
              </w:rPr>
            </w:pPr>
            <w:moveTo w:id="964"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965" w:author="dugalh" w:date="2018-07-30T15:52:00Z"/>
                <w:sz w:val="16"/>
                <w:szCs w:val="16"/>
              </w:rPr>
            </w:pPr>
            <w:ins w:id="966"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967" w:author="dugalh" w:date="2018-07-30T15:52:00Z"/>
                <w:sz w:val="16"/>
                <w:szCs w:val="16"/>
              </w:rPr>
            </w:pPr>
            <w:ins w:id="968"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969" w:author="dugalh" w:date="2018-07-30T15:52:00Z"/>
                <w:sz w:val="16"/>
                <w:szCs w:val="16"/>
              </w:rPr>
            </w:pPr>
            <w:ins w:id="970"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971" w:author="dugalh" w:date="2018-07-30T15:52:00Z"/>
                <w:sz w:val="16"/>
                <w:szCs w:val="16"/>
              </w:rPr>
            </w:pPr>
            <w:ins w:id="972"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973" w:author="dugalh" w:date="2018-07-30T15:52:00Z"/>
                <w:sz w:val="16"/>
                <w:szCs w:val="16"/>
              </w:rPr>
            </w:pPr>
            <w:ins w:id="974"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975" w:author="dugalh" w:date="2018-07-30T15:52:00Z"/>
                <w:sz w:val="16"/>
                <w:szCs w:val="16"/>
              </w:rPr>
            </w:pPr>
            <w:moveTo w:id="976"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977" w:author="dugalh" w:date="2018-07-30T15:52:00Z"/>
                <w:sz w:val="16"/>
                <w:szCs w:val="16"/>
              </w:rPr>
            </w:pPr>
            <w:proofErr w:type="spellStart"/>
            <w:moveTo w:id="978"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979" w:author="dugalh" w:date="2018-07-30T15:52:00Z"/>
                <w:sz w:val="16"/>
                <w:szCs w:val="16"/>
              </w:rPr>
            </w:pPr>
            <w:ins w:id="980" w:author="dugalh" w:date="2018-07-30T17:32:00Z">
              <w:r w:rsidRPr="008B691C">
                <w:rPr>
                  <w:sz w:val="16"/>
                  <w:szCs w:val="16"/>
                </w:rPr>
                <w:t xml:space="preserve">10.28 </w:t>
              </w:r>
            </w:ins>
            <w:ins w:id="981" w:author="dugalh" w:date="2018-07-30T17:31:00Z">
              <w:r w:rsidRPr="008B691C">
                <w:rPr>
                  <w:sz w:val="16"/>
                  <w:szCs w:val="16"/>
                </w:rPr>
                <w:t>±</w:t>
              </w:r>
            </w:ins>
            <w:ins w:id="982"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983" w:author="dugalh" w:date="2018-07-30T15:52:00Z"/>
                <w:sz w:val="16"/>
                <w:szCs w:val="16"/>
              </w:rPr>
            </w:pPr>
            <w:ins w:id="984" w:author="dugalh" w:date="2018-07-30T17:31:00Z">
              <w:r w:rsidRPr="00955429">
                <w:rPr>
                  <w:sz w:val="16"/>
                  <w:szCs w:val="16"/>
                </w:rPr>
                <w:t>1.70 ±</w:t>
              </w:r>
            </w:ins>
            <w:ins w:id="985"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986" w:author="dugalh" w:date="2018-07-30T15:52:00Z"/>
                <w:sz w:val="16"/>
                <w:szCs w:val="16"/>
              </w:rPr>
            </w:pPr>
            <w:ins w:id="987" w:author="dugalh" w:date="2018-07-30T17:34:00Z">
              <w:r w:rsidRPr="00955429">
                <w:rPr>
                  <w:sz w:val="16"/>
                  <w:szCs w:val="16"/>
                </w:rPr>
                <w:t xml:space="preserve">98.95 </w:t>
              </w:r>
            </w:ins>
            <w:ins w:id="988" w:author="dugalh" w:date="2018-07-30T17:31:00Z">
              <w:r w:rsidRPr="00955429">
                <w:rPr>
                  <w:sz w:val="16"/>
                  <w:szCs w:val="16"/>
                </w:rPr>
                <w:t xml:space="preserve">± </w:t>
              </w:r>
            </w:ins>
            <w:ins w:id="989" w:author="dugalh" w:date="2018-07-30T17:34:00Z">
              <w:r w:rsidRPr="00955429">
                <w:rPr>
                  <w:sz w:val="16"/>
                  <w:szCs w:val="16"/>
                </w:rPr>
                <w:t xml:space="preserve">0.18 </w:t>
              </w:r>
            </w:ins>
            <w:ins w:id="990" w:author="dugalh" w:date="2018-07-30T17:31:00Z">
              <w:r w:rsidRPr="00955429">
                <w:rPr>
                  <w:sz w:val="16"/>
                  <w:szCs w:val="16"/>
                </w:rPr>
                <w:t xml:space="preserve">/ </w:t>
              </w:r>
            </w:ins>
            <w:ins w:id="991" w:author="dugalh" w:date="2018-07-30T17:34:00Z">
              <w:r w:rsidRPr="00955429">
                <w:rPr>
                  <w:sz w:val="16"/>
                  <w:szCs w:val="16"/>
                </w:rPr>
                <w:t>97.52</w:t>
              </w:r>
            </w:ins>
            <w:ins w:id="992" w:author="dugalh" w:date="2018-07-30T17:31:00Z">
              <w:r w:rsidRPr="00955429">
                <w:rPr>
                  <w:sz w:val="16"/>
                  <w:szCs w:val="16"/>
                </w:rPr>
                <w:t xml:space="preserve"> ±</w:t>
              </w:r>
            </w:ins>
            <w:ins w:id="993"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994" w:author="dugalh" w:date="2018-07-30T15:52:00Z"/>
                <w:sz w:val="16"/>
                <w:szCs w:val="16"/>
              </w:rPr>
            </w:pPr>
            <w:ins w:id="995" w:author="dugalh" w:date="2018-07-30T17:35:00Z">
              <w:r w:rsidRPr="00FA0CF9">
                <w:rPr>
                  <w:sz w:val="16"/>
                  <w:szCs w:val="16"/>
                </w:rPr>
                <w:t xml:space="preserve">97.05 </w:t>
              </w:r>
            </w:ins>
            <w:ins w:id="996" w:author="dugalh" w:date="2018-07-30T17:31:00Z">
              <w:r w:rsidR="0067566A" w:rsidRPr="00FA0CF9">
                <w:rPr>
                  <w:sz w:val="16"/>
                  <w:szCs w:val="16"/>
                </w:rPr>
                <w:t xml:space="preserve">± </w:t>
              </w:r>
            </w:ins>
            <w:ins w:id="997" w:author="dugalh" w:date="2018-07-30T17:35:00Z">
              <w:r w:rsidRPr="00FA0CF9">
                <w:rPr>
                  <w:sz w:val="16"/>
                  <w:szCs w:val="16"/>
                </w:rPr>
                <w:t xml:space="preserve">0.42 </w:t>
              </w:r>
            </w:ins>
            <w:ins w:id="998" w:author="dugalh" w:date="2018-07-30T17:31:00Z">
              <w:r w:rsidR="0067566A" w:rsidRPr="00FA0CF9">
                <w:rPr>
                  <w:sz w:val="16"/>
                  <w:szCs w:val="16"/>
                </w:rPr>
                <w:t xml:space="preserve">/ </w:t>
              </w:r>
            </w:ins>
            <w:ins w:id="999" w:author="dugalh" w:date="2018-07-30T17:35:00Z">
              <w:r w:rsidRPr="00FA0CF9">
                <w:rPr>
                  <w:sz w:val="16"/>
                  <w:szCs w:val="16"/>
                </w:rPr>
                <w:t>98.8</w:t>
              </w:r>
            </w:ins>
            <w:ins w:id="1000" w:author="dugalh" w:date="2018-07-30T17:36:00Z">
              <w:r w:rsidRPr="00FA0CF9">
                <w:rPr>
                  <w:sz w:val="16"/>
                  <w:szCs w:val="16"/>
                </w:rPr>
                <w:t>4</w:t>
              </w:r>
            </w:ins>
            <w:ins w:id="1001" w:author="dugalh" w:date="2018-07-30T17:31:00Z">
              <w:r w:rsidR="0067566A" w:rsidRPr="00FA0CF9">
                <w:rPr>
                  <w:sz w:val="16"/>
                  <w:szCs w:val="16"/>
                </w:rPr>
                <w:t xml:space="preserve"> ±</w:t>
              </w:r>
            </w:ins>
            <w:ins w:id="1002"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03" w:author="dugalh" w:date="2018-07-30T15:52:00Z"/>
                <w:sz w:val="16"/>
                <w:szCs w:val="16"/>
              </w:rPr>
            </w:pPr>
            <w:ins w:id="1004" w:author="dugalh" w:date="2018-07-30T17:36:00Z">
              <w:r w:rsidRPr="00BC6A85">
                <w:rPr>
                  <w:sz w:val="16"/>
                  <w:szCs w:val="16"/>
                </w:rPr>
                <w:t xml:space="preserve">0.965 </w:t>
              </w:r>
            </w:ins>
            <w:ins w:id="1005" w:author="dugalh" w:date="2018-07-30T17:31:00Z">
              <w:r w:rsidR="0067566A" w:rsidRPr="00BC6A85">
                <w:rPr>
                  <w:sz w:val="16"/>
                  <w:szCs w:val="16"/>
                </w:rPr>
                <w:t>±</w:t>
              </w:r>
            </w:ins>
            <w:ins w:id="1006"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07" w:author="dugalh" w:date="2018-07-30T15:52:00Z"/>
                <w:sz w:val="16"/>
                <w:szCs w:val="16"/>
              </w:rPr>
            </w:pPr>
            <w:moveTo w:id="1008"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09" w:author="dugalh" w:date="2018-07-30T15:52:00Z"/>
                <w:sz w:val="16"/>
                <w:szCs w:val="16"/>
              </w:rPr>
            </w:pPr>
            <w:moveTo w:id="1010"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11" w:author="dugalh" w:date="2018-07-30T15:52:00Z"/>
                <w:sz w:val="16"/>
                <w:szCs w:val="16"/>
              </w:rPr>
            </w:pPr>
            <w:ins w:id="1012"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13" w:author="dugalh" w:date="2018-07-30T15:52:00Z"/>
                <w:sz w:val="16"/>
                <w:szCs w:val="16"/>
              </w:rPr>
            </w:pPr>
            <w:ins w:id="1014"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15" w:author="dugalh" w:date="2018-07-30T15:52:00Z"/>
                <w:sz w:val="16"/>
                <w:szCs w:val="16"/>
              </w:rPr>
            </w:pPr>
            <w:ins w:id="1016"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017" w:author="dugalh" w:date="2018-07-30T15:52:00Z"/>
                <w:sz w:val="16"/>
                <w:szCs w:val="16"/>
              </w:rPr>
            </w:pPr>
            <w:ins w:id="1018"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019" w:author="dugalh" w:date="2018-07-30T15:52:00Z"/>
                <w:sz w:val="16"/>
                <w:szCs w:val="16"/>
              </w:rPr>
            </w:pPr>
            <w:ins w:id="1020"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021" w:author="dugalh" w:date="2018-07-30T15:52:00Z"/>
                <w:sz w:val="16"/>
                <w:szCs w:val="16"/>
              </w:rPr>
            </w:pPr>
            <w:moveTo w:id="1022"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023" w:author="dugalh" w:date="2018-07-30T15:52:00Z"/>
                <w:sz w:val="16"/>
                <w:szCs w:val="16"/>
              </w:rPr>
            </w:pPr>
            <w:moveTo w:id="1024"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025" w:author="dugalh" w:date="2018-07-30T15:52:00Z"/>
                <w:sz w:val="16"/>
                <w:szCs w:val="16"/>
              </w:rPr>
            </w:pPr>
            <w:ins w:id="1026"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027" w:author="dugalh" w:date="2018-07-30T15:52:00Z"/>
                <w:sz w:val="16"/>
                <w:szCs w:val="16"/>
              </w:rPr>
            </w:pPr>
            <w:ins w:id="1028"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029" w:author="dugalh" w:date="2018-07-30T15:52:00Z"/>
                <w:sz w:val="16"/>
                <w:szCs w:val="16"/>
              </w:rPr>
            </w:pPr>
            <w:ins w:id="1030"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031" w:author="dugalh" w:date="2018-07-30T15:52:00Z"/>
                <w:sz w:val="16"/>
                <w:szCs w:val="16"/>
              </w:rPr>
            </w:pPr>
            <w:ins w:id="1032"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033" w:author="dugalh" w:date="2018-07-30T15:52:00Z"/>
                <w:sz w:val="16"/>
                <w:szCs w:val="16"/>
              </w:rPr>
            </w:pPr>
            <w:ins w:id="1034"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035" w:author="dugalh" w:date="2018-07-30T15:52:00Z"/>
                <w:sz w:val="16"/>
                <w:szCs w:val="16"/>
              </w:rPr>
            </w:pPr>
            <w:moveTo w:id="1036" w:author="dugalh" w:date="2018-07-30T15:52:00Z">
              <w:r w:rsidRPr="00FA0CF9">
                <w:rPr>
                  <w:sz w:val="16"/>
                  <w:szCs w:val="16"/>
                </w:rPr>
                <w:t>8.08 (8.35)</w:t>
              </w:r>
            </w:moveTo>
          </w:p>
        </w:tc>
      </w:tr>
    </w:tbl>
    <w:p w14:paraId="2CBAC8B2" w14:textId="47D0403E" w:rsidR="0079779B" w:rsidRDefault="0079779B" w:rsidP="0079779B">
      <w:pPr>
        <w:rPr>
          <w:ins w:id="1037" w:author="dugalh" w:date="2018-07-30T22:13:00Z"/>
          <w:rFonts w:ascii="Arial" w:hAnsi="Arial" w:cs="Arial"/>
          <w:sz w:val="16"/>
          <w:szCs w:val="16"/>
        </w:rPr>
      </w:pPr>
      <w:moveTo w:id="1038"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039" w:author="dugalh" w:date="2018-07-30T16:01:00Z">
        <w:r>
          <w:rPr>
            <w:rFonts w:ascii="Arial" w:hAnsi="Arial" w:cs="Arial"/>
            <w:sz w:val="16"/>
            <w:szCs w:val="16"/>
          </w:rPr>
          <w:t xml:space="preserve">± = </w:t>
        </w:r>
      </w:ins>
      <w:ins w:id="1040" w:author="dugalh" w:date="2018-07-30T18:21:00Z">
        <w:r w:rsidR="007B2241">
          <w:rPr>
            <w:rFonts w:ascii="Arial" w:hAnsi="Arial" w:cs="Arial"/>
            <w:sz w:val="16"/>
            <w:szCs w:val="16"/>
          </w:rPr>
          <w:t>s</w:t>
        </w:r>
      </w:ins>
      <w:ins w:id="1041" w:author="dugalh" w:date="2018-07-30T16:01:00Z">
        <w:r>
          <w:rPr>
            <w:rFonts w:ascii="Arial" w:hAnsi="Arial" w:cs="Arial"/>
            <w:sz w:val="16"/>
            <w:szCs w:val="16"/>
          </w:rPr>
          <w:t xml:space="preserve">tandard </w:t>
        </w:r>
      </w:ins>
      <w:ins w:id="1042" w:author="dugalh" w:date="2018-07-30T16:38:00Z">
        <w:r w:rsidR="00BD3329">
          <w:rPr>
            <w:rFonts w:ascii="Arial" w:hAnsi="Arial" w:cs="Arial"/>
            <w:sz w:val="16"/>
            <w:szCs w:val="16"/>
          </w:rPr>
          <w:t>e</w:t>
        </w:r>
      </w:ins>
      <w:ins w:id="1043" w:author="dugalh" w:date="2018-07-30T16:01:00Z">
        <w:r>
          <w:rPr>
            <w:rFonts w:ascii="Arial" w:hAnsi="Arial" w:cs="Arial"/>
            <w:sz w:val="16"/>
            <w:szCs w:val="16"/>
          </w:rPr>
          <w:t>rror</w:t>
        </w:r>
      </w:ins>
      <w:ins w:id="1044" w:author="dugalh" w:date="2018-07-30T16:02:00Z">
        <w:r w:rsidR="00DD11F4">
          <w:rPr>
            <w:rFonts w:ascii="Arial" w:hAnsi="Arial" w:cs="Arial"/>
            <w:sz w:val="16"/>
            <w:szCs w:val="16"/>
          </w:rPr>
          <w:t xml:space="preserve"> </w:t>
        </w:r>
      </w:ins>
      <w:ins w:id="1045" w:author="dugalh" w:date="2018-07-30T23:03:00Z">
        <w:r w:rsidR="00251313">
          <w:rPr>
            <w:rFonts w:ascii="Arial" w:hAnsi="Arial" w:cs="Arial"/>
            <w:sz w:val="16"/>
            <w:szCs w:val="16"/>
          </w:rPr>
          <w:t>of</w:t>
        </w:r>
      </w:ins>
      <w:ins w:id="1046" w:author="dugalh" w:date="2018-07-30T16:02:00Z">
        <w:r w:rsidR="00DD11F4">
          <w:rPr>
            <w:rFonts w:ascii="Arial" w:hAnsi="Arial" w:cs="Arial"/>
            <w:sz w:val="16"/>
            <w:szCs w:val="16"/>
          </w:rPr>
          <w:t xml:space="preserve"> cross</w:t>
        </w:r>
      </w:ins>
      <w:ins w:id="1047" w:author="dugalh" w:date="2018-07-30T22:31:00Z">
        <w:r w:rsidR="008B32B4">
          <w:rPr>
            <w:rFonts w:ascii="Arial" w:hAnsi="Arial" w:cs="Arial"/>
            <w:sz w:val="16"/>
            <w:szCs w:val="16"/>
          </w:rPr>
          <w:t xml:space="preserve"> </w:t>
        </w:r>
      </w:ins>
      <w:ins w:id="1048" w:author="dugalh" w:date="2018-07-30T16:02:00Z">
        <w:r w:rsidR="00DD11F4">
          <w:rPr>
            <w:rFonts w:ascii="Arial" w:hAnsi="Arial" w:cs="Arial"/>
            <w:sz w:val="16"/>
            <w:szCs w:val="16"/>
          </w:rPr>
          <w:t>validat</w:t>
        </w:r>
      </w:ins>
      <w:ins w:id="1049" w:author="dugalh" w:date="2018-07-30T23:03:00Z">
        <w:r w:rsidR="00251313">
          <w:rPr>
            <w:rFonts w:ascii="Arial" w:hAnsi="Arial" w:cs="Arial"/>
            <w:sz w:val="16"/>
            <w:szCs w:val="16"/>
          </w:rPr>
          <w:t>ed</w:t>
        </w:r>
      </w:ins>
      <w:ins w:id="1050" w:author="dugalh" w:date="2018-07-30T16:02:00Z">
        <w:r w:rsidR="00DD11F4">
          <w:rPr>
            <w:rFonts w:ascii="Arial" w:hAnsi="Arial" w:cs="Arial"/>
            <w:sz w:val="16"/>
            <w:szCs w:val="16"/>
          </w:rPr>
          <w:t xml:space="preserve"> </w:t>
        </w:r>
      </w:ins>
      <w:ins w:id="1051" w:author="dugalh" w:date="2018-07-30T23:03:00Z">
        <w:r w:rsidR="00251313">
          <w:rPr>
            <w:rFonts w:ascii="Arial" w:hAnsi="Arial" w:cs="Arial"/>
            <w:sz w:val="16"/>
            <w:szCs w:val="16"/>
          </w:rPr>
          <w:t>performance measure</w:t>
        </w:r>
      </w:ins>
      <w:ins w:id="1052" w:author="dugalh" w:date="2018-07-30T16:01:00Z">
        <w:r>
          <w:rPr>
            <w:rFonts w:ascii="Arial" w:hAnsi="Arial" w:cs="Arial"/>
            <w:sz w:val="16"/>
            <w:szCs w:val="16"/>
          </w:rPr>
          <w:t xml:space="preserve">, </w:t>
        </w:r>
      </w:ins>
      <w:moveTo w:id="1053"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054" w:author="dugalh" w:date="2018-07-30T22:13:00Z"/>
          <w:rFonts w:ascii="Arial" w:hAnsi="Arial" w:cs="Arial"/>
          <w:sz w:val="16"/>
          <w:szCs w:val="16"/>
        </w:rPr>
      </w:pPr>
    </w:p>
    <w:p w14:paraId="1B7254F5" w14:textId="77777777" w:rsidR="008B691C" w:rsidRDefault="008B691C" w:rsidP="0079779B">
      <w:pPr>
        <w:rPr>
          <w:ins w:id="1055" w:author="dugalh" w:date="2018-07-30T22:19:00Z"/>
          <w:rFonts w:ascii="Arial" w:hAnsi="Arial" w:cs="Arial"/>
          <w:sz w:val="16"/>
          <w:szCs w:val="16"/>
        </w:rPr>
      </w:pPr>
    </w:p>
    <w:p w14:paraId="6ED7A8FC" w14:textId="77777777" w:rsidR="005E6A2D" w:rsidRPr="00B44B64" w:rsidRDefault="005E6A2D" w:rsidP="0079779B">
      <w:pPr>
        <w:rPr>
          <w:moveTo w:id="1056"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057" w:author="dugalh" w:date="2018-07-30T22:19:00Z"/>
        </w:rPr>
      </w:pPr>
      <w:bookmarkStart w:id="1058" w:name="_Ref520753869"/>
      <w:moveToRangeEnd w:id="918"/>
      <w:ins w:id="1059" w:author="dugalh" w:date="2018-07-30T22:19:00Z">
        <w:r>
          <w:t xml:space="preserve">Table </w:t>
        </w:r>
        <w:r>
          <w:fldChar w:fldCharType="begin"/>
        </w:r>
        <w:r>
          <w:instrText xml:space="preserve"> SEQ Table \* ARABIC </w:instrText>
        </w:r>
      </w:ins>
      <w:r>
        <w:fldChar w:fldCharType="separate"/>
      </w:r>
      <w:ins w:id="1060" w:author="dugalh" w:date="2018-07-30T22:19:00Z">
        <w:r>
          <w:rPr>
            <w:noProof/>
          </w:rPr>
          <w:t>8</w:t>
        </w:r>
        <w:r>
          <w:fldChar w:fldCharType="end"/>
        </w:r>
        <w:bookmarkEnd w:id="1058"/>
        <w:r>
          <w:t xml:space="preserve"> </w:t>
        </w:r>
      </w:ins>
      <w:ins w:id="1061" w:author="dugalh" w:date="2018-07-30T22:42:00Z">
        <w:r w:rsidR="00BB6363">
          <w:t xml:space="preserve"> </w:t>
        </w:r>
      </w:ins>
      <w:ins w:id="1062"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063" w:author="dugalh" w:date="2018-07-30T22:14:00Z"/>
        </w:trPr>
        <w:tc>
          <w:tcPr>
            <w:tcW w:w="1163" w:type="dxa"/>
          </w:tcPr>
          <w:p w14:paraId="1D4E20F1" w14:textId="77777777" w:rsidR="008B691C" w:rsidRPr="008B691C" w:rsidRDefault="008B691C" w:rsidP="008F3AD0">
            <w:pPr>
              <w:spacing w:before="40" w:after="40" w:line="276" w:lineRule="auto"/>
              <w:jc w:val="center"/>
              <w:rPr>
                <w:ins w:id="1064" w:author="dugalh" w:date="2018-07-30T22:14:00Z"/>
                <w:rFonts w:cs="Arial"/>
                <w:sz w:val="16"/>
                <w:szCs w:val="16"/>
              </w:rPr>
            </w:pPr>
            <w:ins w:id="1065"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066" w:author="dugalh" w:date="2018-07-30T22:14:00Z"/>
                <w:rFonts w:cs="Arial"/>
                <w:sz w:val="16"/>
                <w:szCs w:val="16"/>
              </w:rPr>
            </w:pPr>
            <w:ins w:id="1067" w:author="dugalh" w:date="2018-07-30T22:36:00Z">
              <w:r>
                <w:rPr>
                  <w:rFonts w:cs="Arial"/>
                  <w:sz w:val="16"/>
                  <w:szCs w:val="16"/>
                </w:rPr>
                <w:t>T</w:t>
              </w:r>
            </w:ins>
            <w:ins w:id="1068" w:author="dugalh" w:date="2018-07-30T22:15:00Z">
              <w:r w:rsidR="008B691C">
                <w:rPr>
                  <w:rFonts w:cs="Arial"/>
                  <w:sz w:val="16"/>
                  <w:szCs w:val="16"/>
                </w:rPr>
                <w:t>ime (secs)</w:t>
              </w:r>
            </w:ins>
            <w:ins w:id="1069"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070" w:author="dugalh" w:date="2018-07-30T22:14:00Z"/>
        </w:trPr>
        <w:tc>
          <w:tcPr>
            <w:tcW w:w="1163" w:type="dxa"/>
          </w:tcPr>
          <w:p w14:paraId="1A9D41F5" w14:textId="77777777" w:rsidR="008B691C" w:rsidRPr="008B691C" w:rsidRDefault="008B691C" w:rsidP="008F3AD0">
            <w:pPr>
              <w:rPr>
                <w:ins w:id="1071" w:author="dugalh" w:date="2018-07-30T22:14:00Z"/>
                <w:sz w:val="16"/>
                <w:szCs w:val="16"/>
              </w:rPr>
            </w:pPr>
            <w:ins w:id="1072"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073" w:author="dugalh" w:date="2018-07-30T22:14:00Z"/>
                <w:sz w:val="16"/>
                <w:szCs w:val="16"/>
              </w:rPr>
            </w:pPr>
            <w:ins w:id="1074" w:author="dugalh" w:date="2018-07-30T22:16:00Z">
              <w:r>
                <w:rPr>
                  <w:sz w:val="16"/>
                  <w:szCs w:val="16"/>
                </w:rPr>
                <w:t>47</w:t>
              </w:r>
            </w:ins>
          </w:p>
        </w:tc>
      </w:tr>
      <w:tr w:rsidR="008B691C" w:rsidRPr="00710738" w14:paraId="5CA21537" w14:textId="77777777" w:rsidTr="00700BF8">
        <w:trPr>
          <w:trHeight w:val="340"/>
          <w:jc w:val="center"/>
          <w:ins w:id="1075" w:author="dugalh" w:date="2018-07-30T22:14:00Z"/>
        </w:trPr>
        <w:tc>
          <w:tcPr>
            <w:tcW w:w="1163" w:type="dxa"/>
          </w:tcPr>
          <w:p w14:paraId="2D55504F" w14:textId="77777777" w:rsidR="008B691C" w:rsidRPr="008B691C" w:rsidRDefault="008B691C" w:rsidP="008F3AD0">
            <w:pPr>
              <w:rPr>
                <w:ins w:id="1076" w:author="dugalh" w:date="2018-07-30T22:14:00Z"/>
                <w:sz w:val="16"/>
                <w:szCs w:val="16"/>
              </w:rPr>
            </w:pPr>
            <w:ins w:id="1077"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078" w:author="dugalh" w:date="2018-07-30T22:14:00Z"/>
                <w:sz w:val="16"/>
                <w:szCs w:val="16"/>
              </w:rPr>
            </w:pPr>
            <w:ins w:id="1079" w:author="dugalh" w:date="2018-07-30T22:17:00Z">
              <w:r>
                <w:rPr>
                  <w:sz w:val="16"/>
                  <w:szCs w:val="16"/>
                </w:rPr>
                <w:t>138</w:t>
              </w:r>
            </w:ins>
          </w:p>
        </w:tc>
      </w:tr>
      <w:tr w:rsidR="008B691C" w:rsidRPr="008B691C" w14:paraId="420391F8" w14:textId="77777777" w:rsidTr="00700BF8">
        <w:trPr>
          <w:trHeight w:val="340"/>
          <w:jc w:val="center"/>
          <w:ins w:id="1080" w:author="dugalh" w:date="2018-07-30T22:14:00Z"/>
        </w:trPr>
        <w:tc>
          <w:tcPr>
            <w:tcW w:w="1163" w:type="dxa"/>
          </w:tcPr>
          <w:p w14:paraId="5114C661" w14:textId="77777777" w:rsidR="008B691C" w:rsidRPr="008B691C" w:rsidRDefault="008B691C" w:rsidP="008F3AD0">
            <w:pPr>
              <w:rPr>
                <w:ins w:id="1081" w:author="dugalh" w:date="2018-07-30T22:14:00Z"/>
                <w:sz w:val="16"/>
                <w:szCs w:val="16"/>
              </w:rPr>
            </w:pPr>
            <w:proofErr w:type="spellStart"/>
            <w:ins w:id="1082" w:author="dugalh" w:date="2018-07-30T22:14:00Z">
              <w:r w:rsidRPr="008B691C">
                <w:rPr>
                  <w:sz w:val="16"/>
                  <w:szCs w:val="16"/>
                </w:rPr>
                <w:t>kNN</w:t>
              </w:r>
              <w:proofErr w:type="spellEnd"/>
            </w:ins>
          </w:p>
        </w:tc>
        <w:tc>
          <w:tcPr>
            <w:tcW w:w="1447" w:type="dxa"/>
          </w:tcPr>
          <w:p w14:paraId="250B6A8E" w14:textId="3FCA3512" w:rsidR="008B691C" w:rsidRPr="008B691C" w:rsidRDefault="008B691C" w:rsidP="008F3AD0">
            <w:pPr>
              <w:jc w:val="right"/>
              <w:rPr>
                <w:ins w:id="1083" w:author="dugalh" w:date="2018-07-30T22:14:00Z"/>
                <w:sz w:val="16"/>
                <w:szCs w:val="16"/>
              </w:rPr>
            </w:pPr>
            <w:ins w:id="1084" w:author="dugalh" w:date="2018-07-30T22:17:00Z">
              <w:r>
                <w:rPr>
                  <w:sz w:val="16"/>
                  <w:szCs w:val="16"/>
                </w:rPr>
                <w:t>2067</w:t>
              </w:r>
            </w:ins>
          </w:p>
        </w:tc>
      </w:tr>
      <w:tr w:rsidR="008B691C" w:rsidRPr="008B691C" w14:paraId="464E957C" w14:textId="77777777" w:rsidTr="00700BF8">
        <w:trPr>
          <w:trHeight w:val="340"/>
          <w:jc w:val="center"/>
          <w:ins w:id="1085" w:author="dugalh" w:date="2018-07-30T22:14:00Z"/>
        </w:trPr>
        <w:tc>
          <w:tcPr>
            <w:tcW w:w="1163" w:type="dxa"/>
          </w:tcPr>
          <w:p w14:paraId="1E039C68" w14:textId="77777777" w:rsidR="008B691C" w:rsidRPr="008B691C" w:rsidRDefault="008B691C" w:rsidP="008F3AD0">
            <w:pPr>
              <w:rPr>
                <w:ins w:id="1086" w:author="dugalh" w:date="2018-07-30T22:14:00Z"/>
                <w:sz w:val="16"/>
                <w:szCs w:val="16"/>
              </w:rPr>
            </w:pPr>
            <w:ins w:id="1087"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088" w:author="dugalh" w:date="2018-07-30T22:14:00Z"/>
                <w:sz w:val="16"/>
                <w:szCs w:val="16"/>
              </w:rPr>
            </w:pPr>
            <w:ins w:id="1089" w:author="dugalh" w:date="2018-07-30T22:16:00Z">
              <w:r>
                <w:rPr>
                  <w:sz w:val="16"/>
                  <w:szCs w:val="16"/>
                </w:rPr>
                <w:t>788</w:t>
              </w:r>
            </w:ins>
          </w:p>
        </w:tc>
      </w:tr>
      <w:tr w:rsidR="008B691C" w:rsidRPr="00710738" w14:paraId="50B4A9E7" w14:textId="77777777" w:rsidTr="00700BF8">
        <w:trPr>
          <w:trHeight w:val="340"/>
          <w:jc w:val="center"/>
          <w:ins w:id="1090"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091" w:author="dugalh" w:date="2018-07-30T22:14:00Z"/>
                <w:sz w:val="16"/>
                <w:szCs w:val="16"/>
              </w:rPr>
            </w:pPr>
            <w:ins w:id="1092"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093" w:author="dugalh" w:date="2018-07-30T22:14:00Z"/>
                <w:sz w:val="16"/>
                <w:szCs w:val="16"/>
              </w:rPr>
            </w:pPr>
            <w:ins w:id="1094" w:author="dugalh" w:date="2018-07-30T22:16:00Z">
              <w:r>
                <w:rPr>
                  <w:sz w:val="16"/>
                  <w:szCs w:val="16"/>
                </w:rPr>
                <w:t>61</w:t>
              </w:r>
            </w:ins>
          </w:p>
        </w:tc>
      </w:tr>
    </w:tbl>
    <w:p w14:paraId="59A9B8A1" w14:textId="4FB0D13F" w:rsidR="0079779B" w:rsidRDefault="00700BF8" w:rsidP="00700BF8">
      <w:pPr>
        <w:spacing w:line="360" w:lineRule="auto"/>
        <w:jc w:val="center"/>
        <w:rPr>
          <w:ins w:id="1095" w:author="dugalh" w:date="2018-07-30T22:27:00Z"/>
          <w:sz w:val="16"/>
          <w:szCs w:val="16"/>
        </w:rPr>
      </w:pPr>
      <w:proofErr w:type="gramStart"/>
      <w:ins w:id="1096" w:author="dugalh" w:date="2018-07-30T22:25:00Z">
        <w:r w:rsidRPr="00B44B64">
          <w:rPr>
            <w:rFonts w:ascii="Arial" w:hAnsi="Arial" w:cs="Arial"/>
            <w:sz w:val="16"/>
            <w:szCs w:val="16"/>
            <w:vertAlign w:val="superscript"/>
          </w:rPr>
          <w:t>a</w:t>
        </w:r>
      </w:ins>
      <w:proofErr w:type="gramEnd"/>
      <w:ins w:id="1097" w:author="dugalh" w:date="2018-07-30T22:36:00Z">
        <w:r w:rsidR="006B4248">
          <w:rPr>
            <w:rFonts w:ascii="Arial" w:hAnsi="Arial" w:cs="Arial"/>
            <w:sz w:val="16"/>
            <w:szCs w:val="16"/>
            <w:vertAlign w:val="superscript"/>
          </w:rPr>
          <w:t xml:space="preserve"> </w:t>
        </w:r>
      </w:ins>
      <w:ins w:id="1098" w:author="dugalh" w:date="2018-07-30T22:25:00Z">
        <w:r w:rsidRPr="00700BF8">
          <w:rPr>
            <w:sz w:val="16"/>
            <w:szCs w:val="16"/>
          </w:rPr>
          <w:t>c</w:t>
        </w:r>
      </w:ins>
      <w:ins w:id="1099" w:author="dugalh" w:date="2018-07-30T22:26:00Z">
        <w:r>
          <w:rPr>
            <w:sz w:val="16"/>
            <w:szCs w:val="16"/>
          </w:rPr>
          <w:t xml:space="preserve">omputation time per </w:t>
        </w:r>
      </w:ins>
      <w:ins w:id="1100" w:author="dugalh" w:date="2018-07-30T22:35:00Z">
        <w:r w:rsidR="008B32B4">
          <w:rPr>
            <w:sz w:val="16"/>
            <w:szCs w:val="16"/>
          </w:rPr>
          <w:t xml:space="preserve">12000 pixel ×8000 pixel </w:t>
        </w:r>
      </w:ins>
      <w:ins w:id="1101"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w:t>
      </w:r>
      <w:r w:rsidR="00FA2071" w:rsidRPr="00B44B64">
        <w:lastRenderedPageBreak/>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02" w:author="dugalh" w:date="2018-07-30T18:13:00Z"/>
        </w:rPr>
      </w:pPr>
      <w:bookmarkStart w:id="1103" w:name="_Ref395169572"/>
      <w:bookmarkStart w:id="1104" w:name="_Toc448324343"/>
      <w:moveFromRangeStart w:id="1105" w:author="dugalh" w:date="2018-07-30T18:13:00Z" w:name="move520737708"/>
      <w:moveFrom w:id="1106"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03"/>
        <w:r w:rsidRPr="00B44B64" w:rsidDel="00053CE5">
          <w:t xml:space="preserve">   Decision tree </w:t>
        </w:r>
        <w:r w:rsidR="00745C69" w:rsidRPr="00B44B64" w:rsidDel="00053CE5">
          <w:t>three-class</w:t>
        </w:r>
        <w:r w:rsidRPr="00B44B64" w:rsidDel="00053CE5">
          <w:t xml:space="preserve"> confusion matrix</w:t>
        </w:r>
        <w:bookmarkEnd w:id="1104"/>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07"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08" w:author="dugalh" w:date="2018-07-30T18:13:00Z"/>
                <w:rFonts w:cs="Arial"/>
                <w:sz w:val="16"/>
                <w:szCs w:val="16"/>
              </w:rPr>
            </w:pPr>
            <w:moveFrom w:id="1109"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10" w:author="dugalh" w:date="2018-07-30T18:13:00Z"/>
                <w:rFonts w:cs="Arial"/>
                <w:sz w:val="16"/>
                <w:szCs w:val="16"/>
              </w:rPr>
            </w:pPr>
            <w:moveFrom w:id="1111"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12" w:author="dugalh" w:date="2018-07-30T18:13:00Z"/>
                <w:rFonts w:cs="Arial"/>
                <w:sz w:val="16"/>
                <w:szCs w:val="16"/>
              </w:rPr>
            </w:pPr>
            <w:moveFrom w:id="1113"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14" w:author="dugalh" w:date="2018-07-30T18:13:00Z"/>
                <w:rFonts w:cs="Arial"/>
                <w:sz w:val="16"/>
                <w:szCs w:val="16"/>
              </w:rPr>
            </w:pPr>
            <w:moveFrom w:id="1115"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116" w:author="dugalh" w:date="2018-07-30T18:13:00Z"/>
                <w:rFonts w:cs="Arial"/>
                <w:sz w:val="16"/>
                <w:szCs w:val="16"/>
                <w:vertAlign w:val="superscript"/>
              </w:rPr>
            </w:pPr>
            <w:moveFrom w:id="1117"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118" w:author="dugalh" w:date="2018-07-30T18:13:00Z"/>
                <w:rFonts w:cs="Arial"/>
                <w:b/>
                <w:sz w:val="16"/>
                <w:szCs w:val="16"/>
              </w:rPr>
            </w:pPr>
            <w:moveFrom w:id="1119"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120" w:author="dugalh" w:date="2018-07-30T18:13:00Z"/>
                <w:rFonts w:cs="Arial"/>
                <w:sz w:val="16"/>
                <w:szCs w:val="16"/>
              </w:rPr>
            </w:pPr>
            <w:moveFrom w:id="1121"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122" w:author="dugalh" w:date="2018-07-30T18:13:00Z"/>
                <w:rFonts w:cs="Arial"/>
                <w:sz w:val="16"/>
                <w:szCs w:val="16"/>
              </w:rPr>
            </w:pPr>
            <w:moveFrom w:id="1123"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124" w:author="dugalh" w:date="2018-07-30T18:13:00Z"/>
                <w:rFonts w:cs="Arial"/>
                <w:sz w:val="16"/>
                <w:szCs w:val="16"/>
              </w:rPr>
            </w:pPr>
            <w:moveFrom w:id="1125"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26" w:author="dugalh" w:date="2018-07-30T18:13:00Z"/>
                <w:rFonts w:cs="Arial"/>
                <w:sz w:val="16"/>
                <w:szCs w:val="16"/>
              </w:rPr>
            </w:pPr>
            <w:moveFrom w:id="1127"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28" w:author="dugalh" w:date="2018-07-30T18:13:00Z"/>
                <w:rFonts w:cs="Arial"/>
                <w:sz w:val="16"/>
                <w:szCs w:val="16"/>
              </w:rPr>
            </w:pPr>
            <w:moveFrom w:id="1129"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30" w:author="dugalh" w:date="2018-07-30T18:13:00Z"/>
                <w:rFonts w:cs="Arial"/>
                <w:b/>
                <w:sz w:val="16"/>
                <w:szCs w:val="16"/>
              </w:rPr>
            </w:pPr>
            <w:moveFrom w:id="1131"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132" w:author="dugalh" w:date="2018-07-30T18:13:00Z"/>
                <w:rFonts w:cs="Arial"/>
                <w:sz w:val="16"/>
                <w:szCs w:val="16"/>
              </w:rPr>
            </w:pPr>
            <w:moveFrom w:id="1133"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134" w:author="dugalh" w:date="2018-07-30T18:13:00Z"/>
                <w:rFonts w:cs="Arial"/>
                <w:sz w:val="16"/>
                <w:szCs w:val="16"/>
              </w:rPr>
            </w:pPr>
            <w:moveFrom w:id="1135"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136" w:author="dugalh" w:date="2018-07-30T18:13:00Z"/>
                <w:rFonts w:cs="Arial"/>
                <w:sz w:val="16"/>
                <w:szCs w:val="16"/>
              </w:rPr>
            </w:pPr>
            <w:moveFrom w:id="1137"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138" w:author="dugalh" w:date="2018-07-30T18:13:00Z"/>
                <w:rFonts w:cs="Arial"/>
                <w:sz w:val="16"/>
                <w:szCs w:val="16"/>
              </w:rPr>
            </w:pPr>
            <w:moveFrom w:id="1139"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140" w:author="dugalh" w:date="2018-07-30T18:13:00Z"/>
                <w:rFonts w:cs="Arial"/>
                <w:sz w:val="16"/>
                <w:szCs w:val="16"/>
              </w:rPr>
            </w:pPr>
            <w:moveFrom w:id="1141"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142" w:author="dugalh" w:date="2018-07-30T18:13:00Z"/>
                <w:rFonts w:cs="Arial"/>
                <w:b/>
                <w:sz w:val="16"/>
                <w:szCs w:val="16"/>
              </w:rPr>
            </w:pPr>
            <w:moveFrom w:id="1143"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144" w:author="dugalh" w:date="2018-07-30T18:13:00Z"/>
                <w:rFonts w:cs="Arial"/>
                <w:sz w:val="16"/>
                <w:szCs w:val="16"/>
              </w:rPr>
            </w:pPr>
            <w:moveFrom w:id="1145"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146" w:author="dugalh" w:date="2018-07-30T18:13:00Z"/>
                <w:rFonts w:cs="Arial"/>
                <w:sz w:val="16"/>
                <w:szCs w:val="16"/>
              </w:rPr>
            </w:pPr>
            <w:moveFrom w:id="1147"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148" w:author="dugalh" w:date="2018-07-30T18:13:00Z"/>
                <w:rFonts w:cs="Arial"/>
                <w:sz w:val="16"/>
                <w:szCs w:val="16"/>
              </w:rPr>
            </w:pPr>
            <w:moveFrom w:id="1149"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150" w:author="dugalh" w:date="2018-07-30T18:13:00Z"/>
                <w:rFonts w:cs="Arial"/>
                <w:sz w:val="16"/>
                <w:szCs w:val="16"/>
              </w:rPr>
            </w:pPr>
            <w:moveFrom w:id="1151"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152" w:author="dugalh" w:date="2018-07-30T18:13:00Z"/>
                <w:rFonts w:cs="Arial"/>
                <w:sz w:val="16"/>
                <w:szCs w:val="16"/>
              </w:rPr>
            </w:pPr>
            <w:moveFrom w:id="1153"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154" w:author="dugalh" w:date="2018-07-30T18:13:00Z"/>
                <w:rFonts w:cs="Arial"/>
                <w:b/>
                <w:sz w:val="16"/>
                <w:szCs w:val="16"/>
              </w:rPr>
            </w:pPr>
            <w:moveFrom w:id="1155"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156" w:author="dugalh" w:date="2018-07-30T18:13:00Z"/>
                <w:rFonts w:cs="Arial"/>
                <w:sz w:val="16"/>
                <w:szCs w:val="16"/>
              </w:rPr>
            </w:pPr>
            <w:moveFrom w:id="1157"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158" w:author="dugalh" w:date="2018-07-30T18:13:00Z"/>
                <w:rFonts w:cs="Arial"/>
                <w:sz w:val="16"/>
                <w:szCs w:val="16"/>
              </w:rPr>
            </w:pPr>
            <w:moveFrom w:id="1159"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160" w:author="dugalh" w:date="2018-07-30T18:13:00Z"/>
                <w:rFonts w:cs="Arial"/>
                <w:sz w:val="16"/>
                <w:szCs w:val="16"/>
              </w:rPr>
            </w:pPr>
            <w:moveFrom w:id="1161"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162" w:author="dugalh" w:date="2018-07-30T18:13:00Z"/>
                <w:rFonts w:cs="Arial"/>
                <w:sz w:val="16"/>
                <w:szCs w:val="16"/>
              </w:rPr>
            </w:pPr>
            <w:moveFrom w:id="1163"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164"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165" w:author="dugalh" w:date="2018-07-30T18:13:00Z"/>
                <w:rFonts w:cs="Arial"/>
                <w:b/>
                <w:sz w:val="16"/>
                <w:szCs w:val="16"/>
                <w:vertAlign w:val="superscript"/>
              </w:rPr>
            </w:pPr>
            <w:moveFrom w:id="1166"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167" w:author="dugalh" w:date="2018-07-30T18:13:00Z"/>
                <w:rFonts w:cs="Arial"/>
                <w:sz w:val="16"/>
                <w:szCs w:val="16"/>
              </w:rPr>
            </w:pPr>
            <w:moveFrom w:id="1168"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169" w:author="dugalh" w:date="2018-07-30T18:13:00Z"/>
                <w:rFonts w:cs="Arial"/>
                <w:sz w:val="16"/>
                <w:szCs w:val="16"/>
              </w:rPr>
            </w:pPr>
            <w:moveFrom w:id="1170"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171" w:author="dugalh" w:date="2018-07-30T18:13:00Z"/>
                <w:rFonts w:cs="Arial"/>
                <w:sz w:val="16"/>
                <w:szCs w:val="16"/>
              </w:rPr>
            </w:pPr>
            <w:moveFrom w:id="1172"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173"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174"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175" w:author="dugalh" w:date="2018-07-30T18:13:00Z"/>
                <w:rFonts w:cs="Arial"/>
                <w:b/>
                <w:sz w:val="16"/>
                <w:szCs w:val="16"/>
              </w:rPr>
            </w:pPr>
            <w:moveFrom w:id="1176"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177" w:author="dugalh" w:date="2018-07-30T18:13:00Z"/>
                <w:rFonts w:cs="Arial"/>
                <w:sz w:val="16"/>
                <w:szCs w:val="16"/>
              </w:rPr>
            </w:pPr>
            <w:moveFrom w:id="1178"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179"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180"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181"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182"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183" w:author="dugalh" w:date="2018-07-30T18:13:00Z"/>
                <w:rFonts w:cs="Arial"/>
                <w:b/>
                <w:sz w:val="16"/>
                <w:szCs w:val="16"/>
              </w:rPr>
            </w:pPr>
            <w:moveFrom w:id="1184"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185" w:author="dugalh" w:date="2018-07-30T18:13:00Z"/>
                <w:rFonts w:cs="Arial"/>
                <w:sz w:val="16"/>
                <w:szCs w:val="16"/>
              </w:rPr>
            </w:pPr>
            <w:moveFrom w:id="1186"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187"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188"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189"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190"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191" w:author="dugalh" w:date="2018-07-30T18:13:00Z"/>
          <w:rFonts w:ascii="Arial" w:hAnsi="Arial" w:cs="Arial"/>
          <w:sz w:val="16"/>
          <w:szCs w:val="16"/>
        </w:rPr>
      </w:pPr>
      <w:moveFrom w:id="1192"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05"/>
    <w:p w14:paraId="6D32AC58" w14:textId="77777777" w:rsidR="00053CE5" w:rsidRPr="00B44B64" w:rsidRDefault="00053CE5" w:rsidP="00053CE5">
      <w:pPr>
        <w:pStyle w:val="1Tablecaption"/>
        <w:rPr>
          <w:moveTo w:id="1193" w:author="dugalh" w:date="2018-07-30T18:13:00Z"/>
        </w:rPr>
      </w:pPr>
      <w:moveToRangeStart w:id="1194" w:author="dugalh" w:date="2018-07-30T18:13:00Z" w:name="move520737708"/>
      <w:moveTo w:id="1195"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196"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197" w:author="dugalh" w:date="2018-07-30T18:13:00Z"/>
                <w:rFonts w:cs="Arial"/>
                <w:sz w:val="16"/>
                <w:szCs w:val="16"/>
              </w:rPr>
            </w:pPr>
            <w:moveTo w:id="1198"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199" w:author="dugalh" w:date="2018-07-30T18:13:00Z"/>
                <w:rFonts w:cs="Arial"/>
                <w:sz w:val="16"/>
                <w:szCs w:val="16"/>
              </w:rPr>
            </w:pPr>
            <w:proofErr w:type="spellStart"/>
            <w:moveTo w:id="1200"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01" w:author="dugalh" w:date="2018-07-30T18:13:00Z"/>
                <w:rFonts w:cs="Arial"/>
                <w:sz w:val="16"/>
                <w:szCs w:val="16"/>
              </w:rPr>
            </w:pPr>
            <w:moveTo w:id="1202"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03" w:author="dugalh" w:date="2018-07-30T18:13:00Z"/>
                <w:rFonts w:cs="Arial"/>
                <w:sz w:val="16"/>
                <w:szCs w:val="16"/>
              </w:rPr>
            </w:pPr>
            <w:moveTo w:id="1204"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05" w:author="dugalh" w:date="2018-07-30T18:13:00Z"/>
                <w:rFonts w:cs="Arial"/>
                <w:sz w:val="16"/>
                <w:szCs w:val="16"/>
                <w:vertAlign w:val="superscript"/>
              </w:rPr>
            </w:pPr>
            <w:moveTo w:id="1206"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07" w:author="dugalh" w:date="2018-07-30T18:13:00Z"/>
                <w:rFonts w:cs="Arial"/>
                <w:b/>
                <w:sz w:val="16"/>
                <w:szCs w:val="16"/>
              </w:rPr>
            </w:pPr>
            <w:moveTo w:id="1208"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09" w:author="dugalh" w:date="2018-07-30T18:13:00Z"/>
                <w:rFonts w:cs="Arial"/>
                <w:sz w:val="16"/>
                <w:szCs w:val="16"/>
              </w:rPr>
            </w:pPr>
            <w:ins w:id="1210"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11" w:author="dugalh" w:date="2018-07-30T18:13:00Z"/>
                <w:rFonts w:cs="Arial"/>
                <w:sz w:val="16"/>
                <w:szCs w:val="16"/>
              </w:rPr>
            </w:pPr>
            <w:ins w:id="1212"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13" w:author="dugalh" w:date="2018-07-30T18:13:00Z"/>
                <w:rFonts w:cs="Arial"/>
                <w:sz w:val="16"/>
                <w:szCs w:val="16"/>
              </w:rPr>
            </w:pPr>
            <w:ins w:id="1214"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15" w:author="dugalh" w:date="2018-07-30T18:13:00Z"/>
                <w:rFonts w:cs="Arial"/>
                <w:sz w:val="16"/>
                <w:szCs w:val="16"/>
              </w:rPr>
            </w:pPr>
            <w:ins w:id="1216"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217" w:author="dugalh" w:date="2018-07-30T18:13:00Z"/>
                <w:rFonts w:cs="Arial"/>
                <w:sz w:val="16"/>
                <w:szCs w:val="16"/>
              </w:rPr>
            </w:pPr>
            <w:ins w:id="1218"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219" w:author="dugalh" w:date="2018-07-30T18:13:00Z"/>
                <w:rFonts w:cs="Arial"/>
                <w:b/>
                <w:sz w:val="16"/>
                <w:szCs w:val="16"/>
              </w:rPr>
            </w:pPr>
            <w:proofErr w:type="spellStart"/>
            <w:moveTo w:id="1220"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221" w:author="dugalh" w:date="2018-07-30T18:13:00Z"/>
                <w:rFonts w:cs="Arial"/>
                <w:sz w:val="16"/>
                <w:szCs w:val="16"/>
              </w:rPr>
            </w:pPr>
            <w:ins w:id="1222"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223" w:author="dugalh" w:date="2018-07-30T18:13:00Z"/>
                <w:rFonts w:cs="Arial"/>
                <w:sz w:val="16"/>
                <w:szCs w:val="16"/>
              </w:rPr>
            </w:pPr>
            <w:ins w:id="1224"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225" w:author="dugalh" w:date="2018-07-30T18:13:00Z"/>
                <w:rFonts w:cs="Arial"/>
                <w:sz w:val="16"/>
                <w:szCs w:val="16"/>
              </w:rPr>
            </w:pPr>
            <w:ins w:id="1226"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27" w:author="dugalh" w:date="2018-07-30T18:13:00Z"/>
                <w:rFonts w:cs="Arial"/>
                <w:sz w:val="16"/>
                <w:szCs w:val="16"/>
              </w:rPr>
            </w:pPr>
            <w:ins w:id="1228"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29" w:author="dugalh" w:date="2018-07-30T18:13:00Z"/>
                <w:rFonts w:cs="Arial"/>
                <w:sz w:val="16"/>
                <w:szCs w:val="16"/>
              </w:rPr>
            </w:pPr>
            <w:ins w:id="1230"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31" w:author="dugalh" w:date="2018-07-30T18:13:00Z"/>
                <w:rFonts w:cs="Arial"/>
                <w:b/>
                <w:sz w:val="16"/>
                <w:szCs w:val="16"/>
              </w:rPr>
            </w:pPr>
            <w:moveTo w:id="1232"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233" w:author="dugalh" w:date="2018-07-30T18:13:00Z"/>
                <w:rFonts w:cs="Arial"/>
                <w:sz w:val="16"/>
                <w:szCs w:val="16"/>
              </w:rPr>
            </w:pPr>
            <w:ins w:id="1234"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235" w:author="dugalh" w:date="2018-07-30T18:13:00Z"/>
                <w:rFonts w:cs="Arial"/>
                <w:sz w:val="16"/>
                <w:szCs w:val="16"/>
              </w:rPr>
            </w:pPr>
            <w:ins w:id="1236"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237" w:author="dugalh" w:date="2018-07-30T18:13:00Z"/>
                <w:rFonts w:cs="Arial"/>
                <w:sz w:val="16"/>
                <w:szCs w:val="16"/>
              </w:rPr>
            </w:pPr>
            <w:ins w:id="1238"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239" w:author="dugalh" w:date="2018-07-30T18:13:00Z"/>
                <w:rFonts w:cs="Arial"/>
                <w:sz w:val="16"/>
                <w:szCs w:val="16"/>
              </w:rPr>
            </w:pPr>
            <w:ins w:id="1240"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241" w:author="dugalh" w:date="2018-07-30T18:13:00Z"/>
                <w:rFonts w:cs="Arial"/>
                <w:sz w:val="16"/>
                <w:szCs w:val="16"/>
              </w:rPr>
            </w:pPr>
            <w:ins w:id="1242"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243" w:author="dugalh" w:date="2018-07-30T18:13:00Z"/>
                <w:rFonts w:cs="Arial"/>
                <w:b/>
                <w:sz w:val="16"/>
                <w:szCs w:val="16"/>
              </w:rPr>
            </w:pPr>
            <w:moveTo w:id="1244"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245" w:author="dugalh" w:date="2018-07-30T18:13:00Z"/>
                <w:rFonts w:cs="Arial"/>
                <w:sz w:val="16"/>
                <w:szCs w:val="16"/>
              </w:rPr>
            </w:pPr>
            <w:ins w:id="1246"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247" w:author="dugalh" w:date="2018-07-30T18:13:00Z"/>
                <w:rFonts w:cs="Arial"/>
                <w:sz w:val="16"/>
                <w:szCs w:val="16"/>
              </w:rPr>
            </w:pPr>
            <w:ins w:id="1248"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249" w:author="dugalh" w:date="2018-07-30T18:13:00Z"/>
                <w:rFonts w:cs="Arial"/>
                <w:sz w:val="16"/>
                <w:szCs w:val="16"/>
              </w:rPr>
            </w:pPr>
            <w:ins w:id="1250"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251" w:author="dugalh" w:date="2018-07-30T18:13:00Z"/>
                <w:rFonts w:cs="Arial"/>
                <w:sz w:val="16"/>
                <w:szCs w:val="16"/>
              </w:rPr>
            </w:pPr>
            <w:ins w:id="1252"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253"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254" w:author="dugalh" w:date="2018-07-30T18:13:00Z"/>
                <w:rFonts w:cs="Arial"/>
                <w:b/>
                <w:sz w:val="16"/>
                <w:szCs w:val="16"/>
                <w:vertAlign w:val="superscript"/>
              </w:rPr>
            </w:pPr>
            <w:moveTo w:id="1255"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256" w:author="dugalh" w:date="2018-07-30T18:13:00Z"/>
                <w:rFonts w:cs="Arial"/>
                <w:sz w:val="16"/>
                <w:szCs w:val="16"/>
              </w:rPr>
            </w:pPr>
            <w:ins w:id="1257"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258" w:author="dugalh" w:date="2018-07-30T18:13:00Z"/>
                <w:rFonts w:cs="Arial"/>
                <w:sz w:val="16"/>
                <w:szCs w:val="16"/>
              </w:rPr>
            </w:pPr>
            <w:ins w:id="1259"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260" w:author="dugalh" w:date="2018-07-30T18:13:00Z"/>
                <w:rFonts w:cs="Arial"/>
                <w:sz w:val="16"/>
                <w:szCs w:val="16"/>
              </w:rPr>
            </w:pPr>
            <w:ins w:id="1261"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262"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263"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264" w:author="dugalh" w:date="2018-07-30T18:13:00Z"/>
                <w:rFonts w:cs="Arial"/>
                <w:b/>
                <w:sz w:val="16"/>
                <w:szCs w:val="16"/>
              </w:rPr>
            </w:pPr>
            <w:moveTo w:id="1265"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266" w:author="dugalh" w:date="2018-07-30T18:13:00Z"/>
                <w:rFonts w:cs="Arial"/>
                <w:sz w:val="16"/>
                <w:szCs w:val="16"/>
              </w:rPr>
            </w:pPr>
            <w:ins w:id="1267"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268"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269"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270"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271"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272" w:author="dugalh" w:date="2018-07-30T18:13:00Z"/>
                <w:rFonts w:cs="Arial"/>
                <w:b/>
                <w:sz w:val="16"/>
                <w:szCs w:val="16"/>
              </w:rPr>
            </w:pPr>
            <w:moveTo w:id="1273"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274" w:author="dugalh" w:date="2018-07-30T18:13:00Z"/>
                <w:rFonts w:cs="Arial"/>
                <w:sz w:val="16"/>
                <w:szCs w:val="16"/>
              </w:rPr>
            </w:pPr>
            <w:ins w:id="1275"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276"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277"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278"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279"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280" w:author="dugalh" w:date="2018-07-30T18:13:00Z"/>
          <w:rFonts w:ascii="Arial" w:hAnsi="Arial" w:cs="Arial"/>
          <w:sz w:val="16"/>
          <w:szCs w:val="16"/>
        </w:rPr>
      </w:pPr>
      <w:moveTo w:id="1281"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282" w:author="dugalh" w:date="2018-07-30T23:09:00Z">
        <w:r w:rsidR="00341D0C">
          <w:rPr>
            <w:rFonts w:ascii="Arial" w:hAnsi="Arial" w:cs="Arial"/>
            <w:sz w:val="16"/>
            <w:szCs w:val="16"/>
          </w:rPr>
          <w:t>± = standard error of cross validated performance measure</w:t>
        </w:r>
      </w:ins>
      <w:ins w:id="1283" w:author="dugalh" w:date="2018-07-30T18:21:00Z">
        <w:r w:rsidR="007B2241">
          <w:rPr>
            <w:rFonts w:ascii="Arial" w:hAnsi="Arial" w:cs="Arial"/>
            <w:sz w:val="16"/>
            <w:szCs w:val="16"/>
          </w:rPr>
          <w:t xml:space="preserve">, </w:t>
        </w:r>
      </w:ins>
      <w:moveTo w:id="1284" w:author="dugalh" w:date="2018-07-30T18:13:00Z">
        <w:r w:rsidRPr="00B44B64">
          <w:rPr>
            <w:rFonts w:ascii="Arial" w:hAnsi="Arial" w:cs="Arial"/>
            <w:sz w:val="16"/>
            <w:szCs w:val="16"/>
          </w:rPr>
          <w:t>CA = Consumer’s accuracy, PA = Producer’s accuracy</w:t>
        </w:r>
      </w:moveTo>
      <w:ins w:id="1285" w:author="dugalh" w:date="2018-07-30T22:32:00Z">
        <w:r w:rsidR="008B32B4">
          <w:rPr>
            <w:rFonts w:ascii="Arial" w:hAnsi="Arial" w:cs="Arial"/>
            <w:sz w:val="16"/>
            <w:szCs w:val="16"/>
          </w:rPr>
          <w:t xml:space="preserve"> </w:t>
        </w:r>
      </w:ins>
    </w:p>
    <w:moveToRangeEnd w:id="1194"/>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286" w:author="dugalh" w:date="2018-07-30T18:27:00Z"/>
        </w:rPr>
      </w:pPr>
      <w:bookmarkStart w:id="1287" w:name="_Ref395169574"/>
      <w:bookmarkStart w:id="1288" w:name="_Toc448324344"/>
      <w:moveFromRangeStart w:id="1289" w:author="dugalh" w:date="2018-07-30T18:27:00Z" w:name="move520738557"/>
      <w:moveFrom w:id="1290"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287"/>
        <w:r w:rsidRPr="00B44B64" w:rsidDel="0082559B">
          <w:t xml:space="preserve">   Decision tree </w:t>
        </w:r>
        <w:r w:rsidR="00745C69" w:rsidRPr="00B44B64" w:rsidDel="0082559B">
          <w:t>two-class</w:t>
        </w:r>
        <w:r w:rsidRPr="00B44B64" w:rsidDel="0082559B">
          <w:t xml:space="preserve"> confusion matrix</w:t>
        </w:r>
        <w:bookmarkEnd w:id="1288"/>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291"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292" w:author="dugalh" w:date="2018-07-30T18:27:00Z"/>
                <w:rFonts w:cs="Arial"/>
                <w:sz w:val="16"/>
                <w:szCs w:val="16"/>
              </w:rPr>
            </w:pPr>
            <w:moveFrom w:id="1293"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294" w:author="dugalh" w:date="2018-07-30T18:27:00Z"/>
                <w:rFonts w:cs="Arial"/>
                <w:sz w:val="16"/>
                <w:szCs w:val="16"/>
              </w:rPr>
            </w:pPr>
            <w:moveFrom w:id="1295"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296" w:author="dugalh" w:date="2018-07-30T18:27:00Z"/>
                <w:rFonts w:cs="Arial"/>
                <w:sz w:val="16"/>
                <w:szCs w:val="16"/>
              </w:rPr>
            </w:pPr>
            <w:moveFrom w:id="1297"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298" w:author="dugalh" w:date="2018-07-30T18:27:00Z"/>
                <w:rFonts w:cs="Arial"/>
                <w:sz w:val="16"/>
                <w:szCs w:val="16"/>
              </w:rPr>
            </w:pPr>
            <w:moveFrom w:id="1299"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00" w:author="dugalh" w:date="2018-07-30T18:27:00Z"/>
                <w:rFonts w:cs="Arial"/>
                <w:b/>
                <w:sz w:val="16"/>
                <w:szCs w:val="16"/>
              </w:rPr>
            </w:pPr>
            <w:moveFrom w:id="1301"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02" w:author="dugalh" w:date="2018-07-30T18:27:00Z"/>
                <w:sz w:val="16"/>
                <w:szCs w:val="16"/>
              </w:rPr>
            </w:pPr>
            <w:moveFrom w:id="1303"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04" w:author="dugalh" w:date="2018-07-30T18:27:00Z"/>
                <w:sz w:val="16"/>
                <w:szCs w:val="16"/>
              </w:rPr>
            </w:pPr>
            <w:moveFrom w:id="1305"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06" w:author="dugalh" w:date="2018-07-30T18:27:00Z"/>
                <w:sz w:val="16"/>
                <w:szCs w:val="16"/>
              </w:rPr>
            </w:pPr>
            <w:moveFrom w:id="1307"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08" w:author="dugalh" w:date="2018-07-30T18:27:00Z"/>
                <w:sz w:val="16"/>
                <w:szCs w:val="16"/>
              </w:rPr>
            </w:pPr>
            <w:moveFrom w:id="1309"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10" w:author="dugalh" w:date="2018-07-30T18:27:00Z"/>
                <w:rFonts w:cs="Arial"/>
                <w:b/>
                <w:sz w:val="16"/>
                <w:szCs w:val="16"/>
              </w:rPr>
            </w:pPr>
            <w:moveFrom w:id="1311"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12" w:author="dugalh" w:date="2018-07-30T18:27:00Z"/>
                <w:sz w:val="16"/>
                <w:szCs w:val="16"/>
              </w:rPr>
            </w:pPr>
            <w:moveFrom w:id="1313"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14" w:author="dugalh" w:date="2018-07-30T18:27:00Z"/>
                <w:sz w:val="16"/>
                <w:szCs w:val="16"/>
              </w:rPr>
            </w:pPr>
            <w:moveFrom w:id="1315"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316" w:author="dugalh" w:date="2018-07-30T18:27:00Z"/>
                <w:sz w:val="16"/>
                <w:szCs w:val="16"/>
              </w:rPr>
            </w:pPr>
            <w:moveFrom w:id="1317"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318" w:author="dugalh" w:date="2018-07-30T18:27:00Z"/>
                <w:sz w:val="16"/>
                <w:szCs w:val="16"/>
              </w:rPr>
            </w:pPr>
            <w:moveFrom w:id="1319"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320" w:author="dugalh" w:date="2018-07-30T18:27:00Z"/>
                <w:rFonts w:cs="Arial"/>
                <w:b/>
                <w:sz w:val="16"/>
                <w:szCs w:val="16"/>
              </w:rPr>
            </w:pPr>
            <w:moveFrom w:id="1321"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322" w:author="dugalh" w:date="2018-07-30T18:27:00Z"/>
                <w:sz w:val="16"/>
                <w:szCs w:val="16"/>
              </w:rPr>
            </w:pPr>
            <w:moveFrom w:id="1323"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324" w:author="dugalh" w:date="2018-07-30T18:27:00Z"/>
                <w:sz w:val="16"/>
                <w:szCs w:val="16"/>
              </w:rPr>
            </w:pPr>
            <w:moveFrom w:id="1325"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26" w:author="dugalh" w:date="2018-07-30T18:27:00Z"/>
                <w:sz w:val="16"/>
                <w:szCs w:val="16"/>
              </w:rPr>
            </w:pPr>
            <w:moveFrom w:id="1327"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28"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29" w:author="dugalh" w:date="2018-07-30T18:27:00Z"/>
                <w:rFonts w:cs="Arial"/>
                <w:b/>
                <w:sz w:val="16"/>
                <w:szCs w:val="16"/>
              </w:rPr>
            </w:pPr>
            <w:moveFrom w:id="1330"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331" w:author="dugalh" w:date="2018-07-30T18:27:00Z"/>
                <w:sz w:val="16"/>
                <w:szCs w:val="16"/>
              </w:rPr>
            </w:pPr>
            <w:moveFrom w:id="1332"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333" w:author="dugalh" w:date="2018-07-30T18:27:00Z"/>
                <w:sz w:val="16"/>
                <w:szCs w:val="16"/>
              </w:rPr>
            </w:pPr>
            <w:moveFrom w:id="1334"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335"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336"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337" w:author="dugalh" w:date="2018-07-30T18:27:00Z"/>
                <w:rFonts w:cs="Arial"/>
                <w:b/>
                <w:sz w:val="16"/>
                <w:szCs w:val="16"/>
              </w:rPr>
            </w:pPr>
            <w:moveFrom w:id="1338"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339" w:author="dugalh" w:date="2018-07-30T18:27:00Z"/>
                <w:sz w:val="16"/>
                <w:szCs w:val="16"/>
              </w:rPr>
            </w:pPr>
            <w:moveFrom w:id="1340"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341"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342"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343"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344" w:author="dugalh" w:date="2018-07-30T18:27:00Z"/>
                <w:rFonts w:cs="Arial"/>
                <w:b/>
                <w:sz w:val="16"/>
                <w:szCs w:val="16"/>
              </w:rPr>
            </w:pPr>
            <w:moveFrom w:id="1345"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346" w:author="dugalh" w:date="2018-07-30T18:27:00Z"/>
                <w:sz w:val="16"/>
                <w:szCs w:val="16"/>
              </w:rPr>
            </w:pPr>
            <w:moveFrom w:id="1347"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348"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349"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350"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351" w:author="dugalh" w:date="2018-07-30T18:27:00Z"/>
          <w:rFonts w:ascii="Arial" w:hAnsi="Arial" w:cs="Arial"/>
          <w:sz w:val="16"/>
          <w:szCs w:val="16"/>
        </w:rPr>
      </w:pPr>
      <w:moveFrom w:id="1352"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289"/>
    <w:p w14:paraId="405D4335" w14:textId="77777777" w:rsidR="0082559B" w:rsidRPr="00B44B64" w:rsidRDefault="0082559B" w:rsidP="0082559B">
      <w:pPr>
        <w:pStyle w:val="1Tablecaption"/>
        <w:rPr>
          <w:moveTo w:id="1353" w:author="dugalh" w:date="2018-07-30T18:27:00Z"/>
        </w:rPr>
      </w:pPr>
      <w:moveToRangeStart w:id="1354" w:author="dugalh" w:date="2018-07-30T18:27:00Z" w:name="move520738557"/>
      <w:moveTo w:id="1355" w:author="dugalh" w:date="2018-07-30T18:27:00Z">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356"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357" w:author="dugalh" w:date="2018-07-30T18:27:00Z"/>
                <w:rFonts w:cs="Arial"/>
                <w:sz w:val="16"/>
                <w:szCs w:val="16"/>
              </w:rPr>
            </w:pPr>
            <w:moveTo w:id="1358"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359" w:author="dugalh" w:date="2018-07-30T18:27:00Z"/>
                <w:rFonts w:cs="Arial"/>
                <w:sz w:val="16"/>
                <w:szCs w:val="16"/>
              </w:rPr>
            </w:pPr>
            <w:proofErr w:type="spellStart"/>
            <w:moveTo w:id="1360"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361" w:author="dugalh" w:date="2018-07-30T18:27:00Z"/>
                <w:rFonts w:cs="Arial"/>
                <w:sz w:val="16"/>
                <w:szCs w:val="16"/>
              </w:rPr>
            </w:pPr>
            <w:moveTo w:id="1362"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363" w:author="dugalh" w:date="2018-07-30T18:27:00Z"/>
                <w:rFonts w:cs="Arial"/>
                <w:sz w:val="16"/>
                <w:szCs w:val="16"/>
              </w:rPr>
            </w:pPr>
            <w:moveTo w:id="1364"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365" w:author="dugalh" w:date="2018-07-30T18:27:00Z"/>
                <w:rFonts w:cs="Arial"/>
                <w:b/>
                <w:sz w:val="16"/>
                <w:szCs w:val="16"/>
              </w:rPr>
            </w:pPr>
            <w:moveTo w:id="1366"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367" w:author="dugalh" w:date="2018-07-30T18:27:00Z"/>
                <w:sz w:val="16"/>
                <w:szCs w:val="16"/>
              </w:rPr>
            </w:pPr>
            <w:ins w:id="1368"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369" w:author="dugalh" w:date="2018-07-30T18:27:00Z"/>
                <w:sz w:val="16"/>
                <w:szCs w:val="16"/>
              </w:rPr>
            </w:pPr>
            <w:ins w:id="1370"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371" w:author="dugalh" w:date="2018-07-30T18:27:00Z"/>
                <w:sz w:val="16"/>
                <w:szCs w:val="16"/>
              </w:rPr>
            </w:pPr>
            <w:ins w:id="1372"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373" w:author="dugalh" w:date="2018-07-30T18:27:00Z"/>
                <w:sz w:val="16"/>
                <w:szCs w:val="16"/>
              </w:rPr>
            </w:pPr>
            <w:ins w:id="1374"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375" w:author="dugalh" w:date="2018-07-30T18:27:00Z"/>
                <w:rFonts w:cs="Arial"/>
                <w:b/>
                <w:sz w:val="16"/>
                <w:szCs w:val="16"/>
              </w:rPr>
            </w:pPr>
            <w:proofErr w:type="spellStart"/>
            <w:moveTo w:id="1376"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377" w:author="dugalh" w:date="2018-07-30T18:27:00Z"/>
                <w:sz w:val="16"/>
                <w:szCs w:val="16"/>
              </w:rPr>
            </w:pPr>
            <w:ins w:id="1378"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379" w:author="dugalh" w:date="2018-07-30T18:27:00Z"/>
                <w:sz w:val="16"/>
                <w:szCs w:val="16"/>
              </w:rPr>
            </w:pPr>
            <w:ins w:id="1380"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381" w:author="dugalh" w:date="2018-07-30T18:27:00Z"/>
                <w:sz w:val="16"/>
                <w:szCs w:val="16"/>
              </w:rPr>
            </w:pPr>
            <w:ins w:id="1382"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383" w:author="dugalh" w:date="2018-07-30T18:27:00Z"/>
                <w:sz w:val="16"/>
                <w:szCs w:val="16"/>
              </w:rPr>
            </w:pPr>
            <w:ins w:id="1384"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385" w:author="dugalh" w:date="2018-07-30T18:27:00Z"/>
                <w:rFonts w:cs="Arial"/>
                <w:b/>
                <w:sz w:val="16"/>
                <w:szCs w:val="16"/>
              </w:rPr>
            </w:pPr>
            <w:moveTo w:id="1386"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387" w:author="dugalh" w:date="2018-07-30T18:27:00Z"/>
                <w:sz w:val="16"/>
                <w:szCs w:val="16"/>
              </w:rPr>
            </w:pPr>
            <w:ins w:id="1388"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389" w:author="dugalh" w:date="2018-07-30T18:27:00Z"/>
                <w:sz w:val="16"/>
                <w:szCs w:val="16"/>
              </w:rPr>
            </w:pPr>
            <w:ins w:id="1390"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391" w:author="dugalh" w:date="2018-07-30T18:27:00Z"/>
                <w:sz w:val="16"/>
                <w:szCs w:val="16"/>
              </w:rPr>
            </w:pPr>
            <w:ins w:id="1392"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393"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394" w:author="dugalh" w:date="2018-07-30T18:27:00Z"/>
                <w:rFonts w:cs="Arial"/>
                <w:b/>
                <w:sz w:val="16"/>
                <w:szCs w:val="16"/>
              </w:rPr>
            </w:pPr>
            <w:moveTo w:id="1395"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396" w:author="dugalh" w:date="2018-07-30T18:27:00Z"/>
                <w:sz w:val="16"/>
                <w:szCs w:val="16"/>
              </w:rPr>
            </w:pPr>
            <w:ins w:id="1397"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398" w:author="dugalh" w:date="2018-07-30T18:27:00Z"/>
                <w:sz w:val="16"/>
                <w:szCs w:val="16"/>
              </w:rPr>
            </w:pPr>
            <w:ins w:id="1399"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00"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01"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02" w:author="dugalh" w:date="2018-07-30T18:27:00Z"/>
                <w:rFonts w:cs="Arial"/>
                <w:b/>
                <w:sz w:val="16"/>
                <w:szCs w:val="16"/>
              </w:rPr>
            </w:pPr>
            <w:moveTo w:id="1403"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04" w:author="dugalh" w:date="2018-07-30T18:27:00Z"/>
                <w:sz w:val="16"/>
                <w:szCs w:val="16"/>
              </w:rPr>
            </w:pPr>
            <w:ins w:id="1405"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06" w:author="dugalh" w:date="2018-07-30T18:27:00Z"/>
                <w:sz w:val="16"/>
                <w:szCs w:val="16"/>
              </w:rPr>
            </w:pPr>
          </w:p>
        </w:tc>
        <w:tc>
          <w:tcPr>
            <w:tcW w:w="1489" w:type="dxa"/>
            <w:vAlign w:val="top"/>
          </w:tcPr>
          <w:p w14:paraId="0F27837D" w14:textId="77777777" w:rsidR="0082559B" w:rsidRPr="0082559B" w:rsidRDefault="0082559B" w:rsidP="008F3AD0">
            <w:pPr>
              <w:rPr>
                <w:moveTo w:id="1407" w:author="dugalh" w:date="2018-07-30T18:27:00Z"/>
                <w:sz w:val="16"/>
                <w:szCs w:val="16"/>
              </w:rPr>
            </w:pPr>
          </w:p>
        </w:tc>
        <w:tc>
          <w:tcPr>
            <w:tcW w:w="1489" w:type="dxa"/>
            <w:vAlign w:val="top"/>
          </w:tcPr>
          <w:p w14:paraId="79EC03A3" w14:textId="77777777" w:rsidR="0082559B" w:rsidRPr="0082559B" w:rsidRDefault="0082559B" w:rsidP="008F3AD0">
            <w:pPr>
              <w:rPr>
                <w:moveTo w:id="1408"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09" w:author="dugalh" w:date="2018-07-30T18:27:00Z"/>
                <w:rFonts w:cs="Arial"/>
                <w:b/>
                <w:sz w:val="16"/>
                <w:szCs w:val="16"/>
              </w:rPr>
            </w:pPr>
            <w:moveTo w:id="1410"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11" w:author="dugalh" w:date="2018-07-30T18:27:00Z"/>
                <w:sz w:val="16"/>
                <w:szCs w:val="16"/>
              </w:rPr>
            </w:pPr>
            <w:ins w:id="1412"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413" w:author="dugalh" w:date="2018-07-30T18:27:00Z"/>
                <w:sz w:val="16"/>
                <w:szCs w:val="16"/>
              </w:rPr>
            </w:pPr>
          </w:p>
        </w:tc>
        <w:tc>
          <w:tcPr>
            <w:tcW w:w="1489" w:type="dxa"/>
            <w:vAlign w:val="top"/>
          </w:tcPr>
          <w:p w14:paraId="26C4AEDB" w14:textId="77777777" w:rsidR="0082559B" w:rsidRPr="0082559B" w:rsidRDefault="0082559B" w:rsidP="008F3AD0">
            <w:pPr>
              <w:rPr>
                <w:moveTo w:id="1414" w:author="dugalh" w:date="2018-07-30T18:27:00Z"/>
                <w:sz w:val="16"/>
                <w:szCs w:val="16"/>
              </w:rPr>
            </w:pPr>
          </w:p>
        </w:tc>
        <w:tc>
          <w:tcPr>
            <w:tcW w:w="1489" w:type="dxa"/>
            <w:vAlign w:val="top"/>
          </w:tcPr>
          <w:p w14:paraId="6274D6FB" w14:textId="77777777" w:rsidR="0082559B" w:rsidRPr="0082559B" w:rsidRDefault="0082559B" w:rsidP="008F3AD0">
            <w:pPr>
              <w:rPr>
                <w:moveTo w:id="1415"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416" w:author="dugalh" w:date="2018-07-30T18:27:00Z"/>
          <w:rFonts w:ascii="Arial" w:hAnsi="Arial" w:cs="Arial"/>
          <w:sz w:val="16"/>
          <w:szCs w:val="16"/>
        </w:rPr>
      </w:pPr>
      <w:moveTo w:id="1417"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418" w:author="dugalh" w:date="2018-07-30T23:09:00Z">
        <w:r w:rsidR="00341D0C">
          <w:rPr>
            <w:rFonts w:ascii="Arial" w:hAnsi="Arial" w:cs="Arial"/>
            <w:sz w:val="16"/>
            <w:szCs w:val="16"/>
          </w:rPr>
          <w:t>± = standard error of cross validated performance measure</w:t>
        </w:r>
      </w:ins>
      <w:ins w:id="1419" w:author="dugalh" w:date="2018-07-30T18:33:00Z">
        <w:r w:rsidR="0096173C">
          <w:rPr>
            <w:rFonts w:ascii="Arial" w:hAnsi="Arial" w:cs="Arial"/>
            <w:sz w:val="16"/>
            <w:szCs w:val="16"/>
          </w:rPr>
          <w:t xml:space="preserve">, </w:t>
        </w:r>
      </w:ins>
      <w:moveTo w:id="1420" w:author="dugalh" w:date="2018-07-30T18:27:00Z">
        <w:r w:rsidRPr="00B44B64">
          <w:rPr>
            <w:rFonts w:ascii="Arial" w:hAnsi="Arial" w:cs="Arial"/>
            <w:sz w:val="16"/>
            <w:szCs w:val="16"/>
          </w:rPr>
          <w:t>CA = Consumer’s accuracy, PA = Producer’s accuracy</w:t>
        </w:r>
      </w:moveTo>
    </w:p>
    <w:moveToRangeEnd w:id="1354"/>
    <w:p w14:paraId="7163A059" w14:textId="77777777" w:rsidR="00D61588" w:rsidRDefault="00D61588" w:rsidP="00D61588">
      <w:pPr>
        <w:spacing w:line="360" w:lineRule="auto"/>
        <w:jc w:val="both"/>
        <w:rPr>
          <w:ins w:id="1421" w:author="dugalh" w:date="2018-07-30T18:27:00Z"/>
        </w:rPr>
      </w:pP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422" w:name="_Ref395175360"/>
      <w:bookmarkStart w:id="1423"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422"/>
      <w:r w:rsidRPr="00B44B64">
        <w:t xml:space="preserve">   Decision </w:t>
      </w:r>
      <w:r w:rsidR="00CF403F" w:rsidRPr="00B44B64">
        <w:t>t</w:t>
      </w:r>
      <w:r w:rsidRPr="00B44B64">
        <w:t>ree canopy</w:t>
      </w:r>
      <w:r w:rsidR="00FA2071" w:rsidRPr="00B44B64">
        <w:t>-</w:t>
      </w:r>
      <w:r w:rsidRPr="00B44B64">
        <w:t>cover estimates</w:t>
      </w:r>
      <w:bookmarkEnd w:id="1423"/>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0580572" w14:textId="741CAE38" w:rsidR="00164402" w:rsidRPr="00B44B64" w:rsidRDefault="00164402"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1424" w:name="_Toc448324369"/>
      <w:bookmarkStart w:id="1425" w:name="_Ref395293945"/>
      <w:bookmarkStart w:id="1426" w:name="_Toc520807805"/>
      <w:commentRangeStart w:id="1427"/>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1425"/>
      <w:r w:rsidRPr="006C32D3">
        <w:rPr>
          <w:b w:val="0"/>
        </w:rPr>
        <w:t xml:space="preserve">  </w:t>
      </w:r>
      <w:commentRangeEnd w:id="1427"/>
      <w:r w:rsidR="000437B9">
        <w:rPr>
          <w:rStyle w:val="CommentReference"/>
          <w:b w:val="0"/>
          <w:bCs w:val="0"/>
        </w:rPr>
        <w:commentReference w:id="1427"/>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1424"/>
      <w:bookmarkEnd w:id="1426"/>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1428" w:name="_Toc448324370"/>
      <w:bookmarkStart w:id="1429" w:name="_Toc520807806"/>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1428"/>
      <w:bookmarkEnd w:id="1429"/>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BC6A85">
      <w:pPr>
        <w:pStyle w:val="Caption"/>
        <w:jc w:val="center"/>
        <w:rPr>
          <w:b w:val="0"/>
        </w:rPr>
      </w:pPr>
      <w:bookmarkStart w:id="1430" w:name="_Toc448324371"/>
      <w:bookmarkStart w:id="1431" w:name="_Toc520807807"/>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1430"/>
      <w:bookmarkEnd w:id="1431"/>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1432" w:name="_Toc448324372"/>
      <w:bookmarkStart w:id="1433" w:name="_Ref395293949"/>
      <w:bookmarkStart w:id="1434" w:name="_Toc520807808"/>
      <w:commentRangeStart w:id="1435"/>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1433"/>
      <w:r w:rsidRPr="006C32D3">
        <w:rPr>
          <w:b w:val="0"/>
        </w:rPr>
        <w:t xml:space="preserve">  </w:t>
      </w:r>
      <w:commentRangeEnd w:id="1435"/>
      <w:r w:rsidR="000437B9">
        <w:rPr>
          <w:rStyle w:val="CommentReference"/>
          <w:b w:val="0"/>
          <w:bCs w:val="0"/>
        </w:rPr>
        <w:commentReference w:id="1435"/>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1432"/>
      <w:bookmarkEnd w:id="1434"/>
    </w:p>
    <w:p w14:paraId="65368C9C" w14:textId="77777777" w:rsidR="00D61588" w:rsidRPr="00B44B64" w:rsidRDefault="00D61588" w:rsidP="00D61588"/>
    <w:p w14:paraId="0C1CC606" w14:textId="7514A485" w:rsidR="00832542" w:rsidRPr="00B44B64" w:rsidRDefault="00832542" w:rsidP="003C7A4E">
      <w:pPr>
        <w:pStyle w:val="Heading1"/>
      </w:pPr>
      <w:commentRangeStart w:id="1436"/>
      <w:commentRangeStart w:id="1437"/>
      <w:r w:rsidRPr="00B44B64">
        <w:t>Discussion</w:t>
      </w:r>
      <w:commentRangeEnd w:id="1436"/>
      <w:r w:rsidR="004644C7">
        <w:rPr>
          <w:rStyle w:val="CommentReference"/>
          <w:b w:val="0"/>
          <w:bCs w:val="0"/>
          <w:iCs w:val="0"/>
        </w:rPr>
        <w:commentReference w:id="1436"/>
      </w:r>
      <w:commentRangeEnd w:id="1437"/>
      <w:r w:rsidR="007A1DF5">
        <w:rPr>
          <w:rStyle w:val="CommentReference"/>
          <w:b w:val="0"/>
          <w:bCs w:val="0"/>
          <w:iCs w:val="0"/>
        </w:rPr>
        <w:commentReference w:id="1437"/>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04BCA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955429">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57&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438" w:author="dugalh" w:date="2018-07-31T11:56:00Z">
        <w:r w:rsidR="00D96BFC">
          <w:t>The c</w:t>
        </w:r>
      </w:ins>
      <w:ins w:id="1439" w:author="dugalh" w:date="2018-07-31T11:55:00Z">
        <w:r w:rsidR="00D96BFC">
          <w:t>lassifier p</w:t>
        </w:r>
      </w:ins>
      <w:ins w:id="1440" w:author="dugalh" w:date="2018-07-31T11:54:00Z">
        <w:r w:rsidR="00D96BFC">
          <w:t xml:space="preserve">erformance variability </w:t>
        </w:r>
      </w:ins>
      <w:ins w:id="1441" w:author="dugalh" w:date="2018-07-31T11:55:00Z">
        <w:r w:rsidR="00D96BFC">
          <w:t>on</w:t>
        </w:r>
      </w:ins>
      <w:ins w:id="1442" w:author="dugalh" w:date="2018-07-31T11:54:00Z">
        <w:r w:rsidR="00D96BFC">
          <w:t xml:space="preserve"> the labeled pixel data</w:t>
        </w:r>
      </w:ins>
      <w:ins w:id="1443" w:author="dugalh" w:date="2018-07-31T11:53:00Z">
        <w:r w:rsidR="00D96BFC">
          <w:t xml:space="preserve"> </w:t>
        </w:r>
      </w:ins>
      <w:ins w:id="1444" w:author="dugalh" w:date="2018-07-31T11:55:00Z">
        <w:r w:rsidR="00D96BFC">
          <w:t xml:space="preserve">was low in general, </w:t>
        </w:r>
      </w:ins>
      <w:ins w:id="1445" w:author="dugalh" w:date="2018-07-31T11:56:00Z">
        <w:r w:rsidR="00D96BFC">
          <w:t xml:space="preserve">as evidenced by the standard errors in </w:t>
        </w:r>
        <w:r w:rsidR="00D96BFC" w:rsidRPr="00B44B64">
          <w:fldChar w:fldCharType="begin"/>
        </w:r>
        <w:r w:rsidR="00D96BFC" w:rsidRPr="00B44B64">
          <w:instrText xml:space="preserve"> REF _Ref394945112 \h  \* MERGEFORMAT </w:instrText>
        </w:r>
        <w:r w:rsidR="00D96BFC" w:rsidRPr="00B44B64">
          <w:fldChar w:fldCharType="separate"/>
        </w:r>
        <w:r w:rsidR="00D96BFC" w:rsidRPr="00B31736">
          <w:t xml:space="preserve">Table </w:t>
        </w:r>
        <w:r w:rsidR="00D96BFC" w:rsidRPr="00B31736">
          <w:rPr>
            <w:noProof/>
          </w:rPr>
          <w:t>7</w:t>
        </w:r>
        <w:r w:rsidR="00D96BFC" w:rsidRPr="00B44B64">
          <w:fldChar w:fldCharType="end"/>
        </w:r>
      </w:ins>
      <w:ins w:id="1446" w:author="dugalh" w:date="2018-07-31T12:24:00Z">
        <w:r w:rsidR="00CD3CB8">
          <w:t>, with t</w:t>
        </w:r>
      </w:ins>
      <w:ins w:id="1447" w:author="dugalh" w:date="2018-07-31T11:56:00Z">
        <w:r w:rsidR="00D96BFC">
          <w:t xml:space="preserve">he SVM </w:t>
        </w:r>
      </w:ins>
      <w:ins w:id="1448" w:author="dugalh" w:date="2018-07-31T12:24:00Z">
        <w:r w:rsidR="00CD3CB8">
          <w:t>producing the highest variability of the tested classifiers</w:t>
        </w:r>
      </w:ins>
      <w:ins w:id="1449"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w:t>
      </w:r>
      <w:commentRangeStart w:id="1450"/>
      <w:r w:rsidRPr="00B44B64">
        <w:t xml:space="preserve">the </w:t>
      </w:r>
      <w:del w:id="1451" w:author="dugalh" w:date="2018-07-30T23:09:00Z">
        <w:r w:rsidRPr="00B44B64" w:rsidDel="00F41037">
          <w:delText xml:space="preserve">second </w:delText>
        </w:r>
      </w:del>
      <w:r w:rsidRPr="00B44B64">
        <w:t>fastest option</w:t>
      </w:r>
      <w:ins w:id="1452" w:author="dugalh" w:date="2018-07-31T11:51:00Z">
        <w:r w:rsidR="00585595">
          <w:t xml:space="preserve"> (see </w:t>
        </w:r>
        <w:r w:rsidR="00585595">
          <w:fldChar w:fldCharType="begin"/>
        </w:r>
        <w:r w:rsidR="00585595">
          <w:instrText xml:space="preserve"> REF _Ref520753869 \h </w:instrText>
        </w:r>
      </w:ins>
      <w:r w:rsidR="00585595">
        <w:fldChar w:fldCharType="separate"/>
      </w:r>
      <w:ins w:id="1453" w:author="dugalh" w:date="2018-07-31T11:51:00Z">
        <w:r w:rsidR="00585595">
          <w:t xml:space="preserve">Table </w:t>
        </w:r>
        <w:r w:rsidR="00585595">
          <w:rPr>
            <w:noProof/>
          </w:rPr>
          <w:t>8</w:t>
        </w:r>
        <w:r w:rsidR="00585595">
          <w:fldChar w:fldCharType="end"/>
        </w:r>
        <w:r w:rsidR="00585595">
          <w:t>)</w:t>
        </w:r>
      </w:ins>
      <w:del w:id="1454"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commentRangeEnd w:id="1450"/>
      <w:r w:rsidR="00F41037">
        <w:rPr>
          <w:rStyle w:val="CommentReference"/>
        </w:rPr>
        <w:commentReference w:id="1450"/>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lastRenderedPageBreak/>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6DA08EF4"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955429">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18,19,23,26,58&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w:t>
      </w:r>
      <w:ins w:id="1455" w:author="dugalh" w:date="2018-07-31T13:06:00Z">
        <w:r w:rsidR="00955429">
          <w:t>elevation</w:t>
        </w:r>
      </w:ins>
      <w:ins w:id="1456"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457" w:author="dugalh" w:date="2018-07-31T12:56:00Z">
        <w:r w:rsidR="008F3AD0">
          <w:t xml:space="preserve"> and </w:t>
        </w:r>
      </w:ins>
      <w:ins w:id="1458" w:author="dugalh" w:date="2018-07-31T13:07:00Z">
        <w:r w:rsidR="00955429">
          <w:t>Su</w:t>
        </w:r>
        <w:r w:rsidR="00955429">
          <w:fldChar w:fldCharType="begin" w:fldLock="1"/>
        </w:r>
      </w:ins>
      <w:r w:rsidR="002453B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59&lt;/sup&gt;","plainTextFormattedCitation":"59","previouslyFormattedCitation":"&lt;sup&gt;59&lt;/sup&gt;"},"properties":{"noteIndex":0},"schema":"https://github.com/citation-style-language/schema/raw/master/csl-citation.json"}</w:instrText>
      </w:r>
      <w:r w:rsidR="00955429">
        <w:fldChar w:fldCharType="separate"/>
      </w:r>
      <w:r w:rsidR="00955429" w:rsidRPr="00955429">
        <w:rPr>
          <w:noProof/>
          <w:vertAlign w:val="superscript"/>
        </w:rPr>
        <w:t>59</w:t>
      </w:r>
      <w:ins w:id="1459"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4051BF0A" w:rsidR="00D61588" w:rsidRDefault="00D61588" w:rsidP="00AC1022">
      <w:pPr>
        <w:pStyle w:val="BodyTextIndented"/>
        <w:rPr>
          <w:ins w:id="1460"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w:t>
      </w:r>
      <w:r w:rsidRPr="00B44B64">
        <w:lastRenderedPageBreak/>
        <w:t xml:space="preserve">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955429">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12,60,61&lt;/sup&gt;","plainTextFormattedCitation":"12,60,61","previouslyFormattedCitation":"&lt;sup&gt;12,60,61&lt;/sup&gt;"},"properties":{"noteIndex":0},"schema":"https://github.com/citation-style-language/schema/raw/master/csl-citation.json"}</w:instrText>
      </w:r>
      <w:r w:rsidRPr="00B44B64">
        <w:fldChar w:fldCharType="separate"/>
      </w:r>
      <w:r w:rsidR="00955429" w:rsidRPr="00955429">
        <w:rPr>
          <w:noProof/>
          <w:vertAlign w:val="superscript"/>
        </w:rPr>
        <w:t>12,60,61</w:t>
      </w:r>
      <w:r w:rsidRPr="00B44B64">
        <w:fldChar w:fldCharType="end"/>
      </w:r>
      <w:r w:rsidRPr="00B44B64">
        <w:t xml:space="preserve">  </w:t>
      </w:r>
    </w:p>
    <w:p w14:paraId="44819316" w14:textId="77777777" w:rsidR="00BC6A85" w:rsidRDefault="00BC6A85" w:rsidP="00AC1022">
      <w:pPr>
        <w:pStyle w:val="BodyTextIndented"/>
        <w:rPr>
          <w:ins w:id="1461" w:author="dugalh" w:date="2018-07-31T13:41:00Z"/>
        </w:rPr>
      </w:pPr>
    </w:p>
    <w:p w14:paraId="0C8B05DE" w14:textId="7E1827FE" w:rsidR="00BC6A85" w:rsidRDefault="00BC6A85" w:rsidP="00BC6A85">
      <w:pPr>
        <w:pStyle w:val="Heading2"/>
        <w:numPr>
          <w:ilvl w:val="0"/>
          <w:numId w:val="0"/>
        </w:numPr>
        <w:rPr>
          <w:ins w:id="1462" w:author="dugalh" w:date="2018-07-31T13:38:00Z"/>
        </w:rPr>
      </w:pPr>
      <w:ins w:id="1463" w:author="dugalh" w:date="2018-07-31T13:41:00Z">
        <w:r>
          <w:t>Table of Figures</w:t>
        </w:r>
      </w:ins>
    </w:p>
    <w:p w14:paraId="2DFF03C7" w14:textId="77777777" w:rsidR="00BC6A85" w:rsidRDefault="00BC6A85">
      <w:pPr>
        <w:pStyle w:val="TableofFigures"/>
        <w:tabs>
          <w:tab w:val="right" w:leader="dot" w:pos="9016"/>
        </w:tabs>
        <w:rPr>
          <w:ins w:id="1464" w:author="dugalh" w:date="2018-07-31T13:41:00Z"/>
          <w:rFonts w:asciiTheme="minorHAnsi" w:eastAsiaTheme="minorEastAsia" w:hAnsiTheme="minorHAnsi" w:cstheme="minorBidi"/>
          <w:noProof/>
          <w:sz w:val="22"/>
          <w:szCs w:val="22"/>
          <w:lang w:val="en-GB" w:eastAsia="en-GB"/>
        </w:rPr>
      </w:pPr>
      <w:ins w:id="1465" w:author="dugalh" w:date="2018-07-31T13:41:00Z">
        <w:r>
          <w:fldChar w:fldCharType="begin"/>
        </w:r>
        <w:r>
          <w:instrText xml:space="preserve"> TOC \c "Figure" </w:instrText>
        </w:r>
      </w:ins>
      <w:r>
        <w:fldChar w:fldCharType="separate"/>
      </w:r>
      <w:ins w:id="1466" w:author="dugalh" w:date="2018-07-31T13:41:00Z">
        <w:r>
          <w:rPr>
            <w:noProof/>
          </w:rPr>
          <w:t xml:space="preserve">Fig. 1  </w:t>
        </w:r>
        <w:r w:rsidRPr="00F21429">
          <w:rPr>
            <w:noProof/>
          </w:rPr>
          <w:t>Little Karoo study area</w:t>
        </w:r>
        <w:r>
          <w:rPr>
            <w:noProof/>
          </w:rPr>
          <w:tab/>
        </w:r>
        <w:r>
          <w:rPr>
            <w:noProof/>
          </w:rPr>
          <w:fldChar w:fldCharType="begin"/>
        </w:r>
        <w:r>
          <w:rPr>
            <w:noProof/>
          </w:rPr>
          <w:instrText xml:space="preserve"> PAGEREF _Toc520807799 \h </w:instrText>
        </w:r>
        <w:r>
          <w:rPr>
            <w:noProof/>
          </w:rPr>
        </w:r>
      </w:ins>
      <w:r>
        <w:rPr>
          <w:noProof/>
        </w:rPr>
        <w:fldChar w:fldCharType="separate"/>
      </w:r>
      <w:ins w:id="1467" w:author="dugalh" w:date="2018-07-31T13:41:00Z">
        <w:r>
          <w:rPr>
            <w:noProof/>
          </w:rPr>
          <w:t>6</w:t>
        </w:r>
        <w:r>
          <w:rPr>
            <w:noProof/>
          </w:rPr>
          <w:fldChar w:fldCharType="end"/>
        </w:r>
      </w:ins>
    </w:p>
    <w:p w14:paraId="2B40B8A5" w14:textId="77777777" w:rsidR="00BC6A85" w:rsidRDefault="00BC6A85">
      <w:pPr>
        <w:pStyle w:val="TableofFigures"/>
        <w:tabs>
          <w:tab w:val="right" w:leader="dot" w:pos="9016"/>
        </w:tabs>
        <w:rPr>
          <w:ins w:id="1468" w:author="dugalh" w:date="2018-07-31T13:41:00Z"/>
          <w:rFonts w:asciiTheme="minorHAnsi" w:eastAsiaTheme="minorEastAsia" w:hAnsiTheme="minorHAnsi" w:cstheme="minorBidi"/>
          <w:noProof/>
          <w:sz w:val="22"/>
          <w:szCs w:val="22"/>
          <w:lang w:val="en-GB" w:eastAsia="en-GB"/>
        </w:rPr>
      </w:pPr>
      <w:ins w:id="1469" w:author="dugalh" w:date="2018-07-31T13:41:00Z">
        <w:r>
          <w:rPr>
            <w:noProof/>
          </w:rPr>
          <w:t>Fig. 3</w:t>
        </w:r>
        <w:r w:rsidRPr="00F21429">
          <w:rPr>
            <w:noProof/>
          </w:rPr>
          <w:t xml:space="preserve">  Study area spekboom habitats and field ground truth sites</w:t>
        </w:r>
        <w:r>
          <w:rPr>
            <w:noProof/>
          </w:rPr>
          <w:tab/>
        </w:r>
        <w:r>
          <w:rPr>
            <w:noProof/>
          </w:rPr>
          <w:fldChar w:fldCharType="begin"/>
        </w:r>
        <w:r>
          <w:rPr>
            <w:noProof/>
          </w:rPr>
          <w:instrText xml:space="preserve"> PAGEREF _Toc520807800 \h </w:instrText>
        </w:r>
        <w:r>
          <w:rPr>
            <w:noProof/>
          </w:rPr>
        </w:r>
      </w:ins>
      <w:r>
        <w:rPr>
          <w:noProof/>
        </w:rPr>
        <w:fldChar w:fldCharType="separate"/>
      </w:r>
      <w:ins w:id="1470" w:author="dugalh" w:date="2018-07-31T13:41:00Z">
        <w:r>
          <w:rPr>
            <w:noProof/>
          </w:rPr>
          <w:t>8</w:t>
        </w:r>
        <w:r>
          <w:rPr>
            <w:noProof/>
          </w:rPr>
          <w:fldChar w:fldCharType="end"/>
        </w:r>
      </w:ins>
    </w:p>
    <w:p w14:paraId="6CF85320" w14:textId="77777777" w:rsidR="00BC6A85" w:rsidRDefault="00BC6A85">
      <w:pPr>
        <w:pStyle w:val="TableofFigures"/>
        <w:tabs>
          <w:tab w:val="right" w:leader="dot" w:pos="9016"/>
        </w:tabs>
        <w:rPr>
          <w:ins w:id="1471" w:author="dugalh" w:date="2018-07-31T13:41:00Z"/>
          <w:rFonts w:asciiTheme="minorHAnsi" w:eastAsiaTheme="minorEastAsia" w:hAnsiTheme="minorHAnsi" w:cstheme="minorBidi"/>
          <w:noProof/>
          <w:sz w:val="22"/>
          <w:szCs w:val="22"/>
          <w:lang w:val="en-GB" w:eastAsia="en-GB"/>
        </w:rPr>
      </w:pPr>
      <w:ins w:id="1472" w:author="dugalh" w:date="2018-07-31T13:41:00Z">
        <w:r>
          <w:rPr>
            <w:noProof/>
            <w:lang w:eastAsia="en-ZA"/>
          </w:rPr>
          <w:t>Fig.</w:t>
        </w:r>
        <w:r>
          <w:rPr>
            <w:noProof/>
          </w:rPr>
          <w:t xml:space="preserve"> 4  </w:t>
        </w:r>
        <w:r w:rsidRPr="00F21429">
          <w:rPr>
            <w:noProof/>
          </w:rPr>
          <w:t>Matjiesvlei2 canopy-cover ground truth site</w:t>
        </w:r>
        <w:r>
          <w:rPr>
            <w:noProof/>
          </w:rPr>
          <w:tab/>
        </w:r>
        <w:r>
          <w:rPr>
            <w:noProof/>
          </w:rPr>
          <w:fldChar w:fldCharType="begin"/>
        </w:r>
        <w:r>
          <w:rPr>
            <w:noProof/>
          </w:rPr>
          <w:instrText xml:space="preserve"> PAGEREF _Toc520807801 \h </w:instrText>
        </w:r>
        <w:r>
          <w:rPr>
            <w:noProof/>
          </w:rPr>
        </w:r>
      </w:ins>
      <w:r>
        <w:rPr>
          <w:noProof/>
        </w:rPr>
        <w:fldChar w:fldCharType="separate"/>
      </w:r>
      <w:ins w:id="1473" w:author="dugalh" w:date="2018-07-31T13:41:00Z">
        <w:r>
          <w:rPr>
            <w:noProof/>
          </w:rPr>
          <w:t>9</w:t>
        </w:r>
        <w:r>
          <w:rPr>
            <w:noProof/>
          </w:rPr>
          <w:fldChar w:fldCharType="end"/>
        </w:r>
      </w:ins>
    </w:p>
    <w:p w14:paraId="0D99F3E1" w14:textId="77777777" w:rsidR="00BC6A85" w:rsidRDefault="00BC6A85">
      <w:pPr>
        <w:pStyle w:val="TableofFigures"/>
        <w:tabs>
          <w:tab w:val="right" w:leader="dot" w:pos="9016"/>
        </w:tabs>
        <w:rPr>
          <w:ins w:id="1474" w:author="dugalh" w:date="2018-07-31T13:41:00Z"/>
          <w:rFonts w:asciiTheme="minorHAnsi" w:eastAsiaTheme="minorEastAsia" w:hAnsiTheme="minorHAnsi" w:cstheme="minorBidi"/>
          <w:noProof/>
          <w:sz w:val="22"/>
          <w:szCs w:val="22"/>
          <w:lang w:val="en-GB" w:eastAsia="en-GB"/>
        </w:rPr>
      </w:pPr>
      <w:ins w:id="1475" w:author="dugalh" w:date="2018-07-31T13:41:00Z">
        <w:r>
          <w:rPr>
            <w:noProof/>
          </w:rPr>
          <w:t>Fig. 5</w:t>
        </w:r>
        <w:r w:rsidRPr="00F21429">
          <w:rPr>
            <w:noProof/>
          </w:rPr>
          <w:t xml:space="preserve">  Example image class labels</w:t>
        </w:r>
        <w:r>
          <w:rPr>
            <w:noProof/>
          </w:rPr>
          <w:tab/>
        </w:r>
        <w:r>
          <w:rPr>
            <w:noProof/>
          </w:rPr>
          <w:fldChar w:fldCharType="begin"/>
        </w:r>
        <w:r>
          <w:rPr>
            <w:noProof/>
          </w:rPr>
          <w:instrText xml:space="preserve"> PAGEREF _Toc520807802 \h </w:instrText>
        </w:r>
        <w:r>
          <w:rPr>
            <w:noProof/>
          </w:rPr>
        </w:r>
      </w:ins>
      <w:r>
        <w:rPr>
          <w:noProof/>
        </w:rPr>
        <w:fldChar w:fldCharType="separate"/>
      </w:r>
      <w:ins w:id="1476" w:author="dugalh" w:date="2018-07-31T13:41:00Z">
        <w:r>
          <w:rPr>
            <w:noProof/>
          </w:rPr>
          <w:t>11</w:t>
        </w:r>
        <w:r>
          <w:rPr>
            <w:noProof/>
          </w:rPr>
          <w:fldChar w:fldCharType="end"/>
        </w:r>
      </w:ins>
    </w:p>
    <w:p w14:paraId="662DBEF3" w14:textId="77777777" w:rsidR="00BC6A85" w:rsidRDefault="00BC6A85">
      <w:pPr>
        <w:pStyle w:val="TableofFigures"/>
        <w:tabs>
          <w:tab w:val="right" w:leader="dot" w:pos="9016"/>
        </w:tabs>
        <w:rPr>
          <w:ins w:id="1477" w:author="dugalh" w:date="2018-07-31T13:41:00Z"/>
          <w:rFonts w:asciiTheme="minorHAnsi" w:eastAsiaTheme="minorEastAsia" w:hAnsiTheme="minorHAnsi" w:cstheme="minorBidi"/>
          <w:noProof/>
          <w:sz w:val="22"/>
          <w:szCs w:val="22"/>
          <w:lang w:val="en-GB" w:eastAsia="en-GB"/>
        </w:rPr>
      </w:pPr>
      <w:ins w:id="1478" w:author="dugalh" w:date="2018-07-31T13:41:00Z">
        <w:r>
          <w:rPr>
            <w:noProof/>
          </w:rPr>
          <w:t>Fig. 2  MODIS and DMC RSR’s</w:t>
        </w:r>
        <w:r>
          <w:rPr>
            <w:noProof/>
          </w:rPr>
          <w:tab/>
        </w:r>
        <w:r>
          <w:rPr>
            <w:noProof/>
          </w:rPr>
          <w:fldChar w:fldCharType="begin"/>
        </w:r>
        <w:r>
          <w:rPr>
            <w:noProof/>
          </w:rPr>
          <w:instrText xml:space="preserve"> PAGEREF _Toc520807803 \h </w:instrText>
        </w:r>
        <w:r>
          <w:rPr>
            <w:noProof/>
          </w:rPr>
        </w:r>
      </w:ins>
      <w:r>
        <w:rPr>
          <w:noProof/>
        </w:rPr>
        <w:fldChar w:fldCharType="separate"/>
      </w:r>
      <w:ins w:id="1479" w:author="dugalh" w:date="2018-07-31T13:41:00Z">
        <w:r>
          <w:rPr>
            <w:noProof/>
          </w:rPr>
          <w:t>12</w:t>
        </w:r>
        <w:r>
          <w:rPr>
            <w:noProof/>
          </w:rPr>
          <w:fldChar w:fldCharType="end"/>
        </w:r>
      </w:ins>
    </w:p>
    <w:p w14:paraId="040363AC" w14:textId="77777777" w:rsidR="00BC6A85" w:rsidRDefault="00BC6A85">
      <w:pPr>
        <w:pStyle w:val="TableofFigures"/>
        <w:tabs>
          <w:tab w:val="right" w:leader="dot" w:pos="9016"/>
        </w:tabs>
        <w:rPr>
          <w:ins w:id="1480" w:author="dugalh" w:date="2018-07-31T13:41:00Z"/>
          <w:rFonts w:asciiTheme="minorHAnsi" w:eastAsiaTheme="minorEastAsia" w:hAnsiTheme="minorHAnsi" w:cstheme="minorBidi"/>
          <w:noProof/>
          <w:sz w:val="22"/>
          <w:szCs w:val="22"/>
          <w:lang w:val="en-GB" w:eastAsia="en-GB"/>
        </w:rPr>
      </w:pPr>
      <w:ins w:id="1481" w:author="dugalh" w:date="2018-07-31T13:41:00Z">
        <w:r>
          <w:rPr>
            <w:noProof/>
          </w:rPr>
          <w:t>Fig. 6</w:t>
        </w:r>
        <w:r w:rsidRPr="00F21429">
          <w:rPr>
            <w:noProof/>
          </w:rPr>
          <w:t xml:space="preserve">  Clustering of correlated features</w:t>
        </w:r>
        <w:r>
          <w:rPr>
            <w:noProof/>
          </w:rPr>
          <w:tab/>
        </w:r>
        <w:r>
          <w:rPr>
            <w:noProof/>
          </w:rPr>
          <w:fldChar w:fldCharType="begin"/>
        </w:r>
        <w:r>
          <w:rPr>
            <w:noProof/>
          </w:rPr>
          <w:instrText xml:space="preserve"> PAGEREF _Toc520807804 \h </w:instrText>
        </w:r>
        <w:r>
          <w:rPr>
            <w:noProof/>
          </w:rPr>
        </w:r>
      </w:ins>
      <w:r>
        <w:rPr>
          <w:noProof/>
        </w:rPr>
        <w:fldChar w:fldCharType="separate"/>
      </w:r>
      <w:ins w:id="1482" w:author="dugalh" w:date="2018-07-31T13:41:00Z">
        <w:r>
          <w:rPr>
            <w:noProof/>
          </w:rPr>
          <w:t>21</w:t>
        </w:r>
        <w:r>
          <w:rPr>
            <w:noProof/>
          </w:rPr>
          <w:fldChar w:fldCharType="end"/>
        </w:r>
      </w:ins>
    </w:p>
    <w:p w14:paraId="11136679" w14:textId="77777777" w:rsidR="00BC6A85" w:rsidRDefault="00BC6A85">
      <w:pPr>
        <w:pStyle w:val="TableofFigures"/>
        <w:tabs>
          <w:tab w:val="right" w:leader="dot" w:pos="9016"/>
        </w:tabs>
        <w:rPr>
          <w:ins w:id="1483" w:author="dugalh" w:date="2018-07-31T13:41:00Z"/>
          <w:rFonts w:asciiTheme="minorHAnsi" w:eastAsiaTheme="minorEastAsia" w:hAnsiTheme="minorHAnsi" w:cstheme="minorBidi"/>
          <w:noProof/>
          <w:sz w:val="22"/>
          <w:szCs w:val="22"/>
          <w:lang w:val="en-GB" w:eastAsia="en-GB"/>
        </w:rPr>
      </w:pPr>
      <w:ins w:id="1484" w:author="dugalh" w:date="2018-07-31T13:41:00Z">
        <w:r>
          <w:rPr>
            <w:noProof/>
          </w:rPr>
          <w:t>Fig. 7</w:t>
        </w:r>
        <w:r w:rsidRPr="00F21429">
          <w:rPr>
            <w:noProof/>
          </w:rPr>
          <w:t xml:space="preserve">  Groenfontein classification (Habitat: valley thicket with spekboom)</w:t>
        </w:r>
        <w:r>
          <w:rPr>
            <w:noProof/>
          </w:rPr>
          <w:tab/>
        </w:r>
        <w:r>
          <w:rPr>
            <w:noProof/>
          </w:rPr>
          <w:fldChar w:fldCharType="begin"/>
        </w:r>
        <w:r>
          <w:rPr>
            <w:noProof/>
          </w:rPr>
          <w:instrText xml:space="preserve"> PAGEREF _Toc520807805 \h </w:instrText>
        </w:r>
        <w:r>
          <w:rPr>
            <w:noProof/>
          </w:rPr>
        </w:r>
      </w:ins>
      <w:r>
        <w:rPr>
          <w:noProof/>
        </w:rPr>
        <w:fldChar w:fldCharType="separate"/>
      </w:r>
      <w:ins w:id="1485" w:author="dugalh" w:date="2018-07-31T13:41:00Z">
        <w:r>
          <w:rPr>
            <w:noProof/>
          </w:rPr>
          <w:t>26</w:t>
        </w:r>
        <w:r>
          <w:rPr>
            <w:noProof/>
          </w:rPr>
          <w:fldChar w:fldCharType="end"/>
        </w:r>
      </w:ins>
    </w:p>
    <w:p w14:paraId="304EF125" w14:textId="77777777" w:rsidR="00BC6A85" w:rsidRDefault="00BC6A85">
      <w:pPr>
        <w:pStyle w:val="TableofFigures"/>
        <w:tabs>
          <w:tab w:val="right" w:leader="dot" w:pos="9016"/>
        </w:tabs>
        <w:rPr>
          <w:ins w:id="1486" w:author="dugalh" w:date="2018-07-31T13:41:00Z"/>
          <w:rFonts w:asciiTheme="minorHAnsi" w:eastAsiaTheme="minorEastAsia" w:hAnsiTheme="minorHAnsi" w:cstheme="minorBidi"/>
          <w:noProof/>
          <w:sz w:val="22"/>
          <w:szCs w:val="22"/>
          <w:lang w:val="en-GB" w:eastAsia="en-GB"/>
        </w:rPr>
      </w:pPr>
      <w:ins w:id="1487" w:author="dugalh" w:date="2018-07-31T13:41:00Z">
        <w:r>
          <w:rPr>
            <w:noProof/>
          </w:rPr>
          <w:t>Fig. 8</w:t>
        </w:r>
        <w:r w:rsidRPr="00F21429">
          <w:rPr>
            <w:noProof/>
          </w:rPr>
          <w:t xml:space="preserve">  Matjiesvlei classification (Habitat: arid thicket with spekboom)</w:t>
        </w:r>
        <w:r>
          <w:rPr>
            <w:noProof/>
          </w:rPr>
          <w:tab/>
        </w:r>
        <w:r>
          <w:rPr>
            <w:noProof/>
          </w:rPr>
          <w:fldChar w:fldCharType="begin"/>
        </w:r>
        <w:r>
          <w:rPr>
            <w:noProof/>
          </w:rPr>
          <w:instrText xml:space="preserve"> PAGEREF _Toc520807806 \h </w:instrText>
        </w:r>
        <w:r>
          <w:rPr>
            <w:noProof/>
          </w:rPr>
        </w:r>
      </w:ins>
      <w:r>
        <w:rPr>
          <w:noProof/>
        </w:rPr>
        <w:fldChar w:fldCharType="separate"/>
      </w:r>
      <w:ins w:id="1488" w:author="dugalh" w:date="2018-07-31T13:41:00Z">
        <w:r>
          <w:rPr>
            <w:noProof/>
          </w:rPr>
          <w:t>26</w:t>
        </w:r>
        <w:r>
          <w:rPr>
            <w:noProof/>
          </w:rPr>
          <w:fldChar w:fldCharType="end"/>
        </w:r>
      </w:ins>
    </w:p>
    <w:p w14:paraId="5F85F354" w14:textId="77777777" w:rsidR="00BC6A85" w:rsidRDefault="00BC6A85">
      <w:pPr>
        <w:pStyle w:val="TableofFigures"/>
        <w:tabs>
          <w:tab w:val="right" w:leader="dot" w:pos="9016"/>
        </w:tabs>
        <w:rPr>
          <w:ins w:id="1489" w:author="dugalh" w:date="2018-07-31T13:41:00Z"/>
          <w:rFonts w:asciiTheme="minorHAnsi" w:eastAsiaTheme="minorEastAsia" w:hAnsiTheme="minorHAnsi" w:cstheme="minorBidi"/>
          <w:noProof/>
          <w:sz w:val="22"/>
          <w:szCs w:val="22"/>
          <w:lang w:val="en-GB" w:eastAsia="en-GB"/>
        </w:rPr>
      </w:pPr>
      <w:ins w:id="1490" w:author="dugalh" w:date="2018-07-31T13:41:00Z">
        <w:r>
          <w:rPr>
            <w:noProof/>
          </w:rPr>
          <w:t xml:space="preserve">Fig. 9  </w:t>
        </w:r>
        <w:r w:rsidRPr="00F21429">
          <w:rPr>
            <w:noProof/>
          </w:rPr>
          <w:t>Rooiberg classification (Habitat: arid thicket with spekboom and fynbos mosaic)</w:t>
        </w:r>
        <w:r>
          <w:rPr>
            <w:noProof/>
          </w:rPr>
          <w:tab/>
        </w:r>
        <w:r>
          <w:rPr>
            <w:noProof/>
          </w:rPr>
          <w:fldChar w:fldCharType="begin"/>
        </w:r>
        <w:r>
          <w:rPr>
            <w:noProof/>
          </w:rPr>
          <w:instrText xml:space="preserve"> PAGEREF _Toc520807807 \h </w:instrText>
        </w:r>
        <w:r>
          <w:rPr>
            <w:noProof/>
          </w:rPr>
        </w:r>
      </w:ins>
      <w:r>
        <w:rPr>
          <w:noProof/>
        </w:rPr>
        <w:fldChar w:fldCharType="separate"/>
      </w:r>
      <w:ins w:id="1491" w:author="dugalh" w:date="2018-07-31T13:41:00Z">
        <w:r>
          <w:rPr>
            <w:noProof/>
          </w:rPr>
          <w:t>27</w:t>
        </w:r>
        <w:r>
          <w:rPr>
            <w:noProof/>
          </w:rPr>
          <w:fldChar w:fldCharType="end"/>
        </w:r>
      </w:ins>
    </w:p>
    <w:p w14:paraId="30D4C405" w14:textId="77777777" w:rsidR="00BC6A85" w:rsidRDefault="00BC6A85">
      <w:pPr>
        <w:pStyle w:val="TableofFigures"/>
        <w:tabs>
          <w:tab w:val="right" w:leader="dot" w:pos="9016"/>
        </w:tabs>
        <w:rPr>
          <w:ins w:id="1492" w:author="dugalh" w:date="2018-07-31T13:41:00Z"/>
          <w:rFonts w:asciiTheme="minorHAnsi" w:eastAsiaTheme="minorEastAsia" w:hAnsiTheme="minorHAnsi" w:cstheme="minorBidi"/>
          <w:noProof/>
          <w:sz w:val="22"/>
          <w:szCs w:val="22"/>
          <w:lang w:val="en-GB" w:eastAsia="en-GB"/>
        </w:rPr>
      </w:pPr>
      <w:ins w:id="1493" w:author="dugalh" w:date="2018-07-31T13:41:00Z">
        <w:r>
          <w:rPr>
            <w:noProof/>
          </w:rPr>
          <w:t>Fig. 10</w:t>
        </w:r>
        <w:r w:rsidRPr="00F21429">
          <w:rPr>
            <w:noProof/>
          </w:rPr>
          <w:t xml:space="preserve">  Grootkop classification (Habitat: arid thicket with spekboom and succulent Karoo mosaic)</w:t>
        </w:r>
        <w:r>
          <w:rPr>
            <w:noProof/>
          </w:rPr>
          <w:tab/>
        </w:r>
        <w:r>
          <w:rPr>
            <w:noProof/>
          </w:rPr>
          <w:fldChar w:fldCharType="begin"/>
        </w:r>
        <w:r>
          <w:rPr>
            <w:noProof/>
          </w:rPr>
          <w:instrText xml:space="preserve"> PAGEREF _Toc520807808 \h </w:instrText>
        </w:r>
        <w:r>
          <w:rPr>
            <w:noProof/>
          </w:rPr>
        </w:r>
      </w:ins>
      <w:r>
        <w:rPr>
          <w:noProof/>
        </w:rPr>
        <w:fldChar w:fldCharType="separate"/>
      </w:r>
      <w:ins w:id="1494" w:author="dugalh" w:date="2018-07-31T13:41:00Z">
        <w:r>
          <w:rPr>
            <w:noProof/>
          </w:rPr>
          <w:t>27</w:t>
        </w:r>
        <w:r>
          <w:rPr>
            <w:noProof/>
          </w:rPr>
          <w:fldChar w:fldCharType="end"/>
        </w:r>
      </w:ins>
    </w:p>
    <w:p w14:paraId="3FB750A4" w14:textId="0F563766" w:rsidR="00BC6A85" w:rsidRPr="00B44B64" w:rsidRDefault="00BC6A85" w:rsidP="00AC1022">
      <w:pPr>
        <w:pStyle w:val="BodyTextIndented"/>
      </w:pPr>
      <w:ins w:id="1495" w:author="dugalh" w:date="2018-07-31T13:41:00Z">
        <w:r>
          <w:fldChar w:fldCharType="end"/>
        </w:r>
      </w:ins>
    </w:p>
    <w:bookmarkEnd w:id="794"/>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 xml:space="preserve">The financial assistance of the National </w:t>
      </w:r>
      <w:r w:rsidR="00A87ABF" w:rsidRPr="00B44B64">
        <w:lastRenderedPageBreak/>
        <w:t>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5A5B196B" w14:textId="339B0BAA" w:rsidR="002453B4" w:rsidRPr="002453B4" w:rsidRDefault="007A38B5" w:rsidP="002453B4">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2453B4" w:rsidRPr="002453B4">
        <w:rPr>
          <w:noProof/>
        </w:rPr>
        <w:t>1.</w:t>
      </w:r>
      <w:r w:rsidR="002453B4" w:rsidRPr="002453B4">
        <w:rPr>
          <w:noProof/>
        </w:rPr>
        <w:tab/>
        <w:t>J. Vlok, R. M. Cowling, and T. Wolf, “A vegetation map for the Little Karoo,” Unpublished maps and report for a SKEP project supported by CEPF grant no 1064410304 (2005).</w:t>
      </w:r>
    </w:p>
    <w:p w14:paraId="73EB07E4"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w:t>
      </w:r>
      <w:r w:rsidRPr="002453B4">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1A9AB6DB"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w:t>
      </w:r>
      <w:r w:rsidRPr="002453B4">
        <w:rPr>
          <w:noProof/>
        </w:rPr>
        <w:tab/>
        <w:t xml:space="preserve">A. Sigwela et al., “The impact of browsing-induced degradation on the reproduction of subtropical thicket canopy shrubs and trees,” South African J. Bot. </w:t>
      </w:r>
      <w:r w:rsidRPr="002453B4">
        <w:rPr>
          <w:b/>
          <w:bCs/>
          <w:noProof/>
        </w:rPr>
        <w:t>75</w:t>
      </w:r>
      <w:r w:rsidRPr="002453B4">
        <w:rPr>
          <w:noProof/>
        </w:rPr>
        <w:t>(2), 262–267, Elsevier B.V. (2009) [doi:10.1016/j.sajb.2008.12.001].</w:t>
      </w:r>
    </w:p>
    <w:p w14:paraId="3C65C14E"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w:t>
      </w:r>
      <w:r w:rsidRPr="002453B4">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2453B4">
        <w:rPr>
          <w:b/>
          <w:bCs/>
          <w:noProof/>
        </w:rPr>
        <w:t>02</w:t>
      </w:r>
      <w:r w:rsidRPr="002453B4">
        <w:rPr>
          <w:noProof/>
        </w:rPr>
        <w:t>, J. Aronson, S. Milton, and J. Blignaut, Eds., pp. 179–187, Island Press., Washington DC (2007).</w:t>
      </w:r>
    </w:p>
    <w:p w14:paraId="26B5ADB2"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w:t>
      </w:r>
      <w:r w:rsidRPr="002453B4">
        <w:rPr>
          <w:noProof/>
        </w:rPr>
        <w:tab/>
        <w:t xml:space="preserve">A. J. Mills et al., “Effects of goat pastoralism on ecosystem carbon storage in semiarid thicket, Eastern Cape, South Africa,” Austral Ecol. </w:t>
      </w:r>
      <w:r w:rsidRPr="002453B4">
        <w:rPr>
          <w:b/>
          <w:bCs/>
          <w:noProof/>
        </w:rPr>
        <w:t>30</w:t>
      </w:r>
      <w:r w:rsidRPr="002453B4">
        <w:rPr>
          <w:noProof/>
        </w:rPr>
        <w:t>, 797–804 (2005).</w:t>
      </w:r>
    </w:p>
    <w:p w14:paraId="22D54FC5"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6.</w:t>
      </w:r>
      <w:r w:rsidRPr="002453B4">
        <w:rPr>
          <w:noProof/>
        </w:rPr>
        <w:tab/>
        <w:t xml:space="preserve">M. Thompson et al., “Mapping grazing-induced degradation in a semi-arid environment: A rapid and cost effective approach for assessment and monitoring,” Environ. Manage. </w:t>
      </w:r>
      <w:r w:rsidRPr="002453B4">
        <w:rPr>
          <w:b/>
          <w:bCs/>
          <w:noProof/>
        </w:rPr>
        <w:t>43</w:t>
      </w:r>
      <w:r w:rsidRPr="002453B4">
        <w:rPr>
          <w:noProof/>
        </w:rPr>
        <w:t>, 585–596 (2009) [doi:10.1007/s00267-008-9228-x].</w:t>
      </w:r>
    </w:p>
    <w:p w14:paraId="6C6204B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7.</w:t>
      </w:r>
      <w:r w:rsidRPr="002453B4">
        <w:rPr>
          <w:noProof/>
        </w:rPr>
        <w:tab/>
        <w:t xml:space="preserve">G. van Luijk et al., “Hydrological implications of desertification: Degradation of South African semi-arid subtropical thicket,” J. Arid Environ. </w:t>
      </w:r>
      <w:r w:rsidRPr="002453B4">
        <w:rPr>
          <w:b/>
          <w:bCs/>
          <w:noProof/>
        </w:rPr>
        <w:t>91</w:t>
      </w:r>
      <w:r w:rsidRPr="002453B4">
        <w:rPr>
          <w:noProof/>
        </w:rPr>
        <w:t>, 14–21, Elsevier Ltd (2013) [doi:10.1016/j.jaridenv.2012.10.022].</w:t>
      </w:r>
    </w:p>
    <w:p w14:paraId="075AE920"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8.</w:t>
      </w:r>
      <w:r w:rsidRPr="002453B4">
        <w:rPr>
          <w:noProof/>
        </w:rPr>
        <w:tab/>
        <w:t xml:space="preserve">A. J. Mills and R. M. Cowling, “Rate of carbon sequestration at two thicket restoration sites in the Eastern Cape, South Africa,” Restor. Ecol. </w:t>
      </w:r>
      <w:r w:rsidRPr="002453B4">
        <w:rPr>
          <w:b/>
          <w:bCs/>
          <w:noProof/>
        </w:rPr>
        <w:t>14</w:t>
      </w:r>
      <w:r w:rsidRPr="002453B4">
        <w:rPr>
          <w:noProof/>
        </w:rPr>
        <w:t>(1), 38–49 (2006).</w:t>
      </w:r>
    </w:p>
    <w:p w14:paraId="45AE169D"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9.</w:t>
      </w:r>
      <w:r w:rsidRPr="002453B4">
        <w:rPr>
          <w:noProof/>
        </w:rPr>
        <w:tab/>
        <w:t xml:space="preserve">M. L. Vyver et al., “Active restoration of woody canopy dominants in degraded South African semi-arid thicket is neither ecologically nor economically feasible,” Appl. Veg. Sci. </w:t>
      </w:r>
      <w:r w:rsidRPr="002453B4">
        <w:rPr>
          <w:b/>
          <w:bCs/>
          <w:noProof/>
        </w:rPr>
        <w:t>15</w:t>
      </w:r>
      <w:r w:rsidRPr="002453B4">
        <w:rPr>
          <w:noProof/>
        </w:rPr>
        <w:t>(1), 26–34 (2012) [doi:10.1111/j.1654-109X.2011.01162.x].</w:t>
      </w:r>
    </w:p>
    <w:p w14:paraId="42A66265"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10.</w:t>
      </w:r>
      <w:r w:rsidRPr="002453B4">
        <w:rPr>
          <w:noProof/>
        </w:rPr>
        <w:tab/>
        <w:t xml:space="preserve">H. Adie and R. I. Yeaton, “Regeneration dynamics in arid subtropical thicket, South </w:t>
      </w:r>
      <w:r w:rsidRPr="002453B4">
        <w:rPr>
          <w:noProof/>
        </w:rPr>
        <w:lastRenderedPageBreak/>
        <w:t xml:space="preserve">Africa,” South African J. Bot. </w:t>
      </w:r>
      <w:r w:rsidRPr="002453B4">
        <w:rPr>
          <w:b/>
          <w:bCs/>
          <w:noProof/>
        </w:rPr>
        <w:t>88</w:t>
      </w:r>
      <w:r w:rsidRPr="002453B4">
        <w:rPr>
          <w:noProof/>
        </w:rPr>
        <w:t>, 80–85, South African Association of Botanists (2013) [doi:10.1016/j.sajb.2013.05.010].</w:t>
      </w:r>
    </w:p>
    <w:p w14:paraId="0419A2F9"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11.</w:t>
      </w:r>
      <w:r w:rsidRPr="002453B4">
        <w:rPr>
          <w:noProof/>
        </w:rPr>
        <w:tab/>
        <w:t xml:space="preserve">A. J. Mills and R. M. Cowling, “Below-ground carbon stocks in intact and transformed subtropical thicket landscapes in semi-arid South Africa,” J. Arid Environ. </w:t>
      </w:r>
      <w:r w:rsidRPr="002453B4">
        <w:rPr>
          <w:b/>
          <w:bCs/>
          <w:noProof/>
        </w:rPr>
        <w:t>74</w:t>
      </w:r>
      <w:r w:rsidRPr="002453B4">
        <w:rPr>
          <w:noProof/>
        </w:rPr>
        <w:t>(1), 93–100, Elsevier Ltd (2010) [doi:10.1016/j.jaridenv.2009.07.002].</w:t>
      </w:r>
    </w:p>
    <w:p w14:paraId="668DDB9C"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12.</w:t>
      </w:r>
      <w:r w:rsidRPr="002453B4">
        <w:rPr>
          <w:noProof/>
        </w:rPr>
        <w:tab/>
        <w:t xml:space="preserve">C. Eisfelder, C. Kuenzer, and S. Dech, “Derivation of biomass information for semi-arid areas using remote-sensing data,” Int. J. Remote Sens. </w:t>
      </w:r>
      <w:r w:rsidRPr="002453B4">
        <w:rPr>
          <w:b/>
          <w:bCs/>
          <w:noProof/>
        </w:rPr>
        <w:t>33</w:t>
      </w:r>
      <w:r w:rsidRPr="002453B4">
        <w:rPr>
          <w:noProof/>
        </w:rPr>
        <w:t>(9), 2937–2984 (2012).</w:t>
      </w:r>
    </w:p>
    <w:p w14:paraId="6B2ECF8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13.</w:t>
      </w:r>
      <w:r w:rsidRPr="002453B4">
        <w:rPr>
          <w:noProof/>
        </w:rPr>
        <w:tab/>
        <w:t>M. J. Powell, “Restoration of degraded subtropical thickets in the Baviaanskloof Megareserve, South Africa,” Rhodes University (2009).</w:t>
      </w:r>
    </w:p>
    <w:p w14:paraId="7DDB6DEA"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14.</w:t>
      </w:r>
      <w:r w:rsidRPr="002453B4">
        <w:rPr>
          <w:noProof/>
        </w:rPr>
        <w:tab/>
        <w:t xml:space="preserve">D. Lu, “The potential and challenge of remote sensing based biomass estimation,” Int. J. Remote Sens. </w:t>
      </w:r>
      <w:r w:rsidRPr="002453B4">
        <w:rPr>
          <w:b/>
          <w:bCs/>
          <w:noProof/>
        </w:rPr>
        <w:t>27</w:t>
      </w:r>
      <w:r w:rsidRPr="002453B4">
        <w:rPr>
          <w:noProof/>
        </w:rPr>
        <w:t>(7), 1297–1328 (2006) [doi:10.1080/01431160500486732].</w:t>
      </w:r>
    </w:p>
    <w:p w14:paraId="6614932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15.</w:t>
      </w:r>
      <w:r w:rsidRPr="002453B4">
        <w:rPr>
          <w:noProof/>
        </w:rPr>
        <w:tab/>
        <w:t xml:space="preserve">P. Curran et al., “Mapping restoration opportunity for collaborating with land managers in a carbon credit-funded restoration program in the Makana municipality, Eastern Cape, South Africa,” Restor. Ecol. </w:t>
      </w:r>
      <w:r w:rsidRPr="002453B4">
        <w:rPr>
          <w:b/>
          <w:bCs/>
          <w:noProof/>
        </w:rPr>
        <w:t>20</w:t>
      </w:r>
      <w:r w:rsidRPr="002453B4">
        <w:rPr>
          <w:noProof/>
        </w:rPr>
        <w:t>(1), 56–64 (2012) [doi:10.1111/j.1526-100X.2010.00746.x].</w:t>
      </w:r>
    </w:p>
    <w:p w14:paraId="3E5D5332"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16.</w:t>
      </w:r>
      <w:r w:rsidRPr="002453B4">
        <w:rPr>
          <w:noProof/>
        </w:rPr>
        <w:tab/>
        <w:t xml:space="preserve">A. J. Mills et al., </w:t>
      </w:r>
      <w:r w:rsidRPr="002453B4">
        <w:rPr>
          <w:i/>
          <w:iCs/>
          <w:noProof/>
        </w:rPr>
        <w:t>Investing in sustainability. Restoring degraded thicket, creating jobs, capturing carbon and earning green credit.</w:t>
      </w:r>
      <w:r w:rsidRPr="002453B4">
        <w:rPr>
          <w:noProof/>
        </w:rPr>
        <w:t>, 1234, in Published by Climate Action Partnership, Cape Town, and Wilderness Foundation, Port Elizabeth, Climate Action Partnership, Cape Town and Wilderness Foundation, Port Elizabeth. (2010).</w:t>
      </w:r>
    </w:p>
    <w:p w14:paraId="1D4D88D2"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17.</w:t>
      </w:r>
      <w:r w:rsidRPr="002453B4">
        <w:rPr>
          <w:noProof/>
        </w:rPr>
        <w:tab/>
        <w:t xml:space="preserve">S. Basu et al., “A Semiautomated Probabilistic Framework for Tree-Cover Delineation From 1-m NAIP Imagery Using a High-Performance Computing Architecture,” IEEE Trans. Geosci. Remote Sens. </w:t>
      </w:r>
      <w:r w:rsidRPr="002453B4">
        <w:rPr>
          <w:b/>
          <w:bCs/>
          <w:noProof/>
        </w:rPr>
        <w:t>53</w:t>
      </w:r>
      <w:r w:rsidRPr="002453B4">
        <w:rPr>
          <w:noProof/>
        </w:rPr>
        <w:t>(10), 5690–5708 (2015) [doi:10.1109/TGRS.2015.2428197].</w:t>
      </w:r>
    </w:p>
    <w:p w14:paraId="4286AA18"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18.</w:t>
      </w:r>
      <w:r w:rsidRPr="002453B4">
        <w:rPr>
          <w:noProof/>
        </w:rPr>
        <w:tab/>
        <w:t xml:space="preserve">A. Ghosh and P. K. Joshi, “A comparison of selected classification algorithms for mapping bamboo patches in lower Gangetic plains using very high resolution WorldView 2 imagery,” Int. J. Appl. Earth Obs. Geoinf. </w:t>
      </w:r>
      <w:r w:rsidRPr="002453B4">
        <w:rPr>
          <w:b/>
          <w:bCs/>
          <w:noProof/>
        </w:rPr>
        <w:t>26</w:t>
      </w:r>
      <w:r w:rsidRPr="002453B4">
        <w:rPr>
          <w:noProof/>
        </w:rPr>
        <w:t>, 298–311, Elsevier B.V. (2014) [doi:10.1016/j.jag.2013.08.011].</w:t>
      </w:r>
    </w:p>
    <w:p w14:paraId="43383156"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19.</w:t>
      </w:r>
      <w:r w:rsidRPr="002453B4">
        <w:rPr>
          <w:noProof/>
        </w:rPr>
        <w:tab/>
        <w:t xml:space="preserve">K. Johansen et al., “Application of high spatial resolution satellite imagery for riparian and forest ecosystem classification,” Remote Sens. Environ. </w:t>
      </w:r>
      <w:r w:rsidRPr="002453B4">
        <w:rPr>
          <w:b/>
          <w:bCs/>
          <w:noProof/>
        </w:rPr>
        <w:t>110</w:t>
      </w:r>
      <w:r w:rsidRPr="002453B4">
        <w:rPr>
          <w:noProof/>
        </w:rPr>
        <w:t>(1), 29–44 (2007) [doi:10.1016/j.rse.2007.02.014].</w:t>
      </w:r>
    </w:p>
    <w:p w14:paraId="5DC9892E"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20.</w:t>
      </w:r>
      <w:r w:rsidRPr="002453B4">
        <w:rPr>
          <w:noProof/>
        </w:rPr>
        <w:tab/>
        <w:t xml:space="preserve">S. Kollár, Z. Vekerdy, and B. Márkus, “Aerial image classification for the mapping of </w:t>
      </w:r>
      <w:r w:rsidRPr="002453B4">
        <w:rPr>
          <w:noProof/>
        </w:rPr>
        <w:lastRenderedPageBreak/>
        <w:t xml:space="preserve">riparian vegetation habitats,” Acta Silv. Lignaria Hungarica </w:t>
      </w:r>
      <w:r w:rsidRPr="002453B4">
        <w:rPr>
          <w:b/>
          <w:bCs/>
          <w:noProof/>
        </w:rPr>
        <w:t>9</w:t>
      </w:r>
      <w:r w:rsidRPr="002453B4">
        <w:rPr>
          <w:noProof/>
        </w:rPr>
        <w:t>(1), 119–133 (2013) [doi:10.2478/aslh-2013-0010].</w:t>
      </w:r>
    </w:p>
    <w:p w14:paraId="17A09ADB"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21.</w:t>
      </w:r>
      <w:r w:rsidRPr="002453B4">
        <w:rPr>
          <w:noProof/>
        </w:rPr>
        <w:tab/>
        <w:t xml:space="preserve">Y. T. Mustafa and H. N. Habeeb, “Object based technique for delineating and mapping 15 tree species using VHR WorldView-2 imagery,” in Proc. SPIE </w:t>
      </w:r>
      <w:r w:rsidRPr="002453B4">
        <w:rPr>
          <w:b/>
          <w:bCs/>
          <w:noProof/>
        </w:rPr>
        <w:t>9239</w:t>
      </w:r>
      <w:r w:rsidRPr="002453B4">
        <w:rPr>
          <w:noProof/>
        </w:rPr>
        <w:t>, p. 92390G–92390G–13 (2014) [doi:10.1117/12.2067280].</w:t>
      </w:r>
    </w:p>
    <w:p w14:paraId="076181AE"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22.</w:t>
      </w:r>
      <w:r w:rsidRPr="002453B4">
        <w:rPr>
          <w:noProof/>
        </w:rPr>
        <w:tab/>
        <w:t xml:space="preserve">Z.-T. Ouyang et al., “A comparison of pixel-based and object-oriented approaches to VHR imagery for mapping saltmarsh plants,” Ecol. Inform. </w:t>
      </w:r>
      <w:r w:rsidRPr="002453B4">
        <w:rPr>
          <w:b/>
          <w:bCs/>
          <w:noProof/>
        </w:rPr>
        <w:t>6</w:t>
      </w:r>
      <w:r w:rsidRPr="002453B4">
        <w:rPr>
          <w:noProof/>
        </w:rPr>
        <w:t>(2), 136–146, Elsevier B.V. (2011) [doi:10.1016/j.ecoinf.2011.01.002].</w:t>
      </w:r>
    </w:p>
    <w:p w14:paraId="42B89394"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23.</w:t>
      </w:r>
      <w:r w:rsidRPr="002453B4">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2453B4">
        <w:rPr>
          <w:b/>
          <w:bCs/>
          <w:noProof/>
        </w:rPr>
        <w:t>48</w:t>
      </w:r>
      <w:r w:rsidRPr="002453B4">
        <w:rPr>
          <w:noProof/>
        </w:rPr>
        <w:t>(3), 1299–1325 (2010).</w:t>
      </w:r>
    </w:p>
    <w:p w14:paraId="3E02646A"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24.</w:t>
      </w:r>
      <w:r w:rsidRPr="002453B4">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2453B4">
        <w:rPr>
          <w:b/>
          <w:bCs/>
          <w:noProof/>
        </w:rPr>
        <w:t>1</w:t>
      </w:r>
      <w:r w:rsidRPr="002453B4">
        <w:rPr>
          <w:noProof/>
        </w:rPr>
        <w:t>, pp. 551–556 (2007).</w:t>
      </w:r>
    </w:p>
    <w:p w14:paraId="7CD3139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25.</w:t>
      </w:r>
      <w:r w:rsidRPr="002453B4">
        <w:rPr>
          <w:noProof/>
        </w:rPr>
        <w:tab/>
        <w:t xml:space="preserve">A. I. de Castro et al., “Airborne multi-spectral imagery for mapping cruciferous weeds in cereal and legume crops,” Precis. Agric. </w:t>
      </w:r>
      <w:r w:rsidRPr="002453B4">
        <w:rPr>
          <w:b/>
          <w:bCs/>
          <w:noProof/>
        </w:rPr>
        <w:t>13</w:t>
      </w:r>
      <w:r w:rsidRPr="002453B4">
        <w:rPr>
          <w:noProof/>
        </w:rPr>
        <w:t>(3), 302–321 (2012) [doi:10.1007/s11119-011-9247-0].</w:t>
      </w:r>
    </w:p>
    <w:p w14:paraId="48A2927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26.</w:t>
      </w:r>
      <w:r w:rsidRPr="002453B4">
        <w:rPr>
          <w:noProof/>
        </w:rPr>
        <w:tab/>
        <w:t xml:space="preserve">H. Mehner et al., “Remote sensing of upland vegetation: the potential of high spatial resolution satellite sensors,” Glob. Ecol. Biogeogr. </w:t>
      </w:r>
      <w:r w:rsidRPr="002453B4">
        <w:rPr>
          <w:b/>
          <w:bCs/>
          <w:noProof/>
        </w:rPr>
        <w:t>13</w:t>
      </w:r>
      <w:r w:rsidRPr="002453B4">
        <w:rPr>
          <w:noProof/>
        </w:rPr>
        <w:t>(4), 359–369 (2004) [doi:10.1111/j.1466-822X.2004.00096.x].</w:t>
      </w:r>
    </w:p>
    <w:p w14:paraId="1FD8E12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27.</w:t>
      </w:r>
      <w:r w:rsidRPr="002453B4">
        <w:rPr>
          <w:noProof/>
        </w:rPr>
        <w:tab/>
        <w:t xml:space="preserve">Trimble, </w:t>
      </w:r>
      <w:r w:rsidRPr="002453B4">
        <w:rPr>
          <w:i/>
          <w:iCs/>
          <w:noProof/>
        </w:rPr>
        <w:t>eCognition Developer user guide</w:t>
      </w:r>
      <w:r w:rsidRPr="002453B4">
        <w:rPr>
          <w:noProof/>
        </w:rPr>
        <w:t xml:space="preserve"> (2016).</w:t>
      </w:r>
    </w:p>
    <w:p w14:paraId="5E416DED"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28.</w:t>
      </w:r>
      <w:r w:rsidRPr="002453B4">
        <w:rPr>
          <w:noProof/>
        </w:rPr>
        <w:tab/>
        <w:t xml:space="preserve">C. M. Bishop, </w:t>
      </w:r>
      <w:r w:rsidRPr="002453B4">
        <w:rPr>
          <w:i/>
          <w:iCs/>
          <w:noProof/>
        </w:rPr>
        <w:t>Neural networks for pattern recognition</w:t>
      </w:r>
      <w:r w:rsidRPr="002453B4">
        <w:rPr>
          <w:noProof/>
        </w:rPr>
        <w:t>, Oxford University Press, New York (2003).</w:t>
      </w:r>
    </w:p>
    <w:p w14:paraId="0F230D1E"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29.</w:t>
      </w:r>
      <w:r w:rsidRPr="002453B4">
        <w:rPr>
          <w:noProof/>
        </w:rPr>
        <w:tab/>
        <w:t xml:space="preserve">A. K. Jain, R. P. W. Duin, and J. Mao, “Statistical pattern recognition: a review,” IEEE Trans. Pattern Anal. Mach. Intell. </w:t>
      </w:r>
      <w:r w:rsidRPr="002453B4">
        <w:rPr>
          <w:b/>
          <w:bCs/>
          <w:noProof/>
        </w:rPr>
        <w:t>22</w:t>
      </w:r>
      <w:r w:rsidRPr="002453B4">
        <w:rPr>
          <w:noProof/>
        </w:rPr>
        <w:t>(1), 4–37 (2000).</w:t>
      </w:r>
    </w:p>
    <w:p w14:paraId="4EBB0094"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30.</w:t>
      </w:r>
      <w:r w:rsidRPr="002453B4">
        <w:rPr>
          <w:noProof/>
        </w:rPr>
        <w:tab/>
        <w:t xml:space="preserve">L. Tolosi and T. Lengauer, “Classification with correlated features: unreliability of feature ranking and solutions.,” Bioinformatics </w:t>
      </w:r>
      <w:r w:rsidRPr="002453B4">
        <w:rPr>
          <w:b/>
          <w:bCs/>
          <w:noProof/>
        </w:rPr>
        <w:t>27</w:t>
      </w:r>
      <w:r w:rsidRPr="002453B4">
        <w:rPr>
          <w:noProof/>
        </w:rPr>
        <w:t>(14), 1986–1994 (2011) [doi:10.1093/bioinformatics/btr300].</w:t>
      </w:r>
    </w:p>
    <w:p w14:paraId="77120EF2"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lastRenderedPageBreak/>
        <w:t>31.</w:t>
      </w:r>
      <w:r w:rsidRPr="002453B4">
        <w:rPr>
          <w:noProof/>
        </w:rPr>
        <w:tab/>
        <w:t xml:space="preserve">Z. Mingguo, C. Qianguo, and Q. Mingzhou, “The Effect of Prior Probabilities in the Maximum Likelihood Classification on Individual Classes,” Photogramm. Eng. Remote Sens. </w:t>
      </w:r>
      <w:r w:rsidRPr="002453B4">
        <w:rPr>
          <w:b/>
          <w:bCs/>
          <w:noProof/>
        </w:rPr>
        <w:t>75</w:t>
      </w:r>
      <w:r w:rsidRPr="002453B4">
        <w:rPr>
          <w:noProof/>
        </w:rPr>
        <w:t>(9), 1109–1117, IEEE, Seoul, South Korea (2009) [doi:10.14358/PERS.75.9.1109].</w:t>
      </w:r>
    </w:p>
    <w:p w14:paraId="0AD44A4F"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32.</w:t>
      </w:r>
      <w:r w:rsidRPr="002453B4">
        <w:rPr>
          <w:noProof/>
        </w:rPr>
        <w:tab/>
        <w:t>ESA, “Sentinel-2 User Handbook” (2015).</w:t>
      </w:r>
    </w:p>
    <w:p w14:paraId="0D337DDD"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33.</w:t>
      </w:r>
      <w:r w:rsidRPr="002453B4">
        <w:rPr>
          <w:noProof/>
        </w:rPr>
        <w:tab/>
        <w:t>G. Schmidt et al., “Landsat Ecosystem Disturbance Adaptive Processing System (LEDAPS) Algorithm Description” (2012) [doi:No. 2013-1057].</w:t>
      </w:r>
    </w:p>
    <w:p w14:paraId="0B702D8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34.</w:t>
      </w:r>
      <w:r w:rsidRPr="002453B4">
        <w:rPr>
          <w:noProof/>
        </w:rPr>
        <w:tab/>
        <w:t>GDAL Development Team, “Geospatial Data Abstraction Library,” Open Source Geospatial Foundation, 2014, &lt;http://www.gdal.org/&gt;.</w:t>
      </w:r>
    </w:p>
    <w:p w14:paraId="698E5366"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35.</w:t>
      </w:r>
      <w:r w:rsidRPr="002453B4">
        <w:rPr>
          <w:noProof/>
        </w:rPr>
        <w:tab/>
        <w:t xml:space="preserve">G. Bradski, “The OpenCV library,” Dr. Dobb’s J. Softw. Tools </w:t>
      </w:r>
      <w:r w:rsidRPr="002453B4">
        <w:rPr>
          <w:b/>
          <w:bCs/>
          <w:noProof/>
        </w:rPr>
        <w:t>25</w:t>
      </w:r>
      <w:r w:rsidRPr="002453B4">
        <w:rPr>
          <w:noProof/>
        </w:rPr>
        <w:t>(120), 122–125 (2000).</w:t>
      </w:r>
    </w:p>
    <w:p w14:paraId="14227056"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36.</w:t>
      </w:r>
      <w:r w:rsidRPr="002453B4">
        <w:rPr>
          <w:noProof/>
        </w:rPr>
        <w:tab/>
        <w:t xml:space="preserve">Z. Li et al., “Evaluation of spectral and texture features for object-based vegetation species classification using support vector machines,” in ISPRS TC VII Symposium – 100 Years ISPRS </w:t>
      </w:r>
      <w:r w:rsidRPr="002453B4">
        <w:rPr>
          <w:b/>
          <w:bCs/>
          <w:noProof/>
        </w:rPr>
        <w:t>XXXVIII</w:t>
      </w:r>
      <w:r w:rsidRPr="002453B4">
        <w:rPr>
          <w:noProof/>
        </w:rPr>
        <w:t>, W. Wagner and B. Székely, Eds., pp. 122–127, IAPRS, Vienna, Austria (2010).</w:t>
      </w:r>
    </w:p>
    <w:p w14:paraId="083C4586"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37.</w:t>
      </w:r>
      <w:r w:rsidRPr="002453B4">
        <w:rPr>
          <w:noProof/>
        </w:rPr>
        <w:tab/>
        <w:t xml:space="preserve">R. Trias-Sanz, G. Stamon, and J. Louchet, “Using colour, texture, and hierarchial segmentation for high-resolution remote sensing,” ISPRS J. Photogramm. Remote Sens. </w:t>
      </w:r>
      <w:r w:rsidRPr="002453B4">
        <w:rPr>
          <w:b/>
          <w:bCs/>
          <w:noProof/>
        </w:rPr>
        <w:t>63</w:t>
      </w:r>
      <w:r w:rsidRPr="002453B4">
        <w:rPr>
          <w:noProof/>
        </w:rPr>
        <w:t>(2), 156–168 (2008) [doi:10.1016/j.isprsjprs.2007.08.005].</w:t>
      </w:r>
    </w:p>
    <w:p w14:paraId="0B43D497"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38.</w:t>
      </w:r>
      <w:r w:rsidRPr="002453B4">
        <w:rPr>
          <w:noProof/>
        </w:rPr>
        <w:tab/>
        <w:t xml:space="preserve">M. Singh, Y. Malhi, and S. Bhagwat, “Biomass estimation of mixed forest landscape using a Fourier transform texture-based approach on very-high-resolution optical satellite imagery,” Int. J. Remote Sens. </w:t>
      </w:r>
      <w:r w:rsidRPr="002453B4">
        <w:rPr>
          <w:b/>
          <w:bCs/>
          <w:noProof/>
        </w:rPr>
        <w:t>35</w:t>
      </w:r>
      <w:r w:rsidRPr="002453B4">
        <w:rPr>
          <w:noProof/>
        </w:rPr>
        <w:t>(9), 3331–3349 (2014) [doi:10.1080/01431161.2014.903441].</w:t>
      </w:r>
    </w:p>
    <w:p w14:paraId="443F4D18"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39.</w:t>
      </w:r>
      <w:r w:rsidRPr="002453B4">
        <w:rPr>
          <w:noProof/>
        </w:rPr>
        <w:tab/>
        <w:t>P. Blauensteiner et al., “On colour spaces for change detection and shadow suppression,” in Computer Vision Winter Workshop 2006, O. Chum and V. Franc, Eds., pp. 1–6, Czech Pattern Recognition Society, Telc, Czech Republic (2006).</w:t>
      </w:r>
    </w:p>
    <w:p w14:paraId="4B7D59F3"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40.</w:t>
      </w:r>
      <w:r w:rsidRPr="002453B4">
        <w:rPr>
          <w:noProof/>
        </w:rPr>
        <w:tab/>
        <w:t xml:space="preserve">D. M. Gates, </w:t>
      </w:r>
      <w:r w:rsidRPr="002453B4">
        <w:rPr>
          <w:i/>
          <w:iCs/>
          <w:noProof/>
        </w:rPr>
        <w:t>Biophysical Ecology</w:t>
      </w:r>
      <w:r w:rsidRPr="002453B4">
        <w:rPr>
          <w:noProof/>
        </w:rPr>
        <w:t>, Springer, New York (1980) [doi:10.1007/978-1-4612-6024-0].</w:t>
      </w:r>
    </w:p>
    <w:p w14:paraId="22F09D04"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41.</w:t>
      </w:r>
      <w:r w:rsidRPr="002453B4">
        <w:rPr>
          <w:noProof/>
        </w:rPr>
        <w:tab/>
        <w:t xml:space="preserve">R. B. Myneni et al., “The interpretation of spectral vegetation indexes,” IEEE Trans. Geosci. Remote Sens. </w:t>
      </w:r>
      <w:r w:rsidRPr="002453B4">
        <w:rPr>
          <w:b/>
          <w:bCs/>
          <w:noProof/>
        </w:rPr>
        <w:t>33</w:t>
      </w:r>
      <w:r w:rsidRPr="002453B4">
        <w:rPr>
          <w:noProof/>
        </w:rPr>
        <w:t>(2), 481–486 (1995) [doi:10.1109/36.377948].</w:t>
      </w:r>
    </w:p>
    <w:p w14:paraId="03C45ED9"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42.</w:t>
      </w:r>
      <w:r w:rsidRPr="002453B4">
        <w:rPr>
          <w:noProof/>
        </w:rPr>
        <w:tab/>
        <w:t xml:space="preserve">R. J. Kauth and G. S. Thomas, “The tasselled cap -- a graphic description of the </w:t>
      </w:r>
      <w:r w:rsidRPr="002453B4">
        <w:rPr>
          <w:noProof/>
        </w:rPr>
        <w:lastRenderedPageBreak/>
        <w:t>spectral-temporal development of agricultural crops as seen by LANDSAT,” in Symposium on Machine Processing of Remotely Sensed Data, p. 4B41-4B51, IEEE, Purdue University of West Lafayette, Indiana, USA (1976).</w:t>
      </w:r>
    </w:p>
    <w:p w14:paraId="1F776DBF"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43.</w:t>
      </w:r>
      <w:r w:rsidRPr="002453B4">
        <w:rPr>
          <w:noProof/>
        </w:rPr>
        <w:tab/>
        <w:t>Intergraph, “Digital mapping camera system,” 2008, &lt;http://www.geospace.co.za/pdf/DMC Brochure.pdf&gt;.</w:t>
      </w:r>
    </w:p>
    <w:p w14:paraId="43B9F3BB"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44.</w:t>
      </w:r>
      <w:r w:rsidRPr="002453B4">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4FC8216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45.</w:t>
      </w:r>
      <w:r w:rsidRPr="002453B4">
        <w:rPr>
          <w:noProof/>
        </w:rPr>
        <w:tab/>
        <w:t xml:space="preserve">C. Strobl et al., “Conditional variable importance for random forests.,” BMC Bioinformatics </w:t>
      </w:r>
      <w:r w:rsidRPr="002453B4">
        <w:rPr>
          <w:b/>
          <w:bCs/>
          <w:noProof/>
        </w:rPr>
        <w:t>9</w:t>
      </w:r>
      <w:r w:rsidRPr="002453B4">
        <w:rPr>
          <w:noProof/>
        </w:rPr>
        <w:t>, 307 (2008) [doi:10.1186/1471-2105-9-307].</w:t>
      </w:r>
    </w:p>
    <w:p w14:paraId="4BB554EA"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46.</w:t>
      </w:r>
      <w:r w:rsidRPr="002453B4">
        <w:rPr>
          <w:noProof/>
        </w:rPr>
        <w:tab/>
        <w:t xml:space="preserve">M. Yousef et al., “Recursive cluster elimination (RCE) for classification and feature selection from gene expression data.,” BMC Bioinformatics </w:t>
      </w:r>
      <w:r w:rsidRPr="002453B4">
        <w:rPr>
          <w:b/>
          <w:bCs/>
          <w:noProof/>
        </w:rPr>
        <w:t>8</w:t>
      </w:r>
      <w:r w:rsidRPr="002453B4">
        <w:rPr>
          <w:noProof/>
        </w:rPr>
        <w:t>(144) (2007) [doi:10.1186/1471-2105-8-144].</w:t>
      </w:r>
    </w:p>
    <w:p w14:paraId="06876436"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47.</w:t>
      </w:r>
      <w:r w:rsidRPr="002453B4">
        <w:rPr>
          <w:noProof/>
        </w:rPr>
        <w:tab/>
        <w:t xml:space="preserve">G. J. Szekely and M. L. Rizzo, “Hierarchical clustering via joint between-within distances: extending Ward’s minimum variance method,” J. Classif. </w:t>
      </w:r>
      <w:r w:rsidRPr="002453B4">
        <w:rPr>
          <w:b/>
          <w:bCs/>
          <w:noProof/>
        </w:rPr>
        <w:t>22</w:t>
      </w:r>
      <w:r w:rsidRPr="002453B4">
        <w:rPr>
          <w:noProof/>
        </w:rPr>
        <w:t>(2), 151–183 (2005) [doi:10.1007/s00357-005-0012-9].</w:t>
      </w:r>
    </w:p>
    <w:p w14:paraId="131C1EDF"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48.</w:t>
      </w:r>
      <w:r w:rsidRPr="002453B4">
        <w:rPr>
          <w:noProof/>
        </w:rPr>
        <w:tab/>
        <w:t xml:space="preserve">D. J. Hand and K. Yu, “Idiot’s Bayes - Not So Stupid After All?,” Int. Statisitical Rev. </w:t>
      </w:r>
      <w:r w:rsidRPr="002453B4">
        <w:rPr>
          <w:b/>
          <w:bCs/>
          <w:noProof/>
        </w:rPr>
        <w:t>69</w:t>
      </w:r>
      <w:r w:rsidRPr="002453B4">
        <w:rPr>
          <w:noProof/>
        </w:rPr>
        <w:t>(3), 385–398 (2001).</w:t>
      </w:r>
    </w:p>
    <w:p w14:paraId="38D90DC8"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49.</w:t>
      </w:r>
      <w:r w:rsidRPr="002453B4">
        <w:rPr>
          <w:noProof/>
        </w:rPr>
        <w:tab/>
        <w:t xml:space="preserve">L. Breiman et al., </w:t>
      </w:r>
      <w:r w:rsidRPr="002453B4">
        <w:rPr>
          <w:i/>
          <w:iCs/>
          <w:noProof/>
        </w:rPr>
        <w:t>Classification and regression trees</w:t>
      </w:r>
      <w:r w:rsidRPr="002453B4">
        <w:rPr>
          <w:noProof/>
        </w:rPr>
        <w:t>, Wadsworth, Calif. (1984).</w:t>
      </w:r>
    </w:p>
    <w:p w14:paraId="79F2710B"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50.</w:t>
      </w:r>
      <w:r w:rsidRPr="002453B4">
        <w:rPr>
          <w:noProof/>
        </w:rPr>
        <w:tab/>
        <w:t xml:space="preserve">L. Breiman, “Bagging predictors,” Mach. Learn. </w:t>
      </w:r>
      <w:r w:rsidRPr="002453B4">
        <w:rPr>
          <w:b/>
          <w:bCs/>
          <w:noProof/>
        </w:rPr>
        <w:t>24</w:t>
      </w:r>
      <w:r w:rsidRPr="002453B4">
        <w:rPr>
          <w:noProof/>
        </w:rPr>
        <w:t>(2), 123–140 (1996).</w:t>
      </w:r>
    </w:p>
    <w:p w14:paraId="64E7A675"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51.</w:t>
      </w:r>
      <w:r w:rsidRPr="002453B4">
        <w:rPr>
          <w:noProof/>
        </w:rPr>
        <w:tab/>
        <w:t xml:space="preserve">L. Breiman, “Random Forests,” Mach. Learn. </w:t>
      </w:r>
      <w:r w:rsidRPr="002453B4">
        <w:rPr>
          <w:b/>
          <w:bCs/>
          <w:noProof/>
        </w:rPr>
        <w:t>45</w:t>
      </w:r>
      <w:r w:rsidRPr="002453B4">
        <w:rPr>
          <w:noProof/>
        </w:rPr>
        <w:t>(1), 5–32 (2001) [doi:10.1023/A:1010933404324].</w:t>
      </w:r>
    </w:p>
    <w:p w14:paraId="25E9D343"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52.</w:t>
      </w:r>
      <w:r w:rsidRPr="002453B4">
        <w:rPr>
          <w:noProof/>
        </w:rPr>
        <w:tab/>
        <w:t xml:space="preserve">J. Amorós López et al., “Land cover classification of VHR airborne images for citrus grove identification,” ISPRS J. Photogramm. Remote Sens. </w:t>
      </w:r>
      <w:r w:rsidRPr="002453B4">
        <w:rPr>
          <w:b/>
          <w:bCs/>
          <w:noProof/>
        </w:rPr>
        <w:t>66</w:t>
      </w:r>
      <w:r w:rsidRPr="002453B4">
        <w:rPr>
          <w:noProof/>
        </w:rPr>
        <w:t>(1), 115–123, Elsevier B.V. (2011) [doi:10.1016/j.isprsjprs.2010.09.008].</w:t>
      </w:r>
    </w:p>
    <w:p w14:paraId="165A756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53.</w:t>
      </w:r>
      <w:r w:rsidRPr="002453B4">
        <w:rPr>
          <w:noProof/>
        </w:rPr>
        <w:tab/>
        <w:t xml:space="preserve">C. J. C. Burges, “A tutorial on support vector machines for pattern recognition,” Data Min. Knowl. Discov. </w:t>
      </w:r>
      <w:r w:rsidRPr="002453B4">
        <w:rPr>
          <w:b/>
          <w:bCs/>
          <w:noProof/>
        </w:rPr>
        <w:t>2</w:t>
      </w:r>
      <w:r w:rsidRPr="002453B4">
        <w:rPr>
          <w:noProof/>
        </w:rPr>
        <w:t>(2), 121–167 (1998) [doi:10.1023/A:1009715923555].</w:t>
      </w:r>
    </w:p>
    <w:p w14:paraId="2755BB05"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54.</w:t>
      </w:r>
      <w:r w:rsidRPr="002453B4">
        <w:rPr>
          <w:noProof/>
        </w:rPr>
        <w:tab/>
        <w:t xml:space="preserve">R. P. W. Duin and D. M. J. Tax, “Statistical Pattern Recognition,” in Handbook of </w:t>
      </w:r>
      <w:r w:rsidRPr="002453B4">
        <w:rPr>
          <w:noProof/>
        </w:rPr>
        <w:lastRenderedPageBreak/>
        <w:t>Pattern Recognition and Computer Vision, 3rd ed., C. Chen and P. Wang, Eds., pp. 1–21, World Scientific, Singapore (2005) [doi:10.1142/9789812775320_0001].</w:t>
      </w:r>
    </w:p>
    <w:p w14:paraId="1EF46BCF"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55.</w:t>
      </w:r>
      <w:r w:rsidRPr="002453B4">
        <w:rPr>
          <w:noProof/>
        </w:rPr>
        <w:tab/>
        <w:t>OpenCV Development Team, “OpenCV documentation,” Open Source Computer Vision Library, 2014, &lt;http://docs.opencv.org/&gt;.</w:t>
      </w:r>
    </w:p>
    <w:p w14:paraId="21D8B87F"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56.</w:t>
      </w:r>
      <w:r w:rsidRPr="002453B4">
        <w:rPr>
          <w:noProof/>
        </w:rPr>
        <w:tab/>
        <w:t>J. Serra and P. Soille, Eds., “Mathematical morphology and its applications to image processing,” in 2nd International Symposium on Mathematical Morphology (ISMM’94), p. 383, Kluwer Academic Publishers (1994).</w:t>
      </w:r>
    </w:p>
    <w:p w14:paraId="122AA0E1"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57.</w:t>
      </w:r>
      <w:r w:rsidRPr="002453B4">
        <w:rPr>
          <w:noProof/>
        </w:rPr>
        <w:tab/>
        <w:t xml:space="preserve">T. Key et al., “A comparison of multispectral and multitemporal information in high spatial resolution imagery for classification of individual tree species in a temperate hardwood forest,” Remote Sens. Environ. </w:t>
      </w:r>
      <w:r w:rsidRPr="002453B4">
        <w:rPr>
          <w:b/>
          <w:bCs/>
          <w:noProof/>
        </w:rPr>
        <w:t>75</w:t>
      </w:r>
      <w:r w:rsidRPr="002453B4">
        <w:rPr>
          <w:noProof/>
        </w:rPr>
        <w:t>(1), 100–112, Elsevier (2001).</w:t>
      </w:r>
    </w:p>
    <w:p w14:paraId="086A88D2"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58.</w:t>
      </w:r>
      <w:r w:rsidRPr="002453B4">
        <w:rPr>
          <w:noProof/>
        </w:rPr>
        <w:tab/>
        <w:t xml:space="preserve">B. W. Heumann, “Satellite remote sensing of mangrove forests: Recent advances and future opportunities,” Prog. Phys. Geogr. </w:t>
      </w:r>
      <w:r w:rsidRPr="002453B4">
        <w:rPr>
          <w:b/>
          <w:bCs/>
          <w:noProof/>
        </w:rPr>
        <w:t>35</w:t>
      </w:r>
      <w:r w:rsidRPr="002453B4">
        <w:rPr>
          <w:noProof/>
        </w:rPr>
        <w:t>(1), 87–108 (2011) [doi:10.1177/0309133310385371].</w:t>
      </w:r>
    </w:p>
    <w:p w14:paraId="7A0F92CA"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59.</w:t>
      </w:r>
      <w:r w:rsidRPr="002453B4">
        <w:rPr>
          <w:noProof/>
        </w:rPr>
        <w:tab/>
        <w:t xml:space="preserve">L. Su, “Optimizing support vector machine learning for semi-arid vegetation mapping by using clustering analysis,” ISPRS J. Photogramm. Remote Sens. </w:t>
      </w:r>
      <w:r w:rsidRPr="002453B4">
        <w:rPr>
          <w:b/>
          <w:bCs/>
          <w:noProof/>
        </w:rPr>
        <w:t>64</w:t>
      </w:r>
      <w:r w:rsidRPr="002453B4">
        <w:rPr>
          <w:noProof/>
        </w:rPr>
        <w:t>(4), 407–413 (2009) [doi:10.1016/j.isprsjprs.2009.02.002].</w:t>
      </w:r>
    </w:p>
    <w:p w14:paraId="427F398E"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60.</w:t>
      </w:r>
      <w:r w:rsidRPr="002453B4">
        <w:rPr>
          <w:noProof/>
        </w:rPr>
        <w:tab/>
        <w:t xml:space="preserve">H. Suganuma et al., “Stand biomass estimation method by canopy coverage for application to remote sensing in an arid area of Western Australia,” For. Ecol. Manage. </w:t>
      </w:r>
      <w:r w:rsidRPr="002453B4">
        <w:rPr>
          <w:b/>
          <w:bCs/>
          <w:noProof/>
        </w:rPr>
        <w:t>222</w:t>
      </w:r>
      <w:r w:rsidRPr="002453B4">
        <w:rPr>
          <w:noProof/>
        </w:rPr>
        <w:t>(1–3), 75–87 (2006) [doi:10.1016/j.foreco.2005.10.014].</w:t>
      </w:r>
    </w:p>
    <w:p w14:paraId="25CFE543" w14:textId="77777777" w:rsidR="002453B4" w:rsidRPr="002453B4" w:rsidRDefault="002453B4" w:rsidP="002453B4">
      <w:pPr>
        <w:widowControl w:val="0"/>
        <w:autoSpaceDE w:val="0"/>
        <w:autoSpaceDN w:val="0"/>
        <w:adjustRightInd w:val="0"/>
        <w:spacing w:before="120" w:after="120" w:line="360" w:lineRule="auto"/>
        <w:ind w:left="640" w:hanging="640"/>
        <w:rPr>
          <w:noProof/>
        </w:rPr>
      </w:pPr>
      <w:r w:rsidRPr="002453B4">
        <w:rPr>
          <w:noProof/>
        </w:rPr>
        <w:t>61.</w:t>
      </w:r>
      <w:r w:rsidRPr="002453B4">
        <w:rPr>
          <w:noProof/>
        </w:rPr>
        <w:tab/>
        <w:t xml:space="preserve">J. A. Ludwig, J. F. Reynolds, and P. D. Whitson, “Size-biomass relationships of several Chihuahuan desert shrubs,” Am. Midl. Nat. </w:t>
      </w:r>
      <w:r w:rsidRPr="002453B4">
        <w:rPr>
          <w:b/>
          <w:bCs/>
          <w:noProof/>
        </w:rPr>
        <w:t>94</w:t>
      </w:r>
      <w:r w:rsidRPr="002453B4">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BB681A" w:rsidRDefault="00BB681A">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5" w:author="dugalh" w:date="2018-07-31T15:18:00Z" w:initials="dh">
    <w:p w14:paraId="3D8F1ABF" w14:textId="6643F4EF" w:rsidR="00BB681A" w:rsidRDefault="00BB681A" w:rsidP="002453B4">
      <w:pPr>
        <w:pStyle w:val="CommentText"/>
        <w:rPr>
          <w:rStyle w:val="CommentReference"/>
        </w:rPr>
      </w:pPr>
      <w:r>
        <w:rPr>
          <w:rStyle w:val="CommentReference"/>
        </w:rPr>
        <w:annotationRef/>
      </w:r>
      <w:r w:rsidR="002453B4">
        <w:rPr>
          <w:rStyle w:val="CommentReference"/>
        </w:rPr>
        <w:t xml:space="preserve">There was already some justification for VHR in the intro, but I have added / clarified below.  </w:t>
      </w:r>
    </w:p>
    <w:p w14:paraId="2BA4A468" w14:textId="77777777" w:rsidR="002453B4" w:rsidRDefault="002453B4" w:rsidP="002453B4">
      <w:pPr>
        <w:pStyle w:val="CommentText"/>
        <w:rPr>
          <w:rStyle w:val="CommentReference"/>
        </w:rPr>
      </w:pPr>
    </w:p>
    <w:p w14:paraId="74CAAC84" w14:textId="7257F043" w:rsidR="002453B4" w:rsidRDefault="002453B4" w:rsidP="002453B4">
      <w:pPr>
        <w:pStyle w:val="CommentText"/>
      </w:pPr>
      <w:r>
        <w:rPr>
          <w:rStyle w:val="CommentReference"/>
        </w:rPr>
        <w:t>Part of the motivation was also to see if NGI aerial imagery can be used on large scale for quantitative RS.</w:t>
      </w:r>
    </w:p>
  </w:comment>
  <w:comment w:id="2" w:author="reviewer 2" w:date="2018-07-22T21:54:00Z" w:initials="rev2">
    <w:p w14:paraId="3349DE98" w14:textId="3670A1B9" w:rsidR="00BB681A" w:rsidRDefault="00BB681A">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BB681A" w:rsidRDefault="00BB681A">
      <w:pPr>
        <w:pStyle w:val="CommentText"/>
      </w:pPr>
    </w:p>
    <w:p w14:paraId="03E551BF" w14:textId="5339F20A" w:rsidR="00BB681A" w:rsidRDefault="00BB681A">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08C47847" w:rsidR="00BB681A" w:rsidRDefault="00BB681A">
      <w:pPr>
        <w:pStyle w:val="CommentText"/>
      </w:pPr>
      <w:r>
        <w:rPr>
          <w:rStyle w:val="CommentReference"/>
        </w:rPr>
        <w:annotationRef/>
      </w:r>
      <w:r>
        <w:t>I think the novelty is in vegetation mapping with 1000’s of aerial images (dealing with radiometric and habitat variation, and computation time).  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I think the less attention we draw to that aspect of novelty, probably the better</w:t>
      </w:r>
    </w:p>
    <w:p w14:paraId="7EB5BE3A" w14:textId="77777777" w:rsidR="00BB681A" w:rsidRDefault="00BB681A">
      <w:pPr>
        <w:pStyle w:val="CommentText"/>
      </w:pPr>
    </w:p>
    <w:p w14:paraId="54E24152" w14:textId="2225B922" w:rsidR="00BB681A" w:rsidRDefault="00BB681A">
      <w:pPr>
        <w:pStyle w:val="CommentText"/>
      </w:pPr>
      <w:r>
        <w:t xml:space="preserve">The vast majority of studies work with a handful of images.  I have only seen one other study working at this scale with VHR, which was a general tree canopy cover mapping in USA - it took 4hrs to process 1 image (!) using </w:t>
      </w:r>
      <w:proofErr w:type="spellStart"/>
      <w:r>
        <w:t>Definiens</w:t>
      </w:r>
      <w:proofErr w:type="spellEnd"/>
      <w:r>
        <w:t xml:space="preserve"> Developer.</w:t>
      </w:r>
    </w:p>
    <w:p w14:paraId="34B15453" w14:textId="77777777" w:rsidR="00BB681A" w:rsidRDefault="00BB681A">
      <w:pPr>
        <w:pStyle w:val="CommentText"/>
      </w:pPr>
    </w:p>
    <w:p w14:paraId="2A2C9E4F" w14:textId="0CCF8550" w:rsidR="00BB681A" w:rsidRDefault="00BB681A">
      <w:pPr>
        <w:pStyle w:val="CommentText"/>
      </w:pPr>
      <w:r>
        <w:t>I think we should respond to this concern in the “response to referees” just by saying that large scale VHR veg mapping is uncommon due to radiometric and habitat variations, and storage and computational issues.  Yes?</w:t>
      </w:r>
    </w:p>
  </w:comment>
  <w:comment w:id="3" w:author="reviewer 1" w:date="2018-07-22T21:32:00Z" w:initials="rev1">
    <w:p w14:paraId="6749C091" w14:textId="71B61BAE" w:rsidR="00BB681A" w:rsidRDefault="00BB681A">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31" w:author="reviewer 1" w:date="2018-07-22T21:40:00Z" w:initials="rev1">
    <w:p w14:paraId="23D3CDCE" w14:textId="5A19C91F" w:rsidR="00BB681A" w:rsidRDefault="00BB681A">
      <w:pPr>
        <w:pStyle w:val="CommentText"/>
      </w:pPr>
      <w:r>
        <w:rPr>
          <w:rStyle w:val="CommentReference"/>
        </w:rPr>
        <w:annotationRef/>
      </w:r>
      <w:proofErr w:type="gramStart"/>
      <w:r>
        <w:t>spectral</w:t>
      </w:r>
      <w:proofErr w:type="gramEnd"/>
      <w:r>
        <w:t xml:space="preserve"> bands</w:t>
      </w:r>
    </w:p>
  </w:comment>
  <w:comment w:id="32" w:author="dugalh" w:date="2018-07-27T18:45:00Z" w:initials="dh">
    <w:p w14:paraId="2FBBC52D" w14:textId="3366F5D8" w:rsidR="00BB681A" w:rsidRDefault="00BB681A">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36" w:author="reviewer 1" w:date="2018-07-22T21:41:00Z" w:initials="rev1">
    <w:p w14:paraId="2A459842" w14:textId="57E04077" w:rsidR="00BB681A" w:rsidRDefault="00BB681A">
      <w:pPr>
        <w:pStyle w:val="CommentText"/>
      </w:pPr>
      <w:r>
        <w:rPr>
          <w:rStyle w:val="CommentReference"/>
        </w:rPr>
        <w:annotationRef/>
      </w:r>
      <w:proofErr w:type="gramStart"/>
      <w:r>
        <w:t>spectral</w:t>
      </w:r>
      <w:proofErr w:type="gramEnd"/>
      <w:r>
        <w:t xml:space="preserve"> bands</w:t>
      </w:r>
    </w:p>
  </w:comment>
  <w:comment w:id="54" w:author="reviewer 1" w:date="2018-07-22T21:34:00Z" w:initials="rev1">
    <w:p w14:paraId="034A5019" w14:textId="77777777" w:rsidR="00BB681A" w:rsidRDefault="00BB681A" w:rsidP="00FF0829">
      <w:pPr>
        <w:pStyle w:val="CommentText"/>
      </w:pPr>
      <w:r>
        <w:rPr>
          <w:rStyle w:val="CommentReference"/>
        </w:rPr>
        <w:annotationRef/>
      </w:r>
      <w:r>
        <w:t>In section 2.2, could you give details of spectral bands. Why did you use Modis data instead of Sentinel-2 data for example?</w:t>
      </w:r>
    </w:p>
  </w:comment>
  <w:comment w:id="55" w:author="dugalh" w:date="2018-07-27T13:30:00Z" w:initials="dh">
    <w:p w14:paraId="54EF8CD2" w14:textId="143E5C97" w:rsidR="00BB681A" w:rsidRDefault="00BB681A" w:rsidP="00FF0829">
      <w:pPr>
        <w:pStyle w:val="CommentText"/>
      </w:pPr>
      <w:r>
        <w:rPr>
          <w:rStyle w:val="CommentReference"/>
        </w:rPr>
        <w:annotationRef/>
      </w:r>
      <w:r>
        <w:t>I provide a plot of MODIS and DMC RSR’s now – see 3.1 and brief statement on Sentinel-2</w:t>
      </w:r>
    </w:p>
    <w:p w14:paraId="04FA47E9" w14:textId="77777777" w:rsidR="00BB681A" w:rsidRDefault="00BB681A" w:rsidP="00FF0829">
      <w:pPr>
        <w:pStyle w:val="CommentText"/>
      </w:pPr>
    </w:p>
    <w:p w14:paraId="10A5642E" w14:textId="77777777" w:rsidR="00BB681A" w:rsidRDefault="00BB681A" w:rsidP="00FF0829">
      <w:pPr>
        <w:pStyle w:val="CommentText"/>
      </w:pPr>
      <w:r>
        <w:t xml:space="preserve">MODIS is used because it is BRDF corrected.  Also there is no Sentinel data concurrent to the aerial imagery.  </w:t>
      </w:r>
    </w:p>
  </w:comment>
  <w:comment w:id="360" w:author="reviewer 1" w:date="2018-07-22T21:32:00Z" w:initials="rev1">
    <w:p w14:paraId="73D7361D" w14:textId="5A8AC572" w:rsidR="00BB681A" w:rsidRDefault="00BB681A">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61" w:author="dugalh" w:date="2018-07-27T13:18:00Z" w:initials="dh">
    <w:p w14:paraId="7428909E" w14:textId="6570F7C8" w:rsidR="00BB681A" w:rsidRDefault="00BB681A">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 of the experiment.  Also, I’m not sure how combining them would make the method appear more generic / independent of the data.</w:t>
      </w:r>
    </w:p>
    <w:p w14:paraId="3BC11363" w14:textId="77777777" w:rsidR="00BB681A" w:rsidRDefault="00BB681A">
      <w:pPr>
        <w:pStyle w:val="CommentText"/>
      </w:pPr>
    </w:p>
    <w:p w14:paraId="1F5AD4EA" w14:textId="3B6F5C95" w:rsidR="00BB681A" w:rsidRDefault="00BB681A">
      <w:pPr>
        <w:pStyle w:val="CommentText"/>
      </w:pPr>
      <w:r>
        <w:t>I think a better option is to put 2.1, 2.2 and 2.4 under a separate “Data” section.  Then have the other 2.x under “Methods and Experiments”.  That separates method from data and also shortens the method section which was a bit long.  But part of original 2.2 discusses calibration of imagery, which is a method, so this must be separated out and placed under “Methods and Experiments”</w:t>
      </w:r>
    </w:p>
    <w:p w14:paraId="5743BD0D" w14:textId="77777777" w:rsidR="00BB681A" w:rsidRDefault="00BB681A">
      <w:pPr>
        <w:pStyle w:val="CommentText"/>
      </w:pPr>
    </w:p>
    <w:p w14:paraId="059BEF29" w14:textId="5AA7432C" w:rsidR="00BB681A" w:rsidRDefault="00BB681A">
      <w:pPr>
        <w:pStyle w:val="CommentText"/>
      </w:pPr>
      <w:r>
        <w:t xml:space="preserve">I have done the above – is it OK? </w:t>
      </w:r>
    </w:p>
  </w:comment>
  <w:comment w:id="379" w:author="reviewer 1" w:date="2018-07-22T21:34:00Z" w:initials="rev1">
    <w:p w14:paraId="18C5971C" w14:textId="35468D09" w:rsidR="00BB681A" w:rsidRDefault="00BB681A">
      <w:pPr>
        <w:pStyle w:val="CommentText"/>
      </w:pPr>
      <w:r>
        <w:rPr>
          <w:rStyle w:val="CommentReference"/>
        </w:rPr>
        <w:annotationRef/>
      </w:r>
      <w:r>
        <w:t>In section 2.2, could you give details of spectral bands. Why did you use Modis data instead of Sentinel-2 data for example?</w:t>
      </w:r>
    </w:p>
  </w:comment>
  <w:comment w:id="384" w:author="dugalh" w:date="2018-07-31T13:14:00Z" w:initials="dh">
    <w:p w14:paraId="4E0DD10A" w14:textId="2735B4BD" w:rsidR="00BB681A" w:rsidRDefault="00BB681A">
      <w:pPr>
        <w:pStyle w:val="CommentText"/>
      </w:pPr>
      <w:r>
        <w:rPr>
          <w:rStyle w:val="CommentReference"/>
        </w:rPr>
        <w:annotationRef/>
      </w:r>
      <w:r>
        <w:t>Split from 2.2 as it belongs in methods</w:t>
      </w:r>
    </w:p>
  </w:comment>
  <w:comment w:id="388" w:author="dugalh" w:date="2018-07-27T13:55:00Z" w:initials="dh">
    <w:p w14:paraId="211FD992" w14:textId="7C158D34" w:rsidR="00BB681A" w:rsidRDefault="00BB681A">
      <w:pPr>
        <w:pStyle w:val="CommentText"/>
      </w:pPr>
      <w:r>
        <w:rPr>
          <w:rStyle w:val="CommentReference"/>
        </w:rPr>
        <w:annotationRef/>
      </w:r>
      <w:proofErr w:type="gramStart"/>
      <w:r>
        <w:t>optional</w:t>
      </w:r>
      <w:proofErr w:type="gramEnd"/>
    </w:p>
  </w:comment>
  <w:comment w:id="390" w:author="dugalh" w:date="2018-07-27T13:56:00Z" w:initials="dh">
    <w:p w14:paraId="66D3CB63" w14:textId="24C5FEE7" w:rsidR="00BB681A" w:rsidRDefault="00BB681A">
      <w:pPr>
        <w:pStyle w:val="CommentText"/>
      </w:pPr>
      <w:r>
        <w:rPr>
          <w:rStyle w:val="CommentReference"/>
        </w:rPr>
        <w:annotationRef/>
      </w:r>
      <w:proofErr w:type="gramStart"/>
      <w:r>
        <w:t>to</w:t>
      </w:r>
      <w:proofErr w:type="gramEnd"/>
      <w:r>
        <w:t xml:space="preserve"> help clarify why we can’t use Sentinel-2</w:t>
      </w:r>
    </w:p>
  </w:comment>
  <w:comment w:id="440" w:author="reviewer 1" w:date="2018-07-22T21:35:00Z" w:initials="rev1">
    <w:p w14:paraId="6E9D6C1B" w14:textId="422BC237" w:rsidR="00BB681A" w:rsidRDefault="00BB681A">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441" w:author="dugalh" w:date="2018-07-31T13:13:00Z" w:initials="dh">
    <w:p w14:paraId="729E7729" w14:textId="114F277A" w:rsidR="00BB681A" w:rsidRDefault="00BB681A">
      <w:pPr>
        <w:pStyle w:val="CommentText"/>
      </w:pPr>
      <w:r>
        <w:rPr>
          <w:rStyle w:val="CommentReference"/>
        </w:rPr>
        <w:annotationRef/>
      </w:r>
      <w:r>
        <w:t xml:space="preserve">I couldn’t fit it into table 7, so have added it in table 8.  </w:t>
      </w:r>
    </w:p>
  </w:comment>
  <w:comment w:id="747" w:author="reviewer 1" w:date="2018-07-22T21:46:00Z" w:initials="rev1">
    <w:p w14:paraId="10B026D9" w14:textId="65A4C48B" w:rsidR="00BB681A" w:rsidRDefault="00BB681A">
      <w:pPr>
        <w:pStyle w:val="CommentText"/>
      </w:pPr>
      <w:r>
        <w:rPr>
          <w:rStyle w:val="CommentReference"/>
        </w:rPr>
        <w:annotationRef/>
      </w:r>
      <w:proofErr w:type="gramStart"/>
      <w:r>
        <w:t>only</w:t>
      </w:r>
      <w:proofErr w:type="gramEnd"/>
      <w:r>
        <w:t xml:space="preserve"> one pixel</w:t>
      </w:r>
    </w:p>
  </w:comment>
  <w:comment w:id="751" w:author="reviewer 1" w:date="2018-07-22T21:44:00Z" w:initials="rev1">
    <w:p w14:paraId="538F8F20" w14:textId="0F8F49B4" w:rsidR="00BB681A" w:rsidRDefault="00BB681A">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52" w:author="dugalh" w:date="2018-07-27T14:51:00Z" w:initials="dh">
    <w:p w14:paraId="7020CEBE" w14:textId="2D5387FF" w:rsidR="00BB681A" w:rsidRDefault="00BB681A">
      <w:pPr>
        <w:pStyle w:val="CommentText"/>
      </w:pPr>
      <w:r>
        <w:rPr>
          <w:rStyle w:val="CommentReference"/>
        </w:rPr>
        <w:annotationRef/>
      </w:r>
      <w:r>
        <w:t>There is a graph now.  Sufficient?</w:t>
      </w:r>
    </w:p>
  </w:comment>
  <w:comment w:id="762" w:author="reviewer 1" w:date="2018-07-22T21:50:00Z" w:initials="rev1">
    <w:p w14:paraId="504A0F82" w14:textId="7A919B8E" w:rsidR="00BB681A" w:rsidRDefault="00BB681A">
      <w:pPr>
        <w:pStyle w:val="CommentText"/>
      </w:pPr>
      <w:r>
        <w:rPr>
          <w:rStyle w:val="CommentReference"/>
        </w:rPr>
        <w:annotationRef/>
      </w:r>
      <w:proofErr w:type="gramStart"/>
      <w:r>
        <w:t>no</w:t>
      </w:r>
      <w:proofErr w:type="gramEnd"/>
      <w:r>
        <w:t xml:space="preserve"> assumption</w:t>
      </w:r>
    </w:p>
  </w:comment>
  <w:comment w:id="764" w:author="reviewer 1" w:date="2018-07-22T21:36:00Z" w:initials="rev1">
    <w:p w14:paraId="23C68216" w14:textId="2D5126E5" w:rsidR="00BB681A" w:rsidRDefault="00BB681A">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765" w:author="dugalh" w:date="2018-07-27T16:34:00Z" w:initials="dh">
    <w:p w14:paraId="51BAD636" w14:textId="13C8C3FF" w:rsidR="00BB681A" w:rsidRDefault="00BB681A">
      <w:pPr>
        <w:pStyle w:val="CommentText"/>
      </w:pPr>
      <w:r>
        <w:t xml:space="preserve">I have changed some of the text below from “makes no assumptions about the class distributions/data” to “non-parametric”.  I hope this is what he/she wants here.  </w:t>
      </w:r>
    </w:p>
    <w:p w14:paraId="0EF4E6E4" w14:textId="37470064" w:rsidR="00BB681A" w:rsidRDefault="00BB681A">
      <w:pPr>
        <w:pStyle w:val="CommentText"/>
      </w:pPr>
      <w:r>
        <w:t xml:space="preserve"> </w:t>
      </w:r>
    </w:p>
  </w:comment>
  <w:comment w:id="775" w:author="reviewer 1" w:date="2018-07-22T21:51:00Z" w:initials="rev1">
    <w:p w14:paraId="3CF69AF3" w14:textId="08865EF5" w:rsidR="00BB681A" w:rsidRDefault="00BB681A">
      <w:pPr>
        <w:pStyle w:val="CommentText"/>
      </w:pPr>
      <w:r>
        <w:rPr>
          <w:rStyle w:val="CommentReference"/>
        </w:rPr>
        <w:annotationRef/>
      </w:r>
      <w:proofErr w:type="gramStart"/>
      <w:r>
        <w:t>to</w:t>
      </w:r>
      <w:proofErr w:type="gramEnd"/>
      <w:r>
        <w:t xml:space="preserve"> as the Maximum Likelihood (ML) classifier</w:t>
      </w:r>
    </w:p>
  </w:comment>
  <w:comment w:id="776" w:author="dugalh" w:date="2018-07-27T14:48:00Z" w:initials="dh">
    <w:p w14:paraId="693E293A" w14:textId="47F28D46" w:rsidR="00BB681A" w:rsidRDefault="00BB681A">
      <w:pPr>
        <w:pStyle w:val="CommentText"/>
      </w:pPr>
      <w:r>
        <w:rPr>
          <w:rStyle w:val="CommentReference"/>
        </w:rPr>
        <w:annotationRef/>
      </w:r>
      <w:r>
        <w:t>ML is actually expanded in the introduction</w:t>
      </w:r>
    </w:p>
  </w:comment>
  <w:comment w:id="779" w:author="reviewer 1" w:date="2018-07-22T21:52:00Z" w:initials="rev1">
    <w:p w14:paraId="5C19458E" w14:textId="37E80003" w:rsidR="00BB681A" w:rsidRDefault="00BB681A">
      <w:pPr>
        <w:pStyle w:val="CommentText"/>
      </w:pPr>
      <w:r>
        <w:rPr>
          <w:rStyle w:val="CommentReference"/>
        </w:rPr>
        <w:annotationRef/>
      </w:r>
      <w:proofErr w:type="gramStart"/>
      <w:r>
        <w:t>no</w:t>
      </w:r>
      <w:proofErr w:type="gramEnd"/>
      <w:r>
        <w:t xml:space="preserve"> assumption</w:t>
      </w:r>
    </w:p>
  </w:comment>
  <w:comment w:id="919" w:author="reviewer 1" w:date="2018-07-22T21:38:00Z" w:initials="rev1">
    <w:p w14:paraId="14B2164E" w14:textId="77777777" w:rsidR="00BB681A" w:rsidRDefault="00BB681A"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920" w:author="dugalh" w:date="2018-07-30T18:35:00Z" w:initials="dh">
    <w:p w14:paraId="0D962A98" w14:textId="77777777" w:rsidR="00BB681A" w:rsidRDefault="00BB681A">
      <w:pPr>
        <w:pStyle w:val="CommentText"/>
      </w:pPr>
      <w:r>
        <w:rPr>
          <w:rStyle w:val="CommentReference"/>
        </w:rPr>
        <w:annotationRef/>
      </w:r>
      <w:r>
        <w:t xml:space="preserve">As the performance on the labeled pixel data was not as important as the performance on the in situ canopy cover data, these variances are of limited interest.  Also, it doesn’t seem to be common practice to report them in remote sensing literature.  </w:t>
      </w:r>
    </w:p>
    <w:p w14:paraId="1C43828E" w14:textId="77777777" w:rsidR="00BB681A" w:rsidRDefault="00BB681A">
      <w:pPr>
        <w:pStyle w:val="CommentText"/>
      </w:pPr>
    </w:p>
    <w:p w14:paraId="535B2E7A" w14:textId="4B675613" w:rsidR="00BB681A" w:rsidRDefault="00BB681A">
      <w:pPr>
        <w:pStyle w:val="CommentText"/>
      </w:pPr>
      <w:r>
        <w:t xml:space="preserve">In any case, I have added the </w:t>
      </w:r>
      <w:proofErr w:type="spellStart"/>
      <w:r>
        <w:t>std</w:t>
      </w:r>
      <w:proofErr w:type="spellEnd"/>
      <w:r>
        <w:t xml:space="preserve"> error for all performance measures.  The SAE already describes variability for the canopy cover performance, so no addition there.</w:t>
      </w:r>
    </w:p>
    <w:p w14:paraId="356DF5C6" w14:textId="77777777" w:rsidR="00BB681A" w:rsidRDefault="00BB681A">
      <w:pPr>
        <w:pStyle w:val="CommentText"/>
      </w:pPr>
    </w:p>
    <w:p w14:paraId="13D4383E" w14:textId="70031AD1" w:rsidR="00BB681A" w:rsidRDefault="00BB681A">
      <w:pPr>
        <w:pStyle w:val="CommentText"/>
      </w:pPr>
      <w:r>
        <w:t xml:space="preserve">I’m not sure that we need the </w:t>
      </w:r>
      <w:proofErr w:type="spellStart"/>
      <w:r>
        <w:t>std</w:t>
      </w:r>
      <w:proofErr w:type="spellEnd"/>
      <w:r>
        <w:t xml:space="preserve"> error for all measures though, but they are there for now.  Perhaps it is neater/clearer to show for just the overall 3 and 2 class errors? </w:t>
      </w:r>
      <w:proofErr w:type="spellStart"/>
      <w:r>
        <w:t>Adriaan</w:t>
      </w:r>
      <w:proofErr w:type="spellEnd"/>
      <w:r>
        <w:t>?</w:t>
      </w:r>
    </w:p>
    <w:p w14:paraId="2E56E602" w14:textId="77777777" w:rsidR="00BB681A" w:rsidRDefault="00BB681A">
      <w:pPr>
        <w:pStyle w:val="CommentText"/>
      </w:pPr>
    </w:p>
    <w:p w14:paraId="53EDF0C1" w14:textId="472542FE" w:rsidR="00BB681A" w:rsidRDefault="00BB681A">
      <w:pPr>
        <w:pStyle w:val="CommentText"/>
      </w:pPr>
      <w:r>
        <w:t xml:space="preserve">  </w:t>
      </w:r>
    </w:p>
  </w:comment>
  <w:comment w:id="921" w:author="dugalh" w:date="2018-07-30T18:46:00Z" w:initials="dh">
    <w:p w14:paraId="457C9699" w14:textId="6141851A" w:rsidR="00BB681A" w:rsidRDefault="00BB681A">
      <w:pPr>
        <w:pStyle w:val="CommentText"/>
      </w:pPr>
      <w:r>
        <w:rPr>
          <w:rStyle w:val="CommentReference"/>
        </w:rPr>
        <w:annotationRef/>
      </w:r>
      <w:r>
        <w:t>I had to regenerate results.  As they rely on random sub-sampling and splitting (for data reduction &amp; cross validation &amp; random forests) (and I didn’t/couldn’t save what the random splits were for the original results), they have changed.  But only slightly.</w:t>
      </w:r>
    </w:p>
  </w:comment>
  <w:comment w:id="944" w:author="dugalh" w:date="2018-07-30T18:41:00Z" w:initials="dh">
    <w:p w14:paraId="0C8C728E" w14:textId="77777777" w:rsidR="00BB681A" w:rsidRDefault="00BB681A">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 or should I change back to 2, or leave Kappa </w:t>
      </w:r>
      <w:proofErr w:type="spellStart"/>
      <w:r>
        <w:t>std</w:t>
      </w:r>
      <w:proofErr w:type="spellEnd"/>
      <w:r>
        <w:t xml:space="preserve"> error out?  </w:t>
      </w:r>
    </w:p>
    <w:p w14:paraId="5E88CDDD" w14:textId="77777777" w:rsidR="00BB681A" w:rsidRDefault="00BB681A">
      <w:pPr>
        <w:pStyle w:val="CommentText"/>
      </w:pPr>
    </w:p>
    <w:p w14:paraId="0BA145A9" w14:textId="7E1772B5" w:rsidR="00BB681A" w:rsidRDefault="00BB681A">
      <w:pPr>
        <w:pStyle w:val="CommentText"/>
      </w:pPr>
      <w:r>
        <w:t>I don’t want to change the decimal places for all measures to 3 – I will have to do it for the whole paper which will be a big mission.</w:t>
      </w:r>
    </w:p>
  </w:comment>
  <w:comment w:id="1427" w:author="reviewer 1" w:date="2018-07-22T21:36:00Z" w:initials="rev1">
    <w:p w14:paraId="1D4DE7F3" w14:textId="7F3E788C" w:rsidR="00BB681A" w:rsidRDefault="00BB681A">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435" w:author="reviewer 1" w:date="2018-07-22T21:39:00Z" w:initials="rev1">
    <w:p w14:paraId="308DC767" w14:textId="579005D3" w:rsidR="00BB681A" w:rsidRDefault="00BB681A">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436" w:author="reviewer 2" w:date="2018-07-22T21:55:00Z" w:initials="rev2">
    <w:p w14:paraId="76B6AA2A" w14:textId="164A530D" w:rsidR="00BB681A" w:rsidRDefault="00BB681A">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 w:id="1437" w:author="dugalh" w:date="2018-07-31T12:52:00Z" w:initials="dh">
    <w:p w14:paraId="36FEA438" w14:textId="4BFC09E1" w:rsidR="00BB681A" w:rsidRDefault="00BB681A">
      <w:pPr>
        <w:pStyle w:val="CommentText"/>
        <w:rPr>
          <w:rStyle w:val="CommentReference"/>
        </w:rPr>
      </w:pPr>
      <w:r>
        <w:rPr>
          <w:rStyle w:val="CommentReference"/>
        </w:rPr>
        <w:annotationRef/>
      </w:r>
      <w:r>
        <w:rPr>
          <w:rStyle w:val="CommentReference"/>
        </w:rPr>
        <w:t>I do compare to others – see last paragraph below and in the introduction.  The paper quoted above uses MISR data (275m pixel) and so is not closely related to our VHR method.  I suspect citation fishing again.</w:t>
      </w:r>
    </w:p>
    <w:p w14:paraId="0016EF12" w14:textId="77777777" w:rsidR="00BB681A" w:rsidRDefault="00BB681A">
      <w:pPr>
        <w:pStyle w:val="CommentText"/>
        <w:rPr>
          <w:rStyle w:val="CommentReference"/>
        </w:rPr>
      </w:pPr>
    </w:p>
    <w:p w14:paraId="4CEB2997" w14:textId="4534AF9B" w:rsidR="00BB681A" w:rsidRDefault="00BB681A">
      <w:pPr>
        <w:pStyle w:val="CommentText"/>
      </w:pPr>
      <w:r>
        <w:rPr>
          <w:rStyle w:val="CommentReference"/>
        </w:rPr>
        <w:t xml:space="preserve">Nevertheless I have referenced it now as an </w:t>
      </w:r>
      <w:proofErr w:type="spellStart"/>
      <w:r>
        <w:rPr>
          <w:rStyle w:val="CommentReference"/>
        </w:rPr>
        <w:t>eg</w:t>
      </w:r>
      <w:proofErr w:type="spellEnd"/>
      <w:r>
        <w:rPr>
          <w:rStyle w:val="CommentReference"/>
        </w:rPr>
        <w:t xml:space="preserve"> of using ancillary data in last para below.</w:t>
      </w:r>
    </w:p>
  </w:comment>
  <w:comment w:id="1450" w:author="dugalh" w:date="2018-07-30T23:10:00Z" w:initials="dh">
    <w:p w14:paraId="44DE8483" w14:textId="20526211" w:rsidR="00BB681A" w:rsidRDefault="00BB681A">
      <w:pPr>
        <w:pStyle w:val="CommentText"/>
      </w:pPr>
      <w:r>
        <w:rPr>
          <w:rStyle w:val="CommentReference"/>
        </w:rPr>
        <w:annotationRef/>
      </w:r>
      <w:r>
        <w:t>Not too sure what caused this change but the results were re-generated on a new laptop, hard drive with new C++ compiler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74CAAC84" w15:paraIdParent="3552C9F3" w15:done="0"/>
  <w15:commentEx w15:paraId="03E551BF" w15:done="0"/>
  <w15:commentEx w15:paraId="2A2C9E4F" w15:paraIdParent="03E551BF" w15:done="0"/>
  <w15:commentEx w15:paraId="6749C091" w15:done="0"/>
  <w15:commentEx w15:paraId="23D3CDCE" w15:done="0"/>
  <w15:commentEx w15:paraId="2FBBC52D" w15:paraIdParent="23D3CDCE" w15:done="0"/>
  <w15:commentEx w15:paraId="2A459842"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4E0DD10A" w15:done="0"/>
  <w15:commentEx w15:paraId="211FD992" w15:done="0"/>
  <w15:commentEx w15:paraId="66D3CB63" w15:done="0"/>
  <w15:commentEx w15:paraId="6E9D6C1B" w15:done="0"/>
  <w15:commentEx w15:paraId="729E7729" w15:paraIdParent="6E9D6C1B" w15:done="0"/>
  <w15:commentEx w15:paraId="10B026D9" w15:done="0"/>
  <w15:commentEx w15:paraId="538F8F20" w15:done="0"/>
  <w15:commentEx w15:paraId="7020CEBE" w15:paraIdParent="538F8F20"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5C19458E" w15:done="0"/>
  <w15:commentEx w15:paraId="14B2164E" w15:done="0"/>
  <w15:commentEx w15:paraId="53EDF0C1" w15:paraIdParent="14B2164E" w15:done="0"/>
  <w15:commentEx w15:paraId="457C9699" w15:done="0"/>
  <w15:commentEx w15:paraId="0BA145A9" w15:done="0"/>
  <w15:commentEx w15:paraId="1D4DE7F3" w15:done="0"/>
  <w15:commentEx w15:paraId="308DC767" w15:done="0"/>
  <w15:commentEx w15:paraId="76B6AA2A" w15:done="0"/>
  <w15:commentEx w15:paraId="4CEB2997" w15:paraIdParent="76B6AA2A" w15:done="0"/>
  <w15:commentEx w15:paraId="44DE848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4D803" w14:textId="77777777" w:rsidR="00F774DA" w:rsidRDefault="00F774DA" w:rsidP="007C5F60">
      <w:r>
        <w:separator/>
      </w:r>
    </w:p>
  </w:endnote>
  <w:endnote w:type="continuationSeparator" w:id="0">
    <w:p w14:paraId="6EC212B8" w14:textId="77777777" w:rsidR="00F774DA" w:rsidRDefault="00F774D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DC54E" w14:textId="77777777" w:rsidR="00F774DA" w:rsidRDefault="00F774DA" w:rsidP="007C5F60">
      <w:r>
        <w:separator/>
      </w:r>
    </w:p>
  </w:footnote>
  <w:footnote w:type="continuationSeparator" w:id="0">
    <w:p w14:paraId="0C366B70" w14:textId="77777777" w:rsidR="00F774DA" w:rsidRDefault="00F774DA"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BB681A" w:rsidRDefault="00BB681A">
        <w:pPr>
          <w:pStyle w:val="Header"/>
          <w:jc w:val="right"/>
        </w:pPr>
        <w:r>
          <w:fldChar w:fldCharType="begin"/>
        </w:r>
        <w:r>
          <w:instrText xml:space="preserve"> PAGE   \* MERGEFORMAT </w:instrText>
        </w:r>
        <w:r>
          <w:fldChar w:fldCharType="separate"/>
        </w:r>
        <w:r w:rsidR="002453B4">
          <w:rPr>
            <w:noProof/>
          </w:rPr>
          <w:t>21</w:t>
        </w:r>
        <w:r>
          <w:rPr>
            <w:noProof/>
          </w:rPr>
          <w:fldChar w:fldCharType="end"/>
        </w:r>
      </w:p>
    </w:sdtContent>
  </w:sdt>
  <w:p w14:paraId="40F080E7" w14:textId="77777777" w:rsidR="00BB681A" w:rsidRDefault="00BB68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dugalh">
    <w15:presenceInfo w15:providerId="None" w15:userId="dugalh"/>
  </w15:person>
  <w15:person w15:author="reviewer 2">
    <w15:presenceInfo w15:providerId="None" w15:userId="reviewer 2"/>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0D02"/>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1CB4D-7F30-489F-BA23-4862EDD22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11686</TotalTime>
  <Pages>45</Pages>
  <Words>54163</Words>
  <Characters>308734</Characters>
  <Application>Microsoft Office Word</Application>
  <DocSecurity>0</DocSecurity>
  <Lines>2572</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51</cp:revision>
  <cp:lastPrinted>2018-02-21T15:00:00Z</cp:lastPrinted>
  <dcterms:created xsi:type="dcterms:W3CDTF">2018-02-15T08:40:00Z</dcterms:created>
  <dcterms:modified xsi:type="dcterms:W3CDTF">2018-07-31T14:25:00Z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