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commentRangeStart w:id="1"/>
      <w:commentRangeStart w:id="2"/>
      <w:commentRangeStart w:id="3"/>
      <w:commentRangeStart w:id="4"/>
      <w:r w:rsidRPr="00391FDE">
        <w:t xml:space="preserve">Regional mapping of </w:t>
      </w:r>
      <w:proofErr w:type="spellStart"/>
      <w:r w:rsidRPr="00391FDE">
        <w:t>spekboom</w:t>
      </w:r>
      <w:proofErr w:type="spellEnd"/>
      <w:r w:rsidRPr="00391FDE">
        <w:t xml:space="preserve"> canopy cover using very high resolution aerial imagery</w:t>
      </w:r>
      <w:commentRangeEnd w:id="1"/>
      <w:r w:rsidR="000437B9">
        <w:rPr>
          <w:rStyle w:val="CommentReference"/>
          <w:b w:val="0"/>
        </w:rPr>
        <w:commentReference w:id="1"/>
      </w:r>
      <w:commentRangeEnd w:id="2"/>
      <w:commentRangeEnd w:id="3"/>
      <w:r w:rsidR="004644C7">
        <w:rPr>
          <w:rStyle w:val="CommentReference"/>
          <w:b w:val="0"/>
        </w:rPr>
        <w:commentReference w:id="2"/>
      </w:r>
      <w:commentRangeEnd w:id="4"/>
      <w:r w:rsidR="002360EF">
        <w:rPr>
          <w:rStyle w:val="CommentReference"/>
          <w:b w:val="0"/>
        </w:rPr>
        <w:commentReference w:id="4"/>
      </w:r>
      <w:r w:rsidR="000437B9">
        <w:rPr>
          <w:rStyle w:val="CommentReference"/>
          <w:b w:val="0"/>
        </w:rPr>
        <w:commentReference w:id="3"/>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10"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63011C28"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proofErr w:type="spellStart"/>
      <w:r w:rsidR="001B6754" w:rsidRPr="00B44B64">
        <w:t>s</w:t>
      </w:r>
      <w:r w:rsidR="00B439B1" w:rsidRPr="00B44B64">
        <w:t>pekboom</w:t>
      </w:r>
      <w:proofErr w:type="spellEnd"/>
      <w:r w:rsidR="00B439B1" w:rsidRPr="00B44B64">
        <w:t xml:space="preserve">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DCCC566"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5"/>
      <w:commentRangeStart w:id="6"/>
      <w:r w:rsidR="003969AF" w:rsidRPr="00B44B64">
        <w:t>A combination of spectral</w:t>
      </w:r>
      <w:ins w:id="7" w:author="dugalh" w:date="2018-07-27T13:18:00Z">
        <w:r w:rsidR="00E85E6D">
          <w:t xml:space="preserve"> </w:t>
        </w:r>
      </w:ins>
      <w:ins w:id="8"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commentRangeEnd w:id="5"/>
      <w:r w:rsidR="003B6223">
        <w:rPr>
          <w:rStyle w:val="CommentReference"/>
        </w:rPr>
        <w:commentReference w:id="5"/>
      </w:r>
      <w:commentRangeEnd w:id="6"/>
      <w:r w:rsidR="004F4336">
        <w:rPr>
          <w:rStyle w:val="CommentReference"/>
        </w:rPr>
        <w:commentReference w:id="6"/>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w:t>
      </w:r>
      <w:r w:rsidR="00466499" w:rsidRPr="00B44B64">
        <w:lastRenderedPageBreak/>
        <w:t>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lastRenderedPageBreak/>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3EA928FC" w:rsidR="00002830" w:rsidRDefault="003A25E0" w:rsidP="003107E9">
      <w:pPr>
        <w:pStyle w:val="BodyTextIndented"/>
        <w:rPr>
          <w:ins w:id="9" w:author="dugalh" w:date="2018-07-27T21:39:00Z"/>
        </w:rPr>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10"/>
      <w:r w:rsidR="000A2580" w:rsidRPr="00B44B64">
        <w:t xml:space="preserve">An informative feature subset </w:t>
      </w:r>
      <w:r w:rsidR="00F16845" w:rsidRPr="00B44B64">
        <w:t>was</w:t>
      </w:r>
      <w:r w:rsidR="000A2580" w:rsidRPr="00B44B64">
        <w:t xml:space="preserve"> selected from a typical set of spectral</w:t>
      </w:r>
      <w:ins w:id="11" w:author="dugalh" w:date="2018-07-27T13:18:00Z">
        <w:r w:rsidR="00E85E6D">
          <w:t xml:space="preserve"> band</w:t>
        </w:r>
      </w:ins>
      <w:r w:rsidR="000A2580" w:rsidRPr="00B44B64">
        <w:t>,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10"/>
      <w:r w:rsidR="003B6223">
        <w:rPr>
          <w:rStyle w:val="CommentReference"/>
        </w:rPr>
        <w:commentReference w:id="10"/>
      </w:r>
      <w:r w:rsidR="000A2580" w:rsidRPr="00B44B64">
        <w:t xml:space="preserve">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12" w:author="dugalh" w:date="2018-07-27T21:39:00Z"/>
        </w:rPr>
      </w:pPr>
      <w:ins w:id="13" w:author="dugalh" w:date="2018-07-27T21:39:00Z">
        <w:r>
          <w:t>Data</w:t>
        </w:r>
      </w:ins>
    </w:p>
    <w:p w14:paraId="7DFD0E09" w14:textId="77777777" w:rsidR="00FF0829" w:rsidRPr="00B44B64" w:rsidRDefault="00FF0829" w:rsidP="00FF0829">
      <w:pPr>
        <w:pStyle w:val="Heading2"/>
        <w:keepLines/>
        <w:rPr>
          <w:moveTo w:id="14" w:author="dugalh" w:date="2018-07-27T21:41:00Z"/>
        </w:rPr>
      </w:pPr>
      <w:moveToRangeStart w:id="15" w:author="dugalh" w:date="2018-07-27T21:41:00Z" w:name="move520491015"/>
      <w:moveTo w:id="16" w:author="dugalh" w:date="2018-07-27T21:41:00Z">
        <w:r w:rsidRPr="00B44B64">
          <w:t>Study Area</w:t>
        </w:r>
      </w:moveTo>
    </w:p>
    <w:p w14:paraId="70106547" w14:textId="77777777" w:rsidR="00FF0829" w:rsidRPr="00B44B64" w:rsidRDefault="00FF0829" w:rsidP="00FF0829">
      <w:pPr>
        <w:pStyle w:val="BodyText"/>
        <w:rPr>
          <w:moveTo w:id="17" w:author="dugalh" w:date="2018-07-27T21:41:00Z"/>
        </w:rPr>
      </w:pPr>
      <w:moveTo w:id="18" w:author="dugalh" w:date="2018-07-27T21:41:00Z">
        <w:r w:rsidRPr="00B44B64">
          <w:t>The Little Karoo is a semi-arid, biodiverse area located in the Western Cape Province of South Africa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90% of the </w:t>
        </w:r>
        <w:proofErr w:type="spellStart"/>
        <w:r w:rsidRPr="00B44B64">
          <w:t>spekboom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xml:space="preserve">.  This area includes 9 of the 10 habitat types supporting </w:t>
        </w:r>
        <w:proofErr w:type="spellStart"/>
        <w:r w:rsidRPr="00B44B64">
          <w:t>spekboom</w:t>
        </w:r>
        <w:proofErr w:type="spellEnd"/>
        <w:r w:rsidRPr="00B44B64">
          <w:t xml:space="preserve">.  </w:t>
        </w:r>
      </w:moveTo>
    </w:p>
    <w:p w14:paraId="400A584B" w14:textId="77777777" w:rsidR="00FF0829" w:rsidRPr="00B44B64" w:rsidRDefault="00FF0829" w:rsidP="00FF0829">
      <w:pPr>
        <w:pStyle w:val="BodyText"/>
        <w:rPr>
          <w:moveTo w:id="19" w:author="dugalh" w:date="2018-07-27T21:41:00Z"/>
        </w:rPr>
      </w:pPr>
      <w:moveTo w:id="20" w:author="dugalh" w:date="2018-07-27T21:41:00Z">
        <w:r w:rsidRPr="00B44B64">
          <w:t xml:space="preserve"> </w:t>
        </w:r>
      </w:moveTo>
    </w:p>
    <w:p w14:paraId="67EA06B1" w14:textId="77777777" w:rsidR="00FF0829" w:rsidRPr="00B44B64" w:rsidRDefault="00FF0829" w:rsidP="00FF0829">
      <w:pPr>
        <w:pStyle w:val="1TeksCharChar"/>
        <w:keepNext/>
        <w:keepLines/>
        <w:rPr>
          <w:moveTo w:id="21" w:author="dugalh" w:date="2018-07-27T21:41:00Z"/>
        </w:rPr>
      </w:pPr>
      <w:moveTo w:id="22" w:author="dugalh" w:date="2018-07-27T21:41:00Z">
        <w:r w:rsidRPr="00B44B64">
          <w:rPr>
            <w:noProof/>
            <w:lang w:val="en-GB" w:eastAsia="en-GB"/>
          </w:rPr>
          <w:lastRenderedPageBreak/>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23" w:author="dugalh" w:date="2018-07-27T21:41:00Z"/>
        </w:rPr>
      </w:pPr>
      <w:moveTo w:id="24"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1</w:t>
        </w:r>
        <w:r w:rsidRPr="00B44B64">
          <w:fldChar w:fldCharType="end"/>
        </w:r>
        <w:r w:rsidRPr="00B44B64">
          <w:t xml:space="preserve">  </w:t>
        </w:r>
        <w:r w:rsidRPr="005C1E27">
          <w:rPr>
            <w:rStyle w:val="FigurecaptionChar"/>
            <w:b w:val="0"/>
          </w:rPr>
          <w:t>Little Karoo study area</w:t>
        </w:r>
      </w:moveTo>
    </w:p>
    <w:p w14:paraId="2A594F65" w14:textId="77777777" w:rsidR="00FF0829" w:rsidRPr="00B44B64" w:rsidRDefault="00FF0829" w:rsidP="00FF0829">
      <w:pPr>
        <w:pStyle w:val="Heading2"/>
        <w:rPr>
          <w:moveTo w:id="25" w:author="dugalh" w:date="2018-07-27T21:41:00Z"/>
        </w:rPr>
      </w:pPr>
      <w:commentRangeStart w:id="26"/>
      <w:commentRangeStart w:id="27"/>
      <w:moveTo w:id="28" w:author="dugalh" w:date="2018-07-27T21:41:00Z">
        <w:r w:rsidRPr="00B44B64">
          <w:t>Imagery</w:t>
        </w:r>
        <w:commentRangeEnd w:id="26"/>
        <w:r>
          <w:rPr>
            <w:rStyle w:val="CommentReference"/>
            <w:i w:val="0"/>
          </w:rPr>
          <w:commentReference w:id="26"/>
        </w:r>
        <w:commentRangeEnd w:id="27"/>
        <w:r>
          <w:rPr>
            <w:rStyle w:val="CommentReference"/>
            <w:i w:val="0"/>
          </w:rPr>
          <w:commentReference w:id="27"/>
        </w:r>
      </w:moveTo>
    </w:p>
    <w:p w14:paraId="6C7FEBD9" w14:textId="3F47A052" w:rsidR="00FF0829" w:rsidRDefault="00FF0829" w:rsidP="00FF0829">
      <w:pPr>
        <w:pStyle w:val="BodyTextIndented"/>
        <w:rPr>
          <w:ins w:id="29" w:author="dugalh" w:date="2018-07-27T21:43:00Z"/>
        </w:rPr>
      </w:pPr>
      <w:moveTo w:id="30" w:author="dugalh" w:date="2018-07-27T21:41:00Z">
        <w:r w:rsidRPr="00B44B64">
          <w:t xml:space="preserve">VHR aerial imagery of the study area was acquired from Chief Directorate: National Geo-spatial Information (NGI), a component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Pr="00B44B64">
          <w:t>spekboom</w:t>
        </w:r>
        <w:proofErr w:type="spellEnd"/>
        <w:r w:rsidRPr="00B44B64">
          <w:t xml:space="preserve"> against the comparatively drier background vegetation.</w:t>
        </w:r>
      </w:moveTo>
      <w:moveToRangeEnd w:id="15"/>
    </w:p>
    <w:p w14:paraId="5EE6AADD" w14:textId="77777777" w:rsidR="00FF0829" w:rsidRPr="00B44B64" w:rsidRDefault="00FF0829" w:rsidP="00FF0829">
      <w:pPr>
        <w:pStyle w:val="Heading2"/>
        <w:rPr>
          <w:moveTo w:id="31" w:author="dugalh" w:date="2018-07-27T21:43:00Z"/>
        </w:rPr>
      </w:pPr>
      <w:moveToRangeStart w:id="32" w:author="dugalh" w:date="2018-07-27T21:43:00Z" w:name="move520491156"/>
      <w:moveTo w:id="33" w:author="dugalh" w:date="2018-07-27T21:43:00Z">
        <w:r w:rsidRPr="00B44B64">
          <w:t>Data Collection</w:t>
        </w:r>
      </w:moveTo>
    </w:p>
    <w:p w14:paraId="5235BB79" w14:textId="77777777" w:rsidR="00FF0829" w:rsidRPr="00B44B64" w:rsidRDefault="00FF0829" w:rsidP="00FF0829">
      <w:pPr>
        <w:pStyle w:val="BodyText"/>
        <w:rPr>
          <w:moveTo w:id="34" w:author="dugalh" w:date="2018-07-27T21:43:00Z"/>
        </w:rPr>
      </w:pPr>
      <w:moveTo w:id="35"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w:t>
        </w:r>
        <w:r w:rsidRPr="00B44B64">
          <w:lastRenderedPageBreak/>
          <w:t xml:space="preserve">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 </w:t>
        </w:r>
        <w:r w:rsidRPr="00B44B64">
          <w:fldChar w:fldCharType="begin"/>
        </w:r>
        <w:r w:rsidRPr="00B44B64">
          <w:instrText xml:space="preserve"> REF _Ref392342998 \h  \* MERGEFORMAT </w:instrText>
        </w:r>
        <w:r w:rsidRPr="00B44B64">
          <w:fldChar w:fldCharType="separate"/>
        </w:r>
        <w:r w:rsidRPr="00B44B64">
          <w:t>Fig</w:t>
        </w:r>
        <w:r>
          <w:t>.</w:t>
        </w:r>
        <w:r w:rsidRPr="00B44B64">
          <w:rPr>
            <w:noProof/>
          </w:rPr>
          <w:t xml:space="preserve"> </w:t>
        </w:r>
        <w:r>
          <w:rPr>
            <w:noProof/>
          </w:rPr>
          <w:t>3</w:t>
        </w:r>
        <w:r w:rsidRPr="00B44B64">
          <w:fldChar w:fldCharType="end"/>
        </w:r>
        <w:r w:rsidRPr="00B44B64">
          <w:t xml:space="preserve">.  Details of the surrounding (“mosaic”) vegetation type, geology and estimated canopy cover of each site are given in </w:t>
        </w:r>
        <w:r w:rsidRPr="00B44B64">
          <w:fldChar w:fldCharType="begin"/>
        </w:r>
        <w:r w:rsidRPr="00B44B64">
          <w:instrText xml:space="preserve"> REF _Ref466457780 \h  \* MERGEFORMAT </w:instrText>
        </w:r>
        <w:r w:rsidRPr="00B44B64">
          <w:fldChar w:fldCharType="separate"/>
        </w:r>
        <w:r w:rsidRPr="00B44B64">
          <w:t xml:space="preserve">Table </w:t>
        </w:r>
        <w:r>
          <w:t>1</w:t>
        </w:r>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77777777" w:rsidR="00FF0829" w:rsidRPr="00B44B64" w:rsidRDefault="00FF0829" w:rsidP="00FF0829">
      <w:pPr>
        <w:pStyle w:val="BodyTextIndented"/>
        <w:rPr>
          <w:moveTo w:id="36" w:author="dugalh" w:date="2018-07-27T21:43:00Z"/>
        </w:rPr>
      </w:pPr>
      <w:moveTo w:id="37" w:author="dugalh" w:date="2018-07-27T21:43:00Z">
        <w:r w:rsidRPr="00B44B64">
          <w:fldChar w:fldCharType="begin"/>
        </w:r>
        <w:r w:rsidRPr="00B44B64">
          <w:instrText xml:space="preserve"> REF _Ref392343684 \h  \* MERGEFORMAT </w:instrText>
        </w:r>
        <w:r w:rsidRPr="00B44B64">
          <w:fldChar w:fldCharType="separate"/>
        </w:r>
        <w:r w:rsidRPr="00B44B64">
          <w:t>Fig</w:t>
        </w:r>
        <w:r>
          <w:t>.</w:t>
        </w:r>
        <w:r w:rsidRPr="00B44B64">
          <w:t xml:space="preserve"> </w:t>
        </w:r>
        <w:r>
          <w:t>4</w:t>
        </w:r>
        <w:r w:rsidRPr="00B44B64">
          <w:fldChar w:fldCharType="end"/>
        </w:r>
        <w:r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Pr="00B44B64">
          <w:t>spekboom</w:t>
        </w:r>
        <w:proofErr w:type="spellEnd"/>
        <w:r w:rsidRPr="00B44B64">
          <w:t xml:space="preserve"> canopy cover may have occurred during this time in recovering areas, but </w:t>
        </w:r>
        <w:proofErr w:type="spellStart"/>
        <w:r w:rsidRPr="00B44B64">
          <w:t>spekboom</w:t>
        </w:r>
        <w:proofErr w:type="spellEnd"/>
        <w:r w:rsidRPr="00B44B64">
          <w:t xml:space="preserve"> is relatively slow-growing</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38" w:author="dugalh" w:date="2018-07-27T21:43:00Z"/>
        </w:rPr>
      </w:pPr>
    </w:p>
    <w:p w14:paraId="0E6081F4" w14:textId="77777777" w:rsidR="00FF0829" w:rsidRPr="00B44B64" w:rsidRDefault="00FF0829" w:rsidP="00FF0829">
      <w:pPr>
        <w:pStyle w:val="1TeksCharChar"/>
        <w:keepNext/>
        <w:spacing w:line="240" w:lineRule="auto"/>
        <w:jc w:val="center"/>
        <w:rPr>
          <w:moveTo w:id="39" w:author="dugalh" w:date="2018-07-27T21:43:00Z"/>
        </w:rPr>
      </w:pPr>
      <w:moveTo w:id="40" w:author="dugalh" w:date="2018-07-27T21:43:00Z">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710738">
        <w:tc>
          <w:tcPr>
            <w:tcW w:w="8784" w:type="dxa"/>
          </w:tcPr>
          <w:p w14:paraId="27662756" w14:textId="77777777" w:rsidR="00FF0829" w:rsidRPr="00B44B64" w:rsidRDefault="00FF0829" w:rsidP="00710738">
            <w:pPr>
              <w:pStyle w:val="Caption"/>
              <w:jc w:val="center"/>
              <w:rPr>
                <w:moveTo w:id="41" w:author="dugalh" w:date="2018-07-27T21:43:00Z"/>
              </w:rPr>
            </w:pPr>
            <w:moveTo w:id="42"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3</w:t>
              </w:r>
              <w:r w:rsidRPr="00B44B64">
                <w:fldChar w:fldCharType="end"/>
              </w:r>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moveTo>
          </w:p>
        </w:tc>
      </w:tr>
    </w:tbl>
    <w:p w14:paraId="37AE085B" w14:textId="77777777" w:rsidR="00FF0829" w:rsidRPr="00B44B64" w:rsidRDefault="00FF0829" w:rsidP="00FF0829">
      <w:pPr>
        <w:pStyle w:val="1FigureTablesource"/>
        <w:ind w:left="5040" w:firstLine="720"/>
        <w:jc w:val="left"/>
        <w:rPr>
          <w:moveTo w:id="43" w:author="dugalh" w:date="2018-07-27T21:43:00Z"/>
        </w:rPr>
      </w:pPr>
      <w:moveTo w:id="44"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45" w:author="dugalh" w:date="2018-07-27T21:43:00Z"/>
        </w:rPr>
      </w:pPr>
      <w:moveTo w:id="46"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r>
          <w:rPr>
            <w:noProof/>
          </w:rPr>
          <w:t>1</w:t>
        </w:r>
        <w:r w:rsidRPr="00B44B64">
          <w:fldChar w:fldCharType="end"/>
        </w:r>
        <w:r w:rsidRPr="00490894">
          <w:rPr>
            <w:b w:val="0"/>
          </w:rPr>
          <w:t xml:space="preserve">   In situ canopy-cover data</w:t>
        </w:r>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710738">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710738">
            <w:pPr>
              <w:pStyle w:val="1TableText"/>
              <w:tabs>
                <w:tab w:val="num" w:pos="993"/>
              </w:tabs>
              <w:spacing w:before="0"/>
              <w:rPr>
                <w:moveTo w:id="47" w:author="dugalh" w:date="2018-07-27T21:43:00Z"/>
              </w:rPr>
            </w:pPr>
            <w:moveTo w:id="48" w:author="dugalh" w:date="2018-07-27T21:43:00Z">
              <w:r w:rsidRPr="00B44B64">
                <w:t>Area</w:t>
              </w:r>
            </w:moveTo>
          </w:p>
        </w:tc>
        <w:tc>
          <w:tcPr>
            <w:tcW w:w="0" w:type="auto"/>
          </w:tcPr>
          <w:p w14:paraId="70C65703" w14:textId="77777777" w:rsidR="00FF0829" w:rsidRPr="00B44B64" w:rsidRDefault="00FF0829" w:rsidP="00710738">
            <w:pPr>
              <w:pStyle w:val="1TableText"/>
              <w:tabs>
                <w:tab w:val="num" w:pos="993"/>
              </w:tabs>
              <w:spacing w:before="0"/>
              <w:rPr>
                <w:moveTo w:id="49" w:author="dugalh" w:date="2018-07-27T21:43:00Z"/>
              </w:rPr>
            </w:pPr>
            <w:moveTo w:id="50" w:author="dugalh" w:date="2018-07-27T21:43:00Z">
              <w:r w:rsidRPr="00B44B64">
                <w:t>Number</w:t>
              </w:r>
            </w:moveTo>
          </w:p>
        </w:tc>
        <w:tc>
          <w:tcPr>
            <w:tcW w:w="0" w:type="auto"/>
          </w:tcPr>
          <w:p w14:paraId="0404F100" w14:textId="77777777" w:rsidR="00FF0829" w:rsidRPr="00B44B64" w:rsidRDefault="00FF0829" w:rsidP="00710738">
            <w:pPr>
              <w:pStyle w:val="1TableText"/>
              <w:tabs>
                <w:tab w:val="num" w:pos="993"/>
              </w:tabs>
              <w:spacing w:before="0"/>
              <w:rPr>
                <w:moveTo w:id="51" w:author="dugalh" w:date="2018-07-27T21:43:00Z"/>
              </w:rPr>
            </w:pPr>
            <w:moveTo w:id="52" w:author="dugalh" w:date="2018-07-27T21:43:00Z">
              <w:r w:rsidRPr="00B44B64">
                <w:t>Geology</w:t>
              </w:r>
            </w:moveTo>
          </w:p>
        </w:tc>
        <w:tc>
          <w:tcPr>
            <w:tcW w:w="0" w:type="auto"/>
          </w:tcPr>
          <w:p w14:paraId="4C9E377C" w14:textId="77777777" w:rsidR="00FF0829" w:rsidRPr="00B44B64" w:rsidRDefault="00FF0829" w:rsidP="00710738">
            <w:pPr>
              <w:pStyle w:val="1TableText"/>
              <w:tabs>
                <w:tab w:val="num" w:pos="993"/>
              </w:tabs>
              <w:spacing w:before="0"/>
              <w:rPr>
                <w:moveTo w:id="53" w:author="dugalh" w:date="2018-07-27T21:43:00Z"/>
              </w:rPr>
            </w:pPr>
            <w:moveTo w:id="54" w:author="dugalh" w:date="2018-07-27T21:43:00Z">
              <w:r w:rsidRPr="00B44B64">
                <w:t>Mosaic</w:t>
              </w:r>
            </w:moveTo>
          </w:p>
        </w:tc>
        <w:tc>
          <w:tcPr>
            <w:tcW w:w="0" w:type="auto"/>
          </w:tcPr>
          <w:p w14:paraId="6CC36982" w14:textId="77777777" w:rsidR="00FF0829" w:rsidRPr="00B44B64" w:rsidRDefault="00FF0829" w:rsidP="00710738">
            <w:pPr>
              <w:pStyle w:val="1TableText"/>
              <w:tabs>
                <w:tab w:val="num" w:pos="993"/>
              </w:tabs>
              <w:spacing w:before="0"/>
              <w:rPr>
                <w:moveTo w:id="55" w:author="dugalh" w:date="2018-07-27T21:43:00Z"/>
              </w:rPr>
            </w:pPr>
            <w:moveTo w:id="56" w:author="dugalh" w:date="2018-07-27T21:43:00Z">
              <w:r w:rsidRPr="00B44B64">
                <w:t>Degradation</w:t>
              </w:r>
            </w:moveTo>
          </w:p>
        </w:tc>
        <w:tc>
          <w:tcPr>
            <w:tcW w:w="0" w:type="auto"/>
          </w:tcPr>
          <w:p w14:paraId="1FB39BC9" w14:textId="77777777" w:rsidR="00FF0829" w:rsidRPr="00B44B64" w:rsidRDefault="00FF0829" w:rsidP="00710738">
            <w:pPr>
              <w:pStyle w:val="1TableText"/>
              <w:tabs>
                <w:tab w:val="num" w:pos="993"/>
              </w:tabs>
              <w:spacing w:before="0"/>
              <w:rPr>
                <w:moveTo w:id="57" w:author="dugalh" w:date="2018-07-27T21:43:00Z"/>
              </w:rPr>
            </w:pPr>
            <w:moveTo w:id="58" w:author="dugalh" w:date="2018-07-27T21:43:00Z">
              <w:r w:rsidRPr="00B44B64">
                <w:t>Cover (%)</w:t>
              </w:r>
            </w:moveTo>
          </w:p>
        </w:tc>
      </w:tr>
      <w:tr w:rsidR="00FF0829" w:rsidRPr="00B44B64" w14:paraId="70CE566E" w14:textId="77777777" w:rsidTr="00710738">
        <w:trPr>
          <w:jc w:val="center"/>
        </w:trPr>
        <w:tc>
          <w:tcPr>
            <w:tcW w:w="0" w:type="auto"/>
          </w:tcPr>
          <w:p w14:paraId="7A55F3E3" w14:textId="77777777" w:rsidR="00FF0829" w:rsidRPr="00B44B64" w:rsidRDefault="00FF0829" w:rsidP="00710738">
            <w:pPr>
              <w:rPr>
                <w:moveTo w:id="59" w:author="dugalh" w:date="2018-07-27T21:43:00Z"/>
                <w:sz w:val="16"/>
              </w:rPr>
            </w:pPr>
            <w:proofErr w:type="spellStart"/>
            <w:moveTo w:id="60" w:author="dugalh" w:date="2018-07-27T21:43:00Z">
              <w:r w:rsidRPr="00B44B64">
                <w:rPr>
                  <w:sz w:val="16"/>
                </w:rPr>
                <w:t>Matjiesvlei</w:t>
              </w:r>
              <w:proofErr w:type="spellEnd"/>
            </w:moveTo>
          </w:p>
        </w:tc>
        <w:tc>
          <w:tcPr>
            <w:tcW w:w="0" w:type="auto"/>
          </w:tcPr>
          <w:p w14:paraId="4E7A4B11" w14:textId="77777777" w:rsidR="00FF0829" w:rsidRPr="00B44B64" w:rsidRDefault="00FF0829" w:rsidP="00710738">
            <w:pPr>
              <w:pStyle w:val="1TableText"/>
              <w:tabs>
                <w:tab w:val="num" w:pos="993"/>
              </w:tabs>
              <w:spacing w:before="0"/>
              <w:rPr>
                <w:moveTo w:id="61" w:author="dugalh" w:date="2018-07-27T21:43:00Z"/>
                <w:rFonts w:cs="Arial"/>
                <w:b/>
              </w:rPr>
            </w:pPr>
            <w:moveTo w:id="62" w:author="dugalh" w:date="2018-07-27T21:43:00Z">
              <w:r w:rsidRPr="00B44B64">
                <w:rPr>
                  <w:rFonts w:cs="Arial"/>
                </w:rPr>
                <w:t>1a</w:t>
              </w:r>
            </w:moveTo>
          </w:p>
        </w:tc>
        <w:tc>
          <w:tcPr>
            <w:tcW w:w="0" w:type="auto"/>
          </w:tcPr>
          <w:p w14:paraId="449EB1E7" w14:textId="77777777" w:rsidR="00FF0829" w:rsidRPr="00B44B64" w:rsidRDefault="00FF0829" w:rsidP="00710738">
            <w:pPr>
              <w:rPr>
                <w:moveTo w:id="63" w:author="dugalh" w:date="2018-07-27T21:43:00Z"/>
                <w:sz w:val="16"/>
              </w:rPr>
            </w:pPr>
            <w:moveTo w:id="64" w:author="dugalh" w:date="2018-07-27T21:43:00Z">
              <w:r w:rsidRPr="00B44B64">
                <w:rPr>
                  <w:sz w:val="16"/>
                </w:rPr>
                <w:t>Shale</w:t>
              </w:r>
            </w:moveTo>
          </w:p>
        </w:tc>
        <w:tc>
          <w:tcPr>
            <w:tcW w:w="0" w:type="auto"/>
          </w:tcPr>
          <w:p w14:paraId="171BC5E2" w14:textId="77777777" w:rsidR="00FF0829" w:rsidRPr="00B44B64" w:rsidRDefault="00FF0829" w:rsidP="00710738">
            <w:pPr>
              <w:rPr>
                <w:moveTo w:id="65" w:author="dugalh" w:date="2018-07-27T21:43:00Z"/>
                <w:sz w:val="16"/>
              </w:rPr>
            </w:pPr>
            <w:moveTo w:id="66" w:author="dugalh" w:date="2018-07-27T21:43:00Z">
              <w:r w:rsidRPr="00B44B64">
                <w:rPr>
                  <w:sz w:val="16"/>
                </w:rPr>
                <w:t xml:space="preserve">Arid </w:t>
              </w:r>
              <w:proofErr w:type="spellStart"/>
              <w:r w:rsidRPr="00B44B64">
                <w:rPr>
                  <w:sz w:val="16"/>
                </w:rPr>
                <w:t>spekboom</w:t>
              </w:r>
              <w:proofErr w:type="spellEnd"/>
            </w:moveTo>
          </w:p>
        </w:tc>
        <w:tc>
          <w:tcPr>
            <w:tcW w:w="0" w:type="auto"/>
          </w:tcPr>
          <w:p w14:paraId="1F833636" w14:textId="77777777" w:rsidR="00FF0829" w:rsidRPr="00B44B64" w:rsidRDefault="00FF0829" w:rsidP="00710738">
            <w:pPr>
              <w:rPr>
                <w:moveTo w:id="67" w:author="dugalh" w:date="2018-07-27T21:43:00Z"/>
                <w:sz w:val="16"/>
              </w:rPr>
            </w:pPr>
            <w:moveTo w:id="68" w:author="dugalh" w:date="2018-07-27T21:43:00Z">
              <w:r w:rsidRPr="00B44B64">
                <w:rPr>
                  <w:sz w:val="16"/>
                </w:rPr>
                <w:t>Intact</w:t>
              </w:r>
            </w:moveTo>
          </w:p>
        </w:tc>
        <w:tc>
          <w:tcPr>
            <w:tcW w:w="0" w:type="auto"/>
          </w:tcPr>
          <w:p w14:paraId="07C3778F" w14:textId="77777777" w:rsidR="00FF0829" w:rsidRPr="00B44B64" w:rsidRDefault="00FF0829" w:rsidP="00710738">
            <w:pPr>
              <w:jc w:val="right"/>
              <w:rPr>
                <w:moveTo w:id="69" w:author="dugalh" w:date="2018-07-27T21:43:00Z"/>
                <w:sz w:val="16"/>
              </w:rPr>
            </w:pPr>
            <w:moveTo w:id="70" w:author="dugalh" w:date="2018-07-27T21:43:00Z">
              <w:r w:rsidRPr="00B44B64">
                <w:rPr>
                  <w:sz w:val="16"/>
                </w:rPr>
                <w:t>6</w:t>
              </w:r>
              <w:r w:rsidRPr="00B44B64">
                <w:rPr>
                  <w:rFonts w:cs="Arial"/>
                  <w:sz w:val="16"/>
                  <w:szCs w:val="16"/>
                </w:rPr>
                <w:t>.0</w:t>
              </w:r>
            </w:moveTo>
          </w:p>
        </w:tc>
      </w:tr>
      <w:tr w:rsidR="00FF0829" w:rsidRPr="00B44B64" w14:paraId="10C9E151" w14:textId="77777777" w:rsidTr="00710738">
        <w:trPr>
          <w:jc w:val="center"/>
        </w:trPr>
        <w:tc>
          <w:tcPr>
            <w:tcW w:w="0" w:type="auto"/>
          </w:tcPr>
          <w:p w14:paraId="36D69D9E" w14:textId="77777777" w:rsidR="00FF0829" w:rsidRPr="00B44B64" w:rsidRDefault="00FF0829" w:rsidP="00710738">
            <w:pPr>
              <w:rPr>
                <w:moveTo w:id="71" w:author="dugalh" w:date="2018-07-27T21:43:00Z"/>
                <w:sz w:val="16"/>
              </w:rPr>
            </w:pPr>
          </w:p>
        </w:tc>
        <w:tc>
          <w:tcPr>
            <w:tcW w:w="0" w:type="auto"/>
          </w:tcPr>
          <w:p w14:paraId="6269805A" w14:textId="77777777" w:rsidR="00FF0829" w:rsidRPr="00B44B64" w:rsidRDefault="00FF0829" w:rsidP="00710738">
            <w:pPr>
              <w:pStyle w:val="1TableText"/>
              <w:tabs>
                <w:tab w:val="num" w:pos="993"/>
              </w:tabs>
              <w:spacing w:before="0"/>
              <w:rPr>
                <w:moveTo w:id="72" w:author="dugalh" w:date="2018-07-27T21:43:00Z"/>
                <w:rFonts w:cs="Arial"/>
                <w:b/>
              </w:rPr>
            </w:pPr>
            <w:moveTo w:id="73" w:author="dugalh" w:date="2018-07-27T21:43:00Z">
              <w:r w:rsidRPr="00B44B64">
                <w:rPr>
                  <w:rFonts w:cs="Arial"/>
                </w:rPr>
                <w:t>1b</w:t>
              </w:r>
            </w:moveTo>
          </w:p>
        </w:tc>
        <w:tc>
          <w:tcPr>
            <w:tcW w:w="0" w:type="auto"/>
          </w:tcPr>
          <w:p w14:paraId="046DE141" w14:textId="77777777" w:rsidR="00FF0829" w:rsidRPr="00B44B64" w:rsidRDefault="00FF0829" w:rsidP="00710738">
            <w:pPr>
              <w:rPr>
                <w:moveTo w:id="74" w:author="dugalh" w:date="2018-07-27T21:43:00Z"/>
                <w:sz w:val="16"/>
              </w:rPr>
            </w:pPr>
          </w:p>
        </w:tc>
        <w:tc>
          <w:tcPr>
            <w:tcW w:w="0" w:type="auto"/>
          </w:tcPr>
          <w:p w14:paraId="066724F4" w14:textId="77777777" w:rsidR="00FF0829" w:rsidRPr="00B44B64" w:rsidRDefault="00FF0829" w:rsidP="00710738">
            <w:pPr>
              <w:rPr>
                <w:moveTo w:id="75" w:author="dugalh" w:date="2018-07-27T21:43:00Z"/>
                <w:sz w:val="16"/>
              </w:rPr>
            </w:pPr>
          </w:p>
        </w:tc>
        <w:tc>
          <w:tcPr>
            <w:tcW w:w="0" w:type="auto"/>
          </w:tcPr>
          <w:p w14:paraId="3E0149CE" w14:textId="77777777" w:rsidR="00FF0829" w:rsidRPr="00B44B64" w:rsidRDefault="00FF0829" w:rsidP="00710738">
            <w:pPr>
              <w:rPr>
                <w:moveTo w:id="76" w:author="dugalh" w:date="2018-07-27T21:43:00Z"/>
                <w:sz w:val="16"/>
              </w:rPr>
            </w:pPr>
            <w:moveTo w:id="77" w:author="dugalh" w:date="2018-07-27T21:43:00Z">
              <w:r w:rsidRPr="00B44B64">
                <w:rPr>
                  <w:sz w:val="16"/>
                </w:rPr>
                <w:t>Intact</w:t>
              </w:r>
            </w:moveTo>
          </w:p>
        </w:tc>
        <w:tc>
          <w:tcPr>
            <w:tcW w:w="0" w:type="auto"/>
          </w:tcPr>
          <w:p w14:paraId="52794145" w14:textId="77777777" w:rsidR="00FF0829" w:rsidRPr="00B44B64" w:rsidRDefault="00FF0829" w:rsidP="00710738">
            <w:pPr>
              <w:jc w:val="right"/>
              <w:rPr>
                <w:moveTo w:id="78" w:author="dugalh" w:date="2018-07-27T21:43:00Z"/>
                <w:sz w:val="16"/>
              </w:rPr>
            </w:pPr>
            <w:moveTo w:id="79" w:author="dugalh" w:date="2018-07-27T21:43:00Z">
              <w:r w:rsidRPr="00B44B64">
                <w:rPr>
                  <w:sz w:val="16"/>
                </w:rPr>
                <w:t>22.5</w:t>
              </w:r>
            </w:moveTo>
          </w:p>
        </w:tc>
      </w:tr>
      <w:tr w:rsidR="00FF0829" w:rsidRPr="00B44B64" w14:paraId="0DE49C86" w14:textId="77777777" w:rsidTr="00710738">
        <w:trPr>
          <w:jc w:val="center"/>
        </w:trPr>
        <w:tc>
          <w:tcPr>
            <w:tcW w:w="0" w:type="auto"/>
          </w:tcPr>
          <w:p w14:paraId="2BD58D76" w14:textId="77777777" w:rsidR="00FF0829" w:rsidRPr="00B44B64" w:rsidRDefault="00FF0829" w:rsidP="00710738">
            <w:pPr>
              <w:rPr>
                <w:moveTo w:id="80" w:author="dugalh" w:date="2018-07-27T21:43:00Z"/>
                <w:sz w:val="16"/>
              </w:rPr>
            </w:pPr>
          </w:p>
        </w:tc>
        <w:tc>
          <w:tcPr>
            <w:tcW w:w="0" w:type="auto"/>
          </w:tcPr>
          <w:p w14:paraId="3AA0A1B6" w14:textId="77777777" w:rsidR="00FF0829" w:rsidRPr="00B44B64" w:rsidRDefault="00FF0829" w:rsidP="00710738">
            <w:pPr>
              <w:pStyle w:val="1TableText"/>
              <w:tabs>
                <w:tab w:val="num" w:pos="993"/>
              </w:tabs>
              <w:spacing w:before="0"/>
              <w:rPr>
                <w:moveTo w:id="81" w:author="dugalh" w:date="2018-07-27T21:43:00Z"/>
                <w:rFonts w:cs="Arial"/>
                <w:b/>
              </w:rPr>
            </w:pPr>
            <w:moveTo w:id="82" w:author="dugalh" w:date="2018-07-27T21:43:00Z">
              <w:r w:rsidRPr="00B44B64">
                <w:rPr>
                  <w:rFonts w:cs="Arial"/>
                </w:rPr>
                <w:t>2</w:t>
              </w:r>
            </w:moveTo>
          </w:p>
        </w:tc>
        <w:tc>
          <w:tcPr>
            <w:tcW w:w="0" w:type="auto"/>
          </w:tcPr>
          <w:p w14:paraId="3F68A5A6" w14:textId="77777777" w:rsidR="00FF0829" w:rsidRPr="00B44B64" w:rsidRDefault="00FF0829" w:rsidP="00710738">
            <w:pPr>
              <w:rPr>
                <w:moveTo w:id="83" w:author="dugalh" w:date="2018-07-27T21:43:00Z"/>
                <w:sz w:val="16"/>
              </w:rPr>
            </w:pPr>
          </w:p>
        </w:tc>
        <w:tc>
          <w:tcPr>
            <w:tcW w:w="0" w:type="auto"/>
          </w:tcPr>
          <w:p w14:paraId="2CA7A5AD" w14:textId="77777777" w:rsidR="00FF0829" w:rsidRPr="00B44B64" w:rsidRDefault="00FF0829" w:rsidP="00710738">
            <w:pPr>
              <w:rPr>
                <w:moveTo w:id="84" w:author="dugalh" w:date="2018-07-27T21:43:00Z"/>
                <w:sz w:val="16"/>
              </w:rPr>
            </w:pPr>
          </w:p>
        </w:tc>
        <w:tc>
          <w:tcPr>
            <w:tcW w:w="0" w:type="auto"/>
          </w:tcPr>
          <w:p w14:paraId="368BA58E" w14:textId="77777777" w:rsidR="00FF0829" w:rsidRPr="00B44B64" w:rsidRDefault="00FF0829" w:rsidP="00710738">
            <w:pPr>
              <w:rPr>
                <w:moveTo w:id="85" w:author="dugalh" w:date="2018-07-27T21:43:00Z"/>
                <w:sz w:val="16"/>
              </w:rPr>
            </w:pPr>
            <w:moveTo w:id="86" w:author="dugalh" w:date="2018-07-27T21:43:00Z">
              <w:r w:rsidRPr="00B44B64">
                <w:rPr>
                  <w:sz w:val="16"/>
                </w:rPr>
                <w:t>Intact</w:t>
              </w:r>
            </w:moveTo>
          </w:p>
        </w:tc>
        <w:tc>
          <w:tcPr>
            <w:tcW w:w="0" w:type="auto"/>
          </w:tcPr>
          <w:p w14:paraId="265B0BE8" w14:textId="77777777" w:rsidR="00FF0829" w:rsidRPr="00B44B64" w:rsidRDefault="00FF0829" w:rsidP="00710738">
            <w:pPr>
              <w:jc w:val="right"/>
              <w:rPr>
                <w:moveTo w:id="87" w:author="dugalh" w:date="2018-07-27T21:43:00Z"/>
                <w:sz w:val="16"/>
              </w:rPr>
            </w:pPr>
            <w:moveTo w:id="88" w:author="dugalh" w:date="2018-07-27T21:43:00Z">
              <w:r w:rsidRPr="00B44B64">
                <w:rPr>
                  <w:sz w:val="16"/>
                </w:rPr>
                <w:t>70</w:t>
              </w:r>
              <w:r w:rsidRPr="00B44B64">
                <w:rPr>
                  <w:rFonts w:cs="Arial"/>
                  <w:sz w:val="16"/>
                  <w:szCs w:val="16"/>
                </w:rPr>
                <w:t>.0</w:t>
              </w:r>
            </w:moveTo>
          </w:p>
        </w:tc>
      </w:tr>
      <w:tr w:rsidR="00FF0829" w:rsidRPr="00B44B64" w14:paraId="38303A91" w14:textId="77777777" w:rsidTr="00710738">
        <w:trPr>
          <w:jc w:val="center"/>
        </w:trPr>
        <w:tc>
          <w:tcPr>
            <w:tcW w:w="0" w:type="auto"/>
          </w:tcPr>
          <w:p w14:paraId="165580F9" w14:textId="77777777" w:rsidR="00FF0829" w:rsidRPr="00B44B64" w:rsidRDefault="00FF0829" w:rsidP="00710738">
            <w:pPr>
              <w:rPr>
                <w:moveTo w:id="89" w:author="dugalh" w:date="2018-07-27T21:43:00Z"/>
                <w:sz w:val="16"/>
              </w:rPr>
            </w:pPr>
          </w:p>
        </w:tc>
        <w:tc>
          <w:tcPr>
            <w:tcW w:w="0" w:type="auto"/>
          </w:tcPr>
          <w:p w14:paraId="69417E16" w14:textId="77777777" w:rsidR="00FF0829" w:rsidRPr="00B44B64" w:rsidRDefault="00FF0829" w:rsidP="00710738">
            <w:pPr>
              <w:pStyle w:val="1TableText"/>
              <w:tabs>
                <w:tab w:val="num" w:pos="993"/>
              </w:tabs>
              <w:spacing w:before="0"/>
              <w:rPr>
                <w:moveTo w:id="90" w:author="dugalh" w:date="2018-07-27T21:43:00Z"/>
                <w:rFonts w:cs="Arial"/>
                <w:b/>
              </w:rPr>
            </w:pPr>
            <w:moveTo w:id="91" w:author="dugalh" w:date="2018-07-27T21:43:00Z">
              <w:r w:rsidRPr="00B44B64">
                <w:rPr>
                  <w:rFonts w:cs="Arial"/>
                </w:rPr>
                <w:t>3</w:t>
              </w:r>
            </w:moveTo>
          </w:p>
        </w:tc>
        <w:tc>
          <w:tcPr>
            <w:tcW w:w="0" w:type="auto"/>
          </w:tcPr>
          <w:p w14:paraId="108F0396" w14:textId="77777777" w:rsidR="00FF0829" w:rsidRPr="00B44B64" w:rsidRDefault="00FF0829" w:rsidP="00710738">
            <w:pPr>
              <w:rPr>
                <w:moveTo w:id="92" w:author="dugalh" w:date="2018-07-27T21:43:00Z"/>
                <w:sz w:val="16"/>
              </w:rPr>
            </w:pPr>
          </w:p>
        </w:tc>
        <w:tc>
          <w:tcPr>
            <w:tcW w:w="0" w:type="auto"/>
          </w:tcPr>
          <w:p w14:paraId="5989530E" w14:textId="77777777" w:rsidR="00FF0829" w:rsidRPr="00B44B64" w:rsidRDefault="00FF0829" w:rsidP="00710738">
            <w:pPr>
              <w:rPr>
                <w:moveTo w:id="93" w:author="dugalh" w:date="2018-07-27T21:43:00Z"/>
                <w:sz w:val="16"/>
              </w:rPr>
            </w:pPr>
          </w:p>
        </w:tc>
        <w:tc>
          <w:tcPr>
            <w:tcW w:w="0" w:type="auto"/>
          </w:tcPr>
          <w:p w14:paraId="04441775" w14:textId="77777777" w:rsidR="00FF0829" w:rsidRPr="00B44B64" w:rsidRDefault="00FF0829" w:rsidP="00710738">
            <w:pPr>
              <w:rPr>
                <w:moveTo w:id="94" w:author="dugalh" w:date="2018-07-27T21:43:00Z"/>
                <w:sz w:val="16"/>
              </w:rPr>
            </w:pPr>
            <w:moveTo w:id="95" w:author="dugalh" w:date="2018-07-27T21:43:00Z">
              <w:r w:rsidRPr="00B44B64">
                <w:rPr>
                  <w:sz w:val="16"/>
                </w:rPr>
                <w:t>Intact</w:t>
              </w:r>
            </w:moveTo>
          </w:p>
        </w:tc>
        <w:tc>
          <w:tcPr>
            <w:tcW w:w="0" w:type="auto"/>
          </w:tcPr>
          <w:p w14:paraId="43448F0A" w14:textId="77777777" w:rsidR="00FF0829" w:rsidRPr="00B44B64" w:rsidRDefault="00FF0829" w:rsidP="00710738">
            <w:pPr>
              <w:jc w:val="right"/>
              <w:rPr>
                <w:moveTo w:id="96" w:author="dugalh" w:date="2018-07-27T21:43:00Z"/>
                <w:sz w:val="16"/>
              </w:rPr>
            </w:pPr>
            <w:moveTo w:id="97" w:author="dugalh" w:date="2018-07-27T21:43:00Z">
              <w:r w:rsidRPr="00B44B64">
                <w:rPr>
                  <w:sz w:val="16"/>
                </w:rPr>
                <w:t>85</w:t>
              </w:r>
              <w:r w:rsidRPr="00B44B64">
                <w:rPr>
                  <w:rFonts w:cs="Arial"/>
                  <w:sz w:val="16"/>
                  <w:szCs w:val="16"/>
                </w:rPr>
                <w:t>.0</w:t>
              </w:r>
            </w:moveTo>
          </w:p>
        </w:tc>
      </w:tr>
      <w:tr w:rsidR="00FF0829" w:rsidRPr="00B44B64" w14:paraId="675D59DC" w14:textId="77777777" w:rsidTr="00710738">
        <w:trPr>
          <w:jc w:val="center"/>
        </w:trPr>
        <w:tc>
          <w:tcPr>
            <w:tcW w:w="0" w:type="auto"/>
          </w:tcPr>
          <w:p w14:paraId="2D438E8A" w14:textId="77777777" w:rsidR="00FF0829" w:rsidRPr="00B44B64" w:rsidRDefault="00FF0829" w:rsidP="00710738">
            <w:pPr>
              <w:rPr>
                <w:moveTo w:id="98" w:author="dugalh" w:date="2018-07-27T21:43:00Z"/>
                <w:sz w:val="16"/>
              </w:rPr>
            </w:pPr>
          </w:p>
        </w:tc>
        <w:tc>
          <w:tcPr>
            <w:tcW w:w="0" w:type="auto"/>
          </w:tcPr>
          <w:p w14:paraId="13C01103" w14:textId="77777777" w:rsidR="00FF0829" w:rsidRPr="00B44B64" w:rsidRDefault="00FF0829" w:rsidP="00710738">
            <w:pPr>
              <w:pStyle w:val="1TableText"/>
              <w:tabs>
                <w:tab w:val="num" w:pos="993"/>
              </w:tabs>
              <w:spacing w:before="0"/>
              <w:rPr>
                <w:moveTo w:id="99" w:author="dugalh" w:date="2018-07-27T21:43:00Z"/>
                <w:rFonts w:cs="Arial"/>
                <w:b/>
              </w:rPr>
            </w:pPr>
            <w:moveTo w:id="100" w:author="dugalh" w:date="2018-07-27T21:43:00Z">
              <w:r w:rsidRPr="00B44B64">
                <w:rPr>
                  <w:rFonts w:cs="Arial"/>
                </w:rPr>
                <w:t>4</w:t>
              </w:r>
            </w:moveTo>
          </w:p>
        </w:tc>
        <w:tc>
          <w:tcPr>
            <w:tcW w:w="0" w:type="auto"/>
          </w:tcPr>
          <w:p w14:paraId="4A596180" w14:textId="77777777" w:rsidR="00FF0829" w:rsidRPr="00B44B64" w:rsidRDefault="00FF0829" w:rsidP="00710738">
            <w:pPr>
              <w:rPr>
                <w:moveTo w:id="101" w:author="dugalh" w:date="2018-07-27T21:43:00Z"/>
                <w:sz w:val="16"/>
              </w:rPr>
            </w:pPr>
          </w:p>
        </w:tc>
        <w:tc>
          <w:tcPr>
            <w:tcW w:w="0" w:type="auto"/>
          </w:tcPr>
          <w:p w14:paraId="61FE5B4B" w14:textId="77777777" w:rsidR="00FF0829" w:rsidRPr="00B44B64" w:rsidRDefault="00FF0829" w:rsidP="00710738">
            <w:pPr>
              <w:rPr>
                <w:moveTo w:id="102" w:author="dugalh" w:date="2018-07-27T21:43:00Z"/>
                <w:sz w:val="16"/>
              </w:rPr>
            </w:pPr>
          </w:p>
        </w:tc>
        <w:tc>
          <w:tcPr>
            <w:tcW w:w="0" w:type="auto"/>
          </w:tcPr>
          <w:p w14:paraId="76012662" w14:textId="77777777" w:rsidR="00FF0829" w:rsidRPr="00B44B64" w:rsidRDefault="00FF0829" w:rsidP="00710738">
            <w:pPr>
              <w:rPr>
                <w:moveTo w:id="103" w:author="dugalh" w:date="2018-07-27T21:43:00Z"/>
                <w:sz w:val="16"/>
              </w:rPr>
            </w:pPr>
            <w:moveTo w:id="104" w:author="dugalh" w:date="2018-07-27T21:43:00Z">
              <w:r w:rsidRPr="00B44B64">
                <w:rPr>
                  <w:sz w:val="16"/>
                </w:rPr>
                <w:t>Intact</w:t>
              </w:r>
            </w:moveTo>
          </w:p>
        </w:tc>
        <w:tc>
          <w:tcPr>
            <w:tcW w:w="0" w:type="auto"/>
          </w:tcPr>
          <w:p w14:paraId="252A6B26" w14:textId="77777777" w:rsidR="00FF0829" w:rsidRPr="00B44B64" w:rsidRDefault="00FF0829" w:rsidP="00710738">
            <w:pPr>
              <w:jc w:val="right"/>
              <w:rPr>
                <w:moveTo w:id="105" w:author="dugalh" w:date="2018-07-27T21:43:00Z"/>
                <w:sz w:val="16"/>
              </w:rPr>
            </w:pPr>
            <w:moveTo w:id="106" w:author="dugalh" w:date="2018-07-27T21:43:00Z">
              <w:r w:rsidRPr="00B44B64">
                <w:rPr>
                  <w:sz w:val="16"/>
                </w:rPr>
                <w:t>65</w:t>
              </w:r>
              <w:r w:rsidRPr="00B44B64">
                <w:rPr>
                  <w:rFonts w:cs="Arial"/>
                  <w:sz w:val="16"/>
                  <w:szCs w:val="16"/>
                </w:rPr>
                <w:t>.0</w:t>
              </w:r>
            </w:moveTo>
          </w:p>
        </w:tc>
      </w:tr>
      <w:tr w:rsidR="00FF0829" w:rsidRPr="00B44B64" w14:paraId="2ED2974A" w14:textId="77777777" w:rsidTr="00710738">
        <w:trPr>
          <w:jc w:val="center"/>
        </w:trPr>
        <w:tc>
          <w:tcPr>
            <w:tcW w:w="0" w:type="auto"/>
          </w:tcPr>
          <w:p w14:paraId="034D2A96" w14:textId="77777777" w:rsidR="00FF0829" w:rsidRPr="00B44B64" w:rsidRDefault="00FF0829" w:rsidP="00710738">
            <w:pPr>
              <w:rPr>
                <w:moveTo w:id="107" w:author="dugalh" w:date="2018-07-27T21:43:00Z"/>
                <w:sz w:val="16"/>
              </w:rPr>
            </w:pPr>
          </w:p>
        </w:tc>
        <w:tc>
          <w:tcPr>
            <w:tcW w:w="0" w:type="auto"/>
          </w:tcPr>
          <w:p w14:paraId="426771EB" w14:textId="77777777" w:rsidR="00FF0829" w:rsidRPr="00B44B64" w:rsidRDefault="00FF0829" w:rsidP="00710738">
            <w:pPr>
              <w:pStyle w:val="1TableText"/>
              <w:tabs>
                <w:tab w:val="num" w:pos="993"/>
              </w:tabs>
              <w:spacing w:before="0"/>
              <w:rPr>
                <w:moveTo w:id="108" w:author="dugalh" w:date="2018-07-27T21:43:00Z"/>
                <w:rFonts w:cs="Arial"/>
                <w:b/>
              </w:rPr>
            </w:pPr>
            <w:moveTo w:id="109" w:author="dugalh" w:date="2018-07-27T21:43:00Z">
              <w:r w:rsidRPr="00B44B64">
                <w:rPr>
                  <w:rFonts w:cs="Arial"/>
                </w:rPr>
                <w:t>5</w:t>
              </w:r>
            </w:moveTo>
          </w:p>
        </w:tc>
        <w:tc>
          <w:tcPr>
            <w:tcW w:w="0" w:type="auto"/>
          </w:tcPr>
          <w:p w14:paraId="158A0B69" w14:textId="77777777" w:rsidR="00FF0829" w:rsidRPr="00B44B64" w:rsidRDefault="00FF0829" w:rsidP="00710738">
            <w:pPr>
              <w:rPr>
                <w:moveTo w:id="110" w:author="dugalh" w:date="2018-07-27T21:43:00Z"/>
                <w:sz w:val="16"/>
              </w:rPr>
            </w:pPr>
          </w:p>
        </w:tc>
        <w:tc>
          <w:tcPr>
            <w:tcW w:w="0" w:type="auto"/>
          </w:tcPr>
          <w:p w14:paraId="6BE466C0" w14:textId="77777777" w:rsidR="00FF0829" w:rsidRPr="00B44B64" w:rsidRDefault="00FF0829" w:rsidP="00710738">
            <w:pPr>
              <w:rPr>
                <w:moveTo w:id="111" w:author="dugalh" w:date="2018-07-27T21:43:00Z"/>
                <w:sz w:val="16"/>
              </w:rPr>
            </w:pPr>
          </w:p>
        </w:tc>
        <w:tc>
          <w:tcPr>
            <w:tcW w:w="0" w:type="auto"/>
          </w:tcPr>
          <w:p w14:paraId="3446C904" w14:textId="77777777" w:rsidR="00FF0829" w:rsidRPr="00B44B64" w:rsidRDefault="00FF0829" w:rsidP="00710738">
            <w:pPr>
              <w:rPr>
                <w:moveTo w:id="112" w:author="dugalh" w:date="2018-07-27T21:43:00Z"/>
                <w:sz w:val="16"/>
              </w:rPr>
            </w:pPr>
            <w:moveTo w:id="113" w:author="dugalh" w:date="2018-07-27T21:43:00Z">
              <w:r w:rsidRPr="00B44B64">
                <w:rPr>
                  <w:sz w:val="16"/>
                </w:rPr>
                <w:t>Intact</w:t>
              </w:r>
            </w:moveTo>
          </w:p>
        </w:tc>
        <w:tc>
          <w:tcPr>
            <w:tcW w:w="0" w:type="auto"/>
          </w:tcPr>
          <w:p w14:paraId="1A9A5C46" w14:textId="77777777" w:rsidR="00FF0829" w:rsidRPr="00B44B64" w:rsidRDefault="00FF0829" w:rsidP="00710738">
            <w:pPr>
              <w:jc w:val="right"/>
              <w:rPr>
                <w:moveTo w:id="114" w:author="dugalh" w:date="2018-07-27T21:43:00Z"/>
                <w:sz w:val="16"/>
              </w:rPr>
            </w:pPr>
            <w:moveTo w:id="115" w:author="dugalh" w:date="2018-07-27T21:43:00Z">
              <w:r w:rsidRPr="00B44B64">
                <w:rPr>
                  <w:sz w:val="16"/>
                </w:rPr>
                <w:t>37.5</w:t>
              </w:r>
            </w:moveTo>
          </w:p>
        </w:tc>
      </w:tr>
      <w:tr w:rsidR="00FF0829" w:rsidRPr="00B44B64" w14:paraId="4E0DDB13" w14:textId="77777777" w:rsidTr="00710738">
        <w:trPr>
          <w:jc w:val="center"/>
        </w:trPr>
        <w:tc>
          <w:tcPr>
            <w:tcW w:w="0" w:type="auto"/>
          </w:tcPr>
          <w:p w14:paraId="6002ABA7" w14:textId="77777777" w:rsidR="00FF0829" w:rsidRPr="00B44B64" w:rsidRDefault="00FF0829" w:rsidP="00710738">
            <w:pPr>
              <w:rPr>
                <w:moveTo w:id="116" w:author="dugalh" w:date="2018-07-27T21:43:00Z"/>
                <w:sz w:val="16"/>
              </w:rPr>
            </w:pPr>
          </w:p>
        </w:tc>
        <w:tc>
          <w:tcPr>
            <w:tcW w:w="0" w:type="auto"/>
          </w:tcPr>
          <w:p w14:paraId="6180013B" w14:textId="77777777" w:rsidR="00FF0829" w:rsidRPr="00B44B64" w:rsidRDefault="00FF0829" w:rsidP="00710738">
            <w:pPr>
              <w:pStyle w:val="1TableText"/>
              <w:tabs>
                <w:tab w:val="num" w:pos="993"/>
              </w:tabs>
              <w:spacing w:before="0"/>
              <w:rPr>
                <w:moveTo w:id="117" w:author="dugalh" w:date="2018-07-27T21:43:00Z"/>
                <w:rFonts w:cs="Arial"/>
                <w:b/>
              </w:rPr>
            </w:pPr>
            <w:moveTo w:id="118" w:author="dugalh" w:date="2018-07-27T21:43:00Z">
              <w:r w:rsidRPr="00B44B64">
                <w:rPr>
                  <w:rFonts w:cs="Arial"/>
                </w:rPr>
                <w:t>6</w:t>
              </w:r>
            </w:moveTo>
          </w:p>
        </w:tc>
        <w:tc>
          <w:tcPr>
            <w:tcW w:w="0" w:type="auto"/>
          </w:tcPr>
          <w:p w14:paraId="06BC0CED" w14:textId="77777777" w:rsidR="00FF0829" w:rsidRPr="00B44B64" w:rsidRDefault="00FF0829" w:rsidP="00710738">
            <w:pPr>
              <w:rPr>
                <w:moveTo w:id="119" w:author="dugalh" w:date="2018-07-27T21:43:00Z"/>
                <w:sz w:val="16"/>
              </w:rPr>
            </w:pPr>
          </w:p>
        </w:tc>
        <w:tc>
          <w:tcPr>
            <w:tcW w:w="0" w:type="auto"/>
          </w:tcPr>
          <w:p w14:paraId="7748A76D" w14:textId="77777777" w:rsidR="00FF0829" w:rsidRPr="00B44B64" w:rsidRDefault="00FF0829" w:rsidP="00710738">
            <w:pPr>
              <w:rPr>
                <w:moveTo w:id="120" w:author="dugalh" w:date="2018-07-27T21:43:00Z"/>
                <w:sz w:val="16"/>
              </w:rPr>
            </w:pPr>
          </w:p>
        </w:tc>
        <w:tc>
          <w:tcPr>
            <w:tcW w:w="0" w:type="auto"/>
          </w:tcPr>
          <w:p w14:paraId="394BFDCE" w14:textId="77777777" w:rsidR="00FF0829" w:rsidRPr="00B44B64" w:rsidRDefault="00FF0829" w:rsidP="00710738">
            <w:pPr>
              <w:rPr>
                <w:moveTo w:id="121" w:author="dugalh" w:date="2018-07-27T21:43:00Z"/>
                <w:sz w:val="16"/>
              </w:rPr>
            </w:pPr>
            <w:moveTo w:id="122" w:author="dugalh" w:date="2018-07-27T21:43:00Z">
              <w:r w:rsidRPr="00B44B64">
                <w:rPr>
                  <w:sz w:val="16"/>
                </w:rPr>
                <w:t>Intact</w:t>
              </w:r>
            </w:moveTo>
          </w:p>
        </w:tc>
        <w:tc>
          <w:tcPr>
            <w:tcW w:w="0" w:type="auto"/>
          </w:tcPr>
          <w:p w14:paraId="33548F65" w14:textId="77777777" w:rsidR="00FF0829" w:rsidRPr="00B44B64" w:rsidRDefault="00FF0829" w:rsidP="00710738">
            <w:pPr>
              <w:jc w:val="right"/>
              <w:rPr>
                <w:moveTo w:id="123" w:author="dugalh" w:date="2018-07-27T21:43:00Z"/>
                <w:sz w:val="16"/>
              </w:rPr>
            </w:pPr>
            <w:moveTo w:id="124" w:author="dugalh" w:date="2018-07-27T21:43:00Z">
              <w:r w:rsidRPr="00B44B64">
                <w:rPr>
                  <w:sz w:val="16"/>
                </w:rPr>
                <w:t>17.5</w:t>
              </w:r>
            </w:moveTo>
          </w:p>
        </w:tc>
      </w:tr>
      <w:tr w:rsidR="00FF0829" w:rsidRPr="00B44B64" w14:paraId="0E48638F" w14:textId="77777777" w:rsidTr="00710738">
        <w:trPr>
          <w:jc w:val="center"/>
        </w:trPr>
        <w:tc>
          <w:tcPr>
            <w:tcW w:w="0" w:type="auto"/>
          </w:tcPr>
          <w:p w14:paraId="049A4963" w14:textId="77777777" w:rsidR="00FF0829" w:rsidRPr="00B44B64" w:rsidRDefault="00FF0829" w:rsidP="00710738">
            <w:pPr>
              <w:rPr>
                <w:moveTo w:id="125" w:author="dugalh" w:date="2018-07-27T21:43:00Z"/>
                <w:sz w:val="16"/>
              </w:rPr>
            </w:pPr>
          </w:p>
        </w:tc>
        <w:tc>
          <w:tcPr>
            <w:tcW w:w="0" w:type="auto"/>
          </w:tcPr>
          <w:p w14:paraId="2DFE1A81" w14:textId="77777777" w:rsidR="00FF0829" w:rsidRPr="00B44B64" w:rsidRDefault="00FF0829" w:rsidP="00710738">
            <w:pPr>
              <w:pStyle w:val="1TableText"/>
              <w:tabs>
                <w:tab w:val="num" w:pos="993"/>
              </w:tabs>
              <w:spacing w:before="0"/>
              <w:rPr>
                <w:moveTo w:id="126" w:author="dugalh" w:date="2018-07-27T21:43:00Z"/>
                <w:rFonts w:cs="Arial"/>
                <w:b/>
              </w:rPr>
            </w:pPr>
            <w:moveTo w:id="127" w:author="dugalh" w:date="2018-07-27T21:43:00Z">
              <w:r w:rsidRPr="00B44B64">
                <w:rPr>
                  <w:rFonts w:cs="Arial"/>
                </w:rPr>
                <w:t>7</w:t>
              </w:r>
            </w:moveTo>
          </w:p>
        </w:tc>
        <w:tc>
          <w:tcPr>
            <w:tcW w:w="0" w:type="auto"/>
          </w:tcPr>
          <w:p w14:paraId="084BA1E8" w14:textId="77777777" w:rsidR="00FF0829" w:rsidRPr="00B44B64" w:rsidRDefault="00FF0829" w:rsidP="00710738">
            <w:pPr>
              <w:rPr>
                <w:moveTo w:id="128" w:author="dugalh" w:date="2018-07-27T21:43:00Z"/>
                <w:sz w:val="16"/>
              </w:rPr>
            </w:pPr>
          </w:p>
        </w:tc>
        <w:tc>
          <w:tcPr>
            <w:tcW w:w="0" w:type="auto"/>
          </w:tcPr>
          <w:p w14:paraId="588EE8FE" w14:textId="77777777" w:rsidR="00FF0829" w:rsidRPr="00B44B64" w:rsidRDefault="00FF0829" w:rsidP="00710738">
            <w:pPr>
              <w:rPr>
                <w:moveTo w:id="129" w:author="dugalh" w:date="2018-07-27T21:43:00Z"/>
                <w:sz w:val="16"/>
              </w:rPr>
            </w:pPr>
          </w:p>
        </w:tc>
        <w:tc>
          <w:tcPr>
            <w:tcW w:w="0" w:type="auto"/>
          </w:tcPr>
          <w:p w14:paraId="7D8D3C73" w14:textId="77777777" w:rsidR="00FF0829" w:rsidRPr="00B44B64" w:rsidRDefault="00FF0829" w:rsidP="00710738">
            <w:pPr>
              <w:rPr>
                <w:moveTo w:id="130" w:author="dugalh" w:date="2018-07-27T21:43:00Z"/>
                <w:sz w:val="16"/>
              </w:rPr>
            </w:pPr>
            <w:moveTo w:id="131" w:author="dugalh" w:date="2018-07-27T21:43:00Z">
              <w:r w:rsidRPr="00B44B64">
                <w:rPr>
                  <w:sz w:val="16"/>
                </w:rPr>
                <w:t>Intact</w:t>
              </w:r>
            </w:moveTo>
          </w:p>
        </w:tc>
        <w:tc>
          <w:tcPr>
            <w:tcW w:w="0" w:type="auto"/>
          </w:tcPr>
          <w:p w14:paraId="2E55025D" w14:textId="77777777" w:rsidR="00FF0829" w:rsidRPr="00B44B64" w:rsidRDefault="00FF0829" w:rsidP="00710738">
            <w:pPr>
              <w:jc w:val="right"/>
              <w:rPr>
                <w:moveTo w:id="132" w:author="dugalh" w:date="2018-07-27T21:43:00Z"/>
                <w:sz w:val="16"/>
              </w:rPr>
            </w:pPr>
            <w:moveTo w:id="133" w:author="dugalh" w:date="2018-07-27T21:43:00Z">
              <w:r w:rsidRPr="00B44B64">
                <w:rPr>
                  <w:sz w:val="16"/>
                </w:rPr>
                <w:t>15</w:t>
              </w:r>
              <w:r w:rsidRPr="00B44B64">
                <w:rPr>
                  <w:rFonts w:cs="Arial"/>
                  <w:sz w:val="16"/>
                  <w:szCs w:val="16"/>
                </w:rPr>
                <w:t>.0</w:t>
              </w:r>
            </w:moveTo>
          </w:p>
        </w:tc>
      </w:tr>
      <w:tr w:rsidR="00FF0829" w:rsidRPr="00B44B64" w14:paraId="584C3E71" w14:textId="77777777" w:rsidTr="00710738">
        <w:trPr>
          <w:jc w:val="center"/>
        </w:trPr>
        <w:tc>
          <w:tcPr>
            <w:tcW w:w="0" w:type="auto"/>
            <w:tcBorders>
              <w:bottom w:val="single" w:sz="12" w:space="0" w:color="000000" w:themeColor="text1"/>
            </w:tcBorders>
          </w:tcPr>
          <w:p w14:paraId="0A201A27" w14:textId="77777777" w:rsidR="00FF0829" w:rsidRPr="00B44B64" w:rsidRDefault="00FF0829" w:rsidP="00710738">
            <w:pPr>
              <w:rPr>
                <w:moveTo w:id="134"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710738">
            <w:pPr>
              <w:pStyle w:val="1TableText"/>
              <w:tabs>
                <w:tab w:val="num" w:pos="993"/>
              </w:tabs>
              <w:spacing w:before="0"/>
              <w:rPr>
                <w:moveTo w:id="135" w:author="dugalh" w:date="2018-07-27T21:43:00Z"/>
                <w:rFonts w:cs="Arial"/>
                <w:b/>
              </w:rPr>
            </w:pPr>
            <w:moveTo w:id="136"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710738">
            <w:pPr>
              <w:rPr>
                <w:moveTo w:id="137"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710738">
            <w:pPr>
              <w:rPr>
                <w:moveTo w:id="138"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710738">
            <w:pPr>
              <w:rPr>
                <w:moveTo w:id="139" w:author="dugalh" w:date="2018-07-27T21:43:00Z"/>
                <w:sz w:val="16"/>
              </w:rPr>
            </w:pPr>
            <w:moveTo w:id="140"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710738">
            <w:pPr>
              <w:jc w:val="right"/>
              <w:rPr>
                <w:moveTo w:id="141" w:author="dugalh" w:date="2018-07-27T21:43:00Z"/>
                <w:sz w:val="16"/>
              </w:rPr>
            </w:pPr>
            <w:moveTo w:id="142" w:author="dugalh" w:date="2018-07-27T21:43:00Z">
              <w:r w:rsidRPr="00B44B64">
                <w:rPr>
                  <w:sz w:val="16"/>
                </w:rPr>
                <w:t>2</w:t>
              </w:r>
              <w:r w:rsidRPr="00B44B64">
                <w:rPr>
                  <w:rFonts w:cs="Arial"/>
                  <w:sz w:val="16"/>
                  <w:szCs w:val="16"/>
                </w:rPr>
                <w:t>.0</w:t>
              </w:r>
            </w:moveTo>
          </w:p>
        </w:tc>
      </w:tr>
      <w:tr w:rsidR="00FF0829" w:rsidRPr="00B44B64" w14:paraId="3B970A1E" w14:textId="77777777" w:rsidTr="00710738">
        <w:trPr>
          <w:jc w:val="center"/>
        </w:trPr>
        <w:tc>
          <w:tcPr>
            <w:tcW w:w="0" w:type="auto"/>
            <w:tcBorders>
              <w:top w:val="single" w:sz="12" w:space="0" w:color="000000" w:themeColor="text1"/>
              <w:bottom w:val="nil"/>
            </w:tcBorders>
          </w:tcPr>
          <w:p w14:paraId="00045A95" w14:textId="77777777" w:rsidR="00FF0829" w:rsidRPr="00B44B64" w:rsidRDefault="00FF0829" w:rsidP="00710738">
            <w:pPr>
              <w:rPr>
                <w:moveTo w:id="143" w:author="dugalh" w:date="2018-07-27T21:43:00Z"/>
                <w:sz w:val="16"/>
              </w:rPr>
            </w:pPr>
            <w:proofErr w:type="spellStart"/>
            <w:moveTo w:id="144" w:author="dugalh" w:date="2018-07-27T21:43:00Z">
              <w:r w:rsidRPr="00B44B64">
                <w:rPr>
                  <w:sz w:val="16"/>
                </w:rPr>
                <w:t>Groenfontein</w:t>
              </w:r>
              <w:proofErr w:type="spellEnd"/>
            </w:moveTo>
          </w:p>
        </w:tc>
        <w:tc>
          <w:tcPr>
            <w:tcW w:w="0" w:type="auto"/>
            <w:tcBorders>
              <w:top w:val="single" w:sz="12" w:space="0" w:color="000000" w:themeColor="text1"/>
              <w:bottom w:val="nil"/>
            </w:tcBorders>
          </w:tcPr>
          <w:p w14:paraId="4213BE53" w14:textId="77777777" w:rsidR="00FF0829" w:rsidRPr="00B44B64" w:rsidRDefault="00FF0829" w:rsidP="00710738">
            <w:pPr>
              <w:pStyle w:val="1TableText"/>
              <w:tabs>
                <w:tab w:val="num" w:pos="993"/>
              </w:tabs>
              <w:spacing w:before="0"/>
              <w:rPr>
                <w:moveTo w:id="145" w:author="dugalh" w:date="2018-07-27T21:43:00Z"/>
                <w:rFonts w:cs="Arial"/>
                <w:b/>
              </w:rPr>
            </w:pPr>
            <w:moveTo w:id="146"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710738">
            <w:pPr>
              <w:rPr>
                <w:moveTo w:id="147" w:author="dugalh" w:date="2018-07-27T21:43:00Z"/>
                <w:sz w:val="16"/>
              </w:rPr>
            </w:pPr>
            <w:moveTo w:id="148"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710738">
            <w:pPr>
              <w:rPr>
                <w:moveTo w:id="149" w:author="dugalh" w:date="2018-07-27T21:43:00Z"/>
                <w:sz w:val="16"/>
              </w:rPr>
            </w:pPr>
            <w:moveTo w:id="150" w:author="dugalh" w:date="2018-07-27T21:43:00Z">
              <w:r w:rsidRPr="00B44B64">
                <w:rPr>
                  <w:sz w:val="16"/>
                </w:rPr>
                <w:t xml:space="preserve">Arid </w:t>
              </w:r>
              <w:proofErr w:type="spellStart"/>
              <w:r w:rsidRPr="00B44B64">
                <w:rPr>
                  <w:sz w:val="16"/>
                </w:rPr>
                <w:t>spekboom</w:t>
              </w:r>
              <w:proofErr w:type="spellEnd"/>
            </w:moveTo>
          </w:p>
        </w:tc>
        <w:tc>
          <w:tcPr>
            <w:tcW w:w="0" w:type="auto"/>
            <w:tcBorders>
              <w:top w:val="single" w:sz="12" w:space="0" w:color="000000" w:themeColor="text1"/>
              <w:bottom w:val="nil"/>
            </w:tcBorders>
          </w:tcPr>
          <w:p w14:paraId="1A2D787B" w14:textId="77777777" w:rsidR="00FF0829" w:rsidRPr="00B44B64" w:rsidRDefault="00FF0829" w:rsidP="00710738">
            <w:pPr>
              <w:rPr>
                <w:moveTo w:id="151" w:author="dugalh" w:date="2018-07-27T21:43:00Z"/>
                <w:sz w:val="16"/>
              </w:rPr>
            </w:pPr>
            <w:moveTo w:id="152"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710738">
            <w:pPr>
              <w:jc w:val="right"/>
              <w:rPr>
                <w:moveTo w:id="153" w:author="dugalh" w:date="2018-07-27T21:43:00Z"/>
                <w:sz w:val="16"/>
              </w:rPr>
            </w:pPr>
            <w:moveTo w:id="154" w:author="dugalh" w:date="2018-07-27T21:43:00Z">
              <w:r w:rsidRPr="00B44B64">
                <w:rPr>
                  <w:rFonts w:cs="Arial"/>
                  <w:sz w:val="16"/>
                  <w:szCs w:val="16"/>
                </w:rPr>
                <w:t>0.</w:t>
              </w:r>
              <w:r w:rsidRPr="00B44B64">
                <w:rPr>
                  <w:sz w:val="16"/>
                </w:rPr>
                <w:t>0</w:t>
              </w:r>
            </w:moveTo>
          </w:p>
        </w:tc>
      </w:tr>
      <w:tr w:rsidR="00FF0829" w:rsidRPr="00B44B64" w14:paraId="63CBAAA2" w14:textId="77777777" w:rsidTr="00710738">
        <w:trPr>
          <w:jc w:val="center"/>
        </w:trPr>
        <w:tc>
          <w:tcPr>
            <w:tcW w:w="0" w:type="auto"/>
            <w:tcBorders>
              <w:top w:val="nil"/>
            </w:tcBorders>
          </w:tcPr>
          <w:p w14:paraId="2C6C0561" w14:textId="77777777" w:rsidR="00FF0829" w:rsidRPr="00B44B64" w:rsidRDefault="00FF0829" w:rsidP="00710738">
            <w:pPr>
              <w:rPr>
                <w:moveTo w:id="155" w:author="dugalh" w:date="2018-07-27T21:43:00Z"/>
                <w:sz w:val="16"/>
              </w:rPr>
            </w:pPr>
          </w:p>
        </w:tc>
        <w:tc>
          <w:tcPr>
            <w:tcW w:w="0" w:type="auto"/>
            <w:tcBorders>
              <w:top w:val="nil"/>
            </w:tcBorders>
          </w:tcPr>
          <w:p w14:paraId="471723F8" w14:textId="77777777" w:rsidR="00FF0829" w:rsidRPr="00B44B64" w:rsidRDefault="00FF0829" w:rsidP="00710738">
            <w:pPr>
              <w:pStyle w:val="1TableText"/>
              <w:tabs>
                <w:tab w:val="num" w:pos="993"/>
              </w:tabs>
              <w:spacing w:before="0"/>
              <w:rPr>
                <w:moveTo w:id="156" w:author="dugalh" w:date="2018-07-27T21:43:00Z"/>
                <w:rFonts w:cs="Arial"/>
                <w:b/>
              </w:rPr>
            </w:pPr>
            <w:moveTo w:id="157" w:author="dugalh" w:date="2018-07-27T21:43:00Z">
              <w:r w:rsidRPr="00B44B64">
                <w:rPr>
                  <w:rFonts w:cs="Arial"/>
                </w:rPr>
                <w:t>2</w:t>
              </w:r>
            </w:moveTo>
          </w:p>
        </w:tc>
        <w:tc>
          <w:tcPr>
            <w:tcW w:w="0" w:type="auto"/>
            <w:tcBorders>
              <w:top w:val="nil"/>
            </w:tcBorders>
          </w:tcPr>
          <w:p w14:paraId="5DCBB0BE" w14:textId="77777777" w:rsidR="00FF0829" w:rsidRPr="00B44B64" w:rsidRDefault="00FF0829" w:rsidP="00710738">
            <w:pPr>
              <w:rPr>
                <w:moveTo w:id="158" w:author="dugalh" w:date="2018-07-27T21:43:00Z"/>
                <w:sz w:val="16"/>
              </w:rPr>
            </w:pPr>
          </w:p>
        </w:tc>
        <w:tc>
          <w:tcPr>
            <w:tcW w:w="0" w:type="auto"/>
            <w:tcBorders>
              <w:top w:val="nil"/>
            </w:tcBorders>
          </w:tcPr>
          <w:p w14:paraId="6A484615" w14:textId="77777777" w:rsidR="00FF0829" w:rsidRPr="00B44B64" w:rsidRDefault="00FF0829" w:rsidP="00710738">
            <w:pPr>
              <w:rPr>
                <w:moveTo w:id="159" w:author="dugalh" w:date="2018-07-27T21:43:00Z"/>
                <w:sz w:val="16"/>
              </w:rPr>
            </w:pPr>
          </w:p>
        </w:tc>
        <w:tc>
          <w:tcPr>
            <w:tcW w:w="0" w:type="auto"/>
            <w:tcBorders>
              <w:top w:val="nil"/>
            </w:tcBorders>
          </w:tcPr>
          <w:p w14:paraId="71B58465" w14:textId="77777777" w:rsidR="00FF0829" w:rsidRPr="00B44B64" w:rsidRDefault="00FF0829" w:rsidP="00710738">
            <w:pPr>
              <w:rPr>
                <w:moveTo w:id="160" w:author="dugalh" w:date="2018-07-27T21:43:00Z"/>
                <w:sz w:val="16"/>
              </w:rPr>
            </w:pPr>
            <w:moveTo w:id="161" w:author="dugalh" w:date="2018-07-27T21:43:00Z">
              <w:r w:rsidRPr="00B44B64">
                <w:rPr>
                  <w:sz w:val="16"/>
                </w:rPr>
                <w:t>Severe</w:t>
              </w:r>
            </w:moveTo>
          </w:p>
        </w:tc>
        <w:tc>
          <w:tcPr>
            <w:tcW w:w="0" w:type="auto"/>
            <w:tcBorders>
              <w:top w:val="nil"/>
            </w:tcBorders>
          </w:tcPr>
          <w:p w14:paraId="5BA4FEB1" w14:textId="77777777" w:rsidR="00FF0829" w:rsidRPr="00B44B64" w:rsidRDefault="00FF0829" w:rsidP="00710738">
            <w:pPr>
              <w:jc w:val="right"/>
              <w:rPr>
                <w:moveTo w:id="162" w:author="dugalh" w:date="2018-07-27T21:43:00Z"/>
                <w:sz w:val="16"/>
              </w:rPr>
            </w:pPr>
            <w:moveTo w:id="163" w:author="dugalh" w:date="2018-07-27T21:43:00Z">
              <w:r w:rsidRPr="00B44B64">
                <w:rPr>
                  <w:sz w:val="16"/>
                </w:rPr>
                <w:t>4</w:t>
              </w:r>
              <w:r w:rsidRPr="00B44B64">
                <w:rPr>
                  <w:rFonts w:cs="Arial"/>
                  <w:sz w:val="16"/>
                  <w:szCs w:val="16"/>
                </w:rPr>
                <w:t>.0</w:t>
              </w:r>
            </w:moveTo>
          </w:p>
        </w:tc>
      </w:tr>
      <w:tr w:rsidR="00FF0829" w:rsidRPr="00B44B64" w14:paraId="4F9671BF" w14:textId="77777777" w:rsidTr="00710738">
        <w:trPr>
          <w:jc w:val="center"/>
        </w:trPr>
        <w:tc>
          <w:tcPr>
            <w:tcW w:w="0" w:type="auto"/>
          </w:tcPr>
          <w:p w14:paraId="175DFCFE" w14:textId="77777777" w:rsidR="00FF0829" w:rsidRPr="00B44B64" w:rsidRDefault="00FF0829" w:rsidP="00710738">
            <w:pPr>
              <w:rPr>
                <w:moveTo w:id="164" w:author="dugalh" w:date="2018-07-27T21:43:00Z"/>
                <w:sz w:val="16"/>
              </w:rPr>
            </w:pPr>
          </w:p>
        </w:tc>
        <w:tc>
          <w:tcPr>
            <w:tcW w:w="0" w:type="auto"/>
          </w:tcPr>
          <w:p w14:paraId="0BBF6495" w14:textId="77777777" w:rsidR="00FF0829" w:rsidRPr="00B44B64" w:rsidRDefault="00FF0829" w:rsidP="00710738">
            <w:pPr>
              <w:pStyle w:val="1TableText"/>
              <w:tabs>
                <w:tab w:val="num" w:pos="993"/>
              </w:tabs>
              <w:spacing w:before="0"/>
              <w:rPr>
                <w:moveTo w:id="165" w:author="dugalh" w:date="2018-07-27T21:43:00Z"/>
                <w:rFonts w:cs="Arial"/>
                <w:b/>
              </w:rPr>
            </w:pPr>
            <w:moveTo w:id="166" w:author="dugalh" w:date="2018-07-27T21:43:00Z">
              <w:r w:rsidRPr="00B44B64">
                <w:rPr>
                  <w:rFonts w:cs="Arial"/>
                </w:rPr>
                <w:t>3</w:t>
              </w:r>
            </w:moveTo>
          </w:p>
        </w:tc>
        <w:tc>
          <w:tcPr>
            <w:tcW w:w="0" w:type="auto"/>
          </w:tcPr>
          <w:p w14:paraId="48826678" w14:textId="77777777" w:rsidR="00FF0829" w:rsidRPr="00B44B64" w:rsidRDefault="00FF0829" w:rsidP="00710738">
            <w:pPr>
              <w:rPr>
                <w:moveTo w:id="167" w:author="dugalh" w:date="2018-07-27T21:43:00Z"/>
                <w:sz w:val="16"/>
              </w:rPr>
            </w:pPr>
          </w:p>
        </w:tc>
        <w:tc>
          <w:tcPr>
            <w:tcW w:w="0" w:type="auto"/>
          </w:tcPr>
          <w:p w14:paraId="4DA1E83A" w14:textId="77777777" w:rsidR="00FF0829" w:rsidRPr="00B44B64" w:rsidRDefault="00FF0829" w:rsidP="00710738">
            <w:pPr>
              <w:rPr>
                <w:moveTo w:id="168" w:author="dugalh" w:date="2018-07-27T21:43:00Z"/>
                <w:sz w:val="16"/>
              </w:rPr>
            </w:pPr>
          </w:p>
        </w:tc>
        <w:tc>
          <w:tcPr>
            <w:tcW w:w="0" w:type="auto"/>
          </w:tcPr>
          <w:p w14:paraId="5756E2B8" w14:textId="77777777" w:rsidR="00FF0829" w:rsidRPr="00B44B64" w:rsidRDefault="00FF0829" w:rsidP="00710738">
            <w:pPr>
              <w:rPr>
                <w:moveTo w:id="169" w:author="dugalh" w:date="2018-07-27T21:43:00Z"/>
                <w:sz w:val="16"/>
              </w:rPr>
            </w:pPr>
            <w:moveTo w:id="170" w:author="dugalh" w:date="2018-07-27T21:43:00Z">
              <w:r w:rsidRPr="00B44B64">
                <w:rPr>
                  <w:sz w:val="16"/>
                </w:rPr>
                <w:t>Severe</w:t>
              </w:r>
            </w:moveTo>
          </w:p>
        </w:tc>
        <w:tc>
          <w:tcPr>
            <w:tcW w:w="0" w:type="auto"/>
          </w:tcPr>
          <w:p w14:paraId="3B448B07" w14:textId="77777777" w:rsidR="00FF0829" w:rsidRPr="00B44B64" w:rsidRDefault="00FF0829" w:rsidP="00710738">
            <w:pPr>
              <w:jc w:val="right"/>
              <w:rPr>
                <w:moveTo w:id="171" w:author="dugalh" w:date="2018-07-27T21:43:00Z"/>
                <w:sz w:val="16"/>
              </w:rPr>
            </w:pPr>
            <w:moveTo w:id="172" w:author="dugalh" w:date="2018-07-27T21:43:00Z">
              <w:r w:rsidRPr="00B44B64">
                <w:rPr>
                  <w:sz w:val="16"/>
                </w:rPr>
                <w:t>10</w:t>
              </w:r>
              <w:r w:rsidRPr="00B44B64">
                <w:rPr>
                  <w:rFonts w:cs="Arial"/>
                  <w:sz w:val="16"/>
                  <w:szCs w:val="16"/>
                </w:rPr>
                <w:t>.0</w:t>
              </w:r>
            </w:moveTo>
          </w:p>
        </w:tc>
      </w:tr>
      <w:tr w:rsidR="00FF0829" w:rsidRPr="00B44B64" w14:paraId="11F6810A" w14:textId="77777777" w:rsidTr="00710738">
        <w:trPr>
          <w:jc w:val="center"/>
        </w:trPr>
        <w:tc>
          <w:tcPr>
            <w:tcW w:w="0" w:type="auto"/>
            <w:tcBorders>
              <w:bottom w:val="single" w:sz="12" w:space="0" w:color="000000" w:themeColor="text1"/>
            </w:tcBorders>
          </w:tcPr>
          <w:p w14:paraId="59967CEF" w14:textId="77777777" w:rsidR="00FF0829" w:rsidRPr="00B44B64" w:rsidRDefault="00FF0829" w:rsidP="00710738">
            <w:pPr>
              <w:rPr>
                <w:moveTo w:id="173"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710738">
            <w:pPr>
              <w:pStyle w:val="1TableText"/>
              <w:tabs>
                <w:tab w:val="num" w:pos="993"/>
              </w:tabs>
              <w:spacing w:before="0"/>
              <w:rPr>
                <w:moveTo w:id="174" w:author="dugalh" w:date="2018-07-27T21:43:00Z"/>
                <w:rFonts w:cs="Arial"/>
                <w:b/>
              </w:rPr>
            </w:pPr>
            <w:moveTo w:id="175"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710738">
            <w:pPr>
              <w:rPr>
                <w:moveTo w:id="176"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710738">
            <w:pPr>
              <w:rPr>
                <w:moveTo w:id="177"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710738">
            <w:pPr>
              <w:rPr>
                <w:moveTo w:id="178" w:author="dugalh" w:date="2018-07-27T21:43:00Z"/>
                <w:sz w:val="16"/>
              </w:rPr>
            </w:pPr>
            <w:moveTo w:id="179"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710738">
            <w:pPr>
              <w:jc w:val="right"/>
              <w:rPr>
                <w:moveTo w:id="180" w:author="dugalh" w:date="2018-07-27T21:43:00Z"/>
                <w:sz w:val="16"/>
              </w:rPr>
            </w:pPr>
            <w:moveTo w:id="181" w:author="dugalh" w:date="2018-07-27T21:43:00Z">
              <w:r w:rsidRPr="00B44B64">
                <w:rPr>
                  <w:sz w:val="16"/>
                </w:rPr>
                <w:t>25</w:t>
              </w:r>
              <w:r w:rsidRPr="00B44B64">
                <w:rPr>
                  <w:rFonts w:cs="Arial"/>
                  <w:sz w:val="16"/>
                  <w:szCs w:val="16"/>
                </w:rPr>
                <w:t>.0</w:t>
              </w:r>
            </w:moveTo>
          </w:p>
        </w:tc>
      </w:tr>
      <w:tr w:rsidR="00FF0829" w:rsidRPr="00B44B64" w14:paraId="15BE5011" w14:textId="77777777" w:rsidTr="00710738">
        <w:trPr>
          <w:jc w:val="center"/>
        </w:trPr>
        <w:tc>
          <w:tcPr>
            <w:tcW w:w="0" w:type="auto"/>
            <w:tcBorders>
              <w:top w:val="single" w:sz="12" w:space="0" w:color="000000" w:themeColor="text1"/>
              <w:bottom w:val="nil"/>
            </w:tcBorders>
          </w:tcPr>
          <w:p w14:paraId="38C10AF0" w14:textId="77777777" w:rsidR="00FF0829" w:rsidRPr="00B44B64" w:rsidRDefault="00FF0829" w:rsidP="00710738">
            <w:pPr>
              <w:rPr>
                <w:moveTo w:id="182" w:author="dugalh" w:date="2018-07-27T21:43:00Z"/>
                <w:sz w:val="16"/>
              </w:rPr>
            </w:pPr>
            <w:proofErr w:type="spellStart"/>
            <w:moveTo w:id="183" w:author="dugalh" w:date="2018-07-27T21:43:00Z">
              <w:r w:rsidRPr="00B44B64">
                <w:rPr>
                  <w:sz w:val="16"/>
                </w:rPr>
                <w:t>Grootkop</w:t>
              </w:r>
              <w:proofErr w:type="spellEnd"/>
            </w:moveTo>
          </w:p>
        </w:tc>
        <w:tc>
          <w:tcPr>
            <w:tcW w:w="0" w:type="auto"/>
            <w:tcBorders>
              <w:top w:val="single" w:sz="12" w:space="0" w:color="000000" w:themeColor="text1"/>
              <w:bottom w:val="nil"/>
            </w:tcBorders>
          </w:tcPr>
          <w:p w14:paraId="60CD7CC4" w14:textId="77777777" w:rsidR="00FF0829" w:rsidRPr="00B44B64" w:rsidRDefault="00FF0829" w:rsidP="00710738">
            <w:pPr>
              <w:pStyle w:val="1TableText"/>
              <w:tabs>
                <w:tab w:val="num" w:pos="993"/>
              </w:tabs>
              <w:spacing w:before="0"/>
              <w:rPr>
                <w:moveTo w:id="184" w:author="dugalh" w:date="2018-07-27T21:43:00Z"/>
                <w:rFonts w:cs="Arial"/>
                <w:b/>
              </w:rPr>
            </w:pPr>
            <w:moveTo w:id="185"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710738">
            <w:pPr>
              <w:rPr>
                <w:moveTo w:id="186" w:author="dugalh" w:date="2018-07-27T21:43:00Z"/>
                <w:sz w:val="16"/>
              </w:rPr>
            </w:pPr>
            <w:proofErr w:type="spellStart"/>
            <w:moveTo w:id="187" w:author="dugalh" w:date="2018-07-27T21:43:00Z">
              <w:r w:rsidRPr="00B44B64">
                <w:rPr>
                  <w:sz w:val="16"/>
                </w:rPr>
                <w:t>Enon</w:t>
              </w:r>
              <w:proofErr w:type="spellEnd"/>
              <w:r w:rsidRPr="00B44B64">
                <w:rPr>
                  <w:sz w:val="16"/>
                </w:rPr>
                <w:t xml:space="preserve"> conglomerate</w:t>
              </w:r>
            </w:moveTo>
          </w:p>
        </w:tc>
        <w:tc>
          <w:tcPr>
            <w:tcW w:w="0" w:type="auto"/>
            <w:tcBorders>
              <w:top w:val="single" w:sz="12" w:space="0" w:color="000000" w:themeColor="text1"/>
              <w:bottom w:val="nil"/>
            </w:tcBorders>
          </w:tcPr>
          <w:p w14:paraId="7A0ACE27" w14:textId="77777777" w:rsidR="00FF0829" w:rsidRPr="00B44B64" w:rsidRDefault="00FF0829" w:rsidP="00710738">
            <w:pPr>
              <w:rPr>
                <w:moveTo w:id="188" w:author="dugalh" w:date="2018-07-27T21:43:00Z"/>
                <w:sz w:val="16"/>
              </w:rPr>
            </w:pPr>
            <w:moveTo w:id="189"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710738">
            <w:pPr>
              <w:rPr>
                <w:moveTo w:id="190" w:author="dugalh" w:date="2018-07-27T21:43:00Z"/>
                <w:sz w:val="16"/>
              </w:rPr>
            </w:pPr>
            <w:moveTo w:id="191"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710738">
            <w:pPr>
              <w:jc w:val="right"/>
              <w:rPr>
                <w:moveTo w:id="192" w:author="dugalh" w:date="2018-07-27T21:43:00Z"/>
                <w:sz w:val="16"/>
              </w:rPr>
            </w:pPr>
            <w:moveTo w:id="193" w:author="dugalh" w:date="2018-07-27T21:43:00Z">
              <w:r w:rsidRPr="00B44B64">
                <w:rPr>
                  <w:sz w:val="16"/>
                </w:rPr>
                <w:t>22.5</w:t>
              </w:r>
            </w:moveTo>
          </w:p>
        </w:tc>
      </w:tr>
      <w:tr w:rsidR="00FF0829" w:rsidRPr="00B44B64" w14:paraId="31CEB28B" w14:textId="77777777" w:rsidTr="00710738">
        <w:trPr>
          <w:jc w:val="center"/>
        </w:trPr>
        <w:tc>
          <w:tcPr>
            <w:tcW w:w="0" w:type="auto"/>
            <w:tcBorders>
              <w:top w:val="nil"/>
            </w:tcBorders>
          </w:tcPr>
          <w:p w14:paraId="41125BCA" w14:textId="77777777" w:rsidR="00FF0829" w:rsidRPr="00B44B64" w:rsidRDefault="00FF0829" w:rsidP="00710738">
            <w:pPr>
              <w:rPr>
                <w:moveTo w:id="194" w:author="dugalh" w:date="2018-07-27T21:43:00Z"/>
                <w:sz w:val="16"/>
              </w:rPr>
            </w:pPr>
          </w:p>
        </w:tc>
        <w:tc>
          <w:tcPr>
            <w:tcW w:w="0" w:type="auto"/>
            <w:tcBorders>
              <w:top w:val="nil"/>
            </w:tcBorders>
          </w:tcPr>
          <w:p w14:paraId="78583663" w14:textId="77777777" w:rsidR="00FF0829" w:rsidRPr="00B44B64" w:rsidRDefault="00FF0829" w:rsidP="00710738">
            <w:pPr>
              <w:pStyle w:val="1TableText"/>
              <w:tabs>
                <w:tab w:val="num" w:pos="993"/>
              </w:tabs>
              <w:spacing w:before="0"/>
              <w:rPr>
                <w:moveTo w:id="195" w:author="dugalh" w:date="2018-07-27T21:43:00Z"/>
                <w:rFonts w:cs="Arial"/>
                <w:b/>
              </w:rPr>
            </w:pPr>
            <w:moveTo w:id="196" w:author="dugalh" w:date="2018-07-27T21:43:00Z">
              <w:r w:rsidRPr="00B44B64">
                <w:rPr>
                  <w:rFonts w:cs="Arial"/>
                </w:rPr>
                <w:t>2</w:t>
              </w:r>
            </w:moveTo>
          </w:p>
        </w:tc>
        <w:tc>
          <w:tcPr>
            <w:tcW w:w="0" w:type="auto"/>
            <w:tcBorders>
              <w:top w:val="nil"/>
            </w:tcBorders>
          </w:tcPr>
          <w:p w14:paraId="6B2B6448" w14:textId="77777777" w:rsidR="00FF0829" w:rsidRPr="00B44B64" w:rsidRDefault="00FF0829" w:rsidP="00710738">
            <w:pPr>
              <w:rPr>
                <w:moveTo w:id="197" w:author="dugalh" w:date="2018-07-27T21:43:00Z"/>
                <w:sz w:val="16"/>
              </w:rPr>
            </w:pPr>
          </w:p>
        </w:tc>
        <w:tc>
          <w:tcPr>
            <w:tcW w:w="0" w:type="auto"/>
            <w:tcBorders>
              <w:top w:val="nil"/>
            </w:tcBorders>
          </w:tcPr>
          <w:p w14:paraId="7AB302C8" w14:textId="77777777" w:rsidR="00FF0829" w:rsidRPr="00B44B64" w:rsidRDefault="00FF0829" w:rsidP="00710738">
            <w:pPr>
              <w:rPr>
                <w:moveTo w:id="198" w:author="dugalh" w:date="2018-07-27T21:43:00Z"/>
                <w:sz w:val="16"/>
              </w:rPr>
            </w:pPr>
          </w:p>
        </w:tc>
        <w:tc>
          <w:tcPr>
            <w:tcW w:w="0" w:type="auto"/>
            <w:tcBorders>
              <w:top w:val="nil"/>
            </w:tcBorders>
          </w:tcPr>
          <w:p w14:paraId="407EB0C3" w14:textId="77777777" w:rsidR="00FF0829" w:rsidRPr="00B44B64" w:rsidRDefault="00FF0829" w:rsidP="00710738">
            <w:pPr>
              <w:rPr>
                <w:moveTo w:id="199" w:author="dugalh" w:date="2018-07-27T21:43:00Z"/>
                <w:sz w:val="16"/>
              </w:rPr>
            </w:pPr>
            <w:moveTo w:id="200" w:author="dugalh" w:date="2018-07-27T21:43:00Z">
              <w:r w:rsidRPr="00B44B64">
                <w:rPr>
                  <w:sz w:val="16"/>
                </w:rPr>
                <w:t>Severe</w:t>
              </w:r>
            </w:moveTo>
          </w:p>
        </w:tc>
        <w:tc>
          <w:tcPr>
            <w:tcW w:w="0" w:type="auto"/>
            <w:tcBorders>
              <w:top w:val="nil"/>
            </w:tcBorders>
          </w:tcPr>
          <w:p w14:paraId="574FF74A" w14:textId="77777777" w:rsidR="00FF0829" w:rsidRPr="00B44B64" w:rsidRDefault="00FF0829" w:rsidP="00710738">
            <w:pPr>
              <w:jc w:val="right"/>
              <w:rPr>
                <w:moveTo w:id="201" w:author="dugalh" w:date="2018-07-27T21:43:00Z"/>
                <w:sz w:val="16"/>
              </w:rPr>
            </w:pPr>
            <w:moveTo w:id="202" w:author="dugalh" w:date="2018-07-27T21:43:00Z">
              <w:r w:rsidRPr="00B44B64">
                <w:rPr>
                  <w:sz w:val="16"/>
                </w:rPr>
                <w:t>0.5</w:t>
              </w:r>
            </w:moveTo>
          </w:p>
        </w:tc>
      </w:tr>
      <w:tr w:rsidR="00FF0829" w:rsidRPr="00B44B64" w14:paraId="6646E287" w14:textId="77777777" w:rsidTr="00710738">
        <w:trPr>
          <w:jc w:val="center"/>
        </w:trPr>
        <w:tc>
          <w:tcPr>
            <w:tcW w:w="0" w:type="auto"/>
          </w:tcPr>
          <w:p w14:paraId="61A43E1C" w14:textId="77777777" w:rsidR="00FF0829" w:rsidRPr="00B44B64" w:rsidRDefault="00FF0829" w:rsidP="00710738">
            <w:pPr>
              <w:rPr>
                <w:moveTo w:id="203" w:author="dugalh" w:date="2018-07-27T21:43:00Z"/>
                <w:sz w:val="16"/>
              </w:rPr>
            </w:pPr>
          </w:p>
        </w:tc>
        <w:tc>
          <w:tcPr>
            <w:tcW w:w="0" w:type="auto"/>
          </w:tcPr>
          <w:p w14:paraId="74EF9A2D" w14:textId="77777777" w:rsidR="00FF0829" w:rsidRPr="00B44B64" w:rsidRDefault="00FF0829" w:rsidP="00710738">
            <w:pPr>
              <w:pStyle w:val="1TableText"/>
              <w:tabs>
                <w:tab w:val="num" w:pos="993"/>
              </w:tabs>
              <w:spacing w:before="0"/>
              <w:rPr>
                <w:moveTo w:id="204" w:author="dugalh" w:date="2018-07-27T21:43:00Z"/>
                <w:rFonts w:cs="Arial"/>
                <w:b/>
              </w:rPr>
            </w:pPr>
            <w:moveTo w:id="205" w:author="dugalh" w:date="2018-07-27T21:43:00Z">
              <w:r w:rsidRPr="00B44B64">
                <w:rPr>
                  <w:rFonts w:cs="Arial"/>
                </w:rPr>
                <w:t>3</w:t>
              </w:r>
            </w:moveTo>
          </w:p>
        </w:tc>
        <w:tc>
          <w:tcPr>
            <w:tcW w:w="0" w:type="auto"/>
          </w:tcPr>
          <w:p w14:paraId="26FAA0AB" w14:textId="77777777" w:rsidR="00FF0829" w:rsidRPr="00B44B64" w:rsidRDefault="00FF0829" w:rsidP="00710738">
            <w:pPr>
              <w:rPr>
                <w:moveTo w:id="206" w:author="dugalh" w:date="2018-07-27T21:43:00Z"/>
                <w:sz w:val="16"/>
              </w:rPr>
            </w:pPr>
          </w:p>
        </w:tc>
        <w:tc>
          <w:tcPr>
            <w:tcW w:w="0" w:type="auto"/>
          </w:tcPr>
          <w:p w14:paraId="77F27E62" w14:textId="77777777" w:rsidR="00FF0829" w:rsidRPr="00B44B64" w:rsidRDefault="00FF0829" w:rsidP="00710738">
            <w:pPr>
              <w:rPr>
                <w:moveTo w:id="207" w:author="dugalh" w:date="2018-07-27T21:43:00Z"/>
                <w:sz w:val="16"/>
              </w:rPr>
            </w:pPr>
          </w:p>
        </w:tc>
        <w:tc>
          <w:tcPr>
            <w:tcW w:w="0" w:type="auto"/>
          </w:tcPr>
          <w:p w14:paraId="2CE773A2" w14:textId="77777777" w:rsidR="00FF0829" w:rsidRPr="00B44B64" w:rsidRDefault="00FF0829" w:rsidP="00710738">
            <w:pPr>
              <w:rPr>
                <w:moveTo w:id="208" w:author="dugalh" w:date="2018-07-27T21:43:00Z"/>
                <w:sz w:val="16"/>
              </w:rPr>
            </w:pPr>
            <w:moveTo w:id="209" w:author="dugalh" w:date="2018-07-27T21:43:00Z">
              <w:r w:rsidRPr="00B44B64">
                <w:rPr>
                  <w:sz w:val="16"/>
                </w:rPr>
                <w:t>Moderate</w:t>
              </w:r>
            </w:moveTo>
          </w:p>
        </w:tc>
        <w:tc>
          <w:tcPr>
            <w:tcW w:w="0" w:type="auto"/>
          </w:tcPr>
          <w:p w14:paraId="464BD568" w14:textId="77777777" w:rsidR="00FF0829" w:rsidRPr="00B44B64" w:rsidRDefault="00FF0829" w:rsidP="00710738">
            <w:pPr>
              <w:jc w:val="right"/>
              <w:rPr>
                <w:moveTo w:id="210" w:author="dugalh" w:date="2018-07-27T21:43:00Z"/>
                <w:sz w:val="16"/>
              </w:rPr>
            </w:pPr>
            <w:moveTo w:id="211" w:author="dugalh" w:date="2018-07-27T21:43:00Z">
              <w:r w:rsidRPr="00B44B64">
                <w:rPr>
                  <w:sz w:val="16"/>
                </w:rPr>
                <w:t>42.5</w:t>
              </w:r>
            </w:moveTo>
          </w:p>
        </w:tc>
      </w:tr>
      <w:tr w:rsidR="00FF0829" w:rsidRPr="00B44B64" w14:paraId="7242CC11" w14:textId="77777777" w:rsidTr="00710738">
        <w:trPr>
          <w:jc w:val="center"/>
        </w:trPr>
        <w:tc>
          <w:tcPr>
            <w:tcW w:w="0" w:type="auto"/>
            <w:tcBorders>
              <w:bottom w:val="single" w:sz="12" w:space="0" w:color="000000" w:themeColor="text1"/>
            </w:tcBorders>
          </w:tcPr>
          <w:p w14:paraId="486D3686" w14:textId="77777777" w:rsidR="00FF0829" w:rsidRPr="00B44B64" w:rsidRDefault="00FF0829" w:rsidP="00710738">
            <w:pPr>
              <w:rPr>
                <w:moveTo w:id="212"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710738">
            <w:pPr>
              <w:pStyle w:val="1TableText"/>
              <w:tabs>
                <w:tab w:val="num" w:pos="993"/>
              </w:tabs>
              <w:spacing w:before="0"/>
              <w:rPr>
                <w:moveTo w:id="213" w:author="dugalh" w:date="2018-07-27T21:43:00Z"/>
                <w:rFonts w:cs="Arial"/>
                <w:b/>
              </w:rPr>
            </w:pPr>
            <w:moveTo w:id="214"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710738">
            <w:pPr>
              <w:rPr>
                <w:moveTo w:id="215"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710738">
            <w:pPr>
              <w:rPr>
                <w:moveTo w:id="216"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710738">
            <w:pPr>
              <w:rPr>
                <w:moveTo w:id="217" w:author="dugalh" w:date="2018-07-27T21:43:00Z"/>
                <w:sz w:val="16"/>
              </w:rPr>
            </w:pPr>
            <w:moveTo w:id="218"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710738">
            <w:pPr>
              <w:jc w:val="right"/>
              <w:rPr>
                <w:moveTo w:id="219" w:author="dugalh" w:date="2018-07-27T21:43:00Z"/>
                <w:sz w:val="16"/>
              </w:rPr>
            </w:pPr>
            <w:moveTo w:id="220" w:author="dugalh" w:date="2018-07-27T21:43:00Z">
              <w:r w:rsidRPr="00B44B64">
                <w:rPr>
                  <w:sz w:val="16"/>
                </w:rPr>
                <w:t>77.5</w:t>
              </w:r>
            </w:moveTo>
          </w:p>
        </w:tc>
      </w:tr>
      <w:tr w:rsidR="00FF0829" w:rsidRPr="00B44B64" w14:paraId="4F7CB390" w14:textId="77777777" w:rsidTr="00710738">
        <w:trPr>
          <w:jc w:val="center"/>
        </w:trPr>
        <w:tc>
          <w:tcPr>
            <w:tcW w:w="0" w:type="auto"/>
            <w:tcBorders>
              <w:top w:val="single" w:sz="12" w:space="0" w:color="000000" w:themeColor="text1"/>
              <w:bottom w:val="nil"/>
            </w:tcBorders>
          </w:tcPr>
          <w:p w14:paraId="079BAA1B" w14:textId="77777777" w:rsidR="00FF0829" w:rsidRPr="00B44B64" w:rsidRDefault="00FF0829" w:rsidP="00710738">
            <w:pPr>
              <w:rPr>
                <w:moveTo w:id="221" w:author="dugalh" w:date="2018-07-27T21:43:00Z"/>
                <w:sz w:val="16"/>
              </w:rPr>
            </w:pPr>
            <w:proofErr w:type="spellStart"/>
            <w:moveTo w:id="222" w:author="dugalh" w:date="2018-07-27T21:43:00Z">
              <w:r w:rsidRPr="00B44B64">
                <w:rPr>
                  <w:sz w:val="16"/>
                </w:rPr>
                <w:t>Rooiberg</w:t>
              </w:r>
              <w:proofErr w:type="spellEnd"/>
            </w:moveTo>
          </w:p>
        </w:tc>
        <w:tc>
          <w:tcPr>
            <w:tcW w:w="0" w:type="auto"/>
            <w:tcBorders>
              <w:top w:val="single" w:sz="12" w:space="0" w:color="000000" w:themeColor="text1"/>
              <w:bottom w:val="nil"/>
            </w:tcBorders>
          </w:tcPr>
          <w:p w14:paraId="79D98015" w14:textId="77777777" w:rsidR="00FF0829" w:rsidRPr="00B44B64" w:rsidRDefault="00FF0829" w:rsidP="00710738">
            <w:pPr>
              <w:pStyle w:val="1TableText"/>
              <w:tabs>
                <w:tab w:val="num" w:pos="993"/>
              </w:tabs>
              <w:spacing w:before="0"/>
              <w:rPr>
                <w:moveTo w:id="223" w:author="dugalh" w:date="2018-07-27T21:43:00Z"/>
                <w:rFonts w:cs="Arial"/>
                <w:b/>
              </w:rPr>
            </w:pPr>
            <w:moveTo w:id="224"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710738">
            <w:pPr>
              <w:rPr>
                <w:moveTo w:id="225" w:author="dugalh" w:date="2018-07-27T21:43:00Z"/>
                <w:sz w:val="16"/>
              </w:rPr>
            </w:pPr>
            <w:moveTo w:id="226"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710738">
            <w:pPr>
              <w:rPr>
                <w:moveTo w:id="227" w:author="dugalh" w:date="2018-07-27T21:43:00Z"/>
                <w:sz w:val="16"/>
              </w:rPr>
            </w:pPr>
            <w:moveTo w:id="228"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710738">
            <w:pPr>
              <w:rPr>
                <w:moveTo w:id="229" w:author="dugalh" w:date="2018-07-27T21:43:00Z"/>
                <w:sz w:val="16"/>
              </w:rPr>
            </w:pPr>
            <w:moveTo w:id="230"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710738">
            <w:pPr>
              <w:jc w:val="right"/>
              <w:rPr>
                <w:moveTo w:id="231" w:author="dugalh" w:date="2018-07-27T21:43:00Z"/>
                <w:sz w:val="16"/>
              </w:rPr>
            </w:pPr>
            <w:moveTo w:id="232" w:author="dugalh" w:date="2018-07-27T21:43:00Z">
              <w:r w:rsidRPr="00B44B64">
                <w:rPr>
                  <w:sz w:val="16"/>
                </w:rPr>
                <w:t>20</w:t>
              </w:r>
              <w:r w:rsidRPr="00B44B64">
                <w:rPr>
                  <w:rFonts w:cs="Arial"/>
                  <w:sz w:val="16"/>
                  <w:szCs w:val="16"/>
                </w:rPr>
                <w:t>.0</w:t>
              </w:r>
            </w:moveTo>
          </w:p>
        </w:tc>
      </w:tr>
      <w:tr w:rsidR="00FF0829" w:rsidRPr="00B44B64" w14:paraId="30ABBFF5" w14:textId="77777777" w:rsidTr="00710738">
        <w:trPr>
          <w:jc w:val="center"/>
        </w:trPr>
        <w:tc>
          <w:tcPr>
            <w:tcW w:w="0" w:type="auto"/>
            <w:tcBorders>
              <w:top w:val="nil"/>
              <w:bottom w:val="nil"/>
            </w:tcBorders>
          </w:tcPr>
          <w:p w14:paraId="7E018482" w14:textId="77777777" w:rsidR="00FF0829" w:rsidRPr="00B44B64" w:rsidRDefault="00FF0829" w:rsidP="00710738">
            <w:pPr>
              <w:rPr>
                <w:moveTo w:id="233" w:author="dugalh" w:date="2018-07-27T21:43:00Z"/>
                <w:sz w:val="16"/>
              </w:rPr>
            </w:pPr>
          </w:p>
        </w:tc>
        <w:tc>
          <w:tcPr>
            <w:tcW w:w="0" w:type="auto"/>
            <w:tcBorders>
              <w:top w:val="nil"/>
              <w:bottom w:val="nil"/>
            </w:tcBorders>
          </w:tcPr>
          <w:p w14:paraId="1B457055" w14:textId="77777777" w:rsidR="00FF0829" w:rsidRPr="00B44B64" w:rsidRDefault="00FF0829" w:rsidP="00710738">
            <w:pPr>
              <w:pStyle w:val="1TableText"/>
              <w:tabs>
                <w:tab w:val="num" w:pos="993"/>
              </w:tabs>
              <w:spacing w:before="0"/>
              <w:rPr>
                <w:moveTo w:id="234" w:author="dugalh" w:date="2018-07-27T21:43:00Z"/>
                <w:rFonts w:cs="Arial"/>
                <w:b/>
              </w:rPr>
            </w:pPr>
            <w:moveTo w:id="235"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710738">
            <w:pPr>
              <w:rPr>
                <w:moveTo w:id="236" w:author="dugalh" w:date="2018-07-27T21:43:00Z"/>
                <w:sz w:val="16"/>
              </w:rPr>
            </w:pPr>
          </w:p>
        </w:tc>
        <w:tc>
          <w:tcPr>
            <w:tcW w:w="0" w:type="auto"/>
            <w:tcBorders>
              <w:top w:val="nil"/>
              <w:bottom w:val="nil"/>
            </w:tcBorders>
          </w:tcPr>
          <w:p w14:paraId="76FF16CC" w14:textId="77777777" w:rsidR="00FF0829" w:rsidRPr="00B44B64" w:rsidRDefault="00FF0829" w:rsidP="00710738">
            <w:pPr>
              <w:rPr>
                <w:moveTo w:id="237" w:author="dugalh" w:date="2018-07-27T21:43:00Z"/>
                <w:sz w:val="16"/>
              </w:rPr>
            </w:pPr>
          </w:p>
        </w:tc>
        <w:tc>
          <w:tcPr>
            <w:tcW w:w="0" w:type="auto"/>
            <w:tcBorders>
              <w:top w:val="nil"/>
              <w:bottom w:val="nil"/>
            </w:tcBorders>
          </w:tcPr>
          <w:p w14:paraId="331A8513" w14:textId="77777777" w:rsidR="00FF0829" w:rsidRPr="00B44B64" w:rsidRDefault="00FF0829" w:rsidP="00710738">
            <w:pPr>
              <w:rPr>
                <w:moveTo w:id="238" w:author="dugalh" w:date="2018-07-27T21:43:00Z"/>
                <w:sz w:val="16"/>
              </w:rPr>
            </w:pPr>
            <w:moveTo w:id="239"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710738">
            <w:pPr>
              <w:jc w:val="right"/>
              <w:rPr>
                <w:moveTo w:id="240" w:author="dugalh" w:date="2018-07-27T21:43:00Z"/>
                <w:sz w:val="16"/>
              </w:rPr>
            </w:pPr>
            <w:moveTo w:id="241" w:author="dugalh" w:date="2018-07-27T21:43:00Z">
              <w:r w:rsidRPr="00B44B64">
                <w:rPr>
                  <w:sz w:val="16"/>
                </w:rPr>
                <w:t>11</w:t>
              </w:r>
              <w:r w:rsidRPr="00B44B64">
                <w:rPr>
                  <w:rFonts w:cs="Arial"/>
                  <w:sz w:val="16"/>
                  <w:szCs w:val="16"/>
                </w:rPr>
                <w:t>.0</w:t>
              </w:r>
            </w:moveTo>
          </w:p>
        </w:tc>
      </w:tr>
      <w:tr w:rsidR="00FF0829" w:rsidRPr="00B44B64" w14:paraId="3CC9623A" w14:textId="77777777" w:rsidTr="00710738">
        <w:trPr>
          <w:jc w:val="center"/>
        </w:trPr>
        <w:tc>
          <w:tcPr>
            <w:tcW w:w="0" w:type="auto"/>
            <w:tcBorders>
              <w:top w:val="nil"/>
              <w:bottom w:val="single" w:sz="12" w:space="0" w:color="000000" w:themeColor="text1"/>
            </w:tcBorders>
          </w:tcPr>
          <w:p w14:paraId="47EFF8A3" w14:textId="77777777" w:rsidR="00FF0829" w:rsidRPr="00B44B64" w:rsidRDefault="00FF0829" w:rsidP="00710738">
            <w:pPr>
              <w:rPr>
                <w:moveTo w:id="242"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710738">
            <w:pPr>
              <w:pStyle w:val="1TableText"/>
              <w:tabs>
                <w:tab w:val="num" w:pos="993"/>
              </w:tabs>
              <w:spacing w:before="0"/>
              <w:rPr>
                <w:moveTo w:id="243" w:author="dugalh" w:date="2018-07-27T21:43:00Z"/>
                <w:rFonts w:cs="Arial"/>
                <w:b/>
              </w:rPr>
            </w:pPr>
            <w:moveTo w:id="244"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710738">
            <w:pPr>
              <w:rPr>
                <w:moveTo w:id="245"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710738">
            <w:pPr>
              <w:rPr>
                <w:moveTo w:id="246"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710738">
            <w:pPr>
              <w:rPr>
                <w:moveTo w:id="247" w:author="dugalh" w:date="2018-07-27T21:43:00Z"/>
                <w:sz w:val="16"/>
              </w:rPr>
            </w:pPr>
            <w:moveTo w:id="248"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710738">
            <w:pPr>
              <w:jc w:val="right"/>
              <w:rPr>
                <w:moveTo w:id="249" w:author="dugalh" w:date="2018-07-27T21:43:00Z"/>
                <w:sz w:val="16"/>
              </w:rPr>
            </w:pPr>
            <w:moveTo w:id="250"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251" w:author="dugalh" w:date="2018-07-27T21:43:00Z"/>
        </w:rPr>
      </w:pPr>
    </w:p>
    <w:p w14:paraId="2702D255" w14:textId="77777777" w:rsidR="00FF0829" w:rsidRPr="00B44B64" w:rsidRDefault="00FF0829" w:rsidP="00FF0829">
      <w:pPr>
        <w:rPr>
          <w:moveTo w:id="252" w:author="dugalh" w:date="2018-07-27T21:43:00Z"/>
        </w:rPr>
      </w:pPr>
    </w:p>
    <w:p w14:paraId="324BC392" w14:textId="77777777" w:rsidR="00FF0829" w:rsidRPr="00B44B64" w:rsidRDefault="00FF0829" w:rsidP="00FF0829">
      <w:pPr>
        <w:jc w:val="center"/>
        <w:rPr>
          <w:moveTo w:id="253" w:author="dugalh" w:date="2018-07-27T21:43:00Z"/>
        </w:rPr>
      </w:pPr>
      <w:moveTo w:id="254" w:author="dugalh" w:date="2018-07-27T21:43:00Z">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255" w:author="dugalh" w:date="2018-07-27T21:43:00Z"/>
        </w:rPr>
      </w:pPr>
      <w:moveTo w:id="256"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Pr>
            <w:noProof/>
          </w:rPr>
          <w:t>4</w:t>
        </w:r>
        <w:r w:rsidRPr="00B44B64">
          <w:fldChar w:fldCharType="end"/>
        </w:r>
        <w:r w:rsidRPr="00B44B64">
          <w:t xml:space="preserve">  </w:t>
        </w:r>
        <w:r w:rsidRPr="00490894">
          <w:rPr>
            <w:b w:val="0"/>
          </w:rPr>
          <w:t>Matjiesvlei2 canopy-cover ground truth site</w:t>
        </w:r>
      </w:moveTo>
    </w:p>
    <w:p w14:paraId="0898EDE1" w14:textId="77777777" w:rsidR="00FF0829" w:rsidRDefault="00FF0829" w:rsidP="00FF0829">
      <w:pPr>
        <w:pStyle w:val="Caption"/>
        <w:rPr>
          <w:moveTo w:id="257" w:author="dugalh" w:date="2018-07-27T21:43:00Z"/>
        </w:rPr>
      </w:pPr>
    </w:p>
    <w:p w14:paraId="6DEA8051" w14:textId="77777777" w:rsidR="00FF0829" w:rsidRPr="00CA517C" w:rsidRDefault="00FF0829" w:rsidP="00FF0829">
      <w:pPr>
        <w:rPr>
          <w:moveTo w:id="258" w:author="dugalh" w:date="2018-07-27T21:43:00Z"/>
        </w:rPr>
      </w:pPr>
    </w:p>
    <w:p w14:paraId="58498A60" w14:textId="77777777" w:rsidR="00FF0829" w:rsidRPr="00B44B64" w:rsidRDefault="00FF0829" w:rsidP="00FF0829">
      <w:pPr>
        <w:pStyle w:val="BodyTextIndented"/>
        <w:rPr>
          <w:moveTo w:id="259" w:author="dugalh" w:date="2018-07-27T21:43:00Z"/>
        </w:rPr>
      </w:pPr>
      <w:moveTo w:id="260" w:author="dugalh" w:date="2018-07-27T21:43:00Z">
        <w:r w:rsidRPr="00B44B64">
          <w:t xml:space="preserve">For the second dataset, a labeling scheme of three classes was adopted as described in </w:t>
        </w:r>
        <w:r>
          <w:fldChar w:fldCharType="begin"/>
        </w:r>
        <w:r>
          <w:instrText xml:space="preserve"> REF _Ref506921968 \h  \* MERGEFORMAT </w:instrText>
        </w:r>
        <w:r>
          <w:fldChar w:fldCharType="separate"/>
        </w:r>
        <w:r w:rsidRPr="00B44B64">
          <w:t xml:space="preserve">Table </w:t>
        </w:r>
        <w:r>
          <w:rPr>
            <w:noProof/>
          </w:rPr>
          <w:t>2</w:t>
        </w:r>
        <w:r>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Pr="00B44B64">
          <w:fldChar w:fldCharType="separate"/>
        </w:r>
        <w:r w:rsidRPr="002D4FE5">
          <w:rPr>
            <w:noProof/>
            <w:vertAlign w:val="superscript"/>
          </w:rPr>
          <w:t>35</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261" w:author="dugalh" w:date="2018-07-27T21:43:00Z"/>
          <w:b w:val="0"/>
        </w:rPr>
      </w:pPr>
      <w:moveTo w:id="262" w:author="dugalh" w:date="2018-07-27T21:43:00Z">
        <w:r w:rsidRPr="00B44B64">
          <w:t xml:space="preserve">Table </w:t>
        </w:r>
        <w:r w:rsidRPr="00B44B64">
          <w:fldChar w:fldCharType="begin"/>
        </w:r>
        <w:r w:rsidRPr="00B44B64">
          <w:instrText xml:space="preserve"> SEQ Table \* ARABIC </w:instrText>
        </w:r>
        <w:r w:rsidRPr="00B44B64">
          <w:fldChar w:fldCharType="separate"/>
        </w:r>
        <w:r>
          <w:rPr>
            <w:noProof/>
          </w:rPr>
          <w:t>2</w:t>
        </w:r>
        <w:r w:rsidRPr="00B44B64">
          <w:fldChar w:fldCharType="end"/>
        </w:r>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710738">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710738">
            <w:pPr>
              <w:pStyle w:val="1TableText"/>
              <w:tabs>
                <w:tab w:val="num" w:pos="993"/>
              </w:tabs>
              <w:jc w:val="center"/>
              <w:rPr>
                <w:moveTo w:id="263" w:author="dugalh" w:date="2018-07-27T21:43:00Z"/>
              </w:rPr>
            </w:pPr>
            <w:moveTo w:id="264" w:author="dugalh" w:date="2018-07-27T21:43:00Z">
              <w:r w:rsidRPr="00B44B64">
                <w:t>Class Name</w:t>
              </w:r>
            </w:moveTo>
          </w:p>
        </w:tc>
        <w:tc>
          <w:tcPr>
            <w:tcW w:w="7873" w:type="dxa"/>
          </w:tcPr>
          <w:p w14:paraId="063D7533" w14:textId="77777777" w:rsidR="00FF0829" w:rsidRPr="00B44B64" w:rsidRDefault="00FF0829" w:rsidP="00710738">
            <w:pPr>
              <w:pStyle w:val="1TableText"/>
              <w:tabs>
                <w:tab w:val="num" w:pos="993"/>
              </w:tabs>
              <w:rPr>
                <w:moveTo w:id="265" w:author="dugalh" w:date="2018-07-27T21:43:00Z"/>
              </w:rPr>
            </w:pPr>
            <w:moveTo w:id="266" w:author="dugalh" w:date="2018-07-27T21:43:00Z">
              <w:r w:rsidRPr="00B44B64">
                <w:t>Description</w:t>
              </w:r>
            </w:moveTo>
          </w:p>
        </w:tc>
      </w:tr>
      <w:tr w:rsidR="00FF0829" w:rsidRPr="00B44B64" w14:paraId="118305B6" w14:textId="77777777" w:rsidTr="00710738">
        <w:trPr>
          <w:jc w:val="center"/>
        </w:trPr>
        <w:tc>
          <w:tcPr>
            <w:tcW w:w="1346" w:type="dxa"/>
          </w:tcPr>
          <w:p w14:paraId="04C44854" w14:textId="77777777" w:rsidR="00FF0829" w:rsidRPr="00B44B64" w:rsidRDefault="00FF0829" w:rsidP="00710738">
            <w:pPr>
              <w:pStyle w:val="1TableText"/>
              <w:tabs>
                <w:tab w:val="num" w:pos="993"/>
              </w:tabs>
              <w:jc w:val="center"/>
              <w:rPr>
                <w:moveTo w:id="267" w:author="dugalh" w:date="2018-07-27T21:43:00Z"/>
              </w:rPr>
            </w:pPr>
            <w:proofErr w:type="spellStart"/>
            <w:moveTo w:id="268" w:author="dugalh" w:date="2018-07-27T21:43:00Z">
              <w:r w:rsidRPr="00B44B64">
                <w:t>Spekboom</w:t>
              </w:r>
              <w:proofErr w:type="spellEnd"/>
            </w:moveTo>
          </w:p>
        </w:tc>
        <w:tc>
          <w:tcPr>
            <w:tcW w:w="7873" w:type="dxa"/>
          </w:tcPr>
          <w:p w14:paraId="791764CD" w14:textId="77777777" w:rsidR="00FF0829" w:rsidRPr="00B44B64" w:rsidRDefault="00FF0829" w:rsidP="00710738">
            <w:pPr>
              <w:pStyle w:val="1TableText"/>
              <w:tabs>
                <w:tab w:val="num" w:pos="993"/>
              </w:tabs>
              <w:rPr>
                <w:moveTo w:id="269" w:author="dugalh" w:date="2018-07-27T21:43:00Z"/>
                <w:i/>
              </w:rPr>
            </w:pPr>
            <w:proofErr w:type="spellStart"/>
            <w:moveTo w:id="270" w:author="dugalh" w:date="2018-07-27T21:43:00Z">
              <w:r w:rsidRPr="00B44B64">
                <w:t>Spekboom</w:t>
              </w:r>
              <w:proofErr w:type="spellEnd"/>
            </w:moveTo>
          </w:p>
        </w:tc>
      </w:tr>
      <w:tr w:rsidR="00FF0829" w:rsidRPr="00B44B64" w14:paraId="480E53E7" w14:textId="77777777" w:rsidTr="00710738">
        <w:trPr>
          <w:jc w:val="center"/>
        </w:trPr>
        <w:tc>
          <w:tcPr>
            <w:tcW w:w="1346" w:type="dxa"/>
          </w:tcPr>
          <w:p w14:paraId="6A7EC6B2" w14:textId="77777777" w:rsidR="00FF0829" w:rsidRPr="00B44B64" w:rsidRDefault="00FF0829" w:rsidP="00710738">
            <w:pPr>
              <w:pStyle w:val="1TableText"/>
              <w:tabs>
                <w:tab w:val="num" w:pos="993"/>
              </w:tabs>
              <w:jc w:val="center"/>
              <w:rPr>
                <w:moveTo w:id="271" w:author="dugalh" w:date="2018-07-27T21:43:00Z"/>
              </w:rPr>
            </w:pPr>
            <w:moveTo w:id="272" w:author="dugalh" w:date="2018-07-27T21:43:00Z">
              <w:r w:rsidRPr="00B44B64">
                <w:t>Tree</w:t>
              </w:r>
            </w:moveTo>
          </w:p>
        </w:tc>
        <w:tc>
          <w:tcPr>
            <w:tcW w:w="7873" w:type="dxa"/>
          </w:tcPr>
          <w:p w14:paraId="1C99819E" w14:textId="77777777" w:rsidR="00FF0829" w:rsidRPr="00B44B64" w:rsidRDefault="00FF0829" w:rsidP="00710738">
            <w:pPr>
              <w:pStyle w:val="1TableText"/>
              <w:tabs>
                <w:tab w:val="num" w:pos="993"/>
              </w:tabs>
              <w:rPr>
                <w:moveTo w:id="273" w:author="dugalh" w:date="2018-07-27T21:43:00Z"/>
              </w:rPr>
            </w:pPr>
            <w:moveTo w:id="274" w:author="dugalh" w:date="2018-07-27T21:43:00Z">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moveTo>
          </w:p>
        </w:tc>
      </w:tr>
      <w:tr w:rsidR="00FF0829" w:rsidRPr="00B44B64" w14:paraId="280F8C97" w14:textId="77777777" w:rsidTr="00710738">
        <w:trPr>
          <w:jc w:val="center"/>
        </w:trPr>
        <w:tc>
          <w:tcPr>
            <w:tcW w:w="1346" w:type="dxa"/>
          </w:tcPr>
          <w:p w14:paraId="68B5A606" w14:textId="77777777" w:rsidR="00FF0829" w:rsidRPr="00B44B64" w:rsidRDefault="00FF0829" w:rsidP="00710738">
            <w:pPr>
              <w:pStyle w:val="1TableText"/>
              <w:tabs>
                <w:tab w:val="num" w:pos="993"/>
              </w:tabs>
              <w:jc w:val="center"/>
              <w:rPr>
                <w:moveTo w:id="275" w:author="dugalh" w:date="2018-07-27T21:43:00Z"/>
              </w:rPr>
            </w:pPr>
            <w:moveTo w:id="276" w:author="dugalh" w:date="2018-07-27T21:43:00Z">
              <w:r w:rsidRPr="00B44B64">
                <w:t>Background</w:t>
              </w:r>
            </w:moveTo>
          </w:p>
        </w:tc>
        <w:tc>
          <w:tcPr>
            <w:tcW w:w="7873" w:type="dxa"/>
          </w:tcPr>
          <w:p w14:paraId="1BAF1D9B" w14:textId="77777777" w:rsidR="00FF0829" w:rsidRPr="00B44B64" w:rsidRDefault="00FF0829" w:rsidP="00710738">
            <w:pPr>
              <w:pStyle w:val="1TableText"/>
              <w:tabs>
                <w:tab w:val="num" w:pos="993"/>
              </w:tabs>
              <w:rPr>
                <w:moveTo w:id="277" w:author="dugalh" w:date="2018-07-27T21:43:00Z"/>
              </w:rPr>
            </w:pPr>
            <w:moveTo w:id="278"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279" w:author="dugalh" w:date="2018-07-27T21:43:00Z"/>
        </w:rPr>
      </w:pPr>
    </w:p>
    <w:p w14:paraId="1BAC93E0" w14:textId="77777777" w:rsidR="00FF0829" w:rsidRPr="00B44B64" w:rsidRDefault="00FF0829" w:rsidP="00FF0829">
      <w:pPr>
        <w:pStyle w:val="BodyText"/>
        <w:rPr>
          <w:moveTo w:id="280" w:author="dugalh" w:date="2018-07-27T21:43:00Z"/>
        </w:rPr>
      </w:pPr>
      <w:moveTo w:id="281" w:author="dugalh" w:date="2018-07-27T21:43:00Z">
        <w:r w:rsidRPr="00B44B64">
          <w:t xml:space="preserve">Due to the small 0.5 m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Pr="00B44B64">
          <w:fldChar w:fldCharType="begin"/>
        </w:r>
        <w:r w:rsidRPr="00B44B64">
          <w:instrText xml:space="preserve"> REF _Ref392445255 \h  \* MERGEFORMAT </w:instrText>
        </w:r>
        <w:r w:rsidRPr="00B44B64">
          <w:fldChar w:fldCharType="separate"/>
        </w:r>
        <w:r w:rsidRPr="00B44B64">
          <w:t>Fig</w:t>
        </w:r>
        <w:r>
          <w:t>.</w:t>
        </w:r>
        <w:r w:rsidRPr="00B44B64">
          <w:rPr>
            <w:noProof/>
          </w:rPr>
          <w:t xml:space="preserve"> </w:t>
        </w:r>
        <w:r>
          <w:rPr>
            <w:noProof/>
          </w:rPr>
          <w:t>5</w:t>
        </w:r>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Pr="00B44B64">
          <w:fldChar w:fldCharType="begin"/>
        </w:r>
        <w:r w:rsidRPr="00B44B64">
          <w:instrText xml:space="preserve"> REF _Ref392530242 \h  \* MERGEFORMAT </w:instrText>
        </w:r>
        <w:r w:rsidRPr="00B44B64">
          <w:fldChar w:fldCharType="separate"/>
        </w:r>
        <w:r w:rsidRPr="00B31736">
          <w:t xml:space="preserve">Table </w:t>
        </w:r>
        <w:r w:rsidRPr="00B31736">
          <w:rPr>
            <w:noProof/>
          </w:rPr>
          <w:t>3</w:t>
        </w:r>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282" w:author="dugalh" w:date="2018-07-27T21:43:00Z"/>
        </w:rPr>
      </w:pPr>
    </w:p>
    <w:p w14:paraId="2C33F82D" w14:textId="77777777" w:rsidR="00FF0829" w:rsidRPr="00B44B64" w:rsidRDefault="00FF0829" w:rsidP="00FF0829">
      <w:pPr>
        <w:keepNext/>
        <w:spacing w:line="360" w:lineRule="auto"/>
        <w:jc w:val="center"/>
        <w:rPr>
          <w:moveTo w:id="283" w:author="dugalh" w:date="2018-07-27T21:43:00Z"/>
        </w:rPr>
      </w:pPr>
      <w:moveTo w:id="284" w:author="dugalh" w:date="2018-07-27T21:43:00Z">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FF0829" w:rsidRPr="00804C5F" w:rsidRDefault="00FF0829"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FF0829" w:rsidRPr="00804C5F" w:rsidRDefault="00FF0829"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285" w:author="dugalh" w:date="2018-07-27T21:43:00Z"/>
          <w:b w:val="0"/>
        </w:rPr>
      </w:pPr>
      <w:moveTo w:id="286"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5</w:t>
        </w:r>
        <w:r w:rsidRPr="00B44B64">
          <w:fldChar w:fldCharType="end"/>
        </w:r>
        <w:r w:rsidRPr="00CA517C">
          <w:rPr>
            <w:b w:val="0"/>
          </w:rPr>
          <w:t xml:space="preserve">  Example image class labels</w:t>
        </w:r>
      </w:moveTo>
    </w:p>
    <w:p w14:paraId="70DC5ED2" w14:textId="77777777" w:rsidR="00FF0829" w:rsidRPr="00B44B64" w:rsidRDefault="00FF0829" w:rsidP="00FF0829">
      <w:pPr>
        <w:spacing w:line="360" w:lineRule="auto"/>
        <w:jc w:val="both"/>
        <w:rPr>
          <w:moveTo w:id="287" w:author="dugalh" w:date="2018-07-27T21:43:00Z"/>
        </w:rPr>
      </w:pPr>
    </w:p>
    <w:p w14:paraId="512E8384" w14:textId="77777777" w:rsidR="00FF0829" w:rsidRPr="00B44B64" w:rsidRDefault="00FF0829" w:rsidP="00FF0829">
      <w:pPr>
        <w:pStyle w:val="1Tablecaption"/>
        <w:rPr>
          <w:moveTo w:id="288" w:author="dugalh" w:date="2018-07-27T21:43:00Z"/>
        </w:rPr>
      </w:pPr>
      <w:moveTo w:id="289"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Pr>
            <w:b/>
            <w:noProof/>
          </w:rPr>
          <w:t>3</w:t>
        </w:r>
        <w:r w:rsidRPr="00CA517C">
          <w:rPr>
            <w:b/>
          </w:rPr>
          <w:fldChar w:fldCharType="end"/>
        </w:r>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710738">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710738">
            <w:pPr>
              <w:pStyle w:val="1TableText"/>
              <w:tabs>
                <w:tab w:val="num" w:pos="993"/>
              </w:tabs>
              <w:jc w:val="center"/>
              <w:rPr>
                <w:moveTo w:id="290" w:author="dugalh" w:date="2018-07-27T21:43:00Z"/>
              </w:rPr>
            </w:pPr>
            <w:moveTo w:id="291" w:author="dugalh" w:date="2018-07-27T21:43:00Z">
              <w:r w:rsidRPr="00B44B64">
                <w:t>Class Name</w:t>
              </w:r>
            </w:moveTo>
          </w:p>
        </w:tc>
        <w:tc>
          <w:tcPr>
            <w:tcW w:w="0" w:type="auto"/>
          </w:tcPr>
          <w:p w14:paraId="2171FB0A" w14:textId="77777777" w:rsidR="00FF0829" w:rsidRPr="00B44B64" w:rsidRDefault="00FF0829" w:rsidP="00710738">
            <w:pPr>
              <w:pStyle w:val="1TableText"/>
              <w:tabs>
                <w:tab w:val="num" w:pos="993"/>
              </w:tabs>
              <w:jc w:val="center"/>
              <w:rPr>
                <w:moveTo w:id="292" w:author="dugalh" w:date="2018-07-27T21:43:00Z"/>
              </w:rPr>
            </w:pPr>
            <w:moveTo w:id="293" w:author="dugalh" w:date="2018-07-27T21:43:00Z">
              <w:r w:rsidRPr="00B44B64">
                <w:t>Polygons</w:t>
              </w:r>
            </w:moveTo>
          </w:p>
        </w:tc>
        <w:tc>
          <w:tcPr>
            <w:tcW w:w="0" w:type="auto"/>
          </w:tcPr>
          <w:p w14:paraId="2CB864F5" w14:textId="77777777" w:rsidR="00FF0829" w:rsidRPr="00B44B64" w:rsidRDefault="00FF0829" w:rsidP="00710738">
            <w:pPr>
              <w:pStyle w:val="1TableText"/>
              <w:tabs>
                <w:tab w:val="num" w:pos="993"/>
              </w:tabs>
              <w:jc w:val="center"/>
              <w:rPr>
                <w:moveTo w:id="294" w:author="dugalh" w:date="2018-07-27T21:43:00Z"/>
              </w:rPr>
            </w:pPr>
            <w:moveTo w:id="295" w:author="dugalh" w:date="2018-07-27T21:43:00Z">
              <w:r w:rsidRPr="00B44B64">
                <w:t>Pixels</w:t>
              </w:r>
            </w:moveTo>
          </w:p>
        </w:tc>
      </w:tr>
      <w:tr w:rsidR="00FF0829" w:rsidRPr="00B44B64" w14:paraId="66E59F75" w14:textId="77777777" w:rsidTr="00710738">
        <w:trPr>
          <w:jc w:val="center"/>
        </w:trPr>
        <w:tc>
          <w:tcPr>
            <w:tcW w:w="0" w:type="auto"/>
          </w:tcPr>
          <w:p w14:paraId="321934DA" w14:textId="77777777" w:rsidR="00FF0829" w:rsidRPr="00B44B64" w:rsidRDefault="00FF0829" w:rsidP="00710738">
            <w:pPr>
              <w:pStyle w:val="1TableText"/>
              <w:tabs>
                <w:tab w:val="num" w:pos="993"/>
              </w:tabs>
              <w:jc w:val="center"/>
              <w:rPr>
                <w:moveTo w:id="296" w:author="dugalh" w:date="2018-07-27T21:43:00Z"/>
              </w:rPr>
            </w:pPr>
            <w:proofErr w:type="spellStart"/>
            <w:moveTo w:id="297" w:author="dugalh" w:date="2018-07-27T21:43:00Z">
              <w:r w:rsidRPr="00B44B64">
                <w:t>Spekboom</w:t>
              </w:r>
              <w:proofErr w:type="spellEnd"/>
            </w:moveTo>
          </w:p>
        </w:tc>
        <w:tc>
          <w:tcPr>
            <w:tcW w:w="0" w:type="auto"/>
          </w:tcPr>
          <w:p w14:paraId="0C0D6C1C" w14:textId="77777777" w:rsidR="00FF0829" w:rsidRPr="00B44B64" w:rsidRDefault="00FF0829" w:rsidP="00710738">
            <w:pPr>
              <w:pStyle w:val="1TableText"/>
              <w:tabs>
                <w:tab w:val="num" w:pos="993"/>
              </w:tabs>
              <w:jc w:val="center"/>
              <w:rPr>
                <w:moveTo w:id="298" w:author="dugalh" w:date="2018-07-27T21:43:00Z"/>
              </w:rPr>
            </w:pPr>
            <w:moveTo w:id="299" w:author="dugalh" w:date="2018-07-27T21:43:00Z">
              <w:r w:rsidRPr="00B44B64">
                <w:t>52</w:t>
              </w:r>
            </w:moveTo>
          </w:p>
        </w:tc>
        <w:tc>
          <w:tcPr>
            <w:tcW w:w="0" w:type="auto"/>
          </w:tcPr>
          <w:p w14:paraId="79F92AA3" w14:textId="77777777" w:rsidR="00FF0829" w:rsidRPr="00B44B64" w:rsidRDefault="00FF0829" w:rsidP="00710738">
            <w:pPr>
              <w:pStyle w:val="1TableText"/>
              <w:tabs>
                <w:tab w:val="num" w:pos="993"/>
              </w:tabs>
              <w:jc w:val="center"/>
              <w:rPr>
                <w:moveTo w:id="300" w:author="dugalh" w:date="2018-07-27T21:43:00Z"/>
              </w:rPr>
            </w:pPr>
            <w:moveTo w:id="301" w:author="dugalh" w:date="2018-07-27T21:43:00Z">
              <w:r w:rsidRPr="00B44B64">
                <w:t>27260</w:t>
              </w:r>
            </w:moveTo>
          </w:p>
        </w:tc>
      </w:tr>
      <w:tr w:rsidR="00FF0829" w:rsidRPr="00B44B64" w14:paraId="391200DD" w14:textId="77777777" w:rsidTr="00710738">
        <w:trPr>
          <w:jc w:val="center"/>
        </w:trPr>
        <w:tc>
          <w:tcPr>
            <w:tcW w:w="0" w:type="auto"/>
          </w:tcPr>
          <w:p w14:paraId="1223293E" w14:textId="77777777" w:rsidR="00FF0829" w:rsidRPr="00B44B64" w:rsidRDefault="00FF0829" w:rsidP="00710738">
            <w:pPr>
              <w:pStyle w:val="1TableText"/>
              <w:tabs>
                <w:tab w:val="num" w:pos="993"/>
              </w:tabs>
              <w:jc w:val="center"/>
              <w:rPr>
                <w:moveTo w:id="302" w:author="dugalh" w:date="2018-07-27T21:43:00Z"/>
              </w:rPr>
            </w:pPr>
            <w:moveTo w:id="303" w:author="dugalh" w:date="2018-07-27T21:43:00Z">
              <w:r w:rsidRPr="00B44B64">
                <w:t>Tree</w:t>
              </w:r>
            </w:moveTo>
          </w:p>
        </w:tc>
        <w:tc>
          <w:tcPr>
            <w:tcW w:w="0" w:type="auto"/>
          </w:tcPr>
          <w:p w14:paraId="69F1EBEA" w14:textId="77777777" w:rsidR="00FF0829" w:rsidRPr="00B44B64" w:rsidRDefault="00FF0829" w:rsidP="00710738">
            <w:pPr>
              <w:pStyle w:val="1TableText"/>
              <w:tabs>
                <w:tab w:val="num" w:pos="993"/>
              </w:tabs>
              <w:jc w:val="center"/>
              <w:rPr>
                <w:moveTo w:id="304" w:author="dugalh" w:date="2018-07-27T21:43:00Z"/>
              </w:rPr>
            </w:pPr>
            <w:moveTo w:id="305" w:author="dugalh" w:date="2018-07-27T21:43:00Z">
              <w:r w:rsidRPr="00B44B64">
                <w:t>64</w:t>
              </w:r>
            </w:moveTo>
          </w:p>
        </w:tc>
        <w:tc>
          <w:tcPr>
            <w:tcW w:w="0" w:type="auto"/>
          </w:tcPr>
          <w:p w14:paraId="00F45949" w14:textId="77777777" w:rsidR="00FF0829" w:rsidRPr="00B44B64" w:rsidRDefault="00FF0829" w:rsidP="00710738">
            <w:pPr>
              <w:pStyle w:val="1TableText"/>
              <w:tabs>
                <w:tab w:val="num" w:pos="993"/>
              </w:tabs>
              <w:jc w:val="center"/>
              <w:rPr>
                <w:moveTo w:id="306" w:author="dugalh" w:date="2018-07-27T21:43:00Z"/>
              </w:rPr>
            </w:pPr>
            <w:moveTo w:id="307" w:author="dugalh" w:date="2018-07-27T21:43:00Z">
              <w:r w:rsidRPr="00B44B64">
                <w:t>3357</w:t>
              </w:r>
            </w:moveTo>
          </w:p>
        </w:tc>
      </w:tr>
      <w:tr w:rsidR="00FF0829" w:rsidRPr="00B44B64" w14:paraId="1A9CE5E7" w14:textId="77777777" w:rsidTr="00710738">
        <w:trPr>
          <w:jc w:val="center"/>
        </w:trPr>
        <w:tc>
          <w:tcPr>
            <w:tcW w:w="0" w:type="auto"/>
            <w:tcBorders>
              <w:bottom w:val="single" w:sz="12" w:space="0" w:color="000000" w:themeColor="text1"/>
            </w:tcBorders>
          </w:tcPr>
          <w:p w14:paraId="02B7F2BC" w14:textId="77777777" w:rsidR="00FF0829" w:rsidRPr="00B44B64" w:rsidRDefault="00FF0829" w:rsidP="00710738">
            <w:pPr>
              <w:pStyle w:val="1TableText"/>
              <w:tabs>
                <w:tab w:val="num" w:pos="993"/>
              </w:tabs>
              <w:jc w:val="center"/>
              <w:rPr>
                <w:moveTo w:id="308" w:author="dugalh" w:date="2018-07-27T21:43:00Z"/>
              </w:rPr>
            </w:pPr>
            <w:moveTo w:id="309"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710738">
            <w:pPr>
              <w:pStyle w:val="1TableText"/>
              <w:tabs>
                <w:tab w:val="num" w:pos="993"/>
              </w:tabs>
              <w:jc w:val="center"/>
              <w:rPr>
                <w:moveTo w:id="310" w:author="dugalh" w:date="2018-07-27T21:43:00Z"/>
              </w:rPr>
            </w:pPr>
            <w:moveTo w:id="311"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710738">
            <w:pPr>
              <w:pStyle w:val="1TableText"/>
              <w:tabs>
                <w:tab w:val="num" w:pos="993"/>
              </w:tabs>
              <w:jc w:val="center"/>
              <w:rPr>
                <w:moveTo w:id="312" w:author="dugalh" w:date="2018-07-27T21:43:00Z"/>
              </w:rPr>
            </w:pPr>
            <w:moveTo w:id="313" w:author="dugalh" w:date="2018-07-27T21:43:00Z">
              <w:r w:rsidRPr="00B44B64">
                <w:t>182044</w:t>
              </w:r>
            </w:moveTo>
          </w:p>
        </w:tc>
      </w:tr>
      <w:tr w:rsidR="00FF0829" w:rsidRPr="00B44B64" w14:paraId="6E79E37A" w14:textId="77777777" w:rsidTr="00710738">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710738">
            <w:pPr>
              <w:pStyle w:val="1TableText"/>
              <w:tabs>
                <w:tab w:val="num" w:pos="993"/>
              </w:tabs>
              <w:jc w:val="center"/>
              <w:rPr>
                <w:moveTo w:id="314" w:author="dugalh" w:date="2018-07-27T21:43:00Z"/>
                <w:b/>
              </w:rPr>
            </w:pPr>
            <w:moveTo w:id="315"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710738">
            <w:pPr>
              <w:pStyle w:val="1TableText"/>
              <w:tabs>
                <w:tab w:val="num" w:pos="993"/>
              </w:tabs>
              <w:jc w:val="center"/>
              <w:rPr>
                <w:moveTo w:id="316" w:author="dugalh" w:date="2018-07-27T21:43:00Z"/>
                <w:b/>
              </w:rPr>
            </w:pPr>
            <w:moveTo w:id="317"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710738">
            <w:pPr>
              <w:pStyle w:val="1TableText"/>
              <w:tabs>
                <w:tab w:val="num" w:pos="993"/>
              </w:tabs>
              <w:jc w:val="center"/>
              <w:rPr>
                <w:moveTo w:id="318" w:author="dugalh" w:date="2018-07-27T21:43:00Z"/>
                <w:b/>
              </w:rPr>
            </w:pPr>
            <w:moveTo w:id="319"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320" w:author="dugalh" w:date="2018-07-27T21:43:00Z"/>
        </w:rPr>
      </w:pPr>
    </w:p>
    <w:moveToRangeEnd w:id="32"/>
    <w:p w14:paraId="66FF0407" w14:textId="77777777" w:rsidR="00FF0829" w:rsidRPr="00B44B64" w:rsidRDefault="00FF0829" w:rsidP="00FF0829">
      <w:pPr>
        <w:pStyle w:val="BodyTextIndented"/>
      </w:pPr>
    </w:p>
    <w:p w14:paraId="7D32B433" w14:textId="737DC04E" w:rsidR="00B14142" w:rsidRPr="00B44B64" w:rsidRDefault="00B14142" w:rsidP="00257343">
      <w:pPr>
        <w:pStyle w:val="Heading1"/>
      </w:pPr>
      <w:commentRangeStart w:id="321"/>
      <w:commentRangeStart w:id="322"/>
      <w:r w:rsidRPr="00B44B64">
        <w:t>Methods</w:t>
      </w:r>
      <w:commentRangeEnd w:id="321"/>
      <w:r w:rsidR="000437B9">
        <w:rPr>
          <w:rStyle w:val="CommentReference"/>
          <w:b w:val="0"/>
          <w:bCs w:val="0"/>
          <w:iCs w:val="0"/>
        </w:rPr>
        <w:commentReference w:id="321"/>
      </w:r>
      <w:commentRangeEnd w:id="322"/>
      <w:ins w:id="323" w:author="dugalh" w:date="2018-07-27T21:39:00Z">
        <w:r w:rsidR="00FF0829">
          <w:t xml:space="preserve"> and Experiments</w:t>
        </w:r>
      </w:ins>
      <w:r w:rsidR="00E85E6D">
        <w:rPr>
          <w:rStyle w:val="CommentReference"/>
          <w:b w:val="0"/>
          <w:bCs w:val="0"/>
          <w:iCs w:val="0"/>
        </w:rPr>
        <w:commentReference w:id="322"/>
      </w:r>
    </w:p>
    <w:p w14:paraId="30296725" w14:textId="62CDDFD4" w:rsidR="00D61588" w:rsidRPr="00B44B64" w:rsidDel="00FF0829" w:rsidRDefault="00B14142" w:rsidP="002949C4">
      <w:pPr>
        <w:pStyle w:val="Heading2"/>
        <w:keepLines/>
        <w:rPr>
          <w:moveFrom w:id="324" w:author="dugalh" w:date="2018-07-27T21:41:00Z"/>
        </w:rPr>
      </w:pPr>
      <w:moveFromRangeStart w:id="325" w:author="dugalh" w:date="2018-07-27T21:41:00Z" w:name="move520491015"/>
      <w:moveFrom w:id="326" w:author="dugalh" w:date="2018-07-27T21:41:00Z">
        <w:r w:rsidRPr="00B44B64" w:rsidDel="00FF0829">
          <w:t>Study Area</w:t>
        </w:r>
      </w:moveFrom>
    </w:p>
    <w:p w14:paraId="3F66BD79" w14:textId="0CDC048B" w:rsidR="00D61588" w:rsidRPr="00B44B64" w:rsidDel="00FF0829" w:rsidRDefault="00D61588" w:rsidP="00A76FA9">
      <w:pPr>
        <w:pStyle w:val="BodyText"/>
        <w:rPr>
          <w:moveFrom w:id="327" w:author="dugalh" w:date="2018-07-27T21:41:00Z"/>
        </w:rPr>
      </w:pPr>
      <w:moveFrom w:id="328"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76FA9">
      <w:pPr>
        <w:pStyle w:val="BodyText"/>
        <w:rPr>
          <w:moveFrom w:id="329" w:author="dugalh" w:date="2018-07-27T21:41:00Z"/>
        </w:rPr>
      </w:pPr>
      <w:moveFrom w:id="330" w:author="dugalh" w:date="2018-07-27T21:41:00Z">
        <w:r w:rsidRPr="00B44B64" w:rsidDel="00FF0829">
          <w:t xml:space="preserve"> </w:t>
        </w:r>
      </w:moveFrom>
    </w:p>
    <w:p w14:paraId="34016ADA" w14:textId="68413879" w:rsidR="00D61588" w:rsidRPr="00B44B64" w:rsidDel="00FF0829" w:rsidRDefault="00132D4B" w:rsidP="00D61588">
      <w:pPr>
        <w:pStyle w:val="1TeksCharChar"/>
        <w:keepNext/>
        <w:keepLines/>
        <w:rPr>
          <w:moveFrom w:id="331" w:author="dugalh" w:date="2018-07-27T21:41:00Z"/>
        </w:rPr>
      </w:pPr>
      <w:moveFrom w:id="332" w:author="dugalh" w:date="2018-07-27T21:41:00Z">
        <w:r w:rsidRPr="00B44B64" w:rsidDel="00FF0829">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BE5B5B">
      <w:pPr>
        <w:pStyle w:val="Figurenumber"/>
        <w:rPr>
          <w:moveFrom w:id="333" w:author="dugalh" w:date="2018-07-27T21:41:00Z"/>
        </w:rPr>
      </w:pPr>
      <w:bookmarkStart w:id="334" w:name="_Ref392330306"/>
      <w:bookmarkStart w:id="335" w:name="_Toc394582255"/>
      <w:bookmarkStart w:id="336" w:name="_Toc448324364"/>
      <w:bookmarkStart w:id="337" w:name="_Ref392330397"/>
      <w:moveFrom w:id="338" w:author="dugalh" w:date="2018-07-27T21:41:00Z">
        <w:r w:rsidRPr="00B44B64" w:rsidDel="00FF0829">
          <w:t>Fig</w:t>
        </w:r>
        <w:r w:rsidR="005C1E27"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1</w:t>
        </w:r>
        <w:r w:rsidR="00F4774D" w:rsidRPr="00B44B64" w:rsidDel="00FF0829">
          <w:fldChar w:fldCharType="end"/>
        </w:r>
        <w:bookmarkEnd w:id="337"/>
        <w:r w:rsidRPr="00B44B64" w:rsidDel="00FF0829">
          <w:t xml:space="preserve">  </w:t>
        </w:r>
        <w:r w:rsidRPr="005C1E27" w:rsidDel="00FF0829">
          <w:rPr>
            <w:rStyle w:val="FigurecaptionChar"/>
            <w:b w:val="0"/>
          </w:rPr>
          <w:t>Little Karoo study area</w:t>
        </w:r>
        <w:bookmarkEnd w:id="334"/>
        <w:bookmarkEnd w:id="335"/>
        <w:bookmarkEnd w:id="336"/>
      </w:moveFrom>
    </w:p>
    <w:p w14:paraId="6D2C0E24" w14:textId="5216C932" w:rsidR="00D61588" w:rsidRPr="00B44B64" w:rsidDel="00FF0829" w:rsidRDefault="00000CC8" w:rsidP="00014973">
      <w:pPr>
        <w:pStyle w:val="Heading2"/>
        <w:rPr>
          <w:moveFrom w:id="339" w:author="dugalh" w:date="2018-07-27T21:41:00Z"/>
        </w:rPr>
      </w:pPr>
      <w:commentRangeStart w:id="340"/>
      <w:commentRangeStart w:id="341"/>
      <w:moveFrom w:id="342" w:author="dugalh" w:date="2018-07-27T21:41:00Z">
        <w:r w:rsidRPr="00B44B64" w:rsidDel="00FF0829">
          <w:t>Imagery</w:t>
        </w:r>
        <w:commentRangeEnd w:id="340"/>
        <w:r w:rsidR="000437B9" w:rsidDel="00FF0829">
          <w:rPr>
            <w:rStyle w:val="CommentReference"/>
            <w:i w:val="0"/>
          </w:rPr>
          <w:commentReference w:id="340"/>
        </w:r>
        <w:commentRangeEnd w:id="341"/>
        <w:r w:rsidR="00AE58F6" w:rsidDel="00FF0829">
          <w:rPr>
            <w:rStyle w:val="CommentReference"/>
            <w:i w:val="0"/>
          </w:rPr>
          <w:commentReference w:id="341"/>
        </w:r>
      </w:moveFrom>
    </w:p>
    <w:p w14:paraId="106ACC24" w14:textId="77777777" w:rsidR="00FF0829" w:rsidRDefault="00D61588" w:rsidP="00A76FA9">
      <w:pPr>
        <w:pStyle w:val="BodyText"/>
        <w:rPr>
          <w:ins w:id="343" w:author="dugalh" w:date="2018-07-27T21:42:00Z"/>
        </w:rPr>
      </w:pPr>
      <w:moveFrom w:id="344"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Spekboom has a characteristic lime 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325"/>
      <w:r w:rsidR="001E688D" w:rsidRPr="00B44B64">
        <w:t xml:space="preserve">  </w:t>
      </w:r>
    </w:p>
    <w:p w14:paraId="19B54DEA" w14:textId="0D556519" w:rsidR="00FF0829" w:rsidRDefault="00FF0829" w:rsidP="00FF0829">
      <w:pPr>
        <w:pStyle w:val="Heading2"/>
        <w:rPr>
          <w:ins w:id="345" w:author="dugalh" w:date="2018-07-27T21:42:00Z"/>
        </w:rPr>
      </w:pPr>
      <w:ins w:id="346" w:author="dugalh" w:date="2018-07-27T21:42:00Z">
        <w:r>
          <w:t xml:space="preserve">Radiometric Homogenization </w:t>
        </w:r>
      </w:ins>
    </w:p>
    <w:p w14:paraId="5DA681F5" w14:textId="6C2633E1" w:rsidR="00F16830" w:rsidRDefault="00D61588" w:rsidP="00A76FA9">
      <w:pPr>
        <w:pStyle w:val="BodyText"/>
        <w:rPr>
          <w:ins w:id="347" w:author="dugalh" w:date="2018-07-27T13:22:00Z"/>
        </w:rPr>
      </w:pP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commentRangeStart w:id="348"/>
      <w:r w:rsidR="009027D6" w:rsidRPr="00B44B64">
        <w:lastRenderedPageBreak/>
        <w:t>well-calibrated</w:t>
      </w:r>
      <w:ins w:id="349" w:author="dugalh" w:date="2018-07-27T13:32:00Z">
        <w:r w:rsidR="00AE58F6">
          <w:t>,</w:t>
        </w:r>
      </w:ins>
      <w:r w:rsidR="009027D6" w:rsidRPr="00B44B64">
        <w:t xml:space="preserve"> </w:t>
      </w:r>
      <w:commentRangeEnd w:id="348"/>
      <w:r w:rsidR="0002449F">
        <w:rPr>
          <w:rStyle w:val="CommentReference"/>
        </w:rPr>
        <w:commentReference w:id="348"/>
      </w:r>
      <w:commentRangeStart w:id="350"/>
      <w:ins w:id="351" w:author="dugalh" w:date="2018-07-27T13:32:00Z">
        <w:r w:rsidR="00AE58F6">
          <w:t>concurrent and collocated</w:t>
        </w:r>
      </w:ins>
      <w:commentRangeEnd w:id="350"/>
      <w:ins w:id="352" w:author="dugalh" w:date="2018-07-27T13:56:00Z">
        <w:r w:rsidR="0002449F">
          <w:rPr>
            <w:rStyle w:val="CommentReference"/>
          </w:rPr>
          <w:commentReference w:id="350"/>
        </w:r>
      </w:ins>
      <w:ins w:id="353" w:author="dugalh" w:date="2018-07-27T13:32:00Z">
        <w:r w:rsidR="00AE58F6">
          <w:t xml:space="preserve">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commentRangeStart w:id="354"/>
      <w:ins w:id="355" w:author="dugalh" w:date="2018-07-27T13:33:00Z">
        <w:r w:rsidR="00AE58F6">
          <w:t>While Sentinel</w:t>
        </w:r>
      </w:ins>
      <w:ins w:id="356" w:author="dugalh" w:date="2018-07-27T13:42:00Z">
        <w:r w:rsidR="002D4FE5">
          <w:t>-2</w:t>
        </w:r>
      </w:ins>
      <w:ins w:id="357" w:author="dugalh" w:date="2018-07-27T13:51:00Z">
        <w:r w:rsidR="002D4FE5">
          <w:fldChar w:fldCharType="begin" w:fldLock="1"/>
        </w:r>
      </w:ins>
      <w:r w:rsidR="002D4FE5">
        <w:instrText>ADDIN CSL_CITATION {"citationItems":[{"id":"ITEM-1","itemData":{"abstract":"Manual del satélite Sentinel 2 del programa Copernicus de la ESA.","author":[{"dropping-particle":"","family":"European Space Agency (ESA)","given":"","non-dropping-particle":"","parse-names":false,"suffix":""}],"id":"ITEM-1","issue":"1.2","issued":{"date-parts":[["2015"]]},"number-of-pages":"64","title":"Sentinel-2 User Handbook","type":"report"},"uris":["http://www.mendeley.com/documents/?uuid=ea92e134-79ef-4b08-9a35-6c1f1c6afc96"]}],"mendeley":{"formattedCitation":"&lt;sup&gt;31&lt;/sup&gt;","plainTextFormattedCitation":"31"},"properties":{"noteIndex":0},"schema":"https://github.com/citation-style-language/schema/raw/master/csl-citation.json"}</w:instrText>
      </w:r>
      <w:r w:rsidR="002D4FE5">
        <w:fldChar w:fldCharType="separate"/>
      </w:r>
      <w:r w:rsidR="002D4FE5" w:rsidRPr="002D4FE5">
        <w:rPr>
          <w:noProof/>
          <w:vertAlign w:val="superscript"/>
        </w:rPr>
        <w:t>31</w:t>
      </w:r>
      <w:ins w:id="358" w:author="dugalh" w:date="2018-07-27T13:51:00Z">
        <w:r w:rsidR="002D4FE5">
          <w:fldChar w:fldCharType="end"/>
        </w:r>
      </w:ins>
      <w:ins w:id="359" w:author="dugalh" w:date="2018-07-27T13:33:00Z">
        <w:r w:rsidR="00AE58F6">
          <w:t xml:space="preserve"> or Landsat</w:t>
        </w:r>
      </w:ins>
      <w:ins w:id="360" w:author="dugalh" w:date="2018-07-27T13:38:00Z">
        <w:r w:rsidR="002D4FE5">
          <w:fldChar w:fldCharType="begin" w:fldLock="1"/>
        </w:r>
      </w:ins>
      <w:r w:rsidR="002D4FE5">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32&lt;/sup&gt;","plainTextFormattedCitation":"32","previouslyFormattedCitation":"&lt;sup&gt;31&lt;/sup&gt;"},"properties":{"noteIndex":0},"schema":"https://github.com/citation-style-language/schema/raw/master/csl-citation.json"}</w:instrText>
      </w:r>
      <w:r w:rsidR="002D4FE5">
        <w:fldChar w:fldCharType="separate"/>
      </w:r>
      <w:r w:rsidR="002D4FE5" w:rsidRPr="002D4FE5">
        <w:rPr>
          <w:noProof/>
          <w:vertAlign w:val="superscript"/>
        </w:rPr>
        <w:t>32</w:t>
      </w:r>
      <w:ins w:id="361" w:author="dugalh" w:date="2018-07-27T13:38:00Z">
        <w:r w:rsidR="002D4FE5">
          <w:fldChar w:fldCharType="end"/>
        </w:r>
      </w:ins>
      <w:ins w:id="362" w:author="dugalh" w:date="2018-07-27T13:33:00Z">
        <w:r w:rsidR="00AE58F6">
          <w:t xml:space="preserve"> surface reflectance </w:t>
        </w:r>
      </w:ins>
      <w:ins w:id="363" w:author="dugalh" w:date="2018-07-27T13:35:00Z">
        <w:r w:rsidR="002D4FE5">
          <w:t>could also serve as reference data, no cloud-free image</w:t>
        </w:r>
      </w:ins>
      <w:ins w:id="364" w:author="dugalh" w:date="2018-07-27T13:39:00Z">
        <w:r w:rsidR="002D4FE5">
          <w:t>ry</w:t>
        </w:r>
      </w:ins>
      <w:ins w:id="365" w:author="dugalh" w:date="2018-07-27T13:35:00Z">
        <w:r w:rsidR="002D4FE5">
          <w:t xml:space="preserve"> </w:t>
        </w:r>
      </w:ins>
      <w:ins w:id="366" w:author="dugalh" w:date="2018-07-27T13:38:00Z">
        <w:r w:rsidR="002D4FE5">
          <w:t xml:space="preserve">concurrent </w:t>
        </w:r>
      </w:ins>
      <w:ins w:id="367" w:author="dugalh" w:date="2018-07-27T13:41:00Z">
        <w:r w:rsidR="002D4FE5">
          <w:t xml:space="preserve">(or near-concurrent) </w:t>
        </w:r>
      </w:ins>
      <w:ins w:id="368" w:author="dugalh" w:date="2018-07-27T13:38:00Z">
        <w:r w:rsidR="002D4FE5">
          <w:t xml:space="preserve">to the aerial </w:t>
        </w:r>
      </w:ins>
      <w:ins w:id="369" w:author="dugalh" w:date="2018-07-27T13:39:00Z">
        <w:r w:rsidR="002D4FE5">
          <w:t xml:space="preserve">imagery </w:t>
        </w:r>
      </w:ins>
      <w:ins w:id="370" w:author="dugalh" w:date="2018-07-27T13:35:00Z">
        <w:r w:rsidR="002D4FE5">
          <w:t>w</w:t>
        </w:r>
      </w:ins>
      <w:ins w:id="371" w:author="dugalh" w:date="2018-07-27T13:40:00Z">
        <w:r w:rsidR="002D4FE5">
          <w:t>as</w:t>
        </w:r>
      </w:ins>
      <w:ins w:id="372" w:author="dugalh" w:date="2018-07-27T13:35:00Z">
        <w:r w:rsidR="002D4FE5">
          <w:t xml:space="preserve"> available</w:t>
        </w:r>
      </w:ins>
      <w:ins w:id="373" w:author="dugalh" w:date="2018-07-27T13:36:00Z">
        <w:r w:rsidR="002D4FE5">
          <w:t xml:space="preserve"> </w:t>
        </w:r>
      </w:ins>
      <w:ins w:id="374" w:author="dugalh" w:date="2018-07-27T13:35:00Z">
        <w:r w:rsidR="002D4FE5">
          <w:t xml:space="preserve">from </w:t>
        </w:r>
      </w:ins>
      <w:ins w:id="375" w:author="dugalh" w:date="2018-07-27T13:36:00Z">
        <w:r w:rsidR="002D4FE5">
          <w:t>these sources.</w:t>
        </w:r>
      </w:ins>
      <w:ins w:id="376" w:author="dugalh" w:date="2018-07-27T13:27:00Z">
        <w:r w:rsidR="00AE58F6">
          <w:t xml:space="preserve">  </w:t>
        </w:r>
      </w:ins>
      <w:commentRangeEnd w:id="354"/>
      <w:ins w:id="377" w:author="dugalh" w:date="2018-07-27T13:40:00Z">
        <w:r w:rsidR="002D4FE5">
          <w:rPr>
            <w:rStyle w:val="CommentReference"/>
          </w:rPr>
          <w:commentReference w:id="354"/>
        </w:r>
      </w:ins>
      <w:ins w:id="378" w:author="dugalh" w:date="2018-07-27T13:53:00Z">
        <w:r w:rsidR="0002449F">
          <w:t>The relative spectral response</w:t>
        </w:r>
      </w:ins>
      <w:ins w:id="379" w:author="dugalh" w:date="2018-07-27T14:04:00Z">
        <w:r w:rsidR="002360EF">
          <w:t>s</w:t>
        </w:r>
      </w:ins>
      <w:ins w:id="380" w:author="dugalh" w:date="2018-07-27T13:53:00Z">
        <w:r w:rsidR="0002449F">
          <w:t xml:space="preserve"> (RSR</w:t>
        </w:r>
      </w:ins>
      <w:ins w:id="381" w:author="dugalh" w:date="2018-07-27T14:04:00Z">
        <w:r w:rsidR="002360EF">
          <w:t>’s</w:t>
        </w:r>
      </w:ins>
      <w:ins w:id="382" w:author="dugalh" w:date="2018-07-27T13:53:00Z">
        <w:r w:rsidR="0002449F">
          <w:t>)</w:t>
        </w:r>
      </w:ins>
      <w:ins w:id="383" w:author="dugalh" w:date="2018-07-27T13:54:00Z">
        <w:r w:rsidR="0002449F">
          <w:t xml:space="preserve"> </w:t>
        </w:r>
      </w:ins>
      <w:ins w:id="384" w:author="dugalh" w:date="2018-07-27T14:00:00Z">
        <w:r w:rsidR="0002449F">
          <w:t xml:space="preserve">of </w:t>
        </w:r>
      </w:ins>
      <w:ins w:id="385" w:author="dugalh" w:date="2018-07-27T13:57:00Z">
        <w:r w:rsidR="0002449F">
          <w:t xml:space="preserve">the </w:t>
        </w:r>
      </w:ins>
      <w:ins w:id="386" w:author="dugalh" w:date="2018-07-27T13:54:00Z">
        <w:r w:rsidR="0002449F">
          <w:t>DMC</w:t>
        </w:r>
      </w:ins>
      <w:ins w:id="387" w:author="dugalh" w:date="2018-07-27T13:56:00Z">
        <w:r w:rsidR="0002449F">
          <w:t xml:space="preserve"> and corresponding MODIS</w:t>
        </w:r>
      </w:ins>
      <w:ins w:id="388" w:author="dugalh" w:date="2018-07-27T13:54:00Z">
        <w:r w:rsidR="0002449F">
          <w:t xml:space="preserve"> bands </w:t>
        </w:r>
      </w:ins>
      <w:ins w:id="389" w:author="dugalh" w:date="2018-07-27T14:04:00Z">
        <w:r w:rsidR="002360EF">
          <w:t>are</w:t>
        </w:r>
      </w:ins>
      <w:ins w:id="390"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391" w:author="dugalh" w:date="2018-07-27T14:01:00Z">
        <w:r w:rsidR="0002449F">
          <w:t xml:space="preserve">Fig. </w:t>
        </w:r>
        <w:r w:rsidR="0002449F">
          <w:rPr>
            <w:noProof/>
          </w:rPr>
          <w:t>2</w:t>
        </w:r>
        <w:r w:rsidR="0002449F">
          <w:fldChar w:fldCharType="end"/>
        </w:r>
      </w:ins>
      <w:ins w:id="392"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393" w:author="dugalh" w:date="2018-07-27T13:23:00Z"/>
        </w:rPr>
      </w:pPr>
      <w:ins w:id="394" w:author="dugalh" w:date="2018-07-27T16:12:00Z">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7777777" w:rsidR="00B31736" w:rsidRDefault="00B31736" w:rsidP="00B31736">
      <w:pPr>
        <w:pStyle w:val="Caption"/>
        <w:jc w:val="center"/>
        <w:rPr>
          <w:ins w:id="395" w:author="dugalh" w:date="2018-07-27T13:26:00Z"/>
        </w:rPr>
      </w:pPr>
      <w:bookmarkStart w:id="396" w:name="_Ref520463416"/>
      <w:ins w:id="397" w:author="dugalh" w:date="2018-07-27T13:26:00Z">
        <w:r>
          <w:t xml:space="preserve">Fig. </w:t>
        </w:r>
        <w:r>
          <w:fldChar w:fldCharType="begin"/>
        </w:r>
        <w:r>
          <w:instrText xml:space="preserve"> SEQ Figure \* ARABIC </w:instrText>
        </w:r>
        <w:r>
          <w:fldChar w:fldCharType="separate"/>
        </w:r>
      </w:ins>
      <w:r>
        <w:rPr>
          <w:noProof/>
        </w:rPr>
        <w:t>2</w:t>
      </w:r>
      <w:ins w:id="398" w:author="dugalh" w:date="2018-07-27T13:26:00Z">
        <w:r>
          <w:fldChar w:fldCharType="end"/>
        </w:r>
        <w:bookmarkEnd w:id="396"/>
        <w:r>
          <w:t xml:space="preserve"> MODIS and DMC RSR’s</w:t>
        </w:r>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commentRangeStart w:id="399"/>
      <w:r w:rsidRPr="00B44B64">
        <w:t>Mapping Methodology</w:t>
      </w:r>
      <w:commentRangeEnd w:id="399"/>
      <w:r w:rsidR="000437B9">
        <w:rPr>
          <w:rStyle w:val="CommentReference"/>
          <w:i w:val="0"/>
        </w:rPr>
        <w:commentReference w:id="399"/>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w:t>
      </w:r>
      <w:r w:rsidR="005C22B9" w:rsidRPr="00B44B64">
        <w:lastRenderedPageBreak/>
        <w:t>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4A41395B"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2D4FE5">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33&lt;/sup&gt;","plainTextFormattedCitation":"33","previouslyFormattedCitation":"&lt;sup&gt;32&lt;/sup&gt;"},"properties":{"noteIndex":0},"schema":"https://github.com/citation-style-language/schema/raw/master/csl-citation.json"}</w:instrText>
      </w:r>
      <w:r w:rsidR="00186FDB" w:rsidRPr="00B44B64">
        <w:fldChar w:fldCharType="separate"/>
      </w:r>
      <w:r w:rsidR="002D4FE5" w:rsidRPr="002D4FE5">
        <w:rPr>
          <w:noProof/>
          <w:vertAlign w:val="superscript"/>
        </w:rPr>
        <w:t>33</w:t>
      </w:r>
      <w:r w:rsidR="00186FDB" w:rsidRPr="00B44B64">
        <w:fldChar w:fldCharType="end"/>
      </w:r>
      <w:r w:rsidR="00BA31F1" w:rsidRPr="00B44B64">
        <w:t xml:space="preserve"> and OpenCV</w:t>
      </w:r>
      <w:r w:rsidR="00634A3A" w:rsidRPr="00B44B64">
        <w:fldChar w:fldCharType="begin" w:fldLock="1"/>
      </w:r>
      <w:r w:rsidR="002D4FE5">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34&lt;/sup&gt;","plainTextFormattedCitation":"34","previouslyFormattedCitation":"&lt;sup&gt;33&lt;/sup&gt;"},"properties":{"noteIndex":0},"schema":"https://github.com/citation-style-language/schema/raw/master/csl-citation.json"}</w:instrText>
      </w:r>
      <w:r w:rsidR="00634A3A" w:rsidRPr="00B44B64">
        <w:fldChar w:fldCharType="separate"/>
      </w:r>
      <w:r w:rsidR="002D4FE5" w:rsidRPr="002D4FE5">
        <w:rPr>
          <w:noProof/>
          <w:vertAlign w:val="superscript"/>
        </w:rPr>
        <w:t>34</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400" w:author="dugalh" w:date="2018-07-27T21:43:00Z"/>
        </w:rPr>
      </w:pPr>
      <w:moveFromRangeStart w:id="401" w:author="dugalh" w:date="2018-07-27T21:43:00Z" w:name="move520491156"/>
      <w:moveFrom w:id="402" w:author="dugalh" w:date="2018-07-27T21:43:00Z">
        <w:r w:rsidRPr="00B44B64" w:rsidDel="00FF0829">
          <w:t>Data Collection</w:t>
        </w:r>
      </w:moveFrom>
    </w:p>
    <w:p w14:paraId="4A4F17C9" w14:textId="487FFF8D" w:rsidR="00A76FA9" w:rsidRPr="00B44B64" w:rsidDel="00FF0829" w:rsidRDefault="00BB1598" w:rsidP="00361B48">
      <w:pPr>
        <w:pStyle w:val="BodyText"/>
        <w:rPr>
          <w:moveFrom w:id="403" w:author="dugalh" w:date="2018-07-27T21:43:00Z"/>
        </w:rPr>
      </w:pPr>
      <w:moveFrom w:id="404"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405" w:author="dugalh" w:date="2018-07-27T21:43:00Z"/>
        </w:rPr>
      </w:pPr>
      <w:moveFrom w:id="406"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w:t>
        </w:r>
        <w:r w:rsidR="00353043" w:rsidRPr="00B44B64" w:rsidDel="00FF0829">
          <w:lastRenderedPageBreak/>
          <w:t xml:space="preserve">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407"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408" w:author="dugalh" w:date="2018-07-27T21:43:00Z"/>
        </w:rPr>
      </w:pPr>
      <w:moveFrom w:id="409" w:author="dugalh" w:date="2018-07-27T21:43:00Z">
        <w:r w:rsidRPr="00B44B64" w:rsidDel="00FF0829">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410" w:author="dugalh" w:date="2018-07-27T21:43:00Z"/>
              </w:rPr>
            </w:pPr>
            <w:bookmarkStart w:id="411" w:name="_Ref392342738"/>
            <w:bookmarkStart w:id="412" w:name="_Toc394582256"/>
            <w:bookmarkStart w:id="413" w:name="_Toc448324365"/>
            <w:bookmarkStart w:id="414" w:name="_Ref392342998"/>
            <w:moveFrom w:id="415" w:author="dugalh" w:date="2018-07-27T21:43:00Z">
              <w:r w:rsidRPr="00B44B64" w:rsidDel="00FF0829">
                <w:t>Fig</w:t>
              </w:r>
              <w:r w:rsidR="00490894" w:rsidDel="00FF0829">
                <w:t>.</w:t>
              </w:r>
              <w:r w:rsidRPr="00B44B64" w:rsidDel="00FF0829">
                <w:t xml:space="preserve"> </w:t>
              </w:r>
              <w:r w:rsidRPr="00B44B64" w:rsidDel="00FF0829">
                <w:fldChar w:fldCharType="begin"/>
              </w:r>
              <w:r w:rsidRPr="00B44B64" w:rsidDel="00FF0829">
                <w:instrText xml:space="preserve"> SEQ Figure \* ARABIC </w:instrText>
              </w:r>
              <w:r w:rsidRPr="00B44B64" w:rsidDel="00FF0829">
                <w:fldChar w:fldCharType="separate"/>
              </w:r>
              <w:r w:rsidR="00B31736" w:rsidDel="00FF0829">
                <w:rPr>
                  <w:noProof/>
                </w:rPr>
                <w:t>3</w:t>
              </w:r>
              <w:r w:rsidRPr="00B44B64" w:rsidDel="00FF0829">
                <w:fldChar w:fldCharType="end"/>
              </w:r>
              <w:bookmarkEnd w:id="414"/>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411"/>
              <w:bookmarkEnd w:id="412"/>
              <w:bookmarkEnd w:id="413"/>
            </w:moveFrom>
          </w:p>
        </w:tc>
      </w:tr>
    </w:tbl>
    <w:p w14:paraId="099E3009" w14:textId="371602AA" w:rsidR="00D61588" w:rsidRPr="00B44B64" w:rsidDel="00FF0829" w:rsidRDefault="009978D1" w:rsidP="00A463C7">
      <w:pPr>
        <w:pStyle w:val="1FigureTablesource"/>
        <w:ind w:left="5040" w:firstLine="720"/>
        <w:jc w:val="left"/>
        <w:rPr>
          <w:moveFrom w:id="416" w:author="dugalh" w:date="2018-07-27T21:43:00Z"/>
        </w:rPr>
      </w:pPr>
      <w:moveFrom w:id="417"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418" w:author="dugalh" w:date="2018-07-27T21:43:00Z"/>
        </w:rPr>
      </w:pPr>
      <w:bookmarkStart w:id="419" w:name="_Ref466457780"/>
      <w:moveFrom w:id="420" w:author="dugalh" w:date="2018-07-27T21:43:00Z">
        <w:r w:rsidRPr="00B44B64" w:rsidDel="00FF0829">
          <w:lastRenderedPageBreak/>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1</w:t>
        </w:r>
        <w:r w:rsidRPr="00B44B64" w:rsidDel="00FF0829">
          <w:fldChar w:fldCharType="end"/>
        </w:r>
        <w:bookmarkEnd w:id="419"/>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421" w:author="dugalh" w:date="2018-07-27T21:43:00Z"/>
              </w:rPr>
            </w:pPr>
            <w:moveFrom w:id="422"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423" w:author="dugalh" w:date="2018-07-27T21:43:00Z"/>
              </w:rPr>
            </w:pPr>
            <w:moveFrom w:id="424"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425" w:author="dugalh" w:date="2018-07-27T21:43:00Z"/>
              </w:rPr>
            </w:pPr>
            <w:moveFrom w:id="426"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427" w:author="dugalh" w:date="2018-07-27T21:43:00Z"/>
              </w:rPr>
            </w:pPr>
            <w:moveFrom w:id="428"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429" w:author="dugalh" w:date="2018-07-27T21:43:00Z"/>
              </w:rPr>
            </w:pPr>
            <w:moveFrom w:id="430"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431" w:author="dugalh" w:date="2018-07-27T21:43:00Z"/>
              </w:rPr>
            </w:pPr>
            <w:moveFrom w:id="432"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433" w:author="dugalh" w:date="2018-07-27T21:43:00Z"/>
                <w:sz w:val="16"/>
              </w:rPr>
            </w:pPr>
            <w:moveFrom w:id="434"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435" w:author="dugalh" w:date="2018-07-27T21:43:00Z"/>
                <w:rFonts w:cs="Arial"/>
                <w:b/>
              </w:rPr>
            </w:pPr>
            <w:moveFrom w:id="436"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437" w:author="dugalh" w:date="2018-07-27T21:43:00Z"/>
                <w:sz w:val="16"/>
              </w:rPr>
            </w:pPr>
            <w:moveFrom w:id="438"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439" w:author="dugalh" w:date="2018-07-27T21:43:00Z"/>
                <w:sz w:val="16"/>
              </w:rPr>
            </w:pPr>
            <w:moveFrom w:id="440"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441" w:author="dugalh" w:date="2018-07-27T21:43:00Z"/>
                <w:sz w:val="16"/>
              </w:rPr>
            </w:pPr>
            <w:moveFrom w:id="442"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443" w:author="dugalh" w:date="2018-07-27T21:43:00Z"/>
                <w:sz w:val="16"/>
              </w:rPr>
            </w:pPr>
            <w:moveFrom w:id="444"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445"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446" w:author="dugalh" w:date="2018-07-27T21:43:00Z"/>
                <w:rFonts w:cs="Arial"/>
                <w:b/>
              </w:rPr>
            </w:pPr>
            <w:moveFrom w:id="447"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448" w:author="dugalh" w:date="2018-07-27T21:43:00Z"/>
                <w:sz w:val="16"/>
              </w:rPr>
            </w:pPr>
          </w:p>
        </w:tc>
        <w:tc>
          <w:tcPr>
            <w:tcW w:w="0" w:type="auto"/>
          </w:tcPr>
          <w:p w14:paraId="3EE91BEF" w14:textId="5055CA5E" w:rsidR="00D61588" w:rsidRPr="00B44B64" w:rsidDel="00FF0829" w:rsidRDefault="00D61588" w:rsidP="001239FB">
            <w:pPr>
              <w:rPr>
                <w:moveFrom w:id="449" w:author="dugalh" w:date="2018-07-27T21:43:00Z"/>
                <w:sz w:val="16"/>
              </w:rPr>
            </w:pPr>
          </w:p>
        </w:tc>
        <w:tc>
          <w:tcPr>
            <w:tcW w:w="0" w:type="auto"/>
          </w:tcPr>
          <w:p w14:paraId="0FE16E6D" w14:textId="129FCC56" w:rsidR="00D61588" w:rsidRPr="00B44B64" w:rsidDel="00FF0829" w:rsidRDefault="003F0D6E" w:rsidP="001239FB">
            <w:pPr>
              <w:rPr>
                <w:moveFrom w:id="450" w:author="dugalh" w:date="2018-07-27T21:43:00Z"/>
                <w:sz w:val="16"/>
              </w:rPr>
            </w:pPr>
            <w:moveFrom w:id="451"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452" w:author="dugalh" w:date="2018-07-27T21:43:00Z"/>
                <w:sz w:val="16"/>
              </w:rPr>
            </w:pPr>
            <w:moveFrom w:id="453"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454"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455" w:author="dugalh" w:date="2018-07-27T21:43:00Z"/>
                <w:rFonts w:cs="Arial"/>
                <w:b/>
              </w:rPr>
            </w:pPr>
            <w:moveFrom w:id="456"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457" w:author="dugalh" w:date="2018-07-27T21:43:00Z"/>
                <w:sz w:val="16"/>
              </w:rPr>
            </w:pPr>
          </w:p>
        </w:tc>
        <w:tc>
          <w:tcPr>
            <w:tcW w:w="0" w:type="auto"/>
          </w:tcPr>
          <w:p w14:paraId="7ADB72AD" w14:textId="5BBBC466" w:rsidR="00D61588" w:rsidRPr="00B44B64" w:rsidDel="00FF0829" w:rsidRDefault="00D61588" w:rsidP="001239FB">
            <w:pPr>
              <w:rPr>
                <w:moveFrom w:id="458" w:author="dugalh" w:date="2018-07-27T21:43:00Z"/>
                <w:sz w:val="16"/>
              </w:rPr>
            </w:pPr>
          </w:p>
        </w:tc>
        <w:tc>
          <w:tcPr>
            <w:tcW w:w="0" w:type="auto"/>
          </w:tcPr>
          <w:p w14:paraId="4FCB4BE3" w14:textId="06A7FD6F" w:rsidR="00D61588" w:rsidRPr="00B44B64" w:rsidDel="00FF0829" w:rsidRDefault="003F0D6E" w:rsidP="001239FB">
            <w:pPr>
              <w:rPr>
                <w:moveFrom w:id="459" w:author="dugalh" w:date="2018-07-27T21:43:00Z"/>
                <w:sz w:val="16"/>
              </w:rPr>
            </w:pPr>
            <w:moveFrom w:id="460"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461" w:author="dugalh" w:date="2018-07-27T21:43:00Z"/>
                <w:sz w:val="16"/>
              </w:rPr>
            </w:pPr>
            <w:moveFrom w:id="462"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463"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464" w:author="dugalh" w:date="2018-07-27T21:43:00Z"/>
                <w:rFonts w:cs="Arial"/>
                <w:b/>
              </w:rPr>
            </w:pPr>
            <w:moveFrom w:id="465"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466" w:author="dugalh" w:date="2018-07-27T21:43:00Z"/>
                <w:sz w:val="16"/>
              </w:rPr>
            </w:pPr>
          </w:p>
        </w:tc>
        <w:tc>
          <w:tcPr>
            <w:tcW w:w="0" w:type="auto"/>
          </w:tcPr>
          <w:p w14:paraId="30E2C751" w14:textId="5114CBF5" w:rsidR="00D61588" w:rsidRPr="00B44B64" w:rsidDel="00FF0829" w:rsidRDefault="00D61588" w:rsidP="001239FB">
            <w:pPr>
              <w:rPr>
                <w:moveFrom w:id="467" w:author="dugalh" w:date="2018-07-27T21:43:00Z"/>
                <w:sz w:val="16"/>
              </w:rPr>
            </w:pPr>
          </w:p>
        </w:tc>
        <w:tc>
          <w:tcPr>
            <w:tcW w:w="0" w:type="auto"/>
          </w:tcPr>
          <w:p w14:paraId="07052F64" w14:textId="4E50F3B2" w:rsidR="00D61588" w:rsidRPr="00B44B64" w:rsidDel="00FF0829" w:rsidRDefault="003F0D6E" w:rsidP="001239FB">
            <w:pPr>
              <w:rPr>
                <w:moveFrom w:id="468" w:author="dugalh" w:date="2018-07-27T21:43:00Z"/>
                <w:sz w:val="16"/>
              </w:rPr>
            </w:pPr>
            <w:moveFrom w:id="469"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470" w:author="dugalh" w:date="2018-07-27T21:43:00Z"/>
                <w:sz w:val="16"/>
              </w:rPr>
            </w:pPr>
            <w:moveFrom w:id="471"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472"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473" w:author="dugalh" w:date="2018-07-27T21:43:00Z"/>
                <w:rFonts w:cs="Arial"/>
                <w:b/>
              </w:rPr>
            </w:pPr>
            <w:moveFrom w:id="474"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475" w:author="dugalh" w:date="2018-07-27T21:43:00Z"/>
                <w:sz w:val="16"/>
              </w:rPr>
            </w:pPr>
          </w:p>
        </w:tc>
        <w:tc>
          <w:tcPr>
            <w:tcW w:w="0" w:type="auto"/>
          </w:tcPr>
          <w:p w14:paraId="340BDDB3" w14:textId="7D281D98" w:rsidR="00D61588" w:rsidRPr="00B44B64" w:rsidDel="00FF0829" w:rsidRDefault="00D61588" w:rsidP="001239FB">
            <w:pPr>
              <w:rPr>
                <w:moveFrom w:id="476" w:author="dugalh" w:date="2018-07-27T21:43:00Z"/>
                <w:sz w:val="16"/>
              </w:rPr>
            </w:pPr>
          </w:p>
        </w:tc>
        <w:tc>
          <w:tcPr>
            <w:tcW w:w="0" w:type="auto"/>
          </w:tcPr>
          <w:p w14:paraId="4644FC16" w14:textId="4CFE006D" w:rsidR="00D61588" w:rsidRPr="00B44B64" w:rsidDel="00FF0829" w:rsidRDefault="003F0D6E" w:rsidP="001239FB">
            <w:pPr>
              <w:rPr>
                <w:moveFrom w:id="477" w:author="dugalh" w:date="2018-07-27T21:43:00Z"/>
                <w:sz w:val="16"/>
              </w:rPr>
            </w:pPr>
            <w:moveFrom w:id="478"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479" w:author="dugalh" w:date="2018-07-27T21:43:00Z"/>
                <w:sz w:val="16"/>
              </w:rPr>
            </w:pPr>
            <w:moveFrom w:id="480"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481"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482" w:author="dugalh" w:date="2018-07-27T21:43:00Z"/>
                <w:rFonts w:cs="Arial"/>
                <w:b/>
              </w:rPr>
            </w:pPr>
            <w:moveFrom w:id="483"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484" w:author="dugalh" w:date="2018-07-27T21:43:00Z"/>
                <w:sz w:val="16"/>
              </w:rPr>
            </w:pPr>
          </w:p>
        </w:tc>
        <w:tc>
          <w:tcPr>
            <w:tcW w:w="0" w:type="auto"/>
          </w:tcPr>
          <w:p w14:paraId="0AAA21A4" w14:textId="07671879" w:rsidR="00D61588" w:rsidRPr="00B44B64" w:rsidDel="00FF0829" w:rsidRDefault="00D61588" w:rsidP="001239FB">
            <w:pPr>
              <w:rPr>
                <w:moveFrom w:id="485" w:author="dugalh" w:date="2018-07-27T21:43:00Z"/>
                <w:sz w:val="16"/>
              </w:rPr>
            </w:pPr>
          </w:p>
        </w:tc>
        <w:tc>
          <w:tcPr>
            <w:tcW w:w="0" w:type="auto"/>
          </w:tcPr>
          <w:p w14:paraId="3BD93B70" w14:textId="5F3F50FA" w:rsidR="00D61588" w:rsidRPr="00B44B64" w:rsidDel="00FF0829" w:rsidRDefault="003F0D6E" w:rsidP="001239FB">
            <w:pPr>
              <w:rPr>
                <w:moveFrom w:id="486" w:author="dugalh" w:date="2018-07-27T21:43:00Z"/>
                <w:sz w:val="16"/>
              </w:rPr>
            </w:pPr>
            <w:moveFrom w:id="487"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488" w:author="dugalh" w:date="2018-07-27T21:43:00Z"/>
                <w:sz w:val="16"/>
              </w:rPr>
            </w:pPr>
            <w:moveFrom w:id="489"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490"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491" w:author="dugalh" w:date="2018-07-27T21:43:00Z"/>
                <w:rFonts w:cs="Arial"/>
                <w:b/>
              </w:rPr>
            </w:pPr>
            <w:moveFrom w:id="492"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493" w:author="dugalh" w:date="2018-07-27T21:43:00Z"/>
                <w:sz w:val="16"/>
              </w:rPr>
            </w:pPr>
          </w:p>
        </w:tc>
        <w:tc>
          <w:tcPr>
            <w:tcW w:w="0" w:type="auto"/>
          </w:tcPr>
          <w:p w14:paraId="4449D2DA" w14:textId="33A433DC" w:rsidR="00D61588" w:rsidRPr="00B44B64" w:rsidDel="00FF0829" w:rsidRDefault="00D61588" w:rsidP="001239FB">
            <w:pPr>
              <w:rPr>
                <w:moveFrom w:id="494" w:author="dugalh" w:date="2018-07-27T21:43:00Z"/>
                <w:sz w:val="16"/>
              </w:rPr>
            </w:pPr>
          </w:p>
        </w:tc>
        <w:tc>
          <w:tcPr>
            <w:tcW w:w="0" w:type="auto"/>
          </w:tcPr>
          <w:p w14:paraId="5F2ADEB1" w14:textId="171248ED" w:rsidR="00D61588" w:rsidRPr="00B44B64" w:rsidDel="00FF0829" w:rsidRDefault="003F0D6E" w:rsidP="001239FB">
            <w:pPr>
              <w:rPr>
                <w:moveFrom w:id="495" w:author="dugalh" w:date="2018-07-27T21:43:00Z"/>
                <w:sz w:val="16"/>
              </w:rPr>
            </w:pPr>
            <w:moveFrom w:id="496"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497" w:author="dugalh" w:date="2018-07-27T21:43:00Z"/>
                <w:sz w:val="16"/>
              </w:rPr>
            </w:pPr>
            <w:moveFrom w:id="498"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499"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500" w:author="dugalh" w:date="2018-07-27T21:43:00Z"/>
                <w:rFonts w:cs="Arial"/>
                <w:b/>
              </w:rPr>
            </w:pPr>
            <w:moveFrom w:id="501"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502" w:author="dugalh" w:date="2018-07-27T21:43:00Z"/>
                <w:sz w:val="16"/>
              </w:rPr>
            </w:pPr>
          </w:p>
        </w:tc>
        <w:tc>
          <w:tcPr>
            <w:tcW w:w="0" w:type="auto"/>
          </w:tcPr>
          <w:p w14:paraId="76D67067" w14:textId="10308F68" w:rsidR="00D61588" w:rsidRPr="00B44B64" w:rsidDel="00FF0829" w:rsidRDefault="00D61588" w:rsidP="001239FB">
            <w:pPr>
              <w:rPr>
                <w:moveFrom w:id="503" w:author="dugalh" w:date="2018-07-27T21:43:00Z"/>
                <w:sz w:val="16"/>
              </w:rPr>
            </w:pPr>
          </w:p>
        </w:tc>
        <w:tc>
          <w:tcPr>
            <w:tcW w:w="0" w:type="auto"/>
          </w:tcPr>
          <w:p w14:paraId="1BA31D13" w14:textId="6781E62C" w:rsidR="00D61588" w:rsidRPr="00B44B64" w:rsidDel="00FF0829" w:rsidRDefault="003F0D6E" w:rsidP="001239FB">
            <w:pPr>
              <w:rPr>
                <w:moveFrom w:id="504" w:author="dugalh" w:date="2018-07-27T21:43:00Z"/>
                <w:sz w:val="16"/>
              </w:rPr>
            </w:pPr>
            <w:moveFrom w:id="505"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506" w:author="dugalh" w:date="2018-07-27T21:43:00Z"/>
                <w:sz w:val="16"/>
              </w:rPr>
            </w:pPr>
            <w:moveFrom w:id="507"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508"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509" w:author="dugalh" w:date="2018-07-27T21:43:00Z"/>
                <w:rFonts w:cs="Arial"/>
                <w:b/>
              </w:rPr>
            </w:pPr>
            <w:moveFrom w:id="510"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511"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512"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513" w:author="dugalh" w:date="2018-07-27T21:43:00Z"/>
                <w:sz w:val="16"/>
              </w:rPr>
            </w:pPr>
            <w:moveFrom w:id="514"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515" w:author="dugalh" w:date="2018-07-27T21:43:00Z"/>
                <w:sz w:val="16"/>
              </w:rPr>
            </w:pPr>
            <w:moveFrom w:id="516"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517" w:author="dugalh" w:date="2018-07-27T21:43:00Z"/>
                <w:sz w:val="16"/>
              </w:rPr>
            </w:pPr>
            <w:moveFrom w:id="518"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519" w:author="dugalh" w:date="2018-07-27T21:43:00Z"/>
                <w:rFonts w:cs="Arial"/>
                <w:b/>
              </w:rPr>
            </w:pPr>
            <w:moveFrom w:id="520"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521" w:author="dugalh" w:date="2018-07-27T21:43:00Z"/>
                <w:sz w:val="16"/>
              </w:rPr>
            </w:pPr>
            <w:moveFrom w:id="522"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523" w:author="dugalh" w:date="2018-07-27T21:43:00Z"/>
                <w:sz w:val="16"/>
              </w:rPr>
            </w:pPr>
            <w:moveFrom w:id="524"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525" w:author="dugalh" w:date="2018-07-27T21:43:00Z"/>
                <w:sz w:val="16"/>
              </w:rPr>
            </w:pPr>
            <w:moveFrom w:id="526"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527" w:author="dugalh" w:date="2018-07-27T21:43:00Z"/>
                <w:sz w:val="16"/>
              </w:rPr>
            </w:pPr>
            <w:moveFrom w:id="528"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529"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530" w:author="dugalh" w:date="2018-07-27T21:43:00Z"/>
                <w:rFonts w:cs="Arial"/>
                <w:b/>
              </w:rPr>
            </w:pPr>
            <w:moveFrom w:id="531"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532"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533"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534" w:author="dugalh" w:date="2018-07-27T21:43:00Z"/>
                <w:sz w:val="16"/>
              </w:rPr>
            </w:pPr>
            <w:moveFrom w:id="535"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536" w:author="dugalh" w:date="2018-07-27T21:43:00Z"/>
                <w:sz w:val="16"/>
              </w:rPr>
            </w:pPr>
            <w:moveFrom w:id="537"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538"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539" w:author="dugalh" w:date="2018-07-27T21:43:00Z"/>
                <w:rFonts w:cs="Arial"/>
                <w:b/>
              </w:rPr>
            </w:pPr>
            <w:moveFrom w:id="540"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541" w:author="dugalh" w:date="2018-07-27T21:43:00Z"/>
                <w:sz w:val="16"/>
              </w:rPr>
            </w:pPr>
          </w:p>
        </w:tc>
        <w:tc>
          <w:tcPr>
            <w:tcW w:w="0" w:type="auto"/>
          </w:tcPr>
          <w:p w14:paraId="1A622FA8" w14:textId="325AE3F4" w:rsidR="00D61588" w:rsidRPr="00B44B64" w:rsidDel="00FF0829" w:rsidRDefault="00D61588" w:rsidP="001239FB">
            <w:pPr>
              <w:rPr>
                <w:moveFrom w:id="542" w:author="dugalh" w:date="2018-07-27T21:43:00Z"/>
                <w:sz w:val="16"/>
              </w:rPr>
            </w:pPr>
          </w:p>
        </w:tc>
        <w:tc>
          <w:tcPr>
            <w:tcW w:w="0" w:type="auto"/>
          </w:tcPr>
          <w:p w14:paraId="43CAF7A1" w14:textId="63E7E260" w:rsidR="00D61588" w:rsidRPr="00B44B64" w:rsidDel="00FF0829" w:rsidRDefault="00D61588" w:rsidP="001239FB">
            <w:pPr>
              <w:rPr>
                <w:moveFrom w:id="543" w:author="dugalh" w:date="2018-07-27T21:43:00Z"/>
                <w:sz w:val="16"/>
              </w:rPr>
            </w:pPr>
            <w:moveFrom w:id="544"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545" w:author="dugalh" w:date="2018-07-27T21:43:00Z"/>
                <w:sz w:val="16"/>
              </w:rPr>
            </w:pPr>
            <w:moveFrom w:id="546"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547"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548" w:author="dugalh" w:date="2018-07-27T21:43:00Z"/>
                <w:rFonts w:cs="Arial"/>
                <w:b/>
              </w:rPr>
            </w:pPr>
            <w:moveFrom w:id="549"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550"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551"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552" w:author="dugalh" w:date="2018-07-27T21:43:00Z"/>
                <w:sz w:val="16"/>
              </w:rPr>
            </w:pPr>
            <w:moveFrom w:id="553"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554" w:author="dugalh" w:date="2018-07-27T21:43:00Z"/>
                <w:sz w:val="16"/>
              </w:rPr>
            </w:pPr>
            <w:moveFrom w:id="555"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556" w:author="dugalh" w:date="2018-07-27T21:43:00Z"/>
                <w:sz w:val="16"/>
              </w:rPr>
            </w:pPr>
            <w:moveFrom w:id="557"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558" w:author="dugalh" w:date="2018-07-27T21:43:00Z"/>
                <w:rFonts w:cs="Arial"/>
                <w:b/>
              </w:rPr>
            </w:pPr>
            <w:moveFrom w:id="559"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560" w:author="dugalh" w:date="2018-07-27T21:43:00Z"/>
                <w:sz w:val="16"/>
              </w:rPr>
            </w:pPr>
            <w:moveFrom w:id="561"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562" w:author="dugalh" w:date="2018-07-27T21:43:00Z"/>
                <w:sz w:val="16"/>
              </w:rPr>
            </w:pPr>
            <w:moveFrom w:id="563"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564" w:author="dugalh" w:date="2018-07-27T21:43:00Z"/>
                <w:sz w:val="16"/>
              </w:rPr>
            </w:pPr>
            <w:moveFrom w:id="565"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566" w:author="dugalh" w:date="2018-07-27T21:43:00Z"/>
                <w:sz w:val="16"/>
              </w:rPr>
            </w:pPr>
            <w:moveFrom w:id="567"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568"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569" w:author="dugalh" w:date="2018-07-27T21:43:00Z"/>
                <w:rFonts w:cs="Arial"/>
                <w:b/>
              </w:rPr>
            </w:pPr>
            <w:moveFrom w:id="570"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571"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572"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573" w:author="dugalh" w:date="2018-07-27T21:43:00Z"/>
                <w:sz w:val="16"/>
              </w:rPr>
            </w:pPr>
            <w:moveFrom w:id="574"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575" w:author="dugalh" w:date="2018-07-27T21:43:00Z"/>
                <w:sz w:val="16"/>
              </w:rPr>
            </w:pPr>
            <w:moveFrom w:id="576"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577"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578" w:author="dugalh" w:date="2018-07-27T21:43:00Z"/>
                <w:rFonts w:cs="Arial"/>
                <w:b/>
              </w:rPr>
            </w:pPr>
            <w:moveFrom w:id="579"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580" w:author="dugalh" w:date="2018-07-27T21:43:00Z"/>
                <w:sz w:val="16"/>
              </w:rPr>
            </w:pPr>
          </w:p>
        </w:tc>
        <w:tc>
          <w:tcPr>
            <w:tcW w:w="0" w:type="auto"/>
          </w:tcPr>
          <w:p w14:paraId="1D43677F" w14:textId="60D465AE" w:rsidR="00D61588" w:rsidRPr="00B44B64" w:rsidDel="00FF0829" w:rsidRDefault="00D61588" w:rsidP="001239FB">
            <w:pPr>
              <w:rPr>
                <w:moveFrom w:id="581" w:author="dugalh" w:date="2018-07-27T21:43:00Z"/>
                <w:sz w:val="16"/>
              </w:rPr>
            </w:pPr>
          </w:p>
        </w:tc>
        <w:tc>
          <w:tcPr>
            <w:tcW w:w="0" w:type="auto"/>
          </w:tcPr>
          <w:p w14:paraId="3DE646D5" w14:textId="4F4DA817" w:rsidR="00D61588" w:rsidRPr="00B44B64" w:rsidDel="00FF0829" w:rsidRDefault="00D61588" w:rsidP="001239FB">
            <w:pPr>
              <w:rPr>
                <w:moveFrom w:id="582" w:author="dugalh" w:date="2018-07-27T21:43:00Z"/>
                <w:sz w:val="16"/>
              </w:rPr>
            </w:pPr>
            <w:moveFrom w:id="583"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584" w:author="dugalh" w:date="2018-07-27T21:43:00Z"/>
                <w:sz w:val="16"/>
              </w:rPr>
            </w:pPr>
            <w:moveFrom w:id="585"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586"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587" w:author="dugalh" w:date="2018-07-27T21:43:00Z"/>
                <w:rFonts w:cs="Arial"/>
                <w:b/>
              </w:rPr>
            </w:pPr>
            <w:moveFrom w:id="588"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589"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590"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591" w:author="dugalh" w:date="2018-07-27T21:43:00Z"/>
                <w:sz w:val="16"/>
              </w:rPr>
            </w:pPr>
            <w:moveFrom w:id="592"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593" w:author="dugalh" w:date="2018-07-27T21:43:00Z"/>
                <w:sz w:val="16"/>
              </w:rPr>
            </w:pPr>
            <w:moveFrom w:id="594"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595" w:author="dugalh" w:date="2018-07-27T21:43:00Z"/>
                <w:sz w:val="16"/>
              </w:rPr>
            </w:pPr>
            <w:moveFrom w:id="596"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597" w:author="dugalh" w:date="2018-07-27T21:43:00Z"/>
                <w:rFonts w:cs="Arial"/>
                <w:b/>
              </w:rPr>
            </w:pPr>
            <w:moveFrom w:id="598"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599" w:author="dugalh" w:date="2018-07-27T21:43:00Z"/>
                <w:sz w:val="16"/>
              </w:rPr>
            </w:pPr>
            <w:moveFrom w:id="600"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601" w:author="dugalh" w:date="2018-07-27T21:43:00Z"/>
                <w:sz w:val="16"/>
              </w:rPr>
            </w:pPr>
            <w:moveFrom w:id="602"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603" w:author="dugalh" w:date="2018-07-27T21:43:00Z"/>
                <w:sz w:val="16"/>
              </w:rPr>
            </w:pPr>
            <w:moveFrom w:id="604"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605" w:author="dugalh" w:date="2018-07-27T21:43:00Z"/>
                <w:sz w:val="16"/>
              </w:rPr>
            </w:pPr>
            <w:moveFrom w:id="606"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607"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608" w:author="dugalh" w:date="2018-07-27T21:43:00Z"/>
                <w:rFonts w:cs="Arial"/>
                <w:b/>
              </w:rPr>
            </w:pPr>
            <w:moveFrom w:id="609"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610"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611"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612" w:author="dugalh" w:date="2018-07-27T21:43:00Z"/>
                <w:sz w:val="16"/>
              </w:rPr>
            </w:pPr>
            <w:moveFrom w:id="613"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614" w:author="dugalh" w:date="2018-07-27T21:43:00Z"/>
                <w:sz w:val="16"/>
              </w:rPr>
            </w:pPr>
            <w:moveFrom w:id="615"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616"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617" w:author="dugalh" w:date="2018-07-27T21:43:00Z"/>
                <w:rFonts w:cs="Arial"/>
                <w:b/>
              </w:rPr>
            </w:pPr>
            <w:moveFrom w:id="618"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619"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620"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621" w:author="dugalh" w:date="2018-07-27T21:43:00Z"/>
                <w:sz w:val="16"/>
              </w:rPr>
            </w:pPr>
            <w:moveFrom w:id="622"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623" w:author="dugalh" w:date="2018-07-27T21:43:00Z"/>
                <w:sz w:val="16"/>
              </w:rPr>
            </w:pPr>
            <w:moveFrom w:id="624"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625" w:author="dugalh" w:date="2018-07-27T21:43:00Z"/>
        </w:rPr>
      </w:pPr>
    </w:p>
    <w:p w14:paraId="18004DAF" w14:textId="6914ACD7" w:rsidR="00D61588" w:rsidRPr="00B44B64" w:rsidDel="00FF0829" w:rsidRDefault="00D61588" w:rsidP="00D61588">
      <w:pPr>
        <w:rPr>
          <w:moveFrom w:id="626" w:author="dugalh" w:date="2018-07-27T21:43:00Z"/>
        </w:rPr>
      </w:pPr>
    </w:p>
    <w:p w14:paraId="5EB0E41A" w14:textId="47C83AFC" w:rsidR="00D61588" w:rsidRPr="00B44B64" w:rsidDel="00FF0829" w:rsidRDefault="00D9072B" w:rsidP="00490894">
      <w:pPr>
        <w:jc w:val="center"/>
        <w:rPr>
          <w:moveFrom w:id="627" w:author="dugalh" w:date="2018-07-27T21:43:00Z"/>
        </w:rPr>
      </w:pPr>
      <w:moveFrom w:id="628" w:author="dugalh" w:date="2018-07-27T21:43:00Z">
        <w:r w:rsidRPr="00B44B64" w:rsidDel="00FF0829">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629" w:author="dugalh" w:date="2018-07-27T21:43:00Z"/>
        </w:rPr>
      </w:pPr>
      <w:bookmarkStart w:id="630" w:name="_Toc394582257"/>
      <w:bookmarkStart w:id="631" w:name="_Toc448324366"/>
      <w:bookmarkStart w:id="632" w:name="_Ref392343684"/>
      <w:moveFrom w:id="633"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4</w:t>
        </w:r>
        <w:r w:rsidR="00F4774D" w:rsidRPr="00B44B64" w:rsidDel="00FF0829">
          <w:fldChar w:fldCharType="end"/>
        </w:r>
        <w:bookmarkEnd w:id="632"/>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630"/>
        <w:bookmarkEnd w:id="631"/>
      </w:moveFrom>
    </w:p>
    <w:p w14:paraId="432B95C2" w14:textId="749387AD" w:rsidR="00D61588" w:rsidDel="00FF0829" w:rsidRDefault="00D61588" w:rsidP="00F4774D">
      <w:pPr>
        <w:pStyle w:val="Caption"/>
        <w:rPr>
          <w:moveFrom w:id="634" w:author="dugalh" w:date="2018-07-27T21:43:00Z"/>
        </w:rPr>
      </w:pPr>
    </w:p>
    <w:p w14:paraId="577A4546" w14:textId="5AC8E0BF" w:rsidR="00CA517C" w:rsidRPr="00CA517C" w:rsidDel="00FF0829" w:rsidRDefault="00CA517C" w:rsidP="00CA517C">
      <w:pPr>
        <w:rPr>
          <w:moveFrom w:id="635" w:author="dugalh" w:date="2018-07-27T21:43:00Z"/>
        </w:rPr>
      </w:pPr>
    </w:p>
    <w:p w14:paraId="6D2437D9" w14:textId="5BB1CC0B" w:rsidR="00D61588" w:rsidRPr="00B44B64" w:rsidDel="00FF0829" w:rsidRDefault="008F22FC" w:rsidP="00361B48">
      <w:pPr>
        <w:pStyle w:val="BodyTextIndented"/>
        <w:rPr>
          <w:moveFrom w:id="636" w:author="dugalh" w:date="2018-07-27T21:43:00Z"/>
        </w:rPr>
      </w:pPr>
      <w:moveFrom w:id="637"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sidDel="00FF0829">
          <w:lastRenderedPageBreak/>
          <w:t>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638" w:author="dugalh" w:date="2018-07-27T21:43:00Z"/>
          <w:b w:val="0"/>
        </w:rPr>
      </w:pPr>
      <w:bookmarkStart w:id="639" w:name="_Ref506921968"/>
      <w:moveFrom w:id="640" w:author="dugalh" w:date="2018-07-27T21:43:00Z">
        <w:r w:rsidRPr="00B44B64" w:rsidDel="00FF0829">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2</w:t>
        </w:r>
        <w:r w:rsidRPr="00B44B64" w:rsidDel="00FF0829">
          <w:fldChar w:fldCharType="end"/>
        </w:r>
        <w:bookmarkEnd w:id="639"/>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641" w:author="dugalh" w:date="2018-07-27T21:43:00Z"/>
              </w:rPr>
            </w:pPr>
            <w:moveFrom w:id="642" w:author="dugalh" w:date="2018-07-27T21:43:00Z">
              <w:r w:rsidRPr="00B44B64" w:rsidDel="00FF0829">
                <w:t>Class Name</w:t>
              </w:r>
            </w:moveFrom>
          </w:p>
        </w:tc>
        <w:tc>
          <w:tcPr>
            <w:tcW w:w="7873" w:type="dxa"/>
          </w:tcPr>
          <w:p w14:paraId="0AA40861" w14:textId="302940C1" w:rsidR="00F8201B" w:rsidRPr="00B44B64" w:rsidDel="00FF0829" w:rsidRDefault="00F8201B" w:rsidP="000F603E">
            <w:pPr>
              <w:pStyle w:val="1TableText"/>
              <w:tabs>
                <w:tab w:val="num" w:pos="993"/>
              </w:tabs>
              <w:rPr>
                <w:moveFrom w:id="643" w:author="dugalh" w:date="2018-07-27T21:43:00Z"/>
              </w:rPr>
            </w:pPr>
            <w:moveFrom w:id="644"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645" w:author="dugalh" w:date="2018-07-27T21:43:00Z"/>
              </w:rPr>
            </w:pPr>
            <w:moveFrom w:id="646"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647" w:author="dugalh" w:date="2018-07-27T21:43:00Z"/>
                <w:i/>
              </w:rPr>
            </w:pPr>
            <w:moveFrom w:id="648"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649" w:author="dugalh" w:date="2018-07-27T21:43:00Z"/>
              </w:rPr>
            </w:pPr>
            <w:moveFrom w:id="650"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651" w:author="dugalh" w:date="2018-07-27T21:43:00Z"/>
              </w:rPr>
            </w:pPr>
            <w:moveFrom w:id="652"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653" w:author="dugalh" w:date="2018-07-27T21:43:00Z"/>
              </w:rPr>
            </w:pPr>
            <w:moveFrom w:id="654"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655" w:author="dugalh" w:date="2018-07-27T21:43:00Z"/>
              </w:rPr>
            </w:pPr>
            <w:moveFrom w:id="656"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657" w:author="dugalh" w:date="2018-07-27T21:43:00Z"/>
        </w:rPr>
      </w:pPr>
    </w:p>
    <w:p w14:paraId="217F7A91" w14:textId="7A21EA00" w:rsidR="00D61588" w:rsidRPr="00B44B64" w:rsidDel="00FF0829" w:rsidRDefault="001E6DC0" w:rsidP="00A76FA9">
      <w:pPr>
        <w:pStyle w:val="BodyText"/>
        <w:rPr>
          <w:moveFrom w:id="658" w:author="dugalh" w:date="2018-07-27T21:43:00Z"/>
        </w:rPr>
      </w:pPr>
      <w:moveFrom w:id="659"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660" w:author="dugalh" w:date="2018-07-27T21:43:00Z"/>
        </w:rPr>
      </w:pPr>
    </w:p>
    <w:p w14:paraId="061F46AB" w14:textId="67F6A589" w:rsidR="00D61588" w:rsidRPr="00B44B64" w:rsidDel="00FF0829" w:rsidRDefault="00804C5F" w:rsidP="00CA517C">
      <w:pPr>
        <w:keepNext/>
        <w:spacing w:line="360" w:lineRule="auto"/>
        <w:jc w:val="center"/>
        <w:rPr>
          <w:moveFrom w:id="661" w:author="dugalh" w:date="2018-07-27T21:43:00Z"/>
        </w:rPr>
      </w:pPr>
      <w:moveFrom w:id="662" w:author="dugalh" w:date="2018-07-27T21:43:00Z">
        <w:r w:rsidRPr="00B44B64" w:rsidDel="00FF0829">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2D4FE5" w:rsidRPr="00804C5F" w:rsidRDefault="002D4FE5"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2D4FE5" w:rsidRPr="00804C5F" w:rsidRDefault="002D4FE5"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663" w:author="dugalh" w:date="2018-07-27T21:43:00Z"/>
          <w:b w:val="0"/>
        </w:rPr>
      </w:pPr>
      <w:bookmarkStart w:id="664" w:name="_Toc394582258"/>
      <w:bookmarkStart w:id="665" w:name="_Toc448324367"/>
      <w:bookmarkStart w:id="666" w:name="_Ref392445255"/>
      <w:moveFrom w:id="667" w:author="dugalh" w:date="2018-07-27T21:43:00Z">
        <w:r w:rsidRPr="00B44B64" w:rsidDel="00FF0829">
          <w:t>Fig</w:t>
        </w:r>
        <w:r w:rsidR="00CA517C"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5</w:t>
        </w:r>
        <w:r w:rsidR="00F4774D" w:rsidRPr="00B44B64" w:rsidDel="00FF0829">
          <w:fldChar w:fldCharType="end"/>
        </w:r>
        <w:bookmarkEnd w:id="666"/>
        <w:r w:rsidRPr="00CA517C" w:rsidDel="00FF0829">
          <w:rPr>
            <w:b w:val="0"/>
          </w:rPr>
          <w:t xml:space="preserve">  </w:t>
        </w:r>
        <w:bookmarkEnd w:id="664"/>
        <w:bookmarkEnd w:id="665"/>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668" w:author="dugalh" w:date="2018-07-27T21:43:00Z"/>
        </w:rPr>
      </w:pPr>
    </w:p>
    <w:p w14:paraId="39A2B3E8" w14:textId="7B215A54" w:rsidR="00D61588" w:rsidRPr="00B44B64" w:rsidDel="00FF0829" w:rsidRDefault="00D61588" w:rsidP="00CA517C">
      <w:pPr>
        <w:pStyle w:val="1Tablecaption"/>
        <w:rPr>
          <w:moveFrom w:id="669" w:author="dugalh" w:date="2018-07-27T21:43:00Z"/>
        </w:rPr>
      </w:pPr>
      <w:bookmarkStart w:id="670" w:name="_Ref392530242"/>
      <w:bookmarkStart w:id="671" w:name="_Toc394582239"/>
      <w:bookmarkStart w:id="672" w:name="_Toc448324338"/>
      <w:moveFrom w:id="673"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670"/>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671"/>
        <w:bookmarkEnd w:id="672"/>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674" w:author="dugalh" w:date="2018-07-27T21:43:00Z"/>
              </w:rPr>
            </w:pPr>
            <w:moveFrom w:id="675"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676" w:author="dugalh" w:date="2018-07-27T21:43:00Z"/>
              </w:rPr>
            </w:pPr>
            <w:moveFrom w:id="677"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678" w:author="dugalh" w:date="2018-07-27T21:43:00Z"/>
              </w:rPr>
            </w:pPr>
            <w:moveFrom w:id="679"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680" w:author="dugalh" w:date="2018-07-27T21:43:00Z"/>
              </w:rPr>
            </w:pPr>
            <w:moveFrom w:id="681"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682" w:author="dugalh" w:date="2018-07-27T21:43:00Z"/>
              </w:rPr>
            </w:pPr>
            <w:moveFrom w:id="683"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684" w:author="dugalh" w:date="2018-07-27T21:43:00Z"/>
              </w:rPr>
            </w:pPr>
            <w:moveFrom w:id="685"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686" w:author="dugalh" w:date="2018-07-27T21:43:00Z"/>
              </w:rPr>
            </w:pPr>
            <w:moveFrom w:id="687"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688" w:author="dugalh" w:date="2018-07-27T21:43:00Z"/>
              </w:rPr>
            </w:pPr>
            <w:moveFrom w:id="689"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690" w:author="dugalh" w:date="2018-07-27T21:43:00Z"/>
              </w:rPr>
            </w:pPr>
            <w:moveFrom w:id="691"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692" w:author="dugalh" w:date="2018-07-27T21:43:00Z"/>
              </w:rPr>
            </w:pPr>
            <w:moveFrom w:id="693"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694" w:author="dugalh" w:date="2018-07-27T21:43:00Z"/>
              </w:rPr>
            </w:pPr>
            <w:moveFrom w:id="695"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696" w:author="dugalh" w:date="2018-07-27T21:43:00Z"/>
              </w:rPr>
            </w:pPr>
            <w:moveFrom w:id="697"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698" w:author="dugalh" w:date="2018-07-27T21:43:00Z"/>
                <w:b/>
              </w:rPr>
            </w:pPr>
            <w:moveFrom w:id="699"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700" w:author="dugalh" w:date="2018-07-27T21:43:00Z"/>
                <w:b/>
              </w:rPr>
            </w:pPr>
            <w:moveFrom w:id="701"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702" w:author="dugalh" w:date="2018-07-27T21:43:00Z"/>
                <w:b/>
              </w:rPr>
            </w:pPr>
            <w:moveFrom w:id="703"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704" w:author="dugalh" w:date="2018-07-27T21:43:00Z"/>
        </w:rPr>
      </w:pPr>
    </w:p>
    <w:moveFromRangeEnd w:id="401"/>
    <w:p w14:paraId="443302B9" w14:textId="39D4F34D" w:rsidR="00D61588" w:rsidRPr="00B44B64" w:rsidRDefault="00323D36" w:rsidP="00D61588">
      <w:pPr>
        <w:pStyle w:val="Heading2"/>
      </w:pPr>
      <w:r w:rsidRPr="00B44B64">
        <w:t>Features</w:t>
      </w:r>
    </w:p>
    <w:p w14:paraId="630E3098" w14:textId="730735A3"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2D4FE5">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35&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Louchet","plainTextFormattedCitation":"37","previouslyFormattedCitation":"&lt;sup&gt;36&lt;/sup&gt;"},"properties":{"noteIndex":0},"schema":"https://github.com/citation-style-language/schema/raw/master/csl-citation.json"}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705"/>
      <w:r w:rsidRPr="00B44B64">
        <w:t xml:space="preserve">The per-pixel features are found with the spectral information from only </w:t>
      </w:r>
      <w:del w:id="706" w:author="dugalh" w:date="2018-07-27T14:51:00Z">
        <w:r w:rsidRPr="00B44B64" w:rsidDel="00AF592E">
          <w:delText xml:space="preserve">that </w:delText>
        </w:r>
      </w:del>
      <w:ins w:id="707"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705"/>
      <w:r w:rsidR="003B6223">
        <w:rPr>
          <w:rStyle w:val="CommentReference"/>
        </w:rPr>
        <w:commentReference w:id="705"/>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2D4FE5">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14,37&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16480B3D"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2D4FE5">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38&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36220C"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708"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1</w:t>
            </w:r>
            <w:r w:rsidRPr="00B44B64">
              <w:rPr>
                <w:rStyle w:val="MyEquationChar"/>
                <w:lang w:val="en-US"/>
              </w:rPr>
              <w:fldChar w:fldCharType="end"/>
            </w:r>
            <w:r w:rsidR="00D61588" w:rsidRPr="00B44B64">
              <w:t>)</w:t>
            </w:r>
            <w:bookmarkEnd w:id="708"/>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w:t>
      </w:r>
      <w:proofErr w:type="spellStart"/>
      <w:r w:rsidR="00D61588" w:rsidRPr="00B44B64">
        <w:t>enominator</w:t>
      </w:r>
      <w:proofErr w:type="spellEnd"/>
      <w:r w:rsidR="00D61588" w:rsidRPr="00B44B64">
        <w:t xml:space="preserve"> normali</w:t>
      </w:r>
      <w:r w:rsidR="000B7347" w:rsidRPr="00B44B64">
        <w:t>zes</w:t>
      </w:r>
      <w:r w:rsidR="00D61588" w:rsidRPr="00B44B64">
        <w:t xml:space="preserve"> for intensity.  </w:t>
      </w:r>
    </w:p>
    <w:p w14:paraId="5BF4BFE4" w14:textId="6648C3C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709"/>
      <w:commentRangeStart w:id="710"/>
      <w:r w:rsidRPr="00B44B64">
        <w:t>There is a sharp transition from absorption to reflection around 700</w:t>
      </w:r>
      <w:r w:rsidR="005B4ECE" w:rsidRPr="00B44B64">
        <w:t xml:space="preserve"> </w:t>
      </w:r>
      <w:r w:rsidRPr="00B44B64">
        <w:t>nm</w:t>
      </w:r>
      <w:r w:rsidR="00414F27" w:rsidRPr="00B44B64">
        <w:t>.</w:t>
      </w:r>
      <w:commentRangeEnd w:id="709"/>
      <w:r w:rsidR="003B6223">
        <w:rPr>
          <w:rStyle w:val="CommentReference"/>
        </w:rPr>
        <w:commentReference w:id="709"/>
      </w:r>
      <w:commentRangeEnd w:id="710"/>
      <w:r w:rsidR="00AF592E">
        <w:rPr>
          <w:rStyle w:val="CommentReference"/>
        </w:rPr>
        <w:commentReference w:id="710"/>
      </w:r>
      <w:r w:rsidRPr="00B44B64">
        <w:fldChar w:fldCharType="begin" w:fldLock="1"/>
      </w:r>
      <w:r w:rsidR="002D4FE5">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39&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B31736">
              <w:rPr>
                <w:rStyle w:val="MyEquationChar"/>
                <w:noProof/>
                <w:lang w:val="en-US"/>
              </w:rPr>
              <w:t>2</w:t>
            </w:r>
            <w:r w:rsidR="00892B0C" w:rsidRPr="00B44B64">
              <w:fldChar w:fldCharType="end"/>
            </w:r>
            <w:r w:rsidR="00D61588" w:rsidRPr="00B44B64">
              <w:rPr>
                <w:rStyle w:val="MyEquationChar"/>
                <w:lang w:val="en-US"/>
              </w:rPr>
              <w:t>)</w:t>
            </w:r>
          </w:p>
        </w:tc>
      </w:tr>
    </w:tbl>
    <w:p w14:paraId="24FB8E31" w14:textId="06CB18F5"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2D4FE5">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B3173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lastRenderedPageBreak/>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52CA6E05"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2D4FE5">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B31736" w:rsidRPr="00B44B64">
        <w:t>(</w:t>
      </w:r>
      <w:r w:rsidR="00B31736">
        <w:rPr>
          <w:rStyle w:val="MyEquationChar"/>
          <w:noProof/>
          <w:lang w:val="en-US"/>
        </w:rPr>
        <w:t>1</w:t>
      </w:r>
      <w:r w:rsidR="00B3173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0105B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36&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0DDC3DD3"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2D4FE5">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35&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B31736" w:rsidRPr="00B31736">
        <w:t xml:space="preserve">Table </w:t>
      </w:r>
      <w:r w:rsidR="00B31736" w:rsidRPr="00B31736">
        <w:rPr>
          <w:noProof/>
        </w:rPr>
        <w:t>4</w:t>
      </w:r>
      <w:r w:rsidRPr="00B44B64">
        <w:fldChar w:fldCharType="end"/>
      </w:r>
      <w:r w:rsidRPr="00B44B64">
        <w:t xml:space="preserve">.  </w:t>
      </w:r>
      <w:r w:rsidR="009F4D59" w:rsidRPr="00B44B64">
        <w:t xml:space="preserve">A sliding window size of five was selected using a cross-validated grid search, with the </w:t>
      </w:r>
      <w:r w:rsidR="009F4D59" w:rsidRPr="00B44B64">
        <w:lastRenderedPageBreak/>
        <w:t xml:space="preserve">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711" w:name="_Ref393463827"/>
      <w:bookmarkStart w:id="712" w:name="_Ref393463822"/>
      <w:bookmarkStart w:id="713" w:name="_Toc394582240"/>
      <w:bookmarkStart w:id="714"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B31736">
        <w:rPr>
          <w:b/>
          <w:noProof/>
        </w:rPr>
        <w:t>4</w:t>
      </w:r>
      <w:r w:rsidR="00F4774D" w:rsidRPr="00CA517C">
        <w:rPr>
          <w:b/>
        </w:rPr>
        <w:fldChar w:fldCharType="end"/>
      </w:r>
      <w:bookmarkEnd w:id="711"/>
      <w:r w:rsidRPr="00B44B64">
        <w:t xml:space="preserve">   Features</w:t>
      </w:r>
      <w:bookmarkEnd w:id="712"/>
      <w:bookmarkEnd w:id="713"/>
      <w:bookmarkEnd w:id="714"/>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4BA038F" w:rsidR="00D61588" w:rsidRPr="00B44B64" w:rsidRDefault="00D61588" w:rsidP="000104B9">
      <w:pPr>
        <w:pStyle w:val="BodyTextIndented"/>
      </w:pPr>
      <w:r w:rsidRPr="00B44B64">
        <w:t>The bands of the imagery have significant spectral overlap</w:t>
      </w:r>
      <w:r w:rsidRPr="00B44B64">
        <w:fldChar w:fldCharType="begin" w:fldLock="1"/>
      </w:r>
      <w:r w:rsidR="002D4FE5">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2D4FE5">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30,43–45&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w:t>
      </w:r>
      <w:r w:rsidRPr="00B44B64">
        <w:lastRenderedPageBreak/>
        <w:t>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53252E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2D4FE5">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47&lt;/sup&gt;","plainTextFormattedCitation":"47","previouslyFormattedCitation":"&lt;sup&gt;46&lt;/sup&gt;"},"properties":{"noteIndex":0},"schema":"https://github.com/citation-style-language/schema/raw/master/csl-citation.json"}</w:instrText>
      </w:r>
      <w:r w:rsidRPr="00B44B64">
        <w:fldChar w:fldCharType="separate"/>
      </w:r>
      <w:r w:rsidR="002D4FE5" w:rsidRPr="002D4FE5">
        <w:rPr>
          <w:noProof/>
          <w:vertAlign w:val="superscript"/>
        </w:rPr>
        <w:t>47</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3C9251C6"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715"/>
      <w:r w:rsidR="00C22C18" w:rsidRPr="00B44B64">
        <w:t>The naïve Bayes criterion makes no assumption</w:t>
      </w:r>
      <w:del w:id="716" w:author="dugalh" w:date="2018-07-27T14:47:00Z">
        <w:r w:rsidR="00C22C18" w:rsidRPr="00B44B64" w:rsidDel="00235249">
          <w:delText>s</w:delText>
        </w:r>
      </w:del>
      <w:r w:rsidR="00C22C18" w:rsidRPr="00B44B64">
        <w:t xml:space="preserve"> about the form of the class distributions and can thus provide a generic measure of </w:t>
      </w:r>
      <w:proofErr w:type="spellStart"/>
      <w:r w:rsidR="00C22C18" w:rsidRPr="00B44B64">
        <w:t>separability</w:t>
      </w:r>
      <w:commentRangeEnd w:id="715"/>
      <w:proofErr w:type="spellEnd"/>
      <w:r w:rsidR="003B6223">
        <w:rPr>
          <w:rStyle w:val="CommentReference"/>
        </w:rPr>
        <w:commentReference w:id="715"/>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2D4FE5">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48&lt;/sup&gt;","plainTextFormattedCitation":"48","previouslyFormattedCitation":"&lt;sup&gt;47&lt;/sup&gt;"},"properties":{"noteIndex":0},"schema":"https://github.com/citation-style-language/schema/raw/master/csl-citation.json"}</w:instrText>
      </w:r>
      <w:r w:rsidR="00C22C18" w:rsidRPr="00B44B64">
        <w:fldChar w:fldCharType="separate"/>
      </w:r>
      <w:r w:rsidR="002D4FE5" w:rsidRPr="002D4FE5">
        <w:rPr>
          <w:noProof/>
          <w:vertAlign w:val="superscript"/>
        </w:rPr>
        <w:t>48</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717"/>
      <w:commentRangeStart w:id="718"/>
      <w:r w:rsidRPr="00B44B64">
        <w:lastRenderedPageBreak/>
        <w:t>Classification</w:t>
      </w:r>
      <w:r w:rsidR="00905BD5" w:rsidRPr="00B44B64">
        <w:t xml:space="preserve"> and Canopy</w:t>
      </w:r>
      <w:r w:rsidR="00FA2071" w:rsidRPr="00B44B64">
        <w:t>-</w:t>
      </w:r>
      <w:r w:rsidR="00905BD5" w:rsidRPr="00B44B64">
        <w:t>Cover Estimation</w:t>
      </w:r>
      <w:commentRangeEnd w:id="717"/>
      <w:r w:rsidR="000437B9">
        <w:rPr>
          <w:rStyle w:val="CommentReference"/>
          <w:i w:val="0"/>
        </w:rPr>
        <w:commentReference w:id="717"/>
      </w:r>
      <w:commentRangeEnd w:id="718"/>
      <w:r w:rsidR="004A4501">
        <w:rPr>
          <w:rStyle w:val="CommentReference"/>
          <w:i w:val="0"/>
        </w:rPr>
        <w:commentReference w:id="718"/>
      </w:r>
    </w:p>
    <w:p w14:paraId="572975B3" w14:textId="52966BB5"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2D4FE5">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48&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719" w:author="dugalh" w:date="2018-07-27T16:51:00Z">
        <w:r w:rsidR="00475CCF">
          <w:t xml:space="preserve">they </w:t>
        </w:r>
      </w:ins>
      <w:ins w:id="720" w:author="dugalh" w:date="2018-07-27T16:47:00Z">
        <w:r w:rsidR="00875BEA">
          <w:t>are non-param</w:t>
        </w:r>
      </w:ins>
      <w:ins w:id="721" w:author="dugalh" w:date="2018-07-27T16:48:00Z">
        <w:r w:rsidR="00875BEA">
          <w:t>e</w:t>
        </w:r>
      </w:ins>
      <w:ins w:id="722" w:author="dugalh" w:date="2018-07-27T16:47:00Z">
        <w:r w:rsidR="00875BEA">
          <w:t xml:space="preserve">tric (i.e. </w:t>
        </w:r>
      </w:ins>
      <w:r w:rsidRPr="00B44B64">
        <w:t>they make no assumption</w:t>
      </w:r>
      <w:del w:id="723" w:author="dugalh" w:date="2018-07-27T16:48:00Z">
        <w:r w:rsidRPr="00B44B64" w:rsidDel="00875BEA">
          <w:delText>s</w:delText>
        </w:r>
      </w:del>
      <w:r w:rsidRPr="00B44B64">
        <w:t xml:space="preserve"> </w:t>
      </w:r>
      <w:r w:rsidR="00C45804" w:rsidRPr="00B44B64">
        <w:t>about</w:t>
      </w:r>
      <w:r w:rsidRPr="00B44B64">
        <w:t xml:space="preserve"> the form of class distributions</w:t>
      </w:r>
      <w:ins w:id="724"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2D4FE5">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48&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w:t>
      </w:r>
    </w:p>
    <w:p w14:paraId="33BF7BCB" w14:textId="1784FC16"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2D4FE5">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50&lt;/sup&gt;","plainTextFormattedCitation":"50","previouslyFormattedCitation":"&lt;sup&gt;49&lt;/sup&gt;"},"properties":{"noteIndex":0},"schema":"https://github.com/citation-style-language/schema/raw/master/csl-citation.json"}</w:instrText>
      </w:r>
      <w:r w:rsidRPr="00B44B64">
        <w:fldChar w:fldCharType="separate"/>
      </w:r>
      <w:r w:rsidR="002D4FE5" w:rsidRPr="002D4FE5">
        <w:rPr>
          <w:noProof/>
          <w:vertAlign w:val="superscript"/>
        </w:rPr>
        <w:t>50</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2D4FE5">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51&lt;/sup&gt;","plainTextFormattedCitation":"51","previouslyFormattedCitation":"&lt;sup&gt;50&lt;/sup&gt;"},"properties":{"noteIndex":0},"schema":"https://github.com/citation-style-language/schema/raw/master/csl-citation.json"}</w:instrText>
      </w:r>
      <w:r w:rsidRPr="00B44B64">
        <w:fldChar w:fldCharType="separate"/>
      </w:r>
      <w:r w:rsidR="002D4FE5" w:rsidRPr="002D4FE5">
        <w:rPr>
          <w:noProof/>
          <w:vertAlign w:val="superscript"/>
        </w:rPr>
        <w:t>51</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005EBE40"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2D4FE5">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36,44,46,52&lt;/sup&gt;","plainTextFormattedCitation":"36,44,46,52","previouslyFormattedCitation":"&lt;sup&gt;35,43,45,51&lt;/sup&gt;"},"properties":{"noteIndex":0},"schema":"https://github.com/citation-style-language/schema/raw/master/csl-citation.json"}</w:instrText>
      </w:r>
      <w:r w:rsidR="00D61588" w:rsidRPr="00B44B64">
        <w:fldChar w:fldCharType="separate"/>
      </w:r>
      <w:r w:rsidR="002D4FE5" w:rsidRPr="002D4FE5">
        <w:rPr>
          <w:noProof/>
          <w:vertAlign w:val="superscript"/>
        </w:rPr>
        <w:t>36,44,46,52</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2D4FE5">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52&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2D4FE5">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52&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725" w:author="dugalh" w:date="2018-07-27T16:49:00Z">
        <w:r w:rsidR="00475CCF">
          <w:t xml:space="preserve">In kernel form, the SVM </w:t>
        </w:r>
      </w:ins>
      <w:ins w:id="726" w:author="dugalh" w:date="2018-07-27T16:50:00Z">
        <w:r w:rsidR="00475CCF">
          <w:t>can</w:t>
        </w:r>
      </w:ins>
      <w:ins w:id="727"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2D69FB3D" w:rsidR="00D61588" w:rsidRPr="00B44B64" w:rsidRDefault="00D61588" w:rsidP="000104B9">
      <w:pPr>
        <w:pStyle w:val="BodyTextIndented"/>
      </w:pPr>
      <w:commentRangeStart w:id="728"/>
      <w:commentRangeStart w:id="729"/>
      <w:r w:rsidRPr="00B44B64">
        <w:t xml:space="preserve">The Bayes normal classifier, sometimes referred to as the </w:t>
      </w:r>
      <w:ins w:id="730" w:author="dugalh" w:date="2018-07-27T14:50:00Z">
        <w:r w:rsidR="00235249">
          <w:t>Maximum Likelihood (</w:t>
        </w:r>
      </w:ins>
      <w:r w:rsidR="000B7347" w:rsidRPr="00B44B64">
        <w:t>ML</w:t>
      </w:r>
      <w:ins w:id="731" w:author="dugalh" w:date="2018-07-27T14:50:00Z">
        <w:r w:rsidR="00235249">
          <w:t>)</w:t>
        </w:r>
      </w:ins>
      <w:r w:rsidRPr="00B44B64">
        <w:t xml:space="preserve"> classifier, </w:t>
      </w:r>
      <w:commentRangeStart w:id="732"/>
      <w:r w:rsidRPr="00B44B64">
        <w:t xml:space="preserve">assumes </w:t>
      </w:r>
      <w:r w:rsidR="00126A40" w:rsidRPr="00B44B64">
        <w:t xml:space="preserve">that </w:t>
      </w:r>
      <w:r w:rsidRPr="00B44B64">
        <w:t>the classes are normally distributed</w:t>
      </w:r>
      <w:commentRangeEnd w:id="728"/>
      <w:r w:rsidR="00671757">
        <w:rPr>
          <w:rStyle w:val="CommentReference"/>
        </w:rPr>
        <w:commentReference w:id="728"/>
      </w:r>
      <w:commentRangeEnd w:id="729"/>
      <w:r w:rsidR="00235249">
        <w:rPr>
          <w:rStyle w:val="CommentReference"/>
        </w:rPr>
        <w:commentReference w:id="729"/>
      </w:r>
      <w:commentRangeEnd w:id="732"/>
      <w:r w:rsidR="00475CCF">
        <w:rPr>
          <w:rStyle w:val="CommentReference"/>
        </w:rPr>
        <w:commentReference w:id="732"/>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2D4FE5">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54&lt;/sup&gt;","plainTextFormattedCitation":"54","previouslyFormattedCitation":"&lt;sup&gt;53&lt;/sup&gt;"},"properties":{"noteIndex":0},"schema":"https://github.com/citation-style-language/schema/raw/master/csl-citation.json"}</w:instrText>
      </w:r>
      <w:r w:rsidRPr="00B44B64">
        <w:fldChar w:fldCharType="separate"/>
      </w:r>
      <w:r w:rsidR="002D4FE5" w:rsidRPr="002D4FE5">
        <w:rPr>
          <w:noProof/>
          <w:vertAlign w:val="superscript"/>
        </w:rPr>
        <w:t>54</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733"/>
      <w:r w:rsidRPr="00B44B64">
        <w:t xml:space="preserve">This classifier is a useful benchmark as it almost always performs reasonably well, requires only one parameter and </w:t>
      </w:r>
      <w:del w:id="734" w:author="dugalh" w:date="2018-07-27T16:53:00Z">
        <w:r w:rsidRPr="00B44B64" w:rsidDel="00475CCF">
          <w:delText xml:space="preserve">makes no </w:delText>
        </w:r>
        <w:r w:rsidRPr="00B44B64" w:rsidDel="00475CCF">
          <w:lastRenderedPageBreak/>
          <w:delText>assumption</w:delText>
        </w:r>
      </w:del>
      <w:del w:id="735" w:author="dugalh" w:date="2018-07-27T14:49:00Z">
        <w:r w:rsidRPr="00B44B64" w:rsidDel="00235249">
          <w:delText>s</w:delText>
        </w:r>
      </w:del>
      <w:del w:id="736" w:author="dugalh" w:date="2018-07-27T16:53:00Z">
        <w:r w:rsidRPr="00B44B64" w:rsidDel="00475CCF">
          <w:delText xml:space="preserve"> about class distributions</w:delText>
        </w:r>
      </w:del>
      <w:ins w:id="737"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w:t>
      </w:r>
      <w:commentRangeEnd w:id="733"/>
      <w:r w:rsidR="00671757">
        <w:rPr>
          <w:rStyle w:val="CommentReference"/>
        </w:rPr>
        <w:commentReference w:id="733"/>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5D43DB47" w:rsidR="00905BD5" w:rsidRPr="00B44B64" w:rsidRDefault="00A61724" w:rsidP="000104B9">
      <w:pPr>
        <w:pStyle w:val="BodyTextIndented"/>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B31736" w:rsidRPr="00B31736">
        <w:t xml:space="preserve">Table </w:t>
      </w:r>
      <w:r w:rsidR="00B31736" w:rsidRPr="00B31736">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2D4FE5">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55&lt;/sup&gt;","plainTextFormattedCitation":"55","previouslyFormattedCitation":"&lt;sup&gt;54&lt;/sup&gt;"},"properties":{"noteIndex":0},"schema":"https://github.com/citation-style-language/schema/raw/master/csl-citation.json"}</w:instrText>
      </w:r>
      <w:r w:rsidR="00F65796" w:rsidRPr="00B44B64">
        <w:fldChar w:fldCharType="separate"/>
      </w:r>
      <w:r w:rsidR="002D4FE5" w:rsidRPr="002D4FE5">
        <w:rPr>
          <w:noProof/>
          <w:vertAlign w:val="superscript"/>
        </w:rPr>
        <w:t>55</w:t>
      </w:r>
      <w:r w:rsidR="00F65796" w:rsidRPr="00B44B64">
        <w:fldChar w:fldCharType="end"/>
      </w:r>
      <w:r w:rsidR="00F65796" w:rsidRPr="00B44B64">
        <w:t xml:space="preserve">   </w:t>
      </w:r>
    </w:p>
    <w:p w14:paraId="15528E06" w14:textId="41158126" w:rsidR="007E73AF" w:rsidRPr="00B44B64" w:rsidRDefault="00D61588" w:rsidP="000104B9">
      <w:pPr>
        <w:pStyle w:val="BodyTextIndented"/>
      </w:pPr>
      <w:r w:rsidRPr="00B44B64">
        <w:t>Morphological operators</w:t>
      </w:r>
      <w:r w:rsidRPr="00B44B64">
        <w:fldChar w:fldCharType="begin" w:fldLock="1"/>
      </w:r>
      <w:r w:rsidR="002D4FE5">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56&lt;/sup&gt;","plainTextFormattedCitation":"56","previouslyFormattedCitation":"&lt;sup&gt;55&lt;/sup&gt;"},"properties":{"noteIndex":0},"schema":"https://github.com/citation-style-language/schema/raw/master/csl-citation.json"}</w:instrText>
      </w:r>
      <w:r w:rsidRPr="00B44B64">
        <w:fldChar w:fldCharType="separate"/>
      </w:r>
      <w:r w:rsidR="002D4FE5" w:rsidRPr="002D4FE5">
        <w:rPr>
          <w:noProof/>
          <w:vertAlign w:val="superscript"/>
        </w:rPr>
        <w:t>56</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738"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B31736">
        <w:rPr>
          <w:b/>
          <w:noProof/>
        </w:rPr>
        <w:t>5</w:t>
      </w:r>
      <w:r w:rsidRPr="00CA517C">
        <w:rPr>
          <w:b/>
        </w:rPr>
        <w:fldChar w:fldCharType="end"/>
      </w:r>
      <w:bookmarkEnd w:id="738"/>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lastRenderedPageBreak/>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B31736" w:rsidRPr="00B44B64">
        <w:t>Fig</w:t>
      </w:r>
      <w:r w:rsidR="00B31736">
        <w:t>.</w:t>
      </w:r>
      <w:r w:rsidR="00B31736" w:rsidRPr="00B44B64">
        <w:rPr>
          <w:noProof/>
        </w:rPr>
        <w:t xml:space="preserve"> </w:t>
      </w:r>
      <w:r w:rsidR="00B31736">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739" w:name="_Toc394582259"/>
      <w:bookmarkStart w:id="740" w:name="_Toc448324368"/>
      <w:bookmarkStart w:id="741" w:name="_Ref4664580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6</w:t>
      </w:r>
      <w:r w:rsidR="00F4774D" w:rsidRPr="00B44B64">
        <w:fldChar w:fldCharType="end"/>
      </w:r>
      <w:bookmarkEnd w:id="741"/>
      <w:r w:rsidRPr="00CA517C">
        <w:rPr>
          <w:b w:val="0"/>
        </w:rPr>
        <w:t xml:space="preserve">  Clustering of correlated features</w:t>
      </w:r>
      <w:bookmarkEnd w:id="739"/>
      <w:bookmarkEnd w:id="740"/>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742" w:name="_Ref395121413"/>
      <w:bookmarkStart w:id="743" w:name="_Toc394582241"/>
      <w:bookmarkStart w:id="744"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6</w:t>
      </w:r>
      <w:r w:rsidR="00F4774D" w:rsidRPr="00785D14">
        <w:rPr>
          <w:b/>
        </w:rPr>
        <w:fldChar w:fldCharType="end"/>
      </w:r>
      <w:bookmarkEnd w:id="742"/>
      <w:r w:rsidRPr="00B44B64">
        <w:t xml:space="preserve">   Ranked clusters</w:t>
      </w:r>
      <w:bookmarkEnd w:id="743"/>
      <w:bookmarkEnd w:id="744"/>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745" w:name="_Toc394607659"/>
      <w:bookmarkStart w:id="746" w:name="_Toc448324321"/>
      <w:r w:rsidRPr="00B44B64">
        <w:t>Classification</w:t>
      </w:r>
      <w:bookmarkEnd w:id="745"/>
      <w:bookmarkEnd w:id="746"/>
      <w:r w:rsidR="003638E8" w:rsidRPr="00B44B64">
        <w:t xml:space="preserve"> and Canopy</w:t>
      </w:r>
      <w:r w:rsidR="00FA2071" w:rsidRPr="00B44B64">
        <w:t>-</w:t>
      </w:r>
      <w:r w:rsidR="003638E8" w:rsidRPr="00B44B64">
        <w:t xml:space="preserve">Cover Estimation </w:t>
      </w:r>
    </w:p>
    <w:bookmarkStart w:id="747" w:name="_Ref394403248"/>
    <w:p w14:paraId="268F445C" w14:textId="29A5B6CE"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1BDBF408" w:rsidR="00D61588" w:rsidRPr="00B44B64" w:rsidDel="0079779B" w:rsidRDefault="00D61588" w:rsidP="00CA517C">
      <w:pPr>
        <w:pStyle w:val="1Tablecaption"/>
        <w:rPr>
          <w:moveFrom w:id="748" w:author="dugalh" w:date="2018-07-30T15:52:00Z"/>
        </w:rPr>
      </w:pPr>
      <w:bookmarkStart w:id="749" w:name="_Ref394945112"/>
      <w:bookmarkStart w:id="750" w:name="_Ref394945108"/>
      <w:bookmarkStart w:id="751" w:name="_Toc448324342"/>
      <w:moveFromRangeStart w:id="752" w:author="dugalh" w:date="2018-07-30T15:52:00Z" w:name="move520729266"/>
      <w:moveFrom w:id="753" w:author="dugalh" w:date="2018-07-30T15:52:00Z">
        <w:r w:rsidRPr="00785D14" w:rsidDel="0079779B">
          <w:rPr>
            <w:b/>
          </w:rPr>
          <w:lastRenderedPageBreak/>
          <w:t xml:space="preserve">Table </w:t>
        </w:r>
        <w:r w:rsidR="00F4774D" w:rsidRPr="00785D14" w:rsidDel="0079779B">
          <w:rPr>
            <w:b/>
          </w:rPr>
          <w:fldChar w:fldCharType="begin"/>
        </w:r>
        <w:r w:rsidR="00F4774D" w:rsidRPr="00785D14" w:rsidDel="0079779B">
          <w:rPr>
            <w:b/>
          </w:rPr>
          <w:instrText xml:space="preserve"> SEQ Table \* ARABIC </w:instrText>
        </w:r>
        <w:r w:rsidR="00F4774D" w:rsidRPr="00785D14" w:rsidDel="0079779B">
          <w:rPr>
            <w:b/>
          </w:rPr>
          <w:fldChar w:fldCharType="separate"/>
        </w:r>
        <w:r w:rsidR="00B31736" w:rsidDel="0079779B">
          <w:rPr>
            <w:b/>
            <w:noProof/>
          </w:rPr>
          <w:t>7</w:t>
        </w:r>
        <w:r w:rsidR="00F4774D" w:rsidRPr="00785D14" w:rsidDel="0079779B">
          <w:rPr>
            <w:b/>
          </w:rPr>
          <w:fldChar w:fldCharType="end"/>
        </w:r>
        <w:bookmarkEnd w:id="749"/>
        <w:r w:rsidRPr="00B44B64" w:rsidDel="0079779B">
          <w:t xml:space="preserve">   Classifier performance comparison</w:t>
        </w:r>
        <w:bookmarkEnd w:id="750"/>
        <w:bookmarkEnd w:id="751"/>
      </w:moveFrom>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rsidDel="0079779B" w14:paraId="518F93BD" w14:textId="10A2DD76"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2827FE1B" w:rsidR="00D61588" w:rsidRPr="00B44B64" w:rsidDel="0079779B" w:rsidRDefault="00D61588" w:rsidP="007C5F60">
            <w:pPr>
              <w:spacing w:before="40" w:after="40" w:line="276" w:lineRule="auto"/>
              <w:jc w:val="center"/>
              <w:rPr>
                <w:moveFrom w:id="754" w:author="dugalh" w:date="2018-07-30T15:52:00Z"/>
                <w:rFonts w:cs="Arial"/>
                <w:sz w:val="16"/>
                <w:szCs w:val="16"/>
              </w:rPr>
            </w:pPr>
            <w:moveFrom w:id="755" w:author="dugalh" w:date="2018-07-30T15:52:00Z">
              <w:r w:rsidRPr="00B44B64" w:rsidDel="0079779B">
                <w:rPr>
                  <w:rFonts w:cs="Arial"/>
                  <w:sz w:val="16"/>
                  <w:szCs w:val="16"/>
                </w:rPr>
                <w:t>Classifier</w:t>
              </w:r>
            </w:moveFrom>
          </w:p>
        </w:tc>
        <w:tc>
          <w:tcPr>
            <w:tcW w:w="1336" w:type="dxa"/>
          </w:tcPr>
          <w:p w14:paraId="159C317E" w14:textId="214C2B33" w:rsidR="00D61588" w:rsidRPr="00B44B64" w:rsidDel="0079779B" w:rsidRDefault="00D61588" w:rsidP="007C5F60">
            <w:pPr>
              <w:spacing w:before="40" w:after="40" w:line="276" w:lineRule="auto"/>
              <w:jc w:val="center"/>
              <w:rPr>
                <w:moveFrom w:id="756" w:author="dugalh" w:date="2018-07-30T15:52:00Z"/>
                <w:rFonts w:cs="Arial"/>
                <w:sz w:val="16"/>
                <w:szCs w:val="16"/>
              </w:rPr>
            </w:pPr>
            <w:moveFrom w:id="757" w:author="dugalh" w:date="2018-07-30T15:52:00Z">
              <w:r w:rsidRPr="00B44B64" w:rsidDel="0079779B">
                <w:rPr>
                  <w:rFonts w:cs="Arial"/>
                  <w:sz w:val="16"/>
                  <w:szCs w:val="16"/>
                </w:rPr>
                <w:t>3 Class Error (%)</w:t>
              </w:r>
            </w:moveFrom>
          </w:p>
        </w:tc>
        <w:tc>
          <w:tcPr>
            <w:tcW w:w="1337" w:type="dxa"/>
          </w:tcPr>
          <w:p w14:paraId="24236DCA" w14:textId="022211C2" w:rsidR="00D61588" w:rsidRPr="00B44B64" w:rsidDel="0079779B" w:rsidRDefault="00D61588" w:rsidP="007C5F60">
            <w:pPr>
              <w:spacing w:before="40" w:after="40" w:line="276" w:lineRule="auto"/>
              <w:jc w:val="center"/>
              <w:rPr>
                <w:moveFrom w:id="758" w:author="dugalh" w:date="2018-07-30T15:52:00Z"/>
                <w:rFonts w:cs="Arial"/>
                <w:sz w:val="16"/>
                <w:szCs w:val="16"/>
              </w:rPr>
            </w:pPr>
            <w:moveFrom w:id="759" w:author="dugalh" w:date="2018-07-30T15:52:00Z">
              <w:r w:rsidRPr="00B44B64" w:rsidDel="0079779B">
                <w:rPr>
                  <w:rFonts w:cs="Arial"/>
                  <w:sz w:val="16"/>
                  <w:szCs w:val="16"/>
                </w:rPr>
                <w:t>2 Class Error (%)</w:t>
              </w:r>
            </w:moveFrom>
          </w:p>
        </w:tc>
        <w:tc>
          <w:tcPr>
            <w:tcW w:w="1337" w:type="dxa"/>
          </w:tcPr>
          <w:p w14:paraId="7E37AF01" w14:textId="2CCBE4A1" w:rsidR="00D61588" w:rsidRPr="00B44B64" w:rsidDel="0079779B" w:rsidRDefault="00D61588" w:rsidP="007C5F60">
            <w:pPr>
              <w:spacing w:before="40" w:after="40" w:line="276" w:lineRule="auto"/>
              <w:jc w:val="center"/>
              <w:rPr>
                <w:moveFrom w:id="760" w:author="dugalh" w:date="2018-07-30T15:52:00Z"/>
                <w:rFonts w:cs="Arial"/>
                <w:sz w:val="16"/>
                <w:szCs w:val="16"/>
                <w:vertAlign w:val="superscript"/>
              </w:rPr>
            </w:pPr>
            <w:moveFrom w:id="761" w:author="dugalh" w:date="2018-07-30T15:52:00Z">
              <w:r w:rsidRPr="00B44B64" w:rsidDel="0079779B">
                <w:rPr>
                  <w:rFonts w:cs="Arial"/>
                  <w:sz w:val="16"/>
                  <w:szCs w:val="16"/>
                </w:rPr>
                <w:t>CA (Bg / Sb)</w:t>
              </w:r>
              <w:r w:rsidRPr="00B44B64" w:rsidDel="0079779B">
                <w:rPr>
                  <w:rFonts w:cs="Arial"/>
                  <w:sz w:val="16"/>
                  <w:szCs w:val="16"/>
                  <w:vertAlign w:val="superscript"/>
                </w:rPr>
                <w:t>a</w:t>
              </w:r>
            </w:moveFrom>
          </w:p>
        </w:tc>
        <w:tc>
          <w:tcPr>
            <w:tcW w:w="1337" w:type="dxa"/>
          </w:tcPr>
          <w:p w14:paraId="3941A449" w14:textId="42D20C6A" w:rsidR="00D61588" w:rsidRPr="00B44B64" w:rsidDel="0079779B" w:rsidRDefault="00D61588" w:rsidP="007C5F60">
            <w:pPr>
              <w:spacing w:before="40" w:after="40" w:line="276" w:lineRule="auto"/>
              <w:jc w:val="center"/>
              <w:rPr>
                <w:moveFrom w:id="762" w:author="dugalh" w:date="2018-07-30T15:52:00Z"/>
                <w:rFonts w:cs="Arial"/>
                <w:sz w:val="16"/>
                <w:szCs w:val="16"/>
                <w:vertAlign w:val="superscript"/>
              </w:rPr>
            </w:pPr>
            <w:moveFrom w:id="763" w:author="dugalh" w:date="2018-07-30T15:52:00Z">
              <w:r w:rsidRPr="00B44B64" w:rsidDel="0079779B">
                <w:rPr>
                  <w:rFonts w:cs="Arial"/>
                  <w:sz w:val="16"/>
                  <w:szCs w:val="16"/>
                </w:rPr>
                <w:t>PA (Bg / Sb)</w:t>
              </w:r>
              <w:r w:rsidRPr="00B44B64" w:rsidDel="0079779B">
                <w:rPr>
                  <w:rFonts w:cs="Arial"/>
                  <w:sz w:val="16"/>
                  <w:szCs w:val="16"/>
                  <w:vertAlign w:val="superscript"/>
                </w:rPr>
                <w:t>a</w:t>
              </w:r>
            </w:moveFrom>
          </w:p>
        </w:tc>
        <w:tc>
          <w:tcPr>
            <w:tcW w:w="1227" w:type="dxa"/>
          </w:tcPr>
          <w:p w14:paraId="26486627" w14:textId="0F3310DB" w:rsidR="00D61588" w:rsidRPr="00B44B64" w:rsidDel="0079779B" w:rsidRDefault="00D61588" w:rsidP="007C5F60">
            <w:pPr>
              <w:spacing w:before="40" w:after="40" w:line="276" w:lineRule="auto"/>
              <w:jc w:val="center"/>
              <w:rPr>
                <w:moveFrom w:id="764" w:author="dugalh" w:date="2018-07-30T15:52:00Z"/>
                <w:rFonts w:cs="Arial"/>
                <w:sz w:val="16"/>
                <w:szCs w:val="16"/>
              </w:rPr>
            </w:pPr>
            <w:moveFrom w:id="765" w:author="dugalh" w:date="2018-07-30T15:52:00Z">
              <w:r w:rsidRPr="00B44B64" w:rsidDel="0079779B">
                <w:rPr>
                  <w:rFonts w:cs="Arial"/>
                  <w:sz w:val="16"/>
                  <w:szCs w:val="16"/>
                </w:rPr>
                <w:t>Kappa</w:t>
              </w:r>
            </w:moveFrom>
          </w:p>
        </w:tc>
        <w:tc>
          <w:tcPr>
            <w:tcW w:w="1447" w:type="dxa"/>
          </w:tcPr>
          <w:p w14:paraId="4283B3A5" w14:textId="00BDE911" w:rsidR="00D61588" w:rsidRPr="00B44B64" w:rsidDel="0079779B" w:rsidRDefault="00D61588" w:rsidP="007C5F60">
            <w:pPr>
              <w:spacing w:before="40" w:after="40" w:line="276" w:lineRule="auto"/>
              <w:jc w:val="center"/>
              <w:rPr>
                <w:moveFrom w:id="766" w:author="dugalh" w:date="2018-07-30T15:52:00Z"/>
                <w:rFonts w:cs="Arial"/>
                <w:sz w:val="16"/>
                <w:szCs w:val="16"/>
              </w:rPr>
            </w:pPr>
            <w:moveFrom w:id="767" w:author="dugalh" w:date="2018-07-30T15:52:00Z">
              <w:r w:rsidRPr="00B44B64" w:rsidDel="0079779B">
                <w:rPr>
                  <w:rFonts w:cs="Arial"/>
                  <w:sz w:val="16"/>
                  <w:szCs w:val="16"/>
                </w:rPr>
                <w:t>MAE (SAE)</w:t>
              </w:r>
              <w:r w:rsidRPr="00B44B64" w:rsidDel="0079779B">
                <w:rPr>
                  <w:rFonts w:cs="Arial"/>
                  <w:sz w:val="16"/>
                  <w:szCs w:val="16"/>
                  <w:vertAlign w:val="superscript"/>
                </w:rPr>
                <w:t>a</w:t>
              </w:r>
            </w:moveFrom>
          </w:p>
        </w:tc>
      </w:tr>
      <w:tr w:rsidR="00D61588" w:rsidRPr="00B44B64" w:rsidDel="0079779B" w14:paraId="795F7B35" w14:textId="1950BE56" w:rsidTr="006C32D3">
        <w:trPr>
          <w:trHeight w:val="340"/>
          <w:jc w:val="center"/>
        </w:trPr>
        <w:tc>
          <w:tcPr>
            <w:tcW w:w="1336" w:type="dxa"/>
          </w:tcPr>
          <w:p w14:paraId="0C23887D" w14:textId="7ABE5394" w:rsidR="00D61588" w:rsidRPr="00B44B64" w:rsidDel="0079779B" w:rsidRDefault="00D61588" w:rsidP="007C5F60">
            <w:pPr>
              <w:rPr>
                <w:moveFrom w:id="768" w:author="dugalh" w:date="2018-07-30T15:52:00Z"/>
                <w:sz w:val="16"/>
                <w:szCs w:val="16"/>
              </w:rPr>
            </w:pPr>
            <w:moveFrom w:id="769" w:author="dugalh" w:date="2018-07-30T15:52:00Z">
              <w:r w:rsidRPr="00B44B64" w:rsidDel="0079779B">
                <w:rPr>
                  <w:sz w:val="16"/>
                  <w:szCs w:val="16"/>
                </w:rPr>
                <w:t xml:space="preserve">Decision </w:t>
              </w:r>
              <w:r w:rsidR="00CF403F" w:rsidRPr="00B44B64" w:rsidDel="0079779B">
                <w:rPr>
                  <w:sz w:val="16"/>
                  <w:szCs w:val="16"/>
                </w:rPr>
                <w:t>t</w:t>
              </w:r>
              <w:r w:rsidRPr="00B44B64" w:rsidDel="0079779B">
                <w:rPr>
                  <w:sz w:val="16"/>
                  <w:szCs w:val="16"/>
                </w:rPr>
                <w:t>ree</w:t>
              </w:r>
            </w:moveFrom>
          </w:p>
        </w:tc>
        <w:tc>
          <w:tcPr>
            <w:tcW w:w="1336" w:type="dxa"/>
          </w:tcPr>
          <w:p w14:paraId="4A37DA2F" w14:textId="7FA27CBC" w:rsidR="00D61588" w:rsidRPr="00B44B64" w:rsidDel="0079779B" w:rsidRDefault="00D61588" w:rsidP="007C5F60">
            <w:pPr>
              <w:jc w:val="right"/>
              <w:rPr>
                <w:moveFrom w:id="770" w:author="dugalh" w:date="2018-07-30T15:52:00Z"/>
                <w:sz w:val="16"/>
                <w:szCs w:val="16"/>
              </w:rPr>
            </w:pPr>
            <w:moveFrom w:id="771" w:author="dugalh" w:date="2018-07-30T15:52:00Z">
              <w:r w:rsidRPr="00B44B64" w:rsidDel="0079779B">
                <w:rPr>
                  <w:sz w:val="16"/>
                  <w:szCs w:val="16"/>
                </w:rPr>
                <w:t>9.46</w:t>
              </w:r>
            </w:moveFrom>
          </w:p>
        </w:tc>
        <w:tc>
          <w:tcPr>
            <w:tcW w:w="1337" w:type="dxa"/>
          </w:tcPr>
          <w:p w14:paraId="5BBA0E72" w14:textId="179828EB" w:rsidR="00D61588" w:rsidRPr="00B44B64" w:rsidDel="0079779B" w:rsidRDefault="00D61588" w:rsidP="007C5F60">
            <w:pPr>
              <w:jc w:val="right"/>
              <w:rPr>
                <w:moveFrom w:id="772" w:author="dugalh" w:date="2018-07-30T15:52:00Z"/>
                <w:sz w:val="16"/>
                <w:szCs w:val="16"/>
              </w:rPr>
            </w:pPr>
            <w:moveFrom w:id="773" w:author="dugalh" w:date="2018-07-30T15:52:00Z">
              <w:r w:rsidRPr="00B44B64" w:rsidDel="0079779B">
                <w:rPr>
                  <w:sz w:val="16"/>
                  <w:szCs w:val="16"/>
                </w:rPr>
                <w:t>3.57</w:t>
              </w:r>
            </w:moveFrom>
          </w:p>
        </w:tc>
        <w:tc>
          <w:tcPr>
            <w:tcW w:w="1337" w:type="dxa"/>
          </w:tcPr>
          <w:p w14:paraId="0BC90F4C" w14:textId="43667326" w:rsidR="00D61588" w:rsidRPr="00B44B64" w:rsidDel="0079779B" w:rsidRDefault="00D61588" w:rsidP="007C5F60">
            <w:pPr>
              <w:jc w:val="right"/>
              <w:rPr>
                <w:moveFrom w:id="774" w:author="dugalh" w:date="2018-07-30T15:52:00Z"/>
                <w:sz w:val="16"/>
                <w:szCs w:val="16"/>
              </w:rPr>
            </w:pPr>
            <w:moveFrom w:id="775" w:author="dugalh" w:date="2018-07-30T15:52:00Z">
              <w:r w:rsidRPr="00B44B64" w:rsidDel="0079779B">
                <w:rPr>
                  <w:sz w:val="16"/>
                  <w:szCs w:val="16"/>
                </w:rPr>
                <w:t>95.28 / 98.04</w:t>
              </w:r>
            </w:moveFrom>
          </w:p>
        </w:tc>
        <w:tc>
          <w:tcPr>
            <w:tcW w:w="1337" w:type="dxa"/>
          </w:tcPr>
          <w:p w14:paraId="3B5C8EF5" w14:textId="4C5C3FFC" w:rsidR="00D61588" w:rsidRPr="00B44B64" w:rsidDel="0079779B" w:rsidRDefault="00D61588" w:rsidP="007C5F60">
            <w:pPr>
              <w:jc w:val="right"/>
              <w:rPr>
                <w:moveFrom w:id="776" w:author="dugalh" w:date="2018-07-30T15:52:00Z"/>
                <w:sz w:val="16"/>
                <w:szCs w:val="16"/>
              </w:rPr>
            </w:pPr>
            <w:moveFrom w:id="777" w:author="dugalh" w:date="2018-07-30T15:52:00Z">
              <w:r w:rsidRPr="00B44B64" w:rsidDel="0079779B">
                <w:rPr>
                  <w:sz w:val="16"/>
                  <w:szCs w:val="16"/>
                </w:rPr>
                <w:t>98.32 / 94.53</w:t>
              </w:r>
            </w:moveFrom>
          </w:p>
        </w:tc>
        <w:tc>
          <w:tcPr>
            <w:tcW w:w="1227" w:type="dxa"/>
          </w:tcPr>
          <w:p w14:paraId="68E51741" w14:textId="0A0F95D2" w:rsidR="00D61588" w:rsidRPr="00B44B64" w:rsidDel="0079779B" w:rsidRDefault="00D61588" w:rsidP="007C5F60">
            <w:pPr>
              <w:jc w:val="right"/>
              <w:rPr>
                <w:moveFrom w:id="778" w:author="dugalh" w:date="2018-07-30T15:52:00Z"/>
                <w:sz w:val="16"/>
                <w:szCs w:val="16"/>
              </w:rPr>
            </w:pPr>
            <w:moveFrom w:id="779" w:author="dugalh" w:date="2018-07-30T15:52:00Z">
              <w:r w:rsidRPr="00B44B64" w:rsidDel="0079779B">
                <w:rPr>
                  <w:sz w:val="16"/>
                  <w:szCs w:val="16"/>
                </w:rPr>
                <w:t>0.93</w:t>
              </w:r>
            </w:moveFrom>
          </w:p>
        </w:tc>
        <w:tc>
          <w:tcPr>
            <w:tcW w:w="1447" w:type="dxa"/>
          </w:tcPr>
          <w:p w14:paraId="37BA190B" w14:textId="12F342A7" w:rsidR="00D61588" w:rsidRPr="00B44B64" w:rsidDel="0079779B" w:rsidRDefault="00D61588" w:rsidP="007C5F60">
            <w:pPr>
              <w:jc w:val="right"/>
              <w:rPr>
                <w:moveFrom w:id="780" w:author="dugalh" w:date="2018-07-30T15:52:00Z"/>
                <w:sz w:val="16"/>
                <w:szCs w:val="16"/>
              </w:rPr>
            </w:pPr>
            <w:moveFrom w:id="781" w:author="dugalh" w:date="2018-07-30T15:52:00Z">
              <w:r w:rsidRPr="00B44B64" w:rsidDel="0079779B">
                <w:rPr>
                  <w:sz w:val="16"/>
                  <w:szCs w:val="16"/>
                </w:rPr>
                <w:t>5.85 (4.65)</w:t>
              </w:r>
            </w:moveFrom>
          </w:p>
        </w:tc>
      </w:tr>
      <w:tr w:rsidR="00D61588" w:rsidRPr="00B44B64" w:rsidDel="0079779B" w14:paraId="0506F028" w14:textId="5B19929B" w:rsidTr="006C32D3">
        <w:trPr>
          <w:trHeight w:val="340"/>
          <w:jc w:val="center"/>
        </w:trPr>
        <w:tc>
          <w:tcPr>
            <w:tcW w:w="1336" w:type="dxa"/>
          </w:tcPr>
          <w:p w14:paraId="5F0693A4" w14:textId="588743E6" w:rsidR="00D61588" w:rsidRPr="00B44B64" w:rsidDel="0079779B" w:rsidRDefault="00D61588" w:rsidP="007C5F60">
            <w:pPr>
              <w:rPr>
                <w:moveFrom w:id="782" w:author="dugalh" w:date="2018-07-30T15:52:00Z"/>
                <w:sz w:val="16"/>
                <w:szCs w:val="16"/>
              </w:rPr>
            </w:pPr>
            <w:moveFrom w:id="783" w:author="dugalh" w:date="2018-07-30T15:52:00Z">
              <w:r w:rsidRPr="00B44B64" w:rsidDel="0079779B">
                <w:rPr>
                  <w:sz w:val="16"/>
                  <w:szCs w:val="16"/>
                </w:rPr>
                <w:t xml:space="preserve">Random </w:t>
              </w:r>
              <w:r w:rsidR="00CF403F" w:rsidRPr="00B44B64" w:rsidDel="0079779B">
                <w:rPr>
                  <w:sz w:val="16"/>
                  <w:szCs w:val="16"/>
                </w:rPr>
                <w:t>f</w:t>
              </w:r>
              <w:r w:rsidRPr="00B44B64" w:rsidDel="0079779B">
                <w:rPr>
                  <w:sz w:val="16"/>
                  <w:szCs w:val="16"/>
                </w:rPr>
                <w:t>orest</w:t>
              </w:r>
            </w:moveFrom>
          </w:p>
        </w:tc>
        <w:tc>
          <w:tcPr>
            <w:tcW w:w="1336" w:type="dxa"/>
          </w:tcPr>
          <w:p w14:paraId="1A5AF04B" w14:textId="5844AE17" w:rsidR="00D61588" w:rsidRPr="00B44B64" w:rsidDel="0079779B" w:rsidRDefault="00D61588" w:rsidP="007C5F60">
            <w:pPr>
              <w:jc w:val="right"/>
              <w:rPr>
                <w:moveFrom w:id="784" w:author="dugalh" w:date="2018-07-30T15:52:00Z"/>
                <w:sz w:val="16"/>
                <w:szCs w:val="16"/>
              </w:rPr>
            </w:pPr>
            <w:moveFrom w:id="785" w:author="dugalh" w:date="2018-07-30T15:52:00Z">
              <w:r w:rsidRPr="00B44B64" w:rsidDel="0079779B">
                <w:rPr>
                  <w:sz w:val="16"/>
                  <w:szCs w:val="16"/>
                </w:rPr>
                <w:t>9.16</w:t>
              </w:r>
            </w:moveFrom>
          </w:p>
        </w:tc>
        <w:tc>
          <w:tcPr>
            <w:tcW w:w="1337" w:type="dxa"/>
          </w:tcPr>
          <w:p w14:paraId="2DC12E6F" w14:textId="5DD77DFF" w:rsidR="00D61588" w:rsidRPr="00B44B64" w:rsidDel="0079779B" w:rsidRDefault="00D61588" w:rsidP="007C5F60">
            <w:pPr>
              <w:jc w:val="right"/>
              <w:rPr>
                <w:moveFrom w:id="786" w:author="dugalh" w:date="2018-07-30T15:52:00Z"/>
                <w:sz w:val="16"/>
                <w:szCs w:val="16"/>
              </w:rPr>
            </w:pPr>
            <w:moveFrom w:id="787" w:author="dugalh" w:date="2018-07-30T15:52:00Z">
              <w:r w:rsidRPr="00B44B64" w:rsidDel="0079779B">
                <w:rPr>
                  <w:sz w:val="16"/>
                  <w:szCs w:val="16"/>
                </w:rPr>
                <w:t>2.62</w:t>
              </w:r>
            </w:moveFrom>
          </w:p>
        </w:tc>
        <w:tc>
          <w:tcPr>
            <w:tcW w:w="1337" w:type="dxa"/>
          </w:tcPr>
          <w:p w14:paraId="671F3336" w14:textId="2F099114" w:rsidR="00D61588" w:rsidRPr="00B44B64" w:rsidDel="0079779B" w:rsidRDefault="00D61588" w:rsidP="007C5F60">
            <w:pPr>
              <w:jc w:val="right"/>
              <w:rPr>
                <w:moveFrom w:id="788" w:author="dugalh" w:date="2018-07-30T15:52:00Z"/>
                <w:sz w:val="16"/>
                <w:szCs w:val="16"/>
              </w:rPr>
            </w:pPr>
            <w:moveFrom w:id="789" w:author="dugalh" w:date="2018-07-30T15:52:00Z">
              <w:r w:rsidRPr="00B44B64" w:rsidDel="0079779B">
                <w:rPr>
                  <w:sz w:val="16"/>
                  <w:szCs w:val="16"/>
                </w:rPr>
                <w:t>97.31 / 97.51</w:t>
              </w:r>
            </w:moveFrom>
          </w:p>
        </w:tc>
        <w:tc>
          <w:tcPr>
            <w:tcW w:w="1337" w:type="dxa"/>
          </w:tcPr>
          <w:p w14:paraId="32FC851F" w14:textId="1D0F8642" w:rsidR="00D61588" w:rsidRPr="00B44B64" w:rsidDel="0079779B" w:rsidRDefault="00D61588" w:rsidP="007C5F60">
            <w:pPr>
              <w:jc w:val="right"/>
              <w:rPr>
                <w:moveFrom w:id="790" w:author="dugalh" w:date="2018-07-30T15:52:00Z"/>
                <w:sz w:val="16"/>
                <w:szCs w:val="16"/>
              </w:rPr>
            </w:pPr>
            <w:moveFrom w:id="791" w:author="dugalh" w:date="2018-07-30T15:52:00Z">
              <w:r w:rsidRPr="00B44B64" w:rsidDel="0079779B">
                <w:rPr>
                  <w:sz w:val="16"/>
                  <w:szCs w:val="16"/>
                </w:rPr>
                <w:t>97.80 / 96.96</w:t>
              </w:r>
            </w:moveFrom>
          </w:p>
        </w:tc>
        <w:tc>
          <w:tcPr>
            <w:tcW w:w="1227" w:type="dxa"/>
          </w:tcPr>
          <w:p w14:paraId="1C8BBC52" w14:textId="779E4B38" w:rsidR="00D61588" w:rsidRPr="00B44B64" w:rsidDel="0079779B" w:rsidRDefault="00D61588" w:rsidP="007C5F60">
            <w:pPr>
              <w:jc w:val="right"/>
              <w:rPr>
                <w:moveFrom w:id="792" w:author="dugalh" w:date="2018-07-30T15:52:00Z"/>
                <w:sz w:val="16"/>
                <w:szCs w:val="16"/>
              </w:rPr>
            </w:pPr>
            <w:moveFrom w:id="793" w:author="dugalh" w:date="2018-07-30T15:52:00Z">
              <w:r w:rsidRPr="00B44B64" w:rsidDel="0079779B">
                <w:rPr>
                  <w:sz w:val="16"/>
                  <w:szCs w:val="16"/>
                </w:rPr>
                <w:t>0.95</w:t>
              </w:r>
            </w:moveFrom>
          </w:p>
        </w:tc>
        <w:tc>
          <w:tcPr>
            <w:tcW w:w="1447" w:type="dxa"/>
          </w:tcPr>
          <w:p w14:paraId="37C46943" w14:textId="0EB89ADC" w:rsidR="00D61588" w:rsidRPr="00B44B64" w:rsidDel="0079779B" w:rsidRDefault="00D61588" w:rsidP="007C5F60">
            <w:pPr>
              <w:jc w:val="right"/>
              <w:rPr>
                <w:moveFrom w:id="794" w:author="dugalh" w:date="2018-07-30T15:52:00Z"/>
                <w:sz w:val="16"/>
                <w:szCs w:val="16"/>
              </w:rPr>
            </w:pPr>
            <w:moveFrom w:id="795" w:author="dugalh" w:date="2018-07-30T15:52:00Z">
              <w:r w:rsidRPr="00B44B64" w:rsidDel="0079779B">
                <w:rPr>
                  <w:sz w:val="16"/>
                  <w:szCs w:val="16"/>
                </w:rPr>
                <w:t>7.09 (6.07)</w:t>
              </w:r>
            </w:moveFrom>
          </w:p>
        </w:tc>
      </w:tr>
      <w:tr w:rsidR="00D61588" w:rsidRPr="00B44B64" w:rsidDel="0079779B" w14:paraId="37AD36AD" w14:textId="34687B2D" w:rsidTr="006C32D3">
        <w:trPr>
          <w:trHeight w:val="340"/>
          <w:jc w:val="center"/>
        </w:trPr>
        <w:tc>
          <w:tcPr>
            <w:tcW w:w="1336" w:type="dxa"/>
          </w:tcPr>
          <w:p w14:paraId="7637E693" w14:textId="2BA3DFB5" w:rsidR="00D61588" w:rsidRPr="00B44B64" w:rsidDel="0079779B" w:rsidRDefault="00C22C18" w:rsidP="007C5F60">
            <w:pPr>
              <w:rPr>
                <w:moveFrom w:id="796" w:author="dugalh" w:date="2018-07-30T15:52:00Z"/>
                <w:sz w:val="16"/>
                <w:szCs w:val="16"/>
              </w:rPr>
            </w:pPr>
            <w:moveFrom w:id="797" w:author="dugalh" w:date="2018-07-30T15:52:00Z">
              <w:r w:rsidRPr="00B44B64" w:rsidDel="0079779B">
                <w:rPr>
                  <w:sz w:val="16"/>
                  <w:szCs w:val="16"/>
                </w:rPr>
                <w:t>kNN</w:t>
              </w:r>
            </w:moveFrom>
          </w:p>
        </w:tc>
        <w:tc>
          <w:tcPr>
            <w:tcW w:w="1336" w:type="dxa"/>
          </w:tcPr>
          <w:p w14:paraId="59959082" w14:textId="48C9E178" w:rsidR="00D61588" w:rsidRPr="00B44B64" w:rsidDel="0079779B" w:rsidRDefault="00D61588" w:rsidP="007C5F60">
            <w:pPr>
              <w:jc w:val="right"/>
              <w:rPr>
                <w:moveFrom w:id="798" w:author="dugalh" w:date="2018-07-30T15:52:00Z"/>
                <w:sz w:val="16"/>
                <w:szCs w:val="16"/>
              </w:rPr>
            </w:pPr>
            <w:moveFrom w:id="799" w:author="dugalh" w:date="2018-07-30T15:52:00Z">
              <w:r w:rsidRPr="00B44B64" w:rsidDel="0079779B">
                <w:rPr>
                  <w:sz w:val="16"/>
                  <w:szCs w:val="16"/>
                </w:rPr>
                <w:t>10.45</w:t>
              </w:r>
            </w:moveFrom>
          </w:p>
        </w:tc>
        <w:tc>
          <w:tcPr>
            <w:tcW w:w="1337" w:type="dxa"/>
          </w:tcPr>
          <w:p w14:paraId="59D5B5D9" w14:textId="03DB93B6" w:rsidR="00D61588" w:rsidRPr="00B44B64" w:rsidDel="0079779B" w:rsidRDefault="00D61588" w:rsidP="007C5F60">
            <w:pPr>
              <w:jc w:val="right"/>
              <w:rPr>
                <w:moveFrom w:id="800" w:author="dugalh" w:date="2018-07-30T15:52:00Z"/>
                <w:sz w:val="16"/>
                <w:szCs w:val="16"/>
              </w:rPr>
            </w:pPr>
            <w:moveFrom w:id="801" w:author="dugalh" w:date="2018-07-30T15:52:00Z">
              <w:r w:rsidRPr="00B44B64" w:rsidDel="0079779B">
                <w:rPr>
                  <w:sz w:val="16"/>
                  <w:szCs w:val="16"/>
                </w:rPr>
                <w:t>1.72</w:t>
              </w:r>
            </w:moveFrom>
          </w:p>
        </w:tc>
        <w:tc>
          <w:tcPr>
            <w:tcW w:w="1337" w:type="dxa"/>
          </w:tcPr>
          <w:p w14:paraId="76AE31E0" w14:textId="19BE5BCD" w:rsidR="00D61588" w:rsidRPr="00B44B64" w:rsidDel="0079779B" w:rsidRDefault="00D61588" w:rsidP="007C5F60">
            <w:pPr>
              <w:jc w:val="right"/>
              <w:rPr>
                <w:moveFrom w:id="802" w:author="dugalh" w:date="2018-07-30T15:52:00Z"/>
                <w:sz w:val="16"/>
                <w:szCs w:val="16"/>
              </w:rPr>
            </w:pPr>
            <w:moveFrom w:id="803" w:author="dugalh" w:date="2018-07-30T15:52:00Z">
              <w:r w:rsidRPr="00B44B64" w:rsidDel="0079779B">
                <w:rPr>
                  <w:sz w:val="16"/>
                  <w:szCs w:val="16"/>
                </w:rPr>
                <w:t>98.94 / 97.49</w:t>
              </w:r>
            </w:moveFrom>
          </w:p>
        </w:tc>
        <w:tc>
          <w:tcPr>
            <w:tcW w:w="1337" w:type="dxa"/>
          </w:tcPr>
          <w:p w14:paraId="13BC5BBC" w14:textId="36D4812B" w:rsidR="00D61588" w:rsidRPr="00B44B64" w:rsidDel="0079779B" w:rsidRDefault="00D61588" w:rsidP="007C5F60">
            <w:pPr>
              <w:jc w:val="right"/>
              <w:rPr>
                <w:moveFrom w:id="804" w:author="dugalh" w:date="2018-07-30T15:52:00Z"/>
                <w:sz w:val="16"/>
                <w:szCs w:val="16"/>
              </w:rPr>
            </w:pPr>
            <w:moveFrom w:id="805" w:author="dugalh" w:date="2018-07-30T15:52:00Z">
              <w:r w:rsidRPr="00B44B64" w:rsidDel="0079779B">
                <w:rPr>
                  <w:sz w:val="16"/>
                  <w:szCs w:val="16"/>
                </w:rPr>
                <w:t>97.74 / 98.82</w:t>
              </w:r>
            </w:moveFrom>
          </w:p>
        </w:tc>
        <w:tc>
          <w:tcPr>
            <w:tcW w:w="1227" w:type="dxa"/>
          </w:tcPr>
          <w:p w14:paraId="3C17EA6D" w14:textId="116C2338" w:rsidR="00D61588" w:rsidRPr="00B44B64" w:rsidDel="0079779B" w:rsidRDefault="00D61588" w:rsidP="007C5F60">
            <w:pPr>
              <w:jc w:val="right"/>
              <w:rPr>
                <w:moveFrom w:id="806" w:author="dugalh" w:date="2018-07-30T15:52:00Z"/>
                <w:sz w:val="16"/>
                <w:szCs w:val="16"/>
              </w:rPr>
            </w:pPr>
            <w:moveFrom w:id="807" w:author="dugalh" w:date="2018-07-30T15:52:00Z">
              <w:r w:rsidRPr="00B44B64" w:rsidDel="0079779B">
                <w:rPr>
                  <w:sz w:val="16"/>
                  <w:szCs w:val="16"/>
                </w:rPr>
                <w:t>0.96</w:t>
              </w:r>
            </w:moveFrom>
          </w:p>
        </w:tc>
        <w:tc>
          <w:tcPr>
            <w:tcW w:w="1447" w:type="dxa"/>
          </w:tcPr>
          <w:p w14:paraId="7C893B19" w14:textId="7C8FD197" w:rsidR="00D61588" w:rsidRPr="00B44B64" w:rsidDel="0079779B" w:rsidRDefault="00D61588" w:rsidP="007C5F60">
            <w:pPr>
              <w:jc w:val="right"/>
              <w:rPr>
                <w:moveFrom w:id="808" w:author="dugalh" w:date="2018-07-30T15:52:00Z"/>
                <w:sz w:val="16"/>
                <w:szCs w:val="16"/>
              </w:rPr>
            </w:pPr>
            <w:moveFrom w:id="809" w:author="dugalh" w:date="2018-07-30T15:52:00Z">
              <w:r w:rsidRPr="00B44B64" w:rsidDel="0079779B">
                <w:rPr>
                  <w:sz w:val="16"/>
                  <w:szCs w:val="16"/>
                </w:rPr>
                <w:t>7.60 (6.20)</w:t>
              </w:r>
            </w:moveFrom>
          </w:p>
        </w:tc>
      </w:tr>
      <w:tr w:rsidR="00D61588" w:rsidRPr="00B44B64" w:rsidDel="0079779B" w14:paraId="615E1881" w14:textId="1F7D3BBB" w:rsidTr="006C32D3">
        <w:trPr>
          <w:trHeight w:val="340"/>
          <w:jc w:val="center"/>
        </w:trPr>
        <w:tc>
          <w:tcPr>
            <w:tcW w:w="1336" w:type="dxa"/>
          </w:tcPr>
          <w:p w14:paraId="0B1769C9" w14:textId="274A47CA" w:rsidR="00D61588" w:rsidRPr="00B44B64" w:rsidDel="0079779B" w:rsidRDefault="00D61588" w:rsidP="007C5F60">
            <w:pPr>
              <w:rPr>
                <w:moveFrom w:id="810" w:author="dugalh" w:date="2018-07-30T15:52:00Z"/>
                <w:sz w:val="16"/>
                <w:szCs w:val="16"/>
              </w:rPr>
            </w:pPr>
            <w:moveFrom w:id="811" w:author="dugalh" w:date="2018-07-30T15:52:00Z">
              <w:r w:rsidRPr="00B44B64" w:rsidDel="0079779B">
                <w:rPr>
                  <w:sz w:val="16"/>
                  <w:szCs w:val="16"/>
                </w:rPr>
                <w:t>SVM</w:t>
              </w:r>
            </w:moveFrom>
          </w:p>
        </w:tc>
        <w:tc>
          <w:tcPr>
            <w:tcW w:w="1336" w:type="dxa"/>
          </w:tcPr>
          <w:p w14:paraId="1C41FCD1" w14:textId="67B0CD13" w:rsidR="00D61588" w:rsidRPr="00B44B64" w:rsidDel="0079779B" w:rsidRDefault="00D61588" w:rsidP="007C5F60">
            <w:pPr>
              <w:jc w:val="right"/>
              <w:rPr>
                <w:moveFrom w:id="812" w:author="dugalh" w:date="2018-07-30T15:52:00Z"/>
                <w:sz w:val="16"/>
                <w:szCs w:val="16"/>
              </w:rPr>
            </w:pPr>
            <w:moveFrom w:id="813" w:author="dugalh" w:date="2018-07-30T15:52:00Z">
              <w:r w:rsidRPr="00B44B64" w:rsidDel="0079779B">
                <w:rPr>
                  <w:sz w:val="16"/>
                  <w:szCs w:val="16"/>
                </w:rPr>
                <w:t>10.58</w:t>
              </w:r>
            </w:moveFrom>
          </w:p>
        </w:tc>
        <w:tc>
          <w:tcPr>
            <w:tcW w:w="1337" w:type="dxa"/>
          </w:tcPr>
          <w:p w14:paraId="2A8CABA1" w14:textId="04B830B1" w:rsidR="00D61588" w:rsidRPr="00B44B64" w:rsidDel="0079779B" w:rsidRDefault="00D61588" w:rsidP="007C5F60">
            <w:pPr>
              <w:jc w:val="right"/>
              <w:rPr>
                <w:moveFrom w:id="814" w:author="dugalh" w:date="2018-07-30T15:52:00Z"/>
                <w:sz w:val="16"/>
                <w:szCs w:val="16"/>
              </w:rPr>
            </w:pPr>
            <w:moveFrom w:id="815" w:author="dugalh" w:date="2018-07-30T15:52:00Z">
              <w:r w:rsidRPr="00B44B64" w:rsidDel="0079779B">
                <w:rPr>
                  <w:sz w:val="16"/>
                  <w:szCs w:val="16"/>
                </w:rPr>
                <w:t>2.81</w:t>
              </w:r>
            </w:moveFrom>
          </w:p>
        </w:tc>
        <w:tc>
          <w:tcPr>
            <w:tcW w:w="1337" w:type="dxa"/>
          </w:tcPr>
          <w:p w14:paraId="71A100D3" w14:textId="2930A129" w:rsidR="00D61588" w:rsidRPr="00B44B64" w:rsidDel="0079779B" w:rsidRDefault="00D61588" w:rsidP="007C5F60">
            <w:pPr>
              <w:jc w:val="right"/>
              <w:rPr>
                <w:moveFrom w:id="816" w:author="dugalh" w:date="2018-07-30T15:52:00Z"/>
                <w:sz w:val="16"/>
                <w:szCs w:val="16"/>
              </w:rPr>
            </w:pPr>
            <w:moveFrom w:id="817" w:author="dugalh" w:date="2018-07-30T15:52:00Z">
              <w:r w:rsidRPr="00B44B64" w:rsidDel="0079779B">
                <w:rPr>
                  <w:sz w:val="16"/>
                  <w:szCs w:val="16"/>
                </w:rPr>
                <w:t>98.79 / 95.33</w:t>
              </w:r>
            </w:moveFrom>
          </w:p>
        </w:tc>
        <w:tc>
          <w:tcPr>
            <w:tcW w:w="1337" w:type="dxa"/>
          </w:tcPr>
          <w:p w14:paraId="48A9877A" w14:textId="49A377D6" w:rsidR="00D61588" w:rsidRPr="00B44B64" w:rsidDel="0079779B" w:rsidRDefault="00D61588" w:rsidP="007C5F60">
            <w:pPr>
              <w:jc w:val="right"/>
              <w:rPr>
                <w:moveFrom w:id="818" w:author="dugalh" w:date="2018-07-30T15:52:00Z"/>
                <w:sz w:val="16"/>
                <w:szCs w:val="16"/>
              </w:rPr>
            </w:pPr>
            <w:moveFrom w:id="819" w:author="dugalh" w:date="2018-07-30T15:52:00Z">
              <w:r w:rsidRPr="00B44B64" w:rsidDel="0079779B">
                <w:rPr>
                  <w:sz w:val="16"/>
                  <w:szCs w:val="16"/>
                </w:rPr>
                <w:t>95.70 / 98.69</w:t>
              </w:r>
            </w:moveFrom>
          </w:p>
        </w:tc>
        <w:tc>
          <w:tcPr>
            <w:tcW w:w="1227" w:type="dxa"/>
          </w:tcPr>
          <w:p w14:paraId="2ABF31A8" w14:textId="1F3933B2" w:rsidR="00D61588" w:rsidRPr="00B44B64" w:rsidDel="0079779B" w:rsidRDefault="00D61588" w:rsidP="007C5F60">
            <w:pPr>
              <w:jc w:val="right"/>
              <w:rPr>
                <w:moveFrom w:id="820" w:author="dugalh" w:date="2018-07-30T15:52:00Z"/>
                <w:sz w:val="16"/>
                <w:szCs w:val="16"/>
              </w:rPr>
            </w:pPr>
            <w:moveFrom w:id="821" w:author="dugalh" w:date="2018-07-30T15:52:00Z">
              <w:r w:rsidRPr="00B44B64" w:rsidDel="0079779B">
                <w:rPr>
                  <w:sz w:val="16"/>
                  <w:szCs w:val="16"/>
                </w:rPr>
                <w:t>0.94</w:t>
              </w:r>
            </w:moveFrom>
          </w:p>
        </w:tc>
        <w:tc>
          <w:tcPr>
            <w:tcW w:w="1447" w:type="dxa"/>
          </w:tcPr>
          <w:p w14:paraId="03E0C7D0" w14:textId="7080FD2B" w:rsidR="00D61588" w:rsidRPr="00B44B64" w:rsidDel="0079779B" w:rsidRDefault="00D61588" w:rsidP="007C5F60">
            <w:pPr>
              <w:jc w:val="right"/>
              <w:rPr>
                <w:moveFrom w:id="822" w:author="dugalh" w:date="2018-07-30T15:52:00Z"/>
                <w:sz w:val="16"/>
                <w:szCs w:val="16"/>
              </w:rPr>
            </w:pPr>
            <w:moveFrom w:id="823" w:author="dugalh" w:date="2018-07-30T15:52:00Z">
              <w:r w:rsidRPr="00B44B64" w:rsidDel="0079779B">
                <w:rPr>
                  <w:sz w:val="16"/>
                  <w:szCs w:val="16"/>
                </w:rPr>
                <w:t>7.99 (8.33)</w:t>
              </w:r>
            </w:moveFrom>
          </w:p>
        </w:tc>
      </w:tr>
      <w:tr w:rsidR="00D61588" w:rsidRPr="00B44B64" w:rsidDel="0079779B" w14:paraId="74B1DAED" w14:textId="3230DA2E" w:rsidTr="006C32D3">
        <w:trPr>
          <w:trHeight w:val="340"/>
          <w:jc w:val="center"/>
        </w:trPr>
        <w:tc>
          <w:tcPr>
            <w:tcW w:w="1336" w:type="dxa"/>
            <w:tcBorders>
              <w:bottom w:val="single" w:sz="12" w:space="0" w:color="000000" w:themeColor="text1"/>
            </w:tcBorders>
          </w:tcPr>
          <w:p w14:paraId="71DEF190" w14:textId="125937D4" w:rsidR="00D61588" w:rsidRPr="00B44B64" w:rsidDel="0079779B" w:rsidRDefault="00D61588" w:rsidP="007C5F60">
            <w:pPr>
              <w:rPr>
                <w:moveFrom w:id="824" w:author="dugalh" w:date="2018-07-30T15:52:00Z"/>
                <w:sz w:val="16"/>
                <w:szCs w:val="16"/>
              </w:rPr>
            </w:pPr>
            <w:moveFrom w:id="825" w:author="dugalh" w:date="2018-07-30T15:52:00Z">
              <w:r w:rsidRPr="00B44B64" w:rsidDel="0079779B">
                <w:rPr>
                  <w:sz w:val="16"/>
                  <w:szCs w:val="16"/>
                </w:rPr>
                <w:t xml:space="preserve">Bayes </w:t>
              </w:r>
              <w:r w:rsidR="00CF403F" w:rsidRPr="00B44B64" w:rsidDel="0079779B">
                <w:rPr>
                  <w:sz w:val="16"/>
                  <w:szCs w:val="16"/>
                </w:rPr>
                <w:t>n</w:t>
              </w:r>
              <w:r w:rsidRPr="00B44B64" w:rsidDel="0079779B">
                <w:rPr>
                  <w:sz w:val="16"/>
                  <w:szCs w:val="16"/>
                </w:rPr>
                <w:t>ormal</w:t>
              </w:r>
            </w:moveFrom>
          </w:p>
        </w:tc>
        <w:tc>
          <w:tcPr>
            <w:tcW w:w="1336" w:type="dxa"/>
            <w:tcBorders>
              <w:bottom w:val="single" w:sz="12" w:space="0" w:color="000000" w:themeColor="text1"/>
            </w:tcBorders>
          </w:tcPr>
          <w:p w14:paraId="10E62650" w14:textId="03BF882D" w:rsidR="00D61588" w:rsidRPr="00B44B64" w:rsidDel="0079779B" w:rsidRDefault="00D61588" w:rsidP="007C5F60">
            <w:pPr>
              <w:jc w:val="right"/>
              <w:rPr>
                <w:moveFrom w:id="826" w:author="dugalh" w:date="2018-07-30T15:52:00Z"/>
                <w:sz w:val="16"/>
                <w:szCs w:val="16"/>
              </w:rPr>
            </w:pPr>
            <w:moveFrom w:id="827" w:author="dugalh" w:date="2018-07-30T15:52:00Z">
              <w:r w:rsidRPr="00B44B64" w:rsidDel="0079779B">
                <w:rPr>
                  <w:sz w:val="16"/>
                  <w:szCs w:val="16"/>
                </w:rPr>
                <w:t>16.23</w:t>
              </w:r>
            </w:moveFrom>
          </w:p>
        </w:tc>
        <w:tc>
          <w:tcPr>
            <w:tcW w:w="1337" w:type="dxa"/>
            <w:tcBorders>
              <w:bottom w:val="single" w:sz="12" w:space="0" w:color="000000" w:themeColor="text1"/>
            </w:tcBorders>
          </w:tcPr>
          <w:p w14:paraId="68588E6C" w14:textId="65D7D6C0" w:rsidR="00D61588" w:rsidRPr="00B44B64" w:rsidDel="0079779B" w:rsidRDefault="00D61588" w:rsidP="007C5F60">
            <w:pPr>
              <w:jc w:val="right"/>
              <w:rPr>
                <w:moveFrom w:id="828" w:author="dugalh" w:date="2018-07-30T15:52:00Z"/>
                <w:sz w:val="16"/>
                <w:szCs w:val="16"/>
              </w:rPr>
            </w:pPr>
            <w:moveFrom w:id="829" w:author="dugalh" w:date="2018-07-30T15:52:00Z">
              <w:r w:rsidRPr="00B44B64" w:rsidDel="0079779B">
                <w:rPr>
                  <w:sz w:val="16"/>
                  <w:szCs w:val="16"/>
                </w:rPr>
                <w:t>8.97</w:t>
              </w:r>
            </w:moveFrom>
          </w:p>
        </w:tc>
        <w:tc>
          <w:tcPr>
            <w:tcW w:w="1337" w:type="dxa"/>
            <w:tcBorders>
              <w:bottom w:val="single" w:sz="12" w:space="0" w:color="000000" w:themeColor="text1"/>
            </w:tcBorders>
          </w:tcPr>
          <w:p w14:paraId="285CAA64" w14:textId="24566AA1" w:rsidR="00D61588" w:rsidRPr="00B44B64" w:rsidDel="0079779B" w:rsidRDefault="00D61588" w:rsidP="007C5F60">
            <w:pPr>
              <w:jc w:val="right"/>
              <w:rPr>
                <w:moveFrom w:id="830" w:author="dugalh" w:date="2018-07-30T15:52:00Z"/>
                <w:sz w:val="16"/>
                <w:szCs w:val="16"/>
              </w:rPr>
            </w:pPr>
            <w:moveFrom w:id="831" w:author="dugalh" w:date="2018-07-30T15:52:00Z">
              <w:r w:rsidRPr="00B44B64" w:rsidDel="0079779B">
                <w:rPr>
                  <w:sz w:val="16"/>
                  <w:szCs w:val="16"/>
                </w:rPr>
                <w:t>86.97 / 98.23</w:t>
              </w:r>
            </w:moveFrom>
          </w:p>
        </w:tc>
        <w:tc>
          <w:tcPr>
            <w:tcW w:w="1337" w:type="dxa"/>
            <w:tcBorders>
              <w:bottom w:val="single" w:sz="12" w:space="0" w:color="000000" w:themeColor="text1"/>
            </w:tcBorders>
          </w:tcPr>
          <w:p w14:paraId="06017A0D" w14:textId="22456507" w:rsidR="00D61588" w:rsidRPr="00B44B64" w:rsidDel="0079779B" w:rsidRDefault="00D61588" w:rsidP="007C5F60">
            <w:pPr>
              <w:jc w:val="right"/>
              <w:rPr>
                <w:moveFrom w:id="832" w:author="dugalh" w:date="2018-07-30T15:52:00Z"/>
                <w:sz w:val="16"/>
                <w:szCs w:val="16"/>
              </w:rPr>
            </w:pPr>
            <w:moveFrom w:id="833" w:author="dugalh" w:date="2018-07-30T15:52:00Z">
              <w:r w:rsidRPr="00B44B64" w:rsidDel="0079779B">
                <w:rPr>
                  <w:sz w:val="16"/>
                  <w:szCs w:val="16"/>
                </w:rPr>
                <w:t xml:space="preserve">98.66 / 83.40 </w:t>
              </w:r>
            </w:moveFrom>
          </w:p>
        </w:tc>
        <w:tc>
          <w:tcPr>
            <w:tcW w:w="1227" w:type="dxa"/>
            <w:tcBorders>
              <w:bottom w:val="single" w:sz="12" w:space="0" w:color="000000" w:themeColor="text1"/>
            </w:tcBorders>
          </w:tcPr>
          <w:p w14:paraId="01B3EF49" w14:textId="5B417C68" w:rsidR="00D61588" w:rsidRPr="00B44B64" w:rsidDel="0079779B" w:rsidRDefault="00D61588" w:rsidP="007C5F60">
            <w:pPr>
              <w:jc w:val="right"/>
              <w:rPr>
                <w:moveFrom w:id="834" w:author="dugalh" w:date="2018-07-30T15:52:00Z"/>
                <w:sz w:val="16"/>
                <w:szCs w:val="16"/>
              </w:rPr>
            </w:pPr>
            <w:moveFrom w:id="835" w:author="dugalh" w:date="2018-07-30T15:52:00Z">
              <w:r w:rsidRPr="00B44B64" w:rsidDel="0079779B">
                <w:rPr>
                  <w:sz w:val="16"/>
                  <w:szCs w:val="16"/>
                </w:rPr>
                <w:t>0.83</w:t>
              </w:r>
            </w:moveFrom>
          </w:p>
        </w:tc>
        <w:tc>
          <w:tcPr>
            <w:tcW w:w="1447" w:type="dxa"/>
            <w:tcBorders>
              <w:bottom w:val="single" w:sz="12" w:space="0" w:color="000000" w:themeColor="text1"/>
            </w:tcBorders>
          </w:tcPr>
          <w:p w14:paraId="6EEF7D96" w14:textId="7A4E8AD4" w:rsidR="00D61588" w:rsidRPr="00B44B64" w:rsidDel="0079779B" w:rsidRDefault="00D61588" w:rsidP="007C5F60">
            <w:pPr>
              <w:jc w:val="right"/>
              <w:rPr>
                <w:moveFrom w:id="836" w:author="dugalh" w:date="2018-07-30T15:52:00Z"/>
                <w:sz w:val="16"/>
                <w:szCs w:val="16"/>
              </w:rPr>
            </w:pPr>
            <w:moveFrom w:id="837" w:author="dugalh" w:date="2018-07-30T15:52:00Z">
              <w:r w:rsidRPr="00B44B64" w:rsidDel="0079779B">
                <w:rPr>
                  <w:sz w:val="16"/>
                  <w:szCs w:val="16"/>
                </w:rPr>
                <w:t>8.08 (8.35)</w:t>
              </w:r>
            </w:moveFrom>
          </w:p>
        </w:tc>
      </w:tr>
    </w:tbl>
    <w:p w14:paraId="6628BB8B" w14:textId="69AEDC56" w:rsidR="00D61588" w:rsidRPr="00B44B64" w:rsidDel="0079779B" w:rsidRDefault="00D61588" w:rsidP="00D61588">
      <w:pPr>
        <w:rPr>
          <w:moveFrom w:id="838" w:author="dugalh" w:date="2018-07-30T15:52:00Z"/>
          <w:rFonts w:ascii="Arial" w:hAnsi="Arial" w:cs="Arial"/>
          <w:sz w:val="16"/>
          <w:szCs w:val="16"/>
        </w:rPr>
      </w:pPr>
      <w:moveFrom w:id="839" w:author="dugalh" w:date="2018-07-30T15:52:00Z">
        <w:r w:rsidRPr="00B44B64" w:rsidDel="0079779B">
          <w:rPr>
            <w:rFonts w:ascii="Arial" w:hAnsi="Arial" w:cs="Arial"/>
            <w:sz w:val="16"/>
            <w:szCs w:val="16"/>
            <w:vertAlign w:val="superscript"/>
          </w:rPr>
          <w:t>a</w:t>
        </w:r>
        <w:r w:rsidRPr="00B44B64" w:rsidDel="0079779B">
          <w:rPr>
            <w:rFonts w:ascii="Arial" w:hAnsi="Arial" w:cs="Arial"/>
            <w:sz w:val="16"/>
            <w:szCs w:val="16"/>
          </w:rPr>
          <w:t xml:space="preserve"> CA = Consumer’s</w:t>
        </w:r>
        <w:r w:rsidR="009109C9" w:rsidDel="0079779B">
          <w:rPr>
            <w:rFonts w:ascii="Arial" w:hAnsi="Arial" w:cs="Arial"/>
            <w:sz w:val="16"/>
            <w:szCs w:val="16"/>
          </w:rPr>
          <w:t xml:space="preserve"> accuracy (%), PA = Producer’s a</w:t>
        </w:r>
        <w:r w:rsidRPr="00B44B64" w:rsidDel="0079779B">
          <w:rPr>
            <w:rFonts w:ascii="Arial" w:hAnsi="Arial" w:cs="Arial"/>
            <w:sz w:val="16"/>
            <w:szCs w:val="16"/>
          </w:rPr>
          <w:t xml:space="preserve">ccuracy (%), Bg = Background, Sb = </w:t>
        </w:r>
        <w:r w:rsidR="0084644E" w:rsidRPr="00B44B64" w:rsidDel="0079779B">
          <w:rPr>
            <w:rFonts w:ascii="Arial" w:hAnsi="Arial" w:cs="Arial"/>
            <w:sz w:val="16"/>
            <w:szCs w:val="16"/>
          </w:rPr>
          <w:t>Spekboom</w:t>
        </w:r>
        <w:r w:rsidR="009109C9" w:rsidDel="0079779B">
          <w:rPr>
            <w:rFonts w:ascii="Arial" w:hAnsi="Arial" w:cs="Arial"/>
            <w:sz w:val="16"/>
            <w:szCs w:val="16"/>
          </w:rPr>
          <w:t xml:space="preserve"> , MAE = Mean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r w:rsidR="009109C9" w:rsidDel="0079779B">
          <w:rPr>
            <w:rFonts w:ascii="Arial" w:hAnsi="Arial" w:cs="Arial"/>
            <w:sz w:val="16"/>
            <w:szCs w:val="16"/>
          </w:rPr>
          <w:t>), SAE = Standard deviation of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errors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moveFrom>
    </w:p>
    <w:moveFromRangeEnd w:id="752"/>
    <w:p w14:paraId="7C463875" w14:textId="77777777" w:rsidR="003C7A4E" w:rsidRDefault="003C7A4E" w:rsidP="005F4C65">
      <w:pPr>
        <w:spacing w:line="360" w:lineRule="auto"/>
        <w:jc w:val="both"/>
        <w:rPr>
          <w:ins w:id="840" w:author="dugalh" w:date="2018-07-30T15:52:00Z"/>
        </w:rPr>
      </w:pPr>
    </w:p>
    <w:p w14:paraId="65B273DE" w14:textId="77777777" w:rsidR="0079779B" w:rsidRPr="00B44B64" w:rsidRDefault="0079779B" w:rsidP="0079779B">
      <w:pPr>
        <w:pStyle w:val="1Tablecaption"/>
        <w:rPr>
          <w:moveTo w:id="841" w:author="dugalh" w:date="2018-07-30T15:52:00Z"/>
        </w:rPr>
      </w:pPr>
      <w:moveToRangeStart w:id="842" w:author="dugalh" w:date="2018-07-30T15:52:00Z" w:name="move520729266"/>
      <w:commentRangeStart w:id="843"/>
      <w:commentRangeStart w:id="844"/>
      <w:commentRangeStart w:id="845"/>
      <w:moveTo w:id="846" w:author="dugalh" w:date="2018-07-30T15:52:00Z">
        <w:r w:rsidRPr="00785D14">
          <w:rPr>
            <w:b/>
          </w:rPr>
          <w:t xml:space="preserve">Table </w:t>
        </w:r>
        <w:commentRangeEnd w:id="843"/>
        <w:r>
          <w:rPr>
            <w:rStyle w:val="CommentReference"/>
          </w:rPr>
          <w:commentReference w:id="843"/>
        </w:r>
      </w:moveTo>
      <w:commentRangeEnd w:id="844"/>
      <w:r w:rsidR="0096173C">
        <w:rPr>
          <w:rStyle w:val="CommentReference"/>
        </w:rPr>
        <w:commentReference w:id="844"/>
      </w:r>
      <w:commentRangeEnd w:id="845"/>
      <w:r w:rsidR="0016500F">
        <w:rPr>
          <w:rStyle w:val="CommentReference"/>
        </w:rPr>
        <w:commentReference w:id="845"/>
      </w:r>
      <w:moveTo w:id="848" w:author="dugalh" w:date="2018-07-30T15:52:00Z">
        <w:r w:rsidRPr="00785D14">
          <w:rPr>
            <w:b/>
          </w:rPr>
          <w:fldChar w:fldCharType="begin"/>
        </w:r>
        <w:r w:rsidRPr="00785D14">
          <w:rPr>
            <w:b/>
          </w:rPr>
          <w:instrText xml:space="preserve"> SEQ Table \* ARABIC </w:instrText>
        </w:r>
        <w:r w:rsidRPr="00785D14">
          <w:rPr>
            <w:b/>
          </w:rPr>
          <w:fldChar w:fldCharType="separate"/>
        </w:r>
        <w:r>
          <w:rPr>
            <w:b/>
            <w:noProof/>
          </w:rPr>
          <w:t>7</w:t>
        </w:r>
        <w:r w:rsidRPr="00785D14">
          <w:rPr>
            <w:b/>
          </w:rPr>
          <w:fldChar w:fldCharType="end"/>
        </w:r>
        <w:r w:rsidRPr="00B44B64">
          <w:t xml:space="preserve">   Classifier performance comparison</w:t>
        </w:r>
      </w:moveTo>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B44B64"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B44B64" w:rsidRDefault="0079779B" w:rsidP="00710738">
            <w:pPr>
              <w:spacing w:before="40" w:after="40" w:line="276" w:lineRule="auto"/>
              <w:jc w:val="center"/>
              <w:rPr>
                <w:moveTo w:id="849" w:author="dugalh" w:date="2018-07-30T15:52:00Z"/>
                <w:rFonts w:cs="Arial"/>
                <w:sz w:val="16"/>
                <w:szCs w:val="16"/>
              </w:rPr>
            </w:pPr>
            <w:moveTo w:id="850" w:author="dugalh" w:date="2018-07-30T15:52:00Z">
              <w:r w:rsidRPr="00B44B64">
                <w:rPr>
                  <w:rFonts w:cs="Arial"/>
                  <w:sz w:val="16"/>
                  <w:szCs w:val="16"/>
                </w:rPr>
                <w:t>Classifier</w:t>
              </w:r>
            </w:moveTo>
          </w:p>
        </w:tc>
        <w:tc>
          <w:tcPr>
            <w:tcW w:w="1080" w:type="dxa"/>
          </w:tcPr>
          <w:p w14:paraId="3D8D8213" w14:textId="61F7A2C0" w:rsidR="0079779B" w:rsidRPr="00B44B64" w:rsidRDefault="0079779B" w:rsidP="00710738">
            <w:pPr>
              <w:spacing w:before="40" w:after="40" w:line="276" w:lineRule="auto"/>
              <w:jc w:val="center"/>
              <w:rPr>
                <w:moveTo w:id="851" w:author="dugalh" w:date="2018-07-30T15:52:00Z"/>
                <w:rFonts w:cs="Arial"/>
                <w:sz w:val="16"/>
                <w:szCs w:val="16"/>
              </w:rPr>
            </w:pPr>
            <w:moveTo w:id="852" w:author="dugalh" w:date="2018-07-30T15:52:00Z">
              <w:r w:rsidRPr="00B44B64">
                <w:rPr>
                  <w:rFonts w:cs="Arial"/>
                  <w:sz w:val="16"/>
                  <w:szCs w:val="16"/>
                </w:rPr>
                <w:t>3 Class Error (%)</w:t>
              </w:r>
            </w:moveTo>
            <w:ins w:id="853" w:author="dugalh" w:date="2018-07-30T15:58:00Z">
              <w:r w:rsidRPr="00B44B64">
                <w:rPr>
                  <w:rFonts w:cs="Arial"/>
                  <w:sz w:val="16"/>
                  <w:szCs w:val="16"/>
                  <w:vertAlign w:val="superscript"/>
                </w:rPr>
                <w:t>a</w:t>
              </w:r>
            </w:ins>
          </w:p>
        </w:tc>
        <w:tc>
          <w:tcPr>
            <w:tcW w:w="1080" w:type="dxa"/>
          </w:tcPr>
          <w:p w14:paraId="78C3F248" w14:textId="3A53CAA4" w:rsidR="0079779B" w:rsidRPr="00B44B64" w:rsidRDefault="0079779B" w:rsidP="00710738">
            <w:pPr>
              <w:spacing w:before="40" w:after="40" w:line="276" w:lineRule="auto"/>
              <w:jc w:val="center"/>
              <w:rPr>
                <w:moveTo w:id="854" w:author="dugalh" w:date="2018-07-30T15:52:00Z"/>
                <w:rFonts w:cs="Arial"/>
                <w:sz w:val="16"/>
                <w:szCs w:val="16"/>
              </w:rPr>
            </w:pPr>
            <w:moveTo w:id="855" w:author="dugalh" w:date="2018-07-30T15:52:00Z">
              <w:r w:rsidRPr="00B44B64">
                <w:rPr>
                  <w:rFonts w:cs="Arial"/>
                  <w:sz w:val="16"/>
                  <w:szCs w:val="16"/>
                </w:rPr>
                <w:t>2 Class Error (%)</w:t>
              </w:r>
            </w:moveTo>
            <w:ins w:id="856" w:author="dugalh" w:date="2018-07-30T15:58:00Z">
              <w:r w:rsidRPr="00B44B64">
                <w:rPr>
                  <w:rFonts w:cs="Arial"/>
                  <w:sz w:val="16"/>
                  <w:szCs w:val="16"/>
                  <w:vertAlign w:val="superscript"/>
                </w:rPr>
                <w:t>a</w:t>
              </w:r>
            </w:ins>
          </w:p>
        </w:tc>
        <w:tc>
          <w:tcPr>
            <w:tcW w:w="2070" w:type="dxa"/>
          </w:tcPr>
          <w:p w14:paraId="1032BD21" w14:textId="77777777" w:rsidR="0079779B" w:rsidRPr="00B44B64" w:rsidRDefault="0079779B" w:rsidP="00710738">
            <w:pPr>
              <w:spacing w:before="40" w:after="40" w:line="276" w:lineRule="auto"/>
              <w:jc w:val="center"/>
              <w:rPr>
                <w:moveTo w:id="857" w:author="dugalh" w:date="2018-07-30T15:52:00Z"/>
                <w:rFonts w:cs="Arial"/>
                <w:sz w:val="16"/>
                <w:szCs w:val="16"/>
                <w:vertAlign w:val="superscript"/>
              </w:rPr>
            </w:pPr>
            <w:moveTo w:id="858" w:author="dugalh" w:date="2018-07-30T15:52:00Z">
              <w:r w:rsidRPr="00B44B64">
                <w:rPr>
                  <w:rFonts w:cs="Arial"/>
                  <w:sz w:val="16"/>
                  <w:szCs w:val="16"/>
                </w:rPr>
                <w:t>CA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moveTo>
          </w:p>
        </w:tc>
        <w:tc>
          <w:tcPr>
            <w:tcW w:w="2070" w:type="dxa"/>
          </w:tcPr>
          <w:p w14:paraId="058E4FF7" w14:textId="77777777" w:rsidR="0079779B" w:rsidRPr="00B44B64" w:rsidRDefault="0079779B" w:rsidP="00710738">
            <w:pPr>
              <w:spacing w:before="40" w:after="40" w:line="276" w:lineRule="auto"/>
              <w:jc w:val="center"/>
              <w:rPr>
                <w:moveTo w:id="859" w:author="dugalh" w:date="2018-07-30T15:52:00Z"/>
                <w:rFonts w:cs="Arial"/>
                <w:sz w:val="16"/>
                <w:szCs w:val="16"/>
                <w:vertAlign w:val="superscript"/>
              </w:rPr>
            </w:pPr>
            <w:moveTo w:id="860" w:author="dugalh" w:date="2018-07-30T15:52:00Z">
              <w:r w:rsidRPr="00B44B64">
                <w:rPr>
                  <w:rFonts w:cs="Arial"/>
                  <w:sz w:val="16"/>
                  <w:szCs w:val="16"/>
                </w:rPr>
                <w:t>PA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moveTo>
          </w:p>
        </w:tc>
        <w:tc>
          <w:tcPr>
            <w:tcW w:w="1170" w:type="dxa"/>
          </w:tcPr>
          <w:p w14:paraId="3F9E7A51" w14:textId="77777777" w:rsidR="0079779B" w:rsidRPr="00B44B64" w:rsidRDefault="0079779B" w:rsidP="00710738">
            <w:pPr>
              <w:spacing w:before="40" w:after="40" w:line="276" w:lineRule="auto"/>
              <w:jc w:val="center"/>
              <w:rPr>
                <w:moveTo w:id="861" w:author="dugalh" w:date="2018-07-30T15:52:00Z"/>
                <w:rFonts w:cs="Arial"/>
                <w:sz w:val="16"/>
                <w:szCs w:val="16"/>
              </w:rPr>
            </w:pPr>
            <w:commentRangeStart w:id="862"/>
            <w:moveTo w:id="863" w:author="dugalh" w:date="2018-07-30T15:52:00Z">
              <w:r w:rsidRPr="00B44B64">
                <w:rPr>
                  <w:rFonts w:cs="Arial"/>
                  <w:sz w:val="16"/>
                  <w:szCs w:val="16"/>
                </w:rPr>
                <w:t>Kappa</w:t>
              </w:r>
            </w:moveTo>
            <w:commentRangeEnd w:id="862"/>
            <w:r w:rsidR="0096173C">
              <w:rPr>
                <w:rStyle w:val="CommentReference"/>
                <w:b w:val="0"/>
                <w:lang w:eastAsia="en-US"/>
              </w:rPr>
              <w:commentReference w:id="862"/>
            </w:r>
          </w:p>
        </w:tc>
        <w:tc>
          <w:tcPr>
            <w:tcW w:w="987" w:type="dxa"/>
          </w:tcPr>
          <w:p w14:paraId="3DC7491F" w14:textId="77777777" w:rsidR="0079779B" w:rsidRPr="00B44B64" w:rsidRDefault="0079779B" w:rsidP="00710738">
            <w:pPr>
              <w:spacing w:before="40" w:after="40" w:line="276" w:lineRule="auto"/>
              <w:jc w:val="center"/>
              <w:rPr>
                <w:moveTo w:id="864" w:author="dugalh" w:date="2018-07-30T15:52:00Z"/>
                <w:rFonts w:cs="Arial"/>
                <w:sz w:val="16"/>
                <w:szCs w:val="16"/>
              </w:rPr>
            </w:pPr>
            <w:moveTo w:id="865" w:author="dugalh" w:date="2018-07-30T15:52:00Z">
              <w:r w:rsidRPr="00B44B64">
                <w:rPr>
                  <w:rFonts w:cs="Arial"/>
                  <w:sz w:val="16"/>
                  <w:szCs w:val="16"/>
                </w:rPr>
                <w:t>MAE (SAE)</w:t>
              </w:r>
              <w:r w:rsidRPr="00B44B64">
                <w:rPr>
                  <w:rFonts w:cs="Arial"/>
                  <w:sz w:val="16"/>
                  <w:szCs w:val="16"/>
                  <w:vertAlign w:val="superscript"/>
                </w:rPr>
                <w:t>a</w:t>
              </w:r>
            </w:moveTo>
          </w:p>
        </w:tc>
      </w:tr>
      <w:tr w:rsidR="0067566A" w:rsidRPr="00B44B64" w14:paraId="3204E9E5" w14:textId="77777777" w:rsidTr="0096173C">
        <w:trPr>
          <w:trHeight w:val="340"/>
          <w:jc w:val="center"/>
        </w:trPr>
        <w:tc>
          <w:tcPr>
            <w:tcW w:w="900" w:type="dxa"/>
          </w:tcPr>
          <w:p w14:paraId="2205123B" w14:textId="77777777" w:rsidR="0079779B" w:rsidRPr="00B44B64" w:rsidRDefault="0079779B" w:rsidP="00710738">
            <w:pPr>
              <w:rPr>
                <w:moveTo w:id="866" w:author="dugalh" w:date="2018-07-30T15:52:00Z"/>
                <w:sz w:val="16"/>
                <w:szCs w:val="16"/>
              </w:rPr>
            </w:pPr>
            <w:moveTo w:id="867" w:author="dugalh" w:date="2018-07-30T15:52:00Z">
              <w:r w:rsidRPr="00B44B64">
                <w:rPr>
                  <w:sz w:val="16"/>
                  <w:szCs w:val="16"/>
                </w:rPr>
                <w:t>Decision tree</w:t>
              </w:r>
            </w:moveTo>
          </w:p>
        </w:tc>
        <w:tc>
          <w:tcPr>
            <w:tcW w:w="1080" w:type="dxa"/>
          </w:tcPr>
          <w:p w14:paraId="3799374D" w14:textId="4F683B3D" w:rsidR="0079779B" w:rsidRPr="00BD3329" w:rsidRDefault="00053CE5" w:rsidP="00710738">
            <w:pPr>
              <w:jc w:val="right"/>
              <w:rPr>
                <w:moveTo w:id="868" w:author="dugalh" w:date="2018-07-30T15:52:00Z"/>
                <w:sz w:val="16"/>
                <w:szCs w:val="16"/>
              </w:rPr>
            </w:pPr>
            <w:ins w:id="869" w:author="dugalh" w:date="2018-07-30T18:15:00Z">
              <w:r w:rsidRPr="00053CE5">
                <w:rPr>
                  <w:sz w:val="16"/>
                  <w:szCs w:val="16"/>
                </w:rPr>
                <w:t>9.49 ± 0.47</w:t>
              </w:r>
            </w:ins>
          </w:p>
        </w:tc>
        <w:tc>
          <w:tcPr>
            <w:tcW w:w="1080" w:type="dxa"/>
          </w:tcPr>
          <w:p w14:paraId="0BEB64F6" w14:textId="14BE7AA5" w:rsidR="0079779B" w:rsidRPr="00BD3329" w:rsidRDefault="00053CE5" w:rsidP="00710738">
            <w:pPr>
              <w:jc w:val="right"/>
              <w:rPr>
                <w:moveTo w:id="870" w:author="dugalh" w:date="2018-07-30T15:52:00Z"/>
                <w:sz w:val="16"/>
                <w:szCs w:val="16"/>
              </w:rPr>
            </w:pPr>
            <w:ins w:id="871" w:author="dugalh" w:date="2018-07-30T18:15:00Z">
              <w:r w:rsidRPr="00053CE5">
                <w:rPr>
                  <w:sz w:val="16"/>
                  <w:szCs w:val="16"/>
                </w:rPr>
                <w:t>3.59 ± 0.31</w:t>
              </w:r>
            </w:ins>
          </w:p>
        </w:tc>
        <w:tc>
          <w:tcPr>
            <w:tcW w:w="2070" w:type="dxa"/>
          </w:tcPr>
          <w:p w14:paraId="608CD8A1" w14:textId="28BE4318" w:rsidR="0079779B" w:rsidRPr="00BD3329" w:rsidRDefault="00053CE5" w:rsidP="008D133C">
            <w:pPr>
              <w:jc w:val="right"/>
              <w:rPr>
                <w:moveTo w:id="872" w:author="dugalh" w:date="2018-07-30T15:52:00Z"/>
                <w:sz w:val="16"/>
                <w:szCs w:val="16"/>
              </w:rPr>
            </w:pPr>
            <w:ins w:id="873" w:author="dugalh" w:date="2018-07-30T18:15:00Z">
              <w:r w:rsidRPr="00053CE5">
                <w:rPr>
                  <w:sz w:val="16"/>
                  <w:szCs w:val="16"/>
                </w:rPr>
                <w:t>95.26 ± 0.44 / 98.05 ± 0.37</w:t>
              </w:r>
            </w:ins>
          </w:p>
        </w:tc>
        <w:tc>
          <w:tcPr>
            <w:tcW w:w="2070" w:type="dxa"/>
          </w:tcPr>
          <w:p w14:paraId="165F7939" w14:textId="1F4DC7A1" w:rsidR="0079779B" w:rsidRPr="00BD3329" w:rsidRDefault="00053CE5" w:rsidP="00710738">
            <w:pPr>
              <w:jc w:val="right"/>
              <w:rPr>
                <w:moveTo w:id="874" w:author="dugalh" w:date="2018-07-30T15:52:00Z"/>
                <w:sz w:val="16"/>
                <w:szCs w:val="16"/>
              </w:rPr>
            </w:pPr>
            <w:ins w:id="875" w:author="dugalh" w:date="2018-07-30T18:15:00Z">
              <w:r w:rsidRPr="00053CE5">
                <w:rPr>
                  <w:sz w:val="16"/>
                  <w:szCs w:val="16"/>
                </w:rPr>
                <w:t>98.32 ± 0.32 / 94.50 ± 0.53</w:t>
              </w:r>
            </w:ins>
          </w:p>
        </w:tc>
        <w:tc>
          <w:tcPr>
            <w:tcW w:w="1170" w:type="dxa"/>
          </w:tcPr>
          <w:p w14:paraId="67BA464A" w14:textId="5E4E8D6E" w:rsidR="0079779B" w:rsidRPr="00BD3329" w:rsidRDefault="003B3A39" w:rsidP="00710738">
            <w:pPr>
              <w:jc w:val="right"/>
              <w:rPr>
                <w:moveTo w:id="876" w:author="dugalh" w:date="2018-07-30T15:52:00Z"/>
                <w:sz w:val="16"/>
                <w:szCs w:val="16"/>
              </w:rPr>
            </w:pPr>
            <w:ins w:id="877" w:author="dugalh" w:date="2018-07-30T16:43:00Z">
              <w:r w:rsidRPr="003B3A39">
                <w:rPr>
                  <w:sz w:val="16"/>
                  <w:szCs w:val="16"/>
                </w:rPr>
                <w:t>0.930</w:t>
              </w:r>
              <w:r>
                <w:rPr>
                  <w:sz w:val="16"/>
                  <w:szCs w:val="16"/>
                </w:rPr>
                <w:t xml:space="preserve"> </w:t>
              </w:r>
              <w:r w:rsidRPr="00710738">
                <w:rPr>
                  <w:sz w:val="16"/>
                  <w:szCs w:val="16"/>
                </w:rPr>
                <w:t>±</w:t>
              </w:r>
              <w:r>
                <w:rPr>
                  <w:sz w:val="16"/>
                  <w:szCs w:val="16"/>
                </w:rPr>
                <w:t xml:space="preserve"> </w:t>
              </w:r>
              <w:r w:rsidRPr="003B3A39">
                <w:rPr>
                  <w:sz w:val="16"/>
                  <w:szCs w:val="16"/>
                </w:rPr>
                <w:t>0.006</w:t>
              </w:r>
            </w:ins>
          </w:p>
        </w:tc>
        <w:tc>
          <w:tcPr>
            <w:tcW w:w="987" w:type="dxa"/>
          </w:tcPr>
          <w:p w14:paraId="702762C4" w14:textId="77777777" w:rsidR="0079779B" w:rsidRPr="00B44B64" w:rsidRDefault="0079779B" w:rsidP="00710738">
            <w:pPr>
              <w:jc w:val="right"/>
              <w:rPr>
                <w:moveTo w:id="878" w:author="dugalh" w:date="2018-07-30T15:52:00Z"/>
                <w:sz w:val="16"/>
                <w:szCs w:val="16"/>
              </w:rPr>
            </w:pPr>
            <w:moveTo w:id="879" w:author="dugalh" w:date="2018-07-30T15:52:00Z">
              <w:r w:rsidRPr="00B44B64">
                <w:rPr>
                  <w:sz w:val="16"/>
                  <w:szCs w:val="16"/>
                </w:rPr>
                <w:t>5.85 (4.65)</w:t>
              </w:r>
            </w:moveTo>
          </w:p>
        </w:tc>
      </w:tr>
      <w:tr w:rsidR="0067566A" w:rsidRPr="00B44B64" w14:paraId="2912966A" w14:textId="77777777" w:rsidTr="0096173C">
        <w:trPr>
          <w:trHeight w:val="340"/>
          <w:jc w:val="center"/>
        </w:trPr>
        <w:tc>
          <w:tcPr>
            <w:tcW w:w="900" w:type="dxa"/>
          </w:tcPr>
          <w:p w14:paraId="018DD73A" w14:textId="77777777" w:rsidR="0079779B" w:rsidRPr="00B44B64" w:rsidRDefault="0079779B" w:rsidP="00710738">
            <w:pPr>
              <w:rPr>
                <w:moveTo w:id="880" w:author="dugalh" w:date="2018-07-30T15:52:00Z"/>
                <w:sz w:val="16"/>
                <w:szCs w:val="16"/>
              </w:rPr>
            </w:pPr>
            <w:moveTo w:id="881" w:author="dugalh" w:date="2018-07-30T15:52:00Z">
              <w:r w:rsidRPr="00B44B64">
                <w:rPr>
                  <w:sz w:val="16"/>
                  <w:szCs w:val="16"/>
                </w:rPr>
                <w:t>Random forest</w:t>
              </w:r>
            </w:moveTo>
          </w:p>
        </w:tc>
        <w:tc>
          <w:tcPr>
            <w:tcW w:w="1080" w:type="dxa"/>
          </w:tcPr>
          <w:p w14:paraId="3986882A" w14:textId="4A118092" w:rsidR="0079779B" w:rsidRPr="00BD3329" w:rsidRDefault="008D133C" w:rsidP="00710738">
            <w:pPr>
              <w:jc w:val="right"/>
              <w:rPr>
                <w:moveTo w:id="882" w:author="dugalh" w:date="2018-07-30T15:52:00Z"/>
                <w:sz w:val="16"/>
                <w:szCs w:val="16"/>
              </w:rPr>
            </w:pPr>
            <w:ins w:id="883" w:author="dugalh" w:date="2018-07-30T18:06:00Z">
              <w:r w:rsidRPr="008D133C">
                <w:rPr>
                  <w:sz w:val="16"/>
                  <w:szCs w:val="16"/>
                </w:rPr>
                <w:t>9.15 ± 0.95</w:t>
              </w:r>
            </w:ins>
          </w:p>
        </w:tc>
        <w:tc>
          <w:tcPr>
            <w:tcW w:w="1080" w:type="dxa"/>
          </w:tcPr>
          <w:p w14:paraId="792280A8" w14:textId="5F698CF2" w:rsidR="0079779B" w:rsidRPr="00BD3329" w:rsidRDefault="008D133C" w:rsidP="00710738">
            <w:pPr>
              <w:jc w:val="right"/>
              <w:rPr>
                <w:moveTo w:id="884" w:author="dugalh" w:date="2018-07-30T15:52:00Z"/>
                <w:sz w:val="16"/>
                <w:szCs w:val="16"/>
              </w:rPr>
            </w:pPr>
            <w:ins w:id="885" w:author="dugalh" w:date="2018-07-30T18:05:00Z">
              <w:r w:rsidRPr="008D133C">
                <w:rPr>
                  <w:sz w:val="16"/>
                  <w:szCs w:val="16"/>
                </w:rPr>
                <w:t>2.69 ± 0.23</w:t>
              </w:r>
            </w:ins>
          </w:p>
        </w:tc>
        <w:tc>
          <w:tcPr>
            <w:tcW w:w="2070" w:type="dxa"/>
          </w:tcPr>
          <w:p w14:paraId="3BAEAAB0" w14:textId="29B5D28D" w:rsidR="0079779B" w:rsidRPr="00BD3329" w:rsidRDefault="008D133C" w:rsidP="00710738">
            <w:pPr>
              <w:jc w:val="right"/>
              <w:rPr>
                <w:moveTo w:id="886" w:author="dugalh" w:date="2018-07-30T15:52:00Z"/>
                <w:sz w:val="16"/>
                <w:szCs w:val="16"/>
              </w:rPr>
            </w:pPr>
            <w:ins w:id="887" w:author="dugalh" w:date="2018-07-30T18:06:00Z">
              <w:r w:rsidRPr="008D133C">
                <w:rPr>
                  <w:sz w:val="16"/>
                  <w:szCs w:val="16"/>
                </w:rPr>
                <w:t>97.24 ± 0.25 / 97.45 ± 0.30</w:t>
              </w:r>
            </w:ins>
          </w:p>
        </w:tc>
        <w:tc>
          <w:tcPr>
            <w:tcW w:w="2070" w:type="dxa"/>
          </w:tcPr>
          <w:p w14:paraId="36D6ECF1" w14:textId="4235897C" w:rsidR="0079779B" w:rsidRPr="00BD3329" w:rsidRDefault="008D133C" w:rsidP="00710738">
            <w:pPr>
              <w:jc w:val="right"/>
              <w:rPr>
                <w:moveTo w:id="888" w:author="dugalh" w:date="2018-07-30T15:52:00Z"/>
                <w:sz w:val="16"/>
                <w:szCs w:val="16"/>
              </w:rPr>
            </w:pPr>
            <w:ins w:id="889" w:author="dugalh" w:date="2018-07-30T18:06:00Z">
              <w:r w:rsidRPr="008D133C">
                <w:rPr>
                  <w:sz w:val="16"/>
                  <w:szCs w:val="16"/>
                </w:rPr>
                <w:t>97.74 ± 0.27 / 96.89 ± 0.28</w:t>
              </w:r>
            </w:ins>
          </w:p>
        </w:tc>
        <w:tc>
          <w:tcPr>
            <w:tcW w:w="1170" w:type="dxa"/>
          </w:tcPr>
          <w:p w14:paraId="6E4CAC92" w14:textId="3BF58053" w:rsidR="0079779B" w:rsidRPr="00BD3329" w:rsidRDefault="008D133C" w:rsidP="00710738">
            <w:pPr>
              <w:jc w:val="right"/>
              <w:rPr>
                <w:moveTo w:id="890" w:author="dugalh" w:date="2018-07-30T15:52:00Z"/>
                <w:sz w:val="16"/>
                <w:szCs w:val="16"/>
              </w:rPr>
            </w:pPr>
            <w:ins w:id="891" w:author="dugalh" w:date="2018-07-30T18:06:00Z">
              <w:r w:rsidRPr="008D133C">
                <w:rPr>
                  <w:sz w:val="16"/>
                  <w:szCs w:val="16"/>
                </w:rPr>
                <w:t>0.947 ± 0.005</w:t>
              </w:r>
            </w:ins>
          </w:p>
        </w:tc>
        <w:tc>
          <w:tcPr>
            <w:tcW w:w="987" w:type="dxa"/>
          </w:tcPr>
          <w:p w14:paraId="0E8540C6" w14:textId="77777777" w:rsidR="0079779B" w:rsidRPr="00B44B64" w:rsidRDefault="0079779B" w:rsidP="00710738">
            <w:pPr>
              <w:jc w:val="right"/>
              <w:rPr>
                <w:moveTo w:id="892" w:author="dugalh" w:date="2018-07-30T15:52:00Z"/>
                <w:sz w:val="16"/>
                <w:szCs w:val="16"/>
              </w:rPr>
            </w:pPr>
            <w:moveTo w:id="893" w:author="dugalh" w:date="2018-07-30T15:52:00Z">
              <w:r w:rsidRPr="00B44B64">
                <w:rPr>
                  <w:sz w:val="16"/>
                  <w:szCs w:val="16"/>
                </w:rPr>
                <w:t>7.09 (6.07)</w:t>
              </w:r>
            </w:moveTo>
          </w:p>
        </w:tc>
      </w:tr>
      <w:tr w:rsidR="0067566A" w:rsidRPr="00B44B64" w14:paraId="6D69E0DF" w14:textId="77777777" w:rsidTr="0096173C">
        <w:trPr>
          <w:trHeight w:val="340"/>
          <w:jc w:val="center"/>
        </w:trPr>
        <w:tc>
          <w:tcPr>
            <w:tcW w:w="900" w:type="dxa"/>
          </w:tcPr>
          <w:p w14:paraId="492139F9" w14:textId="77777777" w:rsidR="0079779B" w:rsidRPr="00B44B64" w:rsidRDefault="0079779B" w:rsidP="00710738">
            <w:pPr>
              <w:rPr>
                <w:moveTo w:id="894" w:author="dugalh" w:date="2018-07-30T15:52:00Z"/>
                <w:sz w:val="16"/>
                <w:szCs w:val="16"/>
              </w:rPr>
            </w:pPr>
            <w:proofErr w:type="spellStart"/>
            <w:moveTo w:id="895" w:author="dugalh" w:date="2018-07-30T15:52:00Z">
              <w:r w:rsidRPr="00B44B64">
                <w:rPr>
                  <w:sz w:val="16"/>
                  <w:szCs w:val="16"/>
                </w:rPr>
                <w:t>kNN</w:t>
              </w:r>
              <w:proofErr w:type="spellEnd"/>
            </w:moveTo>
          </w:p>
        </w:tc>
        <w:tc>
          <w:tcPr>
            <w:tcW w:w="1080" w:type="dxa"/>
          </w:tcPr>
          <w:p w14:paraId="1AB9DAA7" w14:textId="1C4B47E0" w:rsidR="0079779B" w:rsidRPr="00BD3329" w:rsidRDefault="0067566A" w:rsidP="0067566A">
            <w:pPr>
              <w:jc w:val="right"/>
              <w:rPr>
                <w:moveTo w:id="896" w:author="dugalh" w:date="2018-07-30T15:52:00Z"/>
                <w:sz w:val="16"/>
                <w:szCs w:val="16"/>
              </w:rPr>
            </w:pPr>
            <w:ins w:id="897" w:author="dugalh" w:date="2018-07-30T17:32:00Z">
              <w:r>
                <w:rPr>
                  <w:sz w:val="16"/>
                  <w:szCs w:val="16"/>
                </w:rPr>
                <w:t xml:space="preserve">10.28 </w:t>
              </w:r>
            </w:ins>
            <w:ins w:id="898" w:author="dugalh" w:date="2018-07-30T17:31:00Z">
              <w:r w:rsidRPr="00710738">
                <w:rPr>
                  <w:sz w:val="16"/>
                  <w:szCs w:val="16"/>
                </w:rPr>
                <w:t>±</w:t>
              </w:r>
            </w:ins>
            <w:ins w:id="899" w:author="dugalh" w:date="2018-07-30T17:32:00Z">
              <w:r>
                <w:rPr>
                  <w:sz w:val="16"/>
                  <w:szCs w:val="16"/>
                </w:rPr>
                <w:t xml:space="preserve"> </w:t>
              </w:r>
              <w:r w:rsidRPr="0067566A">
                <w:rPr>
                  <w:sz w:val="16"/>
                  <w:szCs w:val="16"/>
                </w:rPr>
                <w:t>0.41</w:t>
              </w:r>
            </w:ins>
          </w:p>
        </w:tc>
        <w:tc>
          <w:tcPr>
            <w:tcW w:w="1080" w:type="dxa"/>
          </w:tcPr>
          <w:p w14:paraId="6706004C" w14:textId="0007C442" w:rsidR="0079779B" w:rsidRPr="00BD3329" w:rsidRDefault="0067566A" w:rsidP="00710738">
            <w:pPr>
              <w:jc w:val="right"/>
              <w:rPr>
                <w:moveTo w:id="900" w:author="dugalh" w:date="2018-07-30T15:52:00Z"/>
                <w:sz w:val="16"/>
                <w:szCs w:val="16"/>
              </w:rPr>
            </w:pPr>
            <w:ins w:id="901" w:author="dugalh" w:date="2018-07-30T17:31:00Z">
              <w:r>
                <w:rPr>
                  <w:sz w:val="16"/>
                  <w:szCs w:val="16"/>
                </w:rPr>
                <w:t>1.70</w:t>
              </w:r>
              <w:r w:rsidRPr="00BD3329">
                <w:rPr>
                  <w:sz w:val="16"/>
                  <w:szCs w:val="16"/>
                </w:rPr>
                <w:t xml:space="preserve"> </w:t>
              </w:r>
              <w:r w:rsidRPr="00710738">
                <w:rPr>
                  <w:sz w:val="16"/>
                  <w:szCs w:val="16"/>
                </w:rPr>
                <w:t>±</w:t>
              </w:r>
            </w:ins>
            <w:ins w:id="902" w:author="dugalh" w:date="2018-07-30T17:32:00Z">
              <w:r>
                <w:rPr>
                  <w:sz w:val="16"/>
                  <w:szCs w:val="16"/>
                </w:rPr>
                <w:t xml:space="preserve"> </w:t>
              </w:r>
              <w:r w:rsidRPr="0067566A">
                <w:rPr>
                  <w:sz w:val="16"/>
                  <w:szCs w:val="16"/>
                </w:rPr>
                <w:t>0.13</w:t>
              </w:r>
            </w:ins>
          </w:p>
        </w:tc>
        <w:tc>
          <w:tcPr>
            <w:tcW w:w="2070" w:type="dxa"/>
          </w:tcPr>
          <w:p w14:paraId="6C465652" w14:textId="6932DB98" w:rsidR="0079779B" w:rsidRPr="00BD3329" w:rsidRDefault="0067566A" w:rsidP="00710738">
            <w:pPr>
              <w:jc w:val="right"/>
              <w:rPr>
                <w:moveTo w:id="903" w:author="dugalh" w:date="2018-07-30T15:52:00Z"/>
                <w:sz w:val="16"/>
                <w:szCs w:val="16"/>
              </w:rPr>
            </w:pPr>
            <w:ins w:id="904" w:author="dugalh" w:date="2018-07-30T17:34:00Z">
              <w:r w:rsidRPr="0067566A">
                <w:rPr>
                  <w:sz w:val="16"/>
                  <w:szCs w:val="16"/>
                </w:rPr>
                <w:t>98.95</w:t>
              </w:r>
              <w:r>
                <w:rPr>
                  <w:sz w:val="16"/>
                  <w:szCs w:val="16"/>
                </w:rPr>
                <w:t xml:space="preserve"> </w:t>
              </w:r>
            </w:ins>
            <w:ins w:id="905" w:author="dugalh" w:date="2018-07-30T17:31:00Z">
              <w:r w:rsidRPr="00710738">
                <w:rPr>
                  <w:sz w:val="16"/>
                  <w:szCs w:val="16"/>
                </w:rPr>
                <w:t>±</w:t>
              </w:r>
              <w:r>
                <w:rPr>
                  <w:sz w:val="16"/>
                  <w:szCs w:val="16"/>
                </w:rPr>
                <w:t xml:space="preserve"> </w:t>
              </w:r>
            </w:ins>
            <w:ins w:id="906" w:author="dugalh" w:date="2018-07-30T17:34:00Z">
              <w:r>
                <w:rPr>
                  <w:sz w:val="16"/>
                  <w:szCs w:val="16"/>
                </w:rPr>
                <w:t xml:space="preserve">0.18 </w:t>
              </w:r>
            </w:ins>
            <w:ins w:id="907" w:author="dugalh" w:date="2018-07-30T17:31:00Z">
              <w:r>
                <w:rPr>
                  <w:sz w:val="16"/>
                  <w:szCs w:val="16"/>
                </w:rPr>
                <w:t xml:space="preserve">/ </w:t>
              </w:r>
            </w:ins>
            <w:ins w:id="908" w:author="dugalh" w:date="2018-07-30T17:34:00Z">
              <w:r w:rsidRPr="0067566A">
                <w:rPr>
                  <w:sz w:val="16"/>
                  <w:szCs w:val="16"/>
                </w:rPr>
                <w:t>97.52</w:t>
              </w:r>
            </w:ins>
            <w:ins w:id="909" w:author="dugalh" w:date="2018-07-30T17:31:00Z">
              <w:r w:rsidRPr="00BD3329">
                <w:rPr>
                  <w:sz w:val="16"/>
                  <w:szCs w:val="16"/>
                </w:rPr>
                <w:t xml:space="preserve"> </w:t>
              </w:r>
              <w:r w:rsidRPr="00710738">
                <w:rPr>
                  <w:sz w:val="16"/>
                  <w:szCs w:val="16"/>
                </w:rPr>
                <w:t>±</w:t>
              </w:r>
            </w:ins>
            <w:ins w:id="910" w:author="dugalh" w:date="2018-07-30T17:34:00Z">
              <w:r>
                <w:rPr>
                  <w:sz w:val="16"/>
                  <w:szCs w:val="16"/>
                </w:rPr>
                <w:t xml:space="preserve"> </w:t>
              </w:r>
              <w:r w:rsidRPr="0067566A">
                <w:rPr>
                  <w:sz w:val="16"/>
                  <w:szCs w:val="16"/>
                </w:rPr>
                <w:t>0.25</w:t>
              </w:r>
            </w:ins>
          </w:p>
        </w:tc>
        <w:tc>
          <w:tcPr>
            <w:tcW w:w="2070" w:type="dxa"/>
          </w:tcPr>
          <w:p w14:paraId="616A8B83" w14:textId="3C6C93AB" w:rsidR="0079779B" w:rsidRPr="00BD3329" w:rsidRDefault="00253E58" w:rsidP="00253E58">
            <w:pPr>
              <w:jc w:val="right"/>
              <w:rPr>
                <w:moveTo w:id="911" w:author="dugalh" w:date="2018-07-30T15:52:00Z"/>
                <w:sz w:val="16"/>
                <w:szCs w:val="16"/>
              </w:rPr>
            </w:pPr>
            <w:ins w:id="912" w:author="dugalh" w:date="2018-07-30T17:35:00Z">
              <w:r w:rsidRPr="00253E58">
                <w:rPr>
                  <w:sz w:val="16"/>
                  <w:szCs w:val="16"/>
                </w:rPr>
                <w:t>97.05</w:t>
              </w:r>
              <w:r>
                <w:rPr>
                  <w:sz w:val="16"/>
                  <w:szCs w:val="16"/>
                </w:rPr>
                <w:t xml:space="preserve"> </w:t>
              </w:r>
            </w:ins>
            <w:ins w:id="913" w:author="dugalh" w:date="2018-07-30T17:31:00Z">
              <w:r w:rsidR="0067566A" w:rsidRPr="00710738">
                <w:rPr>
                  <w:sz w:val="16"/>
                  <w:szCs w:val="16"/>
                </w:rPr>
                <w:t>±</w:t>
              </w:r>
              <w:r w:rsidR="0067566A">
                <w:rPr>
                  <w:sz w:val="16"/>
                  <w:szCs w:val="16"/>
                </w:rPr>
                <w:t xml:space="preserve"> </w:t>
              </w:r>
            </w:ins>
            <w:ins w:id="914" w:author="dugalh" w:date="2018-07-30T17:35:00Z">
              <w:r w:rsidRPr="00253E58">
                <w:rPr>
                  <w:sz w:val="16"/>
                  <w:szCs w:val="16"/>
                </w:rPr>
                <w:t>0.4</w:t>
              </w:r>
              <w:r>
                <w:rPr>
                  <w:sz w:val="16"/>
                  <w:szCs w:val="16"/>
                </w:rPr>
                <w:t xml:space="preserve">2 </w:t>
              </w:r>
            </w:ins>
            <w:ins w:id="915" w:author="dugalh" w:date="2018-07-30T17:31:00Z">
              <w:r w:rsidR="0067566A">
                <w:rPr>
                  <w:sz w:val="16"/>
                  <w:szCs w:val="16"/>
                </w:rPr>
                <w:t xml:space="preserve">/ </w:t>
              </w:r>
            </w:ins>
            <w:ins w:id="916" w:author="dugalh" w:date="2018-07-30T17:35:00Z">
              <w:r w:rsidRPr="00253E58">
                <w:rPr>
                  <w:sz w:val="16"/>
                  <w:szCs w:val="16"/>
                </w:rPr>
                <w:t>98.8</w:t>
              </w:r>
            </w:ins>
            <w:ins w:id="917" w:author="dugalh" w:date="2018-07-30T17:36:00Z">
              <w:r>
                <w:rPr>
                  <w:sz w:val="16"/>
                  <w:szCs w:val="16"/>
                </w:rPr>
                <w:t>4</w:t>
              </w:r>
            </w:ins>
            <w:ins w:id="918" w:author="dugalh" w:date="2018-07-30T17:31:00Z">
              <w:r w:rsidR="0067566A" w:rsidRPr="00BD3329">
                <w:rPr>
                  <w:sz w:val="16"/>
                  <w:szCs w:val="16"/>
                </w:rPr>
                <w:t xml:space="preserve"> </w:t>
              </w:r>
              <w:r w:rsidR="0067566A" w:rsidRPr="00710738">
                <w:rPr>
                  <w:sz w:val="16"/>
                  <w:szCs w:val="16"/>
                </w:rPr>
                <w:t>±</w:t>
              </w:r>
            </w:ins>
            <w:ins w:id="919" w:author="dugalh" w:date="2018-07-30T17:35:00Z">
              <w:r>
                <w:rPr>
                  <w:sz w:val="16"/>
                  <w:szCs w:val="16"/>
                </w:rPr>
                <w:t xml:space="preserve"> </w:t>
              </w:r>
              <w:r w:rsidRPr="00253E58">
                <w:rPr>
                  <w:sz w:val="16"/>
                  <w:szCs w:val="16"/>
                </w:rPr>
                <w:t>0.</w:t>
              </w:r>
              <w:r>
                <w:rPr>
                  <w:sz w:val="16"/>
                  <w:szCs w:val="16"/>
                </w:rPr>
                <w:t>20</w:t>
              </w:r>
            </w:ins>
          </w:p>
        </w:tc>
        <w:tc>
          <w:tcPr>
            <w:tcW w:w="1170" w:type="dxa"/>
          </w:tcPr>
          <w:p w14:paraId="4F770704" w14:textId="2752364B" w:rsidR="0079779B" w:rsidRPr="00BD3329" w:rsidRDefault="00E94264" w:rsidP="00710738">
            <w:pPr>
              <w:jc w:val="right"/>
              <w:rPr>
                <w:moveTo w:id="920" w:author="dugalh" w:date="2018-07-30T15:52:00Z"/>
                <w:sz w:val="16"/>
                <w:szCs w:val="16"/>
              </w:rPr>
            </w:pPr>
            <w:ins w:id="921" w:author="dugalh" w:date="2018-07-30T17:36:00Z">
              <w:r w:rsidRPr="00E94264">
                <w:rPr>
                  <w:sz w:val="16"/>
                  <w:szCs w:val="16"/>
                </w:rPr>
                <w:t>0.965</w:t>
              </w:r>
              <w:r>
                <w:rPr>
                  <w:sz w:val="16"/>
                  <w:szCs w:val="16"/>
                </w:rPr>
                <w:t xml:space="preserve"> </w:t>
              </w:r>
            </w:ins>
            <w:ins w:id="922" w:author="dugalh" w:date="2018-07-30T17:31:00Z">
              <w:r w:rsidR="0067566A" w:rsidRPr="00710738">
                <w:rPr>
                  <w:sz w:val="16"/>
                  <w:szCs w:val="16"/>
                </w:rPr>
                <w:t>±</w:t>
              </w:r>
            </w:ins>
            <w:ins w:id="923" w:author="dugalh" w:date="2018-07-30T17:36:00Z">
              <w:r>
                <w:rPr>
                  <w:sz w:val="16"/>
                  <w:szCs w:val="16"/>
                </w:rPr>
                <w:t xml:space="preserve"> </w:t>
              </w:r>
              <w:r w:rsidRPr="00E94264">
                <w:rPr>
                  <w:sz w:val="16"/>
                  <w:szCs w:val="16"/>
                </w:rPr>
                <w:t>0.002</w:t>
              </w:r>
            </w:ins>
          </w:p>
        </w:tc>
        <w:tc>
          <w:tcPr>
            <w:tcW w:w="987" w:type="dxa"/>
          </w:tcPr>
          <w:p w14:paraId="245509E8" w14:textId="77777777" w:rsidR="0079779B" w:rsidRPr="00B44B64" w:rsidRDefault="0079779B" w:rsidP="00710738">
            <w:pPr>
              <w:jc w:val="right"/>
              <w:rPr>
                <w:moveTo w:id="924" w:author="dugalh" w:date="2018-07-30T15:52:00Z"/>
                <w:sz w:val="16"/>
                <w:szCs w:val="16"/>
              </w:rPr>
            </w:pPr>
            <w:moveTo w:id="925" w:author="dugalh" w:date="2018-07-30T15:52:00Z">
              <w:r w:rsidRPr="00B44B64">
                <w:rPr>
                  <w:sz w:val="16"/>
                  <w:szCs w:val="16"/>
                </w:rPr>
                <w:t>7.60 (6.20)</w:t>
              </w:r>
            </w:moveTo>
          </w:p>
        </w:tc>
      </w:tr>
      <w:tr w:rsidR="0067566A" w:rsidRPr="00B44B64" w14:paraId="7475252F" w14:textId="77777777" w:rsidTr="0096173C">
        <w:trPr>
          <w:trHeight w:val="340"/>
          <w:jc w:val="center"/>
        </w:trPr>
        <w:tc>
          <w:tcPr>
            <w:tcW w:w="900" w:type="dxa"/>
          </w:tcPr>
          <w:p w14:paraId="11E4B1D1" w14:textId="77777777" w:rsidR="0079779B" w:rsidRPr="00B44B64" w:rsidRDefault="0079779B" w:rsidP="00710738">
            <w:pPr>
              <w:rPr>
                <w:moveTo w:id="926" w:author="dugalh" w:date="2018-07-30T15:52:00Z"/>
                <w:sz w:val="16"/>
                <w:szCs w:val="16"/>
              </w:rPr>
            </w:pPr>
            <w:moveTo w:id="927" w:author="dugalh" w:date="2018-07-30T15:52:00Z">
              <w:r w:rsidRPr="00B44B64">
                <w:rPr>
                  <w:sz w:val="16"/>
                  <w:szCs w:val="16"/>
                </w:rPr>
                <w:t>SVM</w:t>
              </w:r>
            </w:moveTo>
          </w:p>
        </w:tc>
        <w:tc>
          <w:tcPr>
            <w:tcW w:w="1080" w:type="dxa"/>
          </w:tcPr>
          <w:p w14:paraId="0D865A7F" w14:textId="3025FD45" w:rsidR="0079779B" w:rsidRPr="00BD3329" w:rsidRDefault="008D133C" w:rsidP="00710738">
            <w:pPr>
              <w:jc w:val="right"/>
              <w:rPr>
                <w:moveTo w:id="928" w:author="dugalh" w:date="2018-07-30T15:52:00Z"/>
                <w:sz w:val="16"/>
                <w:szCs w:val="16"/>
              </w:rPr>
            </w:pPr>
            <w:ins w:id="929" w:author="dugalh" w:date="2018-07-30T18:08:00Z">
              <w:r w:rsidRPr="008D133C">
                <w:rPr>
                  <w:sz w:val="16"/>
                  <w:szCs w:val="16"/>
                </w:rPr>
                <w:t>9.98 ± 1.51</w:t>
              </w:r>
            </w:ins>
          </w:p>
        </w:tc>
        <w:tc>
          <w:tcPr>
            <w:tcW w:w="1080" w:type="dxa"/>
          </w:tcPr>
          <w:p w14:paraId="764A7D1F" w14:textId="1E3AA0C9" w:rsidR="0079779B" w:rsidRPr="00BD3329" w:rsidRDefault="008D133C" w:rsidP="00710738">
            <w:pPr>
              <w:jc w:val="right"/>
              <w:rPr>
                <w:moveTo w:id="930" w:author="dugalh" w:date="2018-07-30T15:52:00Z"/>
                <w:sz w:val="16"/>
                <w:szCs w:val="16"/>
              </w:rPr>
            </w:pPr>
            <w:ins w:id="931" w:author="dugalh" w:date="2018-07-30T18:08:00Z">
              <w:r w:rsidRPr="008D133C">
                <w:rPr>
                  <w:sz w:val="16"/>
                  <w:szCs w:val="16"/>
                </w:rPr>
                <w:t>2.47 ± 1.95</w:t>
              </w:r>
            </w:ins>
          </w:p>
        </w:tc>
        <w:tc>
          <w:tcPr>
            <w:tcW w:w="2070" w:type="dxa"/>
          </w:tcPr>
          <w:p w14:paraId="22AEF6F0" w14:textId="22A5B53F" w:rsidR="0079779B" w:rsidRPr="00BD3329" w:rsidRDefault="008D133C" w:rsidP="00710738">
            <w:pPr>
              <w:jc w:val="right"/>
              <w:rPr>
                <w:moveTo w:id="932" w:author="dugalh" w:date="2018-07-30T15:52:00Z"/>
                <w:sz w:val="16"/>
                <w:szCs w:val="16"/>
              </w:rPr>
            </w:pPr>
            <w:ins w:id="933" w:author="dugalh" w:date="2018-07-30T18:08:00Z">
              <w:r w:rsidRPr="008D133C">
                <w:rPr>
                  <w:sz w:val="16"/>
                  <w:szCs w:val="16"/>
                </w:rPr>
                <w:t>98.90 ± 0.21 / 96.08 ± 3.85</w:t>
              </w:r>
            </w:ins>
          </w:p>
        </w:tc>
        <w:tc>
          <w:tcPr>
            <w:tcW w:w="2070" w:type="dxa"/>
          </w:tcPr>
          <w:p w14:paraId="2D442596" w14:textId="1A961985" w:rsidR="0079779B" w:rsidRPr="00BD3329" w:rsidRDefault="008D133C" w:rsidP="00710738">
            <w:pPr>
              <w:jc w:val="right"/>
              <w:rPr>
                <w:moveTo w:id="934" w:author="dugalh" w:date="2018-07-30T15:52:00Z"/>
                <w:sz w:val="16"/>
                <w:szCs w:val="16"/>
              </w:rPr>
            </w:pPr>
            <w:ins w:id="935" w:author="dugalh" w:date="2018-07-30T18:08:00Z">
              <w:r w:rsidRPr="008D133C">
                <w:rPr>
                  <w:sz w:val="16"/>
                  <w:szCs w:val="16"/>
                </w:rPr>
                <w:t>96.27 ± 3.90 / 98.80 ± 0.22</w:t>
              </w:r>
            </w:ins>
          </w:p>
        </w:tc>
        <w:tc>
          <w:tcPr>
            <w:tcW w:w="1170" w:type="dxa"/>
          </w:tcPr>
          <w:p w14:paraId="2A62C183" w14:textId="1BCA5F27" w:rsidR="0079779B" w:rsidRPr="00BD3329" w:rsidRDefault="008D133C" w:rsidP="00710738">
            <w:pPr>
              <w:jc w:val="right"/>
              <w:rPr>
                <w:moveTo w:id="936" w:author="dugalh" w:date="2018-07-30T15:52:00Z"/>
                <w:sz w:val="16"/>
                <w:szCs w:val="16"/>
              </w:rPr>
            </w:pPr>
            <w:ins w:id="937" w:author="dugalh" w:date="2018-07-30T18:09:00Z">
              <w:r w:rsidRPr="008D133C">
                <w:rPr>
                  <w:sz w:val="16"/>
                  <w:szCs w:val="16"/>
                </w:rPr>
                <w:t>0.949 ± 0.041</w:t>
              </w:r>
            </w:ins>
          </w:p>
        </w:tc>
        <w:tc>
          <w:tcPr>
            <w:tcW w:w="987" w:type="dxa"/>
          </w:tcPr>
          <w:p w14:paraId="29A68626" w14:textId="77777777" w:rsidR="0079779B" w:rsidRPr="00B44B64" w:rsidRDefault="0079779B" w:rsidP="00710738">
            <w:pPr>
              <w:jc w:val="right"/>
              <w:rPr>
                <w:moveTo w:id="938" w:author="dugalh" w:date="2018-07-30T15:52:00Z"/>
                <w:sz w:val="16"/>
                <w:szCs w:val="16"/>
              </w:rPr>
            </w:pPr>
            <w:moveTo w:id="939" w:author="dugalh" w:date="2018-07-30T15:52:00Z">
              <w:r w:rsidRPr="00B44B64">
                <w:rPr>
                  <w:sz w:val="16"/>
                  <w:szCs w:val="16"/>
                </w:rPr>
                <w:t>7.99 (8.33)</w:t>
              </w:r>
            </w:moveTo>
          </w:p>
        </w:tc>
      </w:tr>
      <w:tr w:rsidR="0067566A" w:rsidRPr="00B44B64"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B44B64" w:rsidRDefault="0079779B" w:rsidP="00710738">
            <w:pPr>
              <w:rPr>
                <w:moveTo w:id="940" w:author="dugalh" w:date="2018-07-30T15:52:00Z"/>
                <w:sz w:val="16"/>
                <w:szCs w:val="16"/>
              </w:rPr>
            </w:pPr>
            <w:moveTo w:id="941" w:author="dugalh" w:date="2018-07-30T15:52:00Z">
              <w:r w:rsidRPr="00B44B64">
                <w:rPr>
                  <w:sz w:val="16"/>
                  <w:szCs w:val="16"/>
                </w:rPr>
                <w:t>Bayes normal</w:t>
              </w:r>
            </w:moveTo>
          </w:p>
        </w:tc>
        <w:tc>
          <w:tcPr>
            <w:tcW w:w="1080" w:type="dxa"/>
            <w:tcBorders>
              <w:bottom w:val="single" w:sz="12" w:space="0" w:color="000000" w:themeColor="text1"/>
            </w:tcBorders>
          </w:tcPr>
          <w:p w14:paraId="7371B458" w14:textId="3CA70F6F" w:rsidR="0079779B" w:rsidRPr="00BD3329" w:rsidRDefault="00FC09CF" w:rsidP="00FC09CF">
            <w:pPr>
              <w:jc w:val="right"/>
              <w:rPr>
                <w:moveTo w:id="942" w:author="dugalh" w:date="2018-07-30T15:52:00Z"/>
                <w:sz w:val="16"/>
                <w:szCs w:val="16"/>
              </w:rPr>
            </w:pPr>
            <w:ins w:id="943" w:author="dugalh" w:date="2018-07-30T17:48:00Z">
              <w:r w:rsidRPr="00FC09CF">
                <w:rPr>
                  <w:sz w:val="16"/>
                  <w:szCs w:val="16"/>
                </w:rPr>
                <w:t>16.31 ± 0.86</w:t>
              </w:r>
            </w:ins>
          </w:p>
        </w:tc>
        <w:tc>
          <w:tcPr>
            <w:tcW w:w="1080" w:type="dxa"/>
            <w:tcBorders>
              <w:bottom w:val="single" w:sz="12" w:space="0" w:color="000000" w:themeColor="text1"/>
            </w:tcBorders>
          </w:tcPr>
          <w:p w14:paraId="6C209C56" w14:textId="6AF0A993" w:rsidR="0079779B" w:rsidRPr="00BD3329" w:rsidRDefault="00AF74C9" w:rsidP="00710738">
            <w:pPr>
              <w:jc w:val="right"/>
              <w:rPr>
                <w:moveTo w:id="944" w:author="dugalh" w:date="2018-07-30T15:52:00Z"/>
                <w:sz w:val="16"/>
                <w:szCs w:val="16"/>
              </w:rPr>
            </w:pPr>
            <w:ins w:id="945" w:author="dugalh" w:date="2018-07-30T18:03:00Z">
              <w:r w:rsidRPr="00AF74C9">
                <w:rPr>
                  <w:sz w:val="16"/>
                  <w:szCs w:val="16"/>
                </w:rPr>
                <w:t>9.03 ± 0.50</w:t>
              </w:r>
            </w:ins>
          </w:p>
        </w:tc>
        <w:tc>
          <w:tcPr>
            <w:tcW w:w="2070" w:type="dxa"/>
            <w:tcBorders>
              <w:bottom w:val="single" w:sz="12" w:space="0" w:color="000000" w:themeColor="text1"/>
            </w:tcBorders>
          </w:tcPr>
          <w:p w14:paraId="3A1A7F8F" w14:textId="1D2FCFDF" w:rsidR="0079779B" w:rsidRPr="00BD3329" w:rsidRDefault="00AF74C9" w:rsidP="00710738">
            <w:pPr>
              <w:jc w:val="right"/>
              <w:rPr>
                <w:moveTo w:id="946" w:author="dugalh" w:date="2018-07-30T15:52:00Z"/>
                <w:sz w:val="16"/>
                <w:szCs w:val="16"/>
              </w:rPr>
            </w:pPr>
            <w:ins w:id="947" w:author="dugalh" w:date="2018-07-30T18:04:00Z">
              <w:r w:rsidRPr="00AF74C9">
                <w:rPr>
                  <w:sz w:val="16"/>
                  <w:szCs w:val="16"/>
                </w:rPr>
                <w:t>86.95 ± 0.62 / 98.09 ± 0.28</w:t>
              </w:r>
            </w:ins>
          </w:p>
        </w:tc>
        <w:tc>
          <w:tcPr>
            <w:tcW w:w="2070" w:type="dxa"/>
            <w:tcBorders>
              <w:bottom w:val="single" w:sz="12" w:space="0" w:color="000000" w:themeColor="text1"/>
            </w:tcBorders>
          </w:tcPr>
          <w:p w14:paraId="259C7594" w14:textId="3C9C48F1" w:rsidR="0079779B" w:rsidRPr="00BD3329" w:rsidRDefault="00AF74C9" w:rsidP="00710738">
            <w:pPr>
              <w:jc w:val="right"/>
              <w:rPr>
                <w:moveTo w:id="948" w:author="dugalh" w:date="2018-07-30T15:52:00Z"/>
                <w:sz w:val="16"/>
                <w:szCs w:val="16"/>
              </w:rPr>
            </w:pPr>
            <w:ins w:id="949" w:author="dugalh" w:date="2018-07-30T18:04:00Z">
              <w:r w:rsidRPr="00AF74C9">
                <w:rPr>
                  <w:sz w:val="16"/>
                  <w:szCs w:val="16"/>
                </w:rPr>
                <w:t>98.55 ± 0.21 / 83.38 ± 0.88</w:t>
              </w:r>
            </w:ins>
          </w:p>
        </w:tc>
        <w:tc>
          <w:tcPr>
            <w:tcW w:w="1170" w:type="dxa"/>
            <w:tcBorders>
              <w:bottom w:val="single" w:sz="12" w:space="0" w:color="000000" w:themeColor="text1"/>
            </w:tcBorders>
          </w:tcPr>
          <w:p w14:paraId="7E57866E" w14:textId="06D1EFA7" w:rsidR="0079779B" w:rsidRPr="00BD3329" w:rsidRDefault="00AF74C9" w:rsidP="00710738">
            <w:pPr>
              <w:jc w:val="right"/>
              <w:rPr>
                <w:moveTo w:id="950" w:author="dugalh" w:date="2018-07-30T15:52:00Z"/>
                <w:sz w:val="16"/>
                <w:szCs w:val="16"/>
              </w:rPr>
            </w:pPr>
            <w:ins w:id="951" w:author="dugalh" w:date="2018-07-30T18:04:00Z">
              <w:r w:rsidRPr="00AF74C9">
                <w:rPr>
                  <w:sz w:val="16"/>
                  <w:szCs w:val="16"/>
                </w:rPr>
                <w:t>0.826 ± 0.010</w:t>
              </w:r>
            </w:ins>
          </w:p>
        </w:tc>
        <w:tc>
          <w:tcPr>
            <w:tcW w:w="987" w:type="dxa"/>
            <w:tcBorders>
              <w:bottom w:val="single" w:sz="12" w:space="0" w:color="000000" w:themeColor="text1"/>
            </w:tcBorders>
          </w:tcPr>
          <w:p w14:paraId="7ECD17BA" w14:textId="77777777" w:rsidR="0079779B" w:rsidRPr="00B44B64" w:rsidRDefault="0079779B" w:rsidP="00710738">
            <w:pPr>
              <w:jc w:val="right"/>
              <w:rPr>
                <w:moveTo w:id="952" w:author="dugalh" w:date="2018-07-30T15:52:00Z"/>
                <w:sz w:val="16"/>
                <w:szCs w:val="16"/>
              </w:rPr>
            </w:pPr>
            <w:moveTo w:id="953" w:author="dugalh" w:date="2018-07-30T15:52:00Z">
              <w:r w:rsidRPr="00B44B64">
                <w:rPr>
                  <w:sz w:val="16"/>
                  <w:szCs w:val="16"/>
                </w:rPr>
                <w:t>8.08 (8.35)</w:t>
              </w:r>
            </w:moveTo>
          </w:p>
        </w:tc>
      </w:tr>
    </w:tbl>
    <w:p w14:paraId="2CBAC8B2" w14:textId="1B168C3A" w:rsidR="0079779B" w:rsidRPr="00B44B64" w:rsidRDefault="0079779B" w:rsidP="0079779B">
      <w:pPr>
        <w:rPr>
          <w:moveTo w:id="954" w:author="dugalh" w:date="2018-07-30T15:52:00Z"/>
          <w:rFonts w:ascii="Arial" w:hAnsi="Arial" w:cs="Arial"/>
          <w:sz w:val="16"/>
          <w:szCs w:val="16"/>
        </w:rPr>
      </w:pPr>
      <w:moveTo w:id="955" w:author="dugalh" w:date="2018-07-30T15:52:00Z">
        <w:r w:rsidRPr="00B44B64">
          <w:rPr>
            <w:rFonts w:ascii="Arial" w:hAnsi="Arial" w:cs="Arial"/>
            <w:sz w:val="16"/>
            <w:szCs w:val="16"/>
            <w:vertAlign w:val="superscript"/>
          </w:rPr>
          <w:t>a</w:t>
        </w:r>
        <w:r w:rsidRPr="00B44B64">
          <w:rPr>
            <w:rFonts w:ascii="Arial" w:hAnsi="Arial" w:cs="Arial"/>
            <w:sz w:val="16"/>
            <w:szCs w:val="16"/>
          </w:rPr>
          <w:t xml:space="preserve"> </w:t>
        </w:r>
      </w:moveTo>
      <w:ins w:id="956" w:author="dugalh" w:date="2018-07-30T16:01:00Z">
        <w:r>
          <w:rPr>
            <w:rFonts w:ascii="Arial" w:hAnsi="Arial" w:cs="Arial"/>
            <w:sz w:val="16"/>
            <w:szCs w:val="16"/>
          </w:rPr>
          <w:t xml:space="preserve">± = </w:t>
        </w:r>
      </w:ins>
      <w:ins w:id="957" w:author="dugalh" w:date="2018-07-30T18:21:00Z">
        <w:r w:rsidR="007B2241">
          <w:rPr>
            <w:rFonts w:ascii="Arial" w:hAnsi="Arial" w:cs="Arial"/>
            <w:sz w:val="16"/>
            <w:szCs w:val="16"/>
          </w:rPr>
          <w:t>s</w:t>
        </w:r>
      </w:ins>
      <w:ins w:id="958" w:author="dugalh" w:date="2018-07-30T16:01:00Z">
        <w:r>
          <w:rPr>
            <w:rFonts w:ascii="Arial" w:hAnsi="Arial" w:cs="Arial"/>
            <w:sz w:val="16"/>
            <w:szCs w:val="16"/>
          </w:rPr>
          <w:t xml:space="preserve">tandard </w:t>
        </w:r>
      </w:ins>
      <w:ins w:id="959" w:author="dugalh" w:date="2018-07-30T16:38:00Z">
        <w:r w:rsidR="00BD3329">
          <w:rPr>
            <w:rFonts w:ascii="Arial" w:hAnsi="Arial" w:cs="Arial"/>
            <w:sz w:val="16"/>
            <w:szCs w:val="16"/>
          </w:rPr>
          <w:t>e</w:t>
        </w:r>
      </w:ins>
      <w:ins w:id="960" w:author="dugalh" w:date="2018-07-30T16:01:00Z">
        <w:r>
          <w:rPr>
            <w:rFonts w:ascii="Arial" w:hAnsi="Arial" w:cs="Arial"/>
            <w:sz w:val="16"/>
            <w:szCs w:val="16"/>
          </w:rPr>
          <w:t>rror</w:t>
        </w:r>
      </w:ins>
      <w:ins w:id="961" w:author="dugalh" w:date="2018-07-30T16:02:00Z">
        <w:r w:rsidR="00DD11F4">
          <w:rPr>
            <w:rFonts w:ascii="Arial" w:hAnsi="Arial" w:cs="Arial"/>
            <w:sz w:val="16"/>
            <w:szCs w:val="16"/>
          </w:rPr>
          <w:t xml:space="preserve"> over cross-validation folds</w:t>
        </w:r>
      </w:ins>
      <w:ins w:id="962" w:author="dugalh" w:date="2018-07-30T16:01:00Z">
        <w:r>
          <w:rPr>
            <w:rFonts w:ascii="Arial" w:hAnsi="Arial" w:cs="Arial"/>
            <w:sz w:val="16"/>
            <w:szCs w:val="16"/>
          </w:rPr>
          <w:t xml:space="preserve">, </w:t>
        </w:r>
      </w:ins>
      <w:moveTo w:id="963" w:author="dugalh" w:date="2018-07-30T15:52:00Z">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proofErr w:type="gramStart"/>
        <w:r w:rsidRPr="00B44B64">
          <w:rPr>
            <w:rFonts w:ascii="Arial" w:hAnsi="Arial" w:cs="Arial"/>
            <w:sz w:val="16"/>
            <w:szCs w:val="16"/>
          </w:rPr>
          <w:t>Spekboom</w:t>
        </w:r>
        <w:proofErr w:type="spellEnd"/>
        <w:r>
          <w:rPr>
            <w:rFonts w:ascii="Arial" w:hAnsi="Arial" w:cs="Arial"/>
            <w:sz w:val="16"/>
            <w:szCs w:val="16"/>
          </w:rPr>
          <w:t xml:space="preserve"> ,</w:t>
        </w:r>
        <w:proofErr w:type="gramEnd"/>
        <w:r>
          <w:rPr>
            <w:rFonts w:ascii="Arial" w:hAnsi="Arial" w:cs="Arial"/>
            <w:sz w:val="16"/>
            <w:szCs w:val="16"/>
          </w:rPr>
          <w:t xml:space="preserve">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moveTo>
    </w:p>
    <w:moveToRangeEnd w:id="842"/>
    <w:p w14:paraId="59A9B8A1" w14:textId="77777777" w:rsidR="0079779B" w:rsidRPr="00B44B64" w:rsidRDefault="0079779B" w:rsidP="005F4C65">
      <w:pPr>
        <w:spacing w:line="360" w:lineRule="auto"/>
        <w:jc w:val="both"/>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B31736" w:rsidRPr="00B31736">
        <w:t xml:space="preserve">Table </w:t>
      </w:r>
      <w:r w:rsidR="00B31736" w:rsidRPr="00B31736">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C8DB737" w:rsidR="00D61588" w:rsidRPr="00B44B64" w:rsidDel="00053CE5" w:rsidRDefault="00D61588" w:rsidP="00CA517C">
      <w:pPr>
        <w:pStyle w:val="1Tablecaption"/>
        <w:rPr>
          <w:moveFrom w:id="964" w:author="dugalh" w:date="2018-07-30T18:13:00Z"/>
        </w:rPr>
      </w:pPr>
      <w:bookmarkStart w:id="965" w:name="_Ref395169572"/>
      <w:bookmarkStart w:id="966" w:name="_Toc448324343"/>
      <w:moveFromRangeStart w:id="967" w:author="dugalh" w:date="2018-07-30T18:13:00Z" w:name="move520737708"/>
      <w:moveFrom w:id="968" w:author="dugalh" w:date="2018-07-30T18:13:00Z">
        <w:r w:rsidRPr="006C32D3" w:rsidDel="00053CE5">
          <w:rPr>
            <w:b/>
          </w:rPr>
          <w:lastRenderedPageBreak/>
          <w:t xml:space="preserve">Table </w:t>
        </w:r>
        <w:r w:rsidR="00F4774D" w:rsidRPr="006C32D3" w:rsidDel="00053CE5">
          <w:rPr>
            <w:b/>
          </w:rPr>
          <w:fldChar w:fldCharType="begin"/>
        </w:r>
        <w:r w:rsidR="00F4774D" w:rsidRPr="006C32D3" w:rsidDel="00053CE5">
          <w:rPr>
            <w:b/>
          </w:rPr>
          <w:instrText xml:space="preserve"> SEQ Table \* ARABIC </w:instrText>
        </w:r>
        <w:r w:rsidR="00F4774D" w:rsidRPr="006C32D3" w:rsidDel="00053CE5">
          <w:rPr>
            <w:b/>
          </w:rPr>
          <w:fldChar w:fldCharType="separate"/>
        </w:r>
        <w:r w:rsidR="00B31736" w:rsidDel="00053CE5">
          <w:rPr>
            <w:b/>
            <w:noProof/>
          </w:rPr>
          <w:t>8</w:t>
        </w:r>
        <w:r w:rsidR="00F4774D" w:rsidRPr="006C32D3" w:rsidDel="00053CE5">
          <w:rPr>
            <w:b/>
          </w:rPr>
          <w:fldChar w:fldCharType="end"/>
        </w:r>
        <w:bookmarkEnd w:id="965"/>
        <w:r w:rsidRPr="00B44B64" w:rsidDel="00053CE5">
          <w:t xml:space="preserve">   Decision tree </w:t>
        </w:r>
        <w:r w:rsidR="00745C69" w:rsidRPr="00B44B64" w:rsidDel="00053CE5">
          <w:t>three-class</w:t>
        </w:r>
        <w:r w:rsidRPr="00B44B64" w:rsidDel="00053CE5">
          <w:t xml:space="preserve"> confusion matrix</w:t>
        </w:r>
        <w:bookmarkEnd w:id="966"/>
      </w:moveFrom>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rsidDel="00053CE5" w14:paraId="268966D5" w14:textId="12DF5684"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5C52306C" w:rsidR="00D61588" w:rsidRPr="00B44B64" w:rsidDel="00053CE5" w:rsidRDefault="00D61588" w:rsidP="007C5F60">
            <w:pPr>
              <w:spacing w:before="40" w:after="40" w:line="276" w:lineRule="auto"/>
              <w:rPr>
                <w:moveFrom w:id="969" w:author="dugalh" w:date="2018-07-30T18:13:00Z"/>
                <w:rFonts w:cs="Arial"/>
                <w:sz w:val="16"/>
                <w:szCs w:val="16"/>
              </w:rPr>
            </w:pPr>
          </w:p>
        </w:tc>
        <w:tc>
          <w:tcPr>
            <w:tcW w:w="1489" w:type="dxa"/>
          </w:tcPr>
          <w:p w14:paraId="0CFF4A54" w14:textId="581892D9" w:rsidR="00D61588" w:rsidRPr="00B44B64" w:rsidDel="00053CE5" w:rsidRDefault="00D61588" w:rsidP="007C5F60">
            <w:pPr>
              <w:spacing w:before="40" w:after="40" w:line="276" w:lineRule="auto"/>
              <w:rPr>
                <w:moveFrom w:id="970" w:author="dugalh" w:date="2018-07-30T18:13:00Z"/>
                <w:rFonts w:cs="Arial"/>
                <w:sz w:val="16"/>
                <w:szCs w:val="16"/>
              </w:rPr>
            </w:pPr>
            <w:moveFrom w:id="971" w:author="dugalh" w:date="2018-07-30T18:13:00Z">
              <w:r w:rsidRPr="00B44B64" w:rsidDel="00053CE5">
                <w:rPr>
                  <w:rFonts w:cs="Arial"/>
                  <w:sz w:val="16"/>
                  <w:szCs w:val="16"/>
                </w:rPr>
                <w:t>Background</w:t>
              </w:r>
            </w:moveFrom>
          </w:p>
        </w:tc>
        <w:tc>
          <w:tcPr>
            <w:tcW w:w="1489" w:type="dxa"/>
          </w:tcPr>
          <w:p w14:paraId="38D328B2" w14:textId="7539EE2D" w:rsidR="00D61588" w:rsidRPr="00B44B64" w:rsidDel="00053CE5" w:rsidRDefault="0084644E" w:rsidP="007C5F60">
            <w:pPr>
              <w:spacing w:before="40" w:after="40" w:line="276" w:lineRule="auto"/>
              <w:rPr>
                <w:moveFrom w:id="972" w:author="dugalh" w:date="2018-07-30T18:13:00Z"/>
                <w:rFonts w:cs="Arial"/>
                <w:sz w:val="16"/>
                <w:szCs w:val="16"/>
              </w:rPr>
            </w:pPr>
            <w:moveFrom w:id="973" w:author="dugalh" w:date="2018-07-30T18:13:00Z">
              <w:r w:rsidRPr="00B44B64" w:rsidDel="00053CE5">
                <w:rPr>
                  <w:rFonts w:cs="Arial"/>
                  <w:sz w:val="16"/>
                  <w:szCs w:val="16"/>
                </w:rPr>
                <w:t>Spekboom</w:t>
              </w:r>
            </w:moveFrom>
          </w:p>
        </w:tc>
        <w:tc>
          <w:tcPr>
            <w:tcW w:w="1489" w:type="dxa"/>
            <w:tcBorders>
              <w:right w:val="single" w:sz="12" w:space="0" w:color="000000" w:themeColor="text1"/>
            </w:tcBorders>
          </w:tcPr>
          <w:p w14:paraId="17CD06A3" w14:textId="4A7336B9" w:rsidR="00D61588" w:rsidRPr="00B44B64" w:rsidDel="00053CE5" w:rsidRDefault="00D61588" w:rsidP="007C5F60">
            <w:pPr>
              <w:spacing w:before="40" w:after="40" w:line="276" w:lineRule="auto"/>
              <w:rPr>
                <w:moveFrom w:id="974" w:author="dugalh" w:date="2018-07-30T18:13:00Z"/>
                <w:rFonts w:cs="Arial"/>
                <w:sz w:val="16"/>
                <w:szCs w:val="16"/>
              </w:rPr>
            </w:pPr>
            <w:moveFrom w:id="975" w:author="dugalh" w:date="2018-07-30T18:13:00Z">
              <w:r w:rsidRPr="00B44B64" w:rsidDel="00053CE5">
                <w:rPr>
                  <w:rFonts w:cs="Arial"/>
                  <w:sz w:val="16"/>
                  <w:szCs w:val="16"/>
                </w:rPr>
                <w:t>Tree</w:t>
              </w:r>
            </w:moveFrom>
          </w:p>
        </w:tc>
        <w:tc>
          <w:tcPr>
            <w:tcW w:w="1489" w:type="dxa"/>
            <w:tcBorders>
              <w:left w:val="single" w:sz="12" w:space="0" w:color="000000" w:themeColor="text1"/>
              <w:right w:val="single" w:sz="12" w:space="0" w:color="000000" w:themeColor="text1"/>
            </w:tcBorders>
          </w:tcPr>
          <w:p w14:paraId="2F846A1E" w14:textId="41073325" w:rsidR="00D61588" w:rsidRPr="00B44B64" w:rsidDel="00053CE5" w:rsidRDefault="00D61588" w:rsidP="007C5F60">
            <w:pPr>
              <w:spacing w:before="40" w:after="40" w:line="276" w:lineRule="auto"/>
              <w:rPr>
                <w:moveFrom w:id="976" w:author="dugalh" w:date="2018-07-30T18:13:00Z"/>
                <w:rFonts w:cs="Arial"/>
                <w:sz w:val="16"/>
                <w:szCs w:val="16"/>
              </w:rPr>
            </w:pPr>
            <w:moveFrom w:id="977" w:author="dugalh" w:date="2018-07-30T18:13:00Z">
              <w:r w:rsidRPr="00B44B64" w:rsidDel="00053CE5">
                <w:rPr>
                  <w:rFonts w:cs="Arial"/>
                  <w:sz w:val="16"/>
                  <w:szCs w:val="16"/>
                </w:rPr>
                <w:t>Total</w:t>
              </w:r>
            </w:moveFrom>
          </w:p>
        </w:tc>
        <w:tc>
          <w:tcPr>
            <w:tcW w:w="1489" w:type="dxa"/>
            <w:tcBorders>
              <w:left w:val="single" w:sz="12" w:space="0" w:color="000000" w:themeColor="text1"/>
            </w:tcBorders>
          </w:tcPr>
          <w:p w14:paraId="05E7BEA5" w14:textId="1757803D" w:rsidR="00D61588" w:rsidRPr="00B44B64" w:rsidDel="00053CE5" w:rsidRDefault="00D61588" w:rsidP="007C5F60">
            <w:pPr>
              <w:spacing w:before="40" w:after="40" w:line="276" w:lineRule="auto"/>
              <w:rPr>
                <w:moveFrom w:id="978" w:author="dugalh" w:date="2018-07-30T18:13:00Z"/>
                <w:rFonts w:cs="Arial"/>
                <w:sz w:val="16"/>
                <w:szCs w:val="16"/>
                <w:vertAlign w:val="superscript"/>
              </w:rPr>
            </w:pPr>
            <w:moveFrom w:id="979" w:author="dugalh" w:date="2018-07-30T18:13:00Z">
              <w:r w:rsidRPr="00B44B64" w:rsidDel="00053CE5">
                <w:rPr>
                  <w:rFonts w:cs="Arial"/>
                  <w:sz w:val="16"/>
                  <w:szCs w:val="16"/>
                </w:rPr>
                <w:t>PA (%)</w:t>
              </w:r>
              <w:r w:rsidRPr="00B44B64" w:rsidDel="00053CE5">
                <w:rPr>
                  <w:rFonts w:cs="Arial"/>
                  <w:sz w:val="16"/>
                  <w:szCs w:val="16"/>
                  <w:vertAlign w:val="superscript"/>
                </w:rPr>
                <w:t>a</w:t>
              </w:r>
            </w:moveFrom>
          </w:p>
        </w:tc>
      </w:tr>
      <w:tr w:rsidR="00D61588" w:rsidRPr="00B44B64" w:rsidDel="00053CE5" w14:paraId="6B8DBFEC" w14:textId="58E288EE" w:rsidTr="006C32D3">
        <w:trPr>
          <w:trHeight w:val="299"/>
          <w:jc w:val="center"/>
        </w:trPr>
        <w:tc>
          <w:tcPr>
            <w:tcW w:w="1488" w:type="dxa"/>
          </w:tcPr>
          <w:p w14:paraId="003AB746" w14:textId="1D06BBD4" w:rsidR="00D61588" w:rsidRPr="00B44B64" w:rsidDel="00053CE5" w:rsidRDefault="00D61588" w:rsidP="007C5F60">
            <w:pPr>
              <w:spacing w:before="40" w:after="40" w:line="276" w:lineRule="auto"/>
              <w:rPr>
                <w:moveFrom w:id="980" w:author="dugalh" w:date="2018-07-30T18:13:00Z"/>
                <w:rFonts w:cs="Arial"/>
                <w:b/>
                <w:sz w:val="16"/>
                <w:szCs w:val="16"/>
              </w:rPr>
            </w:pPr>
            <w:moveFrom w:id="981" w:author="dugalh" w:date="2018-07-30T18:13:00Z">
              <w:r w:rsidRPr="00B44B64" w:rsidDel="00053CE5">
                <w:rPr>
                  <w:rFonts w:cs="Arial"/>
                  <w:b/>
                  <w:sz w:val="16"/>
                  <w:szCs w:val="16"/>
                </w:rPr>
                <w:t>Background</w:t>
              </w:r>
            </w:moveFrom>
          </w:p>
        </w:tc>
        <w:tc>
          <w:tcPr>
            <w:tcW w:w="1489" w:type="dxa"/>
          </w:tcPr>
          <w:p w14:paraId="6795AD41" w14:textId="26607E7F" w:rsidR="00D61588" w:rsidRPr="00B44B64" w:rsidDel="00053CE5" w:rsidRDefault="00D61588" w:rsidP="007C5F60">
            <w:pPr>
              <w:spacing w:before="40" w:after="40" w:line="276" w:lineRule="auto"/>
              <w:rPr>
                <w:moveFrom w:id="982" w:author="dugalh" w:date="2018-07-30T18:13:00Z"/>
                <w:rFonts w:cs="Arial"/>
                <w:sz w:val="16"/>
                <w:szCs w:val="16"/>
              </w:rPr>
            </w:pPr>
            <w:moveFrom w:id="983" w:author="dugalh" w:date="2018-07-30T18:13:00Z">
              <w:r w:rsidRPr="00B44B64" w:rsidDel="00053CE5">
                <w:rPr>
                  <w:rFonts w:cs="Arial"/>
                  <w:sz w:val="16"/>
                  <w:szCs w:val="16"/>
                </w:rPr>
                <w:t>24773</w:t>
              </w:r>
            </w:moveFrom>
          </w:p>
        </w:tc>
        <w:tc>
          <w:tcPr>
            <w:tcW w:w="1489" w:type="dxa"/>
          </w:tcPr>
          <w:p w14:paraId="742472A0" w14:textId="5EE196BE" w:rsidR="00D61588" w:rsidRPr="00B44B64" w:rsidDel="00053CE5" w:rsidRDefault="00D61588" w:rsidP="007C5F60">
            <w:pPr>
              <w:spacing w:before="40" w:after="40" w:line="276" w:lineRule="auto"/>
              <w:rPr>
                <w:moveFrom w:id="984" w:author="dugalh" w:date="2018-07-30T18:13:00Z"/>
                <w:rFonts w:cs="Arial"/>
                <w:sz w:val="16"/>
                <w:szCs w:val="16"/>
              </w:rPr>
            </w:pPr>
            <w:moveFrom w:id="985" w:author="dugalh" w:date="2018-07-30T18:13:00Z">
              <w:r w:rsidRPr="00B44B64" w:rsidDel="00053CE5">
                <w:rPr>
                  <w:rFonts w:cs="Arial"/>
                  <w:sz w:val="16"/>
                  <w:szCs w:val="16"/>
                </w:rPr>
                <w:t>317</w:t>
              </w:r>
            </w:moveFrom>
          </w:p>
        </w:tc>
        <w:tc>
          <w:tcPr>
            <w:tcW w:w="1489" w:type="dxa"/>
            <w:tcBorders>
              <w:right w:val="single" w:sz="12" w:space="0" w:color="000000" w:themeColor="text1"/>
            </w:tcBorders>
          </w:tcPr>
          <w:p w14:paraId="354E4E73" w14:textId="0F60D13E" w:rsidR="00D61588" w:rsidRPr="00B44B64" w:rsidDel="00053CE5" w:rsidRDefault="00D61588" w:rsidP="007C5F60">
            <w:pPr>
              <w:spacing w:before="40" w:after="40" w:line="276" w:lineRule="auto"/>
              <w:rPr>
                <w:moveFrom w:id="986" w:author="dugalh" w:date="2018-07-30T18:13:00Z"/>
                <w:rFonts w:cs="Arial"/>
                <w:sz w:val="16"/>
                <w:szCs w:val="16"/>
              </w:rPr>
            </w:pPr>
            <w:moveFrom w:id="987" w:author="dugalh" w:date="2018-07-30T18:13:00Z">
              <w:r w:rsidRPr="00B44B64" w:rsidDel="00053CE5">
                <w:rPr>
                  <w:rFonts w:cs="Arial"/>
                  <w:sz w:val="16"/>
                  <w:szCs w:val="16"/>
                </w:rPr>
                <w:t>2170</w:t>
              </w:r>
            </w:moveFrom>
          </w:p>
        </w:tc>
        <w:tc>
          <w:tcPr>
            <w:tcW w:w="1489" w:type="dxa"/>
            <w:tcBorders>
              <w:left w:val="single" w:sz="12" w:space="0" w:color="000000" w:themeColor="text1"/>
              <w:right w:val="single" w:sz="12" w:space="0" w:color="000000" w:themeColor="text1"/>
            </w:tcBorders>
          </w:tcPr>
          <w:p w14:paraId="18246207" w14:textId="1047DF50" w:rsidR="00D61588" w:rsidRPr="00B44B64" w:rsidDel="00053CE5" w:rsidRDefault="00D61588" w:rsidP="007C5F60">
            <w:pPr>
              <w:spacing w:before="40" w:after="40" w:line="276" w:lineRule="auto"/>
              <w:rPr>
                <w:moveFrom w:id="988" w:author="dugalh" w:date="2018-07-30T18:13:00Z"/>
                <w:rFonts w:cs="Arial"/>
                <w:sz w:val="16"/>
                <w:szCs w:val="16"/>
              </w:rPr>
            </w:pPr>
            <w:moveFrom w:id="989"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46D16EA0" w14:textId="304EC4D9" w:rsidR="00D61588" w:rsidRPr="00B44B64" w:rsidDel="00053CE5" w:rsidRDefault="00D61588" w:rsidP="007C5F60">
            <w:pPr>
              <w:spacing w:before="40" w:after="40" w:line="276" w:lineRule="auto"/>
              <w:rPr>
                <w:moveFrom w:id="990" w:author="dugalh" w:date="2018-07-30T18:13:00Z"/>
                <w:rFonts w:cs="Arial"/>
                <w:sz w:val="16"/>
                <w:szCs w:val="16"/>
              </w:rPr>
            </w:pPr>
            <w:moveFrom w:id="991" w:author="dugalh" w:date="2018-07-30T18:13:00Z">
              <w:r w:rsidRPr="00B44B64" w:rsidDel="00053CE5">
                <w:rPr>
                  <w:rFonts w:cs="Arial"/>
                  <w:sz w:val="16"/>
                  <w:szCs w:val="16"/>
                </w:rPr>
                <w:t>90.88</w:t>
              </w:r>
            </w:moveFrom>
          </w:p>
        </w:tc>
      </w:tr>
      <w:tr w:rsidR="00D61588" w:rsidRPr="00B44B64" w:rsidDel="00053CE5" w14:paraId="2E3073F9" w14:textId="72E970E0" w:rsidTr="006C32D3">
        <w:trPr>
          <w:trHeight w:val="284"/>
          <w:jc w:val="center"/>
        </w:trPr>
        <w:tc>
          <w:tcPr>
            <w:tcW w:w="1488" w:type="dxa"/>
          </w:tcPr>
          <w:p w14:paraId="3808ABBC" w14:textId="3094EC23" w:rsidR="00D61588" w:rsidRPr="00B44B64" w:rsidDel="00053CE5" w:rsidRDefault="0084644E" w:rsidP="007C5F60">
            <w:pPr>
              <w:spacing w:before="40" w:after="40" w:line="276" w:lineRule="auto"/>
              <w:rPr>
                <w:moveFrom w:id="992" w:author="dugalh" w:date="2018-07-30T18:13:00Z"/>
                <w:rFonts w:cs="Arial"/>
                <w:b/>
                <w:sz w:val="16"/>
                <w:szCs w:val="16"/>
              </w:rPr>
            </w:pPr>
            <w:moveFrom w:id="993" w:author="dugalh" w:date="2018-07-30T18:13:00Z">
              <w:r w:rsidRPr="00B44B64" w:rsidDel="00053CE5">
                <w:rPr>
                  <w:rFonts w:cs="Arial"/>
                  <w:b/>
                  <w:sz w:val="16"/>
                  <w:szCs w:val="16"/>
                </w:rPr>
                <w:t>Spekboom</w:t>
              </w:r>
            </w:moveFrom>
          </w:p>
        </w:tc>
        <w:tc>
          <w:tcPr>
            <w:tcW w:w="1489" w:type="dxa"/>
          </w:tcPr>
          <w:p w14:paraId="3FB10D75" w14:textId="5C33BE99" w:rsidR="00D61588" w:rsidRPr="00B44B64" w:rsidDel="00053CE5" w:rsidRDefault="00D61588" w:rsidP="007C5F60">
            <w:pPr>
              <w:spacing w:before="40" w:after="40" w:line="276" w:lineRule="auto"/>
              <w:rPr>
                <w:moveFrom w:id="994" w:author="dugalh" w:date="2018-07-30T18:13:00Z"/>
                <w:rFonts w:cs="Arial"/>
                <w:sz w:val="16"/>
                <w:szCs w:val="16"/>
              </w:rPr>
            </w:pPr>
            <w:moveFrom w:id="995" w:author="dugalh" w:date="2018-07-30T18:13:00Z">
              <w:r w:rsidRPr="00B44B64" w:rsidDel="00053CE5">
                <w:rPr>
                  <w:rFonts w:cs="Arial"/>
                  <w:sz w:val="16"/>
                  <w:szCs w:val="16"/>
                </w:rPr>
                <w:t>323</w:t>
              </w:r>
            </w:moveFrom>
          </w:p>
        </w:tc>
        <w:tc>
          <w:tcPr>
            <w:tcW w:w="1489" w:type="dxa"/>
          </w:tcPr>
          <w:p w14:paraId="065E2A42" w14:textId="4823E326" w:rsidR="00D61588" w:rsidRPr="00B44B64" w:rsidDel="00053CE5" w:rsidRDefault="00D61588" w:rsidP="007C5F60">
            <w:pPr>
              <w:spacing w:before="40" w:after="40" w:line="276" w:lineRule="auto"/>
              <w:rPr>
                <w:moveFrom w:id="996" w:author="dugalh" w:date="2018-07-30T18:13:00Z"/>
                <w:rFonts w:cs="Arial"/>
                <w:sz w:val="16"/>
                <w:szCs w:val="16"/>
              </w:rPr>
            </w:pPr>
            <w:moveFrom w:id="997" w:author="dugalh" w:date="2018-07-30T18:13:00Z">
              <w:r w:rsidRPr="00B44B64" w:rsidDel="00053CE5">
                <w:rPr>
                  <w:rFonts w:cs="Arial"/>
                  <w:sz w:val="16"/>
                  <w:szCs w:val="16"/>
                </w:rPr>
                <w:t>25769</w:t>
              </w:r>
            </w:moveFrom>
          </w:p>
        </w:tc>
        <w:tc>
          <w:tcPr>
            <w:tcW w:w="1489" w:type="dxa"/>
            <w:tcBorders>
              <w:right w:val="single" w:sz="12" w:space="0" w:color="000000" w:themeColor="text1"/>
            </w:tcBorders>
          </w:tcPr>
          <w:p w14:paraId="6587D6E7" w14:textId="23CE1467" w:rsidR="00D61588" w:rsidRPr="00B44B64" w:rsidDel="00053CE5" w:rsidRDefault="00D61588" w:rsidP="007C5F60">
            <w:pPr>
              <w:spacing w:before="40" w:after="40" w:line="276" w:lineRule="auto"/>
              <w:rPr>
                <w:moveFrom w:id="998" w:author="dugalh" w:date="2018-07-30T18:13:00Z"/>
                <w:rFonts w:cs="Arial"/>
                <w:sz w:val="16"/>
                <w:szCs w:val="16"/>
              </w:rPr>
            </w:pPr>
            <w:moveFrom w:id="999" w:author="dugalh" w:date="2018-07-30T18:13:00Z">
              <w:r w:rsidRPr="00B44B64" w:rsidDel="00053CE5">
                <w:rPr>
                  <w:rFonts w:cs="Arial"/>
                  <w:sz w:val="16"/>
                  <w:szCs w:val="16"/>
                </w:rPr>
                <w:t>1168</w:t>
              </w:r>
            </w:moveFrom>
          </w:p>
        </w:tc>
        <w:tc>
          <w:tcPr>
            <w:tcW w:w="1489" w:type="dxa"/>
            <w:tcBorders>
              <w:left w:val="single" w:sz="12" w:space="0" w:color="000000" w:themeColor="text1"/>
              <w:right w:val="single" w:sz="12" w:space="0" w:color="000000" w:themeColor="text1"/>
            </w:tcBorders>
          </w:tcPr>
          <w:p w14:paraId="274C4D36" w14:textId="33F186F7" w:rsidR="00D61588" w:rsidRPr="00B44B64" w:rsidDel="00053CE5" w:rsidRDefault="00D61588" w:rsidP="007C5F60">
            <w:pPr>
              <w:spacing w:before="40" w:after="40" w:line="276" w:lineRule="auto"/>
              <w:rPr>
                <w:moveFrom w:id="1000" w:author="dugalh" w:date="2018-07-30T18:13:00Z"/>
                <w:rFonts w:cs="Arial"/>
                <w:sz w:val="16"/>
                <w:szCs w:val="16"/>
              </w:rPr>
            </w:pPr>
            <w:moveFrom w:id="1001"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353ADCAC" w14:textId="53D37983" w:rsidR="00D61588" w:rsidRPr="00B44B64" w:rsidDel="00053CE5" w:rsidRDefault="00D61588" w:rsidP="007C5F60">
            <w:pPr>
              <w:spacing w:before="40" w:after="40" w:line="276" w:lineRule="auto"/>
              <w:rPr>
                <w:moveFrom w:id="1002" w:author="dugalh" w:date="2018-07-30T18:13:00Z"/>
                <w:rFonts w:cs="Arial"/>
                <w:sz w:val="16"/>
                <w:szCs w:val="16"/>
              </w:rPr>
            </w:pPr>
            <w:moveFrom w:id="1003" w:author="dugalh" w:date="2018-07-30T18:13:00Z">
              <w:r w:rsidRPr="00B44B64" w:rsidDel="00053CE5">
                <w:rPr>
                  <w:rFonts w:cs="Arial"/>
                  <w:sz w:val="16"/>
                  <w:szCs w:val="16"/>
                </w:rPr>
                <w:t>94.53</w:t>
              </w:r>
            </w:moveFrom>
          </w:p>
        </w:tc>
      </w:tr>
      <w:tr w:rsidR="00D61588" w:rsidRPr="00B44B64" w:rsidDel="00053CE5" w14:paraId="48D5A514" w14:textId="5CA9B92B" w:rsidTr="006C32D3">
        <w:trPr>
          <w:trHeight w:val="299"/>
          <w:jc w:val="center"/>
        </w:trPr>
        <w:tc>
          <w:tcPr>
            <w:tcW w:w="1488" w:type="dxa"/>
            <w:tcBorders>
              <w:bottom w:val="single" w:sz="12" w:space="0" w:color="000000" w:themeColor="text1"/>
            </w:tcBorders>
          </w:tcPr>
          <w:p w14:paraId="13DDE7DC" w14:textId="009C3CDC" w:rsidR="00D61588" w:rsidRPr="00B44B64" w:rsidDel="00053CE5" w:rsidRDefault="00D61588" w:rsidP="007C5F60">
            <w:pPr>
              <w:spacing w:before="40" w:after="40" w:line="276" w:lineRule="auto"/>
              <w:rPr>
                <w:moveFrom w:id="1004" w:author="dugalh" w:date="2018-07-30T18:13:00Z"/>
                <w:rFonts w:cs="Arial"/>
                <w:b/>
                <w:sz w:val="16"/>
                <w:szCs w:val="16"/>
              </w:rPr>
            </w:pPr>
            <w:moveFrom w:id="1005" w:author="dugalh" w:date="2018-07-30T18:13:00Z">
              <w:r w:rsidRPr="00B44B64" w:rsidDel="00053CE5">
                <w:rPr>
                  <w:rFonts w:cs="Arial"/>
                  <w:b/>
                  <w:sz w:val="16"/>
                  <w:szCs w:val="16"/>
                </w:rPr>
                <w:t>Tree</w:t>
              </w:r>
            </w:moveFrom>
          </w:p>
        </w:tc>
        <w:tc>
          <w:tcPr>
            <w:tcW w:w="1489" w:type="dxa"/>
            <w:tcBorders>
              <w:bottom w:val="single" w:sz="12" w:space="0" w:color="000000" w:themeColor="text1"/>
            </w:tcBorders>
          </w:tcPr>
          <w:p w14:paraId="43149294" w14:textId="04D78497" w:rsidR="00D61588" w:rsidRPr="00B44B64" w:rsidDel="00053CE5" w:rsidRDefault="00D61588" w:rsidP="007C5F60">
            <w:pPr>
              <w:spacing w:before="40" w:after="40" w:line="276" w:lineRule="auto"/>
              <w:rPr>
                <w:moveFrom w:id="1006" w:author="dugalh" w:date="2018-07-30T18:13:00Z"/>
                <w:rFonts w:cs="Arial"/>
                <w:sz w:val="16"/>
                <w:szCs w:val="16"/>
              </w:rPr>
            </w:pPr>
            <w:moveFrom w:id="1007" w:author="dugalh" w:date="2018-07-30T18:13:00Z">
              <w:r w:rsidRPr="00B44B64" w:rsidDel="00053CE5">
                <w:rPr>
                  <w:rFonts w:cs="Arial"/>
                  <w:sz w:val="16"/>
                  <w:szCs w:val="16"/>
                </w:rPr>
                <w:t>271</w:t>
              </w:r>
            </w:moveFrom>
          </w:p>
        </w:tc>
        <w:tc>
          <w:tcPr>
            <w:tcW w:w="1489" w:type="dxa"/>
            <w:tcBorders>
              <w:bottom w:val="single" w:sz="12" w:space="0" w:color="000000" w:themeColor="text1"/>
            </w:tcBorders>
          </w:tcPr>
          <w:p w14:paraId="0747FF53" w14:textId="5B063EF7" w:rsidR="00D61588" w:rsidRPr="00B44B64" w:rsidDel="00053CE5" w:rsidRDefault="00D61588" w:rsidP="007C5F60">
            <w:pPr>
              <w:spacing w:before="40" w:after="40" w:line="276" w:lineRule="auto"/>
              <w:rPr>
                <w:moveFrom w:id="1008" w:author="dugalh" w:date="2018-07-30T18:13:00Z"/>
                <w:rFonts w:cs="Arial"/>
                <w:sz w:val="16"/>
                <w:szCs w:val="16"/>
              </w:rPr>
            </w:pPr>
            <w:moveFrom w:id="1009" w:author="dugalh" w:date="2018-07-30T18:13:00Z">
              <w:r w:rsidRPr="00B44B64" w:rsidDel="00053CE5">
                <w:rPr>
                  <w:rFonts w:cs="Arial"/>
                  <w:sz w:val="16"/>
                  <w:szCs w:val="16"/>
                </w:rPr>
                <w:t>197</w:t>
              </w:r>
            </w:moveFrom>
          </w:p>
        </w:tc>
        <w:tc>
          <w:tcPr>
            <w:tcW w:w="1489" w:type="dxa"/>
            <w:tcBorders>
              <w:bottom w:val="single" w:sz="12" w:space="0" w:color="000000" w:themeColor="text1"/>
              <w:right w:val="single" w:sz="12" w:space="0" w:color="000000" w:themeColor="text1"/>
            </w:tcBorders>
          </w:tcPr>
          <w:p w14:paraId="701AD889" w14:textId="19AA7237" w:rsidR="00D61588" w:rsidRPr="00B44B64" w:rsidDel="00053CE5" w:rsidRDefault="00D61588" w:rsidP="007C5F60">
            <w:pPr>
              <w:spacing w:before="40" w:after="40" w:line="276" w:lineRule="auto"/>
              <w:rPr>
                <w:moveFrom w:id="1010" w:author="dugalh" w:date="2018-07-30T18:13:00Z"/>
                <w:rFonts w:cs="Arial"/>
                <w:sz w:val="16"/>
                <w:szCs w:val="16"/>
              </w:rPr>
            </w:pPr>
            <w:moveFrom w:id="1011" w:author="dugalh" w:date="2018-07-30T18:13:00Z">
              <w:r w:rsidRPr="00B44B64" w:rsidDel="00053CE5">
                <w:rPr>
                  <w:rFonts w:cs="Arial"/>
                  <w:sz w:val="16"/>
                  <w:szCs w:val="16"/>
                </w:rPr>
                <w:t>2889</w:t>
              </w:r>
            </w:moveFrom>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3AEC7276" w:rsidR="00D61588" w:rsidRPr="00B44B64" w:rsidDel="00053CE5" w:rsidRDefault="00D61588" w:rsidP="007C5F60">
            <w:pPr>
              <w:spacing w:before="40" w:after="40" w:line="276" w:lineRule="auto"/>
              <w:rPr>
                <w:moveFrom w:id="1012" w:author="dugalh" w:date="2018-07-30T18:13:00Z"/>
                <w:rFonts w:cs="Arial"/>
                <w:sz w:val="16"/>
                <w:szCs w:val="16"/>
              </w:rPr>
            </w:pPr>
            <w:moveFrom w:id="1013" w:author="dugalh" w:date="2018-07-30T18:13:00Z">
              <w:r w:rsidRPr="00B44B64" w:rsidDel="00053CE5">
                <w:rPr>
                  <w:rFonts w:cs="Arial"/>
                  <w:sz w:val="16"/>
                  <w:szCs w:val="16"/>
                </w:rPr>
                <w:t>3357</w:t>
              </w:r>
            </w:moveFrom>
          </w:p>
        </w:tc>
        <w:tc>
          <w:tcPr>
            <w:tcW w:w="1489" w:type="dxa"/>
            <w:tcBorders>
              <w:left w:val="single" w:sz="12" w:space="0" w:color="000000" w:themeColor="text1"/>
              <w:bottom w:val="single" w:sz="12" w:space="0" w:color="000000" w:themeColor="text1"/>
            </w:tcBorders>
          </w:tcPr>
          <w:p w14:paraId="6A5B3A3A" w14:textId="1BEFE17A" w:rsidR="00D61588" w:rsidRPr="00B44B64" w:rsidDel="00053CE5" w:rsidRDefault="00D61588" w:rsidP="007C5F60">
            <w:pPr>
              <w:spacing w:before="40" w:after="40" w:line="276" w:lineRule="auto"/>
              <w:rPr>
                <w:moveFrom w:id="1014" w:author="dugalh" w:date="2018-07-30T18:13:00Z"/>
                <w:rFonts w:cs="Arial"/>
                <w:sz w:val="16"/>
                <w:szCs w:val="16"/>
              </w:rPr>
            </w:pPr>
            <w:moveFrom w:id="1015" w:author="dugalh" w:date="2018-07-30T18:13:00Z">
              <w:r w:rsidRPr="00B44B64" w:rsidDel="00053CE5">
                <w:rPr>
                  <w:rFonts w:cs="Arial"/>
                  <w:sz w:val="16"/>
                  <w:szCs w:val="16"/>
                </w:rPr>
                <w:t>86.06</w:t>
              </w:r>
            </w:moveFrom>
          </w:p>
        </w:tc>
      </w:tr>
      <w:tr w:rsidR="00D61588" w:rsidRPr="00B44B64" w:rsidDel="00053CE5" w14:paraId="7A0E9422" w14:textId="6A73597E" w:rsidTr="006C32D3">
        <w:trPr>
          <w:trHeight w:val="284"/>
          <w:jc w:val="center"/>
        </w:trPr>
        <w:tc>
          <w:tcPr>
            <w:tcW w:w="1488" w:type="dxa"/>
            <w:tcBorders>
              <w:top w:val="single" w:sz="12" w:space="0" w:color="000000" w:themeColor="text1"/>
              <w:bottom w:val="single" w:sz="12" w:space="0" w:color="000000" w:themeColor="text1"/>
            </w:tcBorders>
          </w:tcPr>
          <w:p w14:paraId="472ABA38" w14:textId="76319B22" w:rsidR="00D61588" w:rsidRPr="00B44B64" w:rsidDel="00053CE5" w:rsidRDefault="00D61588" w:rsidP="007C5F60">
            <w:pPr>
              <w:spacing w:before="40" w:after="40" w:line="276" w:lineRule="auto"/>
              <w:rPr>
                <w:moveFrom w:id="1016" w:author="dugalh" w:date="2018-07-30T18:13:00Z"/>
                <w:rFonts w:cs="Arial"/>
                <w:b/>
                <w:sz w:val="16"/>
                <w:szCs w:val="16"/>
              </w:rPr>
            </w:pPr>
            <w:moveFrom w:id="1017" w:author="dugalh" w:date="2018-07-30T18:13:00Z">
              <w:r w:rsidRPr="00B44B64" w:rsidDel="00053CE5">
                <w:rPr>
                  <w:rFonts w:cs="Arial"/>
                  <w:b/>
                  <w:sz w:val="16"/>
                  <w:szCs w:val="16"/>
                </w:rPr>
                <w:t>Total</w:t>
              </w:r>
            </w:moveFrom>
          </w:p>
        </w:tc>
        <w:tc>
          <w:tcPr>
            <w:tcW w:w="1489" w:type="dxa"/>
            <w:tcBorders>
              <w:top w:val="single" w:sz="12" w:space="0" w:color="000000" w:themeColor="text1"/>
              <w:bottom w:val="single" w:sz="12" w:space="0" w:color="000000" w:themeColor="text1"/>
            </w:tcBorders>
          </w:tcPr>
          <w:p w14:paraId="4D36DAE6" w14:textId="6819527F" w:rsidR="00D61588" w:rsidRPr="00B44B64" w:rsidDel="00053CE5" w:rsidRDefault="00D61588" w:rsidP="007C5F60">
            <w:pPr>
              <w:spacing w:before="40" w:after="40" w:line="276" w:lineRule="auto"/>
              <w:rPr>
                <w:moveFrom w:id="1018" w:author="dugalh" w:date="2018-07-30T18:13:00Z"/>
                <w:rFonts w:cs="Arial"/>
                <w:sz w:val="16"/>
                <w:szCs w:val="16"/>
              </w:rPr>
            </w:pPr>
            <w:moveFrom w:id="1019" w:author="dugalh" w:date="2018-07-30T18:13:00Z">
              <w:r w:rsidRPr="00B44B64" w:rsidDel="00053CE5">
                <w:rPr>
                  <w:rFonts w:cs="Arial"/>
                  <w:sz w:val="16"/>
                  <w:szCs w:val="16"/>
                </w:rPr>
                <w:t>25367</w:t>
              </w:r>
            </w:moveFrom>
          </w:p>
        </w:tc>
        <w:tc>
          <w:tcPr>
            <w:tcW w:w="1489" w:type="dxa"/>
            <w:tcBorders>
              <w:top w:val="single" w:sz="12" w:space="0" w:color="000000" w:themeColor="text1"/>
              <w:bottom w:val="single" w:sz="12" w:space="0" w:color="000000" w:themeColor="text1"/>
            </w:tcBorders>
          </w:tcPr>
          <w:p w14:paraId="4C787A41" w14:textId="2E7EC8C0" w:rsidR="00D61588" w:rsidRPr="00B44B64" w:rsidDel="00053CE5" w:rsidRDefault="00D61588" w:rsidP="007C5F60">
            <w:pPr>
              <w:spacing w:before="40" w:after="40" w:line="276" w:lineRule="auto"/>
              <w:rPr>
                <w:moveFrom w:id="1020" w:author="dugalh" w:date="2018-07-30T18:13:00Z"/>
                <w:rFonts w:cs="Arial"/>
                <w:sz w:val="16"/>
                <w:szCs w:val="16"/>
              </w:rPr>
            </w:pPr>
            <w:moveFrom w:id="1021" w:author="dugalh" w:date="2018-07-30T18:13:00Z">
              <w:r w:rsidRPr="00B44B64" w:rsidDel="00053CE5">
                <w:rPr>
                  <w:rFonts w:cs="Arial"/>
                  <w:sz w:val="16"/>
                  <w:szCs w:val="16"/>
                </w:rPr>
                <w:t>26283</w:t>
              </w:r>
            </w:moveFrom>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50E835D5" w:rsidR="00D61588" w:rsidRPr="00B44B64" w:rsidDel="00053CE5" w:rsidRDefault="00D61588" w:rsidP="007C5F60">
            <w:pPr>
              <w:spacing w:before="40" w:after="40" w:line="276" w:lineRule="auto"/>
              <w:rPr>
                <w:moveFrom w:id="1022" w:author="dugalh" w:date="2018-07-30T18:13:00Z"/>
                <w:rFonts w:cs="Arial"/>
                <w:sz w:val="16"/>
                <w:szCs w:val="16"/>
              </w:rPr>
            </w:pPr>
            <w:moveFrom w:id="1023" w:author="dugalh" w:date="2018-07-30T18:13:00Z">
              <w:r w:rsidRPr="00B44B64" w:rsidDel="00053CE5">
                <w:rPr>
                  <w:rFonts w:cs="Arial"/>
                  <w:sz w:val="16"/>
                  <w:szCs w:val="16"/>
                </w:rPr>
                <w:t>6227</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65FC2D" w:rsidR="00D61588" w:rsidRPr="00B44B64" w:rsidDel="00053CE5" w:rsidRDefault="00D61588" w:rsidP="007C5F60">
            <w:pPr>
              <w:spacing w:before="40" w:after="40" w:line="276" w:lineRule="auto"/>
              <w:rPr>
                <w:moveFrom w:id="1024" w:author="dugalh" w:date="2018-07-30T18:13:00Z"/>
                <w:rFonts w:cs="Arial"/>
                <w:sz w:val="16"/>
                <w:szCs w:val="16"/>
              </w:rPr>
            </w:pPr>
            <w:moveFrom w:id="1025" w:author="dugalh" w:date="2018-07-30T18:13:00Z">
              <w:r w:rsidRPr="00B44B64" w:rsidDel="00053CE5">
                <w:rPr>
                  <w:rFonts w:cs="Arial"/>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1E883559" w:rsidR="00D61588" w:rsidRPr="00B44B64" w:rsidDel="00053CE5" w:rsidRDefault="00D61588" w:rsidP="007C5F60">
            <w:pPr>
              <w:spacing w:before="40" w:after="40" w:line="276" w:lineRule="auto"/>
              <w:rPr>
                <w:moveFrom w:id="1026" w:author="dugalh" w:date="2018-07-30T18:13:00Z"/>
                <w:rFonts w:cs="Arial"/>
                <w:sz w:val="16"/>
                <w:szCs w:val="16"/>
              </w:rPr>
            </w:pPr>
          </w:p>
        </w:tc>
      </w:tr>
      <w:tr w:rsidR="00D61588" w:rsidRPr="00B44B64" w:rsidDel="00053CE5" w14:paraId="1293820C" w14:textId="61C548DA" w:rsidTr="006C32D3">
        <w:trPr>
          <w:trHeight w:val="299"/>
          <w:jc w:val="center"/>
        </w:trPr>
        <w:tc>
          <w:tcPr>
            <w:tcW w:w="1488" w:type="dxa"/>
            <w:tcBorders>
              <w:top w:val="single" w:sz="12" w:space="0" w:color="000000" w:themeColor="text1"/>
            </w:tcBorders>
          </w:tcPr>
          <w:p w14:paraId="1C55E300" w14:textId="51EF2EF8" w:rsidR="00D61588" w:rsidRPr="00B44B64" w:rsidDel="00053CE5" w:rsidRDefault="00D61588" w:rsidP="007C5F60">
            <w:pPr>
              <w:spacing w:before="40" w:after="40" w:line="276" w:lineRule="auto"/>
              <w:rPr>
                <w:moveFrom w:id="1027" w:author="dugalh" w:date="2018-07-30T18:13:00Z"/>
                <w:rFonts w:cs="Arial"/>
                <w:b/>
                <w:sz w:val="16"/>
                <w:szCs w:val="16"/>
                <w:vertAlign w:val="superscript"/>
              </w:rPr>
            </w:pPr>
            <w:moveFrom w:id="1028" w:author="dugalh" w:date="2018-07-30T18:13:00Z">
              <w:r w:rsidRPr="00B44B64" w:rsidDel="00053CE5">
                <w:rPr>
                  <w:rFonts w:cs="Arial"/>
                  <w:b/>
                  <w:sz w:val="16"/>
                  <w:szCs w:val="16"/>
                </w:rPr>
                <w:t>CA (%)</w:t>
              </w:r>
              <w:r w:rsidRPr="00B44B64" w:rsidDel="00053CE5">
                <w:rPr>
                  <w:rFonts w:cs="Arial"/>
                  <w:b/>
                  <w:sz w:val="16"/>
                  <w:szCs w:val="16"/>
                  <w:vertAlign w:val="superscript"/>
                </w:rPr>
                <w:t>a</w:t>
              </w:r>
            </w:moveFrom>
          </w:p>
        </w:tc>
        <w:tc>
          <w:tcPr>
            <w:tcW w:w="1489" w:type="dxa"/>
            <w:tcBorders>
              <w:top w:val="single" w:sz="12" w:space="0" w:color="000000" w:themeColor="text1"/>
            </w:tcBorders>
          </w:tcPr>
          <w:p w14:paraId="25F23A36" w14:textId="5FE9D162" w:rsidR="00D61588" w:rsidRPr="00B44B64" w:rsidDel="00053CE5" w:rsidRDefault="00D61588" w:rsidP="007C5F60">
            <w:pPr>
              <w:spacing w:before="40" w:after="40" w:line="276" w:lineRule="auto"/>
              <w:rPr>
                <w:moveFrom w:id="1029" w:author="dugalh" w:date="2018-07-30T18:13:00Z"/>
                <w:rFonts w:cs="Arial"/>
                <w:sz w:val="16"/>
                <w:szCs w:val="16"/>
              </w:rPr>
            </w:pPr>
            <w:moveFrom w:id="1030" w:author="dugalh" w:date="2018-07-30T18:13:00Z">
              <w:r w:rsidRPr="00B44B64" w:rsidDel="00053CE5">
                <w:rPr>
                  <w:rFonts w:cs="Arial"/>
                  <w:sz w:val="16"/>
                  <w:szCs w:val="16"/>
                </w:rPr>
                <w:t>97.66</w:t>
              </w:r>
            </w:moveFrom>
          </w:p>
        </w:tc>
        <w:tc>
          <w:tcPr>
            <w:tcW w:w="1489" w:type="dxa"/>
            <w:tcBorders>
              <w:top w:val="single" w:sz="12" w:space="0" w:color="000000" w:themeColor="text1"/>
            </w:tcBorders>
          </w:tcPr>
          <w:p w14:paraId="58B000D5" w14:textId="28128F05" w:rsidR="00D61588" w:rsidRPr="00B44B64" w:rsidDel="00053CE5" w:rsidRDefault="00D61588" w:rsidP="007C5F60">
            <w:pPr>
              <w:spacing w:before="40" w:after="40" w:line="276" w:lineRule="auto"/>
              <w:rPr>
                <w:moveFrom w:id="1031" w:author="dugalh" w:date="2018-07-30T18:13:00Z"/>
                <w:rFonts w:cs="Arial"/>
                <w:sz w:val="16"/>
                <w:szCs w:val="16"/>
              </w:rPr>
            </w:pPr>
            <w:moveFrom w:id="1032" w:author="dugalh" w:date="2018-07-30T18:13:00Z">
              <w:r w:rsidRPr="00B44B64" w:rsidDel="00053CE5">
                <w:rPr>
                  <w:rFonts w:cs="Arial"/>
                  <w:sz w:val="16"/>
                  <w:szCs w:val="16"/>
                </w:rPr>
                <w:t>98.04</w:t>
              </w:r>
            </w:moveFrom>
          </w:p>
        </w:tc>
        <w:tc>
          <w:tcPr>
            <w:tcW w:w="1489" w:type="dxa"/>
            <w:tcBorders>
              <w:top w:val="single" w:sz="12" w:space="0" w:color="000000" w:themeColor="text1"/>
            </w:tcBorders>
          </w:tcPr>
          <w:p w14:paraId="731CD5B3" w14:textId="6B05744D" w:rsidR="00D61588" w:rsidRPr="00B44B64" w:rsidDel="00053CE5" w:rsidRDefault="00D61588" w:rsidP="007C5F60">
            <w:pPr>
              <w:spacing w:before="40" w:after="40" w:line="276" w:lineRule="auto"/>
              <w:rPr>
                <w:moveFrom w:id="1033" w:author="dugalh" w:date="2018-07-30T18:13:00Z"/>
                <w:rFonts w:cs="Arial"/>
                <w:sz w:val="16"/>
                <w:szCs w:val="16"/>
              </w:rPr>
            </w:pPr>
            <w:moveFrom w:id="1034" w:author="dugalh" w:date="2018-07-30T18:13:00Z">
              <w:r w:rsidRPr="00B44B64" w:rsidDel="00053CE5">
                <w:rPr>
                  <w:rFonts w:cs="Arial"/>
                  <w:sz w:val="16"/>
                  <w:szCs w:val="16"/>
                </w:rPr>
                <w:t>46.39</w:t>
              </w:r>
            </w:moveFrom>
          </w:p>
        </w:tc>
        <w:tc>
          <w:tcPr>
            <w:tcW w:w="1489" w:type="dxa"/>
            <w:tcBorders>
              <w:top w:val="single" w:sz="12" w:space="0" w:color="000000" w:themeColor="text1"/>
            </w:tcBorders>
          </w:tcPr>
          <w:p w14:paraId="343F2A91" w14:textId="4B4BA4BC" w:rsidR="00D61588" w:rsidRPr="00B44B64" w:rsidDel="00053CE5" w:rsidRDefault="00D61588" w:rsidP="007C5F60">
            <w:pPr>
              <w:spacing w:before="40" w:after="40" w:line="276" w:lineRule="auto"/>
              <w:rPr>
                <w:moveFrom w:id="1035" w:author="dugalh" w:date="2018-07-30T18:13:00Z"/>
                <w:rFonts w:cs="Arial"/>
                <w:sz w:val="16"/>
                <w:szCs w:val="16"/>
              </w:rPr>
            </w:pPr>
          </w:p>
        </w:tc>
        <w:tc>
          <w:tcPr>
            <w:tcW w:w="1489" w:type="dxa"/>
            <w:tcBorders>
              <w:top w:val="single" w:sz="12" w:space="0" w:color="000000" w:themeColor="text1"/>
            </w:tcBorders>
          </w:tcPr>
          <w:p w14:paraId="7650BDEF" w14:textId="2FFB9664" w:rsidR="00D61588" w:rsidRPr="00B44B64" w:rsidDel="00053CE5" w:rsidRDefault="00D61588" w:rsidP="007C5F60">
            <w:pPr>
              <w:spacing w:before="40" w:after="40" w:line="276" w:lineRule="auto"/>
              <w:rPr>
                <w:moveFrom w:id="1036" w:author="dugalh" w:date="2018-07-30T18:13:00Z"/>
                <w:rFonts w:cs="Arial"/>
                <w:sz w:val="16"/>
                <w:szCs w:val="16"/>
              </w:rPr>
            </w:pPr>
          </w:p>
        </w:tc>
      </w:tr>
      <w:tr w:rsidR="00D61588" w:rsidRPr="00B44B64" w:rsidDel="00053CE5" w14:paraId="5AE8200F" w14:textId="765A5A8B" w:rsidTr="006C32D3">
        <w:trPr>
          <w:trHeight w:val="284"/>
          <w:jc w:val="center"/>
        </w:trPr>
        <w:tc>
          <w:tcPr>
            <w:tcW w:w="1488" w:type="dxa"/>
          </w:tcPr>
          <w:p w14:paraId="3FF0C287" w14:textId="6888BAD2" w:rsidR="00D61588" w:rsidRPr="00B44B64" w:rsidDel="00053CE5" w:rsidRDefault="00D61588" w:rsidP="007C5F60">
            <w:pPr>
              <w:spacing w:before="40" w:after="40" w:line="276" w:lineRule="auto"/>
              <w:rPr>
                <w:moveFrom w:id="1037" w:author="dugalh" w:date="2018-07-30T18:13:00Z"/>
                <w:rFonts w:cs="Arial"/>
                <w:b/>
                <w:sz w:val="16"/>
                <w:szCs w:val="16"/>
              </w:rPr>
            </w:pPr>
            <w:moveFrom w:id="1038" w:author="dugalh" w:date="2018-07-30T18:13:00Z">
              <w:r w:rsidRPr="00B44B64" w:rsidDel="00053CE5">
                <w:rPr>
                  <w:rFonts w:cs="Arial"/>
                  <w:b/>
                  <w:sz w:val="16"/>
                  <w:szCs w:val="16"/>
                </w:rPr>
                <w:t>Kappa</w:t>
              </w:r>
            </w:moveFrom>
          </w:p>
        </w:tc>
        <w:tc>
          <w:tcPr>
            <w:tcW w:w="1489" w:type="dxa"/>
          </w:tcPr>
          <w:p w14:paraId="1263896A" w14:textId="6073EC25" w:rsidR="00D61588" w:rsidRPr="00B44B64" w:rsidDel="00053CE5" w:rsidRDefault="00D61588" w:rsidP="007C5F60">
            <w:pPr>
              <w:spacing w:before="40" w:after="40" w:line="276" w:lineRule="auto"/>
              <w:rPr>
                <w:moveFrom w:id="1039" w:author="dugalh" w:date="2018-07-30T18:13:00Z"/>
                <w:rFonts w:cs="Arial"/>
                <w:sz w:val="16"/>
                <w:szCs w:val="16"/>
              </w:rPr>
            </w:pPr>
            <w:moveFrom w:id="1040" w:author="dugalh" w:date="2018-07-30T18:13:00Z">
              <w:r w:rsidRPr="00B44B64" w:rsidDel="00053CE5">
                <w:rPr>
                  <w:rFonts w:cs="Arial"/>
                  <w:sz w:val="16"/>
                  <w:szCs w:val="16"/>
                </w:rPr>
                <w:t>0.87</w:t>
              </w:r>
            </w:moveFrom>
          </w:p>
        </w:tc>
        <w:tc>
          <w:tcPr>
            <w:tcW w:w="1489" w:type="dxa"/>
          </w:tcPr>
          <w:p w14:paraId="0F9B6F38" w14:textId="5A3729D2" w:rsidR="00D61588" w:rsidRPr="00B44B64" w:rsidDel="00053CE5" w:rsidRDefault="00D61588" w:rsidP="007C5F60">
            <w:pPr>
              <w:spacing w:before="40" w:after="40" w:line="276" w:lineRule="auto"/>
              <w:rPr>
                <w:moveFrom w:id="1041" w:author="dugalh" w:date="2018-07-30T18:13:00Z"/>
                <w:rFonts w:cs="Arial"/>
                <w:sz w:val="16"/>
                <w:szCs w:val="16"/>
              </w:rPr>
            </w:pPr>
          </w:p>
        </w:tc>
        <w:tc>
          <w:tcPr>
            <w:tcW w:w="1489" w:type="dxa"/>
          </w:tcPr>
          <w:p w14:paraId="5906644D" w14:textId="114C4A17" w:rsidR="00D61588" w:rsidRPr="00B44B64" w:rsidDel="00053CE5" w:rsidRDefault="00D61588" w:rsidP="007C5F60">
            <w:pPr>
              <w:spacing w:before="40" w:after="40" w:line="276" w:lineRule="auto"/>
              <w:rPr>
                <w:moveFrom w:id="1042" w:author="dugalh" w:date="2018-07-30T18:13:00Z"/>
                <w:rFonts w:cs="Arial"/>
                <w:sz w:val="16"/>
                <w:szCs w:val="16"/>
              </w:rPr>
            </w:pPr>
          </w:p>
        </w:tc>
        <w:tc>
          <w:tcPr>
            <w:tcW w:w="1489" w:type="dxa"/>
          </w:tcPr>
          <w:p w14:paraId="6542B736" w14:textId="36C2FDF1" w:rsidR="00D61588" w:rsidRPr="00B44B64" w:rsidDel="00053CE5" w:rsidRDefault="00D61588" w:rsidP="007C5F60">
            <w:pPr>
              <w:spacing w:before="40" w:after="40" w:line="276" w:lineRule="auto"/>
              <w:rPr>
                <w:moveFrom w:id="1043" w:author="dugalh" w:date="2018-07-30T18:13:00Z"/>
                <w:rFonts w:cs="Arial"/>
                <w:sz w:val="16"/>
                <w:szCs w:val="16"/>
              </w:rPr>
            </w:pPr>
          </w:p>
        </w:tc>
        <w:tc>
          <w:tcPr>
            <w:tcW w:w="1489" w:type="dxa"/>
          </w:tcPr>
          <w:p w14:paraId="4B7B7945" w14:textId="7194D91E" w:rsidR="00D61588" w:rsidRPr="00B44B64" w:rsidDel="00053CE5" w:rsidRDefault="00D61588" w:rsidP="007C5F60">
            <w:pPr>
              <w:spacing w:before="40" w:after="40" w:line="276" w:lineRule="auto"/>
              <w:rPr>
                <w:moveFrom w:id="1044" w:author="dugalh" w:date="2018-07-30T18:13:00Z"/>
                <w:rFonts w:cs="Arial"/>
                <w:sz w:val="16"/>
                <w:szCs w:val="16"/>
              </w:rPr>
            </w:pPr>
          </w:p>
        </w:tc>
      </w:tr>
      <w:tr w:rsidR="00D61588" w:rsidRPr="00B44B64" w:rsidDel="00053CE5" w14:paraId="2FE73170" w14:textId="1590623D" w:rsidTr="006C32D3">
        <w:trPr>
          <w:trHeight w:val="284"/>
          <w:jc w:val="center"/>
        </w:trPr>
        <w:tc>
          <w:tcPr>
            <w:tcW w:w="1488" w:type="dxa"/>
          </w:tcPr>
          <w:p w14:paraId="1622D10B" w14:textId="03507013" w:rsidR="00D61588" w:rsidRPr="00B44B64" w:rsidDel="00053CE5" w:rsidRDefault="00D61588" w:rsidP="007C5F60">
            <w:pPr>
              <w:spacing w:before="40" w:after="40" w:line="276" w:lineRule="auto"/>
              <w:rPr>
                <w:moveFrom w:id="1045" w:author="dugalh" w:date="2018-07-30T18:13:00Z"/>
                <w:rFonts w:cs="Arial"/>
                <w:b/>
                <w:sz w:val="16"/>
                <w:szCs w:val="16"/>
              </w:rPr>
            </w:pPr>
            <w:moveFrom w:id="1046" w:author="dugalh" w:date="2018-07-30T18:13:00Z">
              <w:r w:rsidRPr="00B44B64" w:rsidDel="00053CE5">
                <w:rPr>
                  <w:rFonts w:cs="Arial"/>
                  <w:b/>
                  <w:sz w:val="16"/>
                  <w:szCs w:val="16"/>
                </w:rPr>
                <w:t>Overall Error (%)</w:t>
              </w:r>
            </w:moveFrom>
          </w:p>
        </w:tc>
        <w:tc>
          <w:tcPr>
            <w:tcW w:w="1489" w:type="dxa"/>
          </w:tcPr>
          <w:p w14:paraId="50BA548F" w14:textId="3FE839D5" w:rsidR="00D61588" w:rsidRPr="00B44B64" w:rsidDel="00053CE5" w:rsidRDefault="00D61588" w:rsidP="007C5F60">
            <w:pPr>
              <w:spacing w:before="40" w:after="40" w:line="276" w:lineRule="auto"/>
              <w:rPr>
                <w:moveFrom w:id="1047" w:author="dugalh" w:date="2018-07-30T18:13:00Z"/>
                <w:rFonts w:cs="Arial"/>
                <w:sz w:val="16"/>
                <w:szCs w:val="16"/>
              </w:rPr>
            </w:pPr>
            <w:moveFrom w:id="1048" w:author="dugalh" w:date="2018-07-30T18:13:00Z">
              <w:r w:rsidRPr="00B44B64" w:rsidDel="00053CE5">
                <w:rPr>
                  <w:rFonts w:cs="Arial"/>
                  <w:sz w:val="16"/>
                  <w:szCs w:val="16"/>
                </w:rPr>
                <w:t>9.51</w:t>
              </w:r>
            </w:moveFrom>
          </w:p>
        </w:tc>
        <w:tc>
          <w:tcPr>
            <w:tcW w:w="1489" w:type="dxa"/>
          </w:tcPr>
          <w:p w14:paraId="174AC952" w14:textId="4AFF6B4F" w:rsidR="00D61588" w:rsidRPr="00B44B64" w:rsidDel="00053CE5" w:rsidRDefault="00D61588" w:rsidP="007C5F60">
            <w:pPr>
              <w:spacing w:before="40" w:after="40" w:line="276" w:lineRule="auto"/>
              <w:rPr>
                <w:moveFrom w:id="1049" w:author="dugalh" w:date="2018-07-30T18:13:00Z"/>
                <w:rFonts w:cs="Arial"/>
                <w:sz w:val="16"/>
                <w:szCs w:val="16"/>
              </w:rPr>
            </w:pPr>
          </w:p>
        </w:tc>
        <w:tc>
          <w:tcPr>
            <w:tcW w:w="1489" w:type="dxa"/>
          </w:tcPr>
          <w:p w14:paraId="2B19FA53" w14:textId="43C498C1" w:rsidR="00D61588" w:rsidRPr="00B44B64" w:rsidDel="00053CE5" w:rsidRDefault="00D61588" w:rsidP="007C5F60">
            <w:pPr>
              <w:spacing w:before="40" w:after="40" w:line="276" w:lineRule="auto"/>
              <w:rPr>
                <w:moveFrom w:id="1050" w:author="dugalh" w:date="2018-07-30T18:13:00Z"/>
                <w:rFonts w:cs="Arial"/>
                <w:sz w:val="16"/>
                <w:szCs w:val="16"/>
              </w:rPr>
            </w:pPr>
          </w:p>
        </w:tc>
        <w:tc>
          <w:tcPr>
            <w:tcW w:w="1489" w:type="dxa"/>
          </w:tcPr>
          <w:p w14:paraId="1EA50A16" w14:textId="682502E5" w:rsidR="00D61588" w:rsidRPr="00B44B64" w:rsidDel="00053CE5" w:rsidRDefault="00D61588" w:rsidP="007C5F60">
            <w:pPr>
              <w:spacing w:before="40" w:after="40" w:line="276" w:lineRule="auto"/>
              <w:rPr>
                <w:moveFrom w:id="1051" w:author="dugalh" w:date="2018-07-30T18:13:00Z"/>
                <w:rFonts w:cs="Arial"/>
                <w:sz w:val="16"/>
                <w:szCs w:val="16"/>
              </w:rPr>
            </w:pPr>
          </w:p>
        </w:tc>
        <w:tc>
          <w:tcPr>
            <w:tcW w:w="1489" w:type="dxa"/>
          </w:tcPr>
          <w:p w14:paraId="3C80AFDB" w14:textId="6EED02C6" w:rsidR="00D61588" w:rsidRPr="00B44B64" w:rsidDel="00053CE5" w:rsidRDefault="00D61588" w:rsidP="007C5F60">
            <w:pPr>
              <w:spacing w:before="40" w:after="40" w:line="276" w:lineRule="auto"/>
              <w:rPr>
                <w:moveFrom w:id="1052" w:author="dugalh" w:date="2018-07-30T18:13:00Z"/>
                <w:rFonts w:cs="Arial"/>
                <w:sz w:val="16"/>
                <w:szCs w:val="16"/>
              </w:rPr>
            </w:pPr>
          </w:p>
        </w:tc>
      </w:tr>
    </w:tbl>
    <w:p w14:paraId="53605719" w14:textId="56AF3520" w:rsidR="00D61588" w:rsidRPr="00B44B64" w:rsidDel="00053CE5" w:rsidRDefault="00D61588" w:rsidP="006C32D3">
      <w:pPr>
        <w:spacing w:line="360" w:lineRule="auto"/>
        <w:jc w:val="center"/>
        <w:rPr>
          <w:moveFrom w:id="1053" w:author="dugalh" w:date="2018-07-30T18:13:00Z"/>
          <w:rFonts w:ascii="Arial" w:hAnsi="Arial" w:cs="Arial"/>
          <w:sz w:val="16"/>
          <w:szCs w:val="16"/>
        </w:rPr>
      </w:pPr>
      <w:moveFrom w:id="1054" w:author="dugalh" w:date="2018-07-30T18:13:00Z">
        <w:r w:rsidRPr="00B44B64" w:rsidDel="00053CE5">
          <w:rPr>
            <w:rFonts w:ascii="Arial" w:hAnsi="Arial" w:cs="Arial"/>
            <w:sz w:val="16"/>
            <w:szCs w:val="16"/>
            <w:vertAlign w:val="superscript"/>
          </w:rPr>
          <w:t>a</w:t>
        </w:r>
        <w:r w:rsidRPr="00B44B64" w:rsidDel="00053CE5">
          <w:rPr>
            <w:rFonts w:ascii="Arial" w:hAnsi="Arial" w:cs="Arial"/>
            <w:sz w:val="16"/>
            <w:szCs w:val="16"/>
          </w:rPr>
          <w:t xml:space="preserve"> CA = Consumer’s accuracy, PA = Producer’s accuracy</w:t>
        </w:r>
      </w:moveFrom>
    </w:p>
    <w:moveFromRangeEnd w:id="967"/>
    <w:p w14:paraId="6D32AC58" w14:textId="77777777" w:rsidR="00053CE5" w:rsidRPr="00B44B64" w:rsidRDefault="00053CE5" w:rsidP="00053CE5">
      <w:pPr>
        <w:pStyle w:val="1Tablecaption"/>
        <w:rPr>
          <w:moveTo w:id="1055" w:author="dugalh" w:date="2018-07-30T18:13:00Z"/>
        </w:rPr>
      </w:pPr>
      <w:moveToRangeStart w:id="1056" w:author="dugalh" w:date="2018-07-30T18:13:00Z" w:name="move520737708"/>
      <w:moveTo w:id="1057" w:author="dugalh" w:date="2018-07-30T18:13: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8</w:t>
        </w:r>
        <w:r w:rsidRPr="006C32D3">
          <w:rPr>
            <w:b/>
          </w:rPr>
          <w:fldChar w:fldCharType="end"/>
        </w:r>
        <w:r w:rsidRPr="00B44B64">
          <w:t xml:space="preserve">   Decision tree three-class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710738">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710738">
            <w:pPr>
              <w:spacing w:before="40" w:after="40" w:line="276" w:lineRule="auto"/>
              <w:rPr>
                <w:moveTo w:id="1058" w:author="dugalh" w:date="2018-07-30T18:13:00Z"/>
                <w:rFonts w:cs="Arial"/>
                <w:sz w:val="16"/>
                <w:szCs w:val="16"/>
              </w:rPr>
            </w:pPr>
          </w:p>
        </w:tc>
        <w:tc>
          <w:tcPr>
            <w:tcW w:w="1489" w:type="dxa"/>
          </w:tcPr>
          <w:p w14:paraId="50F1C05A" w14:textId="77777777" w:rsidR="00053CE5" w:rsidRPr="00B44B64" w:rsidRDefault="00053CE5" w:rsidP="00710738">
            <w:pPr>
              <w:spacing w:before="40" w:after="40" w:line="276" w:lineRule="auto"/>
              <w:rPr>
                <w:moveTo w:id="1059" w:author="dugalh" w:date="2018-07-30T18:13:00Z"/>
                <w:rFonts w:cs="Arial"/>
                <w:sz w:val="16"/>
                <w:szCs w:val="16"/>
              </w:rPr>
            </w:pPr>
            <w:moveTo w:id="1060" w:author="dugalh" w:date="2018-07-30T18:13:00Z">
              <w:r w:rsidRPr="00B44B64">
                <w:rPr>
                  <w:rFonts w:cs="Arial"/>
                  <w:sz w:val="16"/>
                  <w:szCs w:val="16"/>
                </w:rPr>
                <w:t>Background</w:t>
              </w:r>
            </w:moveTo>
          </w:p>
        </w:tc>
        <w:tc>
          <w:tcPr>
            <w:tcW w:w="1489" w:type="dxa"/>
          </w:tcPr>
          <w:p w14:paraId="656D2CF0" w14:textId="77777777" w:rsidR="00053CE5" w:rsidRPr="00B44B64" w:rsidRDefault="00053CE5" w:rsidP="00710738">
            <w:pPr>
              <w:spacing w:before="40" w:after="40" w:line="276" w:lineRule="auto"/>
              <w:rPr>
                <w:moveTo w:id="1061" w:author="dugalh" w:date="2018-07-30T18:13:00Z"/>
                <w:rFonts w:cs="Arial"/>
                <w:sz w:val="16"/>
                <w:szCs w:val="16"/>
              </w:rPr>
            </w:pPr>
            <w:proofErr w:type="spellStart"/>
            <w:moveTo w:id="1062" w:author="dugalh" w:date="2018-07-30T18:13:00Z">
              <w:r w:rsidRPr="00B44B64">
                <w:rPr>
                  <w:rFonts w:cs="Arial"/>
                  <w:sz w:val="16"/>
                  <w:szCs w:val="16"/>
                </w:rPr>
                <w:t>Spekboom</w:t>
              </w:r>
              <w:proofErr w:type="spellEnd"/>
            </w:moveTo>
          </w:p>
        </w:tc>
        <w:tc>
          <w:tcPr>
            <w:tcW w:w="1489" w:type="dxa"/>
            <w:tcBorders>
              <w:right w:val="single" w:sz="12" w:space="0" w:color="000000" w:themeColor="text1"/>
            </w:tcBorders>
          </w:tcPr>
          <w:p w14:paraId="2861D0C6" w14:textId="77777777" w:rsidR="00053CE5" w:rsidRPr="00B44B64" w:rsidRDefault="00053CE5" w:rsidP="00710738">
            <w:pPr>
              <w:spacing w:before="40" w:after="40" w:line="276" w:lineRule="auto"/>
              <w:rPr>
                <w:moveTo w:id="1063" w:author="dugalh" w:date="2018-07-30T18:13:00Z"/>
                <w:rFonts w:cs="Arial"/>
                <w:sz w:val="16"/>
                <w:szCs w:val="16"/>
              </w:rPr>
            </w:pPr>
            <w:moveTo w:id="1064" w:author="dugalh" w:date="2018-07-30T18:13:00Z">
              <w:r w:rsidRPr="00B44B64">
                <w:rPr>
                  <w:rFonts w:cs="Arial"/>
                  <w:sz w:val="16"/>
                  <w:szCs w:val="16"/>
                </w:rPr>
                <w:t>Tree</w:t>
              </w:r>
            </w:moveTo>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710738">
            <w:pPr>
              <w:spacing w:before="40" w:after="40" w:line="276" w:lineRule="auto"/>
              <w:rPr>
                <w:moveTo w:id="1065" w:author="dugalh" w:date="2018-07-30T18:13:00Z"/>
                <w:rFonts w:cs="Arial"/>
                <w:sz w:val="16"/>
                <w:szCs w:val="16"/>
              </w:rPr>
            </w:pPr>
            <w:moveTo w:id="1066" w:author="dugalh" w:date="2018-07-30T18:13:00Z">
              <w:r w:rsidRPr="00B44B64">
                <w:rPr>
                  <w:rFonts w:cs="Arial"/>
                  <w:sz w:val="16"/>
                  <w:szCs w:val="16"/>
                </w:rPr>
                <w:t>Total</w:t>
              </w:r>
            </w:moveTo>
          </w:p>
        </w:tc>
        <w:tc>
          <w:tcPr>
            <w:tcW w:w="1489" w:type="dxa"/>
            <w:tcBorders>
              <w:left w:val="single" w:sz="12" w:space="0" w:color="000000" w:themeColor="text1"/>
            </w:tcBorders>
          </w:tcPr>
          <w:p w14:paraId="63F660E7" w14:textId="77777777" w:rsidR="00053CE5" w:rsidRPr="00B44B64" w:rsidRDefault="00053CE5" w:rsidP="00710738">
            <w:pPr>
              <w:spacing w:before="40" w:after="40" w:line="276" w:lineRule="auto"/>
              <w:rPr>
                <w:moveTo w:id="1067" w:author="dugalh" w:date="2018-07-30T18:13:00Z"/>
                <w:rFonts w:cs="Arial"/>
                <w:sz w:val="16"/>
                <w:szCs w:val="16"/>
                <w:vertAlign w:val="superscript"/>
              </w:rPr>
            </w:pPr>
            <w:moveTo w:id="1068" w:author="dugalh" w:date="2018-07-30T18:13:00Z">
              <w:r w:rsidRPr="00B44B64">
                <w:rPr>
                  <w:rFonts w:cs="Arial"/>
                  <w:sz w:val="16"/>
                  <w:szCs w:val="16"/>
                </w:rPr>
                <w:t>PA (%)</w:t>
              </w:r>
              <w:r w:rsidRPr="00B44B64">
                <w:rPr>
                  <w:rFonts w:cs="Arial"/>
                  <w:sz w:val="16"/>
                  <w:szCs w:val="16"/>
                  <w:vertAlign w:val="superscript"/>
                </w:rPr>
                <w:t>a</w:t>
              </w:r>
            </w:moveTo>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moveTo w:id="1069" w:author="dugalh" w:date="2018-07-30T18:13:00Z"/>
                <w:rFonts w:cs="Arial"/>
                <w:b/>
                <w:sz w:val="16"/>
                <w:szCs w:val="16"/>
              </w:rPr>
            </w:pPr>
            <w:moveTo w:id="1070" w:author="dugalh" w:date="2018-07-30T18:13:00Z">
              <w:r w:rsidRPr="00B44B64">
                <w:rPr>
                  <w:rFonts w:cs="Arial"/>
                  <w:b/>
                  <w:sz w:val="16"/>
                  <w:szCs w:val="16"/>
                </w:rPr>
                <w:t>Background</w:t>
              </w:r>
            </w:moveTo>
          </w:p>
        </w:tc>
        <w:tc>
          <w:tcPr>
            <w:tcW w:w="1489" w:type="dxa"/>
            <w:vAlign w:val="top"/>
          </w:tcPr>
          <w:p w14:paraId="5832F9E2" w14:textId="62124B9A" w:rsidR="007B2241" w:rsidRPr="007B2241" w:rsidRDefault="007B2241" w:rsidP="007B2241">
            <w:pPr>
              <w:spacing w:before="40" w:after="40" w:line="276" w:lineRule="auto"/>
              <w:rPr>
                <w:moveTo w:id="1071" w:author="dugalh" w:date="2018-07-30T18:13:00Z"/>
                <w:rFonts w:cs="Arial"/>
                <w:sz w:val="16"/>
                <w:szCs w:val="16"/>
              </w:rPr>
            </w:pPr>
            <w:ins w:id="1072" w:author="dugalh" w:date="2018-07-30T18:17:00Z">
              <w:r w:rsidRPr="007B2241">
                <w:rPr>
                  <w:sz w:val="16"/>
                  <w:szCs w:val="16"/>
                </w:rPr>
                <w:t>24776</w:t>
              </w:r>
            </w:ins>
          </w:p>
        </w:tc>
        <w:tc>
          <w:tcPr>
            <w:tcW w:w="1489" w:type="dxa"/>
            <w:vAlign w:val="top"/>
          </w:tcPr>
          <w:p w14:paraId="36A92586" w14:textId="72EB3540" w:rsidR="007B2241" w:rsidRPr="007B2241" w:rsidRDefault="007B2241" w:rsidP="007B2241">
            <w:pPr>
              <w:spacing w:before="40" w:after="40" w:line="276" w:lineRule="auto"/>
              <w:rPr>
                <w:moveTo w:id="1073" w:author="dugalh" w:date="2018-07-30T18:13:00Z"/>
                <w:rFonts w:cs="Arial"/>
                <w:sz w:val="16"/>
                <w:szCs w:val="16"/>
              </w:rPr>
            </w:pPr>
            <w:ins w:id="1074" w:author="dugalh" w:date="2018-07-30T18:17:00Z">
              <w:r w:rsidRPr="007B2241">
                <w:rPr>
                  <w:sz w:val="16"/>
                  <w:szCs w:val="16"/>
                </w:rPr>
                <w:t>330</w:t>
              </w:r>
            </w:ins>
          </w:p>
        </w:tc>
        <w:tc>
          <w:tcPr>
            <w:tcW w:w="1489" w:type="dxa"/>
            <w:tcBorders>
              <w:right w:val="single" w:sz="12" w:space="0" w:color="000000" w:themeColor="text1"/>
            </w:tcBorders>
            <w:vAlign w:val="top"/>
          </w:tcPr>
          <w:p w14:paraId="12115807" w14:textId="4466BE14" w:rsidR="007B2241" w:rsidRPr="007B2241" w:rsidRDefault="007B2241" w:rsidP="007B2241">
            <w:pPr>
              <w:spacing w:before="40" w:after="40" w:line="276" w:lineRule="auto"/>
              <w:rPr>
                <w:moveTo w:id="1075" w:author="dugalh" w:date="2018-07-30T18:13:00Z"/>
                <w:rFonts w:cs="Arial"/>
                <w:sz w:val="16"/>
                <w:szCs w:val="16"/>
              </w:rPr>
            </w:pPr>
            <w:ins w:id="1076" w:author="dugalh" w:date="2018-07-30T18:17:00Z">
              <w:r w:rsidRPr="007B2241">
                <w:rPr>
                  <w:sz w:val="16"/>
                  <w:szCs w:val="16"/>
                </w:rPr>
                <w:t>2154</w:t>
              </w:r>
            </w:ins>
          </w:p>
        </w:tc>
        <w:tc>
          <w:tcPr>
            <w:tcW w:w="1489" w:type="dxa"/>
            <w:tcBorders>
              <w:left w:val="single" w:sz="12" w:space="0" w:color="000000" w:themeColor="text1"/>
              <w:right w:val="single" w:sz="12" w:space="0" w:color="000000" w:themeColor="text1"/>
            </w:tcBorders>
            <w:vAlign w:val="top"/>
          </w:tcPr>
          <w:p w14:paraId="3E6ACFEC" w14:textId="3496D969" w:rsidR="007B2241" w:rsidRPr="007B2241" w:rsidRDefault="007B2241" w:rsidP="007B2241">
            <w:pPr>
              <w:spacing w:before="40" w:after="40" w:line="276" w:lineRule="auto"/>
              <w:rPr>
                <w:moveTo w:id="1077" w:author="dugalh" w:date="2018-07-30T18:13:00Z"/>
                <w:rFonts w:cs="Arial"/>
                <w:sz w:val="16"/>
                <w:szCs w:val="16"/>
              </w:rPr>
            </w:pPr>
            <w:ins w:id="1078" w:author="dugalh" w:date="2018-07-30T18:17:00Z">
              <w:r w:rsidRPr="007B2241">
                <w:rPr>
                  <w:sz w:val="16"/>
                  <w:szCs w:val="16"/>
                </w:rPr>
                <w:t>27260</w:t>
              </w:r>
            </w:ins>
          </w:p>
        </w:tc>
        <w:tc>
          <w:tcPr>
            <w:tcW w:w="1489" w:type="dxa"/>
            <w:tcBorders>
              <w:left w:val="single" w:sz="12" w:space="0" w:color="000000" w:themeColor="text1"/>
            </w:tcBorders>
          </w:tcPr>
          <w:p w14:paraId="22B7603C" w14:textId="0DD024BD" w:rsidR="007B2241" w:rsidRPr="00B44B64" w:rsidRDefault="007B2241" w:rsidP="007B2241">
            <w:pPr>
              <w:spacing w:before="40" w:after="40" w:line="276" w:lineRule="auto"/>
              <w:rPr>
                <w:moveTo w:id="1079" w:author="dugalh" w:date="2018-07-30T18:13:00Z"/>
                <w:rFonts w:cs="Arial"/>
                <w:sz w:val="16"/>
                <w:szCs w:val="16"/>
              </w:rPr>
            </w:pPr>
            <w:ins w:id="1080" w:author="dugalh" w:date="2018-07-30T18:20:00Z">
              <w:r w:rsidRPr="007B2241">
                <w:rPr>
                  <w:rFonts w:cs="Arial"/>
                  <w:sz w:val="16"/>
                  <w:szCs w:val="16"/>
                </w:rPr>
                <w:t>90.89 ± 0.49</w:t>
              </w:r>
            </w:ins>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moveTo w:id="1081" w:author="dugalh" w:date="2018-07-30T18:13:00Z"/>
                <w:rFonts w:cs="Arial"/>
                <w:b/>
                <w:sz w:val="16"/>
                <w:szCs w:val="16"/>
              </w:rPr>
            </w:pPr>
            <w:proofErr w:type="spellStart"/>
            <w:moveTo w:id="1082" w:author="dugalh" w:date="2018-07-30T18:13:00Z">
              <w:r w:rsidRPr="00B44B64">
                <w:rPr>
                  <w:rFonts w:cs="Arial"/>
                  <w:b/>
                  <w:sz w:val="16"/>
                  <w:szCs w:val="16"/>
                </w:rPr>
                <w:t>Spekboom</w:t>
              </w:r>
              <w:proofErr w:type="spellEnd"/>
            </w:moveTo>
          </w:p>
        </w:tc>
        <w:tc>
          <w:tcPr>
            <w:tcW w:w="1489" w:type="dxa"/>
            <w:vAlign w:val="top"/>
          </w:tcPr>
          <w:p w14:paraId="430AEC91" w14:textId="1A1F6A50" w:rsidR="007B2241" w:rsidRPr="007B2241" w:rsidRDefault="007B2241" w:rsidP="007B2241">
            <w:pPr>
              <w:spacing w:before="40" w:after="40" w:line="276" w:lineRule="auto"/>
              <w:rPr>
                <w:moveTo w:id="1083" w:author="dugalh" w:date="2018-07-30T18:13:00Z"/>
                <w:rFonts w:cs="Arial"/>
                <w:sz w:val="16"/>
                <w:szCs w:val="16"/>
              </w:rPr>
            </w:pPr>
            <w:ins w:id="1084" w:author="dugalh" w:date="2018-07-30T18:17:00Z">
              <w:r w:rsidRPr="007B2241">
                <w:rPr>
                  <w:sz w:val="16"/>
                  <w:szCs w:val="16"/>
                </w:rPr>
                <w:t>297</w:t>
              </w:r>
            </w:ins>
          </w:p>
        </w:tc>
        <w:tc>
          <w:tcPr>
            <w:tcW w:w="1489" w:type="dxa"/>
            <w:vAlign w:val="top"/>
          </w:tcPr>
          <w:p w14:paraId="15223CBD" w14:textId="423E3862" w:rsidR="007B2241" w:rsidRPr="007B2241" w:rsidRDefault="007B2241" w:rsidP="007B2241">
            <w:pPr>
              <w:spacing w:before="40" w:after="40" w:line="276" w:lineRule="auto"/>
              <w:rPr>
                <w:moveTo w:id="1085" w:author="dugalh" w:date="2018-07-30T18:13:00Z"/>
                <w:rFonts w:cs="Arial"/>
                <w:sz w:val="16"/>
                <w:szCs w:val="16"/>
              </w:rPr>
            </w:pPr>
            <w:ins w:id="1086" w:author="dugalh" w:date="2018-07-30T18:17:00Z">
              <w:r w:rsidRPr="007B2241">
                <w:rPr>
                  <w:sz w:val="16"/>
                  <w:szCs w:val="16"/>
                </w:rPr>
                <w:t>25762</w:t>
              </w:r>
            </w:ins>
          </w:p>
        </w:tc>
        <w:tc>
          <w:tcPr>
            <w:tcW w:w="1489" w:type="dxa"/>
            <w:tcBorders>
              <w:right w:val="single" w:sz="12" w:space="0" w:color="000000" w:themeColor="text1"/>
            </w:tcBorders>
            <w:vAlign w:val="top"/>
          </w:tcPr>
          <w:p w14:paraId="5D80CBC4" w14:textId="6805DFB7" w:rsidR="007B2241" w:rsidRPr="007B2241" w:rsidRDefault="007B2241" w:rsidP="007B2241">
            <w:pPr>
              <w:spacing w:before="40" w:after="40" w:line="276" w:lineRule="auto"/>
              <w:rPr>
                <w:moveTo w:id="1087" w:author="dugalh" w:date="2018-07-30T18:13:00Z"/>
                <w:rFonts w:cs="Arial"/>
                <w:sz w:val="16"/>
                <w:szCs w:val="16"/>
              </w:rPr>
            </w:pPr>
            <w:ins w:id="1088" w:author="dugalh" w:date="2018-07-30T18:17:00Z">
              <w:r w:rsidRPr="007B2241">
                <w:rPr>
                  <w:sz w:val="16"/>
                  <w:szCs w:val="16"/>
                </w:rPr>
                <w:t>1201</w:t>
              </w:r>
            </w:ins>
          </w:p>
        </w:tc>
        <w:tc>
          <w:tcPr>
            <w:tcW w:w="1489" w:type="dxa"/>
            <w:tcBorders>
              <w:left w:val="single" w:sz="12" w:space="0" w:color="000000" w:themeColor="text1"/>
              <w:right w:val="single" w:sz="12" w:space="0" w:color="000000" w:themeColor="text1"/>
            </w:tcBorders>
            <w:vAlign w:val="top"/>
          </w:tcPr>
          <w:p w14:paraId="31160561" w14:textId="446460B2" w:rsidR="007B2241" w:rsidRPr="007B2241" w:rsidRDefault="007B2241" w:rsidP="007B2241">
            <w:pPr>
              <w:spacing w:before="40" w:after="40" w:line="276" w:lineRule="auto"/>
              <w:rPr>
                <w:moveTo w:id="1089" w:author="dugalh" w:date="2018-07-30T18:13:00Z"/>
                <w:rFonts w:cs="Arial"/>
                <w:sz w:val="16"/>
                <w:szCs w:val="16"/>
              </w:rPr>
            </w:pPr>
            <w:ins w:id="1090" w:author="dugalh" w:date="2018-07-30T18:17:00Z">
              <w:r w:rsidRPr="007B2241">
                <w:rPr>
                  <w:sz w:val="16"/>
                  <w:szCs w:val="16"/>
                </w:rPr>
                <w:t>27260</w:t>
              </w:r>
            </w:ins>
          </w:p>
        </w:tc>
        <w:tc>
          <w:tcPr>
            <w:tcW w:w="1489" w:type="dxa"/>
            <w:tcBorders>
              <w:left w:val="single" w:sz="12" w:space="0" w:color="000000" w:themeColor="text1"/>
            </w:tcBorders>
          </w:tcPr>
          <w:p w14:paraId="34D938A6" w14:textId="542975FE" w:rsidR="007B2241" w:rsidRPr="00B44B64" w:rsidRDefault="007B2241" w:rsidP="007B2241">
            <w:pPr>
              <w:spacing w:before="40" w:after="40" w:line="276" w:lineRule="auto"/>
              <w:rPr>
                <w:moveTo w:id="1091" w:author="dugalh" w:date="2018-07-30T18:13:00Z"/>
                <w:rFonts w:cs="Arial"/>
                <w:sz w:val="16"/>
                <w:szCs w:val="16"/>
              </w:rPr>
            </w:pPr>
            <w:ins w:id="1092" w:author="dugalh" w:date="2018-07-30T18:20:00Z">
              <w:r w:rsidRPr="007B2241">
                <w:rPr>
                  <w:rFonts w:cs="Arial"/>
                  <w:sz w:val="16"/>
                  <w:szCs w:val="16"/>
                </w:rPr>
                <w:t>94.50 ± 0.53</w:t>
              </w:r>
            </w:ins>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moveTo w:id="1093" w:author="dugalh" w:date="2018-07-30T18:13:00Z"/>
                <w:rFonts w:cs="Arial"/>
                <w:b/>
                <w:sz w:val="16"/>
                <w:szCs w:val="16"/>
              </w:rPr>
            </w:pPr>
            <w:moveTo w:id="1094" w:author="dugalh" w:date="2018-07-30T18:13:00Z">
              <w:r w:rsidRPr="00B44B64">
                <w:rPr>
                  <w:rFonts w:cs="Arial"/>
                  <w:b/>
                  <w:sz w:val="16"/>
                  <w:szCs w:val="16"/>
                </w:rPr>
                <w:t>Tree</w:t>
              </w:r>
            </w:moveTo>
          </w:p>
        </w:tc>
        <w:tc>
          <w:tcPr>
            <w:tcW w:w="1489" w:type="dxa"/>
            <w:tcBorders>
              <w:bottom w:val="single" w:sz="12" w:space="0" w:color="000000" w:themeColor="text1"/>
            </w:tcBorders>
            <w:vAlign w:val="top"/>
          </w:tcPr>
          <w:p w14:paraId="34C5FC5C" w14:textId="59DE781C" w:rsidR="007B2241" w:rsidRPr="007B2241" w:rsidRDefault="007B2241" w:rsidP="007B2241">
            <w:pPr>
              <w:spacing w:before="40" w:after="40" w:line="276" w:lineRule="auto"/>
              <w:rPr>
                <w:moveTo w:id="1095" w:author="dugalh" w:date="2018-07-30T18:13:00Z"/>
                <w:rFonts w:cs="Arial"/>
                <w:sz w:val="16"/>
                <w:szCs w:val="16"/>
              </w:rPr>
            </w:pPr>
            <w:ins w:id="1096" w:author="dugalh" w:date="2018-07-30T18:17:00Z">
              <w:r w:rsidRPr="007B2241">
                <w:rPr>
                  <w:sz w:val="16"/>
                  <w:szCs w:val="16"/>
                </w:rPr>
                <w:t>282</w:t>
              </w:r>
            </w:ins>
          </w:p>
        </w:tc>
        <w:tc>
          <w:tcPr>
            <w:tcW w:w="1489" w:type="dxa"/>
            <w:tcBorders>
              <w:bottom w:val="single" w:sz="12" w:space="0" w:color="000000" w:themeColor="text1"/>
            </w:tcBorders>
            <w:vAlign w:val="top"/>
          </w:tcPr>
          <w:p w14:paraId="2A6F3089" w14:textId="46B2B625" w:rsidR="007B2241" w:rsidRPr="007B2241" w:rsidRDefault="007B2241" w:rsidP="007B2241">
            <w:pPr>
              <w:spacing w:before="40" w:after="40" w:line="276" w:lineRule="auto"/>
              <w:rPr>
                <w:moveTo w:id="1097" w:author="dugalh" w:date="2018-07-30T18:13:00Z"/>
                <w:rFonts w:cs="Arial"/>
                <w:sz w:val="16"/>
                <w:szCs w:val="16"/>
              </w:rPr>
            </w:pPr>
            <w:ins w:id="1098" w:author="dugalh" w:date="2018-07-30T18:17:00Z">
              <w:r w:rsidRPr="007B2241">
                <w:rPr>
                  <w:sz w:val="16"/>
                  <w:szCs w:val="16"/>
                </w:rPr>
                <w:t>183</w:t>
              </w:r>
            </w:ins>
          </w:p>
        </w:tc>
        <w:tc>
          <w:tcPr>
            <w:tcW w:w="1489" w:type="dxa"/>
            <w:tcBorders>
              <w:bottom w:val="single" w:sz="12" w:space="0" w:color="000000" w:themeColor="text1"/>
              <w:right w:val="single" w:sz="12" w:space="0" w:color="000000" w:themeColor="text1"/>
            </w:tcBorders>
            <w:vAlign w:val="top"/>
          </w:tcPr>
          <w:p w14:paraId="06A5CCD1" w14:textId="51027977" w:rsidR="007B2241" w:rsidRPr="007B2241" w:rsidRDefault="007B2241" w:rsidP="007B2241">
            <w:pPr>
              <w:spacing w:before="40" w:after="40" w:line="276" w:lineRule="auto"/>
              <w:rPr>
                <w:moveTo w:id="1099" w:author="dugalh" w:date="2018-07-30T18:13:00Z"/>
                <w:rFonts w:cs="Arial"/>
                <w:sz w:val="16"/>
                <w:szCs w:val="16"/>
              </w:rPr>
            </w:pPr>
            <w:ins w:id="1100" w:author="dugalh" w:date="2018-07-30T18:17:00Z">
              <w:r w:rsidRPr="007B2241">
                <w:rPr>
                  <w:sz w:val="16"/>
                  <w:szCs w:val="16"/>
                </w:rPr>
                <w:t>2892</w:t>
              </w:r>
            </w:ins>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7B2241" w:rsidRDefault="007B2241" w:rsidP="007B2241">
            <w:pPr>
              <w:spacing w:before="40" w:after="40" w:line="276" w:lineRule="auto"/>
              <w:rPr>
                <w:moveTo w:id="1101" w:author="dugalh" w:date="2018-07-30T18:13:00Z"/>
                <w:rFonts w:cs="Arial"/>
                <w:sz w:val="16"/>
                <w:szCs w:val="16"/>
              </w:rPr>
            </w:pPr>
            <w:ins w:id="1102" w:author="dugalh" w:date="2018-07-30T18:17:00Z">
              <w:r w:rsidRPr="007B2241">
                <w:rPr>
                  <w:sz w:val="16"/>
                  <w:szCs w:val="16"/>
                </w:rPr>
                <w:t>3357</w:t>
              </w:r>
            </w:ins>
          </w:p>
        </w:tc>
        <w:tc>
          <w:tcPr>
            <w:tcW w:w="1489" w:type="dxa"/>
            <w:tcBorders>
              <w:left w:val="single" w:sz="12" w:space="0" w:color="000000" w:themeColor="text1"/>
              <w:bottom w:val="single" w:sz="12" w:space="0" w:color="000000" w:themeColor="text1"/>
            </w:tcBorders>
          </w:tcPr>
          <w:p w14:paraId="578FD35B" w14:textId="2DE5E344" w:rsidR="007B2241" w:rsidRPr="00B44B64" w:rsidRDefault="007B2241" w:rsidP="007B2241">
            <w:pPr>
              <w:spacing w:before="40" w:after="40" w:line="276" w:lineRule="auto"/>
              <w:rPr>
                <w:moveTo w:id="1103" w:author="dugalh" w:date="2018-07-30T18:13:00Z"/>
                <w:rFonts w:cs="Arial"/>
                <w:sz w:val="16"/>
                <w:szCs w:val="16"/>
              </w:rPr>
            </w:pPr>
            <w:ins w:id="1104" w:author="dugalh" w:date="2018-07-30T18:20:00Z">
              <w:r w:rsidRPr="007B2241">
                <w:rPr>
                  <w:rFonts w:cs="Arial"/>
                  <w:sz w:val="16"/>
                  <w:szCs w:val="16"/>
                </w:rPr>
                <w:t>86.15 ± 1.33</w:t>
              </w:r>
            </w:ins>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moveTo w:id="1105" w:author="dugalh" w:date="2018-07-30T18:13:00Z"/>
                <w:rFonts w:cs="Arial"/>
                <w:b/>
                <w:sz w:val="16"/>
                <w:szCs w:val="16"/>
              </w:rPr>
            </w:pPr>
            <w:moveTo w:id="1106" w:author="dugalh" w:date="2018-07-30T18:13: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4544D86A" w14:textId="386998BB" w:rsidR="007B2241" w:rsidRPr="007B2241" w:rsidRDefault="007B2241" w:rsidP="007B2241">
            <w:pPr>
              <w:spacing w:before="40" w:after="40" w:line="276" w:lineRule="auto"/>
              <w:rPr>
                <w:moveTo w:id="1107" w:author="dugalh" w:date="2018-07-30T18:13:00Z"/>
                <w:rFonts w:cs="Arial"/>
                <w:sz w:val="16"/>
                <w:szCs w:val="16"/>
              </w:rPr>
            </w:pPr>
            <w:ins w:id="1108" w:author="dugalh" w:date="2018-07-30T18:17:00Z">
              <w:r w:rsidRPr="007B2241">
                <w:rPr>
                  <w:sz w:val="16"/>
                  <w:szCs w:val="16"/>
                </w:rPr>
                <w:t>25355</w:t>
              </w:r>
            </w:ins>
          </w:p>
        </w:tc>
        <w:tc>
          <w:tcPr>
            <w:tcW w:w="1489" w:type="dxa"/>
            <w:tcBorders>
              <w:top w:val="single" w:sz="12" w:space="0" w:color="000000" w:themeColor="text1"/>
              <w:bottom w:val="single" w:sz="12" w:space="0" w:color="000000" w:themeColor="text1"/>
            </w:tcBorders>
            <w:vAlign w:val="top"/>
          </w:tcPr>
          <w:p w14:paraId="7D2F3697" w14:textId="46150172" w:rsidR="007B2241" w:rsidRPr="007B2241" w:rsidRDefault="007B2241" w:rsidP="007B2241">
            <w:pPr>
              <w:spacing w:before="40" w:after="40" w:line="276" w:lineRule="auto"/>
              <w:rPr>
                <w:moveTo w:id="1109" w:author="dugalh" w:date="2018-07-30T18:13:00Z"/>
                <w:rFonts w:cs="Arial"/>
                <w:sz w:val="16"/>
                <w:szCs w:val="16"/>
              </w:rPr>
            </w:pPr>
            <w:ins w:id="1110" w:author="dugalh" w:date="2018-07-30T18:17:00Z">
              <w:r w:rsidRPr="007B2241">
                <w:rPr>
                  <w:sz w:val="16"/>
                  <w:szCs w:val="16"/>
                </w:rPr>
                <w:t>26275</w:t>
              </w:r>
            </w:ins>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7B2241" w:rsidRDefault="007B2241" w:rsidP="007B2241">
            <w:pPr>
              <w:spacing w:before="40" w:after="40" w:line="276" w:lineRule="auto"/>
              <w:rPr>
                <w:moveTo w:id="1111" w:author="dugalh" w:date="2018-07-30T18:13:00Z"/>
                <w:rFonts w:cs="Arial"/>
                <w:sz w:val="16"/>
                <w:szCs w:val="16"/>
              </w:rPr>
            </w:pPr>
            <w:ins w:id="1112" w:author="dugalh" w:date="2018-07-30T18:17:00Z">
              <w:r w:rsidRPr="007B2241">
                <w:rPr>
                  <w:sz w:val="16"/>
                  <w:szCs w:val="16"/>
                </w:rPr>
                <w:t>6247</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7B2241" w:rsidRDefault="007B2241" w:rsidP="007B2241">
            <w:pPr>
              <w:spacing w:before="40" w:after="40" w:line="276" w:lineRule="auto"/>
              <w:rPr>
                <w:moveTo w:id="1113" w:author="dugalh" w:date="2018-07-30T18:13:00Z"/>
                <w:rFonts w:cs="Arial"/>
                <w:sz w:val="16"/>
                <w:szCs w:val="16"/>
              </w:rPr>
            </w:pPr>
            <w:ins w:id="1114" w:author="dugalh" w:date="2018-07-30T18:17:00Z">
              <w:r w:rsidRPr="007B2241">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B44B64" w:rsidRDefault="007B2241" w:rsidP="007B2241">
            <w:pPr>
              <w:spacing w:before="40" w:after="40" w:line="276" w:lineRule="auto"/>
              <w:rPr>
                <w:moveTo w:id="1115" w:author="dugalh" w:date="2018-07-30T18:13:00Z"/>
                <w:rFonts w:cs="Arial"/>
                <w:sz w:val="16"/>
                <w:szCs w:val="16"/>
              </w:rPr>
            </w:pPr>
          </w:p>
        </w:tc>
      </w:tr>
      <w:tr w:rsidR="00053CE5" w:rsidRPr="00B44B64" w14:paraId="62C376BB" w14:textId="77777777" w:rsidTr="00710738">
        <w:trPr>
          <w:trHeight w:val="299"/>
          <w:jc w:val="center"/>
        </w:trPr>
        <w:tc>
          <w:tcPr>
            <w:tcW w:w="1488" w:type="dxa"/>
            <w:tcBorders>
              <w:top w:val="single" w:sz="12" w:space="0" w:color="000000" w:themeColor="text1"/>
            </w:tcBorders>
          </w:tcPr>
          <w:p w14:paraId="15FA9E98" w14:textId="77777777" w:rsidR="00053CE5" w:rsidRPr="00B44B64" w:rsidRDefault="00053CE5" w:rsidP="00710738">
            <w:pPr>
              <w:spacing w:before="40" w:after="40" w:line="276" w:lineRule="auto"/>
              <w:rPr>
                <w:moveTo w:id="1116" w:author="dugalh" w:date="2018-07-30T18:13:00Z"/>
                <w:rFonts w:cs="Arial"/>
                <w:b/>
                <w:sz w:val="16"/>
                <w:szCs w:val="16"/>
                <w:vertAlign w:val="superscript"/>
              </w:rPr>
            </w:pPr>
            <w:moveTo w:id="1117" w:author="dugalh" w:date="2018-07-30T18:13: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tcPr>
          <w:p w14:paraId="4AA2F992" w14:textId="32C8A07D" w:rsidR="00053CE5" w:rsidRPr="00B44B64" w:rsidRDefault="007B2241" w:rsidP="00710738">
            <w:pPr>
              <w:spacing w:before="40" w:after="40" w:line="276" w:lineRule="auto"/>
              <w:rPr>
                <w:moveTo w:id="1118" w:author="dugalh" w:date="2018-07-30T18:13:00Z"/>
                <w:rFonts w:cs="Arial"/>
                <w:sz w:val="16"/>
                <w:szCs w:val="16"/>
              </w:rPr>
            </w:pPr>
            <w:ins w:id="1119" w:author="dugalh" w:date="2018-07-30T18:20:00Z">
              <w:r w:rsidRPr="007B2241">
                <w:rPr>
                  <w:rFonts w:cs="Arial"/>
                  <w:sz w:val="16"/>
                  <w:szCs w:val="16"/>
                </w:rPr>
                <w:t>97.72 ± 0.29</w:t>
              </w:r>
            </w:ins>
          </w:p>
        </w:tc>
        <w:tc>
          <w:tcPr>
            <w:tcW w:w="1489" w:type="dxa"/>
            <w:tcBorders>
              <w:top w:val="single" w:sz="12" w:space="0" w:color="000000" w:themeColor="text1"/>
            </w:tcBorders>
          </w:tcPr>
          <w:p w14:paraId="694D3366" w14:textId="4092BF5D" w:rsidR="00053CE5" w:rsidRPr="00B44B64" w:rsidRDefault="007B2241" w:rsidP="00710738">
            <w:pPr>
              <w:spacing w:before="40" w:after="40" w:line="276" w:lineRule="auto"/>
              <w:rPr>
                <w:moveTo w:id="1120" w:author="dugalh" w:date="2018-07-30T18:13:00Z"/>
                <w:rFonts w:cs="Arial"/>
                <w:sz w:val="16"/>
                <w:szCs w:val="16"/>
              </w:rPr>
            </w:pPr>
            <w:ins w:id="1121" w:author="dugalh" w:date="2018-07-30T18:20:00Z">
              <w:r w:rsidRPr="007B2241">
                <w:rPr>
                  <w:rFonts w:cs="Arial"/>
                  <w:sz w:val="16"/>
                  <w:szCs w:val="16"/>
                </w:rPr>
                <w:t>98.05 ± 0.37</w:t>
              </w:r>
            </w:ins>
          </w:p>
        </w:tc>
        <w:tc>
          <w:tcPr>
            <w:tcW w:w="1489" w:type="dxa"/>
            <w:tcBorders>
              <w:top w:val="single" w:sz="12" w:space="0" w:color="000000" w:themeColor="text1"/>
            </w:tcBorders>
          </w:tcPr>
          <w:p w14:paraId="51B9B655" w14:textId="071491F0" w:rsidR="00053CE5" w:rsidRPr="00B44B64" w:rsidRDefault="007B2241" w:rsidP="00710738">
            <w:pPr>
              <w:spacing w:before="40" w:after="40" w:line="276" w:lineRule="auto"/>
              <w:rPr>
                <w:moveTo w:id="1122" w:author="dugalh" w:date="2018-07-30T18:13:00Z"/>
                <w:rFonts w:cs="Arial"/>
                <w:sz w:val="16"/>
                <w:szCs w:val="16"/>
              </w:rPr>
            </w:pPr>
            <w:ins w:id="1123" w:author="dugalh" w:date="2018-07-30T18:20:00Z">
              <w:r w:rsidRPr="007B2241">
                <w:rPr>
                  <w:rFonts w:cs="Arial"/>
                  <w:sz w:val="16"/>
                  <w:szCs w:val="16"/>
                </w:rPr>
                <w:t>46.34 ± 1.50</w:t>
              </w:r>
            </w:ins>
          </w:p>
        </w:tc>
        <w:tc>
          <w:tcPr>
            <w:tcW w:w="1489" w:type="dxa"/>
            <w:tcBorders>
              <w:top w:val="single" w:sz="12" w:space="0" w:color="000000" w:themeColor="text1"/>
            </w:tcBorders>
          </w:tcPr>
          <w:p w14:paraId="5C94B265" w14:textId="77777777" w:rsidR="00053CE5" w:rsidRPr="00B44B64" w:rsidRDefault="00053CE5" w:rsidP="00710738">
            <w:pPr>
              <w:spacing w:before="40" w:after="40" w:line="276" w:lineRule="auto"/>
              <w:rPr>
                <w:moveTo w:id="1124" w:author="dugalh" w:date="2018-07-30T18:13:00Z"/>
                <w:rFonts w:cs="Arial"/>
                <w:sz w:val="16"/>
                <w:szCs w:val="16"/>
              </w:rPr>
            </w:pPr>
          </w:p>
        </w:tc>
        <w:tc>
          <w:tcPr>
            <w:tcW w:w="1489" w:type="dxa"/>
            <w:tcBorders>
              <w:top w:val="single" w:sz="12" w:space="0" w:color="000000" w:themeColor="text1"/>
            </w:tcBorders>
          </w:tcPr>
          <w:p w14:paraId="4F8CAC86" w14:textId="77777777" w:rsidR="00053CE5" w:rsidRPr="00B44B64" w:rsidRDefault="00053CE5" w:rsidP="00710738">
            <w:pPr>
              <w:spacing w:before="40" w:after="40" w:line="276" w:lineRule="auto"/>
              <w:rPr>
                <w:moveTo w:id="1125" w:author="dugalh" w:date="2018-07-30T18:13:00Z"/>
                <w:rFonts w:cs="Arial"/>
                <w:sz w:val="16"/>
                <w:szCs w:val="16"/>
              </w:rPr>
            </w:pPr>
          </w:p>
        </w:tc>
      </w:tr>
      <w:tr w:rsidR="00053CE5" w:rsidRPr="00B44B64" w14:paraId="1F9E5FFD" w14:textId="77777777" w:rsidTr="00710738">
        <w:trPr>
          <w:trHeight w:val="284"/>
          <w:jc w:val="center"/>
        </w:trPr>
        <w:tc>
          <w:tcPr>
            <w:tcW w:w="1488" w:type="dxa"/>
          </w:tcPr>
          <w:p w14:paraId="7FAECCE8" w14:textId="77777777" w:rsidR="00053CE5" w:rsidRPr="00B44B64" w:rsidRDefault="00053CE5" w:rsidP="00710738">
            <w:pPr>
              <w:spacing w:before="40" w:after="40" w:line="276" w:lineRule="auto"/>
              <w:rPr>
                <w:moveTo w:id="1126" w:author="dugalh" w:date="2018-07-30T18:13:00Z"/>
                <w:rFonts w:cs="Arial"/>
                <w:b/>
                <w:sz w:val="16"/>
                <w:szCs w:val="16"/>
              </w:rPr>
            </w:pPr>
            <w:moveTo w:id="1127" w:author="dugalh" w:date="2018-07-30T18:13:00Z">
              <w:r w:rsidRPr="00B44B64">
                <w:rPr>
                  <w:rFonts w:cs="Arial"/>
                  <w:b/>
                  <w:sz w:val="16"/>
                  <w:szCs w:val="16"/>
                </w:rPr>
                <w:t>Kappa</w:t>
              </w:r>
            </w:moveTo>
          </w:p>
        </w:tc>
        <w:tc>
          <w:tcPr>
            <w:tcW w:w="1489" w:type="dxa"/>
          </w:tcPr>
          <w:p w14:paraId="6FF7CC7A" w14:textId="1886CFBB" w:rsidR="00053CE5" w:rsidRPr="00B44B64" w:rsidRDefault="007B2241" w:rsidP="00710738">
            <w:pPr>
              <w:spacing w:before="40" w:after="40" w:line="276" w:lineRule="auto"/>
              <w:rPr>
                <w:moveTo w:id="1128" w:author="dugalh" w:date="2018-07-30T18:13:00Z"/>
                <w:rFonts w:cs="Arial"/>
                <w:sz w:val="16"/>
                <w:szCs w:val="16"/>
              </w:rPr>
            </w:pPr>
            <w:ins w:id="1129" w:author="dugalh" w:date="2018-07-30T18:21:00Z">
              <w:r w:rsidRPr="007B2241">
                <w:rPr>
                  <w:rFonts w:cs="Arial"/>
                  <w:sz w:val="16"/>
                  <w:szCs w:val="16"/>
                </w:rPr>
                <w:t>0.866 ± 0.007</w:t>
              </w:r>
            </w:ins>
          </w:p>
        </w:tc>
        <w:tc>
          <w:tcPr>
            <w:tcW w:w="1489" w:type="dxa"/>
          </w:tcPr>
          <w:p w14:paraId="106C4941" w14:textId="77777777" w:rsidR="00053CE5" w:rsidRPr="00B44B64" w:rsidRDefault="00053CE5" w:rsidP="00710738">
            <w:pPr>
              <w:spacing w:before="40" w:after="40" w:line="276" w:lineRule="auto"/>
              <w:rPr>
                <w:moveTo w:id="1130" w:author="dugalh" w:date="2018-07-30T18:13:00Z"/>
                <w:rFonts w:cs="Arial"/>
                <w:sz w:val="16"/>
                <w:szCs w:val="16"/>
              </w:rPr>
            </w:pPr>
          </w:p>
        </w:tc>
        <w:tc>
          <w:tcPr>
            <w:tcW w:w="1489" w:type="dxa"/>
          </w:tcPr>
          <w:p w14:paraId="2542E981" w14:textId="77777777" w:rsidR="00053CE5" w:rsidRPr="00B44B64" w:rsidRDefault="00053CE5" w:rsidP="00710738">
            <w:pPr>
              <w:spacing w:before="40" w:after="40" w:line="276" w:lineRule="auto"/>
              <w:rPr>
                <w:moveTo w:id="1131" w:author="dugalh" w:date="2018-07-30T18:13:00Z"/>
                <w:rFonts w:cs="Arial"/>
                <w:sz w:val="16"/>
                <w:szCs w:val="16"/>
              </w:rPr>
            </w:pPr>
          </w:p>
        </w:tc>
        <w:tc>
          <w:tcPr>
            <w:tcW w:w="1489" w:type="dxa"/>
          </w:tcPr>
          <w:p w14:paraId="1304B7C2" w14:textId="77777777" w:rsidR="00053CE5" w:rsidRPr="00B44B64" w:rsidRDefault="00053CE5" w:rsidP="00710738">
            <w:pPr>
              <w:spacing w:before="40" w:after="40" w:line="276" w:lineRule="auto"/>
              <w:rPr>
                <w:moveTo w:id="1132" w:author="dugalh" w:date="2018-07-30T18:13:00Z"/>
                <w:rFonts w:cs="Arial"/>
                <w:sz w:val="16"/>
                <w:szCs w:val="16"/>
              </w:rPr>
            </w:pPr>
          </w:p>
        </w:tc>
        <w:tc>
          <w:tcPr>
            <w:tcW w:w="1489" w:type="dxa"/>
          </w:tcPr>
          <w:p w14:paraId="370A424D" w14:textId="77777777" w:rsidR="00053CE5" w:rsidRPr="00B44B64" w:rsidRDefault="00053CE5" w:rsidP="00710738">
            <w:pPr>
              <w:spacing w:before="40" w:after="40" w:line="276" w:lineRule="auto"/>
              <w:rPr>
                <w:moveTo w:id="1133" w:author="dugalh" w:date="2018-07-30T18:13:00Z"/>
                <w:rFonts w:cs="Arial"/>
                <w:sz w:val="16"/>
                <w:szCs w:val="16"/>
              </w:rPr>
            </w:pPr>
          </w:p>
        </w:tc>
      </w:tr>
      <w:tr w:rsidR="00053CE5" w:rsidRPr="00B44B64" w14:paraId="09A7A63E" w14:textId="77777777" w:rsidTr="00710738">
        <w:trPr>
          <w:trHeight w:val="284"/>
          <w:jc w:val="center"/>
        </w:trPr>
        <w:tc>
          <w:tcPr>
            <w:tcW w:w="1488" w:type="dxa"/>
          </w:tcPr>
          <w:p w14:paraId="19D5227D" w14:textId="77777777" w:rsidR="00053CE5" w:rsidRPr="00B44B64" w:rsidRDefault="00053CE5" w:rsidP="00710738">
            <w:pPr>
              <w:spacing w:before="40" w:after="40" w:line="276" w:lineRule="auto"/>
              <w:rPr>
                <w:moveTo w:id="1134" w:author="dugalh" w:date="2018-07-30T18:13:00Z"/>
                <w:rFonts w:cs="Arial"/>
                <w:b/>
                <w:sz w:val="16"/>
                <w:szCs w:val="16"/>
              </w:rPr>
            </w:pPr>
            <w:moveTo w:id="1135" w:author="dugalh" w:date="2018-07-30T18:13:00Z">
              <w:r w:rsidRPr="00B44B64">
                <w:rPr>
                  <w:rFonts w:cs="Arial"/>
                  <w:b/>
                  <w:sz w:val="16"/>
                  <w:szCs w:val="16"/>
                </w:rPr>
                <w:t>Overall Error (%)</w:t>
              </w:r>
            </w:moveTo>
          </w:p>
        </w:tc>
        <w:tc>
          <w:tcPr>
            <w:tcW w:w="1489" w:type="dxa"/>
          </w:tcPr>
          <w:p w14:paraId="2098C405" w14:textId="79E0200B" w:rsidR="00053CE5" w:rsidRPr="00B44B64" w:rsidRDefault="007B2241" w:rsidP="00710738">
            <w:pPr>
              <w:spacing w:before="40" w:after="40" w:line="276" w:lineRule="auto"/>
              <w:rPr>
                <w:moveTo w:id="1136" w:author="dugalh" w:date="2018-07-30T18:13:00Z"/>
                <w:rFonts w:cs="Arial"/>
                <w:sz w:val="16"/>
                <w:szCs w:val="16"/>
              </w:rPr>
            </w:pPr>
            <w:ins w:id="1137" w:author="dugalh" w:date="2018-07-30T18:21:00Z">
              <w:r w:rsidRPr="007B2241">
                <w:rPr>
                  <w:rFonts w:cs="Arial"/>
                  <w:sz w:val="16"/>
                  <w:szCs w:val="16"/>
                </w:rPr>
                <w:t>9.49 ± 0.47</w:t>
              </w:r>
            </w:ins>
          </w:p>
        </w:tc>
        <w:tc>
          <w:tcPr>
            <w:tcW w:w="1489" w:type="dxa"/>
          </w:tcPr>
          <w:p w14:paraId="1FA4A68C" w14:textId="77777777" w:rsidR="00053CE5" w:rsidRPr="00B44B64" w:rsidRDefault="00053CE5" w:rsidP="00710738">
            <w:pPr>
              <w:spacing w:before="40" w:after="40" w:line="276" w:lineRule="auto"/>
              <w:rPr>
                <w:moveTo w:id="1138" w:author="dugalh" w:date="2018-07-30T18:13:00Z"/>
                <w:rFonts w:cs="Arial"/>
                <w:sz w:val="16"/>
                <w:szCs w:val="16"/>
              </w:rPr>
            </w:pPr>
          </w:p>
        </w:tc>
        <w:tc>
          <w:tcPr>
            <w:tcW w:w="1489" w:type="dxa"/>
          </w:tcPr>
          <w:p w14:paraId="0A95FB37" w14:textId="77777777" w:rsidR="00053CE5" w:rsidRPr="00B44B64" w:rsidRDefault="00053CE5" w:rsidP="00710738">
            <w:pPr>
              <w:spacing w:before="40" w:after="40" w:line="276" w:lineRule="auto"/>
              <w:rPr>
                <w:moveTo w:id="1139" w:author="dugalh" w:date="2018-07-30T18:13:00Z"/>
                <w:rFonts w:cs="Arial"/>
                <w:sz w:val="16"/>
                <w:szCs w:val="16"/>
              </w:rPr>
            </w:pPr>
          </w:p>
        </w:tc>
        <w:tc>
          <w:tcPr>
            <w:tcW w:w="1489" w:type="dxa"/>
          </w:tcPr>
          <w:p w14:paraId="36D322DB" w14:textId="77777777" w:rsidR="00053CE5" w:rsidRPr="00B44B64" w:rsidRDefault="00053CE5" w:rsidP="00710738">
            <w:pPr>
              <w:spacing w:before="40" w:after="40" w:line="276" w:lineRule="auto"/>
              <w:rPr>
                <w:moveTo w:id="1140" w:author="dugalh" w:date="2018-07-30T18:13:00Z"/>
                <w:rFonts w:cs="Arial"/>
                <w:sz w:val="16"/>
                <w:szCs w:val="16"/>
              </w:rPr>
            </w:pPr>
          </w:p>
        </w:tc>
        <w:tc>
          <w:tcPr>
            <w:tcW w:w="1489" w:type="dxa"/>
          </w:tcPr>
          <w:p w14:paraId="5CECF609" w14:textId="77777777" w:rsidR="00053CE5" w:rsidRPr="00B44B64" w:rsidRDefault="00053CE5" w:rsidP="00710738">
            <w:pPr>
              <w:spacing w:before="40" w:after="40" w:line="276" w:lineRule="auto"/>
              <w:rPr>
                <w:moveTo w:id="1141" w:author="dugalh" w:date="2018-07-30T18:13:00Z"/>
                <w:rFonts w:cs="Arial"/>
                <w:sz w:val="16"/>
                <w:szCs w:val="16"/>
              </w:rPr>
            </w:pPr>
          </w:p>
        </w:tc>
      </w:tr>
    </w:tbl>
    <w:p w14:paraId="7FA14C5F" w14:textId="005D165E" w:rsidR="00053CE5" w:rsidRPr="00B44B64" w:rsidRDefault="00053CE5" w:rsidP="00053CE5">
      <w:pPr>
        <w:spacing w:line="360" w:lineRule="auto"/>
        <w:jc w:val="center"/>
        <w:rPr>
          <w:moveTo w:id="1142" w:author="dugalh" w:date="2018-07-30T18:13:00Z"/>
          <w:rFonts w:ascii="Arial" w:hAnsi="Arial" w:cs="Arial"/>
          <w:sz w:val="16"/>
          <w:szCs w:val="16"/>
        </w:rPr>
      </w:pPr>
      <w:moveTo w:id="1143" w:author="dugalh" w:date="2018-07-30T18:13:00Z">
        <w:r w:rsidRPr="00B44B64">
          <w:rPr>
            <w:rFonts w:ascii="Arial" w:hAnsi="Arial" w:cs="Arial"/>
            <w:sz w:val="16"/>
            <w:szCs w:val="16"/>
            <w:vertAlign w:val="superscript"/>
          </w:rPr>
          <w:t>a</w:t>
        </w:r>
        <w:r w:rsidRPr="00B44B64">
          <w:rPr>
            <w:rFonts w:ascii="Arial" w:hAnsi="Arial" w:cs="Arial"/>
            <w:sz w:val="16"/>
            <w:szCs w:val="16"/>
          </w:rPr>
          <w:t xml:space="preserve"> </w:t>
        </w:r>
      </w:moveTo>
      <w:ins w:id="1144" w:author="dugalh" w:date="2018-07-30T18:21:00Z">
        <w:r w:rsidR="007B2241">
          <w:rPr>
            <w:rFonts w:ascii="Arial" w:hAnsi="Arial" w:cs="Arial"/>
            <w:sz w:val="16"/>
            <w:szCs w:val="16"/>
          </w:rPr>
          <w:t xml:space="preserve">± = </w:t>
        </w:r>
        <w:r w:rsidR="007B2241">
          <w:rPr>
            <w:rFonts w:ascii="Arial" w:hAnsi="Arial" w:cs="Arial"/>
            <w:sz w:val="16"/>
            <w:szCs w:val="16"/>
          </w:rPr>
          <w:t>s</w:t>
        </w:r>
        <w:r w:rsidR="007B2241">
          <w:rPr>
            <w:rFonts w:ascii="Arial" w:hAnsi="Arial" w:cs="Arial"/>
            <w:sz w:val="16"/>
            <w:szCs w:val="16"/>
          </w:rPr>
          <w:t xml:space="preserve">tandard error over cross-validation folds, </w:t>
        </w:r>
      </w:ins>
      <w:moveTo w:id="1145" w:author="dugalh" w:date="2018-07-30T18:13:00Z">
        <w:r w:rsidRPr="00B44B64">
          <w:rPr>
            <w:rFonts w:ascii="Arial" w:hAnsi="Arial" w:cs="Arial"/>
            <w:sz w:val="16"/>
            <w:szCs w:val="16"/>
          </w:rPr>
          <w:t>CA = Consumer’s accuracy, PA = Producer’s accuracy</w:t>
        </w:r>
      </w:moveTo>
    </w:p>
    <w:moveToRangeEnd w:id="1056"/>
    <w:p w14:paraId="31FA49E0" w14:textId="77777777" w:rsidR="00D61588" w:rsidRPr="00B44B64" w:rsidRDefault="00D61588" w:rsidP="00D61588">
      <w:pPr>
        <w:spacing w:line="360" w:lineRule="auto"/>
        <w:jc w:val="both"/>
        <w:rPr>
          <w:rFonts w:ascii="Arial" w:hAnsi="Arial" w:cs="Arial"/>
          <w:sz w:val="16"/>
          <w:szCs w:val="16"/>
        </w:rPr>
      </w:pPr>
    </w:p>
    <w:p w14:paraId="69F0F083" w14:textId="4F51D91B" w:rsidR="00D61588" w:rsidRPr="00B44B64" w:rsidDel="0082559B" w:rsidRDefault="00D61588" w:rsidP="00CA517C">
      <w:pPr>
        <w:pStyle w:val="1Tablecaption"/>
        <w:rPr>
          <w:moveFrom w:id="1146" w:author="dugalh" w:date="2018-07-30T18:27:00Z"/>
        </w:rPr>
      </w:pPr>
      <w:bookmarkStart w:id="1147" w:name="_Ref395169574"/>
      <w:bookmarkStart w:id="1148" w:name="_Toc448324344"/>
      <w:moveFromRangeStart w:id="1149" w:author="dugalh" w:date="2018-07-30T18:27:00Z" w:name="move520738557"/>
      <w:moveFrom w:id="1150" w:author="dugalh" w:date="2018-07-30T18:27:00Z">
        <w:r w:rsidRPr="006C32D3" w:rsidDel="0082559B">
          <w:rPr>
            <w:b/>
          </w:rPr>
          <w:t xml:space="preserve">Table </w:t>
        </w:r>
        <w:r w:rsidR="00F4774D" w:rsidRPr="006C32D3" w:rsidDel="0082559B">
          <w:rPr>
            <w:b/>
          </w:rPr>
          <w:fldChar w:fldCharType="begin"/>
        </w:r>
        <w:r w:rsidR="00F4774D" w:rsidRPr="006C32D3" w:rsidDel="0082559B">
          <w:rPr>
            <w:b/>
          </w:rPr>
          <w:instrText xml:space="preserve"> SEQ Table \* ARABIC </w:instrText>
        </w:r>
        <w:r w:rsidR="00F4774D" w:rsidRPr="006C32D3" w:rsidDel="0082559B">
          <w:rPr>
            <w:b/>
          </w:rPr>
          <w:fldChar w:fldCharType="separate"/>
        </w:r>
        <w:r w:rsidR="00B31736" w:rsidDel="0082559B">
          <w:rPr>
            <w:b/>
            <w:noProof/>
          </w:rPr>
          <w:t>9</w:t>
        </w:r>
        <w:r w:rsidR="00F4774D" w:rsidRPr="006C32D3" w:rsidDel="0082559B">
          <w:rPr>
            <w:b/>
          </w:rPr>
          <w:fldChar w:fldCharType="end"/>
        </w:r>
        <w:bookmarkEnd w:id="1147"/>
        <w:r w:rsidRPr="00B44B64" w:rsidDel="0082559B">
          <w:t xml:space="preserve">   Decision tree </w:t>
        </w:r>
        <w:r w:rsidR="00745C69" w:rsidRPr="00B44B64" w:rsidDel="0082559B">
          <w:t>two-class</w:t>
        </w:r>
        <w:r w:rsidRPr="00B44B64" w:rsidDel="0082559B">
          <w:t xml:space="preserve"> confusion matrix</w:t>
        </w:r>
        <w:bookmarkEnd w:id="1148"/>
      </w:moveFrom>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rsidDel="0082559B" w14:paraId="546D2E62" w14:textId="68D12BCD"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14E75A50" w:rsidR="00D61588" w:rsidRPr="00B44B64" w:rsidDel="0082559B" w:rsidRDefault="00D61588" w:rsidP="007C5F60">
            <w:pPr>
              <w:spacing w:before="40" w:after="40" w:line="276" w:lineRule="auto"/>
              <w:rPr>
                <w:moveFrom w:id="1151" w:author="dugalh" w:date="2018-07-30T18:27:00Z"/>
                <w:rFonts w:cs="Arial"/>
                <w:sz w:val="16"/>
                <w:szCs w:val="16"/>
              </w:rPr>
            </w:pPr>
          </w:p>
        </w:tc>
        <w:tc>
          <w:tcPr>
            <w:tcW w:w="1489" w:type="dxa"/>
          </w:tcPr>
          <w:p w14:paraId="6A7C6A9E" w14:textId="0A806278" w:rsidR="00D61588" w:rsidRPr="00B44B64" w:rsidDel="0082559B" w:rsidRDefault="00D61588" w:rsidP="007C5F60">
            <w:pPr>
              <w:spacing w:before="40" w:after="40" w:line="276" w:lineRule="auto"/>
              <w:rPr>
                <w:moveFrom w:id="1152" w:author="dugalh" w:date="2018-07-30T18:27:00Z"/>
                <w:rFonts w:cs="Arial"/>
                <w:sz w:val="16"/>
                <w:szCs w:val="16"/>
              </w:rPr>
            </w:pPr>
            <w:moveFrom w:id="1153" w:author="dugalh" w:date="2018-07-30T18:27:00Z">
              <w:r w:rsidRPr="00B44B64" w:rsidDel="0082559B">
                <w:rPr>
                  <w:rFonts w:cs="Arial"/>
                  <w:sz w:val="16"/>
                  <w:szCs w:val="16"/>
                </w:rPr>
                <w:t>Background</w:t>
              </w:r>
            </w:moveFrom>
          </w:p>
        </w:tc>
        <w:tc>
          <w:tcPr>
            <w:tcW w:w="1489" w:type="dxa"/>
          </w:tcPr>
          <w:p w14:paraId="4213257C" w14:textId="26116356" w:rsidR="00D61588" w:rsidRPr="00B44B64" w:rsidDel="0082559B" w:rsidRDefault="0084644E" w:rsidP="007C5F60">
            <w:pPr>
              <w:spacing w:before="40" w:after="40" w:line="276" w:lineRule="auto"/>
              <w:rPr>
                <w:moveFrom w:id="1154" w:author="dugalh" w:date="2018-07-30T18:27:00Z"/>
                <w:rFonts w:cs="Arial"/>
                <w:sz w:val="16"/>
                <w:szCs w:val="16"/>
              </w:rPr>
            </w:pPr>
            <w:moveFrom w:id="1155" w:author="dugalh" w:date="2018-07-30T18:27:00Z">
              <w:r w:rsidRPr="00B44B64" w:rsidDel="0082559B">
                <w:rPr>
                  <w:rFonts w:cs="Arial"/>
                  <w:sz w:val="16"/>
                  <w:szCs w:val="16"/>
                </w:rPr>
                <w:t>Spekboom</w:t>
              </w:r>
            </w:moveFrom>
          </w:p>
        </w:tc>
        <w:tc>
          <w:tcPr>
            <w:tcW w:w="1489" w:type="dxa"/>
            <w:tcBorders>
              <w:left w:val="single" w:sz="12" w:space="0" w:color="000000" w:themeColor="text1"/>
              <w:right w:val="single" w:sz="12" w:space="0" w:color="000000" w:themeColor="text1"/>
            </w:tcBorders>
          </w:tcPr>
          <w:p w14:paraId="7391EA13" w14:textId="041CA819" w:rsidR="00D61588" w:rsidRPr="00B44B64" w:rsidDel="0082559B" w:rsidRDefault="00D61588" w:rsidP="007C5F60">
            <w:pPr>
              <w:spacing w:before="40" w:after="40" w:line="276" w:lineRule="auto"/>
              <w:rPr>
                <w:moveFrom w:id="1156" w:author="dugalh" w:date="2018-07-30T18:27:00Z"/>
                <w:rFonts w:cs="Arial"/>
                <w:sz w:val="16"/>
                <w:szCs w:val="16"/>
              </w:rPr>
            </w:pPr>
            <w:moveFrom w:id="1157" w:author="dugalh" w:date="2018-07-30T18:27:00Z">
              <w:r w:rsidRPr="00B44B64" w:rsidDel="0082559B">
                <w:rPr>
                  <w:rFonts w:cs="Arial"/>
                  <w:sz w:val="16"/>
                  <w:szCs w:val="16"/>
                </w:rPr>
                <w:t>Total</w:t>
              </w:r>
            </w:moveFrom>
          </w:p>
        </w:tc>
        <w:tc>
          <w:tcPr>
            <w:tcW w:w="1489" w:type="dxa"/>
            <w:tcBorders>
              <w:left w:val="single" w:sz="12" w:space="0" w:color="000000" w:themeColor="text1"/>
            </w:tcBorders>
          </w:tcPr>
          <w:p w14:paraId="3FCDC78C" w14:textId="310A0792" w:rsidR="00D61588" w:rsidRPr="00B44B64" w:rsidDel="0082559B" w:rsidRDefault="00D61588" w:rsidP="007C5F60">
            <w:pPr>
              <w:spacing w:before="40" w:after="40" w:line="276" w:lineRule="auto"/>
              <w:rPr>
                <w:moveFrom w:id="1158" w:author="dugalh" w:date="2018-07-30T18:27:00Z"/>
                <w:rFonts w:cs="Arial"/>
                <w:sz w:val="16"/>
                <w:szCs w:val="16"/>
              </w:rPr>
            </w:pPr>
            <w:moveFrom w:id="1159" w:author="dugalh" w:date="2018-07-30T18:27:00Z">
              <w:r w:rsidRPr="00B44B64" w:rsidDel="0082559B">
                <w:rPr>
                  <w:rFonts w:cs="Arial"/>
                  <w:sz w:val="16"/>
                  <w:szCs w:val="16"/>
                </w:rPr>
                <w:t>PA (%)</w:t>
              </w:r>
              <w:r w:rsidRPr="00B44B64" w:rsidDel="0082559B">
                <w:rPr>
                  <w:rFonts w:cs="Arial"/>
                  <w:b w:val="0"/>
                  <w:sz w:val="16"/>
                  <w:szCs w:val="16"/>
                  <w:vertAlign w:val="superscript"/>
                </w:rPr>
                <w:t>a</w:t>
              </w:r>
            </w:moveFrom>
          </w:p>
        </w:tc>
      </w:tr>
      <w:tr w:rsidR="00D61588" w:rsidRPr="00B44B64" w:rsidDel="0082559B" w14:paraId="6F6AFF33" w14:textId="77DC469F" w:rsidTr="006C32D3">
        <w:trPr>
          <w:trHeight w:val="299"/>
          <w:jc w:val="center"/>
        </w:trPr>
        <w:tc>
          <w:tcPr>
            <w:tcW w:w="1488" w:type="dxa"/>
          </w:tcPr>
          <w:p w14:paraId="7B994E59" w14:textId="3B8A476B" w:rsidR="00D61588" w:rsidRPr="00B44B64" w:rsidDel="0082559B" w:rsidRDefault="00D61588" w:rsidP="007C5F60">
            <w:pPr>
              <w:spacing w:before="40" w:after="40" w:line="276" w:lineRule="auto"/>
              <w:rPr>
                <w:moveFrom w:id="1160" w:author="dugalh" w:date="2018-07-30T18:27:00Z"/>
                <w:rFonts w:cs="Arial"/>
                <w:b/>
                <w:sz w:val="16"/>
                <w:szCs w:val="16"/>
              </w:rPr>
            </w:pPr>
            <w:moveFrom w:id="1161" w:author="dugalh" w:date="2018-07-30T18:27:00Z">
              <w:r w:rsidRPr="00B44B64" w:rsidDel="0082559B">
                <w:rPr>
                  <w:rFonts w:cs="Arial"/>
                  <w:b/>
                  <w:sz w:val="16"/>
                  <w:szCs w:val="16"/>
                </w:rPr>
                <w:t>Background</w:t>
              </w:r>
            </w:moveFrom>
          </w:p>
        </w:tc>
        <w:tc>
          <w:tcPr>
            <w:tcW w:w="1489" w:type="dxa"/>
            <w:vAlign w:val="top"/>
          </w:tcPr>
          <w:p w14:paraId="435FA9FD" w14:textId="42E29595" w:rsidR="00D61588" w:rsidRPr="00B44B64" w:rsidDel="0082559B" w:rsidRDefault="00D61588" w:rsidP="007C5F60">
            <w:pPr>
              <w:rPr>
                <w:moveFrom w:id="1162" w:author="dugalh" w:date="2018-07-30T18:27:00Z"/>
                <w:sz w:val="16"/>
                <w:szCs w:val="16"/>
              </w:rPr>
            </w:pPr>
            <w:moveFrom w:id="1163" w:author="dugalh" w:date="2018-07-30T18:27:00Z">
              <w:r w:rsidRPr="00B44B64" w:rsidDel="0082559B">
                <w:rPr>
                  <w:sz w:val="16"/>
                  <w:szCs w:val="16"/>
                </w:rPr>
                <w:t>30103</w:t>
              </w:r>
            </w:moveFrom>
          </w:p>
        </w:tc>
        <w:tc>
          <w:tcPr>
            <w:tcW w:w="1489" w:type="dxa"/>
            <w:vAlign w:val="top"/>
          </w:tcPr>
          <w:p w14:paraId="480919EA" w14:textId="09915A70" w:rsidR="00D61588" w:rsidRPr="00B44B64" w:rsidDel="0082559B" w:rsidRDefault="00D61588" w:rsidP="007C5F60">
            <w:pPr>
              <w:rPr>
                <w:moveFrom w:id="1164" w:author="dugalh" w:date="2018-07-30T18:27:00Z"/>
                <w:sz w:val="16"/>
                <w:szCs w:val="16"/>
              </w:rPr>
            </w:pPr>
            <w:moveFrom w:id="1165" w:author="dugalh" w:date="2018-07-30T18:27:00Z">
              <w:r w:rsidRPr="00B44B64" w:rsidDel="0082559B">
                <w:rPr>
                  <w:sz w:val="16"/>
                  <w:szCs w:val="16"/>
                </w:rPr>
                <w:t>514</w:t>
              </w:r>
            </w:moveFrom>
          </w:p>
        </w:tc>
        <w:tc>
          <w:tcPr>
            <w:tcW w:w="1489" w:type="dxa"/>
            <w:tcBorders>
              <w:left w:val="single" w:sz="12" w:space="0" w:color="000000" w:themeColor="text1"/>
              <w:right w:val="single" w:sz="12" w:space="0" w:color="000000" w:themeColor="text1"/>
            </w:tcBorders>
            <w:vAlign w:val="top"/>
          </w:tcPr>
          <w:p w14:paraId="2033F908" w14:textId="4B55EEDD" w:rsidR="00D61588" w:rsidRPr="00B44B64" w:rsidDel="0082559B" w:rsidRDefault="00D61588" w:rsidP="007C5F60">
            <w:pPr>
              <w:rPr>
                <w:moveFrom w:id="1166" w:author="dugalh" w:date="2018-07-30T18:27:00Z"/>
                <w:sz w:val="16"/>
                <w:szCs w:val="16"/>
              </w:rPr>
            </w:pPr>
            <w:moveFrom w:id="1167" w:author="dugalh" w:date="2018-07-30T18:27:00Z">
              <w:r w:rsidRPr="00B44B64" w:rsidDel="0082559B">
                <w:rPr>
                  <w:sz w:val="16"/>
                  <w:szCs w:val="16"/>
                </w:rPr>
                <w:t>30617</w:t>
              </w:r>
            </w:moveFrom>
          </w:p>
        </w:tc>
        <w:tc>
          <w:tcPr>
            <w:tcW w:w="1489" w:type="dxa"/>
            <w:tcBorders>
              <w:left w:val="single" w:sz="12" w:space="0" w:color="000000" w:themeColor="text1"/>
            </w:tcBorders>
            <w:vAlign w:val="top"/>
          </w:tcPr>
          <w:p w14:paraId="04E56547" w14:textId="3AB97578" w:rsidR="00D61588" w:rsidRPr="00B44B64" w:rsidDel="0082559B" w:rsidRDefault="00D61588" w:rsidP="007C5F60">
            <w:pPr>
              <w:rPr>
                <w:moveFrom w:id="1168" w:author="dugalh" w:date="2018-07-30T18:27:00Z"/>
                <w:sz w:val="16"/>
                <w:szCs w:val="16"/>
              </w:rPr>
            </w:pPr>
            <w:moveFrom w:id="1169" w:author="dugalh" w:date="2018-07-30T18:27:00Z">
              <w:r w:rsidRPr="00B44B64" w:rsidDel="0082559B">
                <w:rPr>
                  <w:sz w:val="16"/>
                  <w:szCs w:val="16"/>
                </w:rPr>
                <w:t>98.32</w:t>
              </w:r>
            </w:moveFrom>
          </w:p>
        </w:tc>
      </w:tr>
      <w:tr w:rsidR="00D61588" w:rsidRPr="00B44B64" w:rsidDel="0082559B" w14:paraId="28F63BDE" w14:textId="16AA41A5" w:rsidTr="006C32D3">
        <w:trPr>
          <w:trHeight w:val="284"/>
          <w:jc w:val="center"/>
        </w:trPr>
        <w:tc>
          <w:tcPr>
            <w:tcW w:w="1488" w:type="dxa"/>
          </w:tcPr>
          <w:p w14:paraId="76CD4062" w14:textId="616C162B" w:rsidR="00D61588" w:rsidRPr="00B44B64" w:rsidDel="0082559B" w:rsidRDefault="0084644E" w:rsidP="007C5F60">
            <w:pPr>
              <w:spacing w:before="40" w:after="40" w:line="276" w:lineRule="auto"/>
              <w:rPr>
                <w:moveFrom w:id="1170" w:author="dugalh" w:date="2018-07-30T18:27:00Z"/>
                <w:rFonts w:cs="Arial"/>
                <w:b/>
                <w:sz w:val="16"/>
                <w:szCs w:val="16"/>
              </w:rPr>
            </w:pPr>
            <w:moveFrom w:id="1171" w:author="dugalh" w:date="2018-07-30T18:27:00Z">
              <w:r w:rsidRPr="00B44B64" w:rsidDel="0082559B">
                <w:rPr>
                  <w:rFonts w:cs="Arial"/>
                  <w:b/>
                  <w:sz w:val="16"/>
                  <w:szCs w:val="16"/>
                </w:rPr>
                <w:t>Spekboom</w:t>
              </w:r>
            </w:moveFrom>
          </w:p>
        </w:tc>
        <w:tc>
          <w:tcPr>
            <w:tcW w:w="1489" w:type="dxa"/>
            <w:vAlign w:val="top"/>
          </w:tcPr>
          <w:p w14:paraId="3B2BEF5B" w14:textId="0A9B68DC" w:rsidR="00D61588" w:rsidRPr="00B44B64" w:rsidDel="0082559B" w:rsidRDefault="00D61588" w:rsidP="007C5F60">
            <w:pPr>
              <w:rPr>
                <w:moveFrom w:id="1172" w:author="dugalh" w:date="2018-07-30T18:27:00Z"/>
                <w:sz w:val="16"/>
                <w:szCs w:val="16"/>
              </w:rPr>
            </w:pPr>
            <w:moveFrom w:id="1173" w:author="dugalh" w:date="2018-07-30T18:27:00Z">
              <w:r w:rsidRPr="00B44B64" w:rsidDel="0082559B">
                <w:rPr>
                  <w:sz w:val="16"/>
                  <w:szCs w:val="16"/>
                </w:rPr>
                <w:t>1491</w:t>
              </w:r>
            </w:moveFrom>
          </w:p>
        </w:tc>
        <w:tc>
          <w:tcPr>
            <w:tcW w:w="1489" w:type="dxa"/>
            <w:vAlign w:val="top"/>
          </w:tcPr>
          <w:p w14:paraId="1F8A445C" w14:textId="07126F5B" w:rsidR="00D61588" w:rsidRPr="00B44B64" w:rsidDel="0082559B" w:rsidRDefault="00D61588" w:rsidP="007C5F60">
            <w:pPr>
              <w:rPr>
                <w:moveFrom w:id="1174" w:author="dugalh" w:date="2018-07-30T18:27:00Z"/>
                <w:sz w:val="16"/>
                <w:szCs w:val="16"/>
              </w:rPr>
            </w:pPr>
            <w:moveFrom w:id="1175" w:author="dugalh" w:date="2018-07-30T18:27:00Z">
              <w:r w:rsidRPr="00B44B64" w:rsidDel="0082559B">
                <w:rPr>
                  <w:sz w:val="16"/>
                  <w:szCs w:val="16"/>
                </w:rPr>
                <w:t>25769</w:t>
              </w:r>
            </w:moveFrom>
          </w:p>
        </w:tc>
        <w:tc>
          <w:tcPr>
            <w:tcW w:w="1489" w:type="dxa"/>
            <w:tcBorders>
              <w:left w:val="single" w:sz="12" w:space="0" w:color="000000" w:themeColor="text1"/>
              <w:right w:val="single" w:sz="12" w:space="0" w:color="000000" w:themeColor="text1"/>
            </w:tcBorders>
            <w:vAlign w:val="top"/>
          </w:tcPr>
          <w:p w14:paraId="166D5025" w14:textId="6946A8B5" w:rsidR="00D61588" w:rsidRPr="00B44B64" w:rsidDel="0082559B" w:rsidRDefault="00D61588" w:rsidP="007C5F60">
            <w:pPr>
              <w:rPr>
                <w:moveFrom w:id="1176" w:author="dugalh" w:date="2018-07-30T18:27:00Z"/>
                <w:sz w:val="16"/>
                <w:szCs w:val="16"/>
              </w:rPr>
            </w:pPr>
            <w:moveFrom w:id="1177" w:author="dugalh" w:date="2018-07-30T18:27:00Z">
              <w:r w:rsidRPr="00B44B64" w:rsidDel="0082559B">
                <w:rPr>
                  <w:sz w:val="16"/>
                  <w:szCs w:val="16"/>
                </w:rPr>
                <w:t>27260</w:t>
              </w:r>
            </w:moveFrom>
          </w:p>
        </w:tc>
        <w:tc>
          <w:tcPr>
            <w:tcW w:w="1489" w:type="dxa"/>
            <w:tcBorders>
              <w:left w:val="single" w:sz="12" w:space="0" w:color="000000" w:themeColor="text1"/>
            </w:tcBorders>
            <w:vAlign w:val="top"/>
          </w:tcPr>
          <w:p w14:paraId="7AA8634B" w14:textId="56C31FDD" w:rsidR="00D61588" w:rsidRPr="00B44B64" w:rsidDel="0082559B" w:rsidRDefault="00D61588" w:rsidP="007C5F60">
            <w:pPr>
              <w:rPr>
                <w:moveFrom w:id="1178" w:author="dugalh" w:date="2018-07-30T18:27:00Z"/>
                <w:sz w:val="16"/>
                <w:szCs w:val="16"/>
              </w:rPr>
            </w:pPr>
            <w:moveFrom w:id="1179" w:author="dugalh" w:date="2018-07-30T18:27:00Z">
              <w:r w:rsidRPr="00B44B64" w:rsidDel="0082559B">
                <w:rPr>
                  <w:sz w:val="16"/>
                  <w:szCs w:val="16"/>
                </w:rPr>
                <w:t>94.53</w:t>
              </w:r>
            </w:moveFrom>
          </w:p>
        </w:tc>
      </w:tr>
      <w:tr w:rsidR="00D61588" w:rsidRPr="00B44B64" w:rsidDel="0082559B" w14:paraId="440D6C95" w14:textId="3E2A1BCF" w:rsidTr="006C32D3">
        <w:trPr>
          <w:trHeight w:val="284"/>
          <w:jc w:val="center"/>
        </w:trPr>
        <w:tc>
          <w:tcPr>
            <w:tcW w:w="1488" w:type="dxa"/>
            <w:tcBorders>
              <w:top w:val="single" w:sz="12" w:space="0" w:color="000000" w:themeColor="text1"/>
              <w:bottom w:val="single" w:sz="12" w:space="0" w:color="000000" w:themeColor="text1"/>
            </w:tcBorders>
          </w:tcPr>
          <w:p w14:paraId="096384CD" w14:textId="1CA5210C" w:rsidR="00D61588" w:rsidRPr="00B44B64" w:rsidDel="0082559B" w:rsidRDefault="00D61588" w:rsidP="007C5F60">
            <w:pPr>
              <w:spacing w:before="40" w:after="40" w:line="276" w:lineRule="auto"/>
              <w:rPr>
                <w:moveFrom w:id="1180" w:author="dugalh" w:date="2018-07-30T18:27:00Z"/>
                <w:rFonts w:cs="Arial"/>
                <w:b/>
                <w:sz w:val="16"/>
                <w:szCs w:val="16"/>
              </w:rPr>
            </w:pPr>
            <w:moveFrom w:id="1181" w:author="dugalh" w:date="2018-07-30T18:27:00Z">
              <w:r w:rsidRPr="00B44B64" w:rsidDel="0082559B">
                <w:rPr>
                  <w:rFonts w:cs="Arial"/>
                  <w:b/>
                  <w:sz w:val="16"/>
                  <w:szCs w:val="16"/>
                </w:rPr>
                <w:t>Total</w:t>
              </w:r>
            </w:moveFrom>
          </w:p>
        </w:tc>
        <w:tc>
          <w:tcPr>
            <w:tcW w:w="1489" w:type="dxa"/>
            <w:tcBorders>
              <w:top w:val="single" w:sz="12" w:space="0" w:color="000000" w:themeColor="text1"/>
              <w:bottom w:val="single" w:sz="12" w:space="0" w:color="000000" w:themeColor="text1"/>
            </w:tcBorders>
            <w:vAlign w:val="top"/>
          </w:tcPr>
          <w:p w14:paraId="49EA5515" w14:textId="05F1957E" w:rsidR="00D61588" w:rsidRPr="00B44B64" w:rsidDel="0082559B" w:rsidRDefault="00D61588" w:rsidP="007C5F60">
            <w:pPr>
              <w:rPr>
                <w:moveFrom w:id="1182" w:author="dugalh" w:date="2018-07-30T18:27:00Z"/>
                <w:sz w:val="16"/>
                <w:szCs w:val="16"/>
              </w:rPr>
            </w:pPr>
            <w:moveFrom w:id="1183" w:author="dugalh" w:date="2018-07-30T18:27:00Z">
              <w:r w:rsidRPr="00B44B64" w:rsidDel="0082559B">
                <w:rPr>
                  <w:sz w:val="16"/>
                  <w:szCs w:val="16"/>
                </w:rPr>
                <w:t>31594</w:t>
              </w:r>
            </w:moveFrom>
          </w:p>
        </w:tc>
        <w:tc>
          <w:tcPr>
            <w:tcW w:w="1489" w:type="dxa"/>
            <w:tcBorders>
              <w:top w:val="single" w:sz="12" w:space="0" w:color="000000" w:themeColor="text1"/>
              <w:bottom w:val="single" w:sz="12" w:space="0" w:color="000000" w:themeColor="text1"/>
            </w:tcBorders>
            <w:vAlign w:val="top"/>
          </w:tcPr>
          <w:p w14:paraId="3DCEF1B4" w14:textId="2000A4DE" w:rsidR="00D61588" w:rsidRPr="00B44B64" w:rsidDel="0082559B" w:rsidRDefault="00D61588" w:rsidP="007C5F60">
            <w:pPr>
              <w:rPr>
                <w:moveFrom w:id="1184" w:author="dugalh" w:date="2018-07-30T18:27:00Z"/>
                <w:sz w:val="16"/>
                <w:szCs w:val="16"/>
              </w:rPr>
            </w:pPr>
            <w:moveFrom w:id="1185" w:author="dugalh" w:date="2018-07-30T18:27:00Z">
              <w:r w:rsidRPr="00B44B64" w:rsidDel="0082559B">
                <w:rPr>
                  <w:sz w:val="16"/>
                  <w:szCs w:val="16"/>
                </w:rPr>
                <w:t>26283</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53C1A4ED" w:rsidR="00D61588" w:rsidRPr="00B44B64" w:rsidDel="0082559B" w:rsidRDefault="00D61588" w:rsidP="007C5F60">
            <w:pPr>
              <w:rPr>
                <w:moveFrom w:id="1186" w:author="dugalh" w:date="2018-07-30T18:27:00Z"/>
                <w:sz w:val="16"/>
                <w:szCs w:val="16"/>
              </w:rPr>
            </w:pPr>
            <w:moveFrom w:id="1187" w:author="dugalh" w:date="2018-07-30T18:27:00Z">
              <w:r w:rsidRPr="00B44B64" w:rsidDel="0082559B">
                <w:rPr>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46E0EE7D" w:rsidR="00D61588" w:rsidRPr="00B44B64" w:rsidDel="0082559B" w:rsidRDefault="00D61588" w:rsidP="007C5F60">
            <w:pPr>
              <w:rPr>
                <w:moveFrom w:id="1188" w:author="dugalh" w:date="2018-07-30T18:27:00Z"/>
                <w:sz w:val="16"/>
                <w:szCs w:val="16"/>
              </w:rPr>
            </w:pPr>
          </w:p>
        </w:tc>
      </w:tr>
      <w:tr w:rsidR="00D61588" w:rsidRPr="00B44B64" w:rsidDel="0082559B" w14:paraId="30D76A6E" w14:textId="4238BECF" w:rsidTr="006C32D3">
        <w:trPr>
          <w:trHeight w:val="299"/>
          <w:jc w:val="center"/>
        </w:trPr>
        <w:tc>
          <w:tcPr>
            <w:tcW w:w="1488" w:type="dxa"/>
            <w:tcBorders>
              <w:top w:val="single" w:sz="12" w:space="0" w:color="000000" w:themeColor="text1"/>
            </w:tcBorders>
          </w:tcPr>
          <w:p w14:paraId="520B57AF" w14:textId="046AB0D1" w:rsidR="00D61588" w:rsidRPr="00B44B64" w:rsidDel="0082559B" w:rsidRDefault="00D61588" w:rsidP="007C5F60">
            <w:pPr>
              <w:spacing w:before="40" w:after="40" w:line="276" w:lineRule="auto"/>
              <w:rPr>
                <w:moveFrom w:id="1189" w:author="dugalh" w:date="2018-07-30T18:27:00Z"/>
                <w:rFonts w:cs="Arial"/>
                <w:b/>
                <w:sz w:val="16"/>
                <w:szCs w:val="16"/>
              </w:rPr>
            </w:pPr>
            <w:moveFrom w:id="1190" w:author="dugalh" w:date="2018-07-30T18:27:00Z">
              <w:r w:rsidRPr="00B44B64" w:rsidDel="0082559B">
                <w:rPr>
                  <w:rFonts w:cs="Arial"/>
                  <w:b/>
                  <w:sz w:val="16"/>
                  <w:szCs w:val="16"/>
                </w:rPr>
                <w:t>CA (%)</w:t>
              </w:r>
              <w:r w:rsidRPr="00B44B64" w:rsidDel="0082559B">
                <w:rPr>
                  <w:rFonts w:cs="Arial"/>
                  <w:b/>
                  <w:sz w:val="16"/>
                  <w:szCs w:val="16"/>
                  <w:vertAlign w:val="superscript"/>
                </w:rPr>
                <w:t>a</w:t>
              </w:r>
            </w:moveFrom>
          </w:p>
        </w:tc>
        <w:tc>
          <w:tcPr>
            <w:tcW w:w="1489" w:type="dxa"/>
            <w:tcBorders>
              <w:top w:val="single" w:sz="12" w:space="0" w:color="000000" w:themeColor="text1"/>
            </w:tcBorders>
            <w:vAlign w:val="top"/>
          </w:tcPr>
          <w:p w14:paraId="182FC053" w14:textId="0C0DEA3E" w:rsidR="00D61588" w:rsidRPr="00B44B64" w:rsidDel="0082559B" w:rsidRDefault="00D61588" w:rsidP="007C5F60">
            <w:pPr>
              <w:rPr>
                <w:moveFrom w:id="1191" w:author="dugalh" w:date="2018-07-30T18:27:00Z"/>
                <w:sz w:val="16"/>
                <w:szCs w:val="16"/>
              </w:rPr>
            </w:pPr>
            <w:moveFrom w:id="1192" w:author="dugalh" w:date="2018-07-30T18:27:00Z">
              <w:r w:rsidRPr="00B44B64" w:rsidDel="0082559B">
                <w:rPr>
                  <w:sz w:val="16"/>
                  <w:szCs w:val="16"/>
                </w:rPr>
                <w:t>95.28</w:t>
              </w:r>
            </w:moveFrom>
          </w:p>
        </w:tc>
        <w:tc>
          <w:tcPr>
            <w:tcW w:w="1489" w:type="dxa"/>
            <w:tcBorders>
              <w:top w:val="single" w:sz="12" w:space="0" w:color="000000" w:themeColor="text1"/>
            </w:tcBorders>
            <w:vAlign w:val="top"/>
          </w:tcPr>
          <w:p w14:paraId="7AF1EB44" w14:textId="0CDFF55D" w:rsidR="00D61588" w:rsidRPr="00B44B64" w:rsidDel="0082559B" w:rsidRDefault="00D61588" w:rsidP="007C5F60">
            <w:pPr>
              <w:rPr>
                <w:moveFrom w:id="1193" w:author="dugalh" w:date="2018-07-30T18:27:00Z"/>
                <w:sz w:val="16"/>
                <w:szCs w:val="16"/>
              </w:rPr>
            </w:pPr>
            <w:moveFrom w:id="1194" w:author="dugalh" w:date="2018-07-30T18:27:00Z">
              <w:r w:rsidRPr="00B44B64" w:rsidDel="0082559B">
                <w:rPr>
                  <w:sz w:val="16"/>
                  <w:szCs w:val="16"/>
                </w:rPr>
                <w:t>98.04</w:t>
              </w:r>
            </w:moveFrom>
          </w:p>
        </w:tc>
        <w:tc>
          <w:tcPr>
            <w:tcW w:w="1489" w:type="dxa"/>
            <w:tcBorders>
              <w:top w:val="single" w:sz="12" w:space="0" w:color="000000" w:themeColor="text1"/>
            </w:tcBorders>
            <w:vAlign w:val="top"/>
          </w:tcPr>
          <w:p w14:paraId="2DDB9BF8" w14:textId="06D4A40A" w:rsidR="00D61588" w:rsidRPr="00B44B64" w:rsidDel="0082559B" w:rsidRDefault="00D61588" w:rsidP="007C5F60">
            <w:pPr>
              <w:rPr>
                <w:moveFrom w:id="1195" w:author="dugalh" w:date="2018-07-30T18:27:00Z"/>
                <w:sz w:val="16"/>
                <w:szCs w:val="16"/>
              </w:rPr>
            </w:pPr>
          </w:p>
        </w:tc>
        <w:tc>
          <w:tcPr>
            <w:tcW w:w="1489" w:type="dxa"/>
            <w:tcBorders>
              <w:top w:val="single" w:sz="12" w:space="0" w:color="000000" w:themeColor="text1"/>
            </w:tcBorders>
            <w:vAlign w:val="top"/>
          </w:tcPr>
          <w:p w14:paraId="5CFB5421" w14:textId="26A5D067" w:rsidR="00D61588" w:rsidRPr="00B44B64" w:rsidDel="0082559B" w:rsidRDefault="00D61588" w:rsidP="007C5F60">
            <w:pPr>
              <w:rPr>
                <w:moveFrom w:id="1196" w:author="dugalh" w:date="2018-07-30T18:27:00Z"/>
                <w:sz w:val="16"/>
                <w:szCs w:val="16"/>
              </w:rPr>
            </w:pPr>
          </w:p>
        </w:tc>
      </w:tr>
      <w:tr w:rsidR="00D61588" w:rsidRPr="00B44B64" w:rsidDel="0082559B" w14:paraId="78A08AC7" w14:textId="1392E92C" w:rsidTr="006C32D3">
        <w:trPr>
          <w:trHeight w:val="284"/>
          <w:jc w:val="center"/>
        </w:trPr>
        <w:tc>
          <w:tcPr>
            <w:tcW w:w="1488" w:type="dxa"/>
          </w:tcPr>
          <w:p w14:paraId="531ABBC7" w14:textId="15FCD84E" w:rsidR="00D61588" w:rsidRPr="00B44B64" w:rsidDel="0082559B" w:rsidRDefault="00D61588" w:rsidP="007C5F60">
            <w:pPr>
              <w:spacing w:before="40" w:after="40" w:line="276" w:lineRule="auto"/>
              <w:rPr>
                <w:moveFrom w:id="1197" w:author="dugalh" w:date="2018-07-30T18:27:00Z"/>
                <w:rFonts w:cs="Arial"/>
                <w:b/>
                <w:sz w:val="16"/>
                <w:szCs w:val="16"/>
              </w:rPr>
            </w:pPr>
            <w:moveFrom w:id="1198" w:author="dugalh" w:date="2018-07-30T18:27:00Z">
              <w:r w:rsidRPr="00B44B64" w:rsidDel="0082559B">
                <w:rPr>
                  <w:rFonts w:cs="Arial"/>
                  <w:b/>
                  <w:sz w:val="16"/>
                  <w:szCs w:val="16"/>
                </w:rPr>
                <w:t>Kappa</w:t>
              </w:r>
            </w:moveFrom>
          </w:p>
        </w:tc>
        <w:tc>
          <w:tcPr>
            <w:tcW w:w="1489" w:type="dxa"/>
            <w:vAlign w:val="top"/>
          </w:tcPr>
          <w:p w14:paraId="43A29583" w14:textId="2002D84B" w:rsidR="00D61588" w:rsidRPr="00B44B64" w:rsidDel="0082559B" w:rsidRDefault="00D61588" w:rsidP="007C5F60">
            <w:pPr>
              <w:rPr>
                <w:moveFrom w:id="1199" w:author="dugalh" w:date="2018-07-30T18:27:00Z"/>
                <w:sz w:val="16"/>
                <w:szCs w:val="16"/>
              </w:rPr>
            </w:pPr>
            <w:moveFrom w:id="1200" w:author="dugalh" w:date="2018-07-30T18:27:00Z">
              <w:r w:rsidRPr="00B44B64" w:rsidDel="0082559B">
                <w:rPr>
                  <w:sz w:val="16"/>
                  <w:szCs w:val="16"/>
                </w:rPr>
                <w:t>0.93</w:t>
              </w:r>
            </w:moveFrom>
          </w:p>
        </w:tc>
        <w:tc>
          <w:tcPr>
            <w:tcW w:w="1489" w:type="dxa"/>
            <w:vAlign w:val="top"/>
          </w:tcPr>
          <w:p w14:paraId="4F4EA2B9" w14:textId="28307250" w:rsidR="00D61588" w:rsidRPr="00B44B64" w:rsidDel="0082559B" w:rsidRDefault="00D61588" w:rsidP="007C5F60">
            <w:pPr>
              <w:rPr>
                <w:moveFrom w:id="1201" w:author="dugalh" w:date="2018-07-30T18:27:00Z"/>
                <w:sz w:val="16"/>
                <w:szCs w:val="16"/>
              </w:rPr>
            </w:pPr>
          </w:p>
        </w:tc>
        <w:tc>
          <w:tcPr>
            <w:tcW w:w="1489" w:type="dxa"/>
            <w:vAlign w:val="top"/>
          </w:tcPr>
          <w:p w14:paraId="16C56EC6" w14:textId="659E4253" w:rsidR="00D61588" w:rsidRPr="00B44B64" w:rsidDel="0082559B" w:rsidRDefault="00D61588" w:rsidP="007C5F60">
            <w:pPr>
              <w:rPr>
                <w:moveFrom w:id="1202" w:author="dugalh" w:date="2018-07-30T18:27:00Z"/>
                <w:sz w:val="16"/>
                <w:szCs w:val="16"/>
              </w:rPr>
            </w:pPr>
          </w:p>
        </w:tc>
        <w:tc>
          <w:tcPr>
            <w:tcW w:w="1489" w:type="dxa"/>
            <w:vAlign w:val="top"/>
          </w:tcPr>
          <w:p w14:paraId="2F37540F" w14:textId="03634D23" w:rsidR="00D61588" w:rsidRPr="00B44B64" w:rsidDel="0082559B" w:rsidRDefault="00D61588" w:rsidP="007C5F60">
            <w:pPr>
              <w:rPr>
                <w:moveFrom w:id="1203" w:author="dugalh" w:date="2018-07-30T18:27:00Z"/>
                <w:sz w:val="16"/>
                <w:szCs w:val="16"/>
              </w:rPr>
            </w:pPr>
          </w:p>
        </w:tc>
      </w:tr>
      <w:tr w:rsidR="00D61588" w:rsidRPr="00B44B64" w:rsidDel="0082559B" w14:paraId="685BF5B1" w14:textId="23CEF5C1" w:rsidTr="006C32D3">
        <w:trPr>
          <w:trHeight w:val="284"/>
          <w:jc w:val="center"/>
        </w:trPr>
        <w:tc>
          <w:tcPr>
            <w:tcW w:w="1488" w:type="dxa"/>
          </w:tcPr>
          <w:p w14:paraId="41F8F180" w14:textId="0607EBF8" w:rsidR="00D61588" w:rsidRPr="00B44B64" w:rsidDel="0082559B" w:rsidRDefault="00D61588" w:rsidP="007C5F60">
            <w:pPr>
              <w:spacing w:before="40" w:after="40" w:line="276" w:lineRule="auto"/>
              <w:rPr>
                <w:moveFrom w:id="1204" w:author="dugalh" w:date="2018-07-30T18:27:00Z"/>
                <w:rFonts w:cs="Arial"/>
                <w:b/>
                <w:sz w:val="16"/>
                <w:szCs w:val="16"/>
              </w:rPr>
            </w:pPr>
            <w:moveFrom w:id="1205" w:author="dugalh" w:date="2018-07-30T18:27:00Z">
              <w:r w:rsidRPr="00B44B64" w:rsidDel="0082559B">
                <w:rPr>
                  <w:rFonts w:cs="Arial"/>
                  <w:b/>
                  <w:sz w:val="16"/>
                  <w:szCs w:val="16"/>
                </w:rPr>
                <w:t>Overall Error (%)</w:t>
              </w:r>
            </w:moveFrom>
          </w:p>
        </w:tc>
        <w:tc>
          <w:tcPr>
            <w:tcW w:w="1489" w:type="dxa"/>
            <w:vAlign w:val="top"/>
          </w:tcPr>
          <w:p w14:paraId="0655830F" w14:textId="78F4384C" w:rsidR="00D61588" w:rsidRPr="00B44B64" w:rsidDel="0082559B" w:rsidRDefault="00D61588" w:rsidP="007C5F60">
            <w:pPr>
              <w:rPr>
                <w:moveFrom w:id="1206" w:author="dugalh" w:date="2018-07-30T18:27:00Z"/>
                <w:sz w:val="16"/>
                <w:szCs w:val="16"/>
              </w:rPr>
            </w:pPr>
            <w:moveFrom w:id="1207" w:author="dugalh" w:date="2018-07-30T18:27:00Z">
              <w:r w:rsidRPr="00B44B64" w:rsidDel="0082559B">
                <w:rPr>
                  <w:sz w:val="16"/>
                  <w:szCs w:val="16"/>
                </w:rPr>
                <w:t>3.57</w:t>
              </w:r>
            </w:moveFrom>
          </w:p>
        </w:tc>
        <w:tc>
          <w:tcPr>
            <w:tcW w:w="1489" w:type="dxa"/>
            <w:vAlign w:val="top"/>
          </w:tcPr>
          <w:p w14:paraId="19919BD6" w14:textId="4C20A615" w:rsidR="00D61588" w:rsidRPr="00B44B64" w:rsidDel="0082559B" w:rsidRDefault="00D61588" w:rsidP="007C5F60">
            <w:pPr>
              <w:rPr>
                <w:moveFrom w:id="1208" w:author="dugalh" w:date="2018-07-30T18:27:00Z"/>
                <w:sz w:val="16"/>
                <w:szCs w:val="16"/>
              </w:rPr>
            </w:pPr>
          </w:p>
        </w:tc>
        <w:tc>
          <w:tcPr>
            <w:tcW w:w="1489" w:type="dxa"/>
            <w:vAlign w:val="top"/>
          </w:tcPr>
          <w:p w14:paraId="02141BDD" w14:textId="1B9051D1" w:rsidR="00D61588" w:rsidRPr="00B44B64" w:rsidDel="0082559B" w:rsidRDefault="00D61588" w:rsidP="007C5F60">
            <w:pPr>
              <w:rPr>
                <w:moveFrom w:id="1209" w:author="dugalh" w:date="2018-07-30T18:27:00Z"/>
                <w:sz w:val="16"/>
                <w:szCs w:val="16"/>
              </w:rPr>
            </w:pPr>
          </w:p>
        </w:tc>
        <w:tc>
          <w:tcPr>
            <w:tcW w:w="1489" w:type="dxa"/>
            <w:vAlign w:val="top"/>
          </w:tcPr>
          <w:p w14:paraId="587DACD3" w14:textId="0A9F7EC5" w:rsidR="00D61588" w:rsidRPr="00B44B64" w:rsidDel="0082559B" w:rsidRDefault="00D61588" w:rsidP="007C5F60">
            <w:pPr>
              <w:rPr>
                <w:moveFrom w:id="1210" w:author="dugalh" w:date="2018-07-30T18:27:00Z"/>
                <w:sz w:val="16"/>
                <w:szCs w:val="16"/>
              </w:rPr>
            </w:pPr>
          </w:p>
        </w:tc>
      </w:tr>
    </w:tbl>
    <w:p w14:paraId="2AED6C61" w14:textId="5BBFA111" w:rsidR="00D61588" w:rsidRPr="00B44B64" w:rsidDel="0082559B" w:rsidRDefault="00D61588" w:rsidP="006C32D3">
      <w:pPr>
        <w:spacing w:line="360" w:lineRule="auto"/>
        <w:ind w:firstLine="720"/>
        <w:jc w:val="center"/>
        <w:rPr>
          <w:moveFrom w:id="1211" w:author="dugalh" w:date="2018-07-30T18:27:00Z"/>
          <w:rFonts w:ascii="Arial" w:hAnsi="Arial" w:cs="Arial"/>
          <w:sz w:val="16"/>
          <w:szCs w:val="16"/>
        </w:rPr>
      </w:pPr>
      <w:moveFrom w:id="1212" w:author="dugalh" w:date="2018-07-30T18:27:00Z">
        <w:r w:rsidRPr="00B44B64" w:rsidDel="0082559B">
          <w:rPr>
            <w:rFonts w:ascii="Arial" w:hAnsi="Arial" w:cs="Arial"/>
            <w:sz w:val="16"/>
            <w:szCs w:val="16"/>
            <w:vertAlign w:val="superscript"/>
          </w:rPr>
          <w:t>a</w:t>
        </w:r>
        <w:r w:rsidRPr="00B44B64" w:rsidDel="0082559B">
          <w:rPr>
            <w:rFonts w:ascii="Arial" w:hAnsi="Arial" w:cs="Arial"/>
            <w:sz w:val="16"/>
            <w:szCs w:val="16"/>
          </w:rPr>
          <w:t xml:space="preserve"> CA = Consumer’s accuracy, PA = Producer’s accuracy</w:t>
        </w:r>
      </w:moveFrom>
    </w:p>
    <w:moveFromRangeEnd w:id="1149"/>
    <w:p w14:paraId="405D4335" w14:textId="77777777" w:rsidR="0082559B" w:rsidRPr="00B44B64" w:rsidRDefault="0082559B" w:rsidP="0082559B">
      <w:pPr>
        <w:pStyle w:val="1Tablecaption"/>
        <w:rPr>
          <w:moveTo w:id="1213" w:author="dugalh" w:date="2018-07-30T18:27:00Z"/>
        </w:rPr>
      </w:pPr>
      <w:moveToRangeStart w:id="1214" w:author="dugalh" w:date="2018-07-30T18:27:00Z" w:name="move520738557"/>
      <w:moveTo w:id="1215" w:author="dugalh" w:date="2018-07-30T18:27: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9</w:t>
        </w:r>
        <w:r w:rsidRPr="006C32D3">
          <w:rPr>
            <w:b/>
          </w:rPr>
          <w:fldChar w:fldCharType="end"/>
        </w:r>
        <w:r w:rsidRPr="00B44B64">
          <w:t xml:space="preserve">   Decision tree two-class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710738">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710738">
            <w:pPr>
              <w:spacing w:before="40" w:after="40" w:line="276" w:lineRule="auto"/>
              <w:rPr>
                <w:moveTo w:id="1216" w:author="dugalh" w:date="2018-07-30T18:27:00Z"/>
                <w:rFonts w:cs="Arial"/>
                <w:sz w:val="16"/>
                <w:szCs w:val="16"/>
              </w:rPr>
            </w:pPr>
          </w:p>
        </w:tc>
        <w:tc>
          <w:tcPr>
            <w:tcW w:w="1489" w:type="dxa"/>
          </w:tcPr>
          <w:p w14:paraId="69623986" w14:textId="77777777" w:rsidR="0082559B" w:rsidRPr="00B44B64" w:rsidRDefault="0082559B" w:rsidP="00710738">
            <w:pPr>
              <w:spacing w:before="40" w:after="40" w:line="276" w:lineRule="auto"/>
              <w:rPr>
                <w:moveTo w:id="1217" w:author="dugalh" w:date="2018-07-30T18:27:00Z"/>
                <w:rFonts w:cs="Arial"/>
                <w:sz w:val="16"/>
                <w:szCs w:val="16"/>
              </w:rPr>
            </w:pPr>
            <w:moveTo w:id="1218" w:author="dugalh" w:date="2018-07-30T18:27:00Z">
              <w:r w:rsidRPr="00B44B64">
                <w:rPr>
                  <w:rFonts w:cs="Arial"/>
                  <w:sz w:val="16"/>
                  <w:szCs w:val="16"/>
                </w:rPr>
                <w:t>Background</w:t>
              </w:r>
            </w:moveTo>
          </w:p>
        </w:tc>
        <w:tc>
          <w:tcPr>
            <w:tcW w:w="1489" w:type="dxa"/>
          </w:tcPr>
          <w:p w14:paraId="7845C888" w14:textId="77777777" w:rsidR="0082559B" w:rsidRPr="00B44B64" w:rsidRDefault="0082559B" w:rsidP="00710738">
            <w:pPr>
              <w:spacing w:before="40" w:after="40" w:line="276" w:lineRule="auto"/>
              <w:rPr>
                <w:moveTo w:id="1219" w:author="dugalh" w:date="2018-07-30T18:27:00Z"/>
                <w:rFonts w:cs="Arial"/>
                <w:sz w:val="16"/>
                <w:szCs w:val="16"/>
              </w:rPr>
            </w:pPr>
            <w:proofErr w:type="spellStart"/>
            <w:moveTo w:id="1220" w:author="dugalh" w:date="2018-07-30T18:27:00Z">
              <w:r w:rsidRPr="00B44B64">
                <w:rPr>
                  <w:rFonts w:cs="Arial"/>
                  <w:sz w:val="16"/>
                  <w:szCs w:val="16"/>
                </w:rPr>
                <w:t>Spekboom</w:t>
              </w:r>
              <w:proofErr w:type="spellEnd"/>
            </w:moveTo>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710738">
            <w:pPr>
              <w:spacing w:before="40" w:after="40" w:line="276" w:lineRule="auto"/>
              <w:rPr>
                <w:moveTo w:id="1221" w:author="dugalh" w:date="2018-07-30T18:27:00Z"/>
                <w:rFonts w:cs="Arial"/>
                <w:sz w:val="16"/>
                <w:szCs w:val="16"/>
              </w:rPr>
            </w:pPr>
            <w:moveTo w:id="1222" w:author="dugalh" w:date="2018-07-30T18:27:00Z">
              <w:r w:rsidRPr="00B44B64">
                <w:rPr>
                  <w:rFonts w:cs="Arial"/>
                  <w:sz w:val="16"/>
                  <w:szCs w:val="16"/>
                </w:rPr>
                <w:t>Total</w:t>
              </w:r>
            </w:moveTo>
          </w:p>
        </w:tc>
        <w:tc>
          <w:tcPr>
            <w:tcW w:w="1489" w:type="dxa"/>
            <w:tcBorders>
              <w:left w:val="single" w:sz="12" w:space="0" w:color="000000" w:themeColor="text1"/>
            </w:tcBorders>
          </w:tcPr>
          <w:p w14:paraId="1356774A" w14:textId="77777777" w:rsidR="0082559B" w:rsidRPr="00B44B64" w:rsidRDefault="0082559B" w:rsidP="00710738">
            <w:pPr>
              <w:spacing w:before="40" w:after="40" w:line="276" w:lineRule="auto"/>
              <w:rPr>
                <w:moveTo w:id="1223" w:author="dugalh" w:date="2018-07-30T18:27:00Z"/>
                <w:rFonts w:cs="Arial"/>
                <w:sz w:val="16"/>
                <w:szCs w:val="16"/>
              </w:rPr>
            </w:pPr>
            <w:moveTo w:id="1224" w:author="dugalh" w:date="2018-07-30T18:27:00Z">
              <w:r w:rsidRPr="00B44B64">
                <w:rPr>
                  <w:rFonts w:cs="Arial"/>
                  <w:sz w:val="16"/>
                  <w:szCs w:val="16"/>
                </w:rPr>
                <w:t>PA (%)</w:t>
              </w:r>
              <w:r w:rsidRPr="00B44B64">
                <w:rPr>
                  <w:rFonts w:cs="Arial"/>
                  <w:b w:val="0"/>
                  <w:sz w:val="16"/>
                  <w:szCs w:val="16"/>
                  <w:vertAlign w:val="superscript"/>
                </w:rPr>
                <w:t>a</w:t>
              </w:r>
            </w:moveTo>
          </w:p>
        </w:tc>
      </w:tr>
      <w:tr w:rsidR="0082559B" w:rsidRPr="00B44B64" w14:paraId="41756EB6" w14:textId="77777777" w:rsidTr="00710738">
        <w:trPr>
          <w:trHeight w:val="299"/>
          <w:jc w:val="center"/>
        </w:trPr>
        <w:tc>
          <w:tcPr>
            <w:tcW w:w="1488" w:type="dxa"/>
          </w:tcPr>
          <w:p w14:paraId="4B78E990" w14:textId="77777777" w:rsidR="0082559B" w:rsidRPr="00B44B64" w:rsidRDefault="0082559B" w:rsidP="0082559B">
            <w:pPr>
              <w:spacing w:before="40" w:after="40" w:line="276" w:lineRule="auto"/>
              <w:rPr>
                <w:moveTo w:id="1225" w:author="dugalh" w:date="2018-07-30T18:27:00Z"/>
                <w:rFonts w:cs="Arial"/>
                <w:b/>
                <w:sz w:val="16"/>
                <w:szCs w:val="16"/>
              </w:rPr>
            </w:pPr>
            <w:moveTo w:id="1226" w:author="dugalh" w:date="2018-07-30T18:27:00Z">
              <w:r w:rsidRPr="00B44B64">
                <w:rPr>
                  <w:rFonts w:cs="Arial"/>
                  <w:b/>
                  <w:sz w:val="16"/>
                  <w:szCs w:val="16"/>
                </w:rPr>
                <w:t>Background</w:t>
              </w:r>
            </w:moveTo>
          </w:p>
        </w:tc>
        <w:tc>
          <w:tcPr>
            <w:tcW w:w="1489" w:type="dxa"/>
            <w:vAlign w:val="top"/>
          </w:tcPr>
          <w:p w14:paraId="78A51EFD" w14:textId="757F5F0A" w:rsidR="0082559B" w:rsidRPr="0082559B" w:rsidRDefault="0082559B" w:rsidP="0082559B">
            <w:pPr>
              <w:rPr>
                <w:moveTo w:id="1227" w:author="dugalh" w:date="2018-07-30T18:27:00Z"/>
                <w:sz w:val="16"/>
                <w:szCs w:val="16"/>
              </w:rPr>
            </w:pPr>
            <w:ins w:id="1228" w:author="dugalh" w:date="2018-07-30T18:30:00Z">
              <w:r w:rsidRPr="0082559B">
                <w:rPr>
                  <w:sz w:val="16"/>
                  <w:szCs w:val="16"/>
                </w:rPr>
                <w:t>30104</w:t>
              </w:r>
            </w:ins>
          </w:p>
        </w:tc>
        <w:tc>
          <w:tcPr>
            <w:tcW w:w="1489" w:type="dxa"/>
            <w:vAlign w:val="top"/>
          </w:tcPr>
          <w:p w14:paraId="71A2BC67" w14:textId="326DFD11" w:rsidR="0082559B" w:rsidRPr="0082559B" w:rsidRDefault="0082559B" w:rsidP="0082559B">
            <w:pPr>
              <w:rPr>
                <w:moveTo w:id="1229" w:author="dugalh" w:date="2018-07-30T18:27:00Z"/>
                <w:sz w:val="16"/>
                <w:szCs w:val="16"/>
              </w:rPr>
            </w:pPr>
            <w:ins w:id="1230" w:author="dugalh" w:date="2018-07-30T18:30:00Z">
              <w:r w:rsidRPr="0082559B">
                <w:rPr>
                  <w:sz w:val="16"/>
                  <w:szCs w:val="16"/>
                </w:rPr>
                <w:t>513</w:t>
              </w:r>
            </w:ins>
          </w:p>
        </w:tc>
        <w:tc>
          <w:tcPr>
            <w:tcW w:w="1489" w:type="dxa"/>
            <w:tcBorders>
              <w:left w:val="single" w:sz="12" w:space="0" w:color="000000" w:themeColor="text1"/>
              <w:right w:val="single" w:sz="12" w:space="0" w:color="000000" w:themeColor="text1"/>
            </w:tcBorders>
            <w:vAlign w:val="top"/>
          </w:tcPr>
          <w:p w14:paraId="0B22BC39" w14:textId="40924786" w:rsidR="0082559B" w:rsidRPr="0082559B" w:rsidRDefault="0082559B" w:rsidP="0082559B">
            <w:pPr>
              <w:rPr>
                <w:moveTo w:id="1231" w:author="dugalh" w:date="2018-07-30T18:27:00Z"/>
                <w:sz w:val="16"/>
                <w:szCs w:val="16"/>
              </w:rPr>
            </w:pPr>
            <w:ins w:id="1232" w:author="dugalh" w:date="2018-07-30T18:30:00Z">
              <w:r w:rsidRPr="0082559B">
                <w:rPr>
                  <w:sz w:val="16"/>
                  <w:szCs w:val="16"/>
                </w:rPr>
                <w:t>30617</w:t>
              </w:r>
            </w:ins>
          </w:p>
        </w:tc>
        <w:tc>
          <w:tcPr>
            <w:tcW w:w="1489" w:type="dxa"/>
            <w:tcBorders>
              <w:left w:val="single" w:sz="12" w:space="0" w:color="000000" w:themeColor="text1"/>
            </w:tcBorders>
            <w:vAlign w:val="top"/>
          </w:tcPr>
          <w:p w14:paraId="4E9B9379" w14:textId="34BB39CA" w:rsidR="0082559B" w:rsidRPr="0082559B" w:rsidRDefault="0082559B" w:rsidP="0082559B">
            <w:pPr>
              <w:rPr>
                <w:moveTo w:id="1233" w:author="dugalh" w:date="2018-07-30T18:27:00Z"/>
                <w:sz w:val="16"/>
                <w:szCs w:val="16"/>
              </w:rPr>
            </w:pPr>
            <w:ins w:id="1234" w:author="dugalh" w:date="2018-07-30T18:32:00Z">
              <w:r w:rsidRPr="0082559B">
                <w:rPr>
                  <w:sz w:val="16"/>
                  <w:szCs w:val="16"/>
                </w:rPr>
                <w:t>98.32 ± 0.32</w:t>
              </w:r>
            </w:ins>
          </w:p>
        </w:tc>
      </w:tr>
      <w:tr w:rsidR="0082559B" w:rsidRPr="00B44B64" w14:paraId="466EC6BA" w14:textId="77777777" w:rsidTr="00710738">
        <w:trPr>
          <w:trHeight w:val="284"/>
          <w:jc w:val="center"/>
        </w:trPr>
        <w:tc>
          <w:tcPr>
            <w:tcW w:w="1488" w:type="dxa"/>
          </w:tcPr>
          <w:p w14:paraId="51250938" w14:textId="77777777" w:rsidR="0082559B" w:rsidRPr="00B44B64" w:rsidRDefault="0082559B" w:rsidP="0082559B">
            <w:pPr>
              <w:spacing w:before="40" w:after="40" w:line="276" w:lineRule="auto"/>
              <w:rPr>
                <w:moveTo w:id="1235" w:author="dugalh" w:date="2018-07-30T18:27:00Z"/>
                <w:rFonts w:cs="Arial"/>
                <w:b/>
                <w:sz w:val="16"/>
                <w:szCs w:val="16"/>
              </w:rPr>
            </w:pPr>
            <w:proofErr w:type="spellStart"/>
            <w:moveTo w:id="1236" w:author="dugalh" w:date="2018-07-30T18:27:00Z">
              <w:r w:rsidRPr="00B44B64">
                <w:rPr>
                  <w:rFonts w:cs="Arial"/>
                  <w:b/>
                  <w:sz w:val="16"/>
                  <w:szCs w:val="16"/>
                </w:rPr>
                <w:t>Spekboom</w:t>
              </w:r>
              <w:proofErr w:type="spellEnd"/>
            </w:moveTo>
          </w:p>
        </w:tc>
        <w:tc>
          <w:tcPr>
            <w:tcW w:w="1489" w:type="dxa"/>
            <w:vAlign w:val="top"/>
          </w:tcPr>
          <w:p w14:paraId="14DF7FAA" w14:textId="46CEAB0F" w:rsidR="0082559B" w:rsidRPr="0082559B" w:rsidRDefault="0082559B" w:rsidP="0082559B">
            <w:pPr>
              <w:rPr>
                <w:moveTo w:id="1237" w:author="dugalh" w:date="2018-07-30T18:27:00Z"/>
                <w:sz w:val="16"/>
                <w:szCs w:val="16"/>
              </w:rPr>
            </w:pPr>
            <w:ins w:id="1238" w:author="dugalh" w:date="2018-07-30T18:30:00Z">
              <w:r w:rsidRPr="0082559B">
                <w:rPr>
                  <w:sz w:val="16"/>
                  <w:szCs w:val="16"/>
                </w:rPr>
                <w:t>1498</w:t>
              </w:r>
            </w:ins>
          </w:p>
        </w:tc>
        <w:tc>
          <w:tcPr>
            <w:tcW w:w="1489" w:type="dxa"/>
            <w:vAlign w:val="top"/>
          </w:tcPr>
          <w:p w14:paraId="5D3159D3" w14:textId="01852DF4" w:rsidR="0082559B" w:rsidRPr="0082559B" w:rsidRDefault="0082559B" w:rsidP="0082559B">
            <w:pPr>
              <w:rPr>
                <w:moveTo w:id="1239" w:author="dugalh" w:date="2018-07-30T18:27:00Z"/>
                <w:sz w:val="16"/>
                <w:szCs w:val="16"/>
              </w:rPr>
            </w:pPr>
            <w:ins w:id="1240" w:author="dugalh" w:date="2018-07-30T18:30:00Z">
              <w:r w:rsidRPr="0082559B">
                <w:rPr>
                  <w:sz w:val="16"/>
                  <w:szCs w:val="16"/>
                </w:rPr>
                <w:t>25762</w:t>
              </w:r>
            </w:ins>
          </w:p>
        </w:tc>
        <w:tc>
          <w:tcPr>
            <w:tcW w:w="1489" w:type="dxa"/>
            <w:tcBorders>
              <w:left w:val="single" w:sz="12" w:space="0" w:color="000000" w:themeColor="text1"/>
              <w:right w:val="single" w:sz="12" w:space="0" w:color="000000" w:themeColor="text1"/>
            </w:tcBorders>
            <w:vAlign w:val="top"/>
          </w:tcPr>
          <w:p w14:paraId="494FCEEA" w14:textId="6D409266" w:rsidR="0082559B" w:rsidRPr="0082559B" w:rsidRDefault="0082559B" w:rsidP="0082559B">
            <w:pPr>
              <w:rPr>
                <w:moveTo w:id="1241" w:author="dugalh" w:date="2018-07-30T18:27:00Z"/>
                <w:sz w:val="16"/>
                <w:szCs w:val="16"/>
              </w:rPr>
            </w:pPr>
            <w:ins w:id="1242" w:author="dugalh" w:date="2018-07-30T18:30:00Z">
              <w:r w:rsidRPr="0082559B">
                <w:rPr>
                  <w:sz w:val="16"/>
                  <w:szCs w:val="16"/>
                </w:rPr>
                <w:t>27260</w:t>
              </w:r>
            </w:ins>
          </w:p>
        </w:tc>
        <w:tc>
          <w:tcPr>
            <w:tcW w:w="1489" w:type="dxa"/>
            <w:tcBorders>
              <w:left w:val="single" w:sz="12" w:space="0" w:color="000000" w:themeColor="text1"/>
            </w:tcBorders>
            <w:vAlign w:val="top"/>
          </w:tcPr>
          <w:p w14:paraId="15C1C9FE" w14:textId="6EDED93F" w:rsidR="0082559B" w:rsidRPr="0082559B" w:rsidRDefault="0082559B" w:rsidP="0082559B">
            <w:pPr>
              <w:rPr>
                <w:moveTo w:id="1243" w:author="dugalh" w:date="2018-07-30T18:27:00Z"/>
                <w:sz w:val="16"/>
                <w:szCs w:val="16"/>
              </w:rPr>
            </w:pPr>
            <w:ins w:id="1244" w:author="dugalh" w:date="2018-07-30T18:32:00Z">
              <w:r w:rsidRPr="0082559B">
                <w:rPr>
                  <w:sz w:val="16"/>
                  <w:szCs w:val="16"/>
                </w:rPr>
                <w:t>94.50 ± 0.53</w:t>
              </w:r>
            </w:ins>
          </w:p>
        </w:tc>
      </w:tr>
      <w:tr w:rsidR="0082559B" w:rsidRPr="00B44B64" w14:paraId="60505EE6" w14:textId="77777777" w:rsidTr="00710738">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moveTo w:id="1245" w:author="dugalh" w:date="2018-07-30T18:27:00Z"/>
                <w:rFonts w:cs="Arial"/>
                <w:b/>
                <w:sz w:val="16"/>
                <w:szCs w:val="16"/>
              </w:rPr>
            </w:pPr>
            <w:moveTo w:id="1246" w:author="dugalh" w:date="2018-07-30T18:27: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52D8C093" w14:textId="613D4C10" w:rsidR="0082559B" w:rsidRPr="0082559B" w:rsidRDefault="0082559B" w:rsidP="0082559B">
            <w:pPr>
              <w:rPr>
                <w:moveTo w:id="1247" w:author="dugalh" w:date="2018-07-30T18:27:00Z"/>
                <w:sz w:val="16"/>
                <w:szCs w:val="16"/>
              </w:rPr>
            </w:pPr>
            <w:ins w:id="1248" w:author="dugalh" w:date="2018-07-30T18:30:00Z">
              <w:r w:rsidRPr="0082559B">
                <w:rPr>
                  <w:sz w:val="16"/>
                  <w:szCs w:val="16"/>
                </w:rPr>
                <w:t>31602</w:t>
              </w:r>
            </w:ins>
          </w:p>
        </w:tc>
        <w:tc>
          <w:tcPr>
            <w:tcW w:w="1489" w:type="dxa"/>
            <w:tcBorders>
              <w:top w:val="single" w:sz="12" w:space="0" w:color="000000" w:themeColor="text1"/>
              <w:bottom w:val="single" w:sz="12" w:space="0" w:color="000000" w:themeColor="text1"/>
            </w:tcBorders>
            <w:vAlign w:val="top"/>
          </w:tcPr>
          <w:p w14:paraId="6060B1E0" w14:textId="079BF4AE" w:rsidR="0082559B" w:rsidRPr="0082559B" w:rsidRDefault="0082559B" w:rsidP="0082559B">
            <w:pPr>
              <w:rPr>
                <w:moveTo w:id="1249" w:author="dugalh" w:date="2018-07-30T18:27:00Z"/>
                <w:sz w:val="16"/>
                <w:szCs w:val="16"/>
              </w:rPr>
            </w:pPr>
            <w:ins w:id="1250" w:author="dugalh" w:date="2018-07-30T18:30:00Z">
              <w:r w:rsidRPr="0082559B">
                <w:rPr>
                  <w:sz w:val="16"/>
                  <w:szCs w:val="16"/>
                </w:rPr>
                <w:t>26275</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82559B" w:rsidRDefault="0082559B" w:rsidP="0082559B">
            <w:pPr>
              <w:rPr>
                <w:moveTo w:id="1251" w:author="dugalh" w:date="2018-07-30T18:27:00Z"/>
                <w:sz w:val="16"/>
                <w:szCs w:val="16"/>
              </w:rPr>
            </w:pPr>
            <w:ins w:id="1252" w:author="dugalh" w:date="2018-07-30T18:30:00Z">
              <w:r w:rsidRPr="0082559B">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82559B" w:rsidRDefault="0082559B" w:rsidP="0082559B">
            <w:pPr>
              <w:rPr>
                <w:moveTo w:id="1253" w:author="dugalh" w:date="2018-07-30T18:27:00Z"/>
                <w:sz w:val="16"/>
                <w:szCs w:val="16"/>
              </w:rPr>
            </w:pPr>
          </w:p>
        </w:tc>
      </w:tr>
      <w:tr w:rsidR="0082559B" w:rsidRPr="00B44B64" w14:paraId="234A348E" w14:textId="77777777" w:rsidTr="00710738">
        <w:trPr>
          <w:trHeight w:val="299"/>
          <w:jc w:val="center"/>
        </w:trPr>
        <w:tc>
          <w:tcPr>
            <w:tcW w:w="1488" w:type="dxa"/>
            <w:tcBorders>
              <w:top w:val="single" w:sz="12" w:space="0" w:color="000000" w:themeColor="text1"/>
            </w:tcBorders>
          </w:tcPr>
          <w:p w14:paraId="0655882E" w14:textId="77777777" w:rsidR="0082559B" w:rsidRPr="00B44B64" w:rsidRDefault="0082559B" w:rsidP="00710738">
            <w:pPr>
              <w:spacing w:before="40" w:after="40" w:line="276" w:lineRule="auto"/>
              <w:rPr>
                <w:moveTo w:id="1254" w:author="dugalh" w:date="2018-07-30T18:27:00Z"/>
                <w:rFonts w:cs="Arial"/>
                <w:b/>
                <w:sz w:val="16"/>
                <w:szCs w:val="16"/>
              </w:rPr>
            </w:pPr>
            <w:moveTo w:id="1255" w:author="dugalh" w:date="2018-07-30T18:27: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vAlign w:val="top"/>
          </w:tcPr>
          <w:p w14:paraId="1A561266" w14:textId="47DD5F81" w:rsidR="0082559B" w:rsidRPr="0082559B" w:rsidRDefault="0082559B" w:rsidP="00710738">
            <w:pPr>
              <w:rPr>
                <w:moveTo w:id="1256" w:author="dugalh" w:date="2018-07-30T18:27:00Z"/>
                <w:sz w:val="16"/>
                <w:szCs w:val="16"/>
              </w:rPr>
            </w:pPr>
            <w:ins w:id="1257" w:author="dugalh" w:date="2018-07-30T18:31:00Z">
              <w:r w:rsidRPr="0082559B">
                <w:rPr>
                  <w:sz w:val="16"/>
                  <w:szCs w:val="16"/>
                </w:rPr>
                <w:t>95.26 ± 0.44</w:t>
              </w:r>
            </w:ins>
          </w:p>
        </w:tc>
        <w:tc>
          <w:tcPr>
            <w:tcW w:w="1489" w:type="dxa"/>
            <w:tcBorders>
              <w:top w:val="single" w:sz="12" w:space="0" w:color="000000" w:themeColor="text1"/>
            </w:tcBorders>
            <w:vAlign w:val="top"/>
          </w:tcPr>
          <w:p w14:paraId="730C83AE" w14:textId="3C3B2BD5" w:rsidR="0082559B" w:rsidRPr="0082559B" w:rsidRDefault="0082559B" w:rsidP="00710738">
            <w:pPr>
              <w:rPr>
                <w:moveTo w:id="1258" w:author="dugalh" w:date="2018-07-30T18:27:00Z"/>
                <w:sz w:val="16"/>
                <w:szCs w:val="16"/>
              </w:rPr>
            </w:pPr>
            <w:ins w:id="1259" w:author="dugalh" w:date="2018-07-30T18:31:00Z">
              <w:r w:rsidRPr="0082559B">
                <w:rPr>
                  <w:sz w:val="16"/>
                  <w:szCs w:val="16"/>
                </w:rPr>
                <w:t>98.05 ± 0.37</w:t>
              </w:r>
            </w:ins>
          </w:p>
        </w:tc>
        <w:tc>
          <w:tcPr>
            <w:tcW w:w="1489" w:type="dxa"/>
            <w:tcBorders>
              <w:top w:val="single" w:sz="12" w:space="0" w:color="000000" w:themeColor="text1"/>
            </w:tcBorders>
            <w:vAlign w:val="top"/>
          </w:tcPr>
          <w:p w14:paraId="4224A5FE" w14:textId="77777777" w:rsidR="0082559B" w:rsidRPr="0082559B" w:rsidRDefault="0082559B" w:rsidP="00710738">
            <w:pPr>
              <w:rPr>
                <w:moveTo w:id="1260" w:author="dugalh" w:date="2018-07-30T18:27:00Z"/>
                <w:sz w:val="16"/>
                <w:szCs w:val="16"/>
              </w:rPr>
            </w:pPr>
          </w:p>
        </w:tc>
        <w:tc>
          <w:tcPr>
            <w:tcW w:w="1489" w:type="dxa"/>
            <w:tcBorders>
              <w:top w:val="single" w:sz="12" w:space="0" w:color="000000" w:themeColor="text1"/>
            </w:tcBorders>
            <w:vAlign w:val="top"/>
          </w:tcPr>
          <w:p w14:paraId="1300DDD0" w14:textId="77777777" w:rsidR="0082559B" w:rsidRPr="0082559B" w:rsidRDefault="0082559B" w:rsidP="00710738">
            <w:pPr>
              <w:rPr>
                <w:moveTo w:id="1261" w:author="dugalh" w:date="2018-07-30T18:27:00Z"/>
                <w:sz w:val="16"/>
                <w:szCs w:val="16"/>
              </w:rPr>
            </w:pPr>
          </w:p>
        </w:tc>
      </w:tr>
      <w:tr w:rsidR="0082559B" w:rsidRPr="00B44B64" w14:paraId="6E546B04" w14:textId="77777777" w:rsidTr="00710738">
        <w:trPr>
          <w:trHeight w:val="284"/>
          <w:jc w:val="center"/>
        </w:trPr>
        <w:tc>
          <w:tcPr>
            <w:tcW w:w="1488" w:type="dxa"/>
          </w:tcPr>
          <w:p w14:paraId="70CEE3B4" w14:textId="77777777" w:rsidR="0082559B" w:rsidRPr="00B44B64" w:rsidRDefault="0082559B" w:rsidP="00710738">
            <w:pPr>
              <w:spacing w:before="40" w:after="40" w:line="276" w:lineRule="auto"/>
              <w:rPr>
                <w:moveTo w:id="1262" w:author="dugalh" w:date="2018-07-30T18:27:00Z"/>
                <w:rFonts w:cs="Arial"/>
                <w:b/>
                <w:sz w:val="16"/>
                <w:szCs w:val="16"/>
              </w:rPr>
            </w:pPr>
            <w:moveTo w:id="1263" w:author="dugalh" w:date="2018-07-30T18:27:00Z">
              <w:r w:rsidRPr="00B44B64">
                <w:rPr>
                  <w:rFonts w:cs="Arial"/>
                  <w:b/>
                  <w:sz w:val="16"/>
                  <w:szCs w:val="16"/>
                </w:rPr>
                <w:t>Kappa</w:t>
              </w:r>
            </w:moveTo>
          </w:p>
        </w:tc>
        <w:tc>
          <w:tcPr>
            <w:tcW w:w="1489" w:type="dxa"/>
            <w:vAlign w:val="top"/>
          </w:tcPr>
          <w:p w14:paraId="4C027277" w14:textId="1860BE6A" w:rsidR="0082559B" w:rsidRPr="0082559B" w:rsidRDefault="0082559B" w:rsidP="00710738">
            <w:pPr>
              <w:rPr>
                <w:moveTo w:id="1264" w:author="dugalh" w:date="2018-07-30T18:27:00Z"/>
                <w:sz w:val="16"/>
                <w:szCs w:val="16"/>
              </w:rPr>
            </w:pPr>
            <w:ins w:id="1265" w:author="dugalh" w:date="2018-07-30T18:31:00Z">
              <w:r w:rsidRPr="0082559B">
                <w:rPr>
                  <w:sz w:val="16"/>
                  <w:szCs w:val="16"/>
                </w:rPr>
                <w:t>0.930 ± 0.006</w:t>
              </w:r>
            </w:ins>
          </w:p>
        </w:tc>
        <w:tc>
          <w:tcPr>
            <w:tcW w:w="1489" w:type="dxa"/>
            <w:vAlign w:val="top"/>
          </w:tcPr>
          <w:p w14:paraId="14EE25A9" w14:textId="77777777" w:rsidR="0082559B" w:rsidRPr="0082559B" w:rsidRDefault="0082559B" w:rsidP="00710738">
            <w:pPr>
              <w:rPr>
                <w:moveTo w:id="1266" w:author="dugalh" w:date="2018-07-30T18:27:00Z"/>
                <w:sz w:val="16"/>
                <w:szCs w:val="16"/>
              </w:rPr>
            </w:pPr>
          </w:p>
        </w:tc>
        <w:tc>
          <w:tcPr>
            <w:tcW w:w="1489" w:type="dxa"/>
            <w:vAlign w:val="top"/>
          </w:tcPr>
          <w:p w14:paraId="0F27837D" w14:textId="77777777" w:rsidR="0082559B" w:rsidRPr="0082559B" w:rsidRDefault="0082559B" w:rsidP="00710738">
            <w:pPr>
              <w:rPr>
                <w:moveTo w:id="1267" w:author="dugalh" w:date="2018-07-30T18:27:00Z"/>
                <w:sz w:val="16"/>
                <w:szCs w:val="16"/>
              </w:rPr>
            </w:pPr>
          </w:p>
        </w:tc>
        <w:tc>
          <w:tcPr>
            <w:tcW w:w="1489" w:type="dxa"/>
            <w:vAlign w:val="top"/>
          </w:tcPr>
          <w:p w14:paraId="79EC03A3" w14:textId="77777777" w:rsidR="0082559B" w:rsidRPr="0082559B" w:rsidRDefault="0082559B" w:rsidP="00710738">
            <w:pPr>
              <w:rPr>
                <w:moveTo w:id="1268" w:author="dugalh" w:date="2018-07-30T18:27:00Z"/>
                <w:sz w:val="16"/>
                <w:szCs w:val="16"/>
              </w:rPr>
            </w:pPr>
          </w:p>
        </w:tc>
      </w:tr>
      <w:tr w:rsidR="0082559B" w:rsidRPr="00B44B64" w14:paraId="376849B4" w14:textId="77777777" w:rsidTr="00710738">
        <w:trPr>
          <w:trHeight w:val="284"/>
          <w:jc w:val="center"/>
        </w:trPr>
        <w:tc>
          <w:tcPr>
            <w:tcW w:w="1488" w:type="dxa"/>
          </w:tcPr>
          <w:p w14:paraId="379A5A63" w14:textId="77777777" w:rsidR="0082559B" w:rsidRPr="00B44B64" w:rsidRDefault="0082559B" w:rsidP="00710738">
            <w:pPr>
              <w:spacing w:before="40" w:after="40" w:line="276" w:lineRule="auto"/>
              <w:rPr>
                <w:moveTo w:id="1269" w:author="dugalh" w:date="2018-07-30T18:27:00Z"/>
                <w:rFonts w:cs="Arial"/>
                <w:b/>
                <w:sz w:val="16"/>
                <w:szCs w:val="16"/>
              </w:rPr>
            </w:pPr>
            <w:moveTo w:id="1270" w:author="dugalh" w:date="2018-07-30T18:27:00Z">
              <w:r w:rsidRPr="00B44B64">
                <w:rPr>
                  <w:rFonts w:cs="Arial"/>
                  <w:b/>
                  <w:sz w:val="16"/>
                  <w:szCs w:val="16"/>
                </w:rPr>
                <w:t>Overall Error (%)</w:t>
              </w:r>
            </w:moveTo>
          </w:p>
        </w:tc>
        <w:tc>
          <w:tcPr>
            <w:tcW w:w="1489" w:type="dxa"/>
            <w:vAlign w:val="top"/>
          </w:tcPr>
          <w:p w14:paraId="378A4B07" w14:textId="7AAEB19F" w:rsidR="0082559B" w:rsidRPr="0082559B" w:rsidRDefault="0082559B" w:rsidP="00710738">
            <w:pPr>
              <w:rPr>
                <w:moveTo w:id="1271" w:author="dugalh" w:date="2018-07-30T18:27:00Z"/>
                <w:sz w:val="16"/>
                <w:szCs w:val="16"/>
              </w:rPr>
            </w:pPr>
            <w:ins w:id="1272" w:author="dugalh" w:date="2018-07-30T18:31:00Z">
              <w:r w:rsidRPr="0082559B">
                <w:rPr>
                  <w:sz w:val="16"/>
                  <w:szCs w:val="16"/>
                </w:rPr>
                <w:t>3.59 ± 0.31</w:t>
              </w:r>
            </w:ins>
          </w:p>
        </w:tc>
        <w:tc>
          <w:tcPr>
            <w:tcW w:w="1489" w:type="dxa"/>
            <w:vAlign w:val="top"/>
          </w:tcPr>
          <w:p w14:paraId="4F6D14D2" w14:textId="77777777" w:rsidR="0082559B" w:rsidRPr="0082559B" w:rsidRDefault="0082559B" w:rsidP="00710738">
            <w:pPr>
              <w:rPr>
                <w:moveTo w:id="1273" w:author="dugalh" w:date="2018-07-30T18:27:00Z"/>
                <w:sz w:val="16"/>
                <w:szCs w:val="16"/>
              </w:rPr>
            </w:pPr>
          </w:p>
        </w:tc>
        <w:tc>
          <w:tcPr>
            <w:tcW w:w="1489" w:type="dxa"/>
            <w:vAlign w:val="top"/>
          </w:tcPr>
          <w:p w14:paraId="26C4AEDB" w14:textId="77777777" w:rsidR="0082559B" w:rsidRPr="0082559B" w:rsidRDefault="0082559B" w:rsidP="00710738">
            <w:pPr>
              <w:rPr>
                <w:moveTo w:id="1274" w:author="dugalh" w:date="2018-07-30T18:27:00Z"/>
                <w:sz w:val="16"/>
                <w:szCs w:val="16"/>
              </w:rPr>
            </w:pPr>
          </w:p>
        </w:tc>
        <w:tc>
          <w:tcPr>
            <w:tcW w:w="1489" w:type="dxa"/>
            <w:vAlign w:val="top"/>
          </w:tcPr>
          <w:p w14:paraId="6274D6FB" w14:textId="77777777" w:rsidR="0082559B" w:rsidRPr="0082559B" w:rsidRDefault="0082559B" w:rsidP="00710738">
            <w:pPr>
              <w:rPr>
                <w:moveTo w:id="1275" w:author="dugalh" w:date="2018-07-30T18:27:00Z"/>
                <w:sz w:val="16"/>
                <w:szCs w:val="16"/>
              </w:rPr>
            </w:pPr>
          </w:p>
        </w:tc>
      </w:tr>
    </w:tbl>
    <w:p w14:paraId="36E05529" w14:textId="707209CE" w:rsidR="0082559B" w:rsidRPr="00B44B64" w:rsidRDefault="0082559B" w:rsidP="0082559B">
      <w:pPr>
        <w:spacing w:line="360" w:lineRule="auto"/>
        <w:ind w:firstLine="720"/>
        <w:jc w:val="center"/>
        <w:rPr>
          <w:moveTo w:id="1276" w:author="dugalh" w:date="2018-07-30T18:27:00Z"/>
          <w:rFonts w:ascii="Arial" w:hAnsi="Arial" w:cs="Arial"/>
          <w:sz w:val="16"/>
          <w:szCs w:val="16"/>
        </w:rPr>
      </w:pPr>
      <w:moveTo w:id="1277" w:author="dugalh" w:date="2018-07-30T18:27:00Z">
        <w:r w:rsidRPr="00B44B64">
          <w:rPr>
            <w:rFonts w:ascii="Arial" w:hAnsi="Arial" w:cs="Arial"/>
            <w:sz w:val="16"/>
            <w:szCs w:val="16"/>
            <w:vertAlign w:val="superscript"/>
          </w:rPr>
          <w:t>a</w:t>
        </w:r>
        <w:r w:rsidRPr="00B44B64">
          <w:rPr>
            <w:rFonts w:ascii="Arial" w:hAnsi="Arial" w:cs="Arial"/>
            <w:sz w:val="16"/>
            <w:szCs w:val="16"/>
          </w:rPr>
          <w:t xml:space="preserve"> </w:t>
        </w:r>
      </w:moveTo>
      <w:ins w:id="1278" w:author="dugalh" w:date="2018-07-30T18:33:00Z">
        <w:r w:rsidR="0096173C">
          <w:rPr>
            <w:rFonts w:ascii="Arial" w:hAnsi="Arial" w:cs="Arial"/>
            <w:sz w:val="16"/>
            <w:szCs w:val="16"/>
          </w:rPr>
          <w:t xml:space="preserve">± = standard error over cross-validation folds, </w:t>
        </w:r>
      </w:ins>
      <w:moveTo w:id="1279" w:author="dugalh" w:date="2018-07-30T18:27:00Z">
        <w:r w:rsidRPr="00B44B64">
          <w:rPr>
            <w:rFonts w:ascii="Arial" w:hAnsi="Arial" w:cs="Arial"/>
            <w:sz w:val="16"/>
            <w:szCs w:val="16"/>
          </w:rPr>
          <w:t>CA = Consumer’s accuracy, PA = Producer’s accuracy</w:t>
        </w:r>
      </w:moveTo>
    </w:p>
    <w:moveToRangeEnd w:id="1214"/>
    <w:p w14:paraId="7163A059" w14:textId="77777777" w:rsidR="00D61588" w:rsidRDefault="00D61588" w:rsidP="00D61588">
      <w:pPr>
        <w:spacing w:line="360" w:lineRule="auto"/>
        <w:jc w:val="both"/>
        <w:rPr>
          <w:ins w:id="1280" w:author="dugalh" w:date="2018-07-30T18:27:00Z"/>
        </w:rPr>
      </w:pP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1281" w:name="_Ref395175360"/>
      <w:bookmarkStart w:id="1282"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10</w:t>
      </w:r>
      <w:r w:rsidR="00F4774D" w:rsidRPr="006C32D3">
        <w:rPr>
          <w:b/>
        </w:rPr>
        <w:fldChar w:fldCharType="end"/>
      </w:r>
      <w:bookmarkEnd w:id="1281"/>
      <w:r w:rsidRPr="00B44B64">
        <w:t xml:space="preserve">   Decision </w:t>
      </w:r>
      <w:r w:rsidR="00CF403F" w:rsidRPr="00B44B64">
        <w:t>t</w:t>
      </w:r>
      <w:r w:rsidRPr="00B44B64">
        <w:t>ree canopy</w:t>
      </w:r>
      <w:r w:rsidR="00FA2071" w:rsidRPr="00B44B64">
        <w:t>-</w:t>
      </w:r>
      <w:r w:rsidRPr="00B44B64">
        <w:t>cover estimates</w:t>
      </w:r>
      <w:bookmarkEnd w:id="1282"/>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31736" w:rsidRPr="00B44B64">
        <w:t>Fig</w:t>
      </w:r>
      <w:r w:rsidR="00B31736">
        <w:t>.</w:t>
      </w:r>
      <w:r w:rsidR="00B31736" w:rsidRPr="00B44B64">
        <w:rPr>
          <w:noProof/>
        </w:rPr>
        <w:t xml:space="preserve"> </w:t>
      </w:r>
      <w:r w:rsidR="00B31736">
        <w:rPr>
          <w:noProof/>
        </w:rPr>
        <w:t>7</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B31736" w:rsidRPr="00B44B64">
        <w:t>Fig</w:t>
      </w:r>
      <w:r w:rsidR="00B31736">
        <w:t>.</w:t>
      </w:r>
      <w:r w:rsidR="00B31736" w:rsidRPr="00B44B64">
        <w:rPr>
          <w:noProof/>
        </w:rPr>
        <w:t xml:space="preserve"> </w:t>
      </w:r>
      <w:r w:rsidR="00B31736">
        <w:rPr>
          <w:noProof/>
        </w:rPr>
        <w:t>10</w:t>
      </w:r>
      <w:r w:rsidRPr="00B44B64">
        <w:fldChar w:fldCharType="end"/>
      </w:r>
      <w:r w:rsidRPr="00B44B64">
        <w:t xml:space="preserve"> show 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B31736" w:rsidRPr="00B44B64">
        <w:t xml:space="preserve">Table </w:t>
      </w:r>
      <w:r w:rsidR="00B31736">
        <w:t>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1283" w:name="_Toc448324369"/>
      <w:bookmarkStart w:id="1284" w:name="_Ref395293945"/>
      <w:commentRangeStart w:id="1285"/>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7</w:t>
      </w:r>
      <w:r w:rsidR="00F4774D" w:rsidRPr="00B44B64">
        <w:fldChar w:fldCharType="end"/>
      </w:r>
      <w:bookmarkEnd w:id="1284"/>
      <w:r w:rsidRPr="006C32D3">
        <w:rPr>
          <w:b w:val="0"/>
        </w:rPr>
        <w:t xml:space="preserve">  </w:t>
      </w:r>
      <w:commentRangeEnd w:id="1285"/>
      <w:r w:rsidR="000437B9">
        <w:rPr>
          <w:rStyle w:val="CommentReference"/>
          <w:b w:val="0"/>
          <w:bCs w:val="0"/>
        </w:rPr>
        <w:commentReference w:id="1285"/>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1283"/>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1286"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8</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1286"/>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lastRenderedPageBreak/>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1287"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9</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1287"/>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1288" w:name="_Toc448324372"/>
      <w:bookmarkStart w:id="1289" w:name="_Ref395293949"/>
      <w:commentRangeStart w:id="129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10</w:t>
      </w:r>
      <w:r w:rsidR="00F4774D" w:rsidRPr="00B44B64">
        <w:fldChar w:fldCharType="end"/>
      </w:r>
      <w:bookmarkEnd w:id="1289"/>
      <w:r w:rsidRPr="006C32D3">
        <w:rPr>
          <w:b w:val="0"/>
        </w:rPr>
        <w:t xml:space="preserve">  </w:t>
      </w:r>
      <w:commentRangeEnd w:id="1290"/>
      <w:r w:rsidR="000437B9">
        <w:rPr>
          <w:rStyle w:val="CommentReference"/>
          <w:b w:val="0"/>
          <w:bCs w:val="0"/>
        </w:rPr>
        <w:commentReference w:id="1290"/>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1288"/>
    </w:p>
    <w:p w14:paraId="65368C9C" w14:textId="77777777" w:rsidR="00D61588" w:rsidRPr="00B44B64" w:rsidRDefault="00D61588" w:rsidP="00D61588"/>
    <w:p w14:paraId="0C1CC606" w14:textId="7514A485" w:rsidR="00832542" w:rsidRPr="00B44B64" w:rsidRDefault="00832542" w:rsidP="003C7A4E">
      <w:pPr>
        <w:pStyle w:val="Heading1"/>
      </w:pPr>
      <w:commentRangeStart w:id="1291"/>
      <w:r w:rsidRPr="00B44B64">
        <w:lastRenderedPageBreak/>
        <w:t>Discussion</w:t>
      </w:r>
      <w:commentRangeEnd w:id="1291"/>
      <w:r w:rsidR="004644C7">
        <w:rPr>
          <w:rStyle w:val="CommentReference"/>
          <w:b w:val="0"/>
          <w:bCs w:val="0"/>
          <w:iCs w:val="0"/>
        </w:rPr>
        <w:commentReference w:id="1291"/>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AC393D5"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2D4FE5">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57&lt;/sup&gt;","plainTextFormattedCitation":"57","previouslyFormattedCitation":"&lt;sup&gt;56&lt;/sup&gt;"},"properties":{"noteIndex":0},"schema":"https://github.com/citation-style-language/schema/raw/master/csl-citation.json"}</w:instrText>
      </w:r>
      <w:r w:rsidR="00B3684F">
        <w:rPr>
          <w:noProof/>
        </w:rPr>
        <w:fldChar w:fldCharType="separate"/>
      </w:r>
      <w:r w:rsidR="002D4FE5" w:rsidRPr="002D4FE5">
        <w:rPr>
          <w:noProof/>
          <w:vertAlign w:val="superscript"/>
        </w:rPr>
        <w:t>57</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lastRenderedPageBreak/>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689D4726"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B31736" w:rsidRPr="00B31736">
        <w:t xml:space="preserve">Table </w:t>
      </w:r>
      <w:r w:rsidR="00B31736" w:rsidRPr="00B31736">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5A567B42" w14:textId="74BF663A"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w:t>
      </w:r>
      <w:r w:rsidRPr="00B44B64">
        <w:lastRenderedPageBreak/>
        <w:t xml:space="preserve">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7</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10</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B31736" w:rsidRPr="00B44B64">
        <w:t xml:space="preserve">Table </w:t>
      </w:r>
      <w:r w:rsidR="00B31736">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9F89E37"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18,19,23,26,58&lt;/sup&gt;","plainTextFormattedCitation":"18,19,23,26,58","previouslyFormattedCitation":"&lt;sup&gt;18,19,23,26,57&lt;/sup&gt;"},"properties":{"noteIndex":0},"schema":"https://github.com/citation-style-language/schema/raw/master/csl-citation.json"}</w:instrText>
      </w:r>
      <w:r w:rsidR="002C7CA1" w:rsidRPr="00B44B64">
        <w:fldChar w:fldCharType="separate"/>
      </w:r>
      <w:r w:rsidR="002D4FE5" w:rsidRPr="002D4FE5">
        <w:rPr>
          <w:noProof/>
          <w:vertAlign w:val="superscript"/>
        </w:rPr>
        <w:t>18,19,23,26,58</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w:t>
      </w:r>
      <w:r w:rsidR="00D61588" w:rsidRPr="00B44B64">
        <w:lastRenderedPageBreak/>
        <w:t xml:space="preserve">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2D253EB4" w:rsidR="00D61588" w:rsidRPr="00B44B64"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12,59,60&lt;/sup&gt;","plainTextFormattedCitation":"12,59,60","previouslyFormattedCitation":"&lt;sup&gt;12,58,59&lt;/sup&gt;"},"properties":{"noteIndex":0},"schema":"https://github.com/citation-style-language/schema/raw/master/csl-citation.json"}</w:instrText>
      </w:r>
      <w:r w:rsidRPr="00B44B64">
        <w:fldChar w:fldCharType="separate"/>
      </w:r>
      <w:r w:rsidR="002D4FE5" w:rsidRPr="002D4FE5">
        <w:rPr>
          <w:noProof/>
          <w:vertAlign w:val="superscript"/>
        </w:rPr>
        <w:t>12,59,60</w:t>
      </w:r>
      <w:r w:rsidRPr="00B44B64">
        <w:fldChar w:fldCharType="end"/>
      </w:r>
      <w:r w:rsidRPr="00B44B64">
        <w:t xml:space="preserve">  </w:t>
      </w:r>
    </w:p>
    <w:bookmarkEnd w:id="747"/>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51E21DF5" w14:textId="73A2B663" w:rsidR="002D4FE5" w:rsidRPr="002D4FE5" w:rsidRDefault="007A38B5" w:rsidP="002D4FE5">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2D4FE5" w:rsidRPr="002D4FE5">
        <w:rPr>
          <w:noProof/>
        </w:rPr>
        <w:t>1.</w:t>
      </w:r>
      <w:r w:rsidR="002D4FE5" w:rsidRPr="002D4FE5">
        <w:rPr>
          <w:noProof/>
        </w:rPr>
        <w:tab/>
        <w:t>J. Vlok, R. M. Cowling, and T. Wolf, “A vegetation map for the Little Karoo,” Unpublished maps and report for a SKEP project supported by CEPF grant no 1064410304 (2005).</w:t>
      </w:r>
    </w:p>
    <w:p w14:paraId="6AA4332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w:t>
      </w:r>
      <w:r w:rsidRPr="002D4FE5">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384BD96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w:t>
      </w:r>
      <w:r w:rsidRPr="002D4FE5">
        <w:rPr>
          <w:noProof/>
        </w:rPr>
        <w:tab/>
        <w:t xml:space="preserve">A. Sigwela et al., “The impact of browsing-induced degradation on the reproduction of subtropical thicket canopy shrubs and trees,” South African J. Bot. </w:t>
      </w:r>
      <w:r w:rsidRPr="002D4FE5">
        <w:rPr>
          <w:b/>
          <w:bCs/>
          <w:noProof/>
        </w:rPr>
        <w:t>75</w:t>
      </w:r>
      <w:r w:rsidRPr="002D4FE5">
        <w:rPr>
          <w:noProof/>
        </w:rPr>
        <w:t>(2), 262–267, Elsevier B.V. (2009) [doi:10.1016/j.sajb.2008.12.001].</w:t>
      </w:r>
    </w:p>
    <w:p w14:paraId="50E11E8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w:t>
      </w:r>
      <w:r w:rsidRPr="002D4FE5">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2D4FE5">
        <w:rPr>
          <w:b/>
          <w:bCs/>
          <w:noProof/>
        </w:rPr>
        <w:t>02</w:t>
      </w:r>
      <w:r w:rsidRPr="002D4FE5">
        <w:rPr>
          <w:noProof/>
        </w:rPr>
        <w:t>, J. Aronson, S. Milton, and J. Blignaut, Eds., pp. 179–187, Island Press., Washington DC (2007).</w:t>
      </w:r>
    </w:p>
    <w:p w14:paraId="675C615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w:t>
      </w:r>
      <w:r w:rsidRPr="002D4FE5">
        <w:rPr>
          <w:noProof/>
        </w:rPr>
        <w:tab/>
        <w:t xml:space="preserve">A. J. Mills et al., “Effects of goat pastoralism on ecosystem carbon storage in semiarid thicket, Eastern Cape, South Africa,” Austral Ecol. </w:t>
      </w:r>
      <w:r w:rsidRPr="002D4FE5">
        <w:rPr>
          <w:b/>
          <w:bCs/>
          <w:noProof/>
        </w:rPr>
        <w:t>30</w:t>
      </w:r>
      <w:r w:rsidRPr="002D4FE5">
        <w:rPr>
          <w:noProof/>
        </w:rPr>
        <w:t>, 797–804 (2005).</w:t>
      </w:r>
    </w:p>
    <w:p w14:paraId="5E0FAAC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6.</w:t>
      </w:r>
      <w:r w:rsidRPr="002D4FE5">
        <w:rPr>
          <w:noProof/>
        </w:rPr>
        <w:tab/>
        <w:t xml:space="preserve">M. Thompson et al., “Mapping grazing-induced degradation in a semi-arid environment: A rapid and cost effective approach for assessment and monitoring,” Environ. Manage. </w:t>
      </w:r>
      <w:r w:rsidRPr="002D4FE5">
        <w:rPr>
          <w:b/>
          <w:bCs/>
          <w:noProof/>
        </w:rPr>
        <w:t>43</w:t>
      </w:r>
      <w:r w:rsidRPr="002D4FE5">
        <w:rPr>
          <w:noProof/>
        </w:rPr>
        <w:t>, 585–596 (2009) [doi:10.1007/s00267-008-9228-x].</w:t>
      </w:r>
    </w:p>
    <w:p w14:paraId="1A16D85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7.</w:t>
      </w:r>
      <w:r w:rsidRPr="002D4FE5">
        <w:rPr>
          <w:noProof/>
        </w:rPr>
        <w:tab/>
        <w:t xml:space="preserve">G. van Luijk et al., “Hydrological implications of desertification: Degradation of South African semi-arid subtropical thicket,” J. Arid Environ. </w:t>
      </w:r>
      <w:r w:rsidRPr="002D4FE5">
        <w:rPr>
          <w:b/>
          <w:bCs/>
          <w:noProof/>
        </w:rPr>
        <w:t>91</w:t>
      </w:r>
      <w:r w:rsidRPr="002D4FE5">
        <w:rPr>
          <w:noProof/>
        </w:rPr>
        <w:t>, 14–21, Elsevier Ltd (2013) [doi:10.1016/j.jaridenv.2012.10.022].</w:t>
      </w:r>
    </w:p>
    <w:p w14:paraId="7976C28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8.</w:t>
      </w:r>
      <w:r w:rsidRPr="002D4FE5">
        <w:rPr>
          <w:noProof/>
        </w:rPr>
        <w:tab/>
        <w:t xml:space="preserve">A. J. Mills and R. M. Cowling, “Rate of carbon sequestration at two thicket restoration sites in the Eastern Cape, South Africa,” Restor. Ecol. </w:t>
      </w:r>
      <w:r w:rsidRPr="002D4FE5">
        <w:rPr>
          <w:b/>
          <w:bCs/>
          <w:noProof/>
        </w:rPr>
        <w:t>14</w:t>
      </w:r>
      <w:r w:rsidRPr="002D4FE5">
        <w:rPr>
          <w:noProof/>
        </w:rPr>
        <w:t>(1), 38–49 (2006).</w:t>
      </w:r>
    </w:p>
    <w:p w14:paraId="5C12442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9.</w:t>
      </w:r>
      <w:r w:rsidRPr="002D4FE5">
        <w:rPr>
          <w:noProof/>
        </w:rPr>
        <w:tab/>
        <w:t xml:space="preserve">M. L. Vyver et al., “Active restoration of woody canopy dominants in degraded South African semi-arid thicket is neither ecologically nor economically feasible,” Appl. Veg. Sci. </w:t>
      </w:r>
      <w:r w:rsidRPr="002D4FE5">
        <w:rPr>
          <w:b/>
          <w:bCs/>
          <w:noProof/>
        </w:rPr>
        <w:t>15</w:t>
      </w:r>
      <w:r w:rsidRPr="002D4FE5">
        <w:rPr>
          <w:noProof/>
        </w:rPr>
        <w:t>(1), 26–34 (2012) [doi:10.1111/j.1654-109X.2011.01162.x].</w:t>
      </w:r>
    </w:p>
    <w:p w14:paraId="43CCAD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10.</w:t>
      </w:r>
      <w:r w:rsidRPr="002D4FE5">
        <w:rPr>
          <w:noProof/>
        </w:rPr>
        <w:tab/>
        <w:t xml:space="preserve">H. Adie and R. I. Yeaton, “Regeneration dynamics in arid subtropical thicket, South </w:t>
      </w:r>
      <w:r w:rsidRPr="002D4FE5">
        <w:rPr>
          <w:noProof/>
        </w:rPr>
        <w:lastRenderedPageBreak/>
        <w:t xml:space="preserve">Africa,” South African J. Bot. </w:t>
      </w:r>
      <w:r w:rsidRPr="002D4FE5">
        <w:rPr>
          <w:b/>
          <w:bCs/>
          <w:noProof/>
        </w:rPr>
        <w:t>88</w:t>
      </w:r>
      <w:r w:rsidRPr="002D4FE5">
        <w:rPr>
          <w:noProof/>
        </w:rPr>
        <w:t>, 80–85, South African Association of Botanists (2013) [doi:10.1016/j.sajb.2013.05.010].</w:t>
      </w:r>
    </w:p>
    <w:p w14:paraId="1E18EB9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11.</w:t>
      </w:r>
      <w:r w:rsidRPr="002D4FE5">
        <w:rPr>
          <w:noProof/>
        </w:rPr>
        <w:tab/>
        <w:t xml:space="preserve">A. J. Mills and R. M. Cowling, “Below-ground carbon stocks in intact and transformed subtropical thicket landscapes in semi-arid South Africa,” J. Arid Environ. </w:t>
      </w:r>
      <w:r w:rsidRPr="002D4FE5">
        <w:rPr>
          <w:b/>
          <w:bCs/>
          <w:noProof/>
        </w:rPr>
        <w:t>74</w:t>
      </w:r>
      <w:r w:rsidRPr="002D4FE5">
        <w:rPr>
          <w:noProof/>
        </w:rPr>
        <w:t>(1), 93–100, Elsevier Ltd (2010) [doi:10.1016/j.jaridenv.2009.07.002].</w:t>
      </w:r>
    </w:p>
    <w:p w14:paraId="3D12444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12.</w:t>
      </w:r>
      <w:r w:rsidRPr="002D4FE5">
        <w:rPr>
          <w:noProof/>
        </w:rPr>
        <w:tab/>
        <w:t xml:space="preserve">C. Eisfelder, C. Kuenzer, and S. Dech, “Derivation of biomass information for semi-arid areas using remote-sensing data,” Int. J. Remote Sens. </w:t>
      </w:r>
      <w:r w:rsidRPr="002D4FE5">
        <w:rPr>
          <w:b/>
          <w:bCs/>
          <w:noProof/>
        </w:rPr>
        <w:t>33</w:t>
      </w:r>
      <w:r w:rsidRPr="002D4FE5">
        <w:rPr>
          <w:noProof/>
        </w:rPr>
        <w:t>(9), 2937–2984 (2012).</w:t>
      </w:r>
    </w:p>
    <w:p w14:paraId="00D2953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13.</w:t>
      </w:r>
      <w:r w:rsidRPr="002D4FE5">
        <w:rPr>
          <w:noProof/>
        </w:rPr>
        <w:tab/>
        <w:t>M. J. Powell, “Restoration of degraded subtropical thickets in the Baviaanskloof Megareserve, South Africa,” Rhodes University (2009).</w:t>
      </w:r>
    </w:p>
    <w:p w14:paraId="29B319A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14.</w:t>
      </w:r>
      <w:r w:rsidRPr="002D4FE5">
        <w:rPr>
          <w:noProof/>
        </w:rPr>
        <w:tab/>
        <w:t xml:space="preserve">D. Lu, “The potential and challenge of remote sensing based biomass estimation,” Int. J. Remote Sens. </w:t>
      </w:r>
      <w:r w:rsidRPr="002D4FE5">
        <w:rPr>
          <w:b/>
          <w:bCs/>
          <w:noProof/>
        </w:rPr>
        <w:t>27</w:t>
      </w:r>
      <w:r w:rsidRPr="002D4FE5">
        <w:rPr>
          <w:noProof/>
        </w:rPr>
        <w:t>(7), 1297–1328 (2006) [doi:10.1080/01431160500486732].</w:t>
      </w:r>
    </w:p>
    <w:p w14:paraId="56EBD7C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15.</w:t>
      </w:r>
      <w:r w:rsidRPr="002D4FE5">
        <w:rPr>
          <w:noProof/>
        </w:rPr>
        <w:tab/>
        <w:t xml:space="preserve">P. Curran et al., “Mapping restoration opportunity for collaborating with land managers in a carbon credit-funded restoration program in the Makana municipality, Eastern Cape, South Africa,” Restor. Ecol. </w:t>
      </w:r>
      <w:r w:rsidRPr="002D4FE5">
        <w:rPr>
          <w:b/>
          <w:bCs/>
          <w:noProof/>
        </w:rPr>
        <w:t>20</w:t>
      </w:r>
      <w:r w:rsidRPr="002D4FE5">
        <w:rPr>
          <w:noProof/>
        </w:rPr>
        <w:t>(1), 56–64 (2012) [doi:10.1111/j.1526-100X.2010.00746.x].</w:t>
      </w:r>
    </w:p>
    <w:p w14:paraId="30C12CB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16.</w:t>
      </w:r>
      <w:r w:rsidRPr="002D4FE5">
        <w:rPr>
          <w:noProof/>
        </w:rPr>
        <w:tab/>
        <w:t xml:space="preserve">A. J. Mills et al., </w:t>
      </w:r>
      <w:r w:rsidRPr="002D4FE5">
        <w:rPr>
          <w:i/>
          <w:iCs/>
          <w:noProof/>
        </w:rPr>
        <w:t>Investing in sustainability. Restoring degraded thicket, creating jobs, capturing carbon and earning green credit.</w:t>
      </w:r>
      <w:r w:rsidRPr="002D4FE5">
        <w:rPr>
          <w:noProof/>
        </w:rPr>
        <w:t>, 1234, in Published by Climate Action Partnership, Cape Town, and Wilderness Foundation, Port Elizabeth, Climate Action Partnership, Cape Town and Wilderness Foundation, Port Elizabeth. (2010).</w:t>
      </w:r>
    </w:p>
    <w:p w14:paraId="7DDE4F8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17.</w:t>
      </w:r>
      <w:r w:rsidRPr="002D4FE5">
        <w:rPr>
          <w:noProof/>
        </w:rPr>
        <w:tab/>
        <w:t xml:space="preserve">S. Basu et al., “A Semiautomated Probabilistic Framework for Tree-Cover Delineation From 1-m NAIP Imagery Using a High-Performance Computing Architecture,” IEEE Trans. Geosci. Remote Sens. </w:t>
      </w:r>
      <w:r w:rsidRPr="002D4FE5">
        <w:rPr>
          <w:b/>
          <w:bCs/>
          <w:noProof/>
        </w:rPr>
        <w:t>53</w:t>
      </w:r>
      <w:r w:rsidRPr="002D4FE5">
        <w:rPr>
          <w:noProof/>
        </w:rPr>
        <w:t>(10), 5690–5708 (2015) [doi:10.1109/TGRS.2015.2428197].</w:t>
      </w:r>
    </w:p>
    <w:p w14:paraId="549E24C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18.</w:t>
      </w:r>
      <w:r w:rsidRPr="002D4FE5">
        <w:rPr>
          <w:noProof/>
        </w:rPr>
        <w:tab/>
        <w:t xml:space="preserve">A. Ghosh and P. K. Joshi, “A comparison of selected classification algorithms for mapping bamboo patches in lower Gangetic plains using very high resolution WorldView 2 imagery,” Int. J. Appl. Earth Obs. Geoinf. </w:t>
      </w:r>
      <w:r w:rsidRPr="002D4FE5">
        <w:rPr>
          <w:b/>
          <w:bCs/>
          <w:noProof/>
        </w:rPr>
        <w:t>26</w:t>
      </w:r>
      <w:r w:rsidRPr="002D4FE5">
        <w:rPr>
          <w:noProof/>
        </w:rPr>
        <w:t>, 298–311, Elsevier B.V. (2014) [doi:10.1016/j.jag.2013.08.011].</w:t>
      </w:r>
    </w:p>
    <w:p w14:paraId="51F65A7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19.</w:t>
      </w:r>
      <w:r w:rsidRPr="002D4FE5">
        <w:rPr>
          <w:noProof/>
        </w:rPr>
        <w:tab/>
        <w:t xml:space="preserve">K. Johansen et al., “Application of high spatial resolution satellite imagery for riparian and forest ecosystem classification,” Remote Sens. Environ. </w:t>
      </w:r>
      <w:r w:rsidRPr="002D4FE5">
        <w:rPr>
          <w:b/>
          <w:bCs/>
          <w:noProof/>
        </w:rPr>
        <w:t>110</w:t>
      </w:r>
      <w:r w:rsidRPr="002D4FE5">
        <w:rPr>
          <w:noProof/>
        </w:rPr>
        <w:t>(1), 29–44 (2007) [doi:10.1016/j.rse.2007.02.014].</w:t>
      </w:r>
    </w:p>
    <w:p w14:paraId="72FA1F9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20.</w:t>
      </w:r>
      <w:r w:rsidRPr="002D4FE5">
        <w:rPr>
          <w:noProof/>
        </w:rPr>
        <w:tab/>
        <w:t xml:space="preserve">S. Kollár, Z. Vekerdy, and B. Márkus, “Aerial image classification for the mapping of </w:t>
      </w:r>
      <w:r w:rsidRPr="002D4FE5">
        <w:rPr>
          <w:noProof/>
        </w:rPr>
        <w:lastRenderedPageBreak/>
        <w:t xml:space="preserve">riparian vegetation habitats,” Acta Silv. Lignaria Hungarica </w:t>
      </w:r>
      <w:r w:rsidRPr="002D4FE5">
        <w:rPr>
          <w:b/>
          <w:bCs/>
          <w:noProof/>
        </w:rPr>
        <w:t>9</w:t>
      </w:r>
      <w:r w:rsidRPr="002D4FE5">
        <w:rPr>
          <w:noProof/>
        </w:rPr>
        <w:t>(1), 119–133 (2013) [doi:10.2478/aslh-2013-0010].</w:t>
      </w:r>
    </w:p>
    <w:p w14:paraId="009B985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21.</w:t>
      </w:r>
      <w:r w:rsidRPr="002D4FE5">
        <w:rPr>
          <w:noProof/>
        </w:rPr>
        <w:tab/>
        <w:t xml:space="preserve">Y. T. Mustafa and H. N. Habeeb, “Object based technique for delineating and mapping 15 tree species using VHR WorldView-2 imagery,” in Proc. SPIE </w:t>
      </w:r>
      <w:r w:rsidRPr="002D4FE5">
        <w:rPr>
          <w:b/>
          <w:bCs/>
          <w:noProof/>
        </w:rPr>
        <w:t>9239</w:t>
      </w:r>
      <w:r w:rsidRPr="002D4FE5">
        <w:rPr>
          <w:noProof/>
        </w:rPr>
        <w:t>, p. 92390G–92390G–13 (2014) [doi:10.1117/12.2067280].</w:t>
      </w:r>
    </w:p>
    <w:p w14:paraId="6C2FEE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22.</w:t>
      </w:r>
      <w:r w:rsidRPr="002D4FE5">
        <w:rPr>
          <w:noProof/>
        </w:rPr>
        <w:tab/>
        <w:t xml:space="preserve">Z.-T. Ouyang et al., “A comparison of pixel-based and object-oriented approaches to VHR imagery for mapping saltmarsh plants,” Ecol. Inform. </w:t>
      </w:r>
      <w:r w:rsidRPr="002D4FE5">
        <w:rPr>
          <w:b/>
          <w:bCs/>
          <w:noProof/>
        </w:rPr>
        <w:t>6</w:t>
      </w:r>
      <w:r w:rsidRPr="002D4FE5">
        <w:rPr>
          <w:noProof/>
        </w:rPr>
        <w:t>(2), 136–146, Elsevier B.V. (2011) [doi:10.1016/j.ecoinf.2011.01.002].</w:t>
      </w:r>
    </w:p>
    <w:p w14:paraId="05CBC47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23.</w:t>
      </w:r>
      <w:r w:rsidRPr="002D4FE5">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2D4FE5">
        <w:rPr>
          <w:b/>
          <w:bCs/>
          <w:noProof/>
        </w:rPr>
        <w:t>48</w:t>
      </w:r>
      <w:r w:rsidRPr="002D4FE5">
        <w:rPr>
          <w:noProof/>
        </w:rPr>
        <w:t>(3), 1299–1325 (2010).</w:t>
      </w:r>
    </w:p>
    <w:p w14:paraId="753CA52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24.</w:t>
      </w:r>
      <w:r w:rsidRPr="002D4FE5">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2D4FE5">
        <w:rPr>
          <w:b/>
          <w:bCs/>
          <w:noProof/>
        </w:rPr>
        <w:t>1</w:t>
      </w:r>
      <w:r w:rsidRPr="002D4FE5">
        <w:rPr>
          <w:noProof/>
        </w:rPr>
        <w:t>, pp. 551–556 (2007).</w:t>
      </w:r>
    </w:p>
    <w:p w14:paraId="3299A6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25.</w:t>
      </w:r>
      <w:r w:rsidRPr="002D4FE5">
        <w:rPr>
          <w:noProof/>
        </w:rPr>
        <w:tab/>
        <w:t xml:space="preserve">A. I. de Castro et al., “Airborne multi-spectral imagery for mapping cruciferous weeds in cereal and legume crops,” Precis. Agric. </w:t>
      </w:r>
      <w:r w:rsidRPr="002D4FE5">
        <w:rPr>
          <w:b/>
          <w:bCs/>
          <w:noProof/>
        </w:rPr>
        <w:t>13</w:t>
      </w:r>
      <w:r w:rsidRPr="002D4FE5">
        <w:rPr>
          <w:noProof/>
        </w:rPr>
        <w:t>(3), 302–321 (2012) [doi:10.1007/s11119-011-9247-0].</w:t>
      </w:r>
    </w:p>
    <w:p w14:paraId="4B83765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26.</w:t>
      </w:r>
      <w:r w:rsidRPr="002D4FE5">
        <w:rPr>
          <w:noProof/>
        </w:rPr>
        <w:tab/>
        <w:t xml:space="preserve">H. Mehner et al., “Remote sensing of upland vegetation: the potential of high spatial resolution satellite sensors,” Glob. Ecol. Biogeogr. </w:t>
      </w:r>
      <w:r w:rsidRPr="002D4FE5">
        <w:rPr>
          <w:b/>
          <w:bCs/>
          <w:noProof/>
        </w:rPr>
        <w:t>13</w:t>
      </w:r>
      <w:r w:rsidRPr="002D4FE5">
        <w:rPr>
          <w:noProof/>
        </w:rPr>
        <w:t>(4), 359–369 (2004) [doi:10.1111/j.1466-822X.2004.00096.x].</w:t>
      </w:r>
    </w:p>
    <w:p w14:paraId="0D5EF37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27.</w:t>
      </w:r>
      <w:r w:rsidRPr="002D4FE5">
        <w:rPr>
          <w:noProof/>
        </w:rPr>
        <w:tab/>
        <w:t xml:space="preserve">Trimble, </w:t>
      </w:r>
      <w:r w:rsidRPr="002D4FE5">
        <w:rPr>
          <w:i/>
          <w:iCs/>
          <w:noProof/>
        </w:rPr>
        <w:t>eCognition Developer user guide</w:t>
      </w:r>
      <w:r w:rsidRPr="002D4FE5">
        <w:rPr>
          <w:noProof/>
        </w:rPr>
        <w:t xml:space="preserve"> (2016).</w:t>
      </w:r>
    </w:p>
    <w:p w14:paraId="0EAF079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28.</w:t>
      </w:r>
      <w:r w:rsidRPr="002D4FE5">
        <w:rPr>
          <w:noProof/>
        </w:rPr>
        <w:tab/>
        <w:t xml:space="preserve">C. M. Bishop, </w:t>
      </w:r>
      <w:r w:rsidRPr="002D4FE5">
        <w:rPr>
          <w:i/>
          <w:iCs/>
          <w:noProof/>
        </w:rPr>
        <w:t>Neural networks for pattern recognition</w:t>
      </w:r>
      <w:r w:rsidRPr="002D4FE5">
        <w:rPr>
          <w:noProof/>
        </w:rPr>
        <w:t>, Oxford University Press, New York (2003).</w:t>
      </w:r>
    </w:p>
    <w:p w14:paraId="6BC383F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29.</w:t>
      </w:r>
      <w:r w:rsidRPr="002D4FE5">
        <w:rPr>
          <w:noProof/>
        </w:rPr>
        <w:tab/>
        <w:t xml:space="preserve">A. K. Jain, R. P. W. Duin, and J. Mao, “Statistical pattern recognition: a review,” IEEE Trans. Pattern Anal. Mach. Intell. </w:t>
      </w:r>
      <w:r w:rsidRPr="002D4FE5">
        <w:rPr>
          <w:b/>
          <w:bCs/>
          <w:noProof/>
        </w:rPr>
        <w:t>22</w:t>
      </w:r>
      <w:r w:rsidRPr="002D4FE5">
        <w:rPr>
          <w:noProof/>
        </w:rPr>
        <w:t>(1), 4–37 (2000).</w:t>
      </w:r>
    </w:p>
    <w:p w14:paraId="46A9D56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30.</w:t>
      </w:r>
      <w:r w:rsidRPr="002D4FE5">
        <w:rPr>
          <w:noProof/>
        </w:rPr>
        <w:tab/>
        <w:t xml:space="preserve">L. Tolosi and T. Lengauer, “Classification with correlated features: unreliability of feature ranking and solutions.,” Bioinformatics </w:t>
      </w:r>
      <w:r w:rsidRPr="002D4FE5">
        <w:rPr>
          <w:b/>
          <w:bCs/>
          <w:noProof/>
        </w:rPr>
        <w:t>27</w:t>
      </w:r>
      <w:r w:rsidRPr="002D4FE5">
        <w:rPr>
          <w:noProof/>
        </w:rPr>
        <w:t>(14), 1986–1994 (2011) [doi:10.1093/bioinformatics/btr300].</w:t>
      </w:r>
    </w:p>
    <w:p w14:paraId="7C6D697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lastRenderedPageBreak/>
        <w:t>31.</w:t>
      </w:r>
      <w:r w:rsidRPr="002D4FE5">
        <w:rPr>
          <w:noProof/>
        </w:rPr>
        <w:tab/>
        <w:t>European Space Agency (ESA), “Sentinel-2 User Handbook” (2015).</w:t>
      </w:r>
    </w:p>
    <w:p w14:paraId="0C742D9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32.</w:t>
      </w:r>
      <w:r w:rsidRPr="002D4FE5">
        <w:rPr>
          <w:noProof/>
        </w:rPr>
        <w:tab/>
        <w:t>G. Schmidt et al., “Landsat Ecosystem Disturbance Adaptive Processing System (LEDAPS) Algorithm Description” (2012) [doi:No. 2013-1057].</w:t>
      </w:r>
    </w:p>
    <w:p w14:paraId="60068DD1"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33.</w:t>
      </w:r>
      <w:r w:rsidRPr="002D4FE5">
        <w:rPr>
          <w:noProof/>
        </w:rPr>
        <w:tab/>
        <w:t>GDAL Development Team, “Geospatial Data Abstraction Library,” Open Source Geospatial Foundation, 2014, &lt;http://www.gdal.org/&gt;.</w:t>
      </w:r>
    </w:p>
    <w:p w14:paraId="767B64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34.</w:t>
      </w:r>
      <w:r w:rsidRPr="002D4FE5">
        <w:rPr>
          <w:noProof/>
        </w:rPr>
        <w:tab/>
        <w:t xml:space="preserve">G. Bradski, “The OpenCV library,” Dr. Dobb’s J. Softw. Tools </w:t>
      </w:r>
      <w:r w:rsidRPr="002D4FE5">
        <w:rPr>
          <w:b/>
          <w:bCs/>
          <w:noProof/>
        </w:rPr>
        <w:t>25</w:t>
      </w:r>
      <w:r w:rsidRPr="002D4FE5">
        <w:rPr>
          <w:noProof/>
        </w:rPr>
        <w:t>(120), 122–125 (2000).</w:t>
      </w:r>
    </w:p>
    <w:p w14:paraId="76BBA6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35.</w:t>
      </w:r>
      <w:r w:rsidRPr="002D4FE5">
        <w:rPr>
          <w:noProof/>
        </w:rPr>
        <w:tab/>
        <w:t xml:space="preserve">Z. Mingguo, C. Qianguo, and Q. Mingzhou, “The Effect of Prior Probabilities in the Maximum Likelihood Classification on Individual Classes,” Photogramm. Eng. Remote Sens. </w:t>
      </w:r>
      <w:r w:rsidRPr="002D4FE5">
        <w:rPr>
          <w:b/>
          <w:bCs/>
          <w:noProof/>
        </w:rPr>
        <w:t>75</w:t>
      </w:r>
      <w:r w:rsidRPr="002D4FE5">
        <w:rPr>
          <w:noProof/>
        </w:rPr>
        <w:t>(9), 1109–1117, IEEE, Seoul, South Korea (2009) [doi:10.14358/PERS.75.9.1109].</w:t>
      </w:r>
    </w:p>
    <w:p w14:paraId="17DDA5D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36.</w:t>
      </w:r>
      <w:r w:rsidRPr="002D4FE5">
        <w:rPr>
          <w:noProof/>
        </w:rPr>
        <w:tab/>
        <w:t xml:space="preserve">Z. Li et al., “Evaluation of spectral and texture features for object-based vegetation species classification using support vector machines,” in ISPRS TC VII Symposium – 100 Years ISPRS </w:t>
      </w:r>
      <w:r w:rsidRPr="002D4FE5">
        <w:rPr>
          <w:b/>
          <w:bCs/>
          <w:noProof/>
        </w:rPr>
        <w:t>XXXVIII</w:t>
      </w:r>
      <w:r w:rsidRPr="002D4FE5">
        <w:rPr>
          <w:noProof/>
        </w:rPr>
        <w:t>, W. Wagner and B. Székely, Eds., pp. 122–127, IAPRS, Vienna, Austria (2010).</w:t>
      </w:r>
    </w:p>
    <w:p w14:paraId="2D2F618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37.</w:t>
      </w:r>
      <w:r w:rsidRPr="002D4FE5">
        <w:rPr>
          <w:noProof/>
        </w:rPr>
        <w:tab/>
        <w:t xml:space="preserve">R. Trias-Sanz, G. Stamon, and J. Louchet, “Using colour, texture, and hierarchial segmentation for high-resolution remote sensing,” ISPRS J. Photogramm. Remote Sens. </w:t>
      </w:r>
      <w:r w:rsidRPr="002D4FE5">
        <w:rPr>
          <w:b/>
          <w:bCs/>
          <w:noProof/>
        </w:rPr>
        <w:t>63</w:t>
      </w:r>
      <w:r w:rsidRPr="002D4FE5">
        <w:rPr>
          <w:noProof/>
        </w:rPr>
        <w:t>(2), 156–168 (2008) [doi:10.1016/j.isprsjprs.2007.08.005].</w:t>
      </w:r>
    </w:p>
    <w:p w14:paraId="0DBE262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38.</w:t>
      </w:r>
      <w:r w:rsidRPr="002D4FE5">
        <w:rPr>
          <w:noProof/>
        </w:rPr>
        <w:tab/>
        <w:t xml:space="preserve">M. Singh, Y. Malhi, and S. Bhagwat, “Biomass estimation of mixed forest landscape using a Fourier transform texture-based approach on very-high-resolution optical satellite imagery,” Int. J. Remote Sens. </w:t>
      </w:r>
      <w:r w:rsidRPr="002D4FE5">
        <w:rPr>
          <w:b/>
          <w:bCs/>
          <w:noProof/>
        </w:rPr>
        <w:t>35</w:t>
      </w:r>
      <w:r w:rsidRPr="002D4FE5">
        <w:rPr>
          <w:noProof/>
        </w:rPr>
        <w:t>(9), 3331–3349 (2014) [doi:10.1080/01431161.2014.903441].</w:t>
      </w:r>
    </w:p>
    <w:p w14:paraId="52CA8E6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39.</w:t>
      </w:r>
      <w:r w:rsidRPr="002D4FE5">
        <w:rPr>
          <w:noProof/>
        </w:rPr>
        <w:tab/>
        <w:t>P. Blauensteiner et al., “On colour spaces for change detection and shadow suppression,” in Computer Vision Winter Workshop 2006, O. Chum and V. Franc, Eds., pp. 1–6, Czech Pattern Recognition Society, Telc, Czech Republic (2006).</w:t>
      </w:r>
    </w:p>
    <w:p w14:paraId="3FC58591"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40.</w:t>
      </w:r>
      <w:r w:rsidRPr="002D4FE5">
        <w:rPr>
          <w:noProof/>
        </w:rPr>
        <w:tab/>
        <w:t xml:space="preserve">D. M. Gates, </w:t>
      </w:r>
      <w:r w:rsidRPr="002D4FE5">
        <w:rPr>
          <w:i/>
          <w:iCs/>
          <w:noProof/>
        </w:rPr>
        <w:t>Biophysical Ecology</w:t>
      </w:r>
      <w:r w:rsidRPr="002D4FE5">
        <w:rPr>
          <w:noProof/>
        </w:rPr>
        <w:t>, Springer, New York (1980) [doi:10.1007/978-1-4612-6024-0].</w:t>
      </w:r>
    </w:p>
    <w:p w14:paraId="17A1F37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41.</w:t>
      </w:r>
      <w:r w:rsidRPr="002D4FE5">
        <w:rPr>
          <w:noProof/>
        </w:rPr>
        <w:tab/>
        <w:t xml:space="preserve">R. B. Myneni et al., “The interpretation of spectral vegetation indexes,” IEEE Trans. Geosci. Remote Sens. </w:t>
      </w:r>
      <w:r w:rsidRPr="002D4FE5">
        <w:rPr>
          <w:b/>
          <w:bCs/>
          <w:noProof/>
        </w:rPr>
        <w:t>33</w:t>
      </w:r>
      <w:r w:rsidRPr="002D4FE5">
        <w:rPr>
          <w:noProof/>
        </w:rPr>
        <w:t>(2), 481–486 (1995) [doi:10.1109/36.377948].</w:t>
      </w:r>
    </w:p>
    <w:p w14:paraId="3B05729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42.</w:t>
      </w:r>
      <w:r w:rsidRPr="002D4FE5">
        <w:rPr>
          <w:noProof/>
        </w:rPr>
        <w:tab/>
        <w:t xml:space="preserve">R. J. Kauth and G. S. Thomas, “The tasselled cap -- a graphic description of the </w:t>
      </w:r>
      <w:r w:rsidRPr="002D4FE5">
        <w:rPr>
          <w:noProof/>
        </w:rPr>
        <w:lastRenderedPageBreak/>
        <w:t>spectral-temporal development of agricultural crops as seen by LANDSAT,” in Symposium on Machine Processing of Remotely Sensed Data, p. 4B41-4B51, IEEE, Purdue University of West Lafayette, Indiana, USA (1976).</w:t>
      </w:r>
    </w:p>
    <w:p w14:paraId="5B09252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43.</w:t>
      </w:r>
      <w:r w:rsidRPr="002D4FE5">
        <w:rPr>
          <w:noProof/>
        </w:rPr>
        <w:tab/>
        <w:t>Intergraph, “Digital mapping camera system,” 2008, &lt;http://www.geospace.co.za/pdf/DMC Brochure.pdf&gt;.</w:t>
      </w:r>
    </w:p>
    <w:p w14:paraId="08E41CE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44.</w:t>
      </w:r>
      <w:r w:rsidRPr="002D4FE5">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3235461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45.</w:t>
      </w:r>
      <w:r w:rsidRPr="002D4FE5">
        <w:rPr>
          <w:noProof/>
        </w:rPr>
        <w:tab/>
        <w:t xml:space="preserve">C. Strobl et al., “Conditional variable importance for random forests.,” BMC Bioinformatics </w:t>
      </w:r>
      <w:r w:rsidRPr="002D4FE5">
        <w:rPr>
          <w:b/>
          <w:bCs/>
          <w:noProof/>
        </w:rPr>
        <w:t>9</w:t>
      </w:r>
      <w:r w:rsidRPr="002D4FE5">
        <w:rPr>
          <w:noProof/>
        </w:rPr>
        <w:t>, 307 (2008) [doi:10.1186/1471-2105-9-307].</w:t>
      </w:r>
    </w:p>
    <w:p w14:paraId="40CEFCC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46.</w:t>
      </w:r>
      <w:r w:rsidRPr="002D4FE5">
        <w:rPr>
          <w:noProof/>
        </w:rPr>
        <w:tab/>
        <w:t xml:space="preserve">M. Yousef et al., “Recursive cluster elimination (RCE) for classification and feature selection from gene expression data.,” BMC Bioinformatics </w:t>
      </w:r>
      <w:r w:rsidRPr="002D4FE5">
        <w:rPr>
          <w:b/>
          <w:bCs/>
          <w:noProof/>
        </w:rPr>
        <w:t>8</w:t>
      </w:r>
      <w:r w:rsidRPr="002D4FE5">
        <w:rPr>
          <w:noProof/>
        </w:rPr>
        <w:t>(144) (2007) [doi:10.1186/1471-2105-8-144].</w:t>
      </w:r>
    </w:p>
    <w:p w14:paraId="5FC54ED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47.</w:t>
      </w:r>
      <w:r w:rsidRPr="002D4FE5">
        <w:rPr>
          <w:noProof/>
        </w:rPr>
        <w:tab/>
        <w:t xml:space="preserve">G. J. Szekely and M. L. Rizzo, “Hierarchical clustering via joint between-within distances: extending Ward’s minimum variance method,” J. Classif. </w:t>
      </w:r>
      <w:r w:rsidRPr="002D4FE5">
        <w:rPr>
          <w:b/>
          <w:bCs/>
          <w:noProof/>
        </w:rPr>
        <w:t>22</w:t>
      </w:r>
      <w:r w:rsidRPr="002D4FE5">
        <w:rPr>
          <w:noProof/>
        </w:rPr>
        <w:t>(2), 151–183 (2005) [doi:10.1007/s00357-005-0012-9].</w:t>
      </w:r>
    </w:p>
    <w:p w14:paraId="2F6F60EF"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48.</w:t>
      </w:r>
      <w:r w:rsidRPr="002D4FE5">
        <w:rPr>
          <w:noProof/>
        </w:rPr>
        <w:tab/>
        <w:t xml:space="preserve">D. J. Hand and K. Yu, “Idiot’s Bayes - Not So Stupid After All?,” Int. Statisitical Rev. </w:t>
      </w:r>
      <w:r w:rsidRPr="002D4FE5">
        <w:rPr>
          <w:b/>
          <w:bCs/>
          <w:noProof/>
        </w:rPr>
        <w:t>69</w:t>
      </w:r>
      <w:r w:rsidRPr="002D4FE5">
        <w:rPr>
          <w:noProof/>
        </w:rPr>
        <w:t>(3), 385–398 (2001).</w:t>
      </w:r>
    </w:p>
    <w:p w14:paraId="5EE672D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49.</w:t>
      </w:r>
      <w:r w:rsidRPr="002D4FE5">
        <w:rPr>
          <w:noProof/>
        </w:rPr>
        <w:tab/>
        <w:t xml:space="preserve">L. Breiman et al., </w:t>
      </w:r>
      <w:r w:rsidRPr="002D4FE5">
        <w:rPr>
          <w:i/>
          <w:iCs/>
          <w:noProof/>
        </w:rPr>
        <w:t>Classification and regression trees</w:t>
      </w:r>
      <w:r w:rsidRPr="002D4FE5">
        <w:rPr>
          <w:noProof/>
        </w:rPr>
        <w:t>, Wadsworth, Calif. (1984).</w:t>
      </w:r>
    </w:p>
    <w:p w14:paraId="49D0568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50.</w:t>
      </w:r>
      <w:r w:rsidRPr="002D4FE5">
        <w:rPr>
          <w:noProof/>
        </w:rPr>
        <w:tab/>
        <w:t xml:space="preserve">L. Breiman, “Bagging predictors,” Mach. Learn. </w:t>
      </w:r>
      <w:r w:rsidRPr="002D4FE5">
        <w:rPr>
          <w:b/>
          <w:bCs/>
          <w:noProof/>
        </w:rPr>
        <w:t>24</w:t>
      </w:r>
      <w:r w:rsidRPr="002D4FE5">
        <w:rPr>
          <w:noProof/>
        </w:rPr>
        <w:t>(2), 123–140 (1996).</w:t>
      </w:r>
    </w:p>
    <w:p w14:paraId="5895651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51.</w:t>
      </w:r>
      <w:r w:rsidRPr="002D4FE5">
        <w:rPr>
          <w:noProof/>
        </w:rPr>
        <w:tab/>
        <w:t xml:space="preserve">L. Breiman, “Random Forests,” Mach. Learn. </w:t>
      </w:r>
      <w:r w:rsidRPr="002D4FE5">
        <w:rPr>
          <w:b/>
          <w:bCs/>
          <w:noProof/>
        </w:rPr>
        <w:t>45</w:t>
      </w:r>
      <w:r w:rsidRPr="002D4FE5">
        <w:rPr>
          <w:noProof/>
        </w:rPr>
        <w:t>(1), 5–32 (2001) [doi:10.1023/A:1010933404324].</w:t>
      </w:r>
    </w:p>
    <w:p w14:paraId="76552070"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52.</w:t>
      </w:r>
      <w:r w:rsidRPr="002D4FE5">
        <w:rPr>
          <w:noProof/>
        </w:rPr>
        <w:tab/>
        <w:t xml:space="preserve">J. Amorós López et al., “Land cover classification of VHR airborne images for citrus grove identification,” ISPRS J. Photogramm. Remote Sens. </w:t>
      </w:r>
      <w:r w:rsidRPr="002D4FE5">
        <w:rPr>
          <w:b/>
          <w:bCs/>
          <w:noProof/>
        </w:rPr>
        <w:t>66</w:t>
      </w:r>
      <w:r w:rsidRPr="002D4FE5">
        <w:rPr>
          <w:noProof/>
        </w:rPr>
        <w:t>(1), 115–123, Elsevier B.V. (2011) [doi:10.1016/j.isprsjprs.2010.09.008].</w:t>
      </w:r>
    </w:p>
    <w:p w14:paraId="3ACA622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53.</w:t>
      </w:r>
      <w:r w:rsidRPr="002D4FE5">
        <w:rPr>
          <w:noProof/>
        </w:rPr>
        <w:tab/>
        <w:t xml:space="preserve">C. J. C. Burges, “A tutorial on support vector machines for pattern recognition,” Data Min. Knowl. Discov. </w:t>
      </w:r>
      <w:r w:rsidRPr="002D4FE5">
        <w:rPr>
          <w:b/>
          <w:bCs/>
          <w:noProof/>
        </w:rPr>
        <w:t>2</w:t>
      </w:r>
      <w:r w:rsidRPr="002D4FE5">
        <w:rPr>
          <w:noProof/>
        </w:rPr>
        <w:t>(2), 121–167 (1998) [doi:10.1023/A:1009715923555].</w:t>
      </w:r>
    </w:p>
    <w:p w14:paraId="0124103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54.</w:t>
      </w:r>
      <w:r w:rsidRPr="002D4FE5">
        <w:rPr>
          <w:noProof/>
        </w:rPr>
        <w:tab/>
        <w:t xml:space="preserve">R. P. W. Duin and D. M. J. Tax, “Statistical Pattern Recognition,” in Handbook of </w:t>
      </w:r>
      <w:r w:rsidRPr="002D4FE5">
        <w:rPr>
          <w:noProof/>
        </w:rPr>
        <w:lastRenderedPageBreak/>
        <w:t>Pattern Recognition and Computer Vision, 3rd ed., C. Chen and P. Wang, Eds., pp. 1–21, World Scientific, Singapore (2005) [doi:10.1142/9789812775320_0001].</w:t>
      </w:r>
    </w:p>
    <w:p w14:paraId="5F8EE19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55.</w:t>
      </w:r>
      <w:r w:rsidRPr="002D4FE5">
        <w:rPr>
          <w:noProof/>
        </w:rPr>
        <w:tab/>
        <w:t>OpenCV Development Team, “OpenCV documentation,” Open Source Computer Vision Library, 2014, &lt;http://docs.opencv.org/&gt;.</w:t>
      </w:r>
    </w:p>
    <w:p w14:paraId="07719FB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56.</w:t>
      </w:r>
      <w:r w:rsidRPr="002D4FE5">
        <w:rPr>
          <w:noProof/>
        </w:rPr>
        <w:tab/>
        <w:t>J. Serra and P. Soille, Eds., “Mathematical morphology and its applications to image processing,” in 2nd International Symposium on Mathematical Morphology (ISMM’94), p. 383, Kluwer Academic Publishers (1994).</w:t>
      </w:r>
    </w:p>
    <w:p w14:paraId="2D08514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57.</w:t>
      </w:r>
      <w:r w:rsidRPr="002D4FE5">
        <w:rPr>
          <w:noProof/>
        </w:rPr>
        <w:tab/>
        <w:t xml:space="preserve">T. Key et al., “A comparison of multispectral and multitemporal information in high spatial resolution imagery for classification of individual tree species in a temperate hardwood forest,” Remote Sens. Environ. </w:t>
      </w:r>
      <w:r w:rsidRPr="002D4FE5">
        <w:rPr>
          <w:b/>
          <w:bCs/>
          <w:noProof/>
        </w:rPr>
        <w:t>75</w:t>
      </w:r>
      <w:r w:rsidRPr="002D4FE5">
        <w:rPr>
          <w:noProof/>
        </w:rPr>
        <w:t>(1), 100–112, Elsevier (2001).</w:t>
      </w:r>
    </w:p>
    <w:p w14:paraId="33239E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58.</w:t>
      </w:r>
      <w:r w:rsidRPr="002D4FE5">
        <w:rPr>
          <w:noProof/>
        </w:rPr>
        <w:tab/>
        <w:t xml:space="preserve">B. W. Heumann, “Satellite remote sensing of mangrove forests: Recent advances and future opportunities,” Prog. Phys. Geogr. </w:t>
      </w:r>
      <w:r w:rsidRPr="002D4FE5">
        <w:rPr>
          <w:b/>
          <w:bCs/>
          <w:noProof/>
        </w:rPr>
        <w:t>35</w:t>
      </w:r>
      <w:r w:rsidRPr="002D4FE5">
        <w:rPr>
          <w:noProof/>
        </w:rPr>
        <w:t>(1), 87–108 (2011) [doi:10.1177/0309133310385371].</w:t>
      </w:r>
    </w:p>
    <w:p w14:paraId="787484C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59.</w:t>
      </w:r>
      <w:r w:rsidRPr="002D4FE5">
        <w:rPr>
          <w:noProof/>
        </w:rPr>
        <w:tab/>
        <w:t xml:space="preserve">H. Suganuma et al., “Stand biomass estimation method by canopy coverage for application to remote sensing in an arid area of Western Australia,” For. Ecol. Manage. </w:t>
      </w:r>
      <w:r w:rsidRPr="002D4FE5">
        <w:rPr>
          <w:b/>
          <w:bCs/>
          <w:noProof/>
        </w:rPr>
        <w:t>222</w:t>
      </w:r>
      <w:r w:rsidRPr="002D4FE5">
        <w:rPr>
          <w:noProof/>
        </w:rPr>
        <w:t>(1–3), 75–87 (2006) [doi:10.1016/j.foreco.2005.10.014].</w:t>
      </w:r>
    </w:p>
    <w:p w14:paraId="2917083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60.</w:t>
      </w:r>
      <w:r w:rsidRPr="002D4FE5">
        <w:rPr>
          <w:noProof/>
        </w:rPr>
        <w:tab/>
        <w:t xml:space="preserve">J. A. Ludwig, J. F. Reynolds, and P. D. Whitson, “Size-biomass relationships of several Chihuahuan desert shrubs,” Am. Midl. Nat. </w:t>
      </w:r>
      <w:r w:rsidRPr="002D4FE5">
        <w:rPr>
          <w:b/>
          <w:bCs/>
          <w:noProof/>
        </w:rPr>
        <w:t>94</w:t>
      </w:r>
      <w:r w:rsidRPr="002D4FE5">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1"/>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8-07-22T21:30:00Z" w:initials="ed">
    <w:p w14:paraId="3552C9F3" w14:textId="20CC440D" w:rsidR="002D4FE5" w:rsidRDefault="002D4FE5">
      <w:pPr>
        <w:pStyle w:val="CommentText"/>
      </w:pPr>
      <w:r>
        <w:rPr>
          <w:rStyle w:val="CommentReference"/>
        </w:rPr>
        <w:annotationRef/>
      </w:r>
      <w:r>
        <w:t xml:space="preserve">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w:t>
      </w:r>
      <w:proofErr w:type="spellStart"/>
      <w:r>
        <w:t>landsat</w:t>
      </w:r>
      <w:proofErr w:type="spellEnd"/>
      <w:r>
        <w:t xml:space="preserve"> 8 or sentinel 2 or </w:t>
      </w:r>
      <w:proofErr w:type="spellStart"/>
      <w:r>
        <w:t>modis</w:t>
      </w:r>
      <w:proofErr w:type="spellEnd"/>
      <w:r>
        <w:t>.</w:t>
      </w:r>
    </w:p>
  </w:comment>
  <w:comment w:id="2" w:author="reviewer 2" w:date="2018-07-22T21:54:00Z" w:initials="rev2">
    <w:p w14:paraId="3349DE98" w14:textId="3670A1B9" w:rsidR="002D4FE5" w:rsidRDefault="002D4FE5">
      <w:pPr>
        <w:pStyle w:val="CommentText"/>
      </w:pPr>
      <w:r>
        <w:rPr>
          <w:rStyle w:val="CommentReference"/>
        </w:rPr>
        <w:annotationRef/>
      </w:r>
      <w:r>
        <w:t xml:space="preserve">This paper describes the tasks of classification and mapping of the </w:t>
      </w:r>
      <w:proofErr w:type="spellStart"/>
      <w:r>
        <w:t>spekboom</w:t>
      </w:r>
      <w:proofErr w:type="spellEnd"/>
      <w:r>
        <w:t xml:space="preserve">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w:t>
      </w:r>
      <w:proofErr w:type="spellStart"/>
      <w:r>
        <w:t>radiometrically</w:t>
      </w:r>
      <w:proofErr w:type="spellEnd"/>
      <w:r>
        <w:t xml:space="preserve"> homogenized and some optimization techniques were applied for computational efficiency. In the classification, three classes were considered: </w:t>
      </w:r>
      <w:proofErr w:type="spellStart"/>
      <w:r>
        <w:t>spekboom</w:t>
      </w:r>
      <w:proofErr w:type="spellEnd"/>
      <w:r>
        <w:t xml:space="preserve">, tree and everything else. From the classification, different features were extracted, as for example, radiances, vegetation indices, entropic and statistic measures in sliding windows, etc. The classifiers considered were decision tree, random forest, SVM, Bayes normal and </w:t>
      </w:r>
      <w:proofErr w:type="spellStart"/>
      <w:r>
        <w:t>kNN</w:t>
      </w:r>
      <w:proofErr w:type="spellEnd"/>
      <w:r>
        <w:t xml:space="preserve">,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2D4FE5" w:rsidRDefault="002D4FE5">
      <w:pPr>
        <w:pStyle w:val="CommentText"/>
      </w:pPr>
    </w:p>
    <w:p w14:paraId="03E551BF" w14:textId="5339F20A" w:rsidR="002D4FE5" w:rsidRDefault="002D4FE5">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4" w:author="dugalh" w:date="2018-07-27T14:06:00Z" w:initials="dh">
    <w:p w14:paraId="4819A775" w14:textId="48C9BB70" w:rsidR="00235249" w:rsidRDefault="002360EF">
      <w:pPr>
        <w:pStyle w:val="CommentText"/>
      </w:pPr>
      <w:r>
        <w:rPr>
          <w:rStyle w:val="CommentReference"/>
        </w:rPr>
        <w:annotationRef/>
      </w:r>
      <w:r>
        <w:t>I think the novelty is in vegetation mapping with 1000’s of aerial images</w:t>
      </w:r>
      <w:r w:rsidR="00235249">
        <w:t xml:space="preserve"> (dealing with radiometric and habitat variation, and computation time)</w:t>
      </w:r>
      <w:r>
        <w:t xml:space="preserve">.  </w:t>
      </w:r>
      <w:r w:rsidR="00907C23">
        <w:t xml:space="preserve">The feature selection and radiometric calibration methods used are also novel (and relate to the above point).  But the novelty of calibration and feature selection has not been emphasized as they are unpublished and we can’t cite yet.  And seeing as the reviewers have not complained about that, </w:t>
      </w:r>
      <w:r w:rsidR="008A7966">
        <w:t>I think the less attention we draw to that aspect of novelty, the better</w:t>
      </w:r>
    </w:p>
    <w:p w14:paraId="7EB5BE3A" w14:textId="77777777" w:rsidR="00235249" w:rsidRDefault="00235249">
      <w:pPr>
        <w:pStyle w:val="CommentText"/>
      </w:pPr>
    </w:p>
    <w:p w14:paraId="54E24152" w14:textId="4CE66E0C" w:rsidR="002360EF" w:rsidRDefault="002360EF">
      <w:pPr>
        <w:pStyle w:val="CommentText"/>
      </w:pPr>
      <w:r>
        <w:t xml:space="preserve">The vast majority of studies work with a handful of images.  I have only seen one other study working at this scale which was a general tree canopy cover mapping in </w:t>
      </w:r>
      <w:r w:rsidR="00B55AA5">
        <w:t>USA</w:t>
      </w:r>
      <w:r w:rsidR="00235249">
        <w:t xml:space="preserve"> and it took 4h</w:t>
      </w:r>
      <w:r w:rsidR="00B55AA5">
        <w:t xml:space="preserve">rs </w:t>
      </w:r>
      <w:r w:rsidR="00235249">
        <w:t>to process 1 image</w:t>
      </w:r>
      <w:r w:rsidR="00B55AA5">
        <w:t>! (</w:t>
      </w:r>
      <w:proofErr w:type="gramStart"/>
      <w:r w:rsidR="00B55AA5">
        <w:t>using</w:t>
      </w:r>
      <w:proofErr w:type="gramEnd"/>
      <w:r w:rsidR="00B55AA5">
        <w:t xml:space="preserve"> </w:t>
      </w:r>
      <w:proofErr w:type="spellStart"/>
      <w:r w:rsidR="00B55AA5">
        <w:t>Definiens</w:t>
      </w:r>
      <w:proofErr w:type="spellEnd"/>
      <w:r w:rsidR="00B55AA5">
        <w:t xml:space="preserve"> Developer)</w:t>
      </w:r>
      <w:r w:rsidR="00907C23">
        <w:t>.</w:t>
      </w:r>
    </w:p>
    <w:p w14:paraId="34B15453" w14:textId="77777777" w:rsidR="00907C23" w:rsidRDefault="00907C23">
      <w:pPr>
        <w:pStyle w:val="CommentText"/>
      </w:pPr>
    </w:p>
    <w:p w14:paraId="2A2C9E4F" w14:textId="1DC3E141" w:rsidR="00907C23" w:rsidRDefault="00907C23">
      <w:pPr>
        <w:pStyle w:val="CommentText"/>
      </w:pPr>
      <w:r>
        <w:t xml:space="preserve">How would you respond to the question of novelty </w:t>
      </w:r>
      <w:proofErr w:type="spellStart"/>
      <w:r>
        <w:t>Adriaan</w:t>
      </w:r>
      <w:proofErr w:type="spellEnd"/>
      <w:r>
        <w:t>?</w:t>
      </w:r>
    </w:p>
  </w:comment>
  <w:comment w:id="3" w:author="reviewer 1" w:date="2018-07-22T21:32:00Z" w:initials="rev1">
    <w:p w14:paraId="6749C091" w14:textId="3860C7A1" w:rsidR="002D4FE5" w:rsidRDefault="002D4FE5">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In section 2.7, you can use terms "parametric" and "</w:t>
      </w:r>
      <w:proofErr w:type="spellStart"/>
      <w:r>
        <w:t>non parametric</w:t>
      </w:r>
      <w:proofErr w:type="spellEnd"/>
      <w:r>
        <w:t xml:space="preserve">" to differentiate methods which make respectively assumption and no assumption about data. </w:t>
      </w:r>
      <w:r>
        <w:b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 </w:t>
      </w:r>
      <w:r>
        <w:b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xml:space="preserve">) in table 7 to 10? </w:t>
      </w:r>
      <w:r>
        <w:br/>
        <w:t xml:space="preserve">To improve your illustration, could you add the resulting global map of </w:t>
      </w:r>
      <w:proofErr w:type="spellStart"/>
      <w:r>
        <w:t>spekboom</w:t>
      </w:r>
      <w:proofErr w:type="spellEnd"/>
      <w:r>
        <w:t xml:space="preserve"> in your study area?</w:t>
      </w:r>
    </w:p>
  </w:comment>
  <w:comment w:id="5" w:author="reviewer 1" w:date="2018-07-22T21:40:00Z" w:initials="rev1">
    <w:p w14:paraId="23D3CDCE" w14:textId="5A19C91F" w:rsidR="002D4FE5" w:rsidRDefault="002D4FE5">
      <w:pPr>
        <w:pStyle w:val="CommentText"/>
      </w:pPr>
      <w:r>
        <w:rPr>
          <w:rStyle w:val="CommentReference"/>
        </w:rPr>
        <w:annotationRef/>
      </w:r>
      <w:proofErr w:type="gramStart"/>
      <w:r>
        <w:t>spectral</w:t>
      </w:r>
      <w:proofErr w:type="gramEnd"/>
      <w:r>
        <w:t xml:space="preserve"> bands</w:t>
      </w:r>
    </w:p>
  </w:comment>
  <w:comment w:id="6" w:author="dugalh" w:date="2018-07-27T18:45:00Z" w:initials="dh">
    <w:p w14:paraId="2FBBC52D" w14:textId="3366F5D8" w:rsidR="004F4336" w:rsidRDefault="004F4336">
      <w:pPr>
        <w:pStyle w:val="CommentText"/>
      </w:pPr>
      <w:r>
        <w:rPr>
          <w:rStyle w:val="CommentReference"/>
        </w:rPr>
        <w:annotationRef/>
      </w:r>
      <w:r>
        <w:t>? “</w:t>
      </w:r>
      <w:proofErr w:type="gramStart"/>
      <w:r>
        <w:t>spectral</w:t>
      </w:r>
      <w:proofErr w:type="gramEnd"/>
      <w:r>
        <w:t xml:space="preserve"> bands” is not grammatically correct as the rest of the list items are singular hence “spectral band” </w:t>
      </w:r>
    </w:p>
  </w:comment>
  <w:comment w:id="10" w:author="reviewer 1" w:date="2018-07-22T21:41:00Z" w:initials="rev1">
    <w:p w14:paraId="2A459842" w14:textId="57E04077" w:rsidR="002D4FE5" w:rsidRDefault="002D4FE5">
      <w:pPr>
        <w:pStyle w:val="CommentText"/>
      </w:pPr>
      <w:r>
        <w:rPr>
          <w:rStyle w:val="CommentReference"/>
        </w:rPr>
        <w:annotationRef/>
      </w:r>
      <w:proofErr w:type="gramStart"/>
      <w:r>
        <w:t>spectral</w:t>
      </w:r>
      <w:proofErr w:type="gramEnd"/>
      <w:r>
        <w:t xml:space="preserve"> bands</w:t>
      </w:r>
    </w:p>
  </w:comment>
  <w:comment w:id="26" w:author="reviewer 1" w:date="2018-07-22T21:34:00Z" w:initials="rev1">
    <w:p w14:paraId="034A5019" w14:textId="77777777" w:rsidR="00FF0829" w:rsidRDefault="00FF0829" w:rsidP="00FF0829">
      <w:pPr>
        <w:pStyle w:val="CommentText"/>
      </w:pPr>
      <w:r>
        <w:rPr>
          <w:rStyle w:val="CommentReference"/>
        </w:rPr>
        <w:annotationRef/>
      </w:r>
      <w:r>
        <w:t>In section 2.2, could you give details of spectral bands. Why did you use Modis data instead of Sentinel-2 data for example?</w:t>
      </w:r>
    </w:p>
  </w:comment>
  <w:comment w:id="27" w:author="dugalh" w:date="2018-07-27T13:30:00Z" w:initials="dh">
    <w:p w14:paraId="54EF8CD2" w14:textId="539200A9" w:rsidR="00FF0829" w:rsidRDefault="00FF0829" w:rsidP="00FF0829">
      <w:pPr>
        <w:pStyle w:val="CommentText"/>
      </w:pPr>
      <w:r>
        <w:rPr>
          <w:rStyle w:val="CommentReference"/>
        </w:rPr>
        <w:annotationRef/>
      </w:r>
      <w:r>
        <w:t>I provide a plot of MODIS and DMC RSR’s now</w:t>
      </w:r>
      <w:r w:rsidR="00733B6E">
        <w:t xml:space="preserve"> – see 3.1</w:t>
      </w:r>
    </w:p>
    <w:p w14:paraId="04FA47E9" w14:textId="77777777" w:rsidR="00FF0829" w:rsidRDefault="00FF0829" w:rsidP="00FF0829">
      <w:pPr>
        <w:pStyle w:val="CommentText"/>
      </w:pPr>
    </w:p>
    <w:p w14:paraId="10A5642E" w14:textId="77777777" w:rsidR="00FF0829" w:rsidRDefault="00FF0829" w:rsidP="00FF0829">
      <w:pPr>
        <w:pStyle w:val="CommentText"/>
      </w:pPr>
      <w:r>
        <w:t xml:space="preserve">MODIS is used because it is BRDF corrected.  Also there is no Sentinel data concurrent to the aerial imagery.  </w:t>
      </w:r>
    </w:p>
  </w:comment>
  <w:comment w:id="321" w:author="reviewer 1" w:date="2018-07-22T21:32:00Z" w:initials="rev1">
    <w:p w14:paraId="73D7361D" w14:textId="5A8AC572" w:rsidR="002D4FE5" w:rsidRDefault="002D4FE5">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322" w:author="dugalh" w:date="2018-07-27T13:18:00Z" w:initials="dh">
    <w:p w14:paraId="7428909E" w14:textId="6570F7C8" w:rsidR="006B567C" w:rsidRDefault="006B567C">
      <w:pPr>
        <w:pStyle w:val="CommentText"/>
      </w:pPr>
      <w:r>
        <w:t xml:space="preserve">If we combine sections 2 and 3, we will confuse things as we will have 2 sections titled “Feature Selection” and 2 sections titled “Classification…” </w:t>
      </w:r>
      <w:proofErr w:type="spellStart"/>
      <w:r>
        <w:t>i.e</w:t>
      </w:r>
      <w:proofErr w:type="spellEnd"/>
      <w:r>
        <w:t xml:space="preserve"> it will not be clear what is the description of the experiment and what is the description of the results</w:t>
      </w:r>
      <w:r w:rsidR="00466341">
        <w:t xml:space="preserve"> of the experiment</w:t>
      </w:r>
      <w:r>
        <w:t xml:space="preserve">.  Also, I’m not sure how combining them would make </w:t>
      </w:r>
      <w:r w:rsidR="00466341">
        <w:t>the method appear more generic / independent of the data.</w:t>
      </w:r>
    </w:p>
    <w:p w14:paraId="3BC11363" w14:textId="77777777" w:rsidR="006B567C" w:rsidRDefault="006B567C">
      <w:pPr>
        <w:pStyle w:val="CommentText"/>
      </w:pPr>
    </w:p>
    <w:p w14:paraId="1F5AD4EA" w14:textId="26F45D5E" w:rsidR="002D4FE5" w:rsidRDefault="00FF0829">
      <w:pPr>
        <w:pStyle w:val="CommentText"/>
      </w:pPr>
      <w:r>
        <w:t>I think a better option is to put 2.1, 2.2 and 2.4 under a separate “Data” section.  Then have the other 2.x under “Methods and Experiments”.  That separates method from data and also shortens the method section which was a bit long.  But part of 2.2 discusses calibration of imagery, which is a method, so this must be separated out and placed under “Methods and Experiments”</w:t>
      </w:r>
    </w:p>
    <w:p w14:paraId="5743BD0D" w14:textId="77777777" w:rsidR="00FF0829" w:rsidRDefault="00FF0829">
      <w:pPr>
        <w:pStyle w:val="CommentText"/>
      </w:pPr>
    </w:p>
    <w:p w14:paraId="059BEF29" w14:textId="49EFD70B" w:rsidR="002D4FE5" w:rsidRDefault="00FF0829">
      <w:pPr>
        <w:pStyle w:val="CommentText"/>
      </w:pPr>
      <w:r>
        <w:t xml:space="preserve">I have done the above – is it OK? </w:t>
      </w:r>
      <w:proofErr w:type="gramStart"/>
      <w:r>
        <w:t>or</w:t>
      </w:r>
      <w:proofErr w:type="gramEnd"/>
      <w:r>
        <w:t xml:space="preserve"> worse</w:t>
      </w:r>
      <w:r w:rsidR="002D4FE5">
        <w:t>?</w:t>
      </w:r>
    </w:p>
  </w:comment>
  <w:comment w:id="340" w:author="reviewer 1" w:date="2018-07-22T21:34:00Z" w:initials="rev1">
    <w:p w14:paraId="18C5971C" w14:textId="35468D09" w:rsidR="002D4FE5" w:rsidRDefault="002D4FE5">
      <w:pPr>
        <w:pStyle w:val="CommentText"/>
      </w:pPr>
      <w:r>
        <w:rPr>
          <w:rStyle w:val="CommentReference"/>
        </w:rPr>
        <w:annotationRef/>
      </w:r>
      <w:r>
        <w:t>In section 2.2, could you give details of spectral bands. Why did you use Modis data instead of Sentinel-2 data for example?</w:t>
      </w:r>
    </w:p>
  </w:comment>
  <w:comment w:id="341" w:author="dugalh" w:date="2018-07-27T13:30:00Z" w:initials="dh">
    <w:p w14:paraId="2B6BCED3" w14:textId="320319E6" w:rsidR="002D4FE5" w:rsidRDefault="002D4FE5">
      <w:pPr>
        <w:pStyle w:val="CommentText"/>
      </w:pPr>
      <w:r>
        <w:rPr>
          <w:rStyle w:val="CommentReference"/>
        </w:rPr>
        <w:annotationRef/>
      </w:r>
      <w:r>
        <w:t>I provide a plot of MODIS and DMC RSR’s now</w:t>
      </w:r>
    </w:p>
    <w:p w14:paraId="0AC7E75A" w14:textId="77777777" w:rsidR="002D4FE5" w:rsidRDefault="002D4FE5">
      <w:pPr>
        <w:pStyle w:val="CommentText"/>
      </w:pPr>
    </w:p>
    <w:p w14:paraId="5F37D097" w14:textId="74A43B4D" w:rsidR="002D4FE5" w:rsidRDefault="002D4FE5">
      <w:pPr>
        <w:pStyle w:val="CommentText"/>
      </w:pPr>
      <w:r>
        <w:t xml:space="preserve">MODIS is used because it is BRDF corrected.  Also there is no Sentinel data concurrent to the aerial imagery.  </w:t>
      </w:r>
    </w:p>
  </w:comment>
  <w:comment w:id="348" w:author="dugalh" w:date="2018-07-27T13:55:00Z" w:initials="dh">
    <w:p w14:paraId="211FD992" w14:textId="7C158D34" w:rsidR="0002449F" w:rsidRDefault="0002449F">
      <w:pPr>
        <w:pStyle w:val="CommentText"/>
      </w:pPr>
      <w:r>
        <w:rPr>
          <w:rStyle w:val="CommentReference"/>
        </w:rPr>
        <w:annotationRef/>
      </w:r>
      <w:proofErr w:type="gramStart"/>
      <w:r>
        <w:t>optional</w:t>
      </w:r>
      <w:proofErr w:type="gramEnd"/>
    </w:p>
  </w:comment>
  <w:comment w:id="350" w:author="dugalh" w:date="2018-07-27T13:56:00Z" w:initials="dh">
    <w:p w14:paraId="66D3CB63" w14:textId="24C5FEE7" w:rsidR="0002449F" w:rsidRDefault="0002449F">
      <w:pPr>
        <w:pStyle w:val="CommentText"/>
      </w:pPr>
      <w:r>
        <w:rPr>
          <w:rStyle w:val="CommentReference"/>
        </w:rPr>
        <w:annotationRef/>
      </w:r>
      <w:proofErr w:type="gramStart"/>
      <w:r>
        <w:t>to</w:t>
      </w:r>
      <w:proofErr w:type="gramEnd"/>
      <w:r>
        <w:t xml:space="preserve"> help clarify why we can’t use Sentinel-2</w:t>
      </w:r>
    </w:p>
  </w:comment>
  <w:comment w:id="354" w:author="dugalh" w:date="2018-07-27T13:40:00Z" w:initials="dh">
    <w:p w14:paraId="4CC08D01" w14:textId="122013A2" w:rsidR="002D4FE5" w:rsidRDefault="002D4FE5">
      <w:pPr>
        <w:pStyle w:val="CommentText"/>
      </w:pPr>
      <w:r>
        <w:rPr>
          <w:rStyle w:val="CommentReference"/>
        </w:rPr>
        <w:annotationRef/>
      </w:r>
      <w:r w:rsidR="002360EF">
        <w:t>Should</w:t>
      </w:r>
      <w:r>
        <w:t xml:space="preserve"> this </w:t>
      </w:r>
      <w:r w:rsidR="002360EF">
        <w:t xml:space="preserve">go </w:t>
      </w:r>
      <w:r>
        <w:t>in the manuscript or in a “response to referees” document</w:t>
      </w:r>
    </w:p>
  </w:comment>
  <w:comment w:id="399" w:author="reviewer 1" w:date="2018-07-22T21:35:00Z" w:initials="rev1">
    <w:p w14:paraId="6E9D6C1B" w14:textId="422BC237" w:rsidR="002D4FE5" w:rsidRDefault="002D4FE5">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705" w:author="reviewer 1" w:date="2018-07-22T21:46:00Z" w:initials="rev1">
    <w:p w14:paraId="10B026D9" w14:textId="65A4C48B" w:rsidR="002D4FE5" w:rsidRDefault="002D4FE5">
      <w:pPr>
        <w:pStyle w:val="CommentText"/>
      </w:pPr>
      <w:r>
        <w:rPr>
          <w:rStyle w:val="CommentReference"/>
        </w:rPr>
        <w:annotationRef/>
      </w:r>
      <w:proofErr w:type="gramStart"/>
      <w:r>
        <w:t>only</w:t>
      </w:r>
      <w:proofErr w:type="gramEnd"/>
      <w:r>
        <w:t xml:space="preserve"> one pixel</w:t>
      </w:r>
    </w:p>
  </w:comment>
  <w:comment w:id="709" w:author="reviewer 1" w:date="2018-07-22T21:44:00Z" w:initials="rev1">
    <w:p w14:paraId="538F8F20" w14:textId="0F8F49B4" w:rsidR="002D4FE5" w:rsidRDefault="002D4FE5">
      <w:pPr>
        <w:pStyle w:val="CommentText"/>
      </w:pPr>
      <w:r>
        <w:rPr>
          <w:rStyle w:val="CommentReference"/>
        </w:rPr>
        <w:annotationRef/>
      </w:r>
      <w:proofErr w:type="gramStart"/>
      <w:r>
        <w:t>if</w:t>
      </w:r>
      <w:proofErr w:type="gramEnd"/>
      <w:r>
        <w:t xml:space="preserve"> you give that kind of details (700 nm), you have to describe spectral bands characteristics in section 2.2</w:t>
      </w:r>
    </w:p>
  </w:comment>
  <w:comment w:id="710" w:author="dugalh" w:date="2018-07-27T14:51:00Z" w:initials="dh">
    <w:p w14:paraId="7020CEBE" w14:textId="2D5387FF" w:rsidR="00AF592E" w:rsidRDefault="00AF592E">
      <w:pPr>
        <w:pStyle w:val="CommentText"/>
      </w:pPr>
      <w:r>
        <w:rPr>
          <w:rStyle w:val="CommentReference"/>
        </w:rPr>
        <w:annotationRef/>
      </w:r>
      <w:r>
        <w:t>There is a graph now.  Sufficient?</w:t>
      </w:r>
    </w:p>
  </w:comment>
  <w:comment w:id="715" w:author="reviewer 1" w:date="2018-07-22T21:50:00Z" w:initials="rev1">
    <w:p w14:paraId="504A0F82" w14:textId="7A919B8E" w:rsidR="002D4FE5" w:rsidRDefault="002D4FE5">
      <w:pPr>
        <w:pStyle w:val="CommentText"/>
      </w:pPr>
      <w:r>
        <w:rPr>
          <w:rStyle w:val="CommentReference"/>
        </w:rPr>
        <w:annotationRef/>
      </w:r>
      <w:proofErr w:type="gramStart"/>
      <w:r>
        <w:t>no</w:t>
      </w:r>
      <w:proofErr w:type="gramEnd"/>
      <w:r>
        <w:t xml:space="preserve"> assumption</w:t>
      </w:r>
    </w:p>
  </w:comment>
  <w:comment w:id="717" w:author="reviewer 1" w:date="2018-07-22T21:36:00Z" w:initials="rev1">
    <w:p w14:paraId="23C68216" w14:textId="2D5126E5" w:rsidR="002D4FE5" w:rsidRDefault="002D4FE5">
      <w:pPr>
        <w:pStyle w:val="CommentText"/>
      </w:pPr>
      <w:r>
        <w:rPr>
          <w:rStyle w:val="CommentReference"/>
        </w:rPr>
        <w:annotationRef/>
      </w:r>
      <w:r>
        <w:t>In section 2.7, you can use terms "parametric" and "</w:t>
      </w:r>
      <w:proofErr w:type="spellStart"/>
      <w:r>
        <w:t>non parametric</w:t>
      </w:r>
      <w:proofErr w:type="spellEnd"/>
      <w:r>
        <w:t>" to differentiate methods which make respectively assumption and no assumption about data.</w:t>
      </w:r>
    </w:p>
  </w:comment>
  <w:comment w:id="718" w:author="dugalh" w:date="2018-07-27T16:34:00Z" w:initials="dh">
    <w:p w14:paraId="51BAD636" w14:textId="13C8C3FF" w:rsidR="00875BEA" w:rsidRDefault="00875BEA">
      <w:pPr>
        <w:pStyle w:val="CommentText"/>
      </w:pPr>
      <w:r>
        <w:t xml:space="preserve">I have changed some of the text below </w:t>
      </w:r>
      <w:r w:rsidR="00733B6E">
        <w:t xml:space="preserve">from </w:t>
      </w:r>
      <w:r>
        <w:t>“makes no assumptions about the class distributions/data” to “non-parametric”.</w:t>
      </w:r>
      <w:r w:rsidR="00733B6E">
        <w:t xml:space="preserve">  </w:t>
      </w:r>
      <w:r w:rsidR="00733B6E">
        <w:t xml:space="preserve">I </w:t>
      </w:r>
      <w:r w:rsidR="00733B6E">
        <w:t xml:space="preserve">hope this is </w:t>
      </w:r>
      <w:r w:rsidR="00733B6E">
        <w:t xml:space="preserve">what he/she wants here.  </w:t>
      </w:r>
    </w:p>
    <w:p w14:paraId="0EF4E6E4" w14:textId="37470064" w:rsidR="004A4501" w:rsidRDefault="004A4501">
      <w:pPr>
        <w:pStyle w:val="CommentText"/>
      </w:pPr>
      <w:r>
        <w:t xml:space="preserve"> </w:t>
      </w:r>
    </w:p>
  </w:comment>
  <w:comment w:id="728" w:author="reviewer 1" w:date="2018-07-22T21:51:00Z" w:initials="rev1">
    <w:p w14:paraId="3CF69AF3" w14:textId="08865EF5" w:rsidR="002D4FE5" w:rsidRDefault="002D4FE5">
      <w:pPr>
        <w:pStyle w:val="CommentText"/>
      </w:pPr>
      <w:r>
        <w:rPr>
          <w:rStyle w:val="CommentReference"/>
        </w:rPr>
        <w:annotationRef/>
      </w:r>
      <w:proofErr w:type="gramStart"/>
      <w:r>
        <w:t>to</w:t>
      </w:r>
      <w:proofErr w:type="gramEnd"/>
      <w:r>
        <w:t xml:space="preserve"> as the Maximum Likelihood (ML) classifier</w:t>
      </w:r>
    </w:p>
  </w:comment>
  <w:comment w:id="729" w:author="dugalh" w:date="2018-07-27T14:48:00Z" w:initials="dh">
    <w:p w14:paraId="693E293A" w14:textId="47F28D46" w:rsidR="00235249" w:rsidRDefault="00235249">
      <w:pPr>
        <w:pStyle w:val="CommentText"/>
      </w:pPr>
      <w:r>
        <w:rPr>
          <w:rStyle w:val="CommentReference"/>
        </w:rPr>
        <w:annotationRef/>
      </w:r>
      <w:r>
        <w:t>ML is actually expanded in the introduction</w:t>
      </w:r>
    </w:p>
  </w:comment>
  <w:comment w:id="732" w:author="dugalh" w:date="2018-07-27T16:52:00Z" w:initials="dh">
    <w:p w14:paraId="2125BCF8" w14:textId="1E5ED6AC" w:rsidR="00475CCF" w:rsidRDefault="00475CCF">
      <w:pPr>
        <w:pStyle w:val="CommentText"/>
      </w:pPr>
      <w:r>
        <w:rPr>
          <w:rStyle w:val="CommentReference"/>
        </w:rPr>
        <w:annotationRef/>
      </w:r>
      <w:r>
        <w:t xml:space="preserve">Do I need to add “(i.e. it is a parametric classifier)”?  Seems unwieldly </w:t>
      </w:r>
    </w:p>
  </w:comment>
  <w:comment w:id="733" w:author="reviewer 1" w:date="2018-07-22T21:52:00Z" w:initials="rev1">
    <w:p w14:paraId="5C19458E" w14:textId="37E80003" w:rsidR="002D4FE5" w:rsidRDefault="002D4FE5">
      <w:pPr>
        <w:pStyle w:val="CommentText"/>
      </w:pPr>
      <w:r>
        <w:rPr>
          <w:rStyle w:val="CommentReference"/>
        </w:rPr>
        <w:annotationRef/>
      </w:r>
      <w:proofErr w:type="gramStart"/>
      <w:r>
        <w:t>no</w:t>
      </w:r>
      <w:proofErr w:type="gramEnd"/>
      <w:r>
        <w:t xml:space="preserve"> assumption</w:t>
      </w:r>
    </w:p>
  </w:comment>
  <w:comment w:id="843" w:author="reviewer 1" w:date="2018-07-22T21:38:00Z" w:initials="rev1">
    <w:p w14:paraId="14B2164E" w14:textId="77777777" w:rsidR="0079779B" w:rsidRDefault="0079779B" w:rsidP="0079779B">
      <w:pPr>
        <w:pStyle w:val="CommentText"/>
      </w:pPr>
      <w:r>
        <w:rPr>
          <w:rStyle w:val="CommentReference"/>
        </w:rPr>
        <w:annotationRef/>
      </w:r>
      <w: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in table 7 to 10?</w:t>
      </w:r>
    </w:p>
  </w:comment>
  <w:comment w:id="844" w:author="dugalh" w:date="2018-07-30T18:35:00Z" w:initials="dh">
    <w:p w14:paraId="535B2E7A" w14:textId="33764FD3" w:rsidR="0096173C" w:rsidRDefault="0096173C">
      <w:pPr>
        <w:pStyle w:val="CommentText"/>
      </w:pPr>
      <w:r>
        <w:rPr>
          <w:rStyle w:val="CommentReference"/>
        </w:rPr>
        <w:annotationRef/>
      </w:r>
      <w:r>
        <w:t xml:space="preserve">As the performance on the labeled pixel data was not as important as the performance on the in situ canopy cover data, these variances are not that interesting.  Also, it doesn’t seem to be common practice to report them in remote sensing.  In any case, I have added the </w:t>
      </w:r>
      <w:proofErr w:type="spellStart"/>
      <w:r>
        <w:t>std</w:t>
      </w:r>
      <w:proofErr w:type="spellEnd"/>
      <w:r>
        <w:t xml:space="preserve"> error for all performance measures.  The SAE describes variability for the canopy cover performance</w:t>
      </w:r>
      <w:r w:rsidR="0016500F">
        <w:t>, so no addition there</w:t>
      </w:r>
      <w:r>
        <w:t>.</w:t>
      </w:r>
    </w:p>
    <w:p w14:paraId="356DF5C6" w14:textId="77777777" w:rsidR="0096173C" w:rsidRDefault="0096173C">
      <w:pPr>
        <w:pStyle w:val="CommentText"/>
      </w:pPr>
    </w:p>
    <w:p w14:paraId="13D4383E" w14:textId="6245E45E" w:rsidR="0096173C" w:rsidRDefault="0096173C">
      <w:pPr>
        <w:pStyle w:val="CommentText"/>
      </w:pPr>
      <w:r>
        <w:t xml:space="preserve">I’m not sure that we need the </w:t>
      </w:r>
      <w:proofErr w:type="spellStart"/>
      <w:r>
        <w:t>std</w:t>
      </w:r>
      <w:proofErr w:type="spellEnd"/>
      <w:r>
        <w:t xml:space="preserve"> error for all measures, but they are there now.  OK </w:t>
      </w:r>
      <w:proofErr w:type="spellStart"/>
      <w:r>
        <w:t>Adriaan</w:t>
      </w:r>
      <w:proofErr w:type="spellEnd"/>
      <w:r>
        <w:t>?</w:t>
      </w:r>
    </w:p>
    <w:p w14:paraId="2E56E602" w14:textId="77777777" w:rsidR="0096173C" w:rsidRDefault="0096173C">
      <w:pPr>
        <w:pStyle w:val="CommentText"/>
      </w:pPr>
    </w:p>
    <w:p w14:paraId="53EDF0C1" w14:textId="472542FE" w:rsidR="0096173C" w:rsidRDefault="0096173C">
      <w:pPr>
        <w:pStyle w:val="CommentText"/>
      </w:pPr>
      <w:r>
        <w:t xml:space="preserve">  </w:t>
      </w:r>
    </w:p>
  </w:comment>
  <w:comment w:id="845" w:author="dugalh" w:date="2018-07-30T18:46:00Z" w:initials="dh">
    <w:p w14:paraId="457C9699" w14:textId="007C4179" w:rsidR="0016500F" w:rsidRDefault="0016500F">
      <w:pPr>
        <w:pStyle w:val="CommentText"/>
      </w:pPr>
      <w:r>
        <w:rPr>
          <w:rStyle w:val="CommentReference"/>
        </w:rPr>
        <w:annotationRef/>
      </w:r>
      <w:r>
        <w:t xml:space="preserve">I had to regenerate results.  As they rely on random sub-sampling and splitting (for data reduction &amp; cross validation) (which I stupidly didn’t </w:t>
      </w:r>
      <w:r>
        <w:t>save)</w:t>
      </w:r>
      <w:bookmarkStart w:id="847" w:name="_GoBack"/>
      <w:bookmarkEnd w:id="847"/>
      <w:r>
        <w:t>, they have changed.  But only slightly.</w:t>
      </w:r>
    </w:p>
  </w:comment>
  <w:comment w:id="862" w:author="dugalh" w:date="2018-07-30T18:41:00Z" w:initials="dh">
    <w:p w14:paraId="0C8C728E" w14:textId="77777777" w:rsidR="005C3008" w:rsidRDefault="0096173C">
      <w:pPr>
        <w:pStyle w:val="CommentText"/>
      </w:pPr>
      <w:r>
        <w:rPr>
          <w:rStyle w:val="CommentReference"/>
        </w:rPr>
        <w:annotationRef/>
      </w:r>
      <w:r>
        <w:t xml:space="preserve">Note that I increased Kappa to 3 decimal places otherwise a lot of the </w:t>
      </w:r>
      <w:proofErr w:type="spellStart"/>
      <w:r>
        <w:t>std</w:t>
      </w:r>
      <w:proofErr w:type="spellEnd"/>
      <w:r>
        <w:t xml:space="preserve"> errors for Kappa would have been zero.  OK</w:t>
      </w:r>
      <w:r>
        <w:t>, or should I change back to 2</w:t>
      </w:r>
      <w:r w:rsidR="005C3008">
        <w:t xml:space="preserve">, or leave Kappa </w:t>
      </w:r>
      <w:proofErr w:type="spellStart"/>
      <w:r w:rsidR="005C3008">
        <w:t>std</w:t>
      </w:r>
      <w:proofErr w:type="spellEnd"/>
      <w:r w:rsidR="005C3008">
        <w:t xml:space="preserve"> error out</w:t>
      </w:r>
      <w:r>
        <w:t>?</w:t>
      </w:r>
      <w:r>
        <w:t xml:space="preserve">  </w:t>
      </w:r>
    </w:p>
    <w:p w14:paraId="5E88CDDD" w14:textId="77777777" w:rsidR="005C3008" w:rsidRDefault="005C3008">
      <w:pPr>
        <w:pStyle w:val="CommentText"/>
      </w:pPr>
    </w:p>
    <w:p w14:paraId="0BA145A9" w14:textId="7E1772B5" w:rsidR="0096173C" w:rsidRDefault="0096173C">
      <w:pPr>
        <w:pStyle w:val="CommentText"/>
      </w:pPr>
      <w:r>
        <w:t>I don’t want to change the decimal places for all measures to 3</w:t>
      </w:r>
      <w:r w:rsidR="005C3008">
        <w:t xml:space="preserve"> – I will have to do it for the whole paper which will be a big mission</w:t>
      </w:r>
      <w:r>
        <w:t>.</w:t>
      </w:r>
    </w:p>
  </w:comment>
  <w:comment w:id="1285" w:author="reviewer 1" w:date="2018-07-22T21:36:00Z" w:initials="rev1">
    <w:p w14:paraId="1D4DE7F3" w14:textId="7F3E788C" w:rsidR="002D4FE5" w:rsidRDefault="002D4FE5">
      <w:pPr>
        <w:pStyle w:val="CommentText"/>
      </w:pPr>
      <w:r>
        <w:rPr>
          <w:rStyle w:val="CommentReference"/>
        </w:rPr>
        <w:annotationRef/>
      </w:r>
      <w: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w:t>
      </w:r>
    </w:p>
  </w:comment>
  <w:comment w:id="1290" w:author="reviewer 1" w:date="2018-07-22T21:39:00Z" w:initials="rev1">
    <w:p w14:paraId="308DC767" w14:textId="579005D3" w:rsidR="002D4FE5" w:rsidRDefault="002D4FE5">
      <w:pPr>
        <w:pStyle w:val="CommentText"/>
      </w:pPr>
      <w:r>
        <w:rPr>
          <w:rStyle w:val="CommentReference"/>
        </w:rPr>
        <w:annotationRef/>
      </w:r>
      <w:r>
        <w:t xml:space="preserve">To improve your illustration, could you add the resulting global map of </w:t>
      </w:r>
      <w:proofErr w:type="spellStart"/>
      <w:r>
        <w:t>spekboom</w:t>
      </w:r>
      <w:proofErr w:type="spellEnd"/>
      <w:r>
        <w:t xml:space="preserve"> in your study area?</w:t>
      </w:r>
    </w:p>
  </w:comment>
  <w:comment w:id="1291" w:author="reviewer 2" w:date="2018-07-22T21:55:00Z" w:initials="rev2">
    <w:p w14:paraId="76B6AA2A" w14:textId="164A530D" w:rsidR="002D4FE5" w:rsidRDefault="002D4FE5">
      <w:pPr>
        <w:pStyle w:val="CommentText"/>
      </w:pPr>
      <w:r>
        <w:rPr>
          <w:rStyle w:val="CommentReference"/>
        </w:rPr>
        <w:annotationRef/>
      </w:r>
      <w:r>
        <w:t xml:space="preserve">In the discussion section, the presented method could be compared to others previously considered, for example, </w:t>
      </w:r>
      <w:r>
        <w:br/>
      </w:r>
      <w:r>
        <w:br/>
        <w:t xml:space="preserve">Su, </w:t>
      </w:r>
      <w:proofErr w:type="spellStart"/>
      <w:r>
        <w:t>Lihong</w:t>
      </w:r>
      <w:proofErr w:type="spellEnd"/>
      <w:r>
        <w:t>. "Optimizing support vector machine learning for semi-arid vegetation mapping by using clustering analysis." ISPRS Journal of Photogrammetry and Remote Sensing 64.4 (2009): 407-413.</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52C9F3" w15:done="0"/>
  <w15:commentEx w15:paraId="03E551BF" w15:done="0"/>
  <w15:commentEx w15:paraId="2A2C9E4F" w15:paraIdParent="03E551BF" w15:done="0"/>
  <w15:commentEx w15:paraId="6749C091" w15:done="0"/>
  <w15:commentEx w15:paraId="23D3CDCE" w15:done="0"/>
  <w15:commentEx w15:paraId="2FBBC52D" w15:paraIdParent="23D3CDCE" w15:done="0"/>
  <w15:commentEx w15:paraId="2A459842" w15:done="0"/>
  <w15:commentEx w15:paraId="034A5019" w15:done="0"/>
  <w15:commentEx w15:paraId="10A5642E" w15:paraIdParent="034A5019" w15:done="0"/>
  <w15:commentEx w15:paraId="73D7361D" w15:done="0"/>
  <w15:commentEx w15:paraId="059BEF29" w15:paraIdParent="73D7361D" w15:done="0"/>
  <w15:commentEx w15:paraId="18C5971C" w15:done="0"/>
  <w15:commentEx w15:paraId="5F37D097" w15:paraIdParent="18C5971C" w15:done="0"/>
  <w15:commentEx w15:paraId="211FD992" w15:done="0"/>
  <w15:commentEx w15:paraId="66D3CB63" w15:done="0"/>
  <w15:commentEx w15:paraId="4CC08D01" w15:done="0"/>
  <w15:commentEx w15:paraId="6E9D6C1B" w15:done="0"/>
  <w15:commentEx w15:paraId="10B026D9" w15:done="0"/>
  <w15:commentEx w15:paraId="538F8F20" w15:done="0"/>
  <w15:commentEx w15:paraId="7020CEBE" w15:paraIdParent="538F8F20" w15:done="0"/>
  <w15:commentEx w15:paraId="504A0F82" w15:done="0"/>
  <w15:commentEx w15:paraId="23C68216" w15:done="0"/>
  <w15:commentEx w15:paraId="0EF4E6E4" w15:paraIdParent="23C68216" w15:done="0"/>
  <w15:commentEx w15:paraId="3CF69AF3" w15:done="0"/>
  <w15:commentEx w15:paraId="693E293A" w15:paraIdParent="3CF69AF3" w15:done="0"/>
  <w15:commentEx w15:paraId="2125BCF8" w15:done="0"/>
  <w15:commentEx w15:paraId="5C19458E" w15:done="0"/>
  <w15:commentEx w15:paraId="14B2164E" w15:done="0"/>
  <w15:commentEx w15:paraId="53EDF0C1" w15:paraIdParent="14B2164E" w15:done="0"/>
  <w15:commentEx w15:paraId="457C9699" w15:done="0"/>
  <w15:commentEx w15:paraId="0BA145A9" w15:done="0"/>
  <w15:commentEx w15:paraId="1D4DE7F3" w15:done="0"/>
  <w15:commentEx w15:paraId="308DC767" w15:done="0"/>
  <w15:commentEx w15:paraId="76B6AA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A63946" w14:textId="77777777" w:rsidR="005600FC" w:rsidRDefault="005600FC" w:rsidP="007C5F60">
      <w:r>
        <w:separator/>
      </w:r>
    </w:p>
  </w:endnote>
  <w:endnote w:type="continuationSeparator" w:id="0">
    <w:p w14:paraId="671E81D7" w14:textId="77777777" w:rsidR="005600FC" w:rsidRDefault="005600FC"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4B6DAF" w14:textId="77777777" w:rsidR="005600FC" w:rsidRDefault="005600FC" w:rsidP="007C5F60">
      <w:r>
        <w:separator/>
      </w:r>
    </w:p>
  </w:footnote>
  <w:footnote w:type="continuationSeparator" w:id="0">
    <w:p w14:paraId="530DEAF6" w14:textId="77777777" w:rsidR="005600FC" w:rsidRDefault="005600FC"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2D4FE5" w:rsidRDefault="002D4FE5">
        <w:pPr>
          <w:pStyle w:val="Header"/>
          <w:jc w:val="right"/>
        </w:pPr>
        <w:r>
          <w:fldChar w:fldCharType="begin"/>
        </w:r>
        <w:r>
          <w:instrText xml:space="preserve"> PAGE   \* MERGEFORMAT </w:instrText>
        </w:r>
        <w:r>
          <w:fldChar w:fldCharType="separate"/>
        </w:r>
        <w:r w:rsidR="0016500F">
          <w:rPr>
            <w:noProof/>
          </w:rPr>
          <w:t>38</w:t>
        </w:r>
        <w:r>
          <w:rPr>
            <w:noProof/>
          </w:rPr>
          <w:fldChar w:fldCharType="end"/>
        </w:r>
      </w:p>
    </w:sdtContent>
  </w:sdt>
  <w:p w14:paraId="40F080E7" w14:textId="77777777" w:rsidR="002D4FE5" w:rsidRDefault="002D4F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rson w15:author="reviewer 2">
    <w15:presenceInfo w15:providerId="None" w15:userId="reviewer 2"/>
  </w15:person>
  <w15:person w15:author="dugalh">
    <w15:presenceInfo w15:providerId="None" w15:userId="dugalh"/>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BEE"/>
    <w:rsid w:val="00247014"/>
    <w:rsid w:val="00250B89"/>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00FC"/>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9779B"/>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794"/>
    <w:rsid w:val="008A7966"/>
    <w:rsid w:val="008B28A3"/>
    <w:rsid w:val="008B358F"/>
    <w:rsid w:val="008B5855"/>
    <w:rsid w:val="008C01FC"/>
    <w:rsid w:val="008C0684"/>
    <w:rsid w:val="008C1374"/>
    <w:rsid w:val="008C5A14"/>
    <w:rsid w:val="008C67D1"/>
    <w:rsid w:val="008C710E"/>
    <w:rsid w:val="008C7652"/>
    <w:rsid w:val="008D133C"/>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6084E"/>
    <w:rsid w:val="0096173C"/>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11F4"/>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hyperlink" Target="mailto:dugalh@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93D1D-3C42-4E61-B8B6-A48F38677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10390</TotalTime>
  <Pages>43</Pages>
  <Words>53251</Words>
  <Characters>303532</Characters>
  <Application>Microsoft Office Word</Application>
  <DocSecurity>0</DocSecurity>
  <Lines>2529</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36</cp:revision>
  <cp:lastPrinted>2018-02-21T15:00:00Z</cp:lastPrinted>
  <dcterms:created xsi:type="dcterms:W3CDTF">2018-02-15T08:40:00Z</dcterms:created>
  <dcterms:modified xsi:type="dcterms:W3CDTF">2018-07-30T16:49:00Z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