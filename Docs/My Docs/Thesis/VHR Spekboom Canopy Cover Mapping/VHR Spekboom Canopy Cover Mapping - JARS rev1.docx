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12F471C0"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w:t>
      </w:r>
      <w:ins w:id="1" w:author="dugalh" w:date="2018-07-31T15:39:00Z">
        <w:r w:rsidR="00BB681A">
          <w:t xml:space="preserve">imagery </w:t>
        </w:r>
      </w:ins>
      <w:del w:id="2" w:author="dugalh" w:date="2018-07-31T15:39:00Z">
        <w:r w:rsidR="006C2A76" w:rsidRPr="00B44B64" w:rsidDel="00BB681A">
          <w:delText>maps</w:delText>
        </w:r>
        <w:r w:rsidR="00B439B1" w:rsidRPr="00B44B64" w:rsidDel="00BB681A">
          <w:delText xml:space="preserve"> are</w:delText>
        </w:r>
      </w:del>
      <w:ins w:id="3" w:author="dugalh" w:date="2018-07-31T15:39:00Z">
        <w:r w:rsidR="00BB681A">
          <w:t>is</w:t>
        </w:r>
      </w:ins>
      <w:r w:rsidR="00B439B1" w:rsidRPr="00B44B64">
        <w:t xml:space="preserve"> required to </w:t>
      </w:r>
      <w:ins w:id="4" w:author="dugalh" w:date="2018-07-31T15:39:00Z">
        <w:r w:rsidR="00BB681A">
          <w:t xml:space="preserve">produce maps of </w:t>
        </w:r>
      </w:ins>
      <w:del w:id="5" w:author="dugalh" w:date="2018-07-31T15:39:00Z">
        <w:r w:rsidR="00B439B1" w:rsidRPr="00B44B64" w:rsidDel="00BB681A">
          <w:delText xml:space="preserve">provide </w:delText>
        </w:r>
      </w:del>
      <w:r w:rsidR="00B439B1" w:rsidRPr="00B44B64">
        <w:t xml:space="preserve">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del w:id="6" w:author="Adriaan Van Niekerk" w:date="2018-08-06T08:01:00Z">
        <w:r w:rsidR="006C2A76" w:rsidRPr="00B44B64" w:rsidDel="00760C77">
          <w:delText xml:space="preserve">planting </w:delText>
        </w:r>
      </w:del>
      <w:r w:rsidR="00B439B1" w:rsidRPr="00B44B64">
        <w:t>stand</w:t>
      </w:r>
      <w:r w:rsidR="007E12F1" w:rsidRPr="00B44B64">
        <w:t>s</w:t>
      </w:r>
      <w:r w:rsidR="00B439B1" w:rsidRPr="00B44B64">
        <w:t xml:space="preserve">.  </w:t>
      </w:r>
      <w:ins w:id="7" w:author="dugalh" w:date="2018-08-02T15:11:00Z">
        <w:r w:rsidR="00327E0D">
          <w:t xml:space="preserve">Spekboom often occurs in small clumps </w:t>
        </w:r>
      </w:ins>
      <w:ins w:id="8" w:author="dugalh" w:date="2018-08-02T15:12:00Z">
        <w:r w:rsidR="00327E0D">
          <w:t xml:space="preserve">amongst a complex and varying mosaic of other vegetation.  Moderate to low resolution imagery suffers from spectral mixing </w:t>
        </w:r>
        <w:del w:id="9" w:author="Adriaan Van Niekerk" w:date="2018-08-06T08:02:00Z">
          <w:r w:rsidR="00327E0D" w:rsidDel="00760C77">
            <w:delText>between</w:delText>
          </w:r>
        </w:del>
      </w:ins>
      <w:ins w:id="10" w:author="Adriaan Van Niekerk" w:date="2018-08-06T08:02:00Z">
        <w:r w:rsidR="00760C77">
          <w:t>of</w:t>
        </w:r>
      </w:ins>
      <w:ins w:id="11" w:author="dugalh" w:date="2018-08-02T15:12:00Z">
        <w:r w:rsidR="00327E0D">
          <w:t xml:space="preserve"> </w:t>
        </w:r>
        <w:r w:rsidR="000C0A1F">
          <w:t>s</w:t>
        </w:r>
        <w:r w:rsidR="00327E0D">
          <w:t>pekboom</w:t>
        </w:r>
      </w:ins>
      <w:ins w:id="12" w:author="Adriaan Van Niekerk" w:date="2018-08-06T08:02:00Z">
        <w:r w:rsidR="00760C77">
          <w:t>,</w:t>
        </w:r>
      </w:ins>
      <w:ins w:id="13" w:author="dugalh" w:date="2018-08-02T15:12:00Z">
        <w:del w:id="14" w:author="Adriaan Van Niekerk" w:date="2018-08-06T08:02:00Z">
          <w:r w:rsidR="00327E0D" w:rsidDel="00760C77">
            <w:delText>,</w:delText>
          </w:r>
        </w:del>
        <w:r w:rsidR="00327E0D">
          <w:t xml:space="preserve"> other vegetation and soil in this heterogeneous biome</w:t>
        </w:r>
        <w:r w:rsidR="00327E0D">
          <w:fldChar w:fldCharType="begin" w:fldLock="1"/>
        </w:r>
        <w:r w:rsidR="00327E0D">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fldChar w:fldCharType="separate"/>
        </w:r>
        <w:r w:rsidR="00327E0D" w:rsidRPr="002453B4">
          <w:rPr>
            <w:noProof/>
            <w:vertAlign w:val="superscript"/>
          </w:rPr>
          <w:t>6</w:t>
        </w:r>
        <w:r w:rsidR="00327E0D">
          <w:fldChar w:fldCharType="end"/>
        </w:r>
        <w:r w:rsidR="00327E0D">
          <w:t xml:space="preserve">.  </w:t>
        </w:r>
      </w:ins>
      <w:del w:id="15" w:author="dugalh" w:date="2018-08-02T15:22:00Z">
        <w:r w:rsidR="00B439B1" w:rsidRPr="00B44B64" w:rsidDel="00B43A2E">
          <w:delText>High spatial resolution</w:delText>
        </w:r>
      </w:del>
      <w:ins w:id="16" w:author="dugalh" w:date="2018-08-02T15:22:00Z">
        <w:r w:rsidR="00B43A2E">
          <w:t>VHR</w:t>
        </w:r>
      </w:ins>
      <w:r w:rsidR="00B439B1" w:rsidRPr="00B44B64">
        <w:t xml:space="preserve"> imagery is </w:t>
      </w:r>
      <w:ins w:id="17" w:author="dugalh" w:date="2018-08-02T15:12:00Z">
        <w:r w:rsidR="00327E0D">
          <w:t xml:space="preserve">therefore </w:t>
        </w:r>
      </w:ins>
      <w:del w:id="18" w:author="Adriaan Van Niekerk" w:date="2018-08-06T08:02:00Z">
        <w:r w:rsidR="00B439B1" w:rsidRPr="00B44B64" w:rsidDel="00760C77">
          <w:delText xml:space="preserve">also </w:delText>
        </w:r>
      </w:del>
      <w:r w:rsidR="00B439B1" w:rsidRPr="00B44B64">
        <w:t xml:space="preserve">necessary to facilitate </w:t>
      </w:r>
      <w:ins w:id="19" w:author="dugalh" w:date="2018-08-02T15:13:00Z">
        <w:r w:rsidR="00327E0D">
          <w:t xml:space="preserve">fine scale </w:t>
        </w:r>
      </w:ins>
      <w:r w:rsidR="00B439B1" w:rsidRPr="00B44B64">
        <w:t xml:space="preserve">discrimination of </w:t>
      </w:r>
      <w:del w:id="20" w:author="dugalh" w:date="2018-08-02T15:16:00Z">
        <w:r w:rsidR="00B439B1" w:rsidRPr="00B44B64" w:rsidDel="00327E0D">
          <w:delText xml:space="preserve">small </w:delText>
        </w:r>
      </w:del>
      <w:del w:id="21" w:author="Adriaan Van Niekerk" w:date="2018-08-06T08:02:00Z">
        <w:r w:rsidR="001B6754" w:rsidRPr="00B44B64" w:rsidDel="00760C77">
          <w:delText>s</w:delText>
        </w:r>
      </w:del>
      <w:ins w:id="22" w:author="Adriaan Van Niekerk" w:date="2018-08-06T08:02:00Z">
        <w:r w:rsidR="00760C77">
          <w:t>S</w:t>
        </w:r>
      </w:ins>
      <w:r w:rsidR="00B439B1" w:rsidRPr="00B44B64">
        <w:t xml:space="preserve">pekboom </w:t>
      </w:r>
      <w:del w:id="23" w:author="dugalh" w:date="2018-08-02T15:16:00Z">
        <w:r w:rsidR="00B439B1" w:rsidRPr="00B44B64" w:rsidDel="00327E0D">
          <w:delText xml:space="preserve">clumps </w:delText>
        </w:r>
      </w:del>
      <w:r w:rsidR="00B439B1" w:rsidRPr="00B44B64">
        <w:t xml:space="preserve">from </w:t>
      </w:r>
      <w:del w:id="24" w:author="dugalh" w:date="2018-08-02T15:16:00Z">
        <w:r w:rsidR="00B439B1" w:rsidRPr="00B44B64" w:rsidDel="00327E0D">
          <w:delText>the</w:delText>
        </w:r>
      </w:del>
      <w:ins w:id="25" w:author="dugalh" w:date="2018-08-02T15:13:00Z">
        <w:r w:rsidR="00327E0D">
          <w:t xml:space="preserve">surrounding soil and </w:t>
        </w:r>
      </w:ins>
      <w:ins w:id="26" w:author="dugalh" w:date="2018-08-02T15:15:00Z">
        <w:r w:rsidR="00327E0D">
          <w:t>vegetation.</w:t>
        </w:r>
      </w:ins>
      <w:del w:id="27" w:author="dugalh" w:date="2018-08-02T15:13:00Z">
        <w:r w:rsidR="00B439B1" w:rsidRPr="00B44B64" w:rsidDel="00327E0D">
          <w:delText xml:space="preserve"> complex and varying mosaic vegetation in which it occurs.  </w:delText>
        </w:r>
      </w:del>
      <w:ins w:id="28" w:author="dugalh" w:date="2018-08-01T18:48:00Z">
        <w:del w:id="29" w:author="Adriaan Van Niekerk" w:date="2018-08-06T08:03:00Z">
          <w:r w:rsidR="00FC4F24" w:rsidDel="00760C77">
            <w:delText>.</w:delText>
          </w:r>
        </w:del>
        <w:r w:rsidR="00FC4F24">
          <w:t xml:space="preserve">  </w:t>
        </w:r>
      </w:ins>
      <w:r w:rsidR="00B439B1" w:rsidRPr="00B44B64">
        <w:t xml:space="preserve">To achieve sufficient accuracy for </w:t>
      </w:r>
      <w:ins w:id="30" w:author="dugalh" w:date="2018-08-02T15:21:00Z">
        <w:r w:rsidR="00B43A2E">
          <w:t xml:space="preserve">restoration monitoring and </w:t>
        </w:r>
      </w:ins>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ins w:id="31" w:author="dugalh" w:date="2018-07-27T13:18:00Z">
        <w:r w:rsidR="00E85E6D">
          <w:t xml:space="preserve"> </w:t>
        </w:r>
      </w:ins>
      <w:ins w:id="32"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w:t>
      </w:r>
      <w:r w:rsidR="00466499" w:rsidRPr="00B44B64">
        <w:lastRenderedPageBreak/>
        <w:t xml:space="preserve">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rPr>
          <w:ins w:id="33" w:author="dugalh" w:date="2018-07-27T21:39:00Z"/>
        </w:rPr>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ins w:id="34" w:author="dugalh" w:date="2018-07-27T13:18:00Z">
        <w:r w:rsidR="00E85E6D">
          <w:t xml:space="preserve"> band</w:t>
        </w:r>
      </w:ins>
      <w:r w:rsidR="000A2580" w:rsidRPr="00B44B64">
        <w:t>,</w:t>
      </w:r>
      <w:ins w:id="35" w:author="dugalh" w:date="2018-07-31T13:27:00Z">
        <w:r w:rsidR="00FA0CF9">
          <w:t xml:space="preserve"> band ratio,</w:t>
        </w:r>
      </w:ins>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36" w:author="dugalh" w:date="2018-07-27T21:39:00Z"/>
        </w:rPr>
      </w:pPr>
      <w:ins w:id="37" w:author="dugalh" w:date="2018-07-27T21:39:00Z">
        <w:r>
          <w:t>Data</w:t>
        </w:r>
      </w:ins>
    </w:p>
    <w:p w14:paraId="7DFD0E09" w14:textId="77777777" w:rsidR="00FF0829" w:rsidRPr="00B44B64" w:rsidRDefault="00FF0829" w:rsidP="00FF0829">
      <w:pPr>
        <w:pStyle w:val="Heading2"/>
        <w:keepLines/>
        <w:rPr>
          <w:moveTo w:id="38" w:author="dugalh" w:date="2018-07-27T21:41:00Z"/>
        </w:rPr>
      </w:pPr>
      <w:moveToRangeStart w:id="39" w:author="dugalh" w:date="2018-07-27T21:41:00Z" w:name="move520491015"/>
      <w:moveTo w:id="40" w:author="dugalh" w:date="2018-07-27T21:41:00Z">
        <w:r w:rsidRPr="00B44B64">
          <w:t>Study Area</w:t>
        </w:r>
      </w:moveTo>
    </w:p>
    <w:p w14:paraId="70106547" w14:textId="3D6160C1" w:rsidR="00FF0829" w:rsidRPr="00B44B64" w:rsidRDefault="00FF0829" w:rsidP="00FF0829">
      <w:pPr>
        <w:pStyle w:val="BodyText"/>
        <w:rPr>
          <w:moveTo w:id="41" w:author="dugalh" w:date="2018-07-27T21:41:00Z"/>
        </w:rPr>
      </w:pPr>
      <w:moveTo w:id="42"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moveTo>
      <w:moveTo w:id="43" w:author="dugalh" w:date="2018-07-27T21:41:00Z">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w:t>
        </w:r>
        <w:r w:rsidRPr="00B44B64">
          <w:lastRenderedPageBreak/>
          <w:t xml:space="preserve">the </w:t>
        </w:r>
        <w:del w:id="44" w:author="Adriaan Van Niekerk" w:date="2018-08-06T08:04:00Z">
          <w:r w:rsidRPr="00B44B64" w:rsidDel="00760C77">
            <w:delText>s</w:delText>
          </w:r>
        </w:del>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moveTo>
      <w:moveTo w:id="45" w:author="dugalh" w:date="2018-07-27T21:41:00Z">
        <w:r w:rsidRPr="00B44B64">
          <w:fldChar w:fldCharType="end"/>
        </w:r>
        <w:r w:rsidRPr="00B44B64">
          <w:t xml:space="preserve">.  This area includes 9 of the 10 habitat types supporting </w:t>
        </w:r>
        <w:del w:id="46" w:author="Adriaan Van Niekerk" w:date="2018-08-06T08:04:00Z">
          <w:r w:rsidRPr="00B44B64" w:rsidDel="00760C77">
            <w:delText>s</w:delText>
          </w:r>
        </w:del>
        <w:r w:rsidRPr="00B44B64">
          <w:t xml:space="preserve">pekboom.  </w:t>
        </w:r>
      </w:moveTo>
    </w:p>
    <w:p w14:paraId="400A584B" w14:textId="77777777" w:rsidR="00FF0829" w:rsidRPr="00B44B64" w:rsidRDefault="00FF0829" w:rsidP="00FF0829">
      <w:pPr>
        <w:pStyle w:val="BodyText"/>
        <w:rPr>
          <w:moveTo w:id="47" w:author="dugalh" w:date="2018-07-27T21:41:00Z"/>
        </w:rPr>
      </w:pPr>
      <w:moveTo w:id="48" w:author="dugalh" w:date="2018-07-27T21:41:00Z">
        <w:r w:rsidRPr="00B44B64">
          <w:t xml:space="preserve"> </w:t>
        </w:r>
      </w:moveTo>
    </w:p>
    <w:p w14:paraId="67EA06B1" w14:textId="77777777" w:rsidR="00FF0829" w:rsidRPr="00B44B64" w:rsidRDefault="00FF0829" w:rsidP="00FF0829">
      <w:pPr>
        <w:pStyle w:val="1TeksCharChar"/>
        <w:keepNext/>
        <w:keepLines/>
        <w:rPr>
          <w:moveTo w:id="49" w:author="dugalh" w:date="2018-07-27T21:41:00Z"/>
        </w:rPr>
      </w:pPr>
      <w:moveTo w:id="50" w:author="dugalh" w:date="2018-07-27T21:41:00Z">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51" w:author="dugalh" w:date="2018-07-27T21:41:00Z"/>
        </w:rPr>
      </w:pPr>
      <w:bookmarkStart w:id="52" w:name="_Toc521505423"/>
      <w:moveTo w:id="53"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1</w:t>
      </w:r>
      <w:moveTo w:id="54" w:author="dugalh" w:date="2018-07-27T21:41:00Z">
        <w:r w:rsidRPr="00B44B64">
          <w:fldChar w:fldCharType="end"/>
        </w:r>
        <w:r w:rsidRPr="00B44B64">
          <w:t xml:space="preserve">  </w:t>
        </w:r>
        <w:r w:rsidRPr="005C1E27">
          <w:rPr>
            <w:rStyle w:val="FigurecaptionChar"/>
            <w:b w:val="0"/>
          </w:rPr>
          <w:t>Little Karoo study area</w:t>
        </w:r>
        <w:bookmarkEnd w:id="52"/>
      </w:moveTo>
    </w:p>
    <w:p w14:paraId="2A594F65" w14:textId="77777777" w:rsidR="00FF0829" w:rsidRPr="00B44B64" w:rsidRDefault="00FF0829" w:rsidP="00FF0829">
      <w:pPr>
        <w:pStyle w:val="Heading2"/>
        <w:rPr>
          <w:moveTo w:id="55" w:author="dugalh" w:date="2018-07-27T21:41:00Z"/>
        </w:rPr>
      </w:pPr>
      <w:moveTo w:id="56" w:author="dugalh" w:date="2018-07-27T21:41:00Z">
        <w:r w:rsidRPr="00B44B64">
          <w:t>Imagery</w:t>
        </w:r>
      </w:moveTo>
    </w:p>
    <w:p w14:paraId="6C7FEBD9" w14:textId="0CAC5556" w:rsidR="00FF0829" w:rsidRDefault="00FF0829" w:rsidP="00FF0829">
      <w:pPr>
        <w:pStyle w:val="BodyTextIndented"/>
        <w:rPr>
          <w:ins w:id="57" w:author="dugalh" w:date="2018-07-27T21:43:00Z"/>
        </w:rPr>
      </w:pPr>
      <w:moveTo w:id="58" w:author="dugalh" w:date="2018-07-27T21:41:00Z">
        <w:r w:rsidRPr="00B44B64">
          <w:t xml:space="preserve">VHR aerial imagery of the study area was acquired from Chief Directorate: National Geo-spatial Information (NGI), a </w:t>
        </w:r>
      </w:moveTo>
      <w:ins w:id="59" w:author="Adriaan Van Niekerk" w:date="2018-08-06T08:05:00Z">
        <w:r w:rsidR="00760C77">
          <w:t>division</w:t>
        </w:r>
      </w:ins>
      <w:moveTo w:id="60" w:author="dugalh" w:date="2018-07-27T21:41:00Z">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del w:id="61" w:author="Adriaan Van Niekerk" w:date="2018-08-06T08:05:00Z">
          <w:r w:rsidRPr="00B44B64" w:rsidDel="00760C77">
            <w:delText>s</w:delText>
          </w:r>
        </w:del>
        <w:r w:rsidRPr="00B44B64">
          <w:t>pekboom against the comparatively drier background vegetation.</w:t>
        </w:r>
      </w:moveTo>
      <w:moveToRangeEnd w:id="39"/>
    </w:p>
    <w:p w14:paraId="5EE6AADD" w14:textId="77777777" w:rsidR="00FF0829" w:rsidRPr="00B44B64" w:rsidRDefault="00FF0829" w:rsidP="00FF0829">
      <w:pPr>
        <w:pStyle w:val="Heading2"/>
        <w:rPr>
          <w:moveTo w:id="62" w:author="dugalh" w:date="2018-07-27T21:43:00Z"/>
        </w:rPr>
      </w:pPr>
      <w:moveToRangeStart w:id="63" w:author="dugalh" w:date="2018-07-27T21:43:00Z" w:name="move520491156"/>
      <w:moveTo w:id="64" w:author="dugalh" w:date="2018-07-27T21:43:00Z">
        <w:r w:rsidRPr="00B44B64">
          <w:lastRenderedPageBreak/>
          <w:t>Data Collection</w:t>
        </w:r>
      </w:moveTo>
    </w:p>
    <w:p w14:paraId="5235BB79" w14:textId="77777777" w:rsidR="00FF0829" w:rsidRPr="00B44B64" w:rsidRDefault="00FF0829" w:rsidP="00FF0829">
      <w:pPr>
        <w:pStyle w:val="BodyText"/>
        <w:rPr>
          <w:moveTo w:id="65" w:author="dugalh" w:date="2018-07-27T21:43:00Z"/>
        </w:rPr>
      </w:pPr>
      <w:moveTo w:id="66"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moveTo>
      <w:moveTo w:id="67" w:author="dugalh" w:date="2018-07-27T21:43:00Z">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moveTo>
      <w:moveTo w:id="68" w:author="dugalh" w:date="2018-07-27T21:43:00Z">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02F6F13E" w:rsidR="00FF0829" w:rsidRPr="00B44B64" w:rsidRDefault="00FF0829" w:rsidP="00FF0829">
      <w:pPr>
        <w:pStyle w:val="BodyTextIndented"/>
        <w:rPr>
          <w:moveTo w:id="69" w:author="dugalh" w:date="2018-07-27T21:43:00Z"/>
        </w:rPr>
      </w:pPr>
      <w:moveTo w:id="70" w:author="dugalh" w:date="2018-07-27T21:43:00Z">
        <w:r w:rsidRPr="00B44B64">
          <w:fldChar w:fldCharType="begin"/>
        </w:r>
        <w:r w:rsidRPr="00B44B64">
          <w:instrText xml:space="preserve"> REF _Ref392343684 \h  \* MERGEFORMAT </w:instrText>
        </w:r>
      </w:moveTo>
      <w:moveTo w:id="71" w:author="dugalh" w:date="2018-07-27T21:43:00Z">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72" w:author="dugalh" w:date="2018-07-27T21:43:00Z"/>
        </w:rPr>
      </w:pPr>
    </w:p>
    <w:p w14:paraId="0E6081F4" w14:textId="77777777" w:rsidR="00FF0829" w:rsidRPr="00B44B64" w:rsidRDefault="00FF0829" w:rsidP="00FF0829">
      <w:pPr>
        <w:pStyle w:val="1TeksCharChar"/>
        <w:keepNext/>
        <w:spacing w:line="240" w:lineRule="auto"/>
        <w:jc w:val="center"/>
        <w:rPr>
          <w:moveTo w:id="73" w:author="dugalh" w:date="2018-07-27T21:43:00Z"/>
        </w:rPr>
      </w:pPr>
      <w:moveTo w:id="74"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rPr>
                <w:moveTo w:id="75" w:author="dugalh" w:date="2018-07-27T21:43:00Z"/>
              </w:rPr>
            </w:pPr>
            <w:bookmarkStart w:id="76" w:name="_Toc521505424"/>
            <w:moveTo w:id="77"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2</w:t>
            </w:r>
            <w:moveTo w:id="78" w:author="dugalh" w:date="2018-07-27T21:43:00Z">
              <w:r w:rsidRPr="00B44B64">
                <w:fldChar w:fldCharType="end"/>
              </w:r>
              <w:r w:rsidRPr="00490894">
                <w:rPr>
                  <w:b w:val="0"/>
                </w:rPr>
                <w:t xml:space="preserve">  Study area spekboom habitats and field ground truth sites</w:t>
              </w:r>
              <w:bookmarkEnd w:id="76"/>
            </w:moveTo>
          </w:p>
        </w:tc>
      </w:tr>
    </w:tbl>
    <w:p w14:paraId="37AE085B" w14:textId="77777777" w:rsidR="00FF0829" w:rsidRPr="00B44B64" w:rsidRDefault="00FF0829" w:rsidP="00FF0829">
      <w:pPr>
        <w:pStyle w:val="1FigureTablesource"/>
        <w:ind w:left="5040" w:firstLine="720"/>
        <w:jc w:val="left"/>
        <w:rPr>
          <w:moveTo w:id="79" w:author="dugalh" w:date="2018-07-27T21:43:00Z"/>
        </w:rPr>
      </w:pPr>
      <w:moveTo w:id="80"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81" w:author="dugalh" w:date="2018-07-27T21:43:00Z"/>
        </w:rPr>
      </w:pPr>
      <w:moveTo w:id="82"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r w:rsidR="00AD4274">
        <w:rPr>
          <w:noProof/>
        </w:rPr>
        <w:t>1</w:t>
      </w:r>
      <w:moveTo w:id="83"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rPr>
                <w:moveTo w:id="84" w:author="dugalh" w:date="2018-07-27T21:43:00Z"/>
              </w:rPr>
            </w:pPr>
            <w:moveTo w:id="85" w:author="dugalh" w:date="2018-07-27T21:43:00Z">
              <w:r w:rsidRPr="00B44B64">
                <w:t>Area</w:t>
              </w:r>
            </w:moveTo>
          </w:p>
        </w:tc>
        <w:tc>
          <w:tcPr>
            <w:tcW w:w="0" w:type="auto"/>
          </w:tcPr>
          <w:p w14:paraId="70C65703" w14:textId="77777777" w:rsidR="00FF0829" w:rsidRPr="00B44B64" w:rsidRDefault="00FF0829" w:rsidP="008F3AD0">
            <w:pPr>
              <w:pStyle w:val="1TableText"/>
              <w:tabs>
                <w:tab w:val="num" w:pos="993"/>
              </w:tabs>
              <w:spacing w:before="0"/>
              <w:rPr>
                <w:moveTo w:id="86" w:author="dugalh" w:date="2018-07-27T21:43:00Z"/>
              </w:rPr>
            </w:pPr>
            <w:moveTo w:id="87" w:author="dugalh" w:date="2018-07-27T21:43:00Z">
              <w:r w:rsidRPr="00B44B64">
                <w:t>Number</w:t>
              </w:r>
            </w:moveTo>
          </w:p>
        </w:tc>
        <w:tc>
          <w:tcPr>
            <w:tcW w:w="0" w:type="auto"/>
          </w:tcPr>
          <w:p w14:paraId="0404F100" w14:textId="77777777" w:rsidR="00FF0829" w:rsidRPr="00B44B64" w:rsidRDefault="00FF0829" w:rsidP="008F3AD0">
            <w:pPr>
              <w:pStyle w:val="1TableText"/>
              <w:tabs>
                <w:tab w:val="num" w:pos="993"/>
              </w:tabs>
              <w:spacing w:before="0"/>
              <w:rPr>
                <w:moveTo w:id="88" w:author="dugalh" w:date="2018-07-27T21:43:00Z"/>
              </w:rPr>
            </w:pPr>
            <w:moveTo w:id="89" w:author="dugalh" w:date="2018-07-27T21:43:00Z">
              <w:r w:rsidRPr="00B44B64">
                <w:t>Geology</w:t>
              </w:r>
            </w:moveTo>
          </w:p>
        </w:tc>
        <w:tc>
          <w:tcPr>
            <w:tcW w:w="0" w:type="auto"/>
          </w:tcPr>
          <w:p w14:paraId="4C9E377C" w14:textId="77777777" w:rsidR="00FF0829" w:rsidRPr="00B44B64" w:rsidRDefault="00FF0829" w:rsidP="008F3AD0">
            <w:pPr>
              <w:pStyle w:val="1TableText"/>
              <w:tabs>
                <w:tab w:val="num" w:pos="993"/>
              </w:tabs>
              <w:spacing w:before="0"/>
              <w:rPr>
                <w:moveTo w:id="90" w:author="dugalh" w:date="2018-07-27T21:43:00Z"/>
              </w:rPr>
            </w:pPr>
            <w:moveTo w:id="91" w:author="dugalh" w:date="2018-07-27T21:43:00Z">
              <w:r w:rsidRPr="00B44B64">
                <w:t>Mosaic</w:t>
              </w:r>
            </w:moveTo>
          </w:p>
        </w:tc>
        <w:tc>
          <w:tcPr>
            <w:tcW w:w="0" w:type="auto"/>
          </w:tcPr>
          <w:p w14:paraId="6CC36982" w14:textId="77777777" w:rsidR="00FF0829" w:rsidRPr="00B44B64" w:rsidRDefault="00FF0829" w:rsidP="008F3AD0">
            <w:pPr>
              <w:pStyle w:val="1TableText"/>
              <w:tabs>
                <w:tab w:val="num" w:pos="993"/>
              </w:tabs>
              <w:spacing w:before="0"/>
              <w:rPr>
                <w:moveTo w:id="92" w:author="dugalh" w:date="2018-07-27T21:43:00Z"/>
              </w:rPr>
            </w:pPr>
            <w:moveTo w:id="93" w:author="dugalh" w:date="2018-07-27T21:43:00Z">
              <w:r w:rsidRPr="00B44B64">
                <w:t>Degradation</w:t>
              </w:r>
            </w:moveTo>
          </w:p>
        </w:tc>
        <w:tc>
          <w:tcPr>
            <w:tcW w:w="0" w:type="auto"/>
          </w:tcPr>
          <w:p w14:paraId="1FB39BC9" w14:textId="77777777" w:rsidR="00FF0829" w:rsidRPr="00B44B64" w:rsidRDefault="00FF0829" w:rsidP="008F3AD0">
            <w:pPr>
              <w:pStyle w:val="1TableText"/>
              <w:tabs>
                <w:tab w:val="num" w:pos="993"/>
              </w:tabs>
              <w:spacing w:before="0"/>
              <w:rPr>
                <w:moveTo w:id="94" w:author="dugalh" w:date="2018-07-27T21:43:00Z"/>
              </w:rPr>
            </w:pPr>
            <w:moveTo w:id="95" w:author="dugalh" w:date="2018-07-27T21:43:00Z">
              <w:r w:rsidRPr="00B44B64">
                <w:t>Cover (%)</w:t>
              </w:r>
            </w:moveTo>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moveTo w:id="96" w:author="dugalh" w:date="2018-07-27T21:43:00Z"/>
                <w:sz w:val="16"/>
              </w:rPr>
            </w:pPr>
            <w:moveTo w:id="97" w:author="dugalh" w:date="2018-07-27T21:43:00Z">
              <w:r w:rsidRPr="00B44B64">
                <w:rPr>
                  <w:sz w:val="16"/>
                </w:rPr>
                <w:t>Matjiesvlei</w:t>
              </w:r>
            </w:moveTo>
          </w:p>
        </w:tc>
        <w:tc>
          <w:tcPr>
            <w:tcW w:w="0" w:type="auto"/>
          </w:tcPr>
          <w:p w14:paraId="4E7A4B11" w14:textId="77777777" w:rsidR="00FF0829" w:rsidRPr="00B44B64" w:rsidRDefault="00FF0829" w:rsidP="008F3AD0">
            <w:pPr>
              <w:pStyle w:val="1TableText"/>
              <w:tabs>
                <w:tab w:val="num" w:pos="993"/>
              </w:tabs>
              <w:spacing w:before="0"/>
              <w:rPr>
                <w:moveTo w:id="98" w:author="dugalh" w:date="2018-07-27T21:43:00Z"/>
                <w:rFonts w:cs="Arial"/>
                <w:b/>
              </w:rPr>
            </w:pPr>
            <w:moveTo w:id="99" w:author="dugalh" w:date="2018-07-27T21:43:00Z">
              <w:r w:rsidRPr="00B44B64">
                <w:rPr>
                  <w:rFonts w:cs="Arial"/>
                </w:rPr>
                <w:t>1a</w:t>
              </w:r>
            </w:moveTo>
          </w:p>
        </w:tc>
        <w:tc>
          <w:tcPr>
            <w:tcW w:w="0" w:type="auto"/>
          </w:tcPr>
          <w:p w14:paraId="449EB1E7" w14:textId="77777777" w:rsidR="00FF0829" w:rsidRPr="00B44B64" w:rsidRDefault="00FF0829" w:rsidP="008F3AD0">
            <w:pPr>
              <w:rPr>
                <w:moveTo w:id="100" w:author="dugalh" w:date="2018-07-27T21:43:00Z"/>
                <w:sz w:val="16"/>
              </w:rPr>
            </w:pPr>
            <w:moveTo w:id="101" w:author="dugalh" w:date="2018-07-27T21:43:00Z">
              <w:r w:rsidRPr="00B44B64">
                <w:rPr>
                  <w:sz w:val="16"/>
                </w:rPr>
                <w:t>Shale</w:t>
              </w:r>
            </w:moveTo>
          </w:p>
        </w:tc>
        <w:tc>
          <w:tcPr>
            <w:tcW w:w="0" w:type="auto"/>
          </w:tcPr>
          <w:p w14:paraId="171BC5E2" w14:textId="77777777" w:rsidR="00FF0829" w:rsidRPr="00B44B64" w:rsidRDefault="00FF0829" w:rsidP="008F3AD0">
            <w:pPr>
              <w:rPr>
                <w:moveTo w:id="102" w:author="dugalh" w:date="2018-07-27T21:43:00Z"/>
                <w:sz w:val="16"/>
              </w:rPr>
            </w:pPr>
            <w:moveTo w:id="103" w:author="dugalh" w:date="2018-07-27T21:43:00Z">
              <w:r w:rsidRPr="00B44B64">
                <w:rPr>
                  <w:sz w:val="16"/>
                </w:rPr>
                <w:t>Arid spekboom</w:t>
              </w:r>
            </w:moveTo>
          </w:p>
        </w:tc>
        <w:tc>
          <w:tcPr>
            <w:tcW w:w="0" w:type="auto"/>
          </w:tcPr>
          <w:p w14:paraId="1F833636" w14:textId="77777777" w:rsidR="00FF0829" w:rsidRPr="00B44B64" w:rsidRDefault="00FF0829" w:rsidP="008F3AD0">
            <w:pPr>
              <w:rPr>
                <w:moveTo w:id="104" w:author="dugalh" w:date="2018-07-27T21:43:00Z"/>
                <w:sz w:val="16"/>
              </w:rPr>
            </w:pPr>
            <w:moveTo w:id="105" w:author="dugalh" w:date="2018-07-27T21:43:00Z">
              <w:r w:rsidRPr="00B44B64">
                <w:rPr>
                  <w:sz w:val="16"/>
                </w:rPr>
                <w:t>Intact</w:t>
              </w:r>
            </w:moveTo>
          </w:p>
        </w:tc>
        <w:tc>
          <w:tcPr>
            <w:tcW w:w="0" w:type="auto"/>
          </w:tcPr>
          <w:p w14:paraId="07C3778F" w14:textId="77777777" w:rsidR="00FF0829" w:rsidRPr="00B44B64" w:rsidRDefault="00FF0829" w:rsidP="008F3AD0">
            <w:pPr>
              <w:jc w:val="right"/>
              <w:rPr>
                <w:moveTo w:id="106" w:author="dugalh" w:date="2018-07-27T21:43:00Z"/>
                <w:sz w:val="16"/>
              </w:rPr>
            </w:pPr>
            <w:moveTo w:id="107" w:author="dugalh" w:date="2018-07-27T21:43:00Z">
              <w:r w:rsidRPr="00B44B64">
                <w:rPr>
                  <w:sz w:val="16"/>
                </w:rPr>
                <w:t>6</w:t>
              </w:r>
              <w:r w:rsidRPr="00B44B64">
                <w:rPr>
                  <w:rFonts w:cs="Arial"/>
                  <w:sz w:val="16"/>
                  <w:szCs w:val="16"/>
                </w:rPr>
                <w:t>.0</w:t>
              </w:r>
            </w:moveTo>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moveTo w:id="108" w:author="dugalh" w:date="2018-07-27T21:43:00Z"/>
                <w:sz w:val="16"/>
              </w:rPr>
            </w:pPr>
          </w:p>
        </w:tc>
        <w:tc>
          <w:tcPr>
            <w:tcW w:w="0" w:type="auto"/>
          </w:tcPr>
          <w:p w14:paraId="6269805A" w14:textId="77777777" w:rsidR="00FF0829" w:rsidRPr="00B44B64" w:rsidRDefault="00FF0829" w:rsidP="008F3AD0">
            <w:pPr>
              <w:pStyle w:val="1TableText"/>
              <w:tabs>
                <w:tab w:val="num" w:pos="993"/>
              </w:tabs>
              <w:spacing w:before="0"/>
              <w:rPr>
                <w:moveTo w:id="109" w:author="dugalh" w:date="2018-07-27T21:43:00Z"/>
                <w:rFonts w:cs="Arial"/>
                <w:b/>
              </w:rPr>
            </w:pPr>
            <w:moveTo w:id="110" w:author="dugalh" w:date="2018-07-27T21:43:00Z">
              <w:r w:rsidRPr="00B44B64">
                <w:rPr>
                  <w:rFonts w:cs="Arial"/>
                </w:rPr>
                <w:t>1b</w:t>
              </w:r>
            </w:moveTo>
          </w:p>
        </w:tc>
        <w:tc>
          <w:tcPr>
            <w:tcW w:w="0" w:type="auto"/>
          </w:tcPr>
          <w:p w14:paraId="046DE141" w14:textId="77777777" w:rsidR="00FF0829" w:rsidRPr="00B44B64" w:rsidRDefault="00FF0829" w:rsidP="008F3AD0">
            <w:pPr>
              <w:rPr>
                <w:moveTo w:id="111" w:author="dugalh" w:date="2018-07-27T21:43:00Z"/>
                <w:sz w:val="16"/>
              </w:rPr>
            </w:pPr>
          </w:p>
        </w:tc>
        <w:tc>
          <w:tcPr>
            <w:tcW w:w="0" w:type="auto"/>
          </w:tcPr>
          <w:p w14:paraId="066724F4" w14:textId="77777777" w:rsidR="00FF0829" w:rsidRPr="00B44B64" w:rsidRDefault="00FF0829" w:rsidP="008F3AD0">
            <w:pPr>
              <w:rPr>
                <w:moveTo w:id="112" w:author="dugalh" w:date="2018-07-27T21:43:00Z"/>
                <w:sz w:val="16"/>
              </w:rPr>
            </w:pPr>
          </w:p>
        </w:tc>
        <w:tc>
          <w:tcPr>
            <w:tcW w:w="0" w:type="auto"/>
          </w:tcPr>
          <w:p w14:paraId="3E0149CE" w14:textId="77777777" w:rsidR="00FF0829" w:rsidRPr="00B44B64" w:rsidRDefault="00FF0829" w:rsidP="008F3AD0">
            <w:pPr>
              <w:rPr>
                <w:moveTo w:id="113" w:author="dugalh" w:date="2018-07-27T21:43:00Z"/>
                <w:sz w:val="16"/>
              </w:rPr>
            </w:pPr>
            <w:moveTo w:id="114" w:author="dugalh" w:date="2018-07-27T21:43:00Z">
              <w:r w:rsidRPr="00B44B64">
                <w:rPr>
                  <w:sz w:val="16"/>
                </w:rPr>
                <w:t>Intact</w:t>
              </w:r>
            </w:moveTo>
          </w:p>
        </w:tc>
        <w:tc>
          <w:tcPr>
            <w:tcW w:w="0" w:type="auto"/>
          </w:tcPr>
          <w:p w14:paraId="52794145" w14:textId="77777777" w:rsidR="00FF0829" w:rsidRPr="00B44B64" w:rsidRDefault="00FF0829" w:rsidP="008F3AD0">
            <w:pPr>
              <w:jc w:val="right"/>
              <w:rPr>
                <w:moveTo w:id="115" w:author="dugalh" w:date="2018-07-27T21:43:00Z"/>
                <w:sz w:val="16"/>
              </w:rPr>
            </w:pPr>
            <w:moveTo w:id="116" w:author="dugalh" w:date="2018-07-27T21:43:00Z">
              <w:r w:rsidRPr="00B44B64">
                <w:rPr>
                  <w:sz w:val="16"/>
                </w:rPr>
                <w:t>22.5</w:t>
              </w:r>
            </w:moveTo>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moveTo w:id="117" w:author="dugalh" w:date="2018-07-27T21:43:00Z"/>
                <w:sz w:val="16"/>
              </w:rPr>
            </w:pPr>
          </w:p>
        </w:tc>
        <w:tc>
          <w:tcPr>
            <w:tcW w:w="0" w:type="auto"/>
          </w:tcPr>
          <w:p w14:paraId="3AA0A1B6" w14:textId="77777777" w:rsidR="00FF0829" w:rsidRPr="00B44B64" w:rsidRDefault="00FF0829" w:rsidP="008F3AD0">
            <w:pPr>
              <w:pStyle w:val="1TableText"/>
              <w:tabs>
                <w:tab w:val="num" w:pos="993"/>
              </w:tabs>
              <w:spacing w:before="0"/>
              <w:rPr>
                <w:moveTo w:id="118" w:author="dugalh" w:date="2018-07-27T21:43:00Z"/>
                <w:rFonts w:cs="Arial"/>
                <w:b/>
              </w:rPr>
            </w:pPr>
            <w:moveTo w:id="119" w:author="dugalh" w:date="2018-07-27T21:43:00Z">
              <w:r w:rsidRPr="00B44B64">
                <w:rPr>
                  <w:rFonts w:cs="Arial"/>
                </w:rPr>
                <w:t>2</w:t>
              </w:r>
            </w:moveTo>
          </w:p>
        </w:tc>
        <w:tc>
          <w:tcPr>
            <w:tcW w:w="0" w:type="auto"/>
          </w:tcPr>
          <w:p w14:paraId="3F68A5A6" w14:textId="77777777" w:rsidR="00FF0829" w:rsidRPr="00B44B64" w:rsidRDefault="00FF0829" w:rsidP="008F3AD0">
            <w:pPr>
              <w:rPr>
                <w:moveTo w:id="120" w:author="dugalh" w:date="2018-07-27T21:43:00Z"/>
                <w:sz w:val="16"/>
              </w:rPr>
            </w:pPr>
          </w:p>
        </w:tc>
        <w:tc>
          <w:tcPr>
            <w:tcW w:w="0" w:type="auto"/>
          </w:tcPr>
          <w:p w14:paraId="2CA7A5AD" w14:textId="77777777" w:rsidR="00FF0829" w:rsidRPr="00B44B64" w:rsidRDefault="00FF0829" w:rsidP="008F3AD0">
            <w:pPr>
              <w:rPr>
                <w:moveTo w:id="121" w:author="dugalh" w:date="2018-07-27T21:43:00Z"/>
                <w:sz w:val="16"/>
              </w:rPr>
            </w:pPr>
          </w:p>
        </w:tc>
        <w:tc>
          <w:tcPr>
            <w:tcW w:w="0" w:type="auto"/>
          </w:tcPr>
          <w:p w14:paraId="368BA58E" w14:textId="77777777" w:rsidR="00FF0829" w:rsidRPr="00B44B64" w:rsidRDefault="00FF0829" w:rsidP="008F3AD0">
            <w:pPr>
              <w:rPr>
                <w:moveTo w:id="122" w:author="dugalh" w:date="2018-07-27T21:43:00Z"/>
                <w:sz w:val="16"/>
              </w:rPr>
            </w:pPr>
            <w:moveTo w:id="123" w:author="dugalh" w:date="2018-07-27T21:43:00Z">
              <w:r w:rsidRPr="00B44B64">
                <w:rPr>
                  <w:sz w:val="16"/>
                </w:rPr>
                <w:t>Intact</w:t>
              </w:r>
            </w:moveTo>
          </w:p>
        </w:tc>
        <w:tc>
          <w:tcPr>
            <w:tcW w:w="0" w:type="auto"/>
          </w:tcPr>
          <w:p w14:paraId="265B0BE8" w14:textId="77777777" w:rsidR="00FF0829" w:rsidRPr="00B44B64" w:rsidRDefault="00FF0829" w:rsidP="008F3AD0">
            <w:pPr>
              <w:jc w:val="right"/>
              <w:rPr>
                <w:moveTo w:id="124" w:author="dugalh" w:date="2018-07-27T21:43:00Z"/>
                <w:sz w:val="16"/>
              </w:rPr>
            </w:pPr>
            <w:moveTo w:id="125" w:author="dugalh" w:date="2018-07-27T21:43:00Z">
              <w:r w:rsidRPr="00B44B64">
                <w:rPr>
                  <w:sz w:val="16"/>
                </w:rPr>
                <w:t>70</w:t>
              </w:r>
              <w:r w:rsidRPr="00B44B64">
                <w:rPr>
                  <w:rFonts w:cs="Arial"/>
                  <w:sz w:val="16"/>
                  <w:szCs w:val="16"/>
                </w:rPr>
                <w:t>.0</w:t>
              </w:r>
            </w:moveTo>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moveTo w:id="126" w:author="dugalh" w:date="2018-07-27T21:43:00Z"/>
                <w:sz w:val="16"/>
              </w:rPr>
            </w:pPr>
          </w:p>
        </w:tc>
        <w:tc>
          <w:tcPr>
            <w:tcW w:w="0" w:type="auto"/>
          </w:tcPr>
          <w:p w14:paraId="69417E16" w14:textId="77777777" w:rsidR="00FF0829" w:rsidRPr="00B44B64" w:rsidRDefault="00FF0829" w:rsidP="008F3AD0">
            <w:pPr>
              <w:pStyle w:val="1TableText"/>
              <w:tabs>
                <w:tab w:val="num" w:pos="993"/>
              </w:tabs>
              <w:spacing w:before="0"/>
              <w:rPr>
                <w:moveTo w:id="127" w:author="dugalh" w:date="2018-07-27T21:43:00Z"/>
                <w:rFonts w:cs="Arial"/>
                <w:b/>
              </w:rPr>
            </w:pPr>
            <w:moveTo w:id="128" w:author="dugalh" w:date="2018-07-27T21:43:00Z">
              <w:r w:rsidRPr="00B44B64">
                <w:rPr>
                  <w:rFonts w:cs="Arial"/>
                </w:rPr>
                <w:t>3</w:t>
              </w:r>
            </w:moveTo>
          </w:p>
        </w:tc>
        <w:tc>
          <w:tcPr>
            <w:tcW w:w="0" w:type="auto"/>
          </w:tcPr>
          <w:p w14:paraId="108F0396" w14:textId="77777777" w:rsidR="00FF0829" w:rsidRPr="00B44B64" w:rsidRDefault="00FF0829" w:rsidP="008F3AD0">
            <w:pPr>
              <w:rPr>
                <w:moveTo w:id="129" w:author="dugalh" w:date="2018-07-27T21:43:00Z"/>
                <w:sz w:val="16"/>
              </w:rPr>
            </w:pPr>
          </w:p>
        </w:tc>
        <w:tc>
          <w:tcPr>
            <w:tcW w:w="0" w:type="auto"/>
          </w:tcPr>
          <w:p w14:paraId="5989530E" w14:textId="77777777" w:rsidR="00FF0829" w:rsidRPr="00B44B64" w:rsidRDefault="00FF0829" w:rsidP="008F3AD0">
            <w:pPr>
              <w:rPr>
                <w:moveTo w:id="130" w:author="dugalh" w:date="2018-07-27T21:43:00Z"/>
                <w:sz w:val="16"/>
              </w:rPr>
            </w:pPr>
          </w:p>
        </w:tc>
        <w:tc>
          <w:tcPr>
            <w:tcW w:w="0" w:type="auto"/>
          </w:tcPr>
          <w:p w14:paraId="04441775" w14:textId="77777777" w:rsidR="00FF0829" w:rsidRPr="00B44B64" w:rsidRDefault="00FF0829" w:rsidP="008F3AD0">
            <w:pPr>
              <w:rPr>
                <w:moveTo w:id="131" w:author="dugalh" w:date="2018-07-27T21:43:00Z"/>
                <w:sz w:val="16"/>
              </w:rPr>
            </w:pPr>
            <w:moveTo w:id="132" w:author="dugalh" w:date="2018-07-27T21:43:00Z">
              <w:r w:rsidRPr="00B44B64">
                <w:rPr>
                  <w:sz w:val="16"/>
                </w:rPr>
                <w:t>Intact</w:t>
              </w:r>
            </w:moveTo>
          </w:p>
        </w:tc>
        <w:tc>
          <w:tcPr>
            <w:tcW w:w="0" w:type="auto"/>
          </w:tcPr>
          <w:p w14:paraId="43448F0A" w14:textId="77777777" w:rsidR="00FF0829" w:rsidRPr="00B44B64" w:rsidRDefault="00FF0829" w:rsidP="008F3AD0">
            <w:pPr>
              <w:jc w:val="right"/>
              <w:rPr>
                <w:moveTo w:id="133" w:author="dugalh" w:date="2018-07-27T21:43:00Z"/>
                <w:sz w:val="16"/>
              </w:rPr>
            </w:pPr>
            <w:moveTo w:id="134" w:author="dugalh" w:date="2018-07-27T21:43:00Z">
              <w:r w:rsidRPr="00B44B64">
                <w:rPr>
                  <w:sz w:val="16"/>
                </w:rPr>
                <w:t>85</w:t>
              </w:r>
              <w:r w:rsidRPr="00B44B64">
                <w:rPr>
                  <w:rFonts w:cs="Arial"/>
                  <w:sz w:val="16"/>
                  <w:szCs w:val="16"/>
                </w:rPr>
                <w:t>.0</w:t>
              </w:r>
            </w:moveTo>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moveTo w:id="135" w:author="dugalh" w:date="2018-07-27T21:43:00Z"/>
                <w:sz w:val="16"/>
              </w:rPr>
            </w:pPr>
          </w:p>
        </w:tc>
        <w:tc>
          <w:tcPr>
            <w:tcW w:w="0" w:type="auto"/>
          </w:tcPr>
          <w:p w14:paraId="13C01103" w14:textId="77777777" w:rsidR="00FF0829" w:rsidRPr="00B44B64" w:rsidRDefault="00FF0829" w:rsidP="008F3AD0">
            <w:pPr>
              <w:pStyle w:val="1TableText"/>
              <w:tabs>
                <w:tab w:val="num" w:pos="993"/>
              </w:tabs>
              <w:spacing w:before="0"/>
              <w:rPr>
                <w:moveTo w:id="136" w:author="dugalh" w:date="2018-07-27T21:43:00Z"/>
                <w:rFonts w:cs="Arial"/>
                <w:b/>
              </w:rPr>
            </w:pPr>
            <w:moveTo w:id="137" w:author="dugalh" w:date="2018-07-27T21:43:00Z">
              <w:r w:rsidRPr="00B44B64">
                <w:rPr>
                  <w:rFonts w:cs="Arial"/>
                </w:rPr>
                <w:t>4</w:t>
              </w:r>
            </w:moveTo>
          </w:p>
        </w:tc>
        <w:tc>
          <w:tcPr>
            <w:tcW w:w="0" w:type="auto"/>
          </w:tcPr>
          <w:p w14:paraId="4A596180" w14:textId="77777777" w:rsidR="00FF0829" w:rsidRPr="00B44B64" w:rsidRDefault="00FF0829" w:rsidP="008F3AD0">
            <w:pPr>
              <w:rPr>
                <w:moveTo w:id="138" w:author="dugalh" w:date="2018-07-27T21:43:00Z"/>
                <w:sz w:val="16"/>
              </w:rPr>
            </w:pPr>
          </w:p>
        </w:tc>
        <w:tc>
          <w:tcPr>
            <w:tcW w:w="0" w:type="auto"/>
          </w:tcPr>
          <w:p w14:paraId="61FE5B4B" w14:textId="77777777" w:rsidR="00FF0829" w:rsidRPr="00B44B64" w:rsidRDefault="00FF0829" w:rsidP="008F3AD0">
            <w:pPr>
              <w:rPr>
                <w:moveTo w:id="139" w:author="dugalh" w:date="2018-07-27T21:43:00Z"/>
                <w:sz w:val="16"/>
              </w:rPr>
            </w:pPr>
          </w:p>
        </w:tc>
        <w:tc>
          <w:tcPr>
            <w:tcW w:w="0" w:type="auto"/>
          </w:tcPr>
          <w:p w14:paraId="76012662" w14:textId="77777777" w:rsidR="00FF0829" w:rsidRPr="00B44B64" w:rsidRDefault="00FF0829" w:rsidP="008F3AD0">
            <w:pPr>
              <w:rPr>
                <w:moveTo w:id="140" w:author="dugalh" w:date="2018-07-27T21:43:00Z"/>
                <w:sz w:val="16"/>
              </w:rPr>
            </w:pPr>
            <w:moveTo w:id="141" w:author="dugalh" w:date="2018-07-27T21:43:00Z">
              <w:r w:rsidRPr="00B44B64">
                <w:rPr>
                  <w:sz w:val="16"/>
                </w:rPr>
                <w:t>Intact</w:t>
              </w:r>
            </w:moveTo>
          </w:p>
        </w:tc>
        <w:tc>
          <w:tcPr>
            <w:tcW w:w="0" w:type="auto"/>
          </w:tcPr>
          <w:p w14:paraId="252A6B26" w14:textId="77777777" w:rsidR="00FF0829" w:rsidRPr="00B44B64" w:rsidRDefault="00FF0829" w:rsidP="008F3AD0">
            <w:pPr>
              <w:jc w:val="right"/>
              <w:rPr>
                <w:moveTo w:id="142" w:author="dugalh" w:date="2018-07-27T21:43:00Z"/>
                <w:sz w:val="16"/>
              </w:rPr>
            </w:pPr>
            <w:moveTo w:id="143" w:author="dugalh" w:date="2018-07-27T21:43:00Z">
              <w:r w:rsidRPr="00B44B64">
                <w:rPr>
                  <w:sz w:val="16"/>
                </w:rPr>
                <w:t>65</w:t>
              </w:r>
              <w:r w:rsidRPr="00B44B64">
                <w:rPr>
                  <w:rFonts w:cs="Arial"/>
                  <w:sz w:val="16"/>
                  <w:szCs w:val="16"/>
                </w:rPr>
                <w:t>.0</w:t>
              </w:r>
            </w:moveTo>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moveTo w:id="144" w:author="dugalh" w:date="2018-07-27T21:43:00Z"/>
                <w:sz w:val="16"/>
              </w:rPr>
            </w:pPr>
          </w:p>
        </w:tc>
        <w:tc>
          <w:tcPr>
            <w:tcW w:w="0" w:type="auto"/>
          </w:tcPr>
          <w:p w14:paraId="426771EB" w14:textId="77777777" w:rsidR="00FF0829" w:rsidRPr="00B44B64" w:rsidRDefault="00FF0829" w:rsidP="008F3AD0">
            <w:pPr>
              <w:pStyle w:val="1TableText"/>
              <w:tabs>
                <w:tab w:val="num" w:pos="993"/>
              </w:tabs>
              <w:spacing w:before="0"/>
              <w:rPr>
                <w:moveTo w:id="145" w:author="dugalh" w:date="2018-07-27T21:43:00Z"/>
                <w:rFonts w:cs="Arial"/>
                <w:b/>
              </w:rPr>
            </w:pPr>
            <w:moveTo w:id="146" w:author="dugalh" w:date="2018-07-27T21:43:00Z">
              <w:r w:rsidRPr="00B44B64">
                <w:rPr>
                  <w:rFonts w:cs="Arial"/>
                </w:rPr>
                <w:t>5</w:t>
              </w:r>
            </w:moveTo>
          </w:p>
        </w:tc>
        <w:tc>
          <w:tcPr>
            <w:tcW w:w="0" w:type="auto"/>
          </w:tcPr>
          <w:p w14:paraId="158A0B69" w14:textId="77777777" w:rsidR="00FF0829" w:rsidRPr="00B44B64" w:rsidRDefault="00FF0829" w:rsidP="008F3AD0">
            <w:pPr>
              <w:rPr>
                <w:moveTo w:id="147" w:author="dugalh" w:date="2018-07-27T21:43:00Z"/>
                <w:sz w:val="16"/>
              </w:rPr>
            </w:pPr>
          </w:p>
        </w:tc>
        <w:tc>
          <w:tcPr>
            <w:tcW w:w="0" w:type="auto"/>
          </w:tcPr>
          <w:p w14:paraId="6BE466C0" w14:textId="77777777" w:rsidR="00FF0829" w:rsidRPr="00B44B64" w:rsidRDefault="00FF0829" w:rsidP="008F3AD0">
            <w:pPr>
              <w:rPr>
                <w:moveTo w:id="148" w:author="dugalh" w:date="2018-07-27T21:43:00Z"/>
                <w:sz w:val="16"/>
              </w:rPr>
            </w:pPr>
          </w:p>
        </w:tc>
        <w:tc>
          <w:tcPr>
            <w:tcW w:w="0" w:type="auto"/>
          </w:tcPr>
          <w:p w14:paraId="3446C904" w14:textId="77777777" w:rsidR="00FF0829" w:rsidRPr="00B44B64" w:rsidRDefault="00FF0829" w:rsidP="008F3AD0">
            <w:pPr>
              <w:rPr>
                <w:moveTo w:id="149" w:author="dugalh" w:date="2018-07-27T21:43:00Z"/>
                <w:sz w:val="16"/>
              </w:rPr>
            </w:pPr>
            <w:moveTo w:id="150" w:author="dugalh" w:date="2018-07-27T21:43:00Z">
              <w:r w:rsidRPr="00B44B64">
                <w:rPr>
                  <w:sz w:val="16"/>
                </w:rPr>
                <w:t>Intact</w:t>
              </w:r>
            </w:moveTo>
          </w:p>
        </w:tc>
        <w:tc>
          <w:tcPr>
            <w:tcW w:w="0" w:type="auto"/>
          </w:tcPr>
          <w:p w14:paraId="1A9A5C46" w14:textId="77777777" w:rsidR="00FF0829" w:rsidRPr="00B44B64" w:rsidRDefault="00FF0829" w:rsidP="008F3AD0">
            <w:pPr>
              <w:jc w:val="right"/>
              <w:rPr>
                <w:moveTo w:id="151" w:author="dugalh" w:date="2018-07-27T21:43:00Z"/>
                <w:sz w:val="16"/>
              </w:rPr>
            </w:pPr>
            <w:moveTo w:id="152" w:author="dugalh" w:date="2018-07-27T21:43:00Z">
              <w:r w:rsidRPr="00B44B64">
                <w:rPr>
                  <w:sz w:val="16"/>
                </w:rPr>
                <w:t>37.5</w:t>
              </w:r>
            </w:moveTo>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moveTo w:id="153" w:author="dugalh" w:date="2018-07-27T21:43:00Z"/>
                <w:sz w:val="16"/>
              </w:rPr>
            </w:pPr>
          </w:p>
        </w:tc>
        <w:tc>
          <w:tcPr>
            <w:tcW w:w="0" w:type="auto"/>
          </w:tcPr>
          <w:p w14:paraId="6180013B" w14:textId="77777777" w:rsidR="00FF0829" w:rsidRPr="00B44B64" w:rsidRDefault="00FF0829" w:rsidP="008F3AD0">
            <w:pPr>
              <w:pStyle w:val="1TableText"/>
              <w:tabs>
                <w:tab w:val="num" w:pos="993"/>
              </w:tabs>
              <w:spacing w:before="0"/>
              <w:rPr>
                <w:moveTo w:id="154" w:author="dugalh" w:date="2018-07-27T21:43:00Z"/>
                <w:rFonts w:cs="Arial"/>
                <w:b/>
              </w:rPr>
            </w:pPr>
            <w:moveTo w:id="155" w:author="dugalh" w:date="2018-07-27T21:43:00Z">
              <w:r w:rsidRPr="00B44B64">
                <w:rPr>
                  <w:rFonts w:cs="Arial"/>
                </w:rPr>
                <w:t>6</w:t>
              </w:r>
            </w:moveTo>
          </w:p>
        </w:tc>
        <w:tc>
          <w:tcPr>
            <w:tcW w:w="0" w:type="auto"/>
          </w:tcPr>
          <w:p w14:paraId="06BC0CED" w14:textId="77777777" w:rsidR="00FF0829" w:rsidRPr="00B44B64" w:rsidRDefault="00FF0829" w:rsidP="008F3AD0">
            <w:pPr>
              <w:rPr>
                <w:moveTo w:id="156" w:author="dugalh" w:date="2018-07-27T21:43:00Z"/>
                <w:sz w:val="16"/>
              </w:rPr>
            </w:pPr>
          </w:p>
        </w:tc>
        <w:tc>
          <w:tcPr>
            <w:tcW w:w="0" w:type="auto"/>
          </w:tcPr>
          <w:p w14:paraId="7748A76D" w14:textId="77777777" w:rsidR="00FF0829" w:rsidRPr="00B44B64" w:rsidRDefault="00FF0829" w:rsidP="008F3AD0">
            <w:pPr>
              <w:rPr>
                <w:moveTo w:id="157" w:author="dugalh" w:date="2018-07-27T21:43:00Z"/>
                <w:sz w:val="16"/>
              </w:rPr>
            </w:pPr>
          </w:p>
        </w:tc>
        <w:tc>
          <w:tcPr>
            <w:tcW w:w="0" w:type="auto"/>
          </w:tcPr>
          <w:p w14:paraId="394BFDCE" w14:textId="77777777" w:rsidR="00FF0829" w:rsidRPr="00B44B64" w:rsidRDefault="00FF0829" w:rsidP="008F3AD0">
            <w:pPr>
              <w:rPr>
                <w:moveTo w:id="158" w:author="dugalh" w:date="2018-07-27T21:43:00Z"/>
                <w:sz w:val="16"/>
              </w:rPr>
            </w:pPr>
            <w:moveTo w:id="159" w:author="dugalh" w:date="2018-07-27T21:43:00Z">
              <w:r w:rsidRPr="00B44B64">
                <w:rPr>
                  <w:sz w:val="16"/>
                </w:rPr>
                <w:t>Intact</w:t>
              </w:r>
            </w:moveTo>
          </w:p>
        </w:tc>
        <w:tc>
          <w:tcPr>
            <w:tcW w:w="0" w:type="auto"/>
          </w:tcPr>
          <w:p w14:paraId="33548F65" w14:textId="77777777" w:rsidR="00FF0829" w:rsidRPr="00B44B64" w:rsidRDefault="00FF0829" w:rsidP="008F3AD0">
            <w:pPr>
              <w:jc w:val="right"/>
              <w:rPr>
                <w:moveTo w:id="160" w:author="dugalh" w:date="2018-07-27T21:43:00Z"/>
                <w:sz w:val="16"/>
              </w:rPr>
            </w:pPr>
            <w:moveTo w:id="161" w:author="dugalh" w:date="2018-07-27T21:43:00Z">
              <w:r w:rsidRPr="00B44B64">
                <w:rPr>
                  <w:sz w:val="16"/>
                </w:rPr>
                <w:t>17.5</w:t>
              </w:r>
            </w:moveTo>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moveTo w:id="162" w:author="dugalh" w:date="2018-07-27T21:43:00Z"/>
                <w:sz w:val="16"/>
              </w:rPr>
            </w:pPr>
          </w:p>
        </w:tc>
        <w:tc>
          <w:tcPr>
            <w:tcW w:w="0" w:type="auto"/>
          </w:tcPr>
          <w:p w14:paraId="2DFE1A81" w14:textId="77777777" w:rsidR="00FF0829" w:rsidRPr="00B44B64" w:rsidRDefault="00FF0829" w:rsidP="008F3AD0">
            <w:pPr>
              <w:pStyle w:val="1TableText"/>
              <w:tabs>
                <w:tab w:val="num" w:pos="993"/>
              </w:tabs>
              <w:spacing w:before="0"/>
              <w:rPr>
                <w:moveTo w:id="163" w:author="dugalh" w:date="2018-07-27T21:43:00Z"/>
                <w:rFonts w:cs="Arial"/>
                <w:b/>
              </w:rPr>
            </w:pPr>
            <w:moveTo w:id="164" w:author="dugalh" w:date="2018-07-27T21:43:00Z">
              <w:r w:rsidRPr="00B44B64">
                <w:rPr>
                  <w:rFonts w:cs="Arial"/>
                </w:rPr>
                <w:t>7</w:t>
              </w:r>
            </w:moveTo>
          </w:p>
        </w:tc>
        <w:tc>
          <w:tcPr>
            <w:tcW w:w="0" w:type="auto"/>
          </w:tcPr>
          <w:p w14:paraId="084BA1E8" w14:textId="77777777" w:rsidR="00FF0829" w:rsidRPr="00B44B64" w:rsidRDefault="00FF0829" w:rsidP="008F3AD0">
            <w:pPr>
              <w:rPr>
                <w:moveTo w:id="165" w:author="dugalh" w:date="2018-07-27T21:43:00Z"/>
                <w:sz w:val="16"/>
              </w:rPr>
            </w:pPr>
          </w:p>
        </w:tc>
        <w:tc>
          <w:tcPr>
            <w:tcW w:w="0" w:type="auto"/>
          </w:tcPr>
          <w:p w14:paraId="588EE8FE" w14:textId="77777777" w:rsidR="00FF0829" w:rsidRPr="00B44B64" w:rsidRDefault="00FF0829" w:rsidP="008F3AD0">
            <w:pPr>
              <w:rPr>
                <w:moveTo w:id="166" w:author="dugalh" w:date="2018-07-27T21:43:00Z"/>
                <w:sz w:val="16"/>
              </w:rPr>
            </w:pPr>
          </w:p>
        </w:tc>
        <w:tc>
          <w:tcPr>
            <w:tcW w:w="0" w:type="auto"/>
          </w:tcPr>
          <w:p w14:paraId="7D8D3C73" w14:textId="77777777" w:rsidR="00FF0829" w:rsidRPr="00B44B64" w:rsidRDefault="00FF0829" w:rsidP="008F3AD0">
            <w:pPr>
              <w:rPr>
                <w:moveTo w:id="167" w:author="dugalh" w:date="2018-07-27T21:43:00Z"/>
                <w:sz w:val="16"/>
              </w:rPr>
            </w:pPr>
            <w:moveTo w:id="168" w:author="dugalh" w:date="2018-07-27T21:43:00Z">
              <w:r w:rsidRPr="00B44B64">
                <w:rPr>
                  <w:sz w:val="16"/>
                </w:rPr>
                <w:t>Intact</w:t>
              </w:r>
            </w:moveTo>
          </w:p>
        </w:tc>
        <w:tc>
          <w:tcPr>
            <w:tcW w:w="0" w:type="auto"/>
          </w:tcPr>
          <w:p w14:paraId="2E55025D" w14:textId="77777777" w:rsidR="00FF0829" w:rsidRPr="00B44B64" w:rsidRDefault="00FF0829" w:rsidP="008F3AD0">
            <w:pPr>
              <w:jc w:val="right"/>
              <w:rPr>
                <w:moveTo w:id="169" w:author="dugalh" w:date="2018-07-27T21:43:00Z"/>
                <w:sz w:val="16"/>
              </w:rPr>
            </w:pPr>
            <w:moveTo w:id="170" w:author="dugalh" w:date="2018-07-27T21:43:00Z">
              <w:r w:rsidRPr="00B44B64">
                <w:rPr>
                  <w:sz w:val="16"/>
                </w:rPr>
                <w:t>15</w:t>
              </w:r>
              <w:r w:rsidRPr="00B44B64">
                <w:rPr>
                  <w:rFonts w:cs="Arial"/>
                  <w:sz w:val="16"/>
                  <w:szCs w:val="16"/>
                </w:rPr>
                <w:t>.0</w:t>
              </w:r>
            </w:moveTo>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moveTo w:id="171"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moveTo w:id="172" w:author="dugalh" w:date="2018-07-27T21:43:00Z"/>
                <w:rFonts w:cs="Arial"/>
                <w:b/>
              </w:rPr>
            </w:pPr>
            <w:moveTo w:id="173"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8F3AD0">
            <w:pPr>
              <w:rPr>
                <w:moveTo w:id="174"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8F3AD0">
            <w:pPr>
              <w:rPr>
                <w:moveTo w:id="175"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8F3AD0">
            <w:pPr>
              <w:rPr>
                <w:moveTo w:id="176" w:author="dugalh" w:date="2018-07-27T21:43:00Z"/>
                <w:sz w:val="16"/>
              </w:rPr>
            </w:pPr>
            <w:moveTo w:id="177"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8F3AD0">
            <w:pPr>
              <w:jc w:val="right"/>
              <w:rPr>
                <w:moveTo w:id="178" w:author="dugalh" w:date="2018-07-27T21:43:00Z"/>
                <w:sz w:val="16"/>
              </w:rPr>
            </w:pPr>
            <w:moveTo w:id="179" w:author="dugalh" w:date="2018-07-27T21:43:00Z">
              <w:r w:rsidRPr="00B44B64">
                <w:rPr>
                  <w:sz w:val="16"/>
                </w:rPr>
                <w:t>2</w:t>
              </w:r>
              <w:r w:rsidRPr="00B44B64">
                <w:rPr>
                  <w:rFonts w:cs="Arial"/>
                  <w:sz w:val="16"/>
                  <w:szCs w:val="16"/>
                </w:rPr>
                <w:t>.0</w:t>
              </w:r>
            </w:moveTo>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moveTo w:id="180" w:author="dugalh" w:date="2018-07-27T21:43:00Z"/>
                <w:sz w:val="16"/>
              </w:rPr>
            </w:pPr>
            <w:moveTo w:id="181" w:author="dugalh" w:date="2018-07-27T21:43:00Z">
              <w:r w:rsidRPr="00B44B64">
                <w:rPr>
                  <w:sz w:val="16"/>
                </w:rPr>
                <w:t>Groenfontein</w:t>
              </w:r>
            </w:moveTo>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moveTo w:id="182" w:author="dugalh" w:date="2018-07-27T21:43:00Z"/>
                <w:rFonts w:cs="Arial"/>
                <w:b/>
              </w:rPr>
            </w:pPr>
            <w:moveTo w:id="183"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8F3AD0">
            <w:pPr>
              <w:rPr>
                <w:moveTo w:id="184" w:author="dugalh" w:date="2018-07-27T21:43:00Z"/>
                <w:sz w:val="16"/>
              </w:rPr>
            </w:pPr>
            <w:moveTo w:id="185"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8F3AD0">
            <w:pPr>
              <w:rPr>
                <w:moveTo w:id="186" w:author="dugalh" w:date="2018-07-27T21:43:00Z"/>
                <w:sz w:val="16"/>
              </w:rPr>
            </w:pPr>
            <w:moveTo w:id="187" w:author="dugalh" w:date="2018-07-27T21:43:00Z">
              <w:r w:rsidRPr="00B44B64">
                <w:rPr>
                  <w:sz w:val="16"/>
                </w:rPr>
                <w:t>Arid spekboom</w:t>
              </w:r>
            </w:moveTo>
          </w:p>
        </w:tc>
        <w:tc>
          <w:tcPr>
            <w:tcW w:w="0" w:type="auto"/>
            <w:tcBorders>
              <w:top w:val="single" w:sz="12" w:space="0" w:color="000000" w:themeColor="text1"/>
              <w:bottom w:val="nil"/>
            </w:tcBorders>
          </w:tcPr>
          <w:p w14:paraId="1A2D787B" w14:textId="77777777" w:rsidR="00FF0829" w:rsidRPr="00B44B64" w:rsidRDefault="00FF0829" w:rsidP="008F3AD0">
            <w:pPr>
              <w:rPr>
                <w:moveTo w:id="188" w:author="dugalh" w:date="2018-07-27T21:43:00Z"/>
                <w:sz w:val="16"/>
              </w:rPr>
            </w:pPr>
            <w:moveTo w:id="189"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8F3AD0">
            <w:pPr>
              <w:jc w:val="right"/>
              <w:rPr>
                <w:moveTo w:id="190" w:author="dugalh" w:date="2018-07-27T21:43:00Z"/>
                <w:sz w:val="16"/>
              </w:rPr>
            </w:pPr>
            <w:moveTo w:id="191" w:author="dugalh" w:date="2018-07-27T21:43:00Z">
              <w:r w:rsidRPr="00B44B64">
                <w:rPr>
                  <w:rFonts w:cs="Arial"/>
                  <w:sz w:val="16"/>
                  <w:szCs w:val="16"/>
                </w:rPr>
                <w:t>0.</w:t>
              </w:r>
              <w:r w:rsidRPr="00B44B64">
                <w:rPr>
                  <w:sz w:val="16"/>
                </w:rPr>
                <w:t>0</w:t>
              </w:r>
            </w:moveTo>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moveTo w:id="192" w:author="dugalh" w:date="2018-07-27T21:43:00Z"/>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moveTo w:id="193" w:author="dugalh" w:date="2018-07-27T21:43:00Z"/>
                <w:rFonts w:cs="Arial"/>
                <w:b/>
              </w:rPr>
            </w:pPr>
            <w:moveTo w:id="194" w:author="dugalh" w:date="2018-07-27T21:43:00Z">
              <w:r w:rsidRPr="00B44B64">
                <w:rPr>
                  <w:rFonts w:cs="Arial"/>
                </w:rPr>
                <w:t>2</w:t>
              </w:r>
            </w:moveTo>
          </w:p>
        </w:tc>
        <w:tc>
          <w:tcPr>
            <w:tcW w:w="0" w:type="auto"/>
            <w:tcBorders>
              <w:top w:val="nil"/>
            </w:tcBorders>
          </w:tcPr>
          <w:p w14:paraId="5DCBB0BE" w14:textId="77777777" w:rsidR="00FF0829" w:rsidRPr="00B44B64" w:rsidRDefault="00FF0829" w:rsidP="008F3AD0">
            <w:pPr>
              <w:rPr>
                <w:moveTo w:id="195" w:author="dugalh" w:date="2018-07-27T21:43:00Z"/>
                <w:sz w:val="16"/>
              </w:rPr>
            </w:pPr>
          </w:p>
        </w:tc>
        <w:tc>
          <w:tcPr>
            <w:tcW w:w="0" w:type="auto"/>
            <w:tcBorders>
              <w:top w:val="nil"/>
            </w:tcBorders>
          </w:tcPr>
          <w:p w14:paraId="6A484615" w14:textId="77777777" w:rsidR="00FF0829" w:rsidRPr="00B44B64" w:rsidRDefault="00FF0829" w:rsidP="008F3AD0">
            <w:pPr>
              <w:rPr>
                <w:moveTo w:id="196" w:author="dugalh" w:date="2018-07-27T21:43:00Z"/>
                <w:sz w:val="16"/>
              </w:rPr>
            </w:pPr>
          </w:p>
        </w:tc>
        <w:tc>
          <w:tcPr>
            <w:tcW w:w="0" w:type="auto"/>
            <w:tcBorders>
              <w:top w:val="nil"/>
            </w:tcBorders>
          </w:tcPr>
          <w:p w14:paraId="71B58465" w14:textId="77777777" w:rsidR="00FF0829" w:rsidRPr="00B44B64" w:rsidRDefault="00FF0829" w:rsidP="008F3AD0">
            <w:pPr>
              <w:rPr>
                <w:moveTo w:id="197" w:author="dugalh" w:date="2018-07-27T21:43:00Z"/>
                <w:sz w:val="16"/>
              </w:rPr>
            </w:pPr>
            <w:moveTo w:id="198" w:author="dugalh" w:date="2018-07-27T21:43:00Z">
              <w:r w:rsidRPr="00B44B64">
                <w:rPr>
                  <w:sz w:val="16"/>
                </w:rPr>
                <w:t>Severe</w:t>
              </w:r>
            </w:moveTo>
          </w:p>
        </w:tc>
        <w:tc>
          <w:tcPr>
            <w:tcW w:w="0" w:type="auto"/>
            <w:tcBorders>
              <w:top w:val="nil"/>
            </w:tcBorders>
          </w:tcPr>
          <w:p w14:paraId="5BA4FEB1" w14:textId="77777777" w:rsidR="00FF0829" w:rsidRPr="00B44B64" w:rsidRDefault="00FF0829" w:rsidP="008F3AD0">
            <w:pPr>
              <w:jc w:val="right"/>
              <w:rPr>
                <w:moveTo w:id="199" w:author="dugalh" w:date="2018-07-27T21:43:00Z"/>
                <w:sz w:val="16"/>
              </w:rPr>
            </w:pPr>
            <w:moveTo w:id="200" w:author="dugalh" w:date="2018-07-27T21:43:00Z">
              <w:r w:rsidRPr="00B44B64">
                <w:rPr>
                  <w:sz w:val="16"/>
                </w:rPr>
                <w:t>4</w:t>
              </w:r>
              <w:r w:rsidRPr="00B44B64">
                <w:rPr>
                  <w:rFonts w:cs="Arial"/>
                  <w:sz w:val="16"/>
                  <w:szCs w:val="16"/>
                </w:rPr>
                <w:t>.0</w:t>
              </w:r>
            </w:moveTo>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moveTo w:id="201" w:author="dugalh" w:date="2018-07-27T21:43:00Z"/>
                <w:sz w:val="16"/>
              </w:rPr>
            </w:pPr>
          </w:p>
        </w:tc>
        <w:tc>
          <w:tcPr>
            <w:tcW w:w="0" w:type="auto"/>
          </w:tcPr>
          <w:p w14:paraId="0BBF6495" w14:textId="77777777" w:rsidR="00FF0829" w:rsidRPr="00B44B64" w:rsidRDefault="00FF0829" w:rsidP="008F3AD0">
            <w:pPr>
              <w:pStyle w:val="1TableText"/>
              <w:tabs>
                <w:tab w:val="num" w:pos="993"/>
              </w:tabs>
              <w:spacing w:before="0"/>
              <w:rPr>
                <w:moveTo w:id="202" w:author="dugalh" w:date="2018-07-27T21:43:00Z"/>
                <w:rFonts w:cs="Arial"/>
                <w:b/>
              </w:rPr>
            </w:pPr>
            <w:moveTo w:id="203" w:author="dugalh" w:date="2018-07-27T21:43:00Z">
              <w:r w:rsidRPr="00B44B64">
                <w:rPr>
                  <w:rFonts w:cs="Arial"/>
                </w:rPr>
                <w:t>3</w:t>
              </w:r>
            </w:moveTo>
          </w:p>
        </w:tc>
        <w:tc>
          <w:tcPr>
            <w:tcW w:w="0" w:type="auto"/>
          </w:tcPr>
          <w:p w14:paraId="48826678" w14:textId="77777777" w:rsidR="00FF0829" w:rsidRPr="00B44B64" w:rsidRDefault="00FF0829" w:rsidP="008F3AD0">
            <w:pPr>
              <w:rPr>
                <w:moveTo w:id="204" w:author="dugalh" w:date="2018-07-27T21:43:00Z"/>
                <w:sz w:val="16"/>
              </w:rPr>
            </w:pPr>
          </w:p>
        </w:tc>
        <w:tc>
          <w:tcPr>
            <w:tcW w:w="0" w:type="auto"/>
          </w:tcPr>
          <w:p w14:paraId="4DA1E83A" w14:textId="77777777" w:rsidR="00FF0829" w:rsidRPr="00B44B64" w:rsidRDefault="00FF0829" w:rsidP="008F3AD0">
            <w:pPr>
              <w:rPr>
                <w:moveTo w:id="205" w:author="dugalh" w:date="2018-07-27T21:43:00Z"/>
                <w:sz w:val="16"/>
              </w:rPr>
            </w:pPr>
          </w:p>
        </w:tc>
        <w:tc>
          <w:tcPr>
            <w:tcW w:w="0" w:type="auto"/>
          </w:tcPr>
          <w:p w14:paraId="5756E2B8" w14:textId="77777777" w:rsidR="00FF0829" w:rsidRPr="00B44B64" w:rsidRDefault="00FF0829" w:rsidP="008F3AD0">
            <w:pPr>
              <w:rPr>
                <w:moveTo w:id="206" w:author="dugalh" w:date="2018-07-27T21:43:00Z"/>
                <w:sz w:val="16"/>
              </w:rPr>
            </w:pPr>
            <w:moveTo w:id="207" w:author="dugalh" w:date="2018-07-27T21:43:00Z">
              <w:r w:rsidRPr="00B44B64">
                <w:rPr>
                  <w:sz w:val="16"/>
                </w:rPr>
                <w:t>Severe</w:t>
              </w:r>
            </w:moveTo>
          </w:p>
        </w:tc>
        <w:tc>
          <w:tcPr>
            <w:tcW w:w="0" w:type="auto"/>
          </w:tcPr>
          <w:p w14:paraId="3B448B07" w14:textId="77777777" w:rsidR="00FF0829" w:rsidRPr="00B44B64" w:rsidRDefault="00FF0829" w:rsidP="008F3AD0">
            <w:pPr>
              <w:jc w:val="right"/>
              <w:rPr>
                <w:moveTo w:id="208" w:author="dugalh" w:date="2018-07-27T21:43:00Z"/>
                <w:sz w:val="16"/>
              </w:rPr>
            </w:pPr>
            <w:moveTo w:id="209" w:author="dugalh" w:date="2018-07-27T21:43:00Z">
              <w:r w:rsidRPr="00B44B64">
                <w:rPr>
                  <w:sz w:val="16"/>
                </w:rPr>
                <w:t>10</w:t>
              </w:r>
              <w:r w:rsidRPr="00B44B64">
                <w:rPr>
                  <w:rFonts w:cs="Arial"/>
                  <w:sz w:val="16"/>
                  <w:szCs w:val="16"/>
                </w:rPr>
                <w:t>.0</w:t>
              </w:r>
            </w:moveTo>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moveTo w:id="210"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moveTo w:id="211" w:author="dugalh" w:date="2018-07-27T21:43:00Z"/>
                <w:rFonts w:cs="Arial"/>
                <w:b/>
              </w:rPr>
            </w:pPr>
            <w:moveTo w:id="212"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8F3AD0">
            <w:pPr>
              <w:rPr>
                <w:moveTo w:id="213"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8F3AD0">
            <w:pPr>
              <w:rPr>
                <w:moveTo w:id="214"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8F3AD0">
            <w:pPr>
              <w:rPr>
                <w:moveTo w:id="215" w:author="dugalh" w:date="2018-07-27T21:43:00Z"/>
                <w:sz w:val="16"/>
              </w:rPr>
            </w:pPr>
            <w:moveTo w:id="216"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8F3AD0">
            <w:pPr>
              <w:jc w:val="right"/>
              <w:rPr>
                <w:moveTo w:id="217" w:author="dugalh" w:date="2018-07-27T21:43:00Z"/>
                <w:sz w:val="16"/>
              </w:rPr>
            </w:pPr>
            <w:moveTo w:id="218" w:author="dugalh" w:date="2018-07-27T21:43:00Z">
              <w:r w:rsidRPr="00B44B64">
                <w:rPr>
                  <w:sz w:val="16"/>
                </w:rPr>
                <w:t>25</w:t>
              </w:r>
              <w:r w:rsidRPr="00B44B64">
                <w:rPr>
                  <w:rFonts w:cs="Arial"/>
                  <w:sz w:val="16"/>
                  <w:szCs w:val="16"/>
                </w:rPr>
                <w:t>.0</w:t>
              </w:r>
            </w:moveTo>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moveTo w:id="219" w:author="dugalh" w:date="2018-07-27T21:43:00Z"/>
                <w:sz w:val="16"/>
              </w:rPr>
            </w:pPr>
            <w:moveTo w:id="220" w:author="dugalh" w:date="2018-07-27T21:43:00Z">
              <w:r w:rsidRPr="00B44B64">
                <w:rPr>
                  <w:sz w:val="16"/>
                </w:rPr>
                <w:t>Grootkop</w:t>
              </w:r>
            </w:moveTo>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moveTo w:id="221" w:author="dugalh" w:date="2018-07-27T21:43:00Z"/>
                <w:rFonts w:cs="Arial"/>
                <w:b/>
              </w:rPr>
            </w:pPr>
            <w:moveTo w:id="222"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8F3AD0">
            <w:pPr>
              <w:rPr>
                <w:moveTo w:id="223" w:author="dugalh" w:date="2018-07-27T21:43:00Z"/>
                <w:sz w:val="16"/>
              </w:rPr>
            </w:pPr>
            <w:moveTo w:id="224" w:author="dugalh" w:date="2018-07-27T21:43:00Z">
              <w:r w:rsidRPr="00B44B64">
                <w:rPr>
                  <w:sz w:val="16"/>
                </w:rPr>
                <w:t>Enon conglomerate</w:t>
              </w:r>
            </w:moveTo>
          </w:p>
        </w:tc>
        <w:tc>
          <w:tcPr>
            <w:tcW w:w="0" w:type="auto"/>
            <w:tcBorders>
              <w:top w:val="single" w:sz="12" w:space="0" w:color="000000" w:themeColor="text1"/>
              <w:bottom w:val="nil"/>
            </w:tcBorders>
          </w:tcPr>
          <w:p w14:paraId="7A0ACE27" w14:textId="77777777" w:rsidR="00FF0829" w:rsidRPr="00B44B64" w:rsidRDefault="00FF0829" w:rsidP="008F3AD0">
            <w:pPr>
              <w:rPr>
                <w:moveTo w:id="225" w:author="dugalh" w:date="2018-07-27T21:43:00Z"/>
                <w:sz w:val="16"/>
              </w:rPr>
            </w:pPr>
            <w:moveTo w:id="226"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8F3AD0">
            <w:pPr>
              <w:rPr>
                <w:moveTo w:id="227" w:author="dugalh" w:date="2018-07-27T21:43:00Z"/>
                <w:sz w:val="16"/>
              </w:rPr>
            </w:pPr>
            <w:moveTo w:id="228"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8F3AD0">
            <w:pPr>
              <w:jc w:val="right"/>
              <w:rPr>
                <w:moveTo w:id="229" w:author="dugalh" w:date="2018-07-27T21:43:00Z"/>
                <w:sz w:val="16"/>
              </w:rPr>
            </w:pPr>
            <w:moveTo w:id="230" w:author="dugalh" w:date="2018-07-27T21:43:00Z">
              <w:r w:rsidRPr="00B44B64">
                <w:rPr>
                  <w:sz w:val="16"/>
                </w:rPr>
                <w:t>22.5</w:t>
              </w:r>
            </w:moveTo>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moveTo w:id="231" w:author="dugalh" w:date="2018-07-27T21:43:00Z"/>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moveTo w:id="232" w:author="dugalh" w:date="2018-07-27T21:43:00Z"/>
                <w:rFonts w:cs="Arial"/>
                <w:b/>
              </w:rPr>
            </w:pPr>
            <w:moveTo w:id="233" w:author="dugalh" w:date="2018-07-27T21:43:00Z">
              <w:r w:rsidRPr="00B44B64">
                <w:rPr>
                  <w:rFonts w:cs="Arial"/>
                </w:rPr>
                <w:t>2</w:t>
              </w:r>
            </w:moveTo>
          </w:p>
        </w:tc>
        <w:tc>
          <w:tcPr>
            <w:tcW w:w="0" w:type="auto"/>
            <w:tcBorders>
              <w:top w:val="nil"/>
            </w:tcBorders>
          </w:tcPr>
          <w:p w14:paraId="6B2B6448" w14:textId="77777777" w:rsidR="00FF0829" w:rsidRPr="00B44B64" w:rsidRDefault="00FF0829" w:rsidP="008F3AD0">
            <w:pPr>
              <w:rPr>
                <w:moveTo w:id="234" w:author="dugalh" w:date="2018-07-27T21:43:00Z"/>
                <w:sz w:val="16"/>
              </w:rPr>
            </w:pPr>
          </w:p>
        </w:tc>
        <w:tc>
          <w:tcPr>
            <w:tcW w:w="0" w:type="auto"/>
            <w:tcBorders>
              <w:top w:val="nil"/>
            </w:tcBorders>
          </w:tcPr>
          <w:p w14:paraId="7AB302C8" w14:textId="77777777" w:rsidR="00FF0829" w:rsidRPr="00B44B64" w:rsidRDefault="00FF0829" w:rsidP="008F3AD0">
            <w:pPr>
              <w:rPr>
                <w:moveTo w:id="235" w:author="dugalh" w:date="2018-07-27T21:43:00Z"/>
                <w:sz w:val="16"/>
              </w:rPr>
            </w:pPr>
          </w:p>
        </w:tc>
        <w:tc>
          <w:tcPr>
            <w:tcW w:w="0" w:type="auto"/>
            <w:tcBorders>
              <w:top w:val="nil"/>
            </w:tcBorders>
          </w:tcPr>
          <w:p w14:paraId="407EB0C3" w14:textId="77777777" w:rsidR="00FF0829" w:rsidRPr="00B44B64" w:rsidRDefault="00FF0829" w:rsidP="008F3AD0">
            <w:pPr>
              <w:rPr>
                <w:moveTo w:id="236" w:author="dugalh" w:date="2018-07-27T21:43:00Z"/>
                <w:sz w:val="16"/>
              </w:rPr>
            </w:pPr>
            <w:moveTo w:id="237" w:author="dugalh" w:date="2018-07-27T21:43:00Z">
              <w:r w:rsidRPr="00B44B64">
                <w:rPr>
                  <w:sz w:val="16"/>
                </w:rPr>
                <w:t>Severe</w:t>
              </w:r>
            </w:moveTo>
          </w:p>
        </w:tc>
        <w:tc>
          <w:tcPr>
            <w:tcW w:w="0" w:type="auto"/>
            <w:tcBorders>
              <w:top w:val="nil"/>
            </w:tcBorders>
          </w:tcPr>
          <w:p w14:paraId="574FF74A" w14:textId="77777777" w:rsidR="00FF0829" w:rsidRPr="00B44B64" w:rsidRDefault="00FF0829" w:rsidP="008F3AD0">
            <w:pPr>
              <w:jc w:val="right"/>
              <w:rPr>
                <w:moveTo w:id="238" w:author="dugalh" w:date="2018-07-27T21:43:00Z"/>
                <w:sz w:val="16"/>
              </w:rPr>
            </w:pPr>
            <w:moveTo w:id="239" w:author="dugalh" w:date="2018-07-27T21:43:00Z">
              <w:r w:rsidRPr="00B44B64">
                <w:rPr>
                  <w:sz w:val="16"/>
                </w:rPr>
                <w:t>0.5</w:t>
              </w:r>
            </w:moveTo>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moveTo w:id="240" w:author="dugalh" w:date="2018-07-27T21:43:00Z"/>
                <w:sz w:val="16"/>
              </w:rPr>
            </w:pPr>
          </w:p>
        </w:tc>
        <w:tc>
          <w:tcPr>
            <w:tcW w:w="0" w:type="auto"/>
          </w:tcPr>
          <w:p w14:paraId="74EF9A2D" w14:textId="77777777" w:rsidR="00FF0829" w:rsidRPr="00B44B64" w:rsidRDefault="00FF0829" w:rsidP="008F3AD0">
            <w:pPr>
              <w:pStyle w:val="1TableText"/>
              <w:tabs>
                <w:tab w:val="num" w:pos="993"/>
              </w:tabs>
              <w:spacing w:before="0"/>
              <w:rPr>
                <w:moveTo w:id="241" w:author="dugalh" w:date="2018-07-27T21:43:00Z"/>
                <w:rFonts w:cs="Arial"/>
                <w:b/>
              </w:rPr>
            </w:pPr>
            <w:moveTo w:id="242" w:author="dugalh" w:date="2018-07-27T21:43:00Z">
              <w:r w:rsidRPr="00B44B64">
                <w:rPr>
                  <w:rFonts w:cs="Arial"/>
                </w:rPr>
                <w:t>3</w:t>
              </w:r>
            </w:moveTo>
          </w:p>
        </w:tc>
        <w:tc>
          <w:tcPr>
            <w:tcW w:w="0" w:type="auto"/>
          </w:tcPr>
          <w:p w14:paraId="26FAA0AB" w14:textId="77777777" w:rsidR="00FF0829" w:rsidRPr="00B44B64" w:rsidRDefault="00FF0829" w:rsidP="008F3AD0">
            <w:pPr>
              <w:rPr>
                <w:moveTo w:id="243" w:author="dugalh" w:date="2018-07-27T21:43:00Z"/>
                <w:sz w:val="16"/>
              </w:rPr>
            </w:pPr>
          </w:p>
        </w:tc>
        <w:tc>
          <w:tcPr>
            <w:tcW w:w="0" w:type="auto"/>
          </w:tcPr>
          <w:p w14:paraId="77F27E62" w14:textId="77777777" w:rsidR="00FF0829" w:rsidRPr="00B44B64" w:rsidRDefault="00FF0829" w:rsidP="008F3AD0">
            <w:pPr>
              <w:rPr>
                <w:moveTo w:id="244" w:author="dugalh" w:date="2018-07-27T21:43:00Z"/>
                <w:sz w:val="16"/>
              </w:rPr>
            </w:pPr>
          </w:p>
        </w:tc>
        <w:tc>
          <w:tcPr>
            <w:tcW w:w="0" w:type="auto"/>
          </w:tcPr>
          <w:p w14:paraId="2CE773A2" w14:textId="77777777" w:rsidR="00FF0829" w:rsidRPr="00B44B64" w:rsidRDefault="00FF0829" w:rsidP="008F3AD0">
            <w:pPr>
              <w:rPr>
                <w:moveTo w:id="245" w:author="dugalh" w:date="2018-07-27T21:43:00Z"/>
                <w:sz w:val="16"/>
              </w:rPr>
            </w:pPr>
            <w:moveTo w:id="246" w:author="dugalh" w:date="2018-07-27T21:43:00Z">
              <w:r w:rsidRPr="00B44B64">
                <w:rPr>
                  <w:sz w:val="16"/>
                </w:rPr>
                <w:t>Moderate</w:t>
              </w:r>
            </w:moveTo>
          </w:p>
        </w:tc>
        <w:tc>
          <w:tcPr>
            <w:tcW w:w="0" w:type="auto"/>
          </w:tcPr>
          <w:p w14:paraId="464BD568" w14:textId="77777777" w:rsidR="00FF0829" w:rsidRPr="00B44B64" w:rsidRDefault="00FF0829" w:rsidP="008F3AD0">
            <w:pPr>
              <w:jc w:val="right"/>
              <w:rPr>
                <w:moveTo w:id="247" w:author="dugalh" w:date="2018-07-27T21:43:00Z"/>
                <w:sz w:val="16"/>
              </w:rPr>
            </w:pPr>
            <w:moveTo w:id="248" w:author="dugalh" w:date="2018-07-27T21:43:00Z">
              <w:r w:rsidRPr="00B44B64">
                <w:rPr>
                  <w:sz w:val="16"/>
                </w:rPr>
                <w:t>42.5</w:t>
              </w:r>
            </w:moveTo>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moveTo w:id="249"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moveTo w:id="250" w:author="dugalh" w:date="2018-07-27T21:43:00Z"/>
                <w:rFonts w:cs="Arial"/>
                <w:b/>
              </w:rPr>
            </w:pPr>
            <w:moveTo w:id="251"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8F3AD0">
            <w:pPr>
              <w:rPr>
                <w:moveTo w:id="252"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8F3AD0">
            <w:pPr>
              <w:rPr>
                <w:moveTo w:id="253"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8F3AD0">
            <w:pPr>
              <w:rPr>
                <w:moveTo w:id="254" w:author="dugalh" w:date="2018-07-27T21:43:00Z"/>
                <w:sz w:val="16"/>
              </w:rPr>
            </w:pPr>
            <w:moveTo w:id="255"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8F3AD0">
            <w:pPr>
              <w:jc w:val="right"/>
              <w:rPr>
                <w:moveTo w:id="256" w:author="dugalh" w:date="2018-07-27T21:43:00Z"/>
                <w:sz w:val="16"/>
              </w:rPr>
            </w:pPr>
            <w:moveTo w:id="257" w:author="dugalh" w:date="2018-07-27T21:43:00Z">
              <w:r w:rsidRPr="00B44B64">
                <w:rPr>
                  <w:sz w:val="16"/>
                </w:rPr>
                <w:t>77.5</w:t>
              </w:r>
            </w:moveTo>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moveTo w:id="258" w:author="dugalh" w:date="2018-07-27T21:43:00Z"/>
                <w:sz w:val="16"/>
              </w:rPr>
            </w:pPr>
            <w:moveTo w:id="259" w:author="dugalh" w:date="2018-07-27T21:43:00Z">
              <w:r w:rsidRPr="00B44B64">
                <w:rPr>
                  <w:sz w:val="16"/>
                </w:rPr>
                <w:t>Rooiberg</w:t>
              </w:r>
            </w:moveTo>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moveTo w:id="260" w:author="dugalh" w:date="2018-07-27T21:43:00Z"/>
                <w:rFonts w:cs="Arial"/>
                <w:b/>
              </w:rPr>
            </w:pPr>
            <w:moveTo w:id="261"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8F3AD0">
            <w:pPr>
              <w:rPr>
                <w:moveTo w:id="262" w:author="dugalh" w:date="2018-07-27T21:43:00Z"/>
                <w:sz w:val="16"/>
              </w:rPr>
            </w:pPr>
            <w:moveTo w:id="263"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8F3AD0">
            <w:pPr>
              <w:rPr>
                <w:moveTo w:id="264" w:author="dugalh" w:date="2018-07-27T21:43:00Z"/>
                <w:sz w:val="16"/>
              </w:rPr>
            </w:pPr>
            <w:moveTo w:id="265"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8F3AD0">
            <w:pPr>
              <w:rPr>
                <w:moveTo w:id="266" w:author="dugalh" w:date="2018-07-27T21:43:00Z"/>
                <w:sz w:val="16"/>
              </w:rPr>
            </w:pPr>
            <w:moveTo w:id="267"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8F3AD0">
            <w:pPr>
              <w:jc w:val="right"/>
              <w:rPr>
                <w:moveTo w:id="268" w:author="dugalh" w:date="2018-07-27T21:43:00Z"/>
                <w:sz w:val="16"/>
              </w:rPr>
            </w:pPr>
            <w:moveTo w:id="269" w:author="dugalh" w:date="2018-07-27T21:43:00Z">
              <w:r w:rsidRPr="00B44B64">
                <w:rPr>
                  <w:sz w:val="16"/>
                </w:rPr>
                <w:t>20</w:t>
              </w:r>
              <w:r w:rsidRPr="00B44B64">
                <w:rPr>
                  <w:rFonts w:cs="Arial"/>
                  <w:sz w:val="16"/>
                  <w:szCs w:val="16"/>
                </w:rPr>
                <w:t>.0</w:t>
              </w:r>
            </w:moveTo>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moveTo w:id="270" w:author="dugalh" w:date="2018-07-27T21:43:00Z"/>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moveTo w:id="271" w:author="dugalh" w:date="2018-07-27T21:43:00Z"/>
                <w:rFonts w:cs="Arial"/>
                <w:b/>
              </w:rPr>
            </w:pPr>
            <w:moveTo w:id="272"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8F3AD0">
            <w:pPr>
              <w:rPr>
                <w:moveTo w:id="273" w:author="dugalh" w:date="2018-07-27T21:43:00Z"/>
                <w:sz w:val="16"/>
              </w:rPr>
            </w:pPr>
          </w:p>
        </w:tc>
        <w:tc>
          <w:tcPr>
            <w:tcW w:w="0" w:type="auto"/>
            <w:tcBorders>
              <w:top w:val="nil"/>
              <w:bottom w:val="nil"/>
            </w:tcBorders>
          </w:tcPr>
          <w:p w14:paraId="76FF16CC" w14:textId="77777777" w:rsidR="00FF0829" w:rsidRPr="00B44B64" w:rsidRDefault="00FF0829" w:rsidP="008F3AD0">
            <w:pPr>
              <w:rPr>
                <w:moveTo w:id="274" w:author="dugalh" w:date="2018-07-27T21:43:00Z"/>
                <w:sz w:val="16"/>
              </w:rPr>
            </w:pPr>
          </w:p>
        </w:tc>
        <w:tc>
          <w:tcPr>
            <w:tcW w:w="0" w:type="auto"/>
            <w:tcBorders>
              <w:top w:val="nil"/>
              <w:bottom w:val="nil"/>
            </w:tcBorders>
          </w:tcPr>
          <w:p w14:paraId="331A8513" w14:textId="77777777" w:rsidR="00FF0829" w:rsidRPr="00B44B64" w:rsidRDefault="00FF0829" w:rsidP="008F3AD0">
            <w:pPr>
              <w:rPr>
                <w:moveTo w:id="275" w:author="dugalh" w:date="2018-07-27T21:43:00Z"/>
                <w:sz w:val="16"/>
              </w:rPr>
            </w:pPr>
            <w:moveTo w:id="276"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8F3AD0">
            <w:pPr>
              <w:jc w:val="right"/>
              <w:rPr>
                <w:moveTo w:id="277" w:author="dugalh" w:date="2018-07-27T21:43:00Z"/>
                <w:sz w:val="16"/>
              </w:rPr>
            </w:pPr>
            <w:moveTo w:id="278" w:author="dugalh" w:date="2018-07-27T21:43:00Z">
              <w:r w:rsidRPr="00B44B64">
                <w:rPr>
                  <w:sz w:val="16"/>
                </w:rPr>
                <w:t>11</w:t>
              </w:r>
              <w:r w:rsidRPr="00B44B64">
                <w:rPr>
                  <w:rFonts w:cs="Arial"/>
                  <w:sz w:val="16"/>
                  <w:szCs w:val="16"/>
                </w:rPr>
                <w:t>.0</w:t>
              </w:r>
            </w:moveTo>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moveTo w:id="279"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moveTo w:id="280" w:author="dugalh" w:date="2018-07-27T21:43:00Z"/>
                <w:rFonts w:cs="Arial"/>
                <w:b/>
              </w:rPr>
            </w:pPr>
            <w:moveTo w:id="281"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8F3AD0">
            <w:pPr>
              <w:rPr>
                <w:moveTo w:id="282"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moveTo w:id="283"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moveTo w:id="284" w:author="dugalh" w:date="2018-07-27T21:43:00Z"/>
                <w:sz w:val="16"/>
              </w:rPr>
            </w:pPr>
            <w:moveTo w:id="285"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8F3AD0">
            <w:pPr>
              <w:jc w:val="right"/>
              <w:rPr>
                <w:moveTo w:id="286" w:author="dugalh" w:date="2018-07-27T21:43:00Z"/>
                <w:sz w:val="16"/>
              </w:rPr>
            </w:pPr>
            <w:moveTo w:id="287"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88" w:author="dugalh" w:date="2018-07-27T21:43:00Z"/>
        </w:rPr>
      </w:pPr>
    </w:p>
    <w:p w14:paraId="2702D255" w14:textId="77777777" w:rsidR="00FF0829" w:rsidRPr="00B44B64" w:rsidRDefault="00FF0829" w:rsidP="00FF0829">
      <w:pPr>
        <w:rPr>
          <w:moveTo w:id="289" w:author="dugalh" w:date="2018-07-27T21:43:00Z"/>
        </w:rPr>
      </w:pPr>
    </w:p>
    <w:p w14:paraId="324BC392" w14:textId="77777777" w:rsidR="00FF0829" w:rsidRPr="00B44B64" w:rsidRDefault="00FF0829" w:rsidP="00FF0829">
      <w:pPr>
        <w:jc w:val="center"/>
        <w:rPr>
          <w:moveTo w:id="290" w:author="dugalh" w:date="2018-07-27T21:43:00Z"/>
        </w:rPr>
      </w:pPr>
      <w:moveTo w:id="291"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92" w:author="dugalh" w:date="2018-07-27T21:43:00Z"/>
        </w:rPr>
      </w:pPr>
      <w:bookmarkStart w:id="293" w:name="_Toc521505425"/>
      <w:moveTo w:id="294"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3</w:t>
      </w:r>
      <w:moveTo w:id="295" w:author="dugalh" w:date="2018-07-27T21:43:00Z">
        <w:r w:rsidRPr="00B44B64">
          <w:fldChar w:fldCharType="end"/>
        </w:r>
        <w:r w:rsidRPr="00B44B64">
          <w:t xml:space="preserve">  </w:t>
        </w:r>
        <w:r w:rsidRPr="00490894">
          <w:rPr>
            <w:b w:val="0"/>
          </w:rPr>
          <w:t>Matjiesvlei2 canopy-cover ground truth site</w:t>
        </w:r>
        <w:bookmarkEnd w:id="293"/>
      </w:moveTo>
    </w:p>
    <w:p w14:paraId="0898EDE1" w14:textId="77777777" w:rsidR="00FF0829" w:rsidRDefault="00FF0829" w:rsidP="00FF0829">
      <w:pPr>
        <w:pStyle w:val="Caption"/>
        <w:rPr>
          <w:moveTo w:id="296" w:author="dugalh" w:date="2018-07-27T21:43:00Z"/>
        </w:rPr>
      </w:pPr>
    </w:p>
    <w:p w14:paraId="6DEA8051" w14:textId="77777777" w:rsidR="00FF0829" w:rsidRPr="00CA517C" w:rsidRDefault="00FF0829" w:rsidP="00FF0829">
      <w:pPr>
        <w:rPr>
          <w:moveTo w:id="297" w:author="dugalh" w:date="2018-07-27T21:43:00Z"/>
        </w:rPr>
      </w:pPr>
    </w:p>
    <w:p w14:paraId="58498A60" w14:textId="441148BD" w:rsidR="00FF0829" w:rsidRPr="00B44B64" w:rsidRDefault="00FF0829" w:rsidP="00FF0829">
      <w:pPr>
        <w:pStyle w:val="BodyTextIndented"/>
        <w:rPr>
          <w:moveTo w:id="298" w:author="dugalh" w:date="2018-07-27T21:43:00Z"/>
        </w:rPr>
      </w:pPr>
      <w:moveTo w:id="299"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moveTo>
      <w:moveTo w:id="300" w:author="dugalh" w:date="2018-07-27T21:43:00Z">
        <w:r>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moveTo>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moveTo w:id="301" w:author="dugalh" w:date="2018-07-27T21:43:00Z">
        <w:r w:rsidRPr="00B44B64">
          <w:fldChar w:fldCharType="separate"/>
        </w:r>
      </w:moveTo>
      <w:r w:rsidR="00955429" w:rsidRPr="00955429">
        <w:rPr>
          <w:noProof/>
          <w:vertAlign w:val="superscript"/>
        </w:rPr>
        <w:t>31</w:t>
      </w:r>
      <w:moveTo w:id="302" w:author="dugalh" w:date="2018-07-27T21:43:00Z">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303" w:author="dugalh" w:date="2018-07-27T21:43:00Z"/>
          <w:b w:val="0"/>
        </w:rPr>
      </w:pPr>
      <w:moveTo w:id="304"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r w:rsidR="00AD4274">
        <w:rPr>
          <w:noProof/>
        </w:rPr>
        <w:t>2</w:t>
      </w:r>
      <w:moveTo w:id="305"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rPr>
                <w:moveTo w:id="306" w:author="dugalh" w:date="2018-07-27T21:43:00Z"/>
              </w:rPr>
            </w:pPr>
            <w:moveTo w:id="307" w:author="dugalh" w:date="2018-07-27T21:43:00Z">
              <w:r w:rsidRPr="00B44B64">
                <w:t>Class Name</w:t>
              </w:r>
            </w:moveTo>
          </w:p>
        </w:tc>
        <w:tc>
          <w:tcPr>
            <w:tcW w:w="7873" w:type="dxa"/>
          </w:tcPr>
          <w:p w14:paraId="063D7533" w14:textId="77777777" w:rsidR="00FF0829" w:rsidRPr="00B44B64" w:rsidRDefault="00FF0829" w:rsidP="008F3AD0">
            <w:pPr>
              <w:pStyle w:val="1TableText"/>
              <w:tabs>
                <w:tab w:val="num" w:pos="993"/>
              </w:tabs>
              <w:rPr>
                <w:moveTo w:id="308" w:author="dugalh" w:date="2018-07-27T21:43:00Z"/>
              </w:rPr>
            </w:pPr>
            <w:moveTo w:id="309" w:author="dugalh" w:date="2018-07-27T21:43:00Z">
              <w:r w:rsidRPr="00B44B64">
                <w:t>Description</w:t>
              </w:r>
            </w:moveTo>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rPr>
                <w:moveTo w:id="310" w:author="dugalh" w:date="2018-07-27T21:43:00Z"/>
              </w:rPr>
            </w:pPr>
            <w:moveTo w:id="311" w:author="dugalh" w:date="2018-07-27T21:43:00Z">
              <w:r w:rsidRPr="00B44B64">
                <w:t>Spekboom</w:t>
              </w:r>
            </w:moveTo>
          </w:p>
        </w:tc>
        <w:tc>
          <w:tcPr>
            <w:tcW w:w="7873" w:type="dxa"/>
          </w:tcPr>
          <w:p w14:paraId="791764CD" w14:textId="77777777" w:rsidR="00FF0829" w:rsidRPr="00B44B64" w:rsidRDefault="00FF0829" w:rsidP="008F3AD0">
            <w:pPr>
              <w:pStyle w:val="1TableText"/>
              <w:tabs>
                <w:tab w:val="num" w:pos="993"/>
              </w:tabs>
              <w:rPr>
                <w:moveTo w:id="312" w:author="dugalh" w:date="2018-07-27T21:43:00Z"/>
                <w:i/>
              </w:rPr>
            </w:pPr>
            <w:moveTo w:id="313" w:author="dugalh" w:date="2018-07-27T21:43:00Z">
              <w:r w:rsidRPr="00B44B64">
                <w:t>Spekboom</w:t>
              </w:r>
            </w:moveTo>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rPr>
                <w:moveTo w:id="314" w:author="dugalh" w:date="2018-07-27T21:43:00Z"/>
              </w:rPr>
            </w:pPr>
            <w:moveTo w:id="315" w:author="dugalh" w:date="2018-07-27T21:43:00Z">
              <w:r w:rsidRPr="00B44B64">
                <w:t>Tree</w:t>
              </w:r>
            </w:moveTo>
          </w:p>
        </w:tc>
        <w:tc>
          <w:tcPr>
            <w:tcW w:w="7873" w:type="dxa"/>
          </w:tcPr>
          <w:p w14:paraId="1C99819E" w14:textId="77777777" w:rsidR="00FF0829" w:rsidRPr="00B44B64" w:rsidRDefault="00FF0829" w:rsidP="008F3AD0">
            <w:pPr>
              <w:pStyle w:val="1TableText"/>
              <w:tabs>
                <w:tab w:val="num" w:pos="993"/>
              </w:tabs>
              <w:rPr>
                <w:moveTo w:id="316" w:author="dugalh" w:date="2018-07-27T21:43:00Z"/>
              </w:rPr>
            </w:pPr>
            <w:moveTo w:id="317" w:author="dugalh" w:date="2018-07-27T21:43:00Z">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moveTo>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rPr>
                <w:moveTo w:id="318" w:author="dugalh" w:date="2018-07-27T21:43:00Z"/>
              </w:rPr>
            </w:pPr>
            <w:moveTo w:id="319" w:author="dugalh" w:date="2018-07-27T21:43:00Z">
              <w:r w:rsidRPr="00B44B64">
                <w:t>Background</w:t>
              </w:r>
            </w:moveTo>
          </w:p>
        </w:tc>
        <w:tc>
          <w:tcPr>
            <w:tcW w:w="7873" w:type="dxa"/>
          </w:tcPr>
          <w:p w14:paraId="1BAF1D9B" w14:textId="77777777" w:rsidR="00FF0829" w:rsidRPr="00B44B64" w:rsidRDefault="00FF0829" w:rsidP="008F3AD0">
            <w:pPr>
              <w:pStyle w:val="1TableText"/>
              <w:tabs>
                <w:tab w:val="num" w:pos="993"/>
              </w:tabs>
              <w:rPr>
                <w:moveTo w:id="320" w:author="dugalh" w:date="2018-07-27T21:43:00Z"/>
              </w:rPr>
            </w:pPr>
            <w:moveTo w:id="321"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322" w:author="dugalh" w:date="2018-07-27T21:43:00Z"/>
        </w:rPr>
      </w:pPr>
    </w:p>
    <w:p w14:paraId="1BAC93E0" w14:textId="1B238C2B" w:rsidR="00FF0829" w:rsidRPr="00B44B64" w:rsidRDefault="00FF0829" w:rsidP="00FF0829">
      <w:pPr>
        <w:pStyle w:val="BodyText"/>
        <w:rPr>
          <w:moveTo w:id="323" w:author="dugalh" w:date="2018-07-27T21:43:00Z"/>
        </w:rPr>
      </w:pPr>
      <w:moveTo w:id="324" w:author="dugalh" w:date="2018-07-27T21:43:00Z">
        <w:r w:rsidRPr="00B44B64">
          <w:t xml:space="preserve">Due to the small </w:t>
        </w:r>
      </w:moveTo>
      <w:ins w:id="325" w:author="Adriaan Van Niekerk" w:date="2018-08-06T08:08:00Z">
        <w:r w:rsidR="00760C77">
          <w:t>(</w:t>
        </w:r>
      </w:ins>
      <w:moveTo w:id="326" w:author="dugalh" w:date="2018-07-27T21:43:00Z">
        <w:r w:rsidRPr="00B44B64">
          <w:t>0.5 m</w:t>
        </w:r>
      </w:moveTo>
      <w:ins w:id="327" w:author="Adriaan Van Niekerk" w:date="2018-08-06T08:08:00Z">
        <w:r w:rsidR="00760C77">
          <w:t>)</w:t>
        </w:r>
      </w:ins>
      <w:moveTo w:id="328" w:author="dugalh" w:date="2018-07-27T21:43:00Z">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moveTo>
      <w:moveTo w:id="329" w:author="dugalh" w:date="2018-07-27T21:43:00Z">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moveTo>
      <w:moveTo w:id="330" w:author="dugalh" w:date="2018-07-27T21:43:00Z">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331" w:author="dugalh" w:date="2018-07-27T21:43:00Z"/>
        </w:rPr>
      </w:pPr>
    </w:p>
    <w:p w14:paraId="2C33F82D" w14:textId="77777777" w:rsidR="00FF0829" w:rsidRPr="00B44B64" w:rsidRDefault="00FF0829" w:rsidP="00FF0829">
      <w:pPr>
        <w:keepNext/>
        <w:spacing w:line="360" w:lineRule="auto"/>
        <w:jc w:val="center"/>
        <w:rPr>
          <w:moveTo w:id="332" w:author="dugalh" w:date="2018-07-27T21:43:00Z"/>
        </w:rPr>
      </w:pPr>
      <w:moveTo w:id="333"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0C0A1F" w:rsidRPr="00804C5F" w:rsidRDefault="000C0A1F"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0C0A1F" w:rsidRPr="00804C5F" w:rsidRDefault="000C0A1F"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334" w:author="dugalh" w:date="2018-07-27T21:43:00Z"/>
          <w:b w:val="0"/>
        </w:rPr>
      </w:pPr>
      <w:bookmarkStart w:id="335" w:name="_Toc521505426"/>
      <w:moveTo w:id="336"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moveTo>
      <w:r w:rsidR="00AD4274">
        <w:rPr>
          <w:noProof/>
        </w:rPr>
        <w:t>4</w:t>
      </w:r>
      <w:moveTo w:id="337" w:author="dugalh" w:date="2018-07-27T21:43:00Z">
        <w:r w:rsidRPr="00B44B64">
          <w:fldChar w:fldCharType="end"/>
        </w:r>
        <w:r w:rsidRPr="00CA517C">
          <w:rPr>
            <w:b w:val="0"/>
          </w:rPr>
          <w:t xml:space="preserve">  Example image class labels</w:t>
        </w:r>
        <w:bookmarkEnd w:id="335"/>
      </w:moveTo>
    </w:p>
    <w:p w14:paraId="70DC5ED2" w14:textId="77777777" w:rsidR="00FF0829" w:rsidRPr="00B44B64" w:rsidRDefault="00FF0829" w:rsidP="00FF0829">
      <w:pPr>
        <w:spacing w:line="360" w:lineRule="auto"/>
        <w:jc w:val="both"/>
        <w:rPr>
          <w:moveTo w:id="338" w:author="dugalh" w:date="2018-07-27T21:43:00Z"/>
        </w:rPr>
      </w:pPr>
    </w:p>
    <w:p w14:paraId="512E8384" w14:textId="77777777" w:rsidR="00FF0829" w:rsidRPr="00B44B64" w:rsidRDefault="00FF0829" w:rsidP="00FF0829">
      <w:pPr>
        <w:pStyle w:val="1Tablecaption"/>
        <w:rPr>
          <w:moveTo w:id="339" w:author="dugalh" w:date="2018-07-27T21:43:00Z"/>
        </w:rPr>
      </w:pPr>
      <w:moveTo w:id="340"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r w:rsidR="00AD4274">
        <w:rPr>
          <w:b/>
          <w:noProof/>
        </w:rPr>
        <w:t>3</w:t>
      </w:r>
      <w:moveTo w:id="341"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rPr>
                <w:moveTo w:id="342" w:author="dugalh" w:date="2018-07-27T21:43:00Z"/>
              </w:rPr>
            </w:pPr>
            <w:moveTo w:id="343" w:author="dugalh" w:date="2018-07-27T21:43:00Z">
              <w:r w:rsidRPr="00B44B64">
                <w:t>Class Name</w:t>
              </w:r>
            </w:moveTo>
          </w:p>
        </w:tc>
        <w:tc>
          <w:tcPr>
            <w:tcW w:w="0" w:type="auto"/>
          </w:tcPr>
          <w:p w14:paraId="2171FB0A" w14:textId="77777777" w:rsidR="00FF0829" w:rsidRPr="00B44B64" w:rsidRDefault="00FF0829" w:rsidP="008F3AD0">
            <w:pPr>
              <w:pStyle w:val="1TableText"/>
              <w:tabs>
                <w:tab w:val="num" w:pos="993"/>
              </w:tabs>
              <w:jc w:val="center"/>
              <w:rPr>
                <w:moveTo w:id="344" w:author="dugalh" w:date="2018-07-27T21:43:00Z"/>
              </w:rPr>
            </w:pPr>
            <w:moveTo w:id="345" w:author="dugalh" w:date="2018-07-27T21:43:00Z">
              <w:r w:rsidRPr="00B44B64">
                <w:t>Polygons</w:t>
              </w:r>
            </w:moveTo>
          </w:p>
        </w:tc>
        <w:tc>
          <w:tcPr>
            <w:tcW w:w="0" w:type="auto"/>
          </w:tcPr>
          <w:p w14:paraId="2CB864F5" w14:textId="77777777" w:rsidR="00FF0829" w:rsidRPr="00B44B64" w:rsidRDefault="00FF0829" w:rsidP="008F3AD0">
            <w:pPr>
              <w:pStyle w:val="1TableText"/>
              <w:tabs>
                <w:tab w:val="num" w:pos="993"/>
              </w:tabs>
              <w:jc w:val="center"/>
              <w:rPr>
                <w:moveTo w:id="346" w:author="dugalh" w:date="2018-07-27T21:43:00Z"/>
              </w:rPr>
            </w:pPr>
            <w:moveTo w:id="347" w:author="dugalh" w:date="2018-07-27T21:43:00Z">
              <w:r w:rsidRPr="00B44B64">
                <w:t>Pixels</w:t>
              </w:r>
            </w:moveTo>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rPr>
                <w:moveTo w:id="348" w:author="dugalh" w:date="2018-07-27T21:43:00Z"/>
              </w:rPr>
            </w:pPr>
            <w:moveTo w:id="349" w:author="dugalh" w:date="2018-07-27T21:43:00Z">
              <w:r w:rsidRPr="00B44B64">
                <w:t>Spekboom</w:t>
              </w:r>
            </w:moveTo>
          </w:p>
        </w:tc>
        <w:tc>
          <w:tcPr>
            <w:tcW w:w="0" w:type="auto"/>
          </w:tcPr>
          <w:p w14:paraId="0C0D6C1C" w14:textId="77777777" w:rsidR="00FF0829" w:rsidRPr="00B44B64" w:rsidRDefault="00FF0829" w:rsidP="008F3AD0">
            <w:pPr>
              <w:pStyle w:val="1TableText"/>
              <w:tabs>
                <w:tab w:val="num" w:pos="993"/>
              </w:tabs>
              <w:jc w:val="center"/>
              <w:rPr>
                <w:moveTo w:id="350" w:author="dugalh" w:date="2018-07-27T21:43:00Z"/>
              </w:rPr>
            </w:pPr>
            <w:moveTo w:id="351" w:author="dugalh" w:date="2018-07-27T21:43:00Z">
              <w:r w:rsidRPr="00B44B64">
                <w:t>52</w:t>
              </w:r>
            </w:moveTo>
          </w:p>
        </w:tc>
        <w:tc>
          <w:tcPr>
            <w:tcW w:w="0" w:type="auto"/>
          </w:tcPr>
          <w:p w14:paraId="79F92AA3" w14:textId="77777777" w:rsidR="00FF0829" w:rsidRPr="00B44B64" w:rsidRDefault="00FF0829" w:rsidP="008F3AD0">
            <w:pPr>
              <w:pStyle w:val="1TableText"/>
              <w:tabs>
                <w:tab w:val="num" w:pos="993"/>
              </w:tabs>
              <w:jc w:val="center"/>
              <w:rPr>
                <w:moveTo w:id="352" w:author="dugalh" w:date="2018-07-27T21:43:00Z"/>
              </w:rPr>
            </w:pPr>
            <w:moveTo w:id="353" w:author="dugalh" w:date="2018-07-27T21:43:00Z">
              <w:r w:rsidRPr="00B44B64">
                <w:t>27260</w:t>
              </w:r>
            </w:moveTo>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rPr>
                <w:moveTo w:id="354" w:author="dugalh" w:date="2018-07-27T21:43:00Z"/>
              </w:rPr>
            </w:pPr>
            <w:moveTo w:id="355" w:author="dugalh" w:date="2018-07-27T21:43:00Z">
              <w:r w:rsidRPr="00B44B64">
                <w:t>Tree</w:t>
              </w:r>
            </w:moveTo>
          </w:p>
        </w:tc>
        <w:tc>
          <w:tcPr>
            <w:tcW w:w="0" w:type="auto"/>
          </w:tcPr>
          <w:p w14:paraId="69F1EBEA" w14:textId="77777777" w:rsidR="00FF0829" w:rsidRPr="00B44B64" w:rsidRDefault="00FF0829" w:rsidP="008F3AD0">
            <w:pPr>
              <w:pStyle w:val="1TableText"/>
              <w:tabs>
                <w:tab w:val="num" w:pos="993"/>
              </w:tabs>
              <w:jc w:val="center"/>
              <w:rPr>
                <w:moveTo w:id="356" w:author="dugalh" w:date="2018-07-27T21:43:00Z"/>
              </w:rPr>
            </w:pPr>
            <w:moveTo w:id="357" w:author="dugalh" w:date="2018-07-27T21:43:00Z">
              <w:r w:rsidRPr="00B44B64">
                <w:t>64</w:t>
              </w:r>
            </w:moveTo>
          </w:p>
        </w:tc>
        <w:tc>
          <w:tcPr>
            <w:tcW w:w="0" w:type="auto"/>
          </w:tcPr>
          <w:p w14:paraId="00F45949" w14:textId="77777777" w:rsidR="00FF0829" w:rsidRPr="00B44B64" w:rsidRDefault="00FF0829" w:rsidP="008F3AD0">
            <w:pPr>
              <w:pStyle w:val="1TableText"/>
              <w:tabs>
                <w:tab w:val="num" w:pos="993"/>
              </w:tabs>
              <w:jc w:val="center"/>
              <w:rPr>
                <w:moveTo w:id="358" w:author="dugalh" w:date="2018-07-27T21:43:00Z"/>
              </w:rPr>
            </w:pPr>
            <w:moveTo w:id="359" w:author="dugalh" w:date="2018-07-27T21:43:00Z">
              <w:r w:rsidRPr="00B44B64">
                <w:t>3357</w:t>
              </w:r>
            </w:moveTo>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rPr>
                <w:moveTo w:id="360" w:author="dugalh" w:date="2018-07-27T21:43:00Z"/>
              </w:rPr>
            </w:pPr>
            <w:moveTo w:id="361"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rPr>
                <w:moveTo w:id="362" w:author="dugalh" w:date="2018-07-27T21:43:00Z"/>
              </w:rPr>
            </w:pPr>
            <w:moveTo w:id="363"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rPr>
                <w:moveTo w:id="364" w:author="dugalh" w:date="2018-07-27T21:43:00Z"/>
              </w:rPr>
            </w:pPr>
            <w:moveTo w:id="365" w:author="dugalh" w:date="2018-07-27T21:43:00Z">
              <w:r w:rsidRPr="00B44B64">
                <w:t>182044</w:t>
              </w:r>
            </w:moveTo>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moveTo w:id="366" w:author="dugalh" w:date="2018-07-27T21:43:00Z"/>
                <w:b/>
              </w:rPr>
            </w:pPr>
            <w:moveTo w:id="367"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moveTo w:id="368" w:author="dugalh" w:date="2018-07-27T21:43:00Z"/>
                <w:b/>
              </w:rPr>
            </w:pPr>
            <w:moveTo w:id="369"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moveTo w:id="370" w:author="dugalh" w:date="2018-07-27T21:43:00Z"/>
                <w:b/>
              </w:rPr>
            </w:pPr>
            <w:moveTo w:id="371"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72" w:author="dugalh" w:date="2018-07-27T21:43:00Z"/>
        </w:rPr>
      </w:pPr>
    </w:p>
    <w:moveToRangeEnd w:id="63"/>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r w:rsidRPr="00B44B64">
        <w:t>Methods</w:t>
      </w:r>
      <w:ins w:id="373" w:author="dugalh" w:date="2018-07-27T21:39:00Z">
        <w:r w:rsidR="00FF0829">
          <w:t xml:space="preserve"> and Experiments</w:t>
        </w:r>
      </w:ins>
    </w:p>
    <w:p w14:paraId="30296725" w14:textId="62CDDFD4" w:rsidR="00D61588" w:rsidRPr="00B44B64" w:rsidDel="00FF0829" w:rsidRDefault="00B14142" w:rsidP="002949C4">
      <w:pPr>
        <w:pStyle w:val="Heading2"/>
        <w:keepLines/>
        <w:rPr>
          <w:moveFrom w:id="374" w:author="dugalh" w:date="2018-07-27T21:41:00Z"/>
        </w:rPr>
      </w:pPr>
      <w:moveFromRangeStart w:id="375" w:author="dugalh" w:date="2018-07-27T21:41:00Z" w:name="move520491015"/>
      <w:moveFrom w:id="376" w:author="dugalh" w:date="2018-07-27T21:41:00Z">
        <w:r w:rsidRPr="00B44B64" w:rsidDel="00FF0829">
          <w:t>Study Area</w:t>
        </w:r>
      </w:moveFrom>
    </w:p>
    <w:p w14:paraId="3F66BD79" w14:textId="0E519C1A" w:rsidR="00D61588" w:rsidRPr="00B44B64" w:rsidDel="00FF0829" w:rsidRDefault="00D61588" w:rsidP="00A76FA9">
      <w:pPr>
        <w:pStyle w:val="BodyText"/>
        <w:rPr>
          <w:moveFrom w:id="377" w:author="dugalh" w:date="2018-07-27T21:41:00Z"/>
        </w:rPr>
      </w:pPr>
      <w:moveFrom w:id="378"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moveFrom>
      <w:moveFrom w:id="379" w:author="dugalh" w:date="2018-07-27T21:41:00Z">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moveFrom>
      <w:moveFrom w:id="380" w:author="dugalh" w:date="2018-07-27T21:41:00Z">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81" w:author="dugalh" w:date="2018-07-27T21:41:00Z"/>
        </w:rPr>
      </w:pPr>
      <w:moveFrom w:id="382"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83" w:author="dugalh" w:date="2018-07-27T21:41:00Z"/>
        </w:rPr>
      </w:pPr>
      <w:moveFrom w:id="384"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85" w:author="dugalh" w:date="2018-07-27T21:41:00Z"/>
        </w:rPr>
      </w:pPr>
      <w:bookmarkStart w:id="386" w:name="_Ref392330397"/>
      <w:bookmarkStart w:id="387" w:name="_Ref392330306"/>
      <w:bookmarkStart w:id="388" w:name="_Toc394582255"/>
      <w:bookmarkStart w:id="389" w:name="_Toc448324364"/>
      <w:moveFrom w:id="390"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86"/>
        <w:r w:rsidRPr="00B44B64" w:rsidDel="00FF0829">
          <w:t xml:space="preserve">  </w:t>
        </w:r>
        <w:r w:rsidRPr="005C1E27" w:rsidDel="00FF0829">
          <w:rPr>
            <w:rStyle w:val="FigurecaptionChar"/>
            <w:b w:val="0"/>
          </w:rPr>
          <w:t>Little Karoo study area</w:t>
        </w:r>
        <w:bookmarkEnd w:id="387"/>
        <w:bookmarkEnd w:id="388"/>
        <w:bookmarkEnd w:id="389"/>
      </w:moveFrom>
    </w:p>
    <w:p w14:paraId="6D2C0E24" w14:textId="5216C932" w:rsidR="00D61588" w:rsidRPr="00B44B64" w:rsidDel="00FF0829" w:rsidRDefault="00000CC8" w:rsidP="00014973">
      <w:pPr>
        <w:pStyle w:val="Heading2"/>
        <w:rPr>
          <w:moveFrom w:id="391" w:author="dugalh" w:date="2018-07-27T21:41:00Z"/>
        </w:rPr>
      </w:pPr>
      <w:moveFrom w:id="392" w:author="dugalh" w:date="2018-07-27T21:41:00Z">
        <w:r w:rsidRPr="00B44B64" w:rsidDel="00FF0829">
          <w:t>Imagery</w:t>
        </w:r>
      </w:moveFrom>
    </w:p>
    <w:p w14:paraId="106ACC24" w14:textId="77777777" w:rsidR="00FF0829" w:rsidRDefault="00D61588" w:rsidP="00A76FA9">
      <w:pPr>
        <w:pStyle w:val="BodyText"/>
        <w:rPr>
          <w:ins w:id="393" w:author="dugalh" w:date="2018-07-27T21:42:00Z"/>
        </w:rPr>
      </w:pPr>
      <w:moveFrom w:id="394"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75"/>
      <w:r w:rsidR="001E688D" w:rsidRPr="00B44B64">
        <w:t xml:space="preserve">  </w:t>
      </w:r>
    </w:p>
    <w:p w14:paraId="19B54DEA" w14:textId="0D556519" w:rsidR="00FF0829" w:rsidRDefault="00FF0829" w:rsidP="00FF0829">
      <w:pPr>
        <w:pStyle w:val="Heading2"/>
        <w:rPr>
          <w:ins w:id="395" w:author="dugalh" w:date="2018-07-27T21:42:00Z"/>
        </w:rPr>
      </w:pPr>
      <w:ins w:id="396" w:author="dugalh" w:date="2018-07-27T21:42:00Z">
        <w:r>
          <w:t xml:space="preserve">Radiometric Homogenization </w:t>
        </w:r>
      </w:ins>
    </w:p>
    <w:p w14:paraId="5DA681F5" w14:textId="1F07FCEF" w:rsidR="00F16830" w:rsidRDefault="00D61588" w:rsidP="00A76FA9">
      <w:pPr>
        <w:pStyle w:val="BodyText"/>
        <w:rPr>
          <w:ins w:id="397" w:author="dugalh" w:date="2018-07-27T13:22:00Z"/>
        </w:rPr>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r w:rsidR="009027D6" w:rsidRPr="00B44B64">
        <w:lastRenderedPageBreak/>
        <w:t>well-calibrated</w:t>
      </w:r>
      <w:ins w:id="398" w:author="dugalh" w:date="2018-07-27T13:32:00Z">
        <w:r w:rsidR="00AE58F6">
          <w:t>,</w:t>
        </w:r>
      </w:ins>
      <w:r w:rsidR="009027D6" w:rsidRPr="00B44B64">
        <w:t xml:space="preserve"> </w:t>
      </w:r>
      <w:ins w:id="399" w:author="dugalh" w:date="2018-07-27T13:32:00Z">
        <w:r w:rsidR="00AE58F6">
          <w:t xml:space="preserve">concurrent and collocated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ins w:id="400" w:author="dugalh" w:date="2018-07-27T13:33:00Z">
        <w:r w:rsidR="00AE58F6">
          <w:t>While Sentinel</w:t>
        </w:r>
      </w:ins>
      <w:ins w:id="401" w:author="dugalh" w:date="2018-07-27T13:42:00Z">
        <w:r w:rsidR="002D4FE5">
          <w:t>-2</w:t>
        </w:r>
      </w:ins>
      <w:ins w:id="402" w:author="dugalh" w:date="2018-07-27T13:51:00Z">
        <w:r w:rsidR="002D4FE5">
          <w:fldChar w:fldCharType="begin" w:fldLock="1"/>
        </w:r>
      </w:ins>
      <w:r w:rsidR="00955429">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fldChar w:fldCharType="separate"/>
      </w:r>
      <w:r w:rsidR="00955429" w:rsidRPr="00955429">
        <w:rPr>
          <w:noProof/>
          <w:vertAlign w:val="superscript"/>
        </w:rPr>
        <w:t>32</w:t>
      </w:r>
      <w:ins w:id="403" w:author="dugalh" w:date="2018-07-27T13:51:00Z">
        <w:r w:rsidR="002D4FE5">
          <w:fldChar w:fldCharType="end"/>
        </w:r>
      </w:ins>
      <w:ins w:id="404" w:author="dugalh" w:date="2018-07-27T13:33:00Z">
        <w:r w:rsidR="00AE58F6">
          <w:t xml:space="preserve"> or Landsat</w:t>
        </w:r>
      </w:ins>
      <w:ins w:id="405" w:author="dugalh" w:date="2018-07-27T13:38:00Z">
        <w:r w:rsidR="002D4FE5">
          <w:fldChar w:fldCharType="begin" w:fldLock="1"/>
        </w:r>
      </w:ins>
      <w:r w:rsidR="00955429">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fldChar w:fldCharType="separate"/>
      </w:r>
      <w:r w:rsidR="00955429" w:rsidRPr="00955429">
        <w:rPr>
          <w:noProof/>
          <w:vertAlign w:val="superscript"/>
        </w:rPr>
        <w:t>33</w:t>
      </w:r>
      <w:ins w:id="406" w:author="dugalh" w:date="2018-07-27T13:38:00Z">
        <w:r w:rsidR="002D4FE5">
          <w:fldChar w:fldCharType="end"/>
        </w:r>
      </w:ins>
      <w:ins w:id="407" w:author="dugalh" w:date="2018-07-27T13:33:00Z">
        <w:r w:rsidR="00AE58F6">
          <w:t xml:space="preserve"> surface reflectance </w:t>
        </w:r>
      </w:ins>
      <w:ins w:id="408" w:author="dugalh" w:date="2018-07-27T13:35:00Z">
        <w:r w:rsidR="002D4FE5">
          <w:t>could also serve as reference data, no cloud-free image</w:t>
        </w:r>
      </w:ins>
      <w:ins w:id="409" w:author="dugalh" w:date="2018-07-27T13:39:00Z">
        <w:r w:rsidR="002D4FE5">
          <w:t>ry</w:t>
        </w:r>
      </w:ins>
      <w:ins w:id="410" w:author="dugalh" w:date="2018-07-27T13:35:00Z">
        <w:r w:rsidR="002D4FE5">
          <w:t xml:space="preserve"> </w:t>
        </w:r>
      </w:ins>
      <w:ins w:id="411" w:author="dugalh" w:date="2018-07-27T13:38:00Z">
        <w:r w:rsidR="002D4FE5">
          <w:t xml:space="preserve">concurrent </w:t>
        </w:r>
      </w:ins>
      <w:ins w:id="412" w:author="dugalh" w:date="2018-07-27T13:41:00Z">
        <w:r w:rsidR="002D4FE5">
          <w:t xml:space="preserve">(or near-concurrent) </w:t>
        </w:r>
      </w:ins>
      <w:ins w:id="413" w:author="dugalh" w:date="2018-07-27T13:38:00Z">
        <w:r w:rsidR="002D4FE5">
          <w:t xml:space="preserve">to the aerial </w:t>
        </w:r>
      </w:ins>
      <w:ins w:id="414" w:author="dugalh" w:date="2018-07-27T13:39:00Z">
        <w:r w:rsidR="002D4FE5">
          <w:t xml:space="preserve">imagery </w:t>
        </w:r>
      </w:ins>
      <w:ins w:id="415" w:author="dugalh" w:date="2018-07-27T13:35:00Z">
        <w:r w:rsidR="002D4FE5">
          <w:t>w</w:t>
        </w:r>
      </w:ins>
      <w:ins w:id="416" w:author="dugalh" w:date="2018-07-27T13:40:00Z">
        <w:r w:rsidR="002D4FE5">
          <w:t>as</w:t>
        </w:r>
      </w:ins>
      <w:ins w:id="417" w:author="dugalh" w:date="2018-07-27T13:35:00Z">
        <w:r w:rsidR="002D4FE5">
          <w:t xml:space="preserve"> available</w:t>
        </w:r>
      </w:ins>
      <w:ins w:id="418" w:author="dugalh" w:date="2018-07-27T13:36:00Z">
        <w:r w:rsidR="002D4FE5">
          <w:t xml:space="preserve"> </w:t>
        </w:r>
      </w:ins>
      <w:ins w:id="419" w:author="dugalh" w:date="2018-07-27T13:35:00Z">
        <w:r w:rsidR="002D4FE5">
          <w:t xml:space="preserve">from </w:t>
        </w:r>
      </w:ins>
      <w:ins w:id="420" w:author="dugalh" w:date="2018-07-27T13:36:00Z">
        <w:r w:rsidR="00E633B0">
          <w:t>tho</w:t>
        </w:r>
        <w:r w:rsidR="002D4FE5">
          <w:t>se sources.</w:t>
        </w:r>
      </w:ins>
      <w:ins w:id="421" w:author="dugalh" w:date="2018-07-27T13:27:00Z">
        <w:r w:rsidR="00AE58F6">
          <w:t xml:space="preserve">  </w:t>
        </w:r>
      </w:ins>
      <w:ins w:id="422" w:author="dugalh" w:date="2018-07-27T13:53:00Z">
        <w:r w:rsidR="0002449F">
          <w:t>The relative spectral response</w:t>
        </w:r>
      </w:ins>
      <w:ins w:id="423" w:author="dugalh" w:date="2018-07-27T14:04:00Z">
        <w:r w:rsidR="002360EF">
          <w:t>s</w:t>
        </w:r>
      </w:ins>
      <w:ins w:id="424" w:author="dugalh" w:date="2018-07-27T13:53:00Z">
        <w:r w:rsidR="0002449F">
          <w:t xml:space="preserve"> (RSR</w:t>
        </w:r>
      </w:ins>
      <w:ins w:id="425" w:author="dugalh" w:date="2018-07-27T14:04:00Z">
        <w:r w:rsidR="002360EF">
          <w:t>’s</w:t>
        </w:r>
      </w:ins>
      <w:ins w:id="426" w:author="dugalh" w:date="2018-07-27T13:53:00Z">
        <w:r w:rsidR="0002449F">
          <w:t>)</w:t>
        </w:r>
      </w:ins>
      <w:ins w:id="427" w:author="dugalh" w:date="2018-07-27T13:54:00Z">
        <w:r w:rsidR="0002449F">
          <w:t xml:space="preserve"> </w:t>
        </w:r>
      </w:ins>
      <w:ins w:id="428" w:author="dugalh" w:date="2018-07-27T14:00:00Z">
        <w:r w:rsidR="0002449F">
          <w:t xml:space="preserve">of </w:t>
        </w:r>
      </w:ins>
      <w:ins w:id="429" w:author="dugalh" w:date="2018-07-27T13:57:00Z">
        <w:r w:rsidR="0002449F">
          <w:t xml:space="preserve">the </w:t>
        </w:r>
      </w:ins>
      <w:ins w:id="430" w:author="dugalh" w:date="2018-07-27T13:54:00Z">
        <w:r w:rsidR="0002449F">
          <w:t>DMC</w:t>
        </w:r>
      </w:ins>
      <w:ins w:id="431" w:author="dugalh" w:date="2018-07-27T13:56:00Z">
        <w:r w:rsidR="0002449F">
          <w:t xml:space="preserve"> and corresponding MODIS</w:t>
        </w:r>
      </w:ins>
      <w:ins w:id="432" w:author="dugalh" w:date="2018-07-27T13:54:00Z">
        <w:r w:rsidR="0002449F">
          <w:t xml:space="preserve"> bands </w:t>
        </w:r>
      </w:ins>
      <w:ins w:id="433" w:author="dugalh" w:date="2018-07-27T14:04:00Z">
        <w:r w:rsidR="002360EF">
          <w:t>are</w:t>
        </w:r>
      </w:ins>
      <w:ins w:id="434"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435" w:author="dugalh" w:date="2018-07-27T13:26:00Z">
        <w:r w:rsidR="00AD4274">
          <w:t xml:space="preserve">Fig. </w:t>
        </w:r>
      </w:ins>
      <w:r w:rsidR="00AD4274">
        <w:rPr>
          <w:noProof/>
        </w:rPr>
        <w:t>5</w:t>
      </w:r>
      <w:ins w:id="436" w:author="dugalh" w:date="2018-07-27T14:01:00Z">
        <w:r w:rsidR="0002449F">
          <w:fldChar w:fldCharType="end"/>
        </w:r>
      </w:ins>
      <w:ins w:id="437"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438" w:author="dugalh" w:date="2018-07-27T13:23:00Z"/>
        </w:rPr>
      </w:pPr>
      <w:ins w:id="439"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0B79165" w:rsidR="00B31736" w:rsidRDefault="00B31736" w:rsidP="00B31736">
      <w:pPr>
        <w:pStyle w:val="Caption"/>
        <w:jc w:val="center"/>
        <w:rPr>
          <w:ins w:id="440" w:author="dugalh" w:date="2018-07-27T13:26:00Z"/>
        </w:rPr>
      </w:pPr>
      <w:bookmarkStart w:id="441" w:name="_Ref520463416"/>
      <w:bookmarkStart w:id="442" w:name="_Toc521505427"/>
      <w:ins w:id="443" w:author="dugalh" w:date="2018-07-27T13:26:00Z">
        <w:r>
          <w:t xml:space="preserve">Fig. </w:t>
        </w:r>
        <w:r>
          <w:fldChar w:fldCharType="begin"/>
        </w:r>
        <w:r>
          <w:instrText xml:space="preserve"> SEQ Figure \* ARABIC </w:instrText>
        </w:r>
        <w:r>
          <w:fldChar w:fldCharType="separate"/>
        </w:r>
      </w:ins>
      <w:r w:rsidR="00AD4274">
        <w:rPr>
          <w:noProof/>
        </w:rPr>
        <w:t>5</w:t>
      </w:r>
      <w:ins w:id="444" w:author="dugalh" w:date="2018-07-27T13:26:00Z">
        <w:r>
          <w:fldChar w:fldCharType="end"/>
        </w:r>
        <w:bookmarkEnd w:id="441"/>
        <w:r>
          <w:t xml:space="preserve"> </w:t>
        </w:r>
      </w:ins>
      <w:ins w:id="445" w:author="dugalh" w:date="2018-07-31T13:17:00Z">
        <w:r w:rsidR="00D50D02">
          <w:t xml:space="preserve"> </w:t>
        </w:r>
      </w:ins>
      <w:ins w:id="446" w:author="dugalh" w:date="2018-07-27T13:26:00Z">
        <w:r>
          <w:t>MODIS and DMC RSR’s</w:t>
        </w:r>
        <w:bookmarkEnd w:id="442"/>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 xml:space="preserve">pekboom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47" w:author="dugalh" w:date="2018-07-27T21:43:00Z"/>
        </w:rPr>
      </w:pPr>
      <w:moveFromRangeStart w:id="448" w:author="dugalh" w:date="2018-07-27T21:43:00Z" w:name="move520491156"/>
      <w:moveFrom w:id="449"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50" w:author="dugalh" w:date="2018-07-27T21:43:00Z"/>
        </w:rPr>
      </w:pPr>
      <w:moveFrom w:id="451"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moveFrom>
      <w:moveFrom w:id="452"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moveFrom>
      <w:moveFrom w:id="453" w:author="dugalh" w:date="2018-07-27T21:43:00Z">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54" w:author="dugalh" w:date="2018-07-27T21:43:00Z"/>
        </w:rPr>
      </w:pPr>
      <w:moveFrom w:id="455"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moveFrom>
      <w:moveFrom w:id="456" w:author="dugalh" w:date="2018-07-27T21:43:00Z">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57"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58" w:author="dugalh" w:date="2018-07-27T21:43:00Z"/>
        </w:rPr>
      </w:pPr>
      <w:moveFrom w:id="459"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60" w:author="dugalh" w:date="2018-07-27T21:43:00Z"/>
              </w:rPr>
            </w:pPr>
            <w:bookmarkStart w:id="461" w:name="_Ref392342998"/>
            <w:bookmarkStart w:id="462" w:name="_Ref392342738"/>
            <w:bookmarkStart w:id="463" w:name="_Toc394582256"/>
            <w:bookmarkStart w:id="464" w:name="_Toc448324365"/>
            <w:moveFrom w:id="465"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61"/>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62"/>
              <w:bookmarkEnd w:id="463"/>
              <w:bookmarkEnd w:id="464"/>
            </w:moveFrom>
          </w:p>
        </w:tc>
      </w:tr>
    </w:tbl>
    <w:p w14:paraId="099E3009" w14:textId="371602AA" w:rsidR="00D61588" w:rsidRPr="00B44B64" w:rsidDel="00FF0829" w:rsidRDefault="009978D1" w:rsidP="00A463C7">
      <w:pPr>
        <w:pStyle w:val="1FigureTablesource"/>
        <w:ind w:left="5040" w:firstLine="720"/>
        <w:jc w:val="left"/>
        <w:rPr>
          <w:moveFrom w:id="466" w:author="dugalh" w:date="2018-07-27T21:43:00Z"/>
        </w:rPr>
      </w:pPr>
      <w:moveFrom w:id="467"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68" w:author="dugalh" w:date="2018-07-27T21:43:00Z"/>
        </w:rPr>
      </w:pPr>
      <w:bookmarkStart w:id="469" w:name="_Ref466457780"/>
      <w:moveFrom w:id="470"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69"/>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71" w:author="dugalh" w:date="2018-07-27T21:43:00Z"/>
              </w:rPr>
            </w:pPr>
            <w:moveFrom w:id="472"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73" w:author="dugalh" w:date="2018-07-27T21:43:00Z"/>
              </w:rPr>
            </w:pPr>
            <w:moveFrom w:id="474"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75" w:author="dugalh" w:date="2018-07-27T21:43:00Z"/>
              </w:rPr>
            </w:pPr>
            <w:moveFrom w:id="476"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77" w:author="dugalh" w:date="2018-07-27T21:43:00Z"/>
              </w:rPr>
            </w:pPr>
            <w:moveFrom w:id="478"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79" w:author="dugalh" w:date="2018-07-27T21:43:00Z"/>
              </w:rPr>
            </w:pPr>
            <w:moveFrom w:id="480"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81" w:author="dugalh" w:date="2018-07-27T21:43:00Z"/>
              </w:rPr>
            </w:pPr>
            <w:moveFrom w:id="482"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83" w:author="dugalh" w:date="2018-07-27T21:43:00Z"/>
                <w:sz w:val="16"/>
              </w:rPr>
            </w:pPr>
            <w:moveFrom w:id="484"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85" w:author="dugalh" w:date="2018-07-27T21:43:00Z"/>
                <w:rFonts w:cs="Arial"/>
                <w:b/>
              </w:rPr>
            </w:pPr>
            <w:moveFrom w:id="486"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87" w:author="dugalh" w:date="2018-07-27T21:43:00Z"/>
                <w:sz w:val="16"/>
              </w:rPr>
            </w:pPr>
            <w:moveFrom w:id="488"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89" w:author="dugalh" w:date="2018-07-27T21:43:00Z"/>
                <w:sz w:val="16"/>
              </w:rPr>
            </w:pPr>
            <w:moveFrom w:id="490"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91" w:author="dugalh" w:date="2018-07-27T21:43:00Z"/>
                <w:sz w:val="16"/>
              </w:rPr>
            </w:pPr>
            <w:moveFrom w:id="492"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93" w:author="dugalh" w:date="2018-07-27T21:43:00Z"/>
                <w:sz w:val="16"/>
              </w:rPr>
            </w:pPr>
            <w:moveFrom w:id="494"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95"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96" w:author="dugalh" w:date="2018-07-27T21:43:00Z"/>
                <w:rFonts w:cs="Arial"/>
                <w:b/>
              </w:rPr>
            </w:pPr>
            <w:moveFrom w:id="497"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98" w:author="dugalh" w:date="2018-07-27T21:43:00Z"/>
                <w:sz w:val="16"/>
              </w:rPr>
            </w:pPr>
          </w:p>
        </w:tc>
        <w:tc>
          <w:tcPr>
            <w:tcW w:w="0" w:type="auto"/>
          </w:tcPr>
          <w:p w14:paraId="3EE91BEF" w14:textId="5055CA5E" w:rsidR="00D61588" w:rsidRPr="00B44B64" w:rsidDel="00FF0829" w:rsidRDefault="00D61588" w:rsidP="001239FB">
            <w:pPr>
              <w:rPr>
                <w:moveFrom w:id="499" w:author="dugalh" w:date="2018-07-27T21:43:00Z"/>
                <w:sz w:val="16"/>
              </w:rPr>
            </w:pPr>
          </w:p>
        </w:tc>
        <w:tc>
          <w:tcPr>
            <w:tcW w:w="0" w:type="auto"/>
          </w:tcPr>
          <w:p w14:paraId="0FE16E6D" w14:textId="129FCC56" w:rsidR="00D61588" w:rsidRPr="00B44B64" w:rsidDel="00FF0829" w:rsidRDefault="003F0D6E" w:rsidP="001239FB">
            <w:pPr>
              <w:rPr>
                <w:moveFrom w:id="500" w:author="dugalh" w:date="2018-07-27T21:43:00Z"/>
                <w:sz w:val="16"/>
              </w:rPr>
            </w:pPr>
            <w:moveFrom w:id="501"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502" w:author="dugalh" w:date="2018-07-27T21:43:00Z"/>
                <w:sz w:val="16"/>
              </w:rPr>
            </w:pPr>
            <w:moveFrom w:id="503"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504"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505" w:author="dugalh" w:date="2018-07-27T21:43:00Z"/>
                <w:rFonts w:cs="Arial"/>
                <w:b/>
              </w:rPr>
            </w:pPr>
            <w:moveFrom w:id="506"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507" w:author="dugalh" w:date="2018-07-27T21:43:00Z"/>
                <w:sz w:val="16"/>
              </w:rPr>
            </w:pPr>
          </w:p>
        </w:tc>
        <w:tc>
          <w:tcPr>
            <w:tcW w:w="0" w:type="auto"/>
          </w:tcPr>
          <w:p w14:paraId="7ADB72AD" w14:textId="5BBBC466" w:rsidR="00D61588" w:rsidRPr="00B44B64" w:rsidDel="00FF0829" w:rsidRDefault="00D61588" w:rsidP="001239FB">
            <w:pPr>
              <w:rPr>
                <w:moveFrom w:id="508" w:author="dugalh" w:date="2018-07-27T21:43:00Z"/>
                <w:sz w:val="16"/>
              </w:rPr>
            </w:pPr>
          </w:p>
        </w:tc>
        <w:tc>
          <w:tcPr>
            <w:tcW w:w="0" w:type="auto"/>
          </w:tcPr>
          <w:p w14:paraId="4FCB4BE3" w14:textId="06A7FD6F" w:rsidR="00D61588" w:rsidRPr="00B44B64" w:rsidDel="00FF0829" w:rsidRDefault="003F0D6E" w:rsidP="001239FB">
            <w:pPr>
              <w:rPr>
                <w:moveFrom w:id="509" w:author="dugalh" w:date="2018-07-27T21:43:00Z"/>
                <w:sz w:val="16"/>
              </w:rPr>
            </w:pPr>
            <w:moveFrom w:id="510"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511" w:author="dugalh" w:date="2018-07-27T21:43:00Z"/>
                <w:sz w:val="16"/>
              </w:rPr>
            </w:pPr>
            <w:moveFrom w:id="512"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513"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514" w:author="dugalh" w:date="2018-07-27T21:43:00Z"/>
                <w:rFonts w:cs="Arial"/>
                <w:b/>
              </w:rPr>
            </w:pPr>
            <w:moveFrom w:id="515"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516" w:author="dugalh" w:date="2018-07-27T21:43:00Z"/>
                <w:sz w:val="16"/>
              </w:rPr>
            </w:pPr>
          </w:p>
        </w:tc>
        <w:tc>
          <w:tcPr>
            <w:tcW w:w="0" w:type="auto"/>
          </w:tcPr>
          <w:p w14:paraId="30E2C751" w14:textId="5114CBF5" w:rsidR="00D61588" w:rsidRPr="00B44B64" w:rsidDel="00FF0829" w:rsidRDefault="00D61588" w:rsidP="001239FB">
            <w:pPr>
              <w:rPr>
                <w:moveFrom w:id="517" w:author="dugalh" w:date="2018-07-27T21:43:00Z"/>
                <w:sz w:val="16"/>
              </w:rPr>
            </w:pPr>
          </w:p>
        </w:tc>
        <w:tc>
          <w:tcPr>
            <w:tcW w:w="0" w:type="auto"/>
          </w:tcPr>
          <w:p w14:paraId="07052F64" w14:textId="4E50F3B2" w:rsidR="00D61588" w:rsidRPr="00B44B64" w:rsidDel="00FF0829" w:rsidRDefault="003F0D6E" w:rsidP="001239FB">
            <w:pPr>
              <w:rPr>
                <w:moveFrom w:id="518" w:author="dugalh" w:date="2018-07-27T21:43:00Z"/>
                <w:sz w:val="16"/>
              </w:rPr>
            </w:pPr>
            <w:moveFrom w:id="519"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520" w:author="dugalh" w:date="2018-07-27T21:43:00Z"/>
                <w:sz w:val="16"/>
              </w:rPr>
            </w:pPr>
            <w:moveFrom w:id="521"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522"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523" w:author="dugalh" w:date="2018-07-27T21:43:00Z"/>
                <w:rFonts w:cs="Arial"/>
                <w:b/>
              </w:rPr>
            </w:pPr>
            <w:moveFrom w:id="524"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525" w:author="dugalh" w:date="2018-07-27T21:43:00Z"/>
                <w:sz w:val="16"/>
              </w:rPr>
            </w:pPr>
          </w:p>
        </w:tc>
        <w:tc>
          <w:tcPr>
            <w:tcW w:w="0" w:type="auto"/>
          </w:tcPr>
          <w:p w14:paraId="340BDDB3" w14:textId="7D281D98" w:rsidR="00D61588" w:rsidRPr="00B44B64" w:rsidDel="00FF0829" w:rsidRDefault="00D61588" w:rsidP="001239FB">
            <w:pPr>
              <w:rPr>
                <w:moveFrom w:id="526" w:author="dugalh" w:date="2018-07-27T21:43:00Z"/>
                <w:sz w:val="16"/>
              </w:rPr>
            </w:pPr>
          </w:p>
        </w:tc>
        <w:tc>
          <w:tcPr>
            <w:tcW w:w="0" w:type="auto"/>
          </w:tcPr>
          <w:p w14:paraId="4644FC16" w14:textId="4CFE006D" w:rsidR="00D61588" w:rsidRPr="00B44B64" w:rsidDel="00FF0829" w:rsidRDefault="003F0D6E" w:rsidP="001239FB">
            <w:pPr>
              <w:rPr>
                <w:moveFrom w:id="527" w:author="dugalh" w:date="2018-07-27T21:43:00Z"/>
                <w:sz w:val="16"/>
              </w:rPr>
            </w:pPr>
            <w:moveFrom w:id="528"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529" w:author="dugalh" w:date="2018-07-27T21:43:00Z"/>
                <w:sz w:val="16"/>
              </w:rPr>
            </w:pPr>
            <w:moveFrom w:id="530"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531"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532" w:author="dugalh" w:date="2018-07-27T21:43:00Z"/>
                <w:rFonts w:cs="Arial"/>
                <w:b/>
              </w:rPr>
            </w:pPr>
            <w:moveFrom w:id="533"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534" w:author="dugalh" w:date="2018-07-27T21:43:00Z"/>
                <w:sz w:val="16"/>
              </w:rPr>
            </w:pPr>
          </w:p>
        </w:tc>
        <w:tc>
          <w:tcPr>
            <w:tcW w:w="0" w:type="auto"/>
          </w:tcPr>
          <w:p w14:paraId="0AAA21A4" w14:textId="07671879" w:rsidR="00D61588" w:rsidRPr="00B44B64" w:rsidDel="00FF0829" w:rsidRDefault="00D61588" w:rsidP="001239FB">
            <w:pPr>
              <w:rPr>
                <w:moveFrom w:id="535" w:author="dugalh" w:date="2018-07-27T21:43:00Z"/>
                <w:sz w:val="16"/>
              </w:rPr>
            </w:pPr>
          </w:p>
        </w:tc>
        <w:tc>
          <w:tcPr>
            <w:tcW w:w="0" w:type="auto"/>
          </w:tcPr>
          <w:p w14:paraId="3BD93B70" w14:textId="5F3F50FA" w:rsidR="00D61588" w:rsidRPr="00B44B64" w:rsidDel="00FF0829" w:rsidRDefault="003F0D6E" w:rsidP="001239FB">
            <w:pPr>
              <w:rPr>
                <w:moveFrom w:id="536" w:author="dugalh" w:date="2018-07-27T21:43:00Z"/>
                <w:sz w:val="16"/>
              </w:rPr>
            </w:pPr>
            <w:moveFrom w:id="537"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538" w:author="dugalh" w:date="2018-07-27T21:43:00Z"/>
                <w:sz w:val="16"/>
              </w:rPr>
            </w:pPr>
            <w:moveFrom w:id="539"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540"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541" w:author="dugalh" w:date="2018-07-27T21:43:00Z"/>
                <w:rFonts w:cs="Arial"/>
                <w:b/>
              </w:rPr>
            </w:pPr>
            <w:moveFrom w:id="542"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543" w:author="dugalh" w:date="2018-07-27T21:43:00Z"/>
                <w:sz w:val="16"/>
              </w:rPr>
            </w:pPr>
          </w:p>
        </w:tc>
        <w:tc>
          <w:tcPr>
            <w:tcW w:w="0" w:type="auto"/>
          </w:tcPr>
          <w:p w14:paraId="4449D2DA" w14:textId="33A433DC" w:rsidR="00D61588" w:rsidRPr="00B44B64" w:rsidDel="00FF0829" w:rsidRDefault="00D61588" w:rsidP="001239FB">
            <w:pPr>
              <w:rPr>
                <w:moveFrom w:id="544" w:author="dugalh" w:date="2018-07-27T21:43:00Z"/>
                <w:sz w:val="16"/>
              </w:rPr>
            </w:pPr>
          </w:p>
        </w:tc>
        <w:tc>
          <w:tcPr>
            <w:tcW w:w="0" w:type="auto"/>
          </w:tcPr>
          <w:p w14:paraId="5F2ADEB1" w14:textId="171248ED" w:rsidR="00D61588" w:rsidRPr="00B44B64" w:rsidDel="00FF0829" w:rsidRDefault="003F0D6E" w:rsidP="001239FB">
            <w:pPr>
              <w:rPr>
                <w:moveFrom w:id="545" w:author="dugalh" w:date="2018-07-27T21:43:00Z"/>
                <w:sz w:val="16"/>
              </w:rPr>
            </w:pPr>
            <w:moveFrom w:id="546"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47" w:author="dugalh" w:date="2018-07-27T21:43:00Z"/>
                <w:sz w:val="16"/>
              </w:rPr>
            </w:pPr>
            <w:moveFrom w:id="548"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49"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50" w:author="dugalh" w:date="2018-07-27T21:43:00Z"/>
                <w:rFonts w:cs="Arial"/>
                <w:b/>
              </w:rPr>
            </w:pPr>
            <w:moveFrom w:id="551"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52" w:author="dugalh" w:date="2018-07-27T21:43:00Z"/>
                <w:sz w:val="16"/>
              </w:rPr>
            </w:pPr>
          </w:p>
        </w:tc>
        <w:tc>
          <w:tcPr>
            <w:tcW w:w="0" w:type="auto"/>
          </w:tcPr>
          <w:p w14:paraId="76D67067" w14:textId="10308F68" w:rsidR="00D61588" w:rsidRPr="00B44B64" w:rsidDel="00FF0829" w:rsidRDefault="00D61588" w:rsidP="001239FB">
            <w:pPr>
              <w:rPr>
                <w:moveFrom w:id="553" w:author="dugalh" w:date="2018-07-27T21:43:00Z"/>
                <w:sz w:val="16"/>
              </w:rPr>
            </w:pPr>
          </w:p>
        </w:tc>
        <w:tc>
          <w:tcPr>
            <w:tcW w:w="0" w:type="auto"/>
          </w:tcPr>
          <w:p w14:paraId="1BA31D13" w14:textId="6781E62C" w:rsidR="00D61588" w:rsidRPr="00B44B64" w:rsidDel="00FF0829" w:rsidRDefault="003F0D6E" w:rsidP="001239FB">
            <w:pPr>
              <w:rPr>
                <w:moveFrom w:id="554" w:author="dugalh" w:date="2018-07-27T21:43:00Z"/>
                <w:sz w:val="16"/>
              </w:rPr>
            </w:pPr>
            <w:moveFrom w:id="555"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56" w:author="dugalh" w:date="2018-07-27T21:43:00Z"/>
                <w:sz w:val="16"/>
              </w:rPr>
            </w:pPr>
            <w:moveFrom w:id="557"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58"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59" w:author="dugalh" w:date="2018-07-27T21:43:00Z"/>
                <w:rFonts w:cs="Arial"/>
                <w:b/>
              </w:rPr>
            </w:pPr>
            <w:moveFrom w:id="560"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61"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62"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63" w:author="dugalh" w:date="2018-07-27T21:43:00Z"/>
                <w:sz w:val="16"/>
              </w:rPr>
            </w:pPr>
            <w:moveFrom w:id="564"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65" w:author="dugalh" w:date="2018-07-27T21:43:00Z"/>
                <w:sz w:val="16"/>
              </w:rPr>
            </w:pPr>
            <w:moveFrom w:id="566"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67" w:author="dugalh" w:date="2018-07-27T21:43:00Z"/>
                <w:sz w:val="16"/>
              </w:rPr>
            </w:pPr>
            <w:moveFrom w:id="568"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69" w:author="dugalh" w:date="2018-07-27T21:43:00Z"/>
                <w:rFonts w:cs="Arial"/>
                <w:b/>
              </w:rPr>
            </w:pPr>
            <w:moveFrom w:id="570"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71" w:author="dugalh" w:date="2018-07-27T21:43:00Z"/>
                <w:sz w:val="16"/>
              </w:rPr>
            </w:pPr>
            <w:moveFrom w:id="572"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73" w:author="dugalh" w:date="2018-07-27T21:43:00Z"/>
                <w:sz w:val="16"/>
              </w:rPr>
            </w:pPr>
            <w:moveFrom w:id="574"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75" w:author="dugalh" w:date="2018-07-27T21:43:00Z"/>
                <w:sz w:val="16"/>
              </w:rPr>
            </w:pPr>
            <w:moveFrom w:id="576"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77" w:author="dugalh" w:date="2018-07-27T21:43:00Z"/>
                <w:sz w:val="16"/>
              </w:rPr>
            </w:pPr>
            <w:moveFrom w:id="578"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79"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80" w:author="dugalh" w:date="2018-07-27T21:43:00Z"/>
                <w:rFonts w:cs="Arial"/>
                <w:b/>
              </w:rPr>
            </w:pPr>
            <w:moveFrom w:id="581"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82"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83"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84" w:author="dugalh" w:date="2018-07-27T21:43:00Z"/>
                <w:sz w:val="16"/>
              </w:rPr>
            </w:pPr>
            <w:moveFrom w:id="585"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86" w:author="dugalh" w:date="2018-07-27T21:43:00Z"/>
                <w:sz w:val="16"/>
              </w:rPr>
            </w:pPr>
            <w:moveFrom w:id="587"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88"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89" w:author="dugalh" w:date="2018-07-27T21:43:00Z"/>
                <w:rFonts w:cs="Arial"/>
                <w:b/>
              </w:rPr>
            </w:pPr>
            <w:moveFrom w:id="590"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91" w:author="dugalh" w:date="2018-07-27T21:43:00Z"/>
                <w:sz w:val="16"/>
              </w:rPr>
            </w:pPr>
          </w:p>
        </w:tc>
        <w:tc>
          <w:tcPr>
            <w:tcW w:w="0" w:type="auto"/>
          </w:tcPr>
          <w:p w14:paraId="1A622FA8" w14:textId="325AE3F4" w:rsidR="00D61588" w:rsidRPr="00B44B64" w:rsidDel="00FF0829" w:rsidRDefault="00D61588" w:rsidP="001239FB">
            <w:pPr>
              <w:rPr>
                <w:moveFrom w:id="592" w:author="dugalh" w:date="2018-07-27T21:43:00Z"/>
                <w:sz w:val="16"/>
              </w:rPr>
            </w:pPr>
          </w:p>
        </w:tc>
        <w:tc>
          <w:tcPr>
            <w:tcW w:w="0" w:type="auto"/>
          </w:tcPr>
          <w:p w14:paraId="43CAF7A1" w14:textId="63E7E260" w:rsidR="00D61588" w:rsidRPr="00B44B64" w:rsidDel="00FF0829" w:rsidRDefault="00D61588" w:rsidP="001239FB">
            <w:pPr>
              <w:rPr>
                <w:moveFrom w:id="593" w:author="dugalh" w:date="2018-07-27T21:43:00Z"/>
                <w:sz w:val="16"/>
              </w:rPr>
            </w:pPr>
            <w:moveFrom w:id="594"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95" w:author="dugalh" w:date="2018-07-27T21:43:00Z"/>
                <w:sz w:val="16"/>
              </w:rPr>
            </w:pPr>
            <w:moveFrom w:id="596"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97"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98" w:author="dugalh" w:date="2018-07-27T21:43:00Z"/>
                <w:rFonts w:cs="Arial"/>
                <w:b/>
              </w:rPr>
            </w:pPr>
            <w:moveFrom w:id="599"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600"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601"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602" w:author="dugalh" w:date="2018-07-27T21:43:00Z"/>
                <w:sz w:val="16"/>
              </w:rPr>
            </w:pPr>
            <w:moveFrom w:id="603"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604" w:author="dugalh" w:date="2018-07-27T21:43:00Z"/>
                <w:sz w:val="16"/>
              </w:rPr>
            </w:pPr>
            <w:moveFrom w:id="605"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606" w:author="dugalh" w:date="2018-07-27T21:43:00Z"/>
                <w:sz w:val="16"/>
              </w:rPr>
            </w:pPr>
            <w:moveFrom w:id="607"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608" w:author="dugalh" w:date="2018-07-27T21:43:00Z"/>
                <w:rFonts w:cs="Arial"/>
                <w:b/>
              </w:rPr>
            </w:pPr>
            <w:moveFrom w:id="609"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610" w:author="dugalh" w:date="2018-07-27T21:43:00Z"/>
                <w:sz w:val="16"/>
              </w:rPr>
            </w:pPr>
            <w:moveFrom w:id="611"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612" w:author="dugalh" w:date="2018-07-27T21:43:00Z"/>
                <w:sz w:val="16"/>
              </w:rPr>
            </w:pPr>
            <w:moveFrom w:id="613"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614" w:author="dugalh" w:date="2018-07-27T21:43:00Z"/>
                <w:sz w:val="16"/>
              </w:rPr>
            </w:pPr>
            <w:moveFrom w:id="615"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616" w:author="dugalh" w:date="2018-07-27T21:43:00Z"/>
                <w:sz w:val="16"/>
              </w:rPr>
            </w:pPr>
            <w:moveFrom w:id="617"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618"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619" w:author="dugalh" w:date="2018-07-27T21:43:00Z"/>
                <w:rFonts w:cs="Arial"/>
                <w:b/>
              </w:rPr>
            </w:pPr>
            <w:moveFrom w:id="620"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621"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622"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623" w:author="dugalh" w:date="2018-07-27T21:43:00Z"/>
                <w:sz w:val="16"/>
              </w:rPr>
            </w:pPr>
            <w:moveFrom w:id="624"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625" w:author="dugalh" w:date="2018-07-27T21:43:00Z"/>
                <w:sz w:val="16"/>
              </w:rPr>
            </w:pPr>
            <w:moveFrom w:id="626"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627"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628" w:author="dugalh" w:date="2018-07-27T21:43:00Z"/>
                <w:rFonts w:cs="Arial"/>
                <w:b/>
              </w:rPr>
            </w:pPr>
            <w:moveFrom w:id="629"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630" w:author="dugalh" w:date="2018-07-27T21:43:00Z"/>
                <w:sz w:val="16"/>
              </w:rPr>
            </w:pPr>
          </w:p>
        </w:tc>
        <w:tc>
          <w:tcPr>
            <w:tcW w:w="0" w:type="auto"/>
          </w:tcPr>
          <w:p w14:paraId="1D43677F" w14:textId="60D465AE" w:rsidR="00D61588" w:rsidRPr="00B44B64" w:rsidDel="00FF0829" w:rsidRDefault="00D61588" w:rsidP="001239FB">
            <w:pPr>
              <w:rPr>
                <w:moveFrom w:id="631" w:author="dugalh" w:date="2018-07-27T21:43:00Z"/>
                <w:sz w:val="16"/>
              </w:rPr>
            </w:pPr>
          </w:p>
        </w:tc>
        <w:tc>
          <w:tcPr>
            <w:tcW w:w="0" w:type="auto"/>
          </w:tcPr>
          <w:p w14:paraId="3DE646D5" w14:textId="4F4DA817" w:rsidR="00D61588" w:rsidRPr="00B44B64" w:rsidDel="00FF0829" w:rsidRDefault="00D61588" w:rsidP="001239FB">
            <w:pPr>
              <w:rPr>
                <w:moveFrom w:id="632" w:author="dugalh" w:date="2018-07-27T21:43:00Z"/>
                <w:sz w:val="16"/>
              </w:rPr>
            </w:pPr>
            <w:moveFrom w:id="633"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634" w:author="dugalh" w:date="2018-07-27T21:43:00Z"/>
                <w:sz w:val="16"/>
              </w:rPr>
            </w:pPr>
            <w:moveFrom w:id="635"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636"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637" w:author="dugalh" w:date="2018-07-27T21:43:00Z"/>
                <w:rFonts w:cs="Arial"/>
                <w:b/>
              </w:rPr>
            </w:pPr>
            <w:moveFrom w:id="638"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639"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640"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641" w:author="dugalh" w:date="2018-07-27T21:43:00Z"/>
                <w:sz w:val="16"/>
              </w:rPr>
            </w:pPr>
            <w:moveFrom w:id="642"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643" w:author="dugalh" w:date="2018-07-27T21:43:00Z"/>
                <w:sz w:val="16"/>
              </w:rPr>
            </w:pPr>
            <w:moveFrom w:id="644"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45" w:author="dugalh" w:date="2018-07-27T21:43:00Z"/>
                <w:sz w:val="16"/>
              </w:rPr>
            </w:pPr>
            <w:moveFrom w:id="646"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47" w:author="dugalh" w:date="2018-07-27T21:43:00Z"/>
                <w:rFonts w:cs="Arial"/>
                <w:b/>
              </w:rPr>
            </w:pPr>
            <w:moveFrom w:id="648"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49" w:author="dugalh" w:date="2018-07-27T21:43:00Z"/>
                <w:sz w:val="16"/>
              </w:rPr>
            </w:pPr>
            <w:moveFrom w:id="650"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51" w:author="dugalh" w:date="2018-07-27T21:43:00Z"/>
                <w:sz w:val="16"/>
              </w:rPr>
            </w:pPr>
            <w:moveFrom w:id="652"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53" w:author="dugalh" w:date="2018-07-27T21:43:00Z"/>
                <w:sz w:val="16"/>
              </w:rPr>
            </w:pPr>
            <w:moveFrom w:id="654"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55" w:author="dugalh" w:date="2018-07-27T21:43:00Z"/>
                <w:sz w:val="16"/>
              </w:rPr>
            </w:pPr>
            <w:moveFrom w:id="656"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57"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58" w:author="dugalh" w:date="2018-07-27T21:43:00Z"/>
                <w:rFonts w:cs="Arial"/>
                <w:b/>
              </w:rPr>
            </w:pPr>
            <w:moveFrom w:id="659"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60"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61"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62" w:author="dugalh" w:date="2018-07-27T21:43:00Z"/>
                <w:sz w:val="16"/>
              </w:rPr>
            </w:pPr>
            <w:moveFrom w:id="663"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64" w:author="dugalh" w:date="2018-07-27T21:43:00Z"/>
                <w:sz w:val="16"/>
              </w:rPr>
            </w:pPr>
            <w:moveFrom w:id="665"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66"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67" w:author="dugalh" w:date="2018-07-27T21:43:00Z"/>
                <w:rFonts w:cs="Arial"/>
                <w:b/>
              </w:rPr>
            </w:pPr>
            <w:moveFrom w:id="668"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69"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70"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71" w:author="dugalh" w:date="2018-07-27T21:43:00Z"/>
                <w:sz w:val="16"/>
              </w:rPr>
            </w:pPr>
            <w:moveFrom w:id="672"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73" w:author="dugalh" w:date="2018-07-27T21:43:00Z"/>
                <w:sz w:val="16"/>
              </w:rPr>
            </w:pPr>
            <w:moveFrom w:id="674"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75" w:author="dugalh" w:date="2018-07-27T21:43:00Z"/>
        </w:rPr>
      </w:pPr>
    </w:p>
    <w:p w14:paraId="18004DAF" w14:textId="6914ACD7" w:rsidR="00D61588" w:rsidRPr="00B44B64" w:rsidDel="00FF0829" w:rsidRDefault="00D61588" w:rsidP="00D61588">
      <w:pPr>
        <w:rPr>
          <w:moveFrom w:id="676" w:author="dugalh" w:date="2018-07-27T21:43:00Z"/>
        </w:rPr>
      </w:pPr>
    </w:p>
    <w:p w14:paraId="5EB0E41A" w14:textId="47C83AFC" w:rsidR="00D61588" w:rsidRPr="00B44B64" w:rsidDel="00FF0829" w:rsidRDefault="00D9072B" w:rsidP="00490894">
      <w:pPr>
        <w:jc w:val="center"/>
        <w:rPr>
          <w:moveFrom w:id="677" w:author="dugalh" w:date="2018-07-27T21:43:00Z"/>
        </w:rPr>
      </w:pPr>
      <w:moveFrom w:id="678"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79" w:author="dugalh" w:date="2018-07-27T21:43:00Z"/>
        </w:rPr>
      </w:pPr>
      <w:bookmarkStart w:id="680" w:name="_Ref392343684"/>
      <w:bookmarkStart w:id="681" w:name="_Toc394582257"/>
      <w:bookmarkStart w:id="682" w:name="_Toc448324366"/>
      <w:moveFrom w:id="683"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80"/>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81"/>
        <w:bookmarkEnd w:id="682"/>
      </w:moveFrom>
    </w:p>
    <w:p w14:paraId="432B95C2" w14:textId="749387AD" w:rsidR="00D61588" w:rsidDel="00FF0829" w:rsidRDefault="00D61588" w:rsidP="00F4774D">
      <w:pPr>
        <w:pStyle w:val="Caption"/>
        <w:rPr>
          <w:moveFrom w:id="684" w:author="dugalh" w:date="2018-07-27T21:43:00Z"/>
        </w:rPr>
      </w:pPr>
    </w:p>
    <w:p w14:paraId="577A4546" w14:textId="5AC8E0BF" w:rsidR="00CA517C" w:rsidRPr="00CA517C" w:rsidDel="00FF0829" w:rsidRDefault="00CA517C" w:rsidP="00CA517C">
      <w:pPr>
        <w:rPr>
          <w:moveFrom w:id="685" w:author="dugalh" w:date="2018-07-27T21:43:00Z"/>
        </w:rPr>
      </w:pPr>
    </w:p>
    <w:p w14:paraId="6D2437D9" w14:textId="5BB1CC0B" w:rsidR="00D61588" w:rsidRPr="00B44B64" w:rsidDel="00FF0829" w:rsidRDefault="008F22FC" w:rsidP="00361B48">
      <w:pPr>
        <w:pStyle w:val="BodyTextIndented"/>
        <w:rPr>
          <w:moveFrom w:id="686" w:author="dugalh" w:date="2018-07-27T21:43:00Z"/>
        </w:rPr>
      </w:pPr>
      <w:moveFrom w:id="687"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moveFrom>
      <w:moveFrom w:id="688" w:author="dugalh" w:date="2018-07-27T21:43:00Z">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89" w:author="dugalh" w:date="2018-07-27T21:43:00Z"/>
          <w:b w:val="0"/>
        </w:rPr>
      </w:pPr>
      <w:bookmarkStart w:id="690" w:name="_Ref506921968"/>
      <w:moveFrom w:id="691"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90"/>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92" w:author="dugalh" w:date="2018-07-27T21:43:00Z"/>
              </w:rPr>
            </w:pPr>
            <w:moveFrom w:id="693"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94" w:author="dugalh" w:date="2018-07-27T21:43:00Z"/>
              </w:rPr>
            </w:pPr>
            <w:moveFrom w:id="695"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96" w:author="dugalh" w:date="2018-07-27T21:43:00Z"/>
              </w:rPr>
            </w:pPr>
            <w:moveFrom w:id="697"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98" w:author="dugalh" w:date="2018-07-27T21:43:00Z"/>
                <w:i/>
              </w:rPr>
            </w:pPr>
            <w:moveFrom w:id="699"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700" w:author="dugalh" w:date="2018-07-27T21:43:00Z"/>
              </w:rPr>
            </w:pPr>
            <w:moveFrom w:id="701"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702" w:author="dugalh" w:date="2018-07-27T21:43:00Z"/>
              </w:rPr>
            </w:pPr>
            <w:moveFrom w:id="703"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704" w:author="dugalh" w:date="2018-07-27T21:43:00Z"/>
              </w:rPr>
            </w:pPr>
            <w:moveFrom w:id="705"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706" w:author="dugalh" w:date="2018-07-27T21:43:00Z"/>
              </w:rPr>
            </w:pPr>
            <w:moveFrom w:id="707"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708" w:author="dugalh" w:date="2018-07-27T21:43:00Z"/>
        </w:rPr>
      </w:pPr>
    </w:p>
    <w:p w14:paraId="217F7A91" w14:textId="7A21EA00" w:rsidR="00D61588" w:rsidRPr="00B44B64" w:rsidDel="00FF0829" w:rsidRDefault="001E6DC0" w:rsidP="00A76FA9">
      <w:pPr>
        <w:pStyle w:val="BodyText"/>
        <w:rPr>
          <w:moveFrom w:id="709" w:author="dugalh" w:date="2018-07-27T21:43:00Z"/>
        </w:rPr>
      </w:pPr>
      <w:moveFrom w:id="710"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moveFrom>
      <w:moveFrom w:id="711" w:author="dugalh" w:date="2018-07-27T21:43:00Z">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moveFrom>
      <w:moveFrom w:id="712" w:author="dugalh" w:date="2018-07-27T21:43:00Z">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713" w:author="dugalh" w:date="2018-07-27T21:43:00Z"/>
        </w:rPr>
      </w:pPr>
    </w:p>
    <w:p w14:paraId="061F46AB" w14:textId="67F6A589" w:rsidR="00D61588" w:rsidRPr="00B44B64" w:rsidDel="00FF0829" w:rsidRDefault="00804C5F" w:rsidP="00CA517C">
      <w:pPr>
        <w:keepNext/>
        <w:spacing w:line="360" w:lineRule="auto"/>
        <w:jc w:val="center"/>
        <w:rPr>
          <w:moveFrom w:id="714" w:author="dugalh" w:date="2018-07-27T21:43:00Z"/>
        </w:rPr>
      </w:pPr>
      <w:moveFrom w:id="715"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0C0A1F" w:rsidRPr="00804C5F" w:rsidRDefault="000C0A1F"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0C0A1F" w:rsidRPr="00804C5F" w:rsidRDefault="000C0A1F"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716" w:author="dugalh" w:date="2018-07-27T21:43:00Z"/>
          <w:b w:val="0"/>
        </w:rPr>
      </w:pPr>
      <w:bookmarkStart w:id="717" w:name="_Ref392445255"/>
      <w:bookmarkStart w:id="718" w:name="_Toc394582258"/>
      <w:bookmarkStart w:id="719" w:name="_Toc448324367"/>
      <w:moveFrom w:id="720"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717"/>
        <w:r w:rsidRPr="00CA517C" w:rsidDel="00FF0829">
          <w:rPr>
            <w:b w:val="0"/>
          </w:rPr>
          <w:t xml:space="preserve">  </w:t>
        </w:r>
        <w:bookmarkEnd w:id="718"/>
        <w:bookmarkEnd w:id="719"/>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721" w:author="dugalh" w:date="2018-07-27T21:43:00Z"/>
        </w:rPr>
      </w:pPr>
    </w:p>
    <w:p w14:paraId="39A2B3E8" w14:textId="7B215A54" w:rsidR="00D61588" w:rsidRPr="00B44B64" w:rsidDel="00FF0829" w:rsidRDefault="00D61588" w:rsidP="00CA517C">
      <w:pPr>
        <w:pStyle w:val="1Tablecaption"/>
        <w:rPr>
          <w:moveFrom w:id="722" w:author="dugalh" w:date="2018-07-27T21:43:00Z"/>
        </w:rPr>
      </w:pPr>
      <w:bookmarkStart w:id="723" w:name="_Ref392530242"/>
      <w:bookmarkStart w:id="724" w:name="_Toc394582239"/>
      <w:bookmarkStart w:id="725" w:name="_Toc448324338"/>
      <w:moveFrom w:id="726"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723"/>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724"/>
        <w:bookmarkEnd w:id="725"/>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727" w:author="dugalh" w:date="2018-07-27T21:43:00Z"/>
              </w:rPr>
            </w:pPr>
            <w:moveFrom w:id="728"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729" w:author="dugalh" w:date="2018-07-27T21:43:00Z"/>
              </w:rPr>
            </w:pPr>
            <w:moveFrom w:id="730"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731" w:author="dugalh" w:date="2018-07-27T21:43:00Z"/>
              </w:rPr>
            </w:pPr>
            <w:moveFrom w:id="732"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733" w:author="dugalh" w:date="2018-07-27T21:43:00Z"/>
              </w:rPr>
            </w:pPr>
            <w:moveFrom w:id="734"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735" w:author="dugalh" w:date="2018-07-27T21:43:00Z"/>
              </w:rPr>
            </w:pPr>
            <w:moveFrom w:id="736"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737" w:author="dugalh" w:date="2018-07-27T21:43:00Z"/>
              </w:rPr>
            </w:pPr>
            <w:moveFrom w:id="738"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739" w:author="dugalh" w:date="2018-07-27T21:43:00Z"/>
              </w:rPr>
            </w:pPr>
            <w:moveFrom w:id="740"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741" w:author="dugalh" w:date="2018-07-27T21:43:00Z"/>
              </w:rPr>
            </w:pPr>
            <w:moveFrom w:id="742"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743" w:author="dugalh" w:date="2018-07-27T21:43:00Z"/>
              </w:rPr>
            </w:pPr>
            <w:moveFrom w:id="744"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745" w:author="dugalh" w:date="2018-07-27T21:43:00Z"/>
              </w:rPr>
            </w:pPr>
            <w:moveFrom w:id="746"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47" w:author="dugalh" w:date="2018-07-27T21:43:00Z"/>
              </w:rPr>
            </w:pPr>
            <w:moveFrom w:id="748"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49" w:author="dugalh" w:date="2018-07-27T21:43:00Z"/>
              </w:rPr>
            </w:pPr>
            <w:moveFrom w:id="750"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51" w:author="dugalh" w:date="2018-07-27T21:43:00Z"/>
                <w:b/>
              </w:rPr>
            </w:pPr>
            <w:moveFrom w:id="752"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53" w:author="dugalh" w:date="2018-07-27T21:43:00Z"/>
                <w:b/>
              </w:rPr>
            </w:pPr>
            <w:moveFrom w:id="754"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55" w:author="dugalh" w:date="2018-07-27T21:43:00Z"/>
                <w:b/>
              </w:rPr>
            </w:pPr>
            <w:moveFrom w:id="756"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57" w:author="dugalh" w:date="2018-07-27T21:43:00Z"/>
        </w:rPr>
      </w:pPr>
    </w:p>
    <w:moveFromRangeEnd w:id="448"/>
    <w:p w14:paraId="443302B9" w14:textId="39D4F34D" w:rsidR="00D61588" w:rsidRPr="00B44B64" w:rsidRDefault="00323D36" w:rsidP="00D61588">
      <w:pPr>
        <w:pStyle w:val="Heading2"/>
      </w:pPr>
      <w:r w:rsidRPr="00B44B64">
        <w:t>Features</w:t>
      </w:r>
    </w:p>
    <w:p w14:paraId="630E3098" w14:textId="17C816DE"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w:t>
      </w:r>
      <w:del w:id="758" w:author="dugalh" w:date="2018-07-27T14:51:00Z">
        <w:r w:rsidRPr="00B44B64" w:rsidDel="00AF592E">
          <w:delText xml:space="preserve">that </w:delText>
        </w:r>
      </w:del>
      <w:ins w:id="759"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0C0A1F"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60"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1</w:t>
            </w:r>
            <w:r w:rsidRPr="00B44B64">
              <w:rPr>
                <w:rStyle w:val="MyEquationChar"/>
                <w:lang w:val="en-US"/>
              </w:rPr>
              <w:fldChar w:fldCharType="end"/>
            </w:r>
            <w:r w:rsidR="00D61588" w:rsidRPr="00B44B64">
              <w:t>)</w:t>
            </w:r>
            <w:bookmarkEnd w:id="760"/>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0C926655"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del w:id="761" w:author="dugalh" w:date="2018-07-31T13:16:00Z">
        <w:r w:rsidR="00414F27" w:rsidRPr="00B44B64" w:rsidDel="00D50D02">
          <w:delText>.</w:delText>
        </w:r>
      </w:del>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ins w:id="762" w:author="dugalh" w:date="2018-07-31T13:17:00Z">
        <w:r w:rsidR="00D50D02">
          <w:t xml:space="preserve"> which is captured by the </w:t>
        </w:r>
        <w:r w:rsidR="00FA0CF9">
          <w:t xml:space="preserve">DMC R and NIR </w:t>
        </w:r>
      </w:ins>
      <w:ins w:id="763" w:author="dugalh" w:date="2018-07-31T13:33:00Z">
        <w:r w:rsidR="00FA0CF9">
          <w:t>wavelength ranges</w:t>
        </w:r>
      </w:ins>
      <w:ins w:id="764" w:author="dugalh" w:date="2018-07-31T13:17:00Z">
        <w:r w:rsidR="00D50D02">
          <w:t xml:space="preserve"> (see </w:t>
        </w:r>
        <w:r w:rsidR="00D50D02">
          <w:fldChar w:fldCharType="begin"/>
        </w:r>
        <w:r w:rsidR="00D50D02">
          <w:instrText xml:space="preserve"> REF _Ref520463416 \h </w:instrText>
        </w:r>
      </w:ins>
      <w:r w:rsidR="00D50D02">
        <w:fldChar w:fldCharType="separate"/>
      </w:r>
      <w:ins w:id="765" w:author="dugalh" w:date="2018-07-27T13:26:00Z">
        <w:r w:rsidR="00AD4274">
          <w:t xml:space="preserve">Fig. </w:t>
        </w:r>
      </w:ins>
      <w:r w:rsidR="00AD4274">
        <w:rPr>
          <w:noProof/>
        </w:rPr>
        <w:t>5</w:t>
      </w:r>
      <w:ins w:id="766" w:author="dugalh" w:date="2018-07-31T13:17:00Z">
        <w:r w:rsidR="00D50D02">
          <w:fldChar w:fldCharType="end"/>
        </w:r>
        <w:r w:rsidR="00D50D02">
          <w:t xml:space="preserve">). </w:t>
        </w:r>
      </w:ins>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D4274">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D4274">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D4274" w:rsidRPr="00B44B64">
        <w:t>(</w:t>
      </w:r>
      <w:r w:rsidR="00AD4274">
        <w:rPr>
          <w:rStyle w:val="MyEquationChar"/>
          <w:noProof/>
          <w:lang w:val="en-US"/>
        </w:rPr>
        <w:t>1</w:t>
      </w:r>
      <w:r w:rsidR="00AD4274"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w:t>
      </w:r>
      <w:r w:rsidRPr="00B44B64">
        <w:lastRenderedPageBreak/>
        <w:t>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D4274" w:rsidRPr="00AD4274">
        <w:t xml:space="preserve">Table </w:t>
      </w:r>
      <w:r w:rsidR="00AD4274" w:rsidRPr="00AD4274">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67" w:name="_Ref393463827"/>
      <w:bookmarkStart w:id="768" w:name="_Ref393463822"/>
      <w:bookmarkStart w:id="769" w:name="_Toc394582240"/>
      <w:bookmarkStart w:id="770"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D4274">
        <w:rPr>
          <w:b/>
          <w:noProof/>
        </w:rPr>
        <w:t>4</w:t>
      </w:r>
      <w:r w:rsidR="00F4774D" w:rsidRPr="00CA517C">
        <w:rPr>
          <w:b/>
        </w:rPr>
        <w:fldChar w:fldCharType="end"/>
      </w:r>
      <w:bookmarkEnd w:id="767"/>
      <w:r w:rsidRPr="00B44B64">
        <w:t xml:space="preserve">   Features</w:t>
      </w:r>
      <w:bookmarkEnd w:id="768"/>
      <w:bookmarkEnd w:id="769"/>
      <w:bookmarkEnd w:id="77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xml:space="preserve">) are </w:t>
      </w:r>
      <w:r w:rsidR="001C14D5" w:rsidRPr="00B44B64">
        <w:lastRenderedPageBreak/>
        <w:t>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12F7B96E"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ins w:id="771" w:author="dugalh" w:date="2018-08-02T14:49:00Z">
        <w:r w:rsidR="009F23E0">
          <w:t>is based on Harris</w:t>
        </w:r>
        <w:r w:rsidR="009F23E0">
          <w:fldChar w:fldCharType="begin" w:fldLock="1"/>
        </w:r>
      </w:ins>
      <w:r w:rsidR="009F23E0">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fldChar w:fldCharType="separate"/>
      </w:r>
      <w:r w:rsidR="009F23E0" w:rsidRPr="009F23E0">
        <w:rPr>
          <w:noProof/>
          <w:vertAlign w:val="superscript"/>
        </w:rPr>
        <w:t>47</w:t>
      </w:r>
      <w:ins w:id="772" w:author="dugalh" w:date="2018-08-02T14:49:00Z">
        <w:r w:rsidR="009F23E0">
          <w:fldChar w:fldCharType="end"/>
        </w:r>
        <w:r w:rsidR="009F23E0">
          <w:t xml:space="preserve"> </w:t>
        </w:r>
      </w:ins>
      <w:del w:id="773" w:author="dugalh" w:date="2018-08-02T14:47:00Z">
        <w:r w:rsidR="00D61588" w:rsidRPr="00B44B64" w:rsidDel="009F23E0">
          <w:delText xml:space="preserve">is </w:delText>
        </w:r>
      </w:del>
      <w:ins w:id="774" w:author="dugalh" w:date="2018-08-02T14:49:00Z">
        <w:r w:rsidR="009F23E0">
          <w:t xml:space="preserve">but </w:t>
        </w:r>
      </w:ins>
      <w:ins w:id="775" w:author="dugalh" w:date="2018-08-02T14:45:00Z">
        <w:r w:rsidR="009F23E0">
          <w:t>uses hierarchical clustering instead of affinity propagation to group redundant features</w:t>
        </w:r>
      </w:ins>
      <w:ins w:id="776" w:author="dugalh" w:date="2018-08-02T14:50:00Z">
        <w:r w:rsidR="009F23E0">
          <w:t>.</w:t>
        </w:r>
      </w:ins>
      <w:ins w:id="777" w:author="dugalh" w:date="2018-08-02T14:14:00Z">
        <w:r w:rsidR="006655A0">
          <w:t xml:space="preserve"> </w:t>
        </w:r>
      </w:ins>
      <w:ins w:id="778" w:author="dugalh" w:date="2018-08-02T14:50:00Z">
        <w:r w:rsidR="009F23E0">
          <w:t xml:space="preserve"> It</w:t>
        </w:r>
      </w:ins>
      <w:ins w:id="779" w:author="dugalh" w:date="2018-08-02T14:47:00Z">
        <w:r w:rsidR="009F23E0">
          <w:t xml:space="preserve"> is </w:t>
        </w:r>
      </w:ins>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388799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The naïve Bayes criterion makes no assumption</w:t>
      </w:r>
      <w:del w:id="780" w:author="dugalh" w:date="2018-07-27T14:47:00Z">
        <w:r w:rsidR="00C22C18" w:rsidRPr="00B44B64" w:rsidDel="00235249">
          <w:delText>s</w:delText>
        </w:r>
      </w:del>
      <w:r w:rsidR="00C22C18" w:rsidRPr="00B44B64">
        <w:t xml:space="preserve"> 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w:t>
      </w:r>
      <w:r w:rsidRPr="00B44B64">
        <w:lastRenderedPageBreak/>
        <w:t>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t>Classification</w:t>
      </w:r>
      <w:r w:rsidR="00905BD5" w:rsidRPr="00B44B64">
        <w:t xml:space="preserve"> and Canopy</w:t>
      </w:r>
      <w:r w:rsidR="00FA2071" w:rsidRPr="00B44B64">
        <w:t>-</w:t>
      </w:r>
      <w:r w:rsidR="00905BD5" w:rsidRPr="00B44B64">
        <w:t>Cover Estimation</w:t>
      </w:r>
    </w:p>
    <w:p w14:paraId="572975B3" w14:textId="3D33BFAF"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81" w:author="dugalh" w:date="2018-07-27T16:51:00Z">
        <w:r w:rsidR="00475CCF">
          <w:t xml:space="preserve">they </w:t>
        </w:r>
      </w:ins>
      <w:ins w:id="782" w:author="dugalh" w:date="2018-07-27T16:47:00Z">
        <w:r w:rsidR="00875BEA">
          <w:t>are non-param</w:t>
        </w:r>
      </w:ins>
      <w:ins w:id="783" w:author="dugalh" w:date="2018-07-27T16:48:00Z">
        <w:r w:rsidR="00875BEA">
          <w:t>e</w:t>
        </w:r>
      </w:ins>
      <w:ins w:id="784" w:author="dugalh" w:date="2018-07-27T16:47:00Z">
        <w:r w:rsidR="00875BEA">
          <w:t xml:space="preserve">tric (i.e. </w:t>
        </w:r>
      </w:ins>
      <w:r w:rsidRPr="00B44B64">
        <w:t>they make no assumption</w:t>
      </w:r>
      <w:del w:id="785"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86"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lastRenderedPageBreak/>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87" w:author="dugalh" w:date="2018-07-27T16:49:00Z">
        <w:r w:rsidR="00475CCF">
          <w:t xml:space="preserve">In kernel form, the SVM </w:t>
        </w:r>
      </w:ins>
      <w:ins w:id="788" w:author="dugalh" w:date="2018-07-27T16:50:00Z">
        <w:r w:rsidR="00475CCF">
          <w:t>can</w:t>
        </w:r>
      </w:ins>
      <w:ins w:id="789"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ins w:id="790" w:author="dugalh" w:date="2018-07-27T14:50:00Z">
        <w:r w:rsidR="00235249">
          <w:t>Maximum Likelihood (</w:t>
        </w:r>
      </w:ins>
      <w:r w:rsidR="000B7347" w:rsidRPr="00B44B64">
        <w:t>ML</w:t>
      </w:r>
      <w:ins w:id="791" w:author="dugalh" w:date="2018-07-27T14:50:00Z">
        <w:r w:rsidR="00235249">
          <w:t>)</w:t>
        </w:r>
      </w:ins>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w:t>
      </w:r>
      <w:r w:rsidRPr="00B44B64">
        <w:lastRenderedPageBreak/>
        <w:t xml:space="preserve">almost always performs reasonably well, requires only one parameter and </w:t>
      </w:r>
      <w:del w:id="792" w:author="dugalh" w:date="2018-07-27T16:53:00Z">
        <w:r w:rsidRPr="00B44B64" w:rsidDel="00475CCF">
          <w:delText>makes no assumption</w:delText>
        </w:r>
      </w:del>
      <w:del w:id="793" w:author="dugalh" w:date="2018-07-27T14:49:00Z">
        <w:r w:rsidRPr="00B44B64" w:rsidDel="00235249">
          <w:delText>s</w:delText>
        </w:r>
      </w:del>
      <w:del w:id="794" w:author="dugalh" w:date="2018-07-27T16:53:00Z">
        <w:r w:rsidRPr="00B44B64" w:rsidDel="00475CCF">
          <w:delText xml:space="preserve"> about class distributions</w:delText>
        </w:r>
      </w:del>
      <w:ins w:id="795"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D4274" w:rsidRPr="00AD4274">
        <w:t xml:space="preserve">Table </w:t>
      </w:r>
      <w:r w:rsidR="00AD4274" w:rsidRPr="00AD4274">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96"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D4274">
        <w:rPr>
          <w:b/>
          <w:noProof/>
        </w:rPr>
        <w:t>5</w:t>
      </w:r>
      <w:r w:rsidRPr="00CA517C">
        <w:rPr>
          <w:b/>
        </w:rPr>
        <w:fldChar w:fldCharType="end"/>
      </w:r>
      <w:bookmarkEnd w:id="796"/>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w:t>
      </w:r>
      <w:r w:rsidR="007A27BC" w:rsidRPr="00B44B64">
        <w:lastRenderedPageBreak/>
        <w:t>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D4274" w:rsidRPr="00B44B64">
        <w:t>Fig</w:t>
      </w:r>
      <w:r w:rsidR="00AD4274">
        <w:t>.</w:t>
      </w:r>
      <w:r w:rsidR="00AD4274" w:rsidRPr="00B44B64">
        <w:rPr>
          <w:noProof/>
        </w:rPr>
        <w:t xml:space="preserve"> </w:t>
      </w:r>
      <w:r w:rsidR="00AD4274">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42F037AA" w:rsidR="00D61588" w:rsidRPr="00B44B64" w:rsidRDefault="00AD4274" w:rsidP="00CA517C">
      <w:pPr>
        <w:keepNext/>
        <w:spacing w:line="360" w:lineRule="auto"/>
        <w:jc w:val="center"/>
      </w:pPr>
      <w:r>
        <w:rPr>
          <w:noProof/>
          <w:lang w:val="en-GB" w:eastAsia="en-GB"/>
        </w:rPr>
        <w:lastRenderedPageBreak/>
        <w:drawing>
          <wp:inline distT="0" distB="0" distL="0" distR="0" wp14:anchorId="14945292" wp14:editId="420138CB">
            <wp:extent cx="4216574" cy="589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atureDendro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7674" cy="5911497"/>
                    </a:xfrm>
                    <a:prstGeom prst="rect">
                      <a:avLst/>
                    </a:prstGeom>
                  </pic:spPr>
                </pic:pic>
              </a:graphicData>
            </a:graphic>
          </wp:inline>
        </w:drawing>
      </w:r>
    </w:p>
    <w:p w14:paraId="07504C66" w14:textId="430500F6" w:rsidR="00D61588" w:rsidRPr="00CA517C" w:rsidRDefault="00D61588" w:rsidP="00CA517C">
      <w:pPr>
        <w:pStyle w:val="Caption"/>
        <w:jc w:val="center"/>
        <w:rPr>
          <w:b w:val="0"/>
        </w:rPr>
      </w:pPr>
      <w:bookmarkStart w:id="797" w:name="_Ref466458068"/>
      <w:bookmarkStart w:id="798" w:name="_Toc394582259"/>
      <w:bookmarkStart w:id="799" w:name="_Toc448324368"/>
      <w:bookmarkStart w:id="800" w:name="_Toc52150542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D4274">
        <w:rPr>
          <w:noProof/>
        </w:rPr>
        <w:t>6</w:t>
      </w:r>
      <w:r w:rsidR="00F4774D" w:rsidRPr="00B44B64">
        <w:fldChar w:fldCharType="end"/>
      </w:r>
      <w:bookmarkEnd w:id="797"/>
      <w:r w:rsidRPr="00CA517C">
        <w:rPr>
          <w:b w:val="0"/>
        </w:rPr>
        <w:t xml:space="preserve">  Clustering of correlated features</w:t>
      </w:r>
      <w:bookmarkEnd w:id="798"/>
      <w:bookmarkEnd w:id="799"/>
      <w:bookmarkEnd w:id="800"/>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801" w:name="_Ref395121413"/>
      <w:bookmarkStart w:id="802" w:name="_Toc394582241"/>
      <w:bookmarkStart w:id="803"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D4274">
        <w:rPr>
          <w:b/>
          <w:noProof/>
        </w:rPr>
        <w:t>6</w:t>
      </w:r>
      <w:r w:rsidR="00F4774D" w:rsidRPr="00785D14">
        <w:rPr>
          <w:b/>
        </w:rPr>
        <w:fldChar w:fldCharType="end"/>
      </w:r>
      <w:bookmarkEnd w:id="801"/>
      <w:r w:rsidRPr="00B44B64">
        <w:t xml:space="preserve">   Ranked clusters</w:t>
      </w:r>
      <w:bookmarkEnd w:id="802"/>
      <w:bookmarkEnd w:id="803"/>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804" w:name="_Toc394607659"/>
      <w:bookmarkStart w:id="805" w:name="_Toc448324321"/>
      <w:r w:rsidRPr="00B44B64">
        <w:t>Classification</w:t>
      </w:r>
      <w:bookmarkEnd w:id="804"/>
      <w:bookmarkEnd w:id="805"/>
      <w:r w:rsidR="003638E8" w:rsidRPr="00B44B64">
        <w:t xml:space="preserve"> and Canopy</w:t>
      </w:r>
      <w:r w:rsidR="00FA2071" w:rsidRPr="00B44B64">
        <w:t>-</w:t>
      </w:r>
      <w:r w:rsidR="003638E8" w:rsidRPr="00B44B64">
        <w:t xml:space="preserve">Cover Estimation </w:t>
      </w:r>
    </w:p>
    <w:bookmarkStart w:id="806" w:name="_Ref394403248"/>
    <w:p w14:paraId="268F445C" w14:textId="026D9119"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w:t>
      </w:r>
      <w:bookmarkStart w:id="807" w:name="_GoBack"/>
      <w:bookmarkEnd w:id="807"/>
      <w:r w:rsidR="00844D0F" w:rsidRPr="00B44B64">
        <w:t>l data</w:t>
      </w:r>
      <w:ins w:id="808" w:author="dugalh" w:date="2018-07-30T23:15:00Z">
        <w:r w:rsidR="00F41037">
          <w:t xml:space="preserve"> using cross-validation</w:t>
        </w:r>
      </w:ins>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809" w:author="dugalh" w:date="2018-07-30T22:28:00Z">
        <w:r w:rsidR="008B32B4">
          <w:t>Standard error</w:t>
        </w:r>
      </w:ins>
      <w:ins w:id="810" w:author="dugalh" w:date="2018-07-31T12:28:00Z">
        <w:r w:rsidR="001A3972">
          <w:t>s</w:t>
        </w:r>
      </w:ins>
      <w:ins w:id="811" w:author="dugalh" w:date="2018-07-31T12:26:00Z">
        <w:r w:rsidR="001A3972">
          <w:t xml:space="preserve"> </w:t>
        </w:r>
      </w:ins>
      <w:ins w:id="812" w:author="dugalh" w:date="2018-07-31T12:27:00Z">
        <w:r w:rsidR="001A3972">
          <w:t xml:space="preserve">are </w:t>
        </w:r>
      </w:ins>
      <w:ins w:id="813" w:author="dugalh" w:date="2018-07-30T22:39:00Z">
        <w:r w:rsidR="00BB6363">
          <w:t xml:space="preserve">given for </w:t>
        </w:r>
      </w:ins>
      <w:ins w:id="814" w:author="dugalh" w:date="2018-07-30T22:58:00Z">
        <w:r w:rsidR="00251313">
          <w:t>all</w:t>
        </w:r>
      </w:ins>
      <w:ins w:id="815" w:author="dugalh" w:date="2018-07-30T22:38:00Z">
        <w:r w:rsidR="00BB6363">
          <w:t xml:space="preserve"> cross-validat</w:t>
        </w:r>
      </w:ins>
      <w:ins w:id="816" w:author="dugalh" w:date="2018-07-30T22:58:00Z">
        <w:r w:rsidR="0081188A">
          <w:t>ed</w:t>
        </w:r>
      </w:ins>
      <w:ins w:id="817" w:author="dugalh" w:date="2018-07-30T22:38:00Z">
        <w:r w:rsidR="00BB6363">
          <w:t xml:space="preserve"> </w:t>
        </w:r>
      </w:ins>
      <w:ins w:id="818" w:author="dugalh" w:date="2018-07-30T22:28:00Z">
        <w:r w:rsidR="008B32B4">
          <w:t>performance measures</w:t>
        </w:r>
      </w:ins>
      <w:ins w:id="819" w:author="dugalh" w:date="2018-07-31T11:43:00Z">
        <w:r w:rsidR="00585595">
          <w:t xml:space="preserve"> </w:t>
        </w:r>
      </w:ins>
      <w:ins w:id="820" w:author="dugalh" w:date="2018-08-02T19:26:00Z">
        <w:r w:rsidR="002F205F">
          <w:t xml:space="preserve">that were </w:t>
        </w:r>
      </w:ins>
      <w:ins w:id="821" w:author="dugalh" w:date="2018-07-31T11:43:00Z">
        <w:r w:rsidR="00585595">
          <w:t>evaluated on the labelled pixel data.  The standard deviation of absolute errors (</w:t>
        </w:r>
      </w:ins>
      <w:ins w:id="822" w:author="dugalh" w:date="2018-07-31T11:44:00Z">
        <w:r w:rsidR="00585595">
          <w:t>SAE</w:t>
        </w:r>
      </w:ins>
      <w:ins w:id="823" w:author="dugalh" w:date="2018-07-31T11:43:00Z">
        <w:r w:rsidR="00585595">
          <w:t>)</w:t>
        </w:r>
      </w:ins>
      <w:ins w:id="824" w:author="dugalh" w:date="2018-07-31T11:44:00Z">
        <w:r w:rsidR="00585595">
          <w:t xml:space="preserve"> gives an indication of </w:t>
        </w:r>
        <w:r w:rsidR="00585595">
          <w:lastRenderedPageBreak/>
          <w:t>the variability in the canopy cover performance</w:t>
        </w:r>
      </w:ins>
      <w:ins w:id="825" w:author="dugalh" w:date="2018-07-30T22:28:00Z">
        <w:r w:rsidR="008B32B4">
          <w:t>.</w:t>
        </w:r>
      </w:ins>
      <w:ins w:id="826" w:author="dugalh" w:date="2018-07-30T22:41:00Z">
        <w:r w:rsidR="00BB6363">
          <w:t xml:space="preserve">  </w:t>
        </w:r>
      </w:ins>
      <w:ins w:id="827" w:author="dugalh" w:date="2018-07-31T11:45:00Z">
        <w:r w:rsidR="00585595">
          <w:t>T</w:t>
        </w:r>
      </w:ins>
      <w:ins w:id="828" w:author="dugalh" w:date="2018-07-30T22:59:00Z">
        <w:r w:rsidR="00251313">
          <w:t xml:space="preserve">imes taken for each classifier to process a </w:t>
        </w:r>
      </w:ins>
      <w:ins w:id="829" w:author="dugalh" w:date="2018-07-30T22:41:00Z">
        <w:r w:rsidR="00BB6363">
          <w:t xml:space="preserve">single </w:t>
        </w:r>
      </w:ins>
      <w:ins w:id="830" w:author="dugalh" w:date="2018-07-30T23:00:00Z">
        <w:r w:rsidR="00251313">
          <w:t>12</w:t>
        </w:r>
      </w:ins>
      <w:ins w:id="831" w:author="dugalh" w:date="2018-07-30T22:41:00Z">
        <w:r w:rsidR="00BB6363">
          <w:t xml:space="preserve">000 </w:t>
        </w:r>
      </w:ins>
      <w:ins w:id="832" w:author="dugalh" w:date="2018-07-30T23:00:00Z">
        <w:r w:rsidR="00251313">
          <w:t xml:space="preserve">pixel </w:t>
        </w:r>
      </w:ins>
      <w:ins w:id="833" w:author="dugalh" w:date="2018-07-30T22:41:00Z">
        <w:r w:rsidR="00BB6363">
          <w:t xml:space="preserve">× </w:t>
        </w:r>
      </w:ins>
      <w:ins w:id="834" w:author="dugalh" w:date="2018-07-30T23:00:00Z">
        <w:r w:rsidR="00251313">
          <w:t>8</w:t>
        </w:r>
      </w:ins>
      <w:ins w:id="835" w:author="dugalh" w:date="2018-07-30T22:41:00Z">
        <w:r w:rsidR="00BB6363">
          <w:t xml:space="preserve">000 pixel image </w:t>
        </w:r>
      </w:ins>
      <w:ins w:id="836" w:author="dugalh" w:date="2018-07-30T22:59:00Z">
        <w:r w:rsidR="00251313">
          <w:t xml:space="preserve">are listed in </w:t>
        </w:r>
        <w:r w:rsidR="00251313">
          <w:fldChar w:fldCharType="begin"/>
        </w:r>
        <w:r w:rsidR="00251313">
          <w:instrText xml:space="preserve"> REF _Ref520753869 \h </w:instrText>
        </w:r>
      </w:ins>
      <w:ins w:id="837" w:author="dugalh" w:date="2018-07-30T22:59:00Z">
        <w:r w:rsidR="00251313">
          <w:fldChar w:fldCharType="separate"/>
        </w:r>
      </w:ins>
      <w:ins w:id="838" w:author="dugalh" w:date="2018-07-30T22:19:00Z">
        <w:r w:rsidR="00AD4274">
          <w:t xml:space="preserve">Table </w:t>
        </w:r>
      </w:ins>
      <w:r w:rsidR="00AD4274">
        <w:rPr>
          <w:noProof/>
        </w:rPr>
        <w:t>8</w:t>
      </w:r>
      <w:ins w:id="839" w:author="dugalh" w:date="2018-07-30T22:59:00Z">
        <w:r w:rsidR="00251313">
          <w:fldChar w:fldCharType="end"/>
        </w:r>
      </w:ins>
      <w:ins w:id="840" w:author="dugalh" w:date="2018-07-30T22:42:00Z">
        <w:r w:rsidR="00BB6363">
          <w:t>.</w:t>
        </w:r>
        <w:r w:rsidR="00F1655B">
          <w:t xml:space="preserve"> </w:t>
        </w:r>
      </w:ins>
      <w:ins w:id="841" w:author="dugalh" w:date="2018-07-31T12:28:00Z">
        <w:r w:rsidR="001A3972">
          <w:t xml:space="preserve"> </w:t>
        </w:r>
      </w:ins>
    </w:p>
    <w:p w14:paraId="643949EB" w14:textId="1BDBF408" w:rsidR="00D61588" w:rsidRPr="00B44B64" w:rsidDel="0079779B" w:rsidRDefault="00D61588" w:rsidP="00CA517C">
      <w:pPr>
        <w:pStyle w:val="1Tablecaption"/>
        <w:rPr>
          <w:moveFrom w:id="842" w:author="dugalh" w:date="2018-07-30T15:52:00Z"/>
        </w:rPr>
      </w:pPr>
      <w:bookmarkStart w:id="843" w:name="_Ref394945112"/>
      <w:bookmarkStart w:id="844" w:name="_Ref394945108"/>
      <w:bookmarkStart w:id="845" w:name="_Toc448324342"/>
      <w:moveFromRangeStart w:id="846" w:author="dugalh" w:date="2018-07-30T15:52:00Z" w:name="move520729266"/>
      <w:moveFrom w:id="847" w:author="dugalh" w:date="2018-07-30T15:52:00Z">
        <w:r w:rsidRPr="00785D14" w:rsidDel="0079779B">
          <w:rPr>
            <w:b/>
          </w:rPr>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843"/>
        <w:r w:rsidRPr="00B44B64" w:rsidDel="0079779B">
          <w:t xml:space="preserve">   Classifier performance comparison</w:t>
        </w:r>
        <w:bookmarkEnd w:id="844"/>
        <w:bookmarkEnd w:id="845"/>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848" w:author="dugalh" w:date="2018-07-30T15:52:00Z"/>
                <w:rFonts w:cs="Arial"/>
                <w:sz w:val="16"/>
                <w:szCs w:val="16"/>
              </w:rPr>
            </w:pPr>
            <w:moveFrom w:id="849"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850" w:author="dugalh" w:date="2018-07-30T15:52:00Z"/>
                <w:rFonts w:cs="Arial"/>
                <w:sz w:val="16"/>
                <w:szCs w:val="16"/>
              </w:rPr>
            </w:pPr>
            <w:moveFrom w:id="851"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852" w:author="dugalh" w:date="2018-07-30T15:52:00Z"/>
                <w:rFonts w:cs="Arial"/>
                <w:sz w:val="16"/>
                <w:szCs w:val="16"/>
              </w:rPr>
            </w:pPr>
            <w:moveFrom w:id="853"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854" w:author="dugalh" w:date="2018-07-30T15:52:00Z"/>
                <w:rFonts w:cs="Arial"/>
                <w:sz w:val="16"/>
                <w:szCs w:val="16"/>
                <w:vertAlign w:val="superscript"/>
              </w:rPr>
            </w:pPr>
            <w:moveFrom w:id="855"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856" w:author="dugalh" w:date="2018-07-30T15:52:00Z"/>
                <w:rFonts w:cs="Arial"/>
                <w:sz w:val="16"/>
                <w:szCs w:val="16"/>
                <w:vertAlign w:val="superscript"/>
              </w:rPr>
            </w:pPr>
            <w:moveFrom w:id="857"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858" w:author="dugalh" w:date="2018-07-30T15:52:00Z"/>
                <w:rFonts w:cs="Arial"/>
                <w:sz w:val="16"/>
                <w:szCs w:val="16"/>
              </w:rPr>
            </w:pPr>
            <w:moveFrom w:id="859"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860" w:author="dugalh" w:date="2018-07-30T15:52:00Z"/>
                <w:rFonts w:cs="Arial"/>
                <w:sz w:val="16"/>
                <w:szCs w:val="16"/>
              </w:rPr>
            </w:pPr>
            <w:moveFrom w:id="861"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862" w:author="dugalh" w:date="2018-07-30T15:52:00Z"/>
                <w:sz w:val="16"/>
                <w:szCs w:val="16"/>
              </w:rPr>
            </w:pPr>
            <w:moveFrom w:id="863"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864" w:author="dugalh" w:date="2018-07-30T15:52:00Z"/>
                <w:sz w:val="16"/>
                <w:szCs w:val="16"/>
              </w:rPr>
            </w:pPr>
            <w:moveFrom w:id="865"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866" w:author="dugalh" w:date="2018-07-30T15:52:00Z"/>
                <w:sz w:val="16"/>
                <w:szCs w:val="16"/>
              </w:rPr>
            </w:pPr>
            <w:moveFrom w:id="867"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868" w:author="dugalh" w:date="2018-07-30T15:52:00Z"/>
                <w:sz w:val="16"/>
                <w:szCs w:val="16"/>
              </w:rPr>
            </w:pPr>
            <w:moveFrom w:id="869"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70" w:author="dugalh" w:date="2018-07-30T15:52:00Z"/>
                <w:sz w:val="16"/>
                <w:szCs w:val="16"/>
              </w:rPr>
            </w:pPr>
            <w:moveFrom w:id="871"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872" w:author="dugalh" w:date="2018-07-30T15:52:00Z"/>
                <w:sz w:val="16"/>
                <w:szCs w:val="16"/>
              </w:rPr>
            </w:pPr>
            <w:moveFrom w:id="873"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874" w:author="dugalh" w:date="2018-07-30T15:52:00Z"/>
                <w:sz w:val="16"/>
                <w:szCs w:val="16"/>
              </w:rPr>
            </w:pPr>
            <w:moveFrom w:id="875"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876" w:author="dugalh" w:date="2018-07-30T15:52:00Z"/>
                <w:sz w:val="16"/>
                <w:szCs w:val="16"/>
              </w:rPr>
            </w:pPr>
            <w:moveFrom w:id="877"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878" w:author="dugalh" w:date="2018-07-30T15:52:00Z"/>
                <w:sz w:val="16"/>
                <w:szCs w:val="16"/>
              </w:rPr>
            </w:pPr>
            <w:moveFrom w:id="879"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880" w:author="dugalh" w:date="2018-07-30T15:52:00Z"/>
                <w:sz w:val="16"/>
                <w:szCs w:val="16"/>
              </w:rPr>
            </w:pPr>
            <w:moveFrom w:id="881"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882" w:author="dugalh" w:date="2018-07-30T15:52:00Z"/>
                <w:sz w:val="16"/>
                <w:szCs w:val="16"/>
              </w:rPr>
            </w:pPr>
            <w:moveFrom w:id="883"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884" w:author="dugalh" w:date="2018-07-30T15:52:00Z"/>
                <w:sz w:val="16"/>
                <w:szCs w:val="16"/>
              </w:rPr>
            </w:pPr>
            <w:moveFrom w:id="885"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886" w:author="dugalh" w:date="2018-07-30T15:52:00Z"/>
                <w:sz w:val="16"/>
                <w:szCs w:val="16"/>
              </w:rPr>
            </w:pPr>
            <w:moveFrom w:id="887"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888" w:author="dugalh" w:date="2018-07-30T15:52:00Z"/>
                <w:sz w:val="16"/>
                <w:szCs w:val="16"/>
              </w:rPr>
            </w:pPr>
            <w:moveFrom w:id="889"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890" w:author="dugalh" w:date="2018-07-30T15:52:00Z"/>
                <w:sz w:val="16"/>
                <w:szCs w:val="16"/>
              </w:rPr>
            </w:pPr>
            <w:moveFrom w:id="891"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892" w:author="dugalh" w:date="2018-07-30T15:52:00Z"/>
                <w:sz w:val="16"/>
                <w:szCs w:val="16"/>
              </w:rPr>
            </w:pPr>
            <w:moveFrom w:id="893"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894" w:author="dugalh" w:date="2018-07-30T15:52:00Z"/>
                <w:sz w:val="16"/>
                <w:szCs w:val="16"/>
              </w:rPr>
            </w:pPr>
            <w:moveFrom w:id="895"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896" w:author="dugalh" w:date="2018-07-30T15:52:00Z"/>
                <w:sz w:val="16"/>
                <w:szCs w:val="16"/>
              </w:rPr>
            </w:pPr>
            <w:moveFrom w:id="897"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898" w:author="dugalh" w:date="2018-07-30T15:52:00Z"/>
                <w:sz w:val="16"/>
                <w:szCs w:val="16"/>
              </w:rPr>
            </w:pPr>
            <w:moveFrom w:id="899"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900" w:author="dugalh" w:date="2018-07-30T15:52:00Z"/>
                <w:sz w:val="16"/>
                <w:szCs w:val="16"/>
              </w:rPr>
            </w:pPr>
            <w:moveFrom w:id="901"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902" w:author="dugalh" w:date="2018-07-30T15:52:00Z"/>
                <w:sz w:val="16"/>
                <w:szCs w:val="16"/>
              </w:rPr>
            </w:pPr>
            <w:moveFrom w:id="903"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904" w:author="dugalh" w:date="2018-07-30T15:52:00Z"/>
                <w:sz w:val="16"/>
                <w:szCs w:val="16"/>
              </w:rPr>
            </w:pPr>
            <w:moveFrom w:id="905"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906" w:author="dugalh" w:date="2018-07-30T15:52:00Z"/>
                <w:sz w:val="16"/>
                <w:szCs w:val="16"/>
              </w:rPr>
            </w:pPr>
            <w:moveFrom w:id="907"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908" w:author="dugalh" w:date="2018-07-30T15:52:00Z"/>
                <w:sz w:val="16"/>
                <w:szCs w:val="16"/>
              </w:rPr>
            </w:pPr>
            <w:moveFrom w:id="909"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910" w:author="dugalh" w:date="2018-07-30T15:52:00Z"/>
                <w:sz w:val="16"/>
                <w:szCs w:val="16"/>
              </w:rPr>
            </w:pPr>
            <w:moveFrom w:id="911"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912" w:author="dugalh" w:date="2018-07-30T15:52:00Z"/>
                <w:sz w:val="16"/>
                <w:szCs w:val="16"/>
              </w:rPr>
            </w:pPr>
            <w:moveFrom w:id="913"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914" w:author="dugalh" w:date="2018-07-30T15:52:00Z"/>
                <w:sz w:val="16"/>
                <w:szCs w:val="16"/>
              </w:rPr>
            </w:pPr>
            <w:moveFrom w:id="915"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916" w:author="dugalh" w:date="2018-07-30T15:52:00Z"/>
                <w:sz w:val="16"/>
                <w:szCs w:val="16"/>
              </w:rPr>
            </w:pPr>
            <w:moveFrom w:id="917"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918" w:author="dugalh" w:date="2018-07-30T15:52:00Z"/>
                <w:sz w:val="16"/>
                <w:szCs w:val="16"/>
              </w:rPr>
            </w:pPr>
            <w:moveFrom w:id="919"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920" w:author="dugalh" w:date="2018-07-30T15:52:00Z"/>
                <w:sz w:val="16"/>
                <w:szCs w:val="16"/>
              </w:rPr>
            </w:pPr>
            <w:moveFrom w:id="921"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922" w:author="dugalh" w:date="2018-07-30T15:52:00Z"/>
                <w:sz w:val="16"/>
                <w:szCs w:val="16"/>
              </w:rPr>
            </w:pPr>
            <w:moveFrom w:id="923"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924" w:author="dugalh" w:date="2018-07-30T15:52:00Z"/>
                <w:sz w:val="16"/>
                <w:szCs w:val="16"/>
              </w:rPr>
            </w:pPr>
            <w:moveFrom w:id="925"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926" w:author="dugalh" w:date="2018-07-30T15:52:00Z"/>
                <w:sz w:val="16"/>
                <w:szCs w:val="16"/>
              </w:rPr>
            </w:pPr>
            <w:moveFrom w:id="927"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928" w:author="dugalh" w:date="2018-07-30T15:52:00Z"/>
                <w:sz w:val="16"/>
                <w:szCs w:val="16"/>
              </w:rPr>
            </w:pPr>
            <w:moveFrom w:id="929"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930" w:author="dugalh" w:date="2018-07-30T15:52:00Z"/>
                <w:sz w:val="16"/>
                <w:szCs w:val="16"/>
              </w:rPr>
            </w:pPr>
            <w:moveFrom w:id="931"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932" w:author="dugalh" w:date="2018-07-30T15:52:00Z"/>
          <w:rFonts w:ascii="Arial" w:hAnsi="Arial" w:cs="Arial"/>
          <w:sz w:val="16"/>
          <w:szCs w:val="16"/>
        </w:rPr>
      </w:pPr>
      <w:moveFrom w:id="933"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846"/>
    <w:p w14:paraId="7C463875" w14:textId="77777777" w:rsidR="003C7A4E" w:rsidRDefault="003C7A4E" w:rsidP="005F4C65">
      <w:pPr>
        <w:spacing w:line="360" w:lineRule="auto"/>
        <w:jc w:val="both"/>
        <w:rPr>
          <w:ins w:id="934" w:author="dugalh" w:date="2018-07-30T15:52:00Z"/>
        </w:rPr>
      </w:pPr>
    </w:p>
    <w:p w14:paraId="65B273DE" w14:textId="77777777" w:rsidR="0079779B" w:rsidRPr="00B44B64" w:rsidRDefault="0079779B" w:rsidP="0079779B">
      <w:pPr>
        <w:pStyle w:val="1Tablecaption"/>
        <w:rPr>
          <w:moveTo w:id="935" w:author="dugalh" w:date="2018-07-30T15:52:00Z"/>
        </w:rPr>
      </w:pPr>
      <w:moveToRangeStart w:id="936" w:author="dugalh" w:date="2018-07-30T15:52:00Z" w:name="move520729266"/>
      <w:moveTo w:id="937" w:author="dugalh" w:date="2018-07-30T15:52:00Z">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moveTo>
      <w:r w:rsidR="00AD4274">
        <w:rPr>
          <w:b/>
          <w:noProof/>
        </w:rPr>
        <w:t>7</w:t>
      </w:r>
      <w:moveTo w:id="938" w:author="dugalh" w:date="2018-07-30T15:52:00Z">
        <w:r w:rsidRPr="00FC4F2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moveTo w:id="939" w:author="dugalh" w:date="2018-07-30T15:52:00Z"/>
                <w:rFonts w:cs="Arial"/>
                <w:sz w:val="16"/>
                <w:szCs w:val="16"/>
              </w:rPr>
            </w:pPr>
            <w:moveTo w:id="940" w:author="dugalh" w:date="2018-07-30T15:52:00Z">
              <w:r w:rsidRPr="008B691C">
                <w:rPr>
                  <w:rFonts w:cs="Arial"/>
                  <w:sz w:val="16"/>
                  <w:szCs w:val="16"/>
                </w:rPr>
                <w:t>Classifier</w:t>
              </w:r>
            </w:moveTo>
          </w:p>
        </w:tc>
        <w:tc>
          <w:tcPr>
            <w:tcW w:w="1080" w:type="dxa"/>
          </w:tcPr>
          <w:p w14:paraId="3D8D8213" w14:textId="61F7A2C0" w:rsidR="0079779B" w:rsidRPr="00955429" w:rsidRDefault="0079779B" w:rsidP="008F3AD0">
            <w:pPr>
              <w:spacing w:before="40" w:after="40" w:line="276" w:lineRule="auto"/>
              <w:jc w:val="center"/>
              <w:rPr>
                <w:moveTo w:id="941" w:author="dugalh" w:date="2018-07-30T15:52:00Z"/>
                <w:rFonts w:cs="Arial"/>
                <w:sz w:val="16"/>
                <w:szCs w:val="16"/>
              </w:rPr>
            </w:pPr>
            <w:moveTo w:id="942" w:author="dugalh" w:date="2018-07-30T15:52:00Z">
              <w:r w:rsidRPr="008B691C">
                <w:rPr>
                  <w:rFonts w:cs="Arial"/>
                  <w:sz w:val="16"/>
                  <w:szCs w:val="16"/>
                </w:rPr>
                <w:t>3 Class Error</w:t>
              </w:r>
              <w:r w:rsidRPr="00955429">
                <w:rPr>
                  <w:rFonts w:cs="Arial"/>
                  <w:sz w:val="16"/>
                  <w:szCs w:val="16"/>
                </w:rPr>
                <w:t xml:space="preserve"> (%)</w:t>
              </w:r>
            </w:moveTo>
            <w:ins w:id="943" w:author="dugalh" w:date="2018-07-30T15:58:00Z">
              <w:r w:rsidRPr="00955429">
                <w:rPr>
                  <w:rFonts w:cs="Arial"/>
                  <w:sz w:val="16"/>
                  <w:szCs w:val="16"/>
                  <w:vertAlign w:val="superscript"/>
                </w:rPr>
                <w:t>a</w:t>
              </w:r>
            </w:ins>
          </w:p>
        </w:tc>
        <w:tc>
          <w:tcPr>
            <w:tcW w:w="1080" w:type="dxa"/>
          </w:tcPr>
          <w:p w14:paraId="78C3F248" w14:textId="3A53CAA4" w:rsidR="0079779B" w:rsidRPr="00955429" w:rsidRDefault="0079779B" w:rsidP="008F3AD0">
            <w:pPr>
              <w:spacing w:before="40" w:after="40" w:line="276" w:lineRule="auto"/>
              <w:jc w:val="center"/>
              <w:rPr>
                <w:moveTo w:id="944" w:author="dugalh" w:date="2018-07-30T15:52:00Z"/>
                <w:rFonts w:cs="Arial"/>
                <w:sz w:val="16"/>
                <w:szCs w:val="16"/>
              </w:rPr>
            </w:pPr>
            <w:moveTo w:id="945" w:author="dugalh" w:date="2018-07-30T15:52:00Z">
              <w:r w:rsidRPr="00955429">
                <w:rPr>
                  <w:rFonts w:cs="Arial"/>
                  <w:sz w:val="16"/>
                  <w:szCs w:val="16"/>
                </w:rPr>
                <w:t>2 Class Error (%)</w:t>
              </w:r>
            </w:moveTo>
            <w:ins w:id="946" w:author="dugalh" w:date="2018-07-30T15:58:00Z">
              <w:r w:rsidRPr="00955429">
                <w:rPr>
                  <w:rFonts w:cs="Arial"/>
                  <w:sz w:val="16"/>
                  <w:szCs w:val="16"/>
                  <w:vertAlign w:val="superscript"/>
                </w:rPr>
                <w:t>a</w:t>
              </w:r>
            </w:ins>
          </w:p>
        </w:tc>
        <w:tc>
          <w:tcPr>
            <w:tcW w:w="2070" w:type="dxa"/>
          </w:tcPr>
          <w:p w14:paraId="1032BD21" w14:textId="77777777" w:rsidR="0079779B" w:rsidRPr="00FA0CF9" w:rsidRDefault="0079779B" w:rsidP="008F3AD0">
            <w:pPr>
              <w:spacing w:before="40" w:after="40" w:line="276" w:lineRule="auto"/>
              <w:jc w:val="center"/>
              <w:rPr>
                <w:moveTo w:id="947" w:author="dugalh" w:date="2018-07-30T15:52:00Z"/>
                <w:rFonts w:cs="Arial"/>
                <w:sz w:val="16"/>
                <w:szCs w:val="16"/>
                <w:vertAlign w:val="superscript"/>
              </w:rPr>
            </w:pPr>
            <w:moveTo w:id="948" w:author="dugalh" w:date="2018-07-30T15:52:00Z">
              <w:r w:rsidRPr="00FA0CF9">
                <w:rPr>
                  <w:rFonts w:cs="Arial"/>
                  <w:sz w:val="16"/>
                  <w:szCs w:val="16"/>
                </w:rPr>
                <w:t>CA (Bg / Sb)</w:t>
              </w:r>
              <w:r w:rsidRPr="00FA0CF9">
                <w:rPr>
                  <w:rFonts w:cs="Arial"/>
                  <w:sz w:val="16"/>
                  <w:szCs w:val="16"/>
                  <w:vertAlign w:val="superscript"/>
                </w:rPr>
                <w:t>a</w:t>
              </w:r>
            </w:moveTo>
          </w:p>
        </w:tc>
        <w:tc>
          <w:tcPr>
            <w:tcW w:w="2070" w:type="dxa"/>
          </w:tcPr>
          <w:p w14:paraId="058E4FF7" w14:textId="77777777" w:rsidR="0079779B" w:rsidRPr="00FA0CF9" w:rsidRDefault="0079779B" w:rsidP="008F3AD0">
            <w:pPr>
              <w:spacing w:before="40" w:after="40" w:line="276" w:lineRule="auto"/>
              <w:jc w:val="center"/>
              <w:rPr>
                <w:moveTo w:id="949" w:author="dugalh" w:date="2018-07-30T15:52:00Z"/>
                <w:rFonts w:cs="Arial"/>
                <w:sz w:val="16"/>
                <w:szCs w:val="16"/>
                <w:vertAlign w:val="superscript"/>
              </w:rPr>
            </w:pPr>
            <w:moveTo w:id="950" w:author="dugalh" w:date="2018-07-30T15:52:00Z">
              <w:r w:rsidRPr="00FA0CF9">
                <w:rPr>
                  <w:rFonts w:cs="Arial"/>
                  <w:sz w:val="16"/>
                  <w:szCs w:val="16"/>
                </w:rPr>
                <w:t>PA (Bg / Sb)</w:t>
              </w:r>
              <w:r w:rsidRPr="00FA0CF9">
                <w:rPr>
                  <w:rFonts w:cs="Arial"/>
                  <w:sz w:val="16"/>
                  <w:szCs w:val="16"/>
                  <w:vertAlign w:val="superscript"/>
                </w:rPr>
                <w:t>a</w:t>
              </w:r>
            </w:moveTo>
          </w:p>
        </w:tc>
        <w:tc>
          <w:tcPr>
            <w:tcW w:w="1170" w:type="dxa"/>
          </w:tcPr>
          <w:p w14:paraId="3F9E7A51" w14:textId="590F6263" w:rsidR="0079779B" w:rsidRPr="008B691C" w:rsidRDefault="0079779B" w:rsidP="008F3AD0">
            <w:pPr>
              <w:spacing w:before="40" w:after="40" w:line="276" w:lineRule="auto"/>
              <w:jc w:val="center"/>
              <w:rPr>
                <w:moveTo w:id="951" w:author="dugalh" w:date="2018-07-30T15:52:00Z"/>
                <w:rFonts w:cs="Arial"/>
                <w:sz w:val="16"/>
                <w:szCs w:val="16"/>
              </w:rPr>
            </w:pPr>
            <w:moveTo w:id="952" w:author="dugalh" w:date="2018-07-30T15:52:00Z">
              <w:r w:rsidRPr="00FA0CF9">
                <w:rPr>
                  <w:rFonts w:cs="Arial"/>
                  <w:sz w:val="16"/>
                  <w:szCs w:val="16"/>
                </w:rPr>
                <w:t>Kappa</w:t>
              </w:r>
            </w:moveTo>
            <w:ins w:id="953" w:author="dugalh" w:date="2018-07-30T23:04:00Z">
              <w:r w:rsidR="00251313" w:rsidRPr="00710738">
                <w:rPr>
                  <w:rFonts w:cs="Arial"/>
                  <w:sz w:val="16"/>
                  <w:szCs w:val="16"/>
                  <w:vertAlign w:val="superscript"/>
                </w:rPr>
                <w:t xml:space="preserve"> a</w:t>
              </w:r>
            </w:ins>
          </w:p>
        </w:tc>
        <w:tc>
          <w:tcPr>
            <w:tcW w:w="987" w:type="dxa"/>
          </w:tcPr>
          <w:p w14:paraId="3DC7491F" w14:textId="77777777" w:rsidR="0079779B" w:rsidRPr="00955429" w:rsidRDefault="0079779B" w:rsidP="008F3AD0">
            <w:pPr>
              <w:spacing w:before="40" w:after="40" w:line="276" w:lineRule="auto"/>
              <w:jc w:val="center"/>
              <w:rPr>
                <w:moveTo w:id="954" w:author="dugalh" w:date="2018-07-30T15:52:00Z"/>
                <w:rFonts w:cs="Arial"/>
                <w:sz w:val="16"/>
                <w:szCs w:val="16"/>
              </w:rPr>
            </w:pPr>
            <w:moveTo w:id="955" w:author="dugalh" w:date="2018-07-30T15:52:00Z">
              <w:r w:rsidRPr="008B691C">
                <w:rPr>
                  <w:rFonts w:cs="Arial"/>
                  <w:sz w:val="16"/>
                  <w:szCs w:val="16"/>
                </w:rPr>
                <w:t>MAE (SAE)</w:t>
              </w:r>
              <w:r w:rsidRPr="00955429">
                <w:rPr>
                  <w:rFonts w:cs="Arial"/>
                  <w:sz w:val="16"/>
                  <w:szCs w:val="16"/>
                  <w:vertAlign w:val="superscript"/>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moveTo w:id="956" w:author="dugalh" w:date="2018-07-30T15:52:00Z"/>
                <w:sz w:val="16"/>
                <w:szCs w:val="16"/>
              </w:rPr>
            </w:pPr>
            <w:moveTo w:id="957" w:author="dugalh" w:date="2018-07-30T15:52:00Z">
              <w:r w:rsidRPr="008B691C">
                <w:rPr>
                  <w:sz w:val="16"/>
                  <w:szCs w:val="16"/>
                </w:rPr>
                <w:t>Decision tree</w:t>
              </w:r>
            </w:moveTo>
          </w:p>
        </w:tc>
        <w:tc>
          <w:tcPr>
            <w:tcW w:w="1080" w:type="dxa"/>
          </w:tcPr>
          <w:p w14:paraId="3799374D" w14:textId="4F683B3D" w:rsidR="0079779B" w:rsidRPr="00955429" w:rsidRDefault="00053CE5" w:rsidP="008F3AD0">
            <w:pPr>
              <w:jc w:val="right"/>
              <w:rPr>
                <w:moveTo w:id="958" w:author="dugalh" w:date="2018-07-30T15:52:00Z"/>
                <w:sz w:val="16"/>
                <w:szCs w:val="16"/>
              </w:rPr>
            </w:pPr>
            <w:ins w:id="959" w:author="dugalh" w:date="2018-07-30T18:15:00Z">
              <w:r w:rsidRPr="00955429">
                <w:rPr>
                  <w:sz w:val="16"/>
                  <w:szCs w:val="16"/>
                </w:rPr>
                <w:t>9.49 ± 0.47</w:t>
              </w:r>
            </w:ins>
          </w:p>
        </w:tc>
        <w:tc>
          <w:tcPr>
            <w:tcW w:w="1080" w:type="dxa"/>
          </w:tcPr>
          <w:p w14:paraId="0BEB64F6" w14:textId="14BE7AA5" w:rsidR="0079779B" w:rsidRPr="00955429" w:rsidRDefault="00053CE5" w:rsidP="008F3AD0">
            <w:pPr>
              <w:jc w:val="right"/>
              <w:rPr>
                <w:moveTo w:id="960" w:author="dugalh" w:date="2018-07-30T15:52:00Z"/>
                <w:sz w:val="16"/>
                <w:szCs w:val="16"/>
              </w:rPr>
            </w:pPr>
            <w:ins w:id="961" w:author="dugalh" w:date="2018-07-30T18:15:00Z">
              <w:r w:rsidRPr="00955429">
                <w:rPr>
                  <w:sz w:val="16"/>
                  <w:szCs w:val="16"/>
                </w:rPr>
                <w:t>3.59 ± 0.31</w:t>
              </w:r>
            </w:ins>
          </w:p>
        </w:tc>
        <w:tc>
          <w:tcPr>
            <w:tcW w:w="2070" w:type="dxa"/>
          </w:tcPr>
          <w:p w14:paraId="608CD8A1" w14:textId="28BE4318" w:rsidR="0079779B" w:rsidRPr="00955429" w:rsidRDefault="00053CE5" w:rsidP="008D133C">
            <w:pPr>
              <w:jc w:val="right"/>
              <w:rPr>
                <w:moveTo w:id="962" w:author="dugalh" w:date="2018-07-30T15:52:00Z"/>
                <w:sz w:val="16"/>
                <w:szCs w:val="16"/>
              </w:rPr>
            </w:pPr>
            <w:ins w:id="963" w:author="dugalh" w:date="2018-07-30T18:15:00Z">
              <w:r w:rsidRPr="00955429">
                <w:rPr>
                  <w:sz w:val="16"/>
                  <w:szCs w:val="16"/>
                </w:rPr>
                <w:t>95.26 ± 0.44 / 98.05 ± 0.37</w:t>
              </w:r>
            </w:ins>
          </w:p>
        </w:tc>
        <w:tc>
          <w:tcPr>
            <w:tcW w:w="2070" w:type="dxa"/>
          </w:tcPr>
          <w:p w14:paraId="165F7939" w14:textId="1F4DC7A1" w:rsidR="0079779B" w:rsidRPr="00955429" w:rsidRDefault="00053CE5" w:rsidP="008F3AD0">
            <w:pPr>
              <w:jc w:val="right"/>
              <w:rPr>
                <w:moveTo w:id="964" w:author="dugalh" w:date="2018-07-30T15:52:00Z"/>
                <w:sz w:val="16"/>
                <w:szCs w:val="16"/>
              </w:rPr>
            </w:pPr>
            <w:ins w:id="965" w:author="dugalh" w:date="2018-07-30T18:15:00Z">
              <w:r w:rsidRPr="00955429">
                <w:rPr>
                  <w:sz w:val="16"/>
                  <w:szCs w:val="16"/>
                </w:rPr>
                <w:t>98.32 ± 0.32 / 94.50 ± 0.53</w:t>
              </w:r>
            </w:ins>
          </w:p>
        </w:tc>
        <w:tc>
          <w:tcPr>
            <w:tcW w:w="1170" w:type="dxa"/>
          </w:tcPr>
          <w:p w14:paraId="67BA464A" w14:textId="5E4E8D6E" w:rsidR="0079779B" w:rsidRPr="00FA0CF9" w:rsidRDefault="003B3A39" w:rsidP="008F3AD0">
            <w:pPr>
              <w:jc w:val="right"/>
              <w:rPr>
                <w:moveTo w:id="966" w:author="dugalh" w:date="2018-07-30T15:52:00Z"/>
                <w:sz w:val="16"/>
                <w:szCs w:val="16"/>
              </w:rPr>
            </w:pPr>
            <w:ins w:id="967" w:author="dugalh" w:date="2018-07-30T16:43:00Z">
              <w:r w:rsidRPr="00FA0CF9">
                <w:rPr>
                  <w:sz w:val="16"/>
                  <w:szCs w:val="16"/>
                </w:rPr>
                <w:t>0.930 ± 0.006</w:t>
              </w:r>
            </w:ins>
          </w:p>
        </w:tc>
        <w:tc>
          <w:tcPr>
            <w:tcW w:w="987" w:type="dxa"/>
          </w:tcPr>
          <w:p w14:paraId="702762C4" w14:textId="77777777" w:rsidR="0079779B" w:rsidRPr="00FA0CF9" w:rsidRDefault="0079779B" w:rsidP="008F3AD0">
            <w:pPr>
              <w:jc w:val="right"/>
              <w:rPr>
                <w:moveTo w:id="968" w:author="dugalh" w:date="2018-07-30T15:52:00Z"/>
                <w:sz w:val="16"/>
                <w:szCs w:val="16"/>
              </w:rPr>
            </w:pPr>
            <w:moveTo w:id="969" w:author="dugalh" w:date="2018-07-30T15:52:00Z">
              <w:r w:rsidRPr="00FA0CF9">
                <w:rPr>
                  <w:sz w:val="16"/>
                  <w:szCs w:val="16"/>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moveTo w:id="970" w:author="dugalh" w:date="2018-07-30T15:52:00Z"/>
                <w:sz w:val="16"/>
                <w:szCs w:val="16"/>
              </w:rPr>
            </w:pPr>
            <w:moveTo w:id="971" w:author="dugalh" w:date="2018-07-30T15:52:00Z">
              <w:r w:rsidRPr="008B691C">
                <w:rPr>
                  <w:sz w:val="16"/>
                  <w:szCs w:val="16"/>
                </w:rPr>
                <w:t>Random forest</w:t>
              </w:r>
            </w:moveTo>
          </w:p>
        </w:tc>
        <w:tc>
          <w:tcPr>
            <w:tcW w:w="1080" w:type="dxa"/>
          </w:tcPr>
          <w:p w14:paraId="3986882A" w14:textId="4A118092" w:rsidR="0079779B" w:rsidRPr="00955429" w:rsidRDefault="008D133C" w:rsidP="008F3AD0">
            <w:pPr>
              <w:jc w:val="right"/>
              <w:rPr>
                <w:moveTo w:id="972" w:author="dugalh" w:date="2018-07-30T15:52:00Z"/>
                <w:sz w:val="16"/>
                <w:szCs w:val="16"/>
              </w:rPr>
            </w:pPr>
            <w:ins w:id="973" w:author="dugalh" w:date="2018-07-30T18:06:00Z">
              <w:r w:rsidRPr="00955429">
                <w:rPr>
                  <w:sz w:val="16"/>
                  <w:szCs w:val="16"/>
                </w:rPr>
                <w:t>9.15 ± 0.95</w:t>
              </w:r>
            </w:ins>
          </w:p>
        </w:tc>
        <w:tc>
          <w:tcPr>
            <w:tcW w:w="1080" w:type="dxa"/>
          </w:tcPr>
          <w:p w14:paraId="792280A8" w14:textId="5F698CF2" w:rsidR="0079779B" w:rsidRPr="00955429" w:rsidRDefault="008D133C" w:rsidP="008F3AD0">
            <w:pPr>
              <w:jc w:val="right"/>
              <w:rPr>
                <w:moveTo w:id="974" w:author="dugalh" w:date="2018-07-30T15:52:00Z"/>
                <w:sz w:val="16"/>
                <w:szCs w:val="16"/>
              </w:rPr>
            </w:pPr>
            <w:ins w:id="975" w:author="dugalh" w:date="2018-07-30T18:05:00Z">
              <w:r w:rsidRPr="00955429">
                <w:rPr>
                  <w:sz w:val="16"/>
                  <w:szCs w:val="16"/>
                </w:rPr>
                <w:t>2.69 ± 0.23</w:t>
              </w:r>
            </w:ins>
          </w:p>
        </w:tc>
        <w:tc>
          <w:tcPr>
            <w:tcW w:w="2070" w:type="dxa"/>
          </w:tcPr>
          <w:p w14:paraId="3BAEAAB0" w14:textId="29B5D28D" w:rsidR="0079779B" w:rsidRPr="00955429" w:rsidRDefault="008D133C" w:rsidP="008F3AD0">
            <w:pPr>
              <w:jc w:val="right"/>
              <w:rPr>
                <w:moveTo w:id="976" w:author="dugalh" w:date="2018-07-30T15:52:00Z"/>
                <w:sz w:val="16"/>
                <w:szCs w:val="16"/>
              </w:rPr>
            </w:pPr>
            <w:ins w:id="977" w:author="dugalh" w:date="2018-07-30T18:06:00Z">
              <w:r w:rsidRPr="00955429">
                <w:rPr>
                  <w:sz w:val="16"/>
                  <w:szCs w:val="16"/>
                </w:rPr>
                <w:t>97.24 ± 0.25 / 97.45 ± 0.30</w:t>
              </w:r>
            </w:ins>
          </w:p>
        </w:tc>
        <w:tc>
          <w:tcPr>
            <w:tcW w:w="2070" w:type="dxa"/>
          </w:tcPr>
          <w:p w14:paraId="36D6ECF1" w14:textId="4235897C" w:rsidR="0079779B" w:rsidRPr="00955429" w:rsidRDefault="008D133C" w:rsidP="008F3AD0">
            <w:pPr>
              <w:jc w:val="right"/>
              <w:rPr>
                <w:moveTo w:id="978" w:author="dugalh" w:date="2018-07-30T15:52:00Z"/>
                <w:sz w:val="16"/>
                <w:szCs w:val="16"/>
              </w:rPr>
            </w:pPr>
            <w:ins w:id="979" w:author="dugalh" w:date="2018-07-30T18:06:00Z">
              <w:r w:rsidRPr="00955429">
                <w:rPr>
                  <w:sz w:val="16"/>
                  <w:szCs w:val="16"/>
                </w:rPr>
                <w:t>97.74 ± 0.27 / 96.89 ± 0.28</w:t>
              </w:r>
            </w:ins>
          </w:p>
        </w:tc>
        <w:tc>
          <w:tcPr>
            <w:tcW w:w="1170" w:type="dxa"/>
          </w:tcPr>
          <w:p w14:paraId="6E4CAC92" w14:textId="3BF58053" w:rsidR="0079779B" w:rsidRPr="00FA0CF9" w:rsidRDefault="008D133C" w:rsidP="008F3AD0">
            <w:pPr>
              <w:jc w:val="right"/>
              <w:rPr>
                <w:moveTo w:id="980" w:author="dugalh" w:date="2018-07-30T15:52:00Z"/>
                <w:sz w:val="16"/>
                <w:szCs w:val="16"/>
              </w:rPr>
            </w:pPr>
            <w:ins w:id="981" w:author="dugalh" w:date="2018-07-30T18:06:00Z">
              <w:r w:rsidRPr="00FA0CF9">
                <w:rPr>
                  <w:sz w:val="16"/>
                  <w:szCs w:val="16"/>
                </w:rPr>
                <w:t>0.947 ± 0.005</w:t>
              </w:r>
            </w:ins>
          </w:p>
        </w:tc>
        <w:tc>
          <w:tcPr>
            <w:tcW w:w="987" w:type="dxa"/>
          </w:tcPr>
          <w:p w14:paraId="0E8540C6" w14:textId="77777777" w:rsidR="0079779B" w:rsidRPr="00FA0CF9" w:rsidRDefault="0079779B" w:rsidP="008F3AD0">
            <w:pPr>
              <w:jc w:val="right"/>
              <w:rPr>
                <w:moveTo w:id="982" w:author="dugalh" w:date="2018-07-30T15:52:00Z"/>
                <w:sz w:val="16"/>
                <w:szCs w:val="16"/>
              </w:rPr>
            </w:pPr>
            <w:moveTo w:id="983" w:author="dugalh" w:date="2018-07-30T15:52:00Z">
              <w:r w:rsidRPr="00FA0CF9">
                <w:rPr>
                  <w:sz w:val="16"/>
                  <w:szCs w:val="16"/>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moveTo w:id="984" w:author="dugalh" w:date="2018-07-30T15:52:00Z"/>
                <w:sz w:val="16"/>
                <w:szCs w:val="16"/>
              </w:rPr>
            </w:pPr>
            <w:moveTo w:id="985" w:author="dugalh" w:date="2018-07-30T15:52:00Z">
              <w:r w:rsidRPr="008B691C">
                <w:rPr>
                  <w:sz w:val="16"/>
                  <w:szCs w:val="16"/>
                </w:rPr>
                <w:t>kNN</w:t>
              </w:r>
            </w:moveTo>
          </w:p>
        </w:tc>
        <w:tc>
          <w:tcPr>
            <w:tcW w:w="1080" w:type="dxa"/>
          </w:tcPr>
          <w:p w14:paraId="1AB9DAA7" w14:textId="1C4B47E0" w:rsidR="0079779B" w:rsidRPr="008B691C" w:rsidRDefault="0067566A" w:rsidP="0067566A">
            <w:pPr>
              <w:jc w:val="right"/>
              <w:rPr>
                <w:moveTo w:id="986" w:author="dugalh" w:date="2018-07-30T15:52:00Z"/>
                <w:sz w:val="16"/>
                <w:szCs w:val="16"/>
              </w:rPr>
            </w:pPr>
            <w:ins w:id="987" w:author="dugalh" w:date="2018-07-30T17:32:00Z">
              <w:r w:rsidRPr="008B691C">
                <w:rPr>
                  <w:sz w:val="16"/>
                  <w:szCs w:val="16"/>
                </w:rPr>
                <w:t xml:space="preserve">10.28 </w:t>
              </w:r>
            </w:ins>
            <w:ins w:id="988" w:author="dugalh" w:date="2018-07-30T17:31:00Z">
              <w:r w:rsidRPr="008B691C">
                <w:rPr>
                  <w:sz w:val="16"/>
                  <w:szCs w:val="16"/>
                </w:rPr>
                <w:t>±</w:t>
              </w:r>
            </w:ins>
            <w:ins w:id="989" w:author="dugalh" w:date="2018-07-30T17:32:00Z">
              <w:r w:rsidRPr="008B691C">
                <w:rPr>
                  <w:sz w:val="16"/>
                  <w:szCs w:val="16"/>
                </w:rPr>
                <w:t xml:space="preserve"> 0.41</w:t>
              </w:r>
            </w:ins>
          </w:p>
        </w:tc>
        <w:tc>
          <w:tcPr>
            <w:tcW w:w="1080" w:type="dxa"/>
          </w:tcPr>
          <w:p w14:paraId="6706004C" w14:textId="0007C442" w:rsidR="0079779B" w:rsidRPr="00955429" w:rsidRDefault="0067566A" w:rsidP="008F3AD0">
            <w:pPr>
              <w:jc w:val="right"/>
              <w:rPr>
                <w:moveTo w:id="990" w:author="dugalh" w:date="2018-07-30T15:52:00Z"/>
                <w:sz w:val="16"/>
                <w:szCs w:val="16"/>
              </w:rPr>
            </w:pPr>
            <w:ins w:id="991" w:author="dugalh" w:date="2018-07-30T17:31:00Z">
              <w:r w:rsidRPr="00955429">
                <w:rPr>
                  <w:sz w:val="16"/>
                  <w:szCs w:val="16"/>
                </w:rPr>
                <w:t>1.70 ±</w:t>
              </w:r>
            </w:ins>
            <w:ins w:id="992" w:author="dugalh" w:date="2018-07-30T17:32:00Z">
              <w:r w:rsidRPr="00955429">
                <w:rPr>
                  <w:sz w:val="16"/>
                  <w:szCs w:val="16"/>
                </w:rPr>
                <w:t xml:space="preserve"> 0.13</w:t>
              </w:r>
            </w:ins>
          </w:p>
        </w:tc>
        <w:tc>
          <w:tcPr>
            <w:tcW w:w="2070" w:type="dxa"/>
          </w:tcPr>
          <w:p w14:paraId="6C465652" w14:textId="6932DB98" w:rsidR="0079779B" w:rsidRPr="00D50D02" w:rsidRDefault="0067566A" w:rsidP="008F3AD0">
            <w:pPr>
              <w:jc w:val="right"/>
              <w:rPr>
                <w:moveTo w:id="993" w:author="dugalh" w:date="2018-07-30T15:52:00Z"/>
                <w:sz w:val="16"/>
                <w:szCs w:val="16"/>
              </w:rPr>
            </w:pPr>
            <w:ins w:id="994" w:author="dugalh" w:date="2018-07-30T17:34:00Z">
              <w:r w:rsidRPr="00955429">
                <w:rPr>
                  <w:sz w:val="16"/>
                  <w:szCs w:val="16"/>
                </w:rPr>
                <w:t xml:space="preserve">98.95 </w:t>
              </w:r>
            </w:ins>
            <w:ins w:id="995" w:author="dugalh" w:date="2018-07-30T17:31:00Z">
              <w:r w:rsidRPr="00955429">
                <w:rPr>
                  <w:sz w:val="16"/>
                  <w:szCs w:val="16"/>
                </w:rPr>
                <w:t xml:space="preserve">± </w:t>
              </w:r>
            </w:ins>
            <w:ins w:id="996" w:author="dugalh" w:date="2018-07-30T17:34:00Z">
              <w:r w:rsidRPr="00955429">
                <w:rPr>
                  <w:sz w:val="16"/>
                  <w:szCs w:val="16"/>
                </w:rPr>
                <w:t xml:space="preserve">0.18 </w:t>
              </w:r>
            </w:ins>
            <w:ins w:id="997" w:author="dugalh" w:date="2018-07-30T17:31:00Z">
              <w:r w:rsidRPr="00955429">
                <w:rPr>
                  <w:sz w:val="16"/>
                  <w:szCs w:val="16"/>
                </w:rPr>
                <w:t xml:space="preserve">/ </w:t>
              </w:r>
            </w:ins>
            <w:ins w:id="998" w:author="dugalh" w:date="2018-07-30T17:34:00Z">
              <w:r w:rsidRPr="00955429">
                <w:rPr>
                  <w:sz w:val="16"/>
                  <w:szCs w:val="16"/>
                </w:rPr>
                <w:t>97.52</w:t>
              </w:r>
            </w:ins>
            <w:ins w:id="999" w:author="dugalh" w:date="2018-07-30T17:31:00Z">
              <w:r w:rsidRPr="00955429">
                <w:rPr>
                  <w:sz w:val="16"/>
                  <w:szCs w:val="16"/>
                </w:rPr>
                <w:t xml:space="preserve"> ±</w:t>
              </w:r>
            </w:ins>
            <w:ins w:id="1000" w:author="dugalh" w:date="2018-07-30T17:34:00Z">
              <w:r w:rsidRPr="00D50D02">
                <w:rPr>
                  <w:sz w:val="16"/>
                  <w:szCs w:val="16"/>
                </w:rPr>
                <w:t xml:space="preserve"> 0.25</w:t>
              </w:r>
            </w:ins>
          </w:p>
        </w:tc>
        <w:tc>
          <w:tcPr>
            <w:tcW w:w="2070" w:type="dxa"/>
          </w:tcPr>
          <w:p w14:paraId="616A8B83" w14:textId="3C6C93AB" w:rsidR="0079779B" w:rsidRPr="00FA0CF9" w:rsidRDefault="00253E58" w:rsidP="00253E58">
            <w:pPr>
              <w:jc w:val="right"/>
              <w:rPr>
                <w:moveTo w:id="1001" w:author="dugalh" w:date="2018-07-30T15:52:00Z"/>
                <w:sz w:val="16"/>
                <w:szCs w:val="16"/>
              </w:rPr>
            </w:pPr>
            <w:ins w:id="1002" w:author="dugalh" w:date="2018-07-30T17:35:00Z">
              <w:r w:rsidRPr="00FA0CF9">
                <w:rPr>
                  <w:sz w:val="16"/>
                  <w:szCs w:val="16"/>
                </w:rPr>
                <w:t xml:space="preserve">97.05 </w:t>
              </w:r>
            </w:ins>
            <w:ins w:id="1003" w:author="dugalh" w:date="2018-07-30T17:31:00Z">
              <w:r w:rsidR="0067566A" w:rsidRPr="00FA0CF9">
                <w:rPr>
                  <w:sz w:val="16"/>
                  <w:szCs w:val="16"/>
                </w:rPr>
                <w:t xml:space="preserve">± </w:t>
              </w:r>
            </w:ins>
            <w:ins w:id="1004" w:author="dugalh" w:date="2018-07-30T17:35:00Z">
              <w:r w:rsidRPr="00FA0CF9">
                <w:rPr>
                  <w:sz w:val="16"/>
                  <w:szCs w:val="16"/>
                </w:rPr>
                <w:t xml:space="preserve">0.42 </w:t>
              </w:r>
            </w:ins>
            <w:ins w:id="1005" w:author="dugalh" w:date="2018-07-30T17:31:00Z">
              <w:r w:rsidR="0067566A" w:rsidRPr="00FA0CF9">
                <w:rPr>
                  <w:sz w:val="16"/>
                  <w:szCs w:val="16"/>
                </w:rPr>
                <w:t xml:space="preserve">/ </w:t>
              </w:r>
            </w:ins>
            <w:ins w:id="1006" w:author="dugalh" w:date="2018-07-30T17:35:00Z">
              <w:r w:rsidRPr="00FA0CF9">
                <w:rPr>
                  <w:sz w:val="16"/>
                  <w:szCs w:val="16"/>
                </w:rPr>
                <w:t>98.8</w:t>
              </w:r>
            </w:ins>
            <w:ins w:id="1007" w:author="dugalh" w:date="2018-07-30T17:36:00Z">
              <w:r w:rsidRPr="00FA0CF9">
                <w:rPr>
                  <w:sz w:val="16"/>
                  <w:szCs w:val="16"/>
                </w:rPr>
                <w:t>4</w:t>
              </w:r>
            </w:ins>
            <w:ins w:id="1008" w:author="dugalh" w:date="2018-07-30T17:31:00Z">
              <w:r w:rsidR="0067566A" w:rsidRPr="00FA0CF9">
                <w:rPr>
                  <w:sz w:val="16"/>
                  <w:szCs w:val="16"/>
                </w:rPr>
                <w:t xml:space="preserve"> ±</w:t>
              </w:r>
            </w:ins>
            <w:ins w:id="1009" w:author="dugalh" w:date="2018-07-30T17:35:00Z">
              <w:r w:rsidRPr="00FA0CF9">
                <w:rPr>
                  <w:sz w:val="16"/>
                  <w:szCs w:val="16"/>
                </w:rPr>
                <w:t xml:space="preserve"> 0.20</w:t>
              </w:r>
            </w:ins>
          </w:p>
        </w:tc>
        <w:tc>
          <w:tcPr>
            <w:tcW w:w="1170" w:type="dxa"/>
          </w:tcPr>
          <w:p w14:paraId="4F770704" w14:textId="2752364B" w:rsidR="0079779B" w:rsidRPr="00BC6A85" w:rsidRDefault="00E94264" w:rsidP="008F3AD0">
            <w:pPr>
              <w:jc w:val="right"/>
              <w:rPr>
                <w:moveTo w:id="1010" w:author="dugalh" w:date="2018-07-30T15:52:00Z"/>
                <w:sz w:val="16"/>
                <w:szCs w:val="16"/>
              </w:rPr>
            </w:pPr>
            <w:ins w:id="1011" w:author="dugalh" w:date="2018-07-30T17:36:00Z">
              <w:r w:rsidRPr="00BC6A85">
                <w:rPr>
                  <w:sz w:val="16"/>
                  <w:szCs w:val="16"/>
                </w:rPr>
                <w:t xml:space="preserve">0.965 </w:t>
              </w:r>
            </w:ins>
            <w:ins w:id="1012" w:author="dugalh" w:date="2018-07-30T17:31:00Z">
              <w:r w:rsidR="0067566A" w:rsidRPr="00BC6A85">
                <w:rPr>
                  <w:sz w:val="16"/>
                  <w:szCs w:val="16"/>
                </w:rPr>
                <w:t>±</w:t>
              </w:r>
            </w:ins>
            <w:ins w:id="1013" w:author="dugalh" w:date="2018-07-30T17:36:00Z">
              <w:r w:rsidRPr="00BC6A85">
                <w:rPr>
                  <w:sz w:val="16"/>
                  <w:szCs w:val="16"/>
                </w:rPr>
                <w:t xml:space="preserve"> 0.002</w:t>
              </w:r>
            </w:ins>
          </w:p>
        </w:tc>
        <w:tc>
          <w:tcPr>
            <w:tcW w:w="987" w:type="dxa"/>
          </w:tcPr>
          <w:p w14:paraId="245509E8" w14:textId="77777777" w:rsidR="0079779B" w:rsidRPr="00BC6A85" w:rsidRDefault="0079779B" w:rsidP="008F3AD0">
            <w:pPr>
              <w:jc w:val="right"/>
              <w:rPr>
                <w:moveTo w:id="1014" w:author="dugalh" w:date="2018-07-30T15:52:00Z"/>
                <w:sz w:val="16"/>
                <w:szCs w:val="16"/>
              </w:rPr>
            </w:pPr>
            <w:moveTo w:id="1015" w:author="dugalh" w:date="2018-07-30T15:52:00Z">
              <w:r w:rsidRPr="00BC6A85">
                <w:rPr>
                  <w:sz w:val="16"/>
                  <w:szCs w:val="16"/>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moveTo w:id="1016" w:author="dugalh" w:date="2018-07-30T15:52:00Z"/>
                <w:sz w:val="16"/>
                <w:szCs w:val="16"/>
              </w:rPr>
            </w:pPr>
            <w:moveTo w:id="1017" w:author="dugalh" w:date="2018-07-30T15:52:00Z">
              <w:r w:rsidRPr="008B691C">
                <w:rPr>
                  <w:sz w:val="16"/>
                  <w:szCs w:val="16"/>
                </w:rPr>
                <w:t>SVM</w:t>
              </w:r>
            </w:moveTo>
          </w:p>
        </w:tc>
        <w:tc>
          <w:tcPr>
            <w:tcW w:w="1080" w:type="dxa"/>
          </w:tcPr>
          <w:p w14:paraId="0D865A7F" w14:textId="3025FD45" w:rsidR="0079779B" w:rsidRPr="008B691C" w:rsidRDefault="008D133C" w:rsidP="008F3AD0">
            <w:pPr>
              <w:jc w:val="right"/>
              <w:rPr>
                <w:moveTo w:id="1018" w:author="dugalh" w:date="2018-07-30T15:52:00Z"/>
                <w:sz w:val="16"/>
                <w:szCs w:val="16"/>
              </w:rPr>
            </w:pPr>
            <w:ins w:id="1019" w:author="dugalh" w:date="2018-07-30T18:08:00Z">
              <w:r w:rsidRPr="008B691C">
                <w:rPr>
                  <w:sz w:val="16"/>
                  <w:szCs w:val="16"/>
                </w:rPr>
                <w:t>9.98 ± 1.51</w:t>
              </w:r>
            </w:ins>
          </w:p>
        </w:tc>
        <w:tc>
          <w:tcPr>
            <w:tcW w:w="1080" w:type="dxa"/>
          </w:tcPr>
          <w:p w14:paraId="764A7D1F" w14:textId="1E3AA0C9" w:rsidR="0079779B" w:rsidRPr="00955429" w:rsidRDefault="008D133C" w:rsidP="008F3AD0">
            <w:pPr>
              <w:jc w:val="right"/>
              <w:rPr>
                <w:moveTo w:id="1020" w:author="dugalh" w:date="2018-07-30T15:52:00Z"/>
                <w:sz w:val="16"/>
                <w:szCs w:val="16"/>
              </w:rPr>
            </w:pPr>
            <w:ins w:id="1021" w:author="dugalh" w:date="2018-07-30T18:08:00Z">
              <w:r w:rsidRPr="00955429">
                <w:rPr>
                  <w:sz w:val="16"/>
                  <w:szCs w:val="16"/>
                </w:rPr>
                <w:t>2.47 ± 1.95</w:t>
              </w:r>
            </w:ins>
          </w:p>
        </w:tc>
        <w:tc>
          <w:tcPr>
            <w:tcW w:w="2070" w:type="dxa"/>
          </w:tcPr>
          <w:p w14:paraId="22AEF6F0" w14:textId="22A5B53F" w:rsidR="0079779B" w:rsidRPr="00955429" w:rsidRDefault="008D133C" w:rsidP="008F3AD0">
            <w:pPr>
              <w:jc w:val="right"/>
              <w:rPr>
                <w:moveTo w:id="1022" w:author="dugalh" w:date="2018-07-30T15:52:00Z"/>
                <w:sz w:val="16"/>
                <w:szCs w:val="16"/>
              </w:rPr>
            </w:pPr>
            <w:ins w:id="1023" w:author="dugalh" w:date="2018-07-30T18:08:00Z">
              <w:r w:rsidRPr="00955429">
                <w:rPr>
                  <w:sz w:val="16"/>
                  <w:szCs w:val="16"/>
                </w:rPr>
                <w:t>98.90 ± 0.21 / 96.08 ± 3.85</w:t>
              </w:r>
            </w:ins>
          </w:p>
        </w:tc>
        <w:tc>
          <w:tcPr>
            <w:tcW w:w="2070" w:type="dxa"/>
          </w:tcPr>
          <w:p w14:paraId="2D442596" w14:textId="1A961985" w:rsidR="0079779B" w:rsidRPr="00955429" w:rsidRDefault="008D133C" w:rsidP="008F3AD0">
            <w:pPr>
              <w:jc w:val="right"/>
              <w:rPr>
                <w:moveTo w:id="1024" w:author="dugalh" w:date="2018-07-30T15:52:00Z"/>
                <w:sz w:val="16"/>
                <w:szCs w:val="16"/>
              </w:rPr>
            </w:pPr>
            <w:ins w:id="1025" w:author="dugalh" w:date="2018-07-30T18:08:00Z">
              <w:r w:rsidRPr="00955429">
                <w:rPr>
                  <w:sz w:val="16"/>
                  <w:szCs w:val="16"/>
                </w:rPr>
                <w:t>96.27 ± 3.90 / 98.80 ± 0.22</w:t>
              </w:r>
            </w:ins>
          </w:p>
        </w:tc>
        <w:tc>
          <w:tcPr>
            <w:tcW w:w="1170" w:type="dxa"/>
          </w:tcPr>
          <w:p w14:paraId="2A62C183" w14:textId="1BCA5F27" w:rsidR="0079779B" w:rsidRPr="00955429" w:rsidRDefault="008D133C" w:rsidP="008F3AD0">
            <w:pPr>
              <w:jc w:val="right"/>
              <w:rPr>
                <w:moveTo w:id="1026" w:author="dugalh" w:date="2018-07-30T15:52:00Z"/>
                <w:sz w:val="16"/>
                <w:szCs w:val="16"/>
              </w:rPr>
            </w:pPr>
            <w:ins w:id="1027" w:author="dugalh" w:date="2018-07-30T18:09:00Z">
              <w:r w:rsidRPr="00955429">
                <w:rPr>
                  <w:sz w:val="16"/>
                  <w:szCs w:val="16"/>
                </w:rPr>
                <w:t>0.949 ± 0.041</w:t>
              </w:r>
            </w:ins>
          </w:p>
        </w:tc>
        <w:tc>
          <w:tcPr>
            <w:tcW w:w="987" w:type="dxa"/>
          </w:tcPr>
          <w:p w14:paraId="29A68626" w14:textId="77777777" w:rsidR="0079779B" w:rsidRPr="00FA0CF9" w:rsidRDefault="0079779B" w:rsidP="008F3AD0">
            <w:pPr>
              <w:jc w:val="right"/>
              <w:rPr>
                <w:moveTo w:id="1028" w:author="dugalh" w:date="2018-07-30T15:52:00Z"/>
                <w:sz w:val="16"/>
                <w:szCs w:val="16"/>
              </w:rPr>
            </w:pPr>
            <w:moveTo w:id="1029" w:author="dugalh" w:date="2018-07-30T15:52:00Z">
              <w:r w:rsidRPr="00FA0CF9">
                <w:rPr>
                  <w:sz w:val="16"/>
                  <w:szCs w:val="16"/>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moveTo w:id="1030" w:author="dugalh" w:date="2018-07-30T15:52:00Z"/>
                <w:sz w:val="16"/>
                <w:szCs w:val="16"/>
              </w:rPr>
            </w:pPr>
            <w:moveTo w:id="1031"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955429" w:rsidRDefault="00FC09CF" w:rsidP="00FC09CF">
            <w:pPr>
              <w:jc w:val="right"/>
              <w:rPr>
                <w:moveTo w:id="1032" w:author="dugalh" w:date="2018-07-30T15:52:00Z"/>
                <w:sz w:val="16"/>
                <w:szCs w:val="16"/>
              </w:rPr>
            </w:pPr>
            <w:ins w:id="1033" w:author="dugalh" w:date="2018-07-30T17:48:00Z">
              <w:r w:rsidRPr="00955429">
                <w:rPr>
                  <w:sz w:val="16"/>
                  <w:szCs w:val="16"/>
                </w:rPr>
                <w:t>16.31 ± 0.86</w:t>
              </w:r>
            </w:ins>
          </w:p>
        </w:tc>
        <w:tc>
          <w:tcPr>
            <w:tcW w:w="1080" w:type="dxa"/>
            <w:tcBorders>
              <w:bottom w:val="single" w:sz="12" w:space="0" w:color="000000" w:themeColor="text1"/>
            </w:tcBorders>
          </w:tcPr>
          <w:p w14:paraId="6C209C56" w14:textId="6AF0A993" w:rsidR="0079779B" w:rsidRPr="00955429" w:rsidRDefault="00AF74C9" w:rsidP="008F3AD0">
            <w:pPr>
              <w:jc w:val="right"/>
              <w:rPr>
                <w:moveTo w:id="1034" w:author="dugalh" w:date="2018-07-30T15:52:00Z"/>
                <w:sz w:val="16"/>
                <w:szCs w:val="16"/>
              </w:rPr>
            </w:pPr>
            <w:ins w:id="1035" w:author="dugalh" w:date="2018-07-30T18:03:00Z">
              <w:r w:rsidRPr="00955429">
                <w:rPr>
                  <w:sz w:val="16"/>
                  <w:szCs w:val="16"/>
                </w:rPr>
                <w:t>9.03 ± 0.50</w:t>
              </w:r>
            </w:ins>
          </w:p>
        </w:tc>
        <w:tc>
          <w:tcPr>
            <w:tcW w:w="2070" w:type="dxa"/>
            <w:tcBorders>
              <w:bottom w:val="single" w:sz="12" w:space="0" w:color="000000" w:themeColor="text1"/>
            </w:tcBorders>
          </w:tcPr>
          <w:p w14:paraId="3A1A7F8F" w14:textId="1D2FCFDF" w:rsidR="0079779B" w:rsidRPr="00955429" w:rsidRDefault="00AF74C9" w:rsidP="008F3AD0">
            <w:pPr>
              <w:jc w:val="right"/>
              <w:rPr>
                <w:moveTo w:id="1036" w:author="dugalh" w:date="2018-07-30T15:52:00Z"/>
                <w:sz w:val="16"/>
                <w:szCs w:val="16"/>
              </w:rPr>
            </w:pPr>
            <w:ins w:id="1037" w:author="dugalh" w:date="2018-07-30T18:04:00Z">
              <w:r w:rsidRPr="00955429">
                <w:rPr>
                  <w:sz w:val="16"/>
                  <w:szCs w:val="16"/>
                </w:rPr>
                <w:t>86.95 ± 0.62 / 98.09 ± 0.28</w:t>
              </w:r>
            </w:ins>
          </w:p>
        </w:tc>
        <w:tc>
          <w:tcPr>
            <w:tcW w:w="2070" w:type="dxa"/>
            <w:tcBorders>
              <w:bottom w:val="single" w:sz="12" w:space="0" w:color="000000" w:themeColor="text1"/>
            </w:tcBorders>
          </w:tcPr>
          <w:p w14:paraId="259C7594" w14:textId="3C9C48F1" w:rsidR="0079779B" w:rsidRPr="00955429" w:rsidRDefault="00AF74C9" w:rsidP="008F3AD0">
            <w:pPr>
              <w:jc w:val="right"/>
              <w:rPr>
                <w:moveTo w:id="1038" w:author="dugalh" w:date="2018-07-30T15:52:00Z"/>
                <w:sz w:val="16"/>
                <w:szCs w:val="16"/>
              </w:rPr>
            </w:pPr>
            <w:ins w:id="1039" w:author="dugalh" w:date="2018-07-30T18:04:00Z">
              <w:r w:rsidRPr="00955429">
                <w:rPr>
                  <w:sz w:val="16"/>
                  <w:szCs w:val="16"/>
                </w:rPr>
                <w:t>98.55 ± 0.21 / 83.38 ± 0.88</w:t>
              </w:r>
            </w:ins>
          </w:p>
        </w:tc>
        <w:tc>
          <w:tcPr>
            <w:tcW w:w="1170" w:type="dxa"/>
            <w:tcBorders>
              <w:bottom w:val="single" w:sz="12" w:space="0" w:color="000000" w:themeColor="text1"/>
            </w:tcBorders>
          </w:tcPr>
          <w:p w14:paraId="7E57866E" w14:textId="06D1EFA7" w:rsidR="0079779B" w:rsidRPr="00FA0CF9" w:rsidRDefault="00AF74C9" w:rsidP="008F3AD0">
            <w:pPr>
              <w:jc w:val="right"/>
              <w:rPr>
                <w:moveTo w:id="1040" w:author="dugalh" w:date="2018-07-30T15:52:00Z"/>
                <w:sz w:val="16"/>
                <w:szCs w:val="16"/>
              </w:rPr>
            </w:pPr>
            <w:ins w:id="1041" w:author="dugalh" w:date="2018-07-30T18:04:00Z">
              <w:r w:rsidRPr="00FA0CF9">
                <w:rPr>
                  <w:sz w:val="16"/>
                  <w:szCs w:val="16"/>
                </w:rPr>
                <w:t>0.826 ± 0.010</w:t>
              </w:r>
            </w:ins>
          </w:p>
        </w:tc>
        <w:tc>
          <w:tcPr>
            <w:tcW w:w="987" w:type="dxa"/>
            <w:tcBorders>
              <w:bottom w:val="single" w:sz="12" w:space="0" w:color="000000" w:themeColor="text1"/>
            </w:tcBorders>
          </w:tcPr>
          <w:p w14:paraId="7ECD17BA" w14:textId="77777777" w:rsidR="0079779B" w:rsidRPr="00FA0CF9" w:rsidRDefault="0079779B" w:rsidP="008F3AD0">
            <w:pPr>
              <w:jc w:val="right"/>
              <w:rPr>
                <w:moveTo w:id="1042" w:author="dugalh" w:date="2018-07-30T15:52:00Z"/>
                <w:sz w:val="16"/>
                <w:szCs w:val="16"/>
              </w:rPr>
            </w:pPr>
            <w:moveTo w:id="1043" w:author="dugalh" w:date="2018-07-30T15:52:00Z">
              <w:r w:rsidRPr="00FA0CF9">
                <w:rPr>
                  <w:sz w:val="16"/>
                  <w:szCs w:val="16"/>
                </w:rPr>
                <w:t>8.08 (8.35)</w:t>
              </w:r>
            </w:moveTo>
          </w:p>
        </w:tc>
      </w:tr>
    </w:tbl>
    <w:p w14:paraId="2CBAC8B2" w14:textId="47D0403E" w:rsidR="0079779B" w:rsidRDefault="0079779B" w:rsidP="0079779B">
      <w:pPr>
        <w:rPr>
          <w:ins w:id="1044" w:author="dugalh" w:date="2018-07-30T22:13:00Z"/>
          <w:rFonts w:ascii="Arial" w:hAnsi="Arial" w:cs="Arial"/>
          <w:sz w:val="16"/>
          <w:szCs w:val="16"/>
        </w:rPr>
      </w:pPr>
      <w:moveTo w:id="1045"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046" w:author="dugalh" w:date="2018-07-30T16:01:00Z">
        <w:r>
          <w:rPr>
            <w:rFonts w:ascii="Arial" w:hAnsi="Arial" w:cs="Arial"/>
            <w:sz w:val="16"/>
            <w:szCs w:val="16"/>
          </w:rPr>
          <w:t xml:space="preserve">± = </w:t>
        </w:r>
      </w:ins>
      <w:ins w:id="1047" w:author="dugalh" w:date="2018-07-30T18:21:00Z">
        <w:r w:rsidR="007B2241">
          <w:rPr>
            <w:rFonts w:ascii="Arial" w:hAnsi="Arial" w:cs="Arial"/>
            <w:sz w:val="16"/>
            <w:szCs w:val="16"/>
          </w:rPr>
          <w:t>s</w:t>
        </w:r>
      </w:ins>
      <w:ins w:id="1048" w:author="dugalh" w:date="2018-07-30T16:01:00Z">
        <w:r>
          <w:rPr>
            <w:rFonts w:ascii="Arial" w:hAnsi="Arial" w:cs="Arial"/>
            <w:sz w:val="16"/>
            <w:szCs w:val="16"/>
          </w:rPr>
          <w:t xml:space="preserve">tandard </w:t>
        </w:r>
      </w:ins>
      <w:ins w:id="1049" w:author="dugalh" w:date="2018-07-30T16:38:00Z">
        <w:r w:rsidR="00BD3329">
          <w:rPr>
            <w:rFonts w:ascii="Arial" w:hAnsi="Arial" w:cs="Arial"/>
            <w:sz w:val="16"/>
            <w:szCs w:val="16"/>
          </w:rPr>
          <w:t>e</w:t>
        </w:r>
      </w:ins>
      <w:ins w:id="1050" w:author="dugalh" w:date="2018-07-30T16:01:00Z">
        <w:r>
          <w:rPr>
            <w:rFonts w:ascii="Arial" w:hAnsi="Arial" w:cs="Arial"/>
            <w:sz w:val="16"/>
            <w:szCs w:val="16"/>
          </w:rPr>
          <w:t>rror</w:t>
        </w:r>
      </w:ins>
      <w:ins w:id="1051" w:author="dugalh" w:date="2018-07-30T16:02:00Z">
        <w:r w:rsidR="00DD11F4">
          <w:rPr>
            <w:rFonts w:ascii="Arial" w:hAnsi="Arial" w:cs="Arial"/>
            <w:sz w:val="16"/>
            <w:szCs w:val="16"/>
          </w:rPr>
          <w:t xml:space="preserve"> </w:t>
        </w:r>
      </w:ins>
      <w:ins w:id="1052" w:author="dugalh" w:date="2018-07-30T23:03:00Z">
        <w:r w:rsidR="00251313">
          <w:rPr>
            <w:rFonts w:ascii="Arial" w:hAnsi="Arial" w:cs="Arial"/>
            <w:sz w:val="16"/>
            <w:szCs w:val="16"/>
          </w:rPr>
          <w:t>of</w:t>
        </w:r>
      </w:ins>
      <w:ins w:id="1053" w:author="dugalh" w:date="2018-07-30T16:02:00Z">
        <w:r w:rsidR="00DD11F4">
          <w:rPr>
            <w:rFonts w:ascii="Arial" w:hAnsi="Arial" w:cs="Arial"/>
            <w:sz w:val="16"/>
            <w:szCs w:val="16"/>
          </w:rPr>
          <w:t xml:space="preserve"> cross</w:t>
        </w:r>
      </w:ins>
      <w:ins w:id="1054" w:author="dugalh" w:date="2018-07-30T22:31:00Z">
        <w:r w:rsidR="008B32B4">
          <w:rPr>
            <w:rFonts w:ascii="Arial" w:hAnsi="Arial" w:cs="Arial"/>
            <w:sz w:val="16"/>
            <w:szCs w:val="16"/>
          </w:rPr>
          <w:t xml:space="preserve"> </w:t>
        </w:r>
      </w:ins>
      <w:ins w:id="1055" w:author="dugalh" w:date="2018-07-30T16:02:00Z">
        <w:r w:rsidR="00DD11F4">
          <w:rPr>
            <w:rFonts w:ascii="Arial" w:hAnsi="Arial" w:cs="Arial"/>
            <w:sz w:val="16"/>
            <w:szCs w:val="16"/>
          </w:rPr>
          <w:t>validat</w:t>
        </w:r>
      </w:ins>
      <w:ins w:id="1056" w:author="dugalh" w:date="2018-07-30T23:03:00Z">
        <w:r w:rsidR="00251313">
          <w:rPr>
            <w:rFonts w:ascii="Arial" w:hAnsi="Arial" w:cs="Arial"/>
            <w:sz w:val="16"/>
            <w:szCs w:val="16"/>
          </w:rPr>
          <w:t>ed</w:t>
        </w:r>
      </w:ins>
      <w:ins w:id="1057" w:author="dugalh" w:date="2018-07-30T16:02:00Z">
        <w:r w:rsidR="00DD11F4">
          <w:rPr>
            <w:rFonts w:ascii="Arial" w:hAnsi="Arial" w:cs="Arial"/>
            <w:sz w:val="16"/>
            <w:szCs w:val="16"/>
          </w:rPr>
          <w:t xml:space="preserve"> </w:t>
        </w:r>
      </w:ins>
      <w:ins w:id="1058" w:author="dugalh" w:date="2018-07-30T23:03:00Z">
        <w:r w:rsidR="00251313">
          <w:rPr>
            <w:rFonts w:ascii="Arial" w:hAnsi="Arial" w:cs="Arial"/>
            <w:sz w:val="16"/>
            <w:szCs w:val="16"/>
          </w:rPr>
          <w:t>performance measure</w:t>
        </w:r>
      </w:ins>
      <w:ins w:id="1059" w:author="dugalh" w:date="2018-07-30T16:01:00Z">
        <w:r>
          <w:rPr>
            <w:rFonts w:ascii="Arial" w:hAnsi="Arial" w:cs="Arial"/>
            <w:sz w:val="16"/>
            <w:szCs w:val="16"/>
          </w:rPr>
          <w:t xml:space="preserve">, </w:t>
        </w:r>
      </w:ins>
      <w:moveTo w:id="1060"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061" w:author="dugalh" w:date="2018-07-30T22:13:00Z"/>
          <w:rFonts w:ascii="Arial" w:hAnsi="Arial" w:cs="Arial"/>
          <w:sz w:val="16"/>
          <w:szCs w:val="16"/>
        </w:rPr>
      </w:pPr>
    </w:p>
    <w:p w14:paraId="1B7254F5" w14:textId="77777777" w:rsidR="008B691C" w:rsidRDefault="008B691C" w:rsidP="0079779B">
      <w:pPr>
        <w:rPr>
          <w:ins w:id="1062" w:author="dugalh" w:date="2018-07-30T22:19:00Z"/>
          <w:rFonts w:ascii="Arial" w:hAnsi="Arial" w:cs="Arial"/>
          <w:sz w:val="16"/>
          <w:szCs w:val="16"/>
        </w:rPr>
      </w:pPr>
    </w:p>
    <w:p w14:paraId="6ED7A8FC" w14:textId="77777777" w:rsidR="005E6A2D" w:rsidRPr="00B44B64" w:rsidRDefault="005E6A2D" w:rsidP="0079779B">
      <w:pPr>
        <w:rPr>
          <w:moveTo w:id="1063"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064" w:author="dugalh" w:date="2018-07-30T22:19:00Z"/>
        </w:rPr>
      </w:pPr>
      <w:bookmarkStart w:id="1065" w:name="_Ref520753869"/>
      <w:moveToRangeEnd w:id="936"/>
      <w:ins w:id="1066" w:author="dugalh" w:date="2018-07-30T22:19:00Z">
        <w:r>
          <w:t xml:space="preserve">Table </w:t>
        </w:r>
        <w:r>
          <w:fldChar w:fldCharType="begin"/>
        </w:r>
        <w:r>
          <w:instrText xml:space="preserve"> SEQ Table \* ARABIC </w:instrText>
        </w:r>
      </w:ins>
      <w:r>
        <w:fldChar w:fldCharType="separate"/>
      </w:r>
      <w:r w:rsidR="00AD4274">
        <w:rPr>
          <w:noProof/>
        </w:rPr>
        <w:t>8</w:t>
      </w:r>
      <w:ins w:id="1067" w:author="dugalh" w:date="2018-07-30T22:19:00Z">
        <w:r>
          <w:fldChar w:fldCharType="end"/>
        </w:r>
        <w:bookmarkEnd w:id="1065"/>
        <w:r>
          <w:t xml:space="preserve"> </w:t>
        </w:r>
      </w:ins>
      <w:ins w:id="1068" w:author="dugalh" w:date="2018-07-30T22:42:00Z">
        <w:r w:rsidR="00BB6363">
          <w:t xml:space="preserve"> </w:t>
        </w:r>
      </w:ins>
      <w:ins w:id="1069"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070" w:author="dugalh" w:date="2018-07-30T22:14:00Z"/>
        </w:trPr>
        <w:tc>
          <w:tcPr>
            <w:tcW w:w="1163" w:type="dxa"/>
          </w:tcPr>
          <w:p w14:paraId="1D4E20F1" w14:textId="77777777" w:rsidR="008B691C" w:rsidRPr="008B691C" w:rsidRDefault="008B691C" w:rsidP="008F3AD0">
            <w:pPr>
              <w:spacing w:before="40" w:after="40" w:line="276" w:lineRule="auto"/>
              <w:jc w:val="center"/>
              <w:rPr>
                <w:ins w:id="1071" w:author="dugalh" w:date="2018-07-30T22:14:00Z"/>
                <w:rFonts w:cs="Arial"/>
                <w:sz w:val="16"/>
                <w:szCs w:val="16"/>
              </w:rPr>
            </w:pPr>
            <w:ins w:id="1072"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073" w:author="dugalh" w:date="2018-07-30T22:14:00Z"/>
                <w:rFonts w:cs="Arial"/>
                <w:sz w:val="16"/>
                <w:szCs w:val="16"/>
              </w:rPr>
            </w:pPr>
            <w:ins w:id="1074" w:author="dugalh" w:date="2018-07-30T22:36:00Z">
              <w:r>
                <w:rPr>
                  <w:rFonts w:cs="Arial"/>
                  <w:sz w:val="16"/>
                  <w:szCs w:val="16"/>
                </w:rPr>
                <w:t>T</w:t>
              </w:r>
            </w:ins>
            <w:ins w:id="1075" w:author="dugalh" w:date="2018-07-30T22:15:00Z">
              <w:r w:rsidR="008B691C">
                <w:rPr>
                  <w:rFonts w:cs="Arial"/>
                  <w:sz w:val="16"/>
                  <w:szCs w:val="16"/>
                </w:rPr>
                <w:t>ime (secs)</w:t>
              </w:r>
            </w:ins>
            <w:ins w:id="1076"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077" w:author="dugalh" w:date="2018-07-30T22:14:00Z"/>
        </w:trPr>
        <w:tc>
          <w:tcPr>
            <w:tcW w:w="1163" w:type="dxa"/>
          </w:tcPr>
          <w:p w14:paraId="1A9D41F5" w14:textId="77777777" w:rsidR="008B691C" w:rsidRPr="008B691C" w:rsidRDefault="008B691C" w:rsidP="008F3AD0">
            <w:pPr>
              <w:rPr>
                <w:ins w:id="1078" w:author="dugalh" w:date="2018-07-30T22:14:00Z"/>
                <w:sz w:val="16"/>
                <w:szCs w:val="16"/>
              </w:rPr>
            </w:pPr>
            <w:ins w:id="1079" w:author="dugalh" w:date="2018-07-30T22:14:00Z">
              <w:r w:rsidRPr="008B691C">
                <w:rPr>
                  <w:sz w:val="16"/>
                  <w:szCs w:val="16"/>
                </w:rPr>
                <w:t>Decision tree</w:t>
              </w:r>
            </w:ins>
          </w:p>
        </w:tc>
        <w:tc>
          <w:tcPr>
            <w:tcW w:w="1447" w:type="dxa"/>
          </w:tcPr>
          <w:p w14:paraId="1DF8224E" w14:textId="0B64A8B7" w:rsidR="008B691C" w:rsidRPr="00710738" w:rsidRDefault="008B691C" w:rsidP="008F3AD0">
            <w:pPr>
              <w:jc w:val="right"/>
              <w:rPr>
                <w:ins w:id="1080" w:author="dugalh" w:date="2018-07-30T22:14:00Z"/>
                <w:sz w:val="16"/>
                <w:szCs w:val="16"/>
              </w:rPr>
            </w:pPr>
            <w:ins w:id="1081" w:author="dugalh" w:date="2018-07-30T22:16:00Z">
              <w:r>
                <w:rPr>
                  <w:sz w:val="16"/>
                  <w:szCs w:val="16"/>
                </w:rPr>
                <w:t>47</w:t>
              </w:r>
            </w:ins>
          </w:p>
        </w:tc>
      </w:tr>
      <w:tr w:rsidR="008B691C" w:rsidRPr="00710738" w14:paraId="5CA21537" w14:textId="77777777" w:rsidTr="00700BF8">
        <w:trPr>
          <w:trHeight w:val="340"/>
          <w:jc w:val="center"/>
          <w:ins w:id="1082" w:author="dugalh" w:date="2018-07-30T22:14:00Z"/>
        </w:trPr>
        <w:tc>
          <w:tcPr>
            <w:tcW w:w="1163" w:type="dxa"/>
          </w:tcPr>
          <w:p w14:paraId="2D55504F" w14:textId="77777777" w:rsidR="008B691C" w:rsidRPr="008B691C" w:rsidRDefault="008B691C" w:rsidP="008F3AD0">
            <w:pPr>
              <w:rPr>
                <w:ins w:id="1083" w:author="dugalh" w:date="2018-07-30T22:14:00Z"/>
                <w:sz w:val="16"/>
                <w:szCs w:val="16"/>
              </w:rPr>
            </w:pPr>
            <w:ins w:id="1084" w:author="dugalh" w:date="2018-07-30T22:14:00Z">
              <w:r w:rsidRPr="008B691C">
                <w:rPr>
                  <w:sz w:val="16"/>
                  <w:szCs w:val="16"/>
                </w:rPr>
                <w:t>Random forest</w:t>
              </w:r>
            </w:ins>
          </w:p>
        </w:tc>
        <w:tc>
          <w:tcPr>
            <w:tcW w:w="1447" w:type="dxa"/>
          </w:tcPr>
          <w:p w14:paraId="3CF6A198" w14:textId="6D3E86E8" w:rsidR="008B691C" w:rsidRPr="00710738" w:rsidRDefault="008B691C" w:rsidP="008F3AD0">
            <w:pPr>
              <w:jc w:val="right"/>
              <w:rPr>
                <w:ins w:id="1085" w:author="dugalh" w:date="2018-07-30T22:14:00Z"/>
                <w:sz w:val="16"/>
                <w:szCs w:val="16"/>
              </w:rPr>
            </w:pPr>
            <w:ins w:id="1086" w:author="dugalh" w:date="2018-07-30T22:17:00Z">
              <w:r>
                <w:rPr>
                  <w:sz w:val="16"/>
                  <w:szCs w:val="16"/>
                </w:rPr>
                <w:t>138</w:t>
              </w:r>
            </w:ins>
          </w:p>
        </w:tc>
      </w:tr>
      <w:tr w:rsidR="008B691C" w:rsidRPr="008B691C" w14:paraId="420391F8" w14:textId="77777777" w:rsidTr="00700BF8">
        <w:trPr>
          <w:trHeight w:val="340"/>
          <w:jc w:val="center"/>
          <w:ins w:id="1087" w:author="dugalh" w:date="2018-07-30T22:14:00Z"/>
        </w:trPr>
        <w:tc>
          <w:tcPr>
            <w:tcW w:w="1163" w:type="dxa"/>
          </w:tcPr>
          <w:p w14:paraId="5114C661" w14:textId="77777777" w:rsidR="008B691C" w:rsidRPr="008B691C" w:rsidRDefault="008B691C" w:rsidP="008F3AD0">
            <w:pPr>
              <w:rPr>
                <w:ins w:id="1088" w:author="dugalh" w:date="2018-07-30T22:14:00Z"/>
                <w:sz w:val="16"/>
                <w:szCs w:val="16"/>
              </w:rPr>
            </w:pPr>
            <w:ins w:id="1089" w:author="dugalh" w:date="2018-07-30T22:14:00Z">
              <w:r w:rsidRPr="008B691C">
                <w:rPr>
                  <w:sz w:val="16"/>
                  <w:szCs w:val="16"/>
                </w:rPr>
                <w:t>kNN</w:t>
              </w:r>
            </w:ins>
          </w:p>
        </w:tc>
        <w:tc>
          <w:tcPr>
            <w:tcW w:w="1447" w:type="dxa"/>
          </w:tcPr>
          <w:p w14:paraId="250B6A8E" w14:textId="3FCA3512" w:rsidR="008B691C" w:rsidRPr="008B691C" w:rsidRDefault="008B691C" w:rsidP="008F3AD0">
            <w:pPr>
              <w:jc w:val="right"/>
              <w:rPr>
                <w:ins w:id="1090" w:author="dugalh" w:date="2018-07-30T22:14:00Z"/>
                <w:sz w:val="16"/>
                <w:szCs w:val="16"/>
              </w:rPr>
            </w:pPr>
            <w:ins w:id="1091" w:author="dugalh" w:date="2018-07-30T22:17:00Z">
              <w:r>
                <w:rPr>
                  <w:sz w:val="16"/>
                  <w:szCs w:val="16"/>
                </w:rPr>
                <w:t>2067</w:t>
              </w:r>
            </w:ins>
          </w:p>
        </w:tc>
      </w:tr>
      <w:tr w:rsidR="008B691C" w:rsidRPr="008B691C" w14:paraId="464E957C" w14:textId="77777777" w:rsidTr="00700BF8">
        <w:trPr>
          <w:trHeight w:val="340"/>
          <w:jc w:val="center"/>
          <w:ins w:id="1092" w:author="dugalh" w:date="2018-07-30T22:14:00Z"/>
        </w:trPr>
        <w:tc>
          <w:tcPr>
            <w:tcW w:w="1163" w:type="dxa"/>
          </w:tcPr>
          <w:p w14:paraId="1E039C68" w14:textId="77777777" w:rsidR="008B691C" w:rsidRPr="008B691C" w:rsidRDefault="008B691C" w:rsidP="008F3AD0">
            <w:pPr>
              <w:rPr>
                <w:ins w:id="1093" w:author="dugalh" w:date="2018-07-30T22:14:00Z"/>
                <w:sz w:val="16"/>
                <w:szCs w:val="16"/>
              </w:rPr>
            </w:pPr>
            <w:ins w:id="1094" w:author="dugalh" w:date="2018-07-30T22:14:00Z">
              <w:r w:rsidRPr="008B691C">
                <w:rPr>
                  <w:sz w:val="16"/>
                  <w:szCs w:val="16"/>
                </w:rPr>
                <w:t>SVM</w:t>
              </w:r>
            </w:ins>
          </w:p>
        </w:tc>
        <w:tc>
          <w:tcPr>
            <w:tcW w:w="1447" w:type="dxa"/>
          </w:tcPr>
          <w:p w14:paraId="0B93F5EF" w14:textId="00E3D0F7" w:rsidR="008B691C" w:rsidRPr="008B691C" w:rsidRDefault="008B691C" w:rsidP="008F3AD0">
            <w:pPr>
              <w:jc w:val="right"/>
              <w:rPr>
                <w:ins w:id="1095" w:author="dugalh" w:date="2018-07-30T22:14:00Z"/>
                <w:sz w:val="16"/>
                <w:szCs w:val="16"/>
              </w:rPr>
            </w:pPr>
            <w:ins w:id="1096" w:author="dugalh" w:date="2018-07-30T22:16:00Z">
              <w:r>
                <w:rPr>
                  <w:sz w:val="16"/>
                  <w:szCs w:val="16"/>
                </w:rPr>
                <w:t>788</w:t>
              </w:r>
            </w:ins>
          </w:p>
        </w:tc>
      </w:tr>
      <w:tr w:rsidR="008B691C" w:rsidRPr="00710738" w14:paraId="50B4A9E7" w14:textId="77777777" w:rsidTr="00700BF8">
        <w:trPr>
          <w:trHeight w:val="340"/>
          <w:jc w:val="center"/>
          <w:ins w:id="1097" w:author="dugalh" w:date="2018-07-30T22:14:00Z"/>
        </w:trPr>
        <w:tc>
          <w:tcPr>
            <w:tcW w:w="1163" w:type="dxa"/>
            <w:tcBorders>
              <w:bottom w:val="single" w:sz="12" w:space="0" w:color="000000" w:themeColor="text1"/>
            </w:tcBorders>
          </w:tcPr>
          <w:p w14:paraId="4FC990B6" w14:textId="77777777" w:rsidR="008B691C" w:rsidRPr="008B691C" w:rsidRDefault="008B691C" w:rsidP="008F3AD0">
            <w:pPr>
              <w:rPr>
                <w:ins w:id="1098" w:author="dugalh" w:date="2018-07-30T22:14:00Z"/>
                <w:sz w:val="16"/>
                <w:szCs w:val="16"/>
              </w:rPr>
            </w:pPr>
            <w:ins w:id="1099"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8F3AD0">
            <w:pPr>
              <w:jc w:val="right"/>
              <w:rPr>
                <w:ins w:id="1100" w:author="dugalh" w:date="2018-07-30T22:14:00Z"/>
                <w:sz w:val="16"/>
                <w:szCs w:val="16"/>
              </w:rPr>
            </w:pPr>
            <w:ins w:id="1101" w:author="dugalh" w:date="2018-07-30T22:16:00Z">
              <w:r>
                <w:rPr>
                  <w:sz w:val="16"/>
                  <w:szCs w:val="16"/>
                </w:rPr>
                <w:t>61</w:t>
              </w:r>
            </w:ins>
          </w:p>
        </w:tc>
      </w:tr>
    </w:tbl>
    <w:p w14:paraId="59A9B8A1" w14:textId="095E35C6" w:rsidR="0079779B" w:rsidRDefault="00700BF8" w:rsidP="00700BF8">
      <w:pPr>
        <w:spacing w:line="360" w:lineRule="auto"/>
        <w:jc w:val="center"/>
        <w:rPr>
          <w:ins w:id="1102" w:author="dugalh" w:date="2018-07-30T22:27:00Z"/>
          <w:sz w:val="16"/>
          <w:szCs w:val="16"/>
        </w:rPr>
      </w:pPr>
      <w:ins w:id="1103" w:author="dugalh" w:date="2018-07-30T22:25:00Z">
        <w:r w:rsidRPr="00B44B64">
          <w:rPr>
            <w:rFonts w:ascii="Arial" w:hAnsi="Arial" w:cs="Arial"/>
            <w:sz w:val="16"/>
            <w:szCs w:val="16"/>
            <w:vertAlign w:val="superscript"/>
          </w:rPr>
          <w:t>a</w:t>
        </w:r>
      </w:ins>
      <w:ins w:id="1104" w:author="dugalh" w:date="2018-07-30T22:36:00Z">
        <w:r w:rsidR="006B4248">
          <w:rPr>
            <w:rFonts w:ascii="Arial" w:hAnsi="Arial" w:cs="Arial"/>
            <w:sz w:val="16"/>
            <w:szCs w:val="16"/>
            <w:vertAlign w:val="superscript"/>
          </w:rPr>
          <w:t xml:space="preserve"> </w:t>
        </w:r>
      </w:ins>
      <w:ins w:id="1105" w:author="dugalh" w:date="2018-07-30T22:25:00Z">
        <w:r w:rsidRPr="00700BF8">
          <w:rPr>
            <w:sz w:val="16"/>
            <w:szCs w:val="16"/>
          </w:rPr>
          <w:t>c</w:t>
        </w:r>
      </w:ins>
      <w:ins w:id="1106" w:author="dugalh" w:date="2018-07-30T22:26:00Z">
        <w:r>
          <w:rPr>
            <w:sz w:val="16"/>
            <w:szCs w:val="16"/>
          </w:rPr>
          <w:t xml:space="preserve">omputation time per </w:t>
        </w:r>
      </w:ins>
      <w:ins w:id="1107" w:author="dugalh" w:date="2018-07-30T22:35:00Z">
        <w:r w:rsidR="008B32B4">
          <w:rPr>
            <w:sz w:val="16"/>
            <w:szCs w:val="16"/>
          </w:rPr>
          <w:t>12000 pixel ×</w:t>
        </w:r>
      </w:ins>
      <w:ins w:id="1108" w:author="dugalh" w:date="2018-08-02T19:40:00Z">
        <w:r w:rsidR="005A714E">
          <w:rPr>
            <w:sz w:val="16"/>
            <w:szCs w:val="16"/>
          </w:rPr>
          <w:t xml:space="preserve"> </w:t>
        </w:r>
      </w:ins>
      <w:ins w:id="1109" w:author="dugalh" w:date="2018-07-30T22:35:00Z">
        <w:r w:rsidR="008B32B4">
          <w:rPr>
            <w:sz w:val="16"/>
            <w:szCs w:val="16"/>
          </w:rPr>
          <w:t xml:space="preserve">8000 pixel </w:t>
        </w:r>
      </w:ins>
      <w:ins w:id="1110"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D4274" w:rsidRPr="00AD4274">
        <w:t xml:space="preserve">Table </w:t>
      </w:r>
      <w:r w:rsidR="00AD4274" w:rsidRPr="00AD4274">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w:t>
      </w:r>
      <w:r w:rsidR="004C64EB" w:rsidRPr="00B44B64">
        <w:lastRenderedPageBreak/>
        <w:t xml:space="preserve">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11" w:author="dugalh" w:date="2018-07-30T18:13:00Z"/>
        </w:rPr>
      </w:pPr>
      <w:bookmarkStart w:id="1112" w:name="_Ref395169572"/>
      <w:bookmarkStart w:id="1113" w:name="_Toc448324343"/>
      <w:moveFromRangeStart w:id="1114" w:author="dugalh" w:date="2018-07-30T18:13:00Z" w:name="move520737708"/>
      <w:moveFrom w:id="1115"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12"/>
        <w:r w:rsidRPr="00B44B64" w:rsidDel="00053CE5">
          <w:t xml:space="preserve">   Decision tree </w:t>
        </w:r>
        <w:r w:rsidR="00745C69" w:rsidRPr="00B44B64" w:rsidDel="00053CE5">
          <w:t>three-class</w:t>
        </w:r>
        <w:r w:rsidRPr="00B44B64" w:rsidDel="00053CE5">
          <w:t xml:space="preserve"> confusion matrix</w:t>
        </w:r>
        <w:bookmarkEnd w:id="1113"/>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16"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17" w:author="dugalh" w:date="2018-07-30T18:13:00Z"/>
                <w:rFonts w:cs="Arial"/>
                <w:sz w:val="16"/>
                <w:szCs w:val="16"/>
              </w:rPr>
            </w:pPr>
            <w:moveFrom w:id="1118"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19" w:author="dugalh" w:date="2018-07-30T18:13:00Z"/>
                <w:rFonts w:cs="Arial"/>
                <w:sz w:val="16"/>
                <w:szCs w:val="16"/>
              </w:rPr>
            </w:pPr>
            <w:moveFrom w:id="1120"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21" w:author="dugalh" w:date="2018-07-30T18:13:00Z"/>
                <w:rFonts w:cs="Arial"/>
                <w:sz w:val="16"/>
                <w:szCs w:val="16"/>
              </w:rPr>
            </w:pPr>
            <w:moveFrom w:id="1122"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23" w:author="dugalh" w:date="2018-07-30T18:13:00Z"/>
                <w:rFonts w:cs="Arial"/>
                <w:sz w:val="16"/>
                <w:szCs w:val="16"/>
              </w:rPr>
            </w:pPr>
            <w:moveFrom w:id="1124"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125" w:author="dugalh" w:date="2018-07-30T18:13:00Z"/>
                <w:rFonts w:cs="Arial"/>
                <w:sz w:val="16"/>
                <w:szCs w:val="16"/>
                <w:vertAlign w:val="superscript"/>
              </w:rPr>
            </w:pPr>
            <w:moveFrom w:id="1126"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127" w:author="dugalh" w:date="2018-07-30T18:13:00Z"/>
                <w:rFonts w:cs="Arial"/>
                <w:b/>
                <w:sz w:val="16"/>
                <w:szCs w:val="16"/>
              </w:rPr>
            </w:pPr>
            <w:moveFrom w:id="1128"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129" w:author="dugalh" w:date="2018-07-30T18:13:00Z"/>
                <w:rFonts w:cs="Arial"/>
                <w:sz w:val="16"/>
                <w:szCs w:val="16"/>
              </w:rPr>
            </w:pPr>
            <w:moveFrom w:id="1130"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131" w:author="dugalh" w:date="2018-07-30T18:13:00Z"/>
                <w:rFonts w:cs="Arial"/>
                <w:sz w:val="16"/>
                <w:szCs w:val="16"/>
              </w:rPr>
            </w:pPr>
            <w:moveFrom w:id="1132"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133" w:author="dugalh" w:date="2018-07-30T18:13:00Z"/>
                <w:rFonts w:cs="Arial"/>
                <w:sz w:val="16"/>
                <w:szCs w:val="16"/>
              </w:rPr>
            </w:pPr>
            <w:moveFrom w:id="1134"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35" w:author="dugalh" w:date="2018-07-30T18:13:00Z"/>
                <w:rFonts w:cs="Arial"/>
                <w:sz w:val="16"/>
                <w:szCs w:val="16"/>
              </w:rPr>
            </w:pPr>
            <w:moveFrom w:id="1136"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37" w:author="dugalh" w:date="2018-07-30T18:13:00Z"/>
                <w:rFonts w:cs="Arial"/>
                <w:sz w:val="16"/>
                <w:szCs w:val="16"/>
              </w:rPr>
            </w:pPr>
            <w:moveFrom w:id="1138"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39" w:author="dugalh" w:date="2018-07-30T18:13:00Z"/>
                <w:rFonts w:cs="Arial"/>
                <w:b/>
                <w:sz w:val="16"/>
                <w:szCs w:val="16"/>
              </w:rPr>
            </w:pPr>
            <w:moveFrom w:id="1140"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141" w:author="dugalh" w:date="2018-07-30T18:13:00Z"/>
                <w:rFonts w:cs="Arial"/>
                <w:sz w:val="16"/>
                <w:szCs w:val="16"/>
              </w:rPr>
            </w:pPr>
            <w:moveFrom w:id="1142"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143" w:author="dugalh" w:date="2018-07-30T18:13:00Z"/>
                <w:rFonts w:cs="Arial"/>
                <w:sz w:val="16"/>
                <w:szCs w:val="16"/>
              </w:rPr>
            </w:pPr>
            <w:moveFrom w:id="1144"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145" w:author="dugalh" w:date="2018-07-30T18:13:00Z"/>
                <w:rFonts w:cs="Arial"/>
                <w:sz w:val="16"/>
                <w:szCs w:val="16"/>
              </w:rPr>
            </w:pPr>
            <w:moveFrom w:id="1146"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147" w:author="dugalh" w:date="2018-07-30T18:13:00Z"/>
                <w:rFonts w:cs="Arial"/>
                <w:sz w:val="16"/>
                <w:szCs w:val="16"/>
              </w:rPr>
            </w:pPr>
            <w:moveFrom w:id="1148"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149" w:author="dugalh" w:date="2018-07-30T18:13:00Z"/>
                <w:rFonts w:cs="Arial"/>
                <w:sz w:val="16"/>
                <w:szCs w:val="16"/>
              </w:rPr>
            </w:pPr>
            <w:moveFrom w:id="1150"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151" w:author="dugalh" w:date="2018-07-30T18:13:00Z"/>
                <w:rFonts w:cs="Arial"/>
                <w:b/>
                <w:sz w:val="16"/>
                <w:szCs w:val="16"/>
              </w:rPr>
            </w:pPr>
            <w:moveFrom w:id="1152"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153" w:author="dugalh" w:date="2018-07-30T18:13:00Z"/>
                <w:rFonts w:cs="Arial"/>
                <w:sz w:val="16"/>
                <w:szCs w:val="16"/>
              </w:rPr>
            </w:pPr>
            <w:moveFrom w:id="1154"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155" w:author="dugalh" w:date="2018-07-30T18:13:00Z"/>
                <w:rFonts w:cs="Arial"/>
                <w:sz w:val="16"/>
                <w:szCs w:val="16"/>
              </w:rPr>
            </w:pPr>
            <w:moveFrom w:id="1156"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157" w:author="dugalh" w:date="2018-07-30T18:13:00Z"/>
                <w:rFonts w:cs="Arial"/>
                <w:sz w:val="16"/>
                <w:szCs w:val="16"/>
              </w:rPr>
            </w:pPr>
            <w:moveFrom w:id="1158"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159" w:author="dugalh" w:date="2018-07-30T18:13:00Z"/>
                <w:rFonts w:cs="Arial"/>
                <w:sz w:val="16"/>
                <w:szCs w:val="16"/>
              </w:rPr>
            </w:pPr>
            <w:moveFrom w:id="1160"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161" w:author="dugalh" w:date="2018-07-30T18:13:00Z"/>
                <w:rFonts w:cs="Arial"/>
                <w:sz w:val="16"/>
                <w:szCs w:val="16"/>
              </w:rPr>
            </w:pPr>
            <w:moveFrom w:id="1162"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163" w:author="dugalh" w:date="2018-07-30T18:13:00Z"/>
                <w:rFonts w:cs="Arial"/>
                <w:b/>
                <w:sz w:val="16"/>
                <w:szCs w:val="16"/>
              </w:rPr>
            </w:pPr>
            <w:moveFrom w:id="1164"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165" w:author="dugalh" w:date="2018-07-30T18:13:00Z"/>
                <w:rFonts w:cs="Arial"/>
                <w:sz w:val="16"/>
                <w:szCs w:val="16"/>
              </w:rPr>
            </w:pPr>
            <w:moveFrom w:id="1166"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167" w:author="dugalh" w:date="2018-07-30T18:13:00Z"/>
                <w:rFonts w:cs="Arial"/>
                <w:sz w:val="16"/>
                <w:szCs w:val="16"/>
              </w:rPr>
            </w:pPr>
            <w:moveFrom w:id="1168"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169" w:author="dugalh" w:date="2018-07-30T18:13:00Z"/>
                <w:rFonts w:cs="Arial"/>
                <w:sz w:val="16"/>
                <w:szCs w:val="16"/>
              </w:rPr>
            </w:pPr>
            <w:moveFrom w:id="1170"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171" w:author="dugalh" w:date="2018-07-30T18:13:00Z"/>
                <w:rFonts w:cs="Arial"/>
                <w:sz w:val="16"/>
                <w:szCs w:val="16"/>
              </w:rPr>
            </w:pPr>
            <w:moveFrom w:id="1172"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173"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174" w:author="dugalh" w:date="2018-07-30T18:13:00Z"/>
                <w:rFonts w:cs="Arial"/>
                <w:b/>
                <w:sz w:val="16"/>
                <w:szCs w:val="16"/>
                <w:vertAlign w:val="superscript"/>
              </w:rPr>
            </w:pPr>
            <w:moveFrom w:id="1175"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176" w:author="dugalh" w:date="2018-07-30T18:13:00Z"/>
                <w:rFonts w:cs="Arial"/>
                <w:sz w:val="16"/>
                <w:szCs w:val="16"/>
              </w:rPr>
            </w:pPr>
            <w:moveFrom w:id="1177"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178" w:author="dugalh" w:date="2018-07-30T18:13:00Z"/>
                <w:rFonts w:cs="Arial"/>
                <w:sz w:val="16"/>
                <w:szCs w:val="16"/>
              </w:rPr>
            </w:pPr>
            <w:moveFrom w:id="1179"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180" w:author="dugalh" w:date="2018-07-30T18:13:00Z"/>
                <w:rFonts w:cs="Arial"/>
                <w:sz w:val="16"/>
                <w:szCs w:val="16"/>
              </w:rPr>
            </w:pPr>
            <w:moveFrom w:id="1181"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182"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183"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184" w:author="dugalh" w:date="2018-07-30T18:13:00Z"/>
                <w:rFonts w:cs="Arial"/>
                <w:b/>
                <w:sz w:val="16"/>
                <w:szCs w:val="16"/>
              </w:rPr>
            </w:pPr>
            <w:moveFrom w:id="1185"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186" w:author="dugalh" w:date="2018-07-30T18:13:00Z"/>
                <w:rFonts w:cs="Arial"/>
                <w:sz w:val="16"/>
                <w:szCs w:val="16"/>
              </w:rPr>
            </w:pPr>
            <w:moveFrom w:id="1187"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188"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189"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190"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191"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192" w:author="dugalh" w:date="2018-07-30T18:13:00Z"/>
                <w:rFonts w:cs="Arial"/>
                <w:b/>
                <w:sz w:val="16"/>
                <w:szCs w:val="16"/>
              </w:rPr>
            </w:pPr>
            <w:moveFrom w:id="1193"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194" w:author="dugalh" w:date="2018-07-30T18:13:00Z"/>
                <w:rFonts w:cs="Arial"/>
                <w:sz w:val="16"/>
                <w:szCs w:val="16"/>
              </w:rPr>
            </w:pPr>
            <w:moveFrom w:id="1195"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196"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197"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198"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199"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00" w:author="dugalh" w:date="2018-07-30T18:13:00Z"/>
          <w:rFonts w:ascii="Arial" w:hAnsi="Arial" w:cs="Arial"/>
          <w:sz w:val="16"/>
          <w:szCs w:val="16"/>
        </w:rPr>
      </w:pPr>
      <w:moveFrom w:id="1201"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14"/>
    <w:p w14:paraId="6D32AC58" w14:textId="77777777" w:rsidR="00053CE5" w:rsidRPr="00B44B64" w:rsidRDefault="00053CE5" w:rsidP="00053CE5">
      <w:pPr>
        <w:pStyle w:val="1Tablecaption"/>
        <w:rPr>
          <w:moveTo w:id="1202" w:author="dugalh" w:date="2018-07-30T18:13:00Z"/>
        </w:rPr>
      </w:pPr>
      <w:moveToRangeStart w:id="1203" w:author="dugalh" w:date="2018-07-30T18:13:00Z" w:name="move520737708"/>
      <w:moveTo w:id="1204"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AD4274">
        <w:rPr>
          <w:b/>
          <w:noProof/>
        </w:rPr>
        <w:t>9</w:t>
      </w:r>
      <w:moveTo w:id="1205" w:author="dugalh" w:date="2018-07-30T18:13:00Z">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moveTo w:id="1206" w:author="dugalh" w:date="2018-07-30T18:13:00Z"/>
                <w:rFonts w:cs="Arial"/>
                <w:sz w:val="16"/>
                <w:szCs w:val="16"/>
              </w:rPr>
            </w:pPr>
          </w:p>
        </w:tc>
        <w:tc>
          <w:tcPr>
            <w:tcW w:w="1489" w:type="dxa"/>
          </w:tcPr>
          <w:p w14:paraId="50F1C05A" w14:textId="77777777" w:rsidR="00053CE5" w:rsidRPr="00B44B64" w:rsidRDefault="00053CE5" w:rsidP="008F3AD0">
            <w:pPr>
              <w:spacing w:before="40" w:after="40" w:line="276" w:lineRule="auto"/>
              <w:rPr>
                <w:moveTo w:id="1207" w:author="dugalh" w:date="2018-07-30T18:13:00Z"/>
                <w:rFonts w:cs="Arial"/>
                <w:sz w:val="16"/>
                <w:szCs w:val="16"/>
              </w:rPr>
            </w:pPr>
            <w:moveTo w:id="1208" w:author="dugalh" w:date="2018-07-30T18:13:00Z">
              <w:r w:rsidRPr="00B44B64">
                <w:rPr>
                  <w:rFonts w:cs="Arial"/>
                  <w:sz w:val="16"/>
                  <w:szCs w:val="16"/>
                </w:rPr>
                <w:t>Background</w:t>
              </w:r>
            </w:moveTo>
          </w:p>
        </w:tc>
        <w:tc>
          <w:tcPr>
            <w:tcW w:w="1489" w:type="dxa"/>
          </w:tcPr>
          <w:p w14:paraId="656D2CF0" w14:textId="77777777" w:rsidR="00053CE5" w:rsidRPr="00B44B64" w:rsidRDefault="00053CE5" w:rsidP="008F3AD0">
            <w:pPr>
              <w:spacing w:before="40" w:after="40" w:line="276" w:lineRule="auto"/>
              <w:rPr>
                <w:moveTo w:id="1209" w:author="dugalh" w:date="2018-07-30T18:13:00Z"/>
                <w:rFonts w:cs="Arial"/>
                <w:sz w:val="16"/>
                <w:szCs w:val="16"/>
              </w:rPr>
            </w:pPr>
            <w:moveTo w:id="1210" w:author="dugalh" w:date="2018-07-30T18:13:00Z">
              <w:r w:rsidRPr="00B44B64">
                <w:rPr>
                  <w:rFonts w:cs="Arial"/>
                  <w:sz w:val="16"/>
                  <w:szCs w:val="16"/>
                </w:rPr>
                <w:t>Spekboom</w:t>
              </w:r>
            </w:moveTo>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moveTo w:id="1211" w:author="dugalh" w:date="2018-07-30T18:13:00Z"/>
                <w:rFonts w:cs="Arial"/>
                <w:sz w:val="16"/>
                <w:szCs w:val="16"/>
              </w:rPr>
            </w:pPr>
            <w:moveTo w:id="1212"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moveTo w:id="1213" w:author="dugalh" w:date="2018-07-30T18:13:00Z"/>
                <w:rFonts w:cs="Arial"/>
                <w:sz w:val="16"/>
                <w:szCs w:val="16"/>
              </w:rPr>
            </w:pPr>
            <w:moveTo w:id="1214"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moveTo w:id="1215" w:author="dugalh" w:date="2018-07-30T18:13:00Z"/>
                <w:rFonts w:cs="Arial"/>
                <w:sz w:val="16"/>
                <w:szCs w:val="16"/>
                <w:vertAlign w:val="superscript"/>
              </w:rPr>
            </w:pPr>
            <w:moveTo w:id="1216"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17" w:author="dugalh" w:date="2018-07-30T18:13:00Z"/>
                <w:rFonts w:cs="Arial"/>
                <w:b/>
                <w:sz w:val="16"/>
                <w:szCs w:val="16"/>
              </w:rPr>
            </w:pPr>
            <w:moveTo w:id="1218"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19" w:author="dugalh" w:date="2018-07-30T18:13:00Z"/>
                <w:rFonts w:cs="Arial"/>
                <w:sz w:val="16"/>
                <w:szCs w:val="16"/>
              </w:rPr>
            </w:pPr>
            <w:ins w:id="1220"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21" w:author="dugalh" w:date="2018-07-30T18:13:00Z"/>
                <w:rFonts w:cs="Arial"/>
                <w:sz w:val="16"/>
                <w:szCs w:val="16"/>
              </w:rPr>
            </w:pPr>
            <w:ins w:id="1222"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23" w:author="dugalh" w:date="2018-07-30T18:13:00Z"/>
                <w:rFonts w:cs="Arial"/>
                <w:sz w:val="16"/>
                <w:szCs w:val="16"/>
              </w:rPr>
            </w:pPr>
            <w:ins w:id="1224"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25" w:author="dugalh" w:date="2018-07-30T18:13:00Z"/>
                <w:rFonts w:cs="Arial"/>
                <w:sz w:val="16"/>
                <w:szCs w:val="16"/>
              </w:rPr>
            </w:pPr>
            <w:ins w:id="1226"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227" w:author="dugalh" w:date="2018-07-30T18:13:00Z"/>
                <w:rFonts w:cs="Arial"/>
                <w:sz w:val="16"/>
                <w:szCs w:val="16"/>
              </w:rPr>
            </w:pPr>
            <w:ins w:id="1228"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229" w:author="dugalh" w:date="2018-07-30T18:13:00Z"/>
                <w:rFonts w:cs="Arial"/>
                <w:b/>
                <w:sz w:val="16"/>
                <w:szCs w:val="16"/>
              </w:rPr>
            </w:pPr>
            <w:moveTo w:id="1230" w:author="dugalh" w:date="2018-07-30T18:13:00Z">
              <w:r w:rsidRPr="00B44B64">
                <w:rPr>
                  <w:rFonts w:cs="Arial"/>
                  <w:b/>
                  <w:sz w:val="16"/>
                  <w:szCs w:val="16"/>
                </w:rPr>
                <w:t>Spekboom</w:t>
              </w:r>
            </w:moveTo>
          </w:p>
        </w:tc>
        <w:tc>
          <w:tcPr>
            <w:tcW w:w="1489" w:type="dxa"/>
            <w:vAlign w:val="top"/>
          </w:tcPr>
          <w:p w14:paraId="430AEC91" w14:textId="1A1F6A50" w:rsidR="007B2241" w:rsidRPr="007B2241" w:rsidRDefault="007B2241" w:rsidP="007B2241">
            <w:pPr>
              <w:spacing w:before="40" w:after="40" w:line="276" w:lineRule="auto"/>
              <w:rPr>
                <w:moveTo w:id="1231" w:author="dugalh" w:date="2018-07-30T18:13:00Z"/>
                <w:rFonts w:cs="Arial"/>
                <w:sz w:val="16"/>
                <w:szCs w:val="16"/>
              </w:rPr>
            </w:pPr>
            <w:ins w:id="1232"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233" w:author="dugalh" w:date="2018-07-30T18:13:00Z"/>
                <w:rFonts w:cs="Arial"/>
                <w:sz w:val="16"/>
                <w:szCs w:val="16"/>
              </w:rPr>
            </w:pPr>
            <w:ins w:id="1234"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235" w:author="dugalh" w:date="2018-07-30T18:13:00Z"/>
                <w:rFonts w:cs="Arial"/>
                <w:sz w:val="16"/>
                <w:szCs w:val="16"/>
              </w:rPr>
            </w:pPr>
            <w:ins w:id="1236"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37" w:author="dugalh" w:date="2018-07-30T18:13:00Z"/>
                <w:rFonts w:cs="Arial"/>
                <w:sz w:val="16"/>
                <w:szCs w:val="16"/>
              </w:rPr>
            </w:pPr>
            <w:ins w:id="1238"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39" w:author="dugalh" w:date="2018-07-30T18:13:00Z"/>
                <w:rFonts w:cs="Arial"/>
                <w:sz w:val="16"/>
                <w:szCs w:val="16"/>
              </w:rPr>
            </w:pPr>
            <w:ins w:id="1240"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41" w:author="dugalh" w:date="2018-07-30T18:13:00Z"/>
                <w:rFonts w:cs="Arial"/>
                <w:b/>
                <w:sz w:val="16"/>
                <w:szCs w:val="16"/>
              </w:rPr>
            </w:pPr>
            <w:moveTo w:id="1242"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243" w:author="dugalh" w:date="2018-07-30T18:13:00Z"/>
                <w:rFonts w:cs="Arial"/>
                <w:sz w:val="16"/>
                <w:szCs w:val="16"/>
              </w:rPr>
            </w:pPr>
            <w:ins w:id="1244"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245" w:author="dugalh" w:date="2018-07-30T18:13:00Z"/>
                <w:rFonts w:cs="Arial"/>
                <w:sz w:val="16"/>
                <w:szCs w:val="16"/>
              </w:rPr>
            </w:pPr>
            <w:ins w:id="1246"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247" w:author="dugalh" w:date="2018-07-30T18:13:00Z"/>
                <w:rFonts w:cs="Arial"/>
                <w:sz w:val="16"/>
                <w:szCs w:val="16"/>
              </w:rPr>
            </w:pPr>
            <w:ins w:id="1248"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249" w:author="dugalh" w:date="2018-07-30T18:13:00Z"/>
                <w:rFonts w:cs="Arial"/>
                <w:sz w:val="16"/>
                <w:szCs w:val="16"/>
              </w:rPr>
            </w:pPr>
            <w:ins w:id="1250"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251" w:author="dugalh" w:date="2018-07-30T18:13:00Z"/>
                <w:rFonts w:cs="Arial"/>
                <w:sz w:val="16"/>
                <w:szCs w:val="16"/>
              </w:rPr>
            </w:pPr>
            <w:ins w:id="1252"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253" w:author="dugalh" w:date="2018-07-30T18:13:00Z"/>
                <w:rFonts w:cs="Arial"/>
                <w:b/>
                <w:sz w:val="16"/>
                <w:szCs w:val="16"/>
              </w:rPr>
            </w:pPr>
            <w:moveTo w:id="1254"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255" w:author="dugalh" w:date="2018-07-30T18:13:00Z"/>
                <w:rFonts w:cs="Arial"/>
                <w:sz w:val="16"/>
                <w:szCs w:val="16"/>
              </w:rPr>
            </w:pPr>
            <w:ins w:id="1256"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257" w:author="dugalh" w:date="2018-07-30T18:13:00Z"/>
                <w:rFonts w:cs="Arial"/>
                <w:sz w:val="16"/>
                <w:szCs w:val="16"/>
              </w:rPr>
            </w:pPr>
            <w:ins w:id="1258"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259" w:author="dugalh" w:date="2018-07-30T18:13:00Z"/>
                <w:rFonts w:cs="Arial"/>
                <w:sz w:val="16"/>
                <w:szCs w:val="16"/>
              </w:rPr>
            </w:pPr>
            <w:ins w:id="1260"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261" w:author="dugalh" w:date="2018-07-30T18:13:00Z"/>
                <w:rFonts w:cs="Arial"/>
                <w:sz w:val="16"/>
                <w:szCs w:val="16"/>
              </w:rPr>
            </w:pPr>
            <w:ins w:id="1262"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263" w:author="dugalh" w:date="2018-07-30T18:13:00Z"/>
                <w:rFonts w:cs="Arial"/>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moveTo w:id="1264" w:author="dugalh" w:date="2018-07-30T18:13:00Z"/>
                <w:rFonts w:cs="Arial"/>
                <w:b/>
                <w:sz w:val="16"/>
                <w:szCs w:val="16"/>
                <w:vertAlign w:val="superscript"/>
              </w:rPr>
            </w:pPr>
            <w:moveTo w:id="1265"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8F3AD0">
            <w:pPr>
              <w:spacing w:before="40" w:after="40" w:line="276" w:lineRule="auto"/>
              <w:rPr>
                <w:moveTo w:id="1266" w:author="dugalh" w:date="2018-07-30T18:13:00Z"/>
                <w:rFonts w:cs="Arial"/>
                <w:sz w:val="16"/>
                <w:szCs w:val="16"/>
              </w:rPr>
            </w:pPr>
            <w:ins w:id="1267"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8F3AD0">
            <w:pPr>
              <w:spacing w:before="40" w:after="40" w:line="276" w:lineRule="auto"/>
              <w:rPr>
                <w:moveTo w:id="1268" w:author="dugalh" w:date="2018-07-30T18:13:00Z"/>
                <w:rFonts w:cs="Arial"/>
                <w:sz w:val="16"/>
                <w:szCs w:val="16"/>
              </w:rPr>
            </w:pPr>
            <w:ins w:id="1269"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8F3AD0">
            <w:pPr>
              <w:spacing w:before="40" w:after="40" w:line="276" w:lineRule="auto"/>
              <w:rPr>
                <w:moveTo w:id="1270" w:author="dugalh" w:date="2018-07-30T18:13:00Z"/>
                <w:rFonts w:cs="Arial"/>
                <w:sz w:val="16"/>
                <w:szCs w:val="16"/>
              </w:rPr>
            </w:pPr>
            <w:ins w:id="1271"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8F3AD0">
            <w:pPr>
              <w:spacing w:before="40" w:after="40" w:line="276" w:lineRule="auto"/>
              <w:rPr>
                <w:moveTo w:id="1272"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8F3AD0">
            <w:pPr>
              <w:spacing w:before="40" w:after="40" w:line="276" w:lineRule="auto"/>
              <w:rPr>
                <w:moveTo w:id="1273" w:author="dugalh" w:date="2018-07-30T18:13:00Z"/>
                <w:rFonts w:cs="Arial"/>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moveTo w:id="1274" w:author="dugalh" w:date="2018-07-30T18:13:00Z"/>
                <w:rFonts w:cs="Arial"/>
                <w:b/>
                <w:sz w:val="16"/>
                <w:szCs w:val="16"/>
              </w:rPr>
            </w:pPr>
            <w:moveTo w:id="1275" w:author="dugalh" w:date="2018-07-30T18:13:00Z">
              <w:r w:rsidRPr="00B44B64">
                <w:rPr>
                  <w:rFonts w:cs="Arial"/>
                  <w:b/>
                  <w:sz w:val="16"/>
                  <w:szCs w:val="16"/>
                </w:rPr>
                <w:t>Kappa</w:t>
              </w:r>
            </w:moveTo>
          </w:p>
        </w:tc>
        <w:tc>
          <w:tcPr>
            <w:tcW w:w="1489" w:type="dxa"/>
          </w:tcPr>
          <w:p w14:paraId="6FF7CC7A" w14:textId="1886CFBB" w:rsidR="00053CE5" w:rsidRPr="00B44B64" w:rsidRDefault="007B2241" w:rsidP="008F3AD0">
            <w:pPr>
              <w:spacing w:before="40" w:after="40" w:line="276" w:lineRule="auto"/>
              <w:rPr>
                <w:moveTo w:id="1276" w:author="dugalh" w:date="2018-07-30T18:13:00Z"/>
                <w:rFonts w:cs="Arial"/>
                <w:sz w:val="16"/>
                <w:szCs w:val="16"/>
              </w:rPr>
            </w:pPr>
            <w:ins w:id="1277" w:author="dugalh" w:date="2018-07-30T18:21:00Z">
              <w:r w:rsidRPr="007B2241">
                <w:rPr>
                  <w:rFonts w:cs="Arial"/>
                  <w:sz w:val="16"/>
                  <w:szCs w:val="16"/>
                </w:rPr>
                <w:t>0.866 ± 0.007</w:t>
              </w:r>
            </w:ins>
          </w:p>
        </w:tc>
        <w:tc>
          <w:tcPr>
            <w:tcW w:w="1489" w:type="dxa"/>
          </w:tcPr>
          <w:p w14:paraId="106C4941" w14:textId="77777777" w:rsidR="00053CE5" w:rsidRPr="00B44B64" w:rsidRDefault="00053CE5" w:rsidP="008F3AD0">
            <w:pPr>
              <w:spacing w:before="40" w:after="40" w:line="276" w:lineRule="auto"/>
              <w:rPr>
                <w:moveTo w:id="1278" w:author="dugalh" w:date="2018-07-30T18:13:00Z"/>
                <w:rFonts w:cs="Arial"/>
                <w:sz w:val="16"/>
                <w:szCs w:val="16"/>
              </w:rPr>
            </w:pPr>
          </w:p>
        </w:tc>
        <w:tc>
          <w:tcPr>
            <w:tcW w:w="1489" w:type="dxa"/>
          </w:tcPr>
          <w:p w14:paraId="2542E981" w14:textId="77777777" w:rsidR="00053CE5" w:rsidRPr="00B44B64" w:rsidRDefault="00053CE5" w:rsidP="008F3AD0">
            <w:pPr>
              <w:spacing w:before="40" w:after="40" w:line="276" w:lineRule="auto"/>
              <w:rPr>
                <w:moveTo w:id="1279" w:author="dugalh" w:date="2018-07-30T18:13:00Z"/>
                <w:rFonts w:cs="Arial"/>
                <w:sz w:val="16"/>
                <w:szCs w:val="16"/>
              </w:rPr>
            </w:pPr>
          </w:p>
        </w:tc>
        <w:tc>
          <w:tcPr>
            <w:tcW w:w="1489" w:type="dxa"/>
          </w:tcPr>
          <w:p w14:paraId="1304B7C2" w14:textId="77777777" w:rsidR="00053CE5" w:rsidRPr="00B44B64" w:rsidRDefault="00053CE5" w:rsidP="008F3AD0">
            <w:pPr>
              <w:spacing w:before="40" w:after="40" w:line="276" w:lineRule="auto"/>
              <w:rPr>
                <w:moveTo w:id="1280" w:author="dugalh" w:date="2018-07-30T18:13:00Z"/>
                <w:rFonts w:cs="Arial"/>
                <w:sz w:val="16"/>
                <w:szCs w:val="16"/>
              </w:rPr>
            </w:pPr>
          </w:p>
        </w:tc>
        <w:tc>
          <w:tcPr>
            <w:tcW w:w="1489" w:type="dxa"/>
          </w:tcPr>
          <w:p w14:paraId="370A424D" w14:textId="77777777" w:rsidR="00053CE5" w:rsidRPr="00B44B64" w:rsidRDefault="00053CE5" w:rsidP="008F3AD0">
            <w:pPr>
              <w:spacing w:before="40" w:after="40" w:line="276" w:lineRule="auto"/>
              <w:rPr>
                <w:moveTo w:id="1281" w:author="dugalh" w:date="2018-07-30T18:13:00Z"/>
                <w:rFonts w:cs="Arial"/>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moveTo w:id="1282" w:author="dugalh" w:date="2018-07-30T18:13:00Z"/>
                <w:rFonts w:cs="Arial"/>
                <w:b/>
                <w:sz w:val="16"/>
                <w:szCs w:val="16"/>
              </w:rPr>
            </w:pPr>
            <w:moveTo w:id="1283"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8F3AD0">
            <w:pPr>
              <w:spacing w:before="40" w:after="40" w:line="276" w:lineRule="auto"/>
              <w:rPr>
                <w:moveTo w:id="1284" w:author="dugalh" w:date="2018-07-30T18:13:00Z"/>
                <w:rFonts w:cs="Arial"/>
                <w:sz w:val="16"/>
                <w:szCs w:val="16"/>
              </w:rPr>
            </w:pPr>
            <w:ins w:id="1285" w:author="dugalh" w:date="2018-07-30T18:21:00Z">
              <w:r w:rsidRPr="007B2241">
                <w:rPr>
                  <w:rFonts w:cs="Arial"/>
                  <w:sz w:val="16"/>
                  <w:szCs w:val="16"/>
                </w:rPr>
                <w:t>9.49 ± 0.47</w:t>
              </w:r>
            </w:ins>
          </w:p>
        </w:tc>
        <w:tc>
          <w:tcPr>
            <w:tcW w:w="1489" w:type="dxa"/>
          </w:tcPr>
          <w:p w14:paraId="1FA4A68C" w14:textId="77777777" w:rsidR="00053CE5" w:rsidRPr="00B44B64" w:rsidRDefault="00053CE5" w:rsidP="008F3AD0">
            <w:pPr>
              <w:spacing w:before="40" w:after="40" w:line="276" w:lineRule="auto"/>
              <w:rPr>
                <w:moveTo w:id="1286" w:author="dugalh" w:date="2018-07-30T18:13:00Z"/>
                <w:rFonts w:cs="Arial"/>
                <w:sz w:val="16"/>
                <w:szCs w:val="16"/>
              </w:rPr>
            </w:pPr>
          </w:p>
        </w:tc>
        <w:tc>
          <w:tcPr>
            <w:tcW w:w="1489" w:type="dxa"/>
          </w:tcPr>
          <w:p w14:paraId="0A95FB37" w14:textId="77777777" w:rsidR="00053CE5" w:rsidRPr="00B44B64" w:rsidRDefault="00053CE5" w:rsidP="008F3AD0">
            <w:pPr>
              <w:spacing w:before="40" w:after="40" w:line="276" w:lineRule="auto"/>
              <w:rPr>
                <w:moveTo w:id="1287" w:author="dugalh" w:date="2018-07-30T18:13:00Z"/>
                <w:rFonts w:cs="Arial"/>
                <w:sz w:val="16"/>
                <w:szCs w:val="16"/>
              </w:rPr>
            </w:pPr>
          </w:p>
        </w:tc>
        <w:tc>
          <w:tcPr>
            <w:tcW w:w="1489" w:type="dxa"/>
          </w:tcPr>
          <w:p w14:paraId="36D322DB" w14:textId="77777777" w:rsidR="00053CE5" w:rsidRPr="00B44B64" w:rsidRDefault="00053CE5" w:rsidP="008F3AD0">
            <w:pPr>
              <w:spacing w:before="40" w:after="40" w:line="276" w:lineRule="auto"/>
              <w:rPr>
                <w:moveTo w:id="1288" w:author="dugalh" w:date="2018-07-30T18:13:00Z"/>
                <w:rFonts w:cs="Arial"/>
                <w:sz w:val="16"/>
                <w:szCs w:val="16"/>
              </w:rPr>
            </w:pPr>
          </w:p>
        </w:tc>
        <w:tc>
          <w:tcPr>
            <w:tcW w:w="1489" w:type="dxa"/>
          </w:tcPr>
          <w:p w14:paraId="5CECF609" w14:textId="77777777" w:rsidR="00053CE5" w:rsidRPr="00B44B64" w:rsidRDefault="00053CE5" w:rsidP="008F3AD0">
            <w:pPr>
              <w:spacing w:before="40" w:after="40" w:line="276" w:lineRule="auto"/>
              <w:rPr>
                <w:moveTo w:id="1289" w:author="dugalh" w:date="2018-07-30T18:13:00Z"/>
                <w:rFonts w:cs="Arial"/>
                <w:sz w:val="16"/>
                <w:szCs w:val="16"/>
              </w:rPr>
            </w:pPr>
          </w:p>
        </w:tc>
      </w:tr>
    </w:tbl>
    <w:p w14:paraId="7FA14C5F" w14:textId="644B7206" w:rsidR="00053CE5" w:rsidRPr="00B44B64" w:rsidRDefault="00053CE5" w:rsidP="00053CE5">
      <w:pPr>
        <w:spacing w:line="360" w:lineRule="auto"/>
        <w:jc w:val="center"/>
        <w:rPr>
          <w:moveTo w:id="1290" w:author="dugalh" w:date="2018-07-30T18:13:00Z"/>
          <w:rFonts w:ascii="Arial" w:hAnsi="Arial" w:cs="Arial"/>
          <w:sz w:val="16"/>
          <w:szCs w:val="16"/>
        </w:rPr>
      </w:pPr>
      <w:moveTo w:id="1291"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292" w:author="dugalh" w:date="2018-07-30T23:09:00Z">
        <w:r w:rsidR="00341D0C">
          <w:rPr>
            <w:rFonts w:ascii="Arial" w:hAnsi="Arial" w:cs="Arial"/>
            <w:sz w:val="16"/>
            <w:szCs w:val="16"/>
          </w:rPr>
          <w:t>± = standard error of cross validated performance measure</w:t>
        </w:r>
      </w:ins>
      <w:ins w:id="1293" w:author="dugalh" w:date="2018-07-30T18:21:00Z">
        <w:r w:rsidR="007B2241">
          <w:rPr>
            <w:rFonts w:ascii="Arial" w:hAnsi="Arial" w:cs="Arial"/>
            <w:sz w:val="16"/>
            <w:szCs w:val="16"/>
          </w:rPr>
          <w:t xml:space="preserve">, </w:t>
        </w:r>
      </w:ins>
      <w:moveTo w:id="1294" w:author="dugalh" w:date="2018-07-30T18:13:00Z">
        <w:r w:rsidRPr="00B44B64">
          <w:rPr>
            <w:rFonts w:ascii="Arial" w:hAnsi="Arial" w:cs="Arial"/>
            <w:sz w:val="16"/>
            <w:szCs w:val="16"/>
          </w:rPr>
          <w:t>CA = Consumer’s accuracy, PA = Producer’s accuracy</w:t>
        </w:r>
      </w:moveTo>
      <w:ins w:id="1295" w:author="dugalh" w:date="2018-07-30T22:32:00Z">
        <w:r w:rsidR="008B32B4">
          <w:rPr>
            <w:rFonts w:ascii="Arial" w:hAnsi="Arial" w:cs="Arial"/>
            <w:sz w:val="16"/>
            <w:szCs w:val="16"/>
          </w:rPr>
          <w:t xml:space="preserve"> </w:t>
        </w:r>
      </w:ins>
    </w:p>
    <w:moveToRangeEnd w:id="1203"/>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296" w:author="dugalh" w:date="2018-07-30T18:27:00Z"/>
        </w:rPr>
      </w:pPr>
      <w:bookmarkStart w:id="1297" w:name="_Ref395169574"/>
      <w:bookmarkStart w:id="1298" w:name="_Toc448324344"/>
      <w:moveFromRangeStart w:id="1299" w:author="dugalh" w:date="2018-07-30T18:27:00Z" w:name="move520738557"/>
      <w:moveFrom w:id="1300"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297"/>
        <w:r w:rsidRPr="00B44B64" w:rsidDel="0082559B">
          <w:t xml:space="preserve">   Decision tree </w:t>
        </w:r>
        <w:r w:rsidR="00745C69" w:rsidRPr="00B44B64" w:rsidDel="0082559B">
          <w:t>two-class</w:t>
        </w:r>
        <w:r w:rsidRPr="00B44B64" w:rsidDel="0082559B">
          <w:t xml:space="preserve"> confusion matrix</w:t>
        </w:r>
        <w:bookmarkEnd w:id="1298"/>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01"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02" w:author="dugalh" w:date="2018-07-30T18:27:00Z"/>
                <w:rFonts w:cs="Arial"/>
                <w:sz w:val="16"/>
                <w:szCs w:val="16"/>
              </w:rPr>
            </w:pPr>
            <w:moveFrom w:id="1303"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04" w:author="dugalh" w:date="2018-07-30T18:27:00Z"/>
                <w:rFonts w:cs="Arial"/>
                <w:sz w:val="16"/>
                <w:szCs w:val="16"/>
              </w:rPr>
            </w:pPr>
            <w:moveFrom w:id="1305"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06" w:author="dugalh" w:date="2018-07-30T18:27:00Z"/>
                <w:rFonts w:cs="Arial"/>
                <w:sz w:val="16"/>
                <w:szCs w:val="16"/>
              </w:rPr>
            </w:pPr>
            <w:moveFrom w:id="1307"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08" w:author="dugalh" w:date="2018-07-30T18:27:00Z"/>
                <w:rFonts w:cs="Arial"/>
                <w:sz w:val="16"/>
                <w:szCs w:val="16"/>
              </w:rPr>
            </w:pPr>
            <w:moveFrom w:id="1309"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10" w:author="dugalh" w:date="2018-07-30T18:27:00Z"/>
                <w:rFonts w:cs="Arial"/>
                <w:b/>
                <w:sz w:val="16"/>
                <w:szCs w:val="16"/>
              </w:rPr>
            </w:pPr>
            <w:moveFrom w:id="1311"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12" w:author="dugalh" w:date="2018-07-30T18:27:00Z"/>
                <w:sz w:val="16"/>
                <w:szCs w:val="16"/>
              </w:rPr>
            </w:pPr>
            <w:moveFrom w:id="1313"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14" w:author="dugalh" w:date="2018-07-30T18:27:00Z"/>
                <w:sz w:val="16"/>
                <w:szCs w:val="16"/>
              </w:rPr>
            </w:pPr>
            <w:moveFrom w:id="1315"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16" w:author="dugalh" w:date="2018-07-30T18:27:00Z"/>
                <w:sz w:val="16"/>
                <w:szCs w:val="16"/>
              </w:rPr>
            </w:pPr>
            <w:moveFrom w:id="1317"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18" w:author="dugalh" w:date="2018-07-30T18:27:00Z"/>
                <w:sz w:val="16"/>
                <w:szCs w:val="16"/>
              </w:rPr>
            </w:pPr>
            <w:moveFrom w:id="1319"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20" w:author="dugalh" w:date="2018-07-30T18:27:00Z"/>
                <w:rFonts w:cs="Arial"/>
                <w:b/>
                <w:sz w:val="16"/>
                <w:szCs w:val="16"/>
              </w:rPr>
            </w:pPr>
            <w:moveFrom w:id="1321"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22" w:author="dugalh" w:date="2018-07-30T18:27:00Z"/>
                <w:sz w:val="16"/>
                <w:szCs w:val="16"/>
              </w:rPr>
            </w:pPr>
            <w:moveFrom w:id="1323"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24" w:author="dugalh" w:date="2018-07-30T18:27:00Z"/>
                <w:sz w:val="16"/>
                <w:szCs w:val="16"/>
              </w:rPr>
            </w:pPr>
            <w:moveFrom w:id="1325"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326" w:author="dugalh" w:date="2018-07-30T18:27:00Z"/>
                <w:sz w:val="16"/>
                <w:szCs w:val="16"/>
              </w:rPr>
            </w:pPr>
            <w:moveFrom w:id="1327"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328" w:author="dugalh" w:date="2018-07-30T18:27:00Z"/>
                <w:sz w:val="16"/>
                <w:szCs w:val="16"/>
              </w:rPr>
            </w:pPr>
            <w:moveFrom w:id="1329"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330" w:author="dugalh" w:date="2018-07-30T18:27:00Z"/>
                <w:rFonts w:cs="Arial"/>
                <w:b/>
                <w:sz w:val="16"/>
                <w:szCs w:val="16"/>
              </w:rPr>
            </w:pPr>
            <w:moveFrom w:id="1331"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332" w:author="dugalh" w:date="2018-07-30T18:27:00Z"/>
                <w:sz w:val="16"/>
                <w:szCs w:val="16"/>
              </w:rPr>
            </w:pPr>
            <w:moveFrom w:id="1333"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334" w:author="dugalh" w:date="2018-07-30T18:27:00Z"/>
                <w:sz w:val="16"/>
                <w:szCs w:val="16"/>
              </w:rPr>
            </w:pPr>
            <w:moveFrom w:id="1335"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36" w:author="dugalh" w:date="2018-07-30T18:27:00Z"/>
                <w:sz w:val="16"/>
                <w:szCs w:val="16"/>
              </w:rPr>
            </w:pPr>
            <w:moveFrom w:id="1337"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38"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39" w:author="dugalh" w:date="2018-07-30T18:27:00Z"/>
                <w:rFonts w:cs="Arial"/>
                <w:b/>
                <w:sz w:val="16"/>
                <w:szCs w:val="16"/>
              </w:rPr>
            </w:pPr>
            <w:moveFrom w:id="1340"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341" w:author="dugalh" w:date="2018-07-30T18:27:00Z"/>
                <w:sz w:val="16"/>
                <w:szCs w:val="16"/>
              </w:rPr>
            </w:pPr>
            <w:moveFrom w:id="1342"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343" w:author="dugalh" w:date="2018-07-30T18:27:00Z"/>
                <w:sz w:val="16"/>
                <w:szCs w:val="16"/>
              </w:rPr>
            </w:pPr>
            <w:moveFrom w:id="1344"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345"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346"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347" w:author="dugalh" w:date="2018-07-30T18:27:00Z"/>
                <w:rFonts w:cs="Arial"/>
                <w:b/>
                <w:sz w:val="16"/>
                <w:szCs w:val="16"/>
              </w:rPr>
            </w:pPr>
            <w:moveFrom w:id="1348"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349" w:author="dugalh" w:date="2018-07-30T18:27:00Z"/>
                <w:sz w:val="16"/>
                <w:szCs w:val="16"/>
              </w:rPr>
            </w:pPr>
            <w:moveFrom w:id="1350"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351"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352"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353"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354" w:author="dugalh" w:date="2018-07-30T18:27:00Z"/>
                <w:rFonts w:cs="Arial"/>
                <w:b/>
                <w:sz w:val="16"/>
                <w:szCs w:val="16"/>
              </w:rPr>
            </w:pPr>
            <w:moveFrom w:id="1355"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356" w:author="dugalh" w:date="2018-07-30T18:27:00Z"/>
                <w:sz w:val="16"/>
                <w:szCs w:val="16"/>
              </w:rPr>
            </w:pPr>
            <w:moveFrom w:id="1357"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358"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359"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360"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361" w:author="dugalh" w:date="2018-07-30T18:27:00Z"/>
          <w:rFonts w:ascii="Arial" w:hAnsi="Arial" w:cs="Arial"/>
          <w:sz w:val="16"/>
          <w:szCs w:val="16"/>
        </w:rPr>
      </w:pPr>
      <w:moveFrom w:id="1362"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299"/>
    <w:p w14:paraId="405D4335" w14:textId="77777777" w:rsidR="0082559B" w:rsidRPr="00B44B64" w:rsidRDefault="0082559B" w:rsidP="0082559B">
      <w:pPr>
        <w:pStyle w:val="1Tablecaption"/>
        <w:rPr>
          <w:moveTo w:id="1363" w:author="dugalh" w:date="2018-07-30T18:27:00Z"/>
        </w:rPr>
      </w:pPr>
      <w:moveToRangeStart w:id="1364" w:author="dugalh" w:date="2018-07-30T18:27:00Z" w:name="move520738557"/>
      <w:moveTo w:id="1365"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moveTo>
      <w:r w:rsidR="00AD4274">
        <w:rPr>
          <w:b/>
          <w:noProof/>
        </w:rPr>
        <w:t>10</w:t>
      </w:r>
      <w:moveTo w:id="1366" w:author="dugalh" w:date="2018-07-30T18:27:00Z">
        <w:r w:rsidRPr="006C32D3">
          <w:rPr>
            <w:b/>
          </w:rPr>
          <w:fldChar w:fldCharType="end"/>
        </w:r>
        <w:r w:rsidRPr="00B44B64">
          <w:t xml:space="preserve">   Decision tree two-class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moveTo w:id="1367" w:author="dugalh" w:date="2018-07-30T18:27:00Z"/>
                <w:rFonts w:cs="Arial"/>
                <w:sz w:val="16"/>
                <w:szCs w:val="16"/>
              </w:rPr>
            </w:pPr>
          </w:p>
        </w:tc>
        <w:tc>
          <w:tcPr>
            <w:tcW w:w="1489" w:type="dxa"/>
          </w:tcPr>
          <w:p w14:paraId="69623986" w14:textId="77777777" w:rsidR="0082559B" w:rsidRPr="00B44B64" w:rsidRDefault="0082559B" w:rsidP="008F3AD0">
            <w:pPr>
              <w:spacing w:before="40" w:after="40" w:line="276" w:lineRule="auto"/>
              <w:rPr>
                <w:moveTo w:id="1368" w:author="dugalh" w:date="2018-07-30T18:27:00Z"/>
                <w:rFonts w:cs="Arial"/>
                <w:sz w:val="16"/>
                <w:szCs w:val="16"/>
              </w:rPr>
            </w:pPr>
            <w:moveTo w:id="1369" w:author="dugalh" w:date="2018-07-30T18:27:00Z">
              <w:r w:rsidRPr="00B44B64">
                <w:rPr>
                  <w:rFonts w:cs="Arial"/>
                  <w:sz w:val="16"/>
                  <w:szCs w:val="16"/>
                </w:rPr>
                <w:t>Background</w:t>
              </w:r>
            </w:moveTo>
          </w:p>
        </w:tc>
        <w:tc>
          <w:tcPr>
            <w:tcW w:w="1489" w:type="dxa"/>
          </w:tcPr>
          <w:p w14:paraId="7845C888" w14:textId="77777777" w:rsidR="0082559B" w:rsidRPr="00B44B64" w:rsidRDefault="0082559B" w:rsidP="008F3AD0">
            <w:pPr>
              <w:spacing w:before="40" w:after="40" w:line="276" w:lineRule="auto"/>
              <w:rPr>
                <w:moveTo w:id="1370" w:author="dugalh" w:date="2018-07-30T18:27:00Z"/>
                <w:rFonts w:cs="Arial"/>
                <w:sz w:val="16"/>
                <w:szCs w:val="16"/>
              </w:rPr>
            </w:pPr>
            <w:moveTo w:id="1371" w:author="dugalh" w:date="2018-07-30T18:27:00Z">
              <w:r w:rsidRPr="00B44B64">
                <w:rPr>
                  <w:rFonts w:cs="Arial"/>
                  <w:sz w:val="16"/>
                  <w:szCs w:val="16"/>
                </w:rPr>
                <w:t>Spekboom</w:t>
              </w:r>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moveTo w:id="1372" w:author="dugalh" w:date="2018-07-30T18:27:00Z"/>
                <w:rFonts w:cs="Arial"/>
                <w:sz w:val="16"/>
                <w:szCs w:val="16"/>
              </w:rPr>
            </w:pPr>
            <w:moveTo w:id="1373"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moveTo w:id="1374" w:author="dugalh" w:date="2018-07-30T18:27:00Z"/>
                <w:rFonts w:cs="Arial"/>
                <w:sz w:val="16"/>
                <w:szCs w:val="16"/>
              </w:rPr>
            </w:pPr>
            <w:moveTo w:id="1375"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moveTo w:id="1376" w:author="dugalh" w:date="2018-07-30T18:27:00Z"/>
                <w:rFonts w:cs="Arial"/>
                <w:b/>
                <w:sz w:val="16"/>
                <w:szCs w:val="16"/>
              </w:rPr>
            </w:pPr>
            <w:moveTo w:id="1377"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378" w:author="dugalh" w:date="2018-07-30T18:27:00Z"/>
                <w:sz w:val="16"/>
                <w:szCs w:val="16"/>
              </w:rPr>
            </w:pPr>
            <w:ins w:id="1379"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380" w:author="dugalh" w:date="2018-07-30T18:27:00Z"/>
                <w:sz w:val="16"/>
                <w:szCs w:val="16"/>
              </w:rPr>
            </w:pPr>
            <w:ins w:id="1381"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382" w:author="dugalh" w:date="2018-07-30T18:27:00Z"/>
                <w:sz w:val="16"/>
                <w:szCs w:val="16"/>
              </w:rPr>
            </w:pPr>
            <w:ins w:id="1383"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384" w:author="dugalh" w:date="2018-07-30T18:27:00Z"/>
                <w:sz w:val="16"/>
                <w:szCs w:val="16"/>
              </w:rPr>
            </w:pPr>
            <w:ins w:id="1385" w:author="dugalh" w:date="2018-07-30T18:32:00Z">
              <w:r w:rsidRPr="0082559B">
                <w:rPr>
                  <w:sz w:val="16"/>
                  <w:szCs w:val="16"/>
                </w:rPr>
                <w:t>98.32 ± 0.32</w:t>
              </w:r>
            </w:ins>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moveTo w:id="1386" w:author="dugalh" w:date="2018-07-30T18:27:00Z"/>
                <w:rFonts w:cs="Arial"/>
                <w:b/>
                <w:sz w:val="16"/>
                <w:szCs w:val="16"/>
              </w:rPr>
            </w:pPr>
            <w:moveTo w:id="1387" w:author="dugalh" w:date="2018-07-30T18:27:00Z">
              <w:r w:rsidRPr="00B44B64">
                <w:rPr>
                  <w:rFonts w:cs="Arial"/>
                  <w:b/>
                  <w:sz w:val="16"/>
                  <w:szCs w:val="16"/>
                </w:rPr>
                <w:t>Spekboom</w:t>
              </w:r>
            </w:moveTo>
          </w:p>
        </w:tc>
        <w:tc>
          <w:tcPr>
            <w:tcW w:w="1489" w:type="dxa"/>
            <w:vAlign w:val="top"/>
          </w:tcPr>
          <w:p w14:paraId="14DF7FAA" w14:textId="46CEAB0F" w:rsidR="0082559B" w:rsidRPr="0082559B" w:rsidRDefault="0082559B" w:rsidP="0082559B">
            <w:pPr>
              <w:rPr>
                <w:moveTo w:id="1388" w:author="dugalh" w:date="2018-07-30T18:27:00Z"/>
                <w:sz w:val="16"/>
                <w:szCs w:val="16"/>
              </w:rPr>
            </w:pPr>
            <w:ins w:id="1389"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390" w:author="dugalh" w:date="2018-07-30T18:27:00Z"/>
                <w:sz w:val="16"/>
                <w:szCs w:val="16"/>
              </w:rPr>
            </w:pPr>
            <w:ins w:id="1391"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392" w:author="dugalh" w:date="2018-07-30T18:27:00Z"/>
                <w:sz w:val="16"/>
                <w:szCs w:val="16"/>
              </w:rPr>
            </w:pPr>
            <w:ins w:id="1393"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394" w:author="dugalh" w:date="2018-07-30T18:27:00Z"/>
                <w:sz w:val="16"/>
                <w:szCs w:val="16"/>
              </w:rPr>
            </w:pPr>
            <w:ins w:id="1395" w:author="dugalh" w:date="2018-07-30T18:32:00Z">
              <w:r w:rsidRPr="0082559B">
                <w:rPr>
                  <w:sz w:val="16"/>
                  <w:szCs w:val="16"/>
                </w:rPr>
                <w:t>94.50 ± 0.53</w:t>
              </w:r>
            </w:ins>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396" w:author="dugalh" w:date="2018-07-30T18:27:00Z"/>
                <w:rFonts w:cs="Arial"/>
                <w:b/>
                <w:sz w:val="16"/>
                <w:szCs w:val="16"/>
              </w:rPr>
            </w:pPr>
            <w:moveTo w:id="1397"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398" w:author="dugalh" w:date="2018-07-30T18:27:00Z"/>
                <w:sz w:val="16"/>
                <w:szCs w:val="16"/>
              </w:rPr>
            </w:pPr>
            <w:ins w:id="1399"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00" w:author="dugalh" w:date="2018-07-30T18:27:00Z"/>
                <w:sz w:val="16"/>
                <w:szCs w:val="16"/>
              </w:rPr>
            </w:pPr>
            <w:ins w:id="1401"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02" w:author="dugalh" w:date="2018-07-30T18:27:00Z"/>
                <w:sz w:val="16"/>
                <w:szCs w:val="16"/>
              </w:rPr>
            </w:pPr>
            <w:ins w:id="1403"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04" w:author="dugalh" w:date="2018-07-30T18:27:00Z"/>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moveTo w:id="1405" w:author="dugalh" w:date="2018-07-30T18:27:00Z"/>
                <w:rFonts w:cs="Arial"/>
                <w:b/>
                <w:sz w:val="16"/>
                <w:szCs w:val="16"/>
              </w:rPr>
            </w:pPr>
            <w:moveTo w:id="1406"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8F3AD0">
            <w:pPr>
              <w:rPr>
                <w:moveTo w:id="1407" w:author="dugalh" w:date="2018-07-30T18:27:00Z"/>
                <w:sz w:val="16"/>
                <w:szCs w:val="16"/>
              </w:rPr>
            </w:pPr>
            <w:ins w:id="1408"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8F3AD0">
            <w:pPr>
              <w:rPr>
                <w:moveTo w:id="1409" w:author="dugalh" w:date="2018-07-30T18:27:00Z"/>
                <w:sz w:val="16"/>
                <w:szCs w:val="16"/>
              </w:rPr>
            </w:pPr>
            <w:ins w:id="1410"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8F3AD0">
            <w:pPr>
              <w:rPr>
                <w:moveTo w:id="1411"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8F3AD0">
            <w:pPr>
              <w:rPr>
                <w:moveTo w:id="1412" w:author="dugalh" w:date="2018-07-30T18:27:00Z"/>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moveTo w:id="1413" w:author="dugalh" w:date="2018-07-30T18:27:00Z"/>
                <w:rFonts w:cs="Arial"/>
                <w:b/>
                <w:sz w:val="16"/>
                <w:szCs w:val="16"/>
              </w:rPr>
            </w:pPr>
            <w:moveTo w:id="1414"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8F3AD0">
            <w:pPr>
              <w:rPr>
                <w:moveTo w:id="1415" w:author="dugalh" w:date="2018-07-30T18:27:00Z"/>
                <w:sz w:val="16"/>
                <w:szCs w:val="16"/>
              </w:rPr>
            </w:pPr>
            <w:ins w:id="1416" w:author="dugalh" w:date="2018-07-30T18:31:00Z">
              <w:r w:rsidRPr="0082559B">
                <w:rPr>
                  <w:sz w:val="16"/>
                  <w:szCs w:val="16"/>
                </w:rPr>
                <w:t>0.930 ± 0.006</w:t>
              </w:r>
            </w:ins>
          </w:p>
        </w:tc>
        <w:tc>
          <w:tcPr>
            <w:tcW w:w="1489" w:type="dxa"/>
            <w:vAlign w:val="top"/>
          </w:tcPr>
          <w:p w14:paraId="14EE25A9" w14:textId="77777777" w:rsidR="0082559B" w:rsidRPr="0082559B" w:rsidRDefault="0082559B" w:rsidP="008F3AD0">
            <w:pPr>
              <w:rPr>
                <w:moveTo w:id="1417" w:author="dugalh" w:date="2018-07-30T18:27:00Z"/>
                <w:sz w:val="16"/>
                <w:szCs w:val="16"/>
              </w:rPr>
            </w:pPr>
          </w:p>
        </w:tc>
        <w:tc>
          <w:tcPr>
            <w:tcW w:w="1489" w:type="dxa"/>
            <w:vAlign w:val="top"/>
          </w:tcPr>
          <w:p w14:paraId="0F27837D" w14:textId="77777777" w:rsidR="0082559B" w:rsidRPr="0082559B" w:rsidRDefault="0082559B" w:rsidP="008F3AD0">
            <w:pPr>
              <w:rPr>
                <w:moveTo w:id="1418" w:author="dugalh" w:date="2018-07-30T18:27:00Z"/>
                <w:sz w:val="16"/>
                <w:szCs w:val="16"/>
              </w:rPr>
            </w:pPr>
          </w:p>
        </w:tc>
        <w:tc>
          <w:tcPr>
            <w:tcW w:w="1489" w:type="dxa"/>
            <w:vAlign w:val="top"/>
          </w:tcPr>
          <w:p w14:paraId="79EC03A3" w14:textId="77777777" w:rsidR="0082559B" w:rsidRPr="0082559B" w:rsidRDefault="0082559B" w:rsidP="008F3AD0">
            <w:pPr>
              <w:rPr>
                <w:moveTo w:id="1419" w:author="dugalh" w:date="2018-07-30T18:27:00Z"/>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moveTo w:id="1420" w:author="dugalh" w:date="2018-07-30T18:27:00Z"/>
                <w:rFonts w:cs="Arial"/>
                <w:b/>
                <w:sz w:val="16"/>
                <w:szCs w:val="16"/>
              </w:rPr>
            </w:pPr>
            <w:moveTo w:id="1421"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8F3AD0">
            <w:pPr>
              <w:rPr>
                <w:moveTo w:id="1422" w:author="dugalh" w:date="2018-07-30T18:27:00Z"/>
                <w:sz w:val="16"/>
                <w:szCs w:val="16"/>
              </w:rPr>
            </w:pPr>
            <w:ins w:id="1423" w:author="dugalh" w:date="2018-07-30T18:31:00Z">
              <w:r w:rsidRPr="0082559B">
                <w:rPr>
                  <w:sz w:val="16"/>
                  <w:szCs w:val="16"/>
                </w:rPr>
                <w:t>3.59 ± 0.31</w:t>
              </w:r>
            </w:ins>
          </w:p>
        </w:tc>
        <w:tc>
          <w:tcPr>
            <w:tcW w:w="1489" w:type="dxa"/>
            <w:vAlign w:val="top"/>
          </w:tcPr>
          <w:p w14:paraId="4F6D14D2" w14:textId="77777777" w:rsidR="0082559B" w:rsidRPr="0082559B" w:rsidRDefault="0082559B" w:rsidP="008F3AD0">
            <w:pPr>
              <w:rPr>
                <w:moveTo w:id="1424" w:author="dugalh" w:date="2018-07-30T18:27:00Z"/>
                <w:sz w:val="16"/>
                <w:szCs w:val="16"/>
              </w:rPr>
            </w:pPr>
          </w:p>
        </w:tc>
        <w:tc>
          <w:tcPr>
            <w:tcW w:w="1489" w:type="dxa"/>
            <w:vAlign w:val="top"/>
          </w:tcPr>
          <w:p w14:paraId="26C4AEDB" w14:textId="77777777" w:rsidR="0082559B" w:rsidRPr="0082559B" w:rsidRDefault="0082559B" w:rsidP="008F3AD0">
            <w:pPr>
              <w:rPr>
                <w:moveTo w:id="1425" w:author="dugalh" w:date="2018-07-30T18:27:00Z"/>
                <w:sz w:val="16"/>
                <w:szCs w:val="16"/>
              </w:rPr>
            </w:pPr>
          </w:p>
        </w:tc>
        <w:tc>
          <w:tcPr>
            <w:tcW w:w="1489" w:type="dxa"/>
            <w:vAlign w:val="top"/>
          </w:tcPr>
          <w:p w14:paraId="6274D6FB" w14:textId="77777777" w:rsidR="0082559B" w:rsidRPr="0082559B" w:rsidRDefault="0082559B" w:rsidP="008F3AD0">
            <w:pPr>
              <w:rPr>
                <w:moveTo w:id="1426" w:author="dugalh" w:date="2018-07-30T18:27:00Z"/>
                <w:sz w:val="16"/>
                <w:szCs w:val="16"/>
              </w:rPr>
            </w:pPr>
          </w:p>
        </w:tc>
      </w:tr>
    </w:tbl>
    <w:p w14:paraId="36E05529" w14:textId="02EDCAE4" w:rsidR="0082559B" w:rsidRPr="00B44B64" w:rsidRDefault="0082559B" w:rsidP="0082559B">
      <w:pPr>
        <w:spacing w:line="360" w:lineRule="auto"/>
        <w:ind w:firstLine="720"/>
        <w:jc w:val="center"/>
        <w:rPr>
          <w:moveTo w:id="1427" w:author="dugalh" w:date="2018-07-30T18:27:00Z"/>
          <w:rFonts w:ascii="Arial" w:hAnsi="Arial" w:cs="Arial"/>
          <w:sz w:val="16"/>
          <w:szCs w:val="16"/>
        </w:rPr>
      </w:pPr>
      <w:moveTo w:id="1428"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429" w:author="dugalh" w:date="2018-07-30T23:09:00Z">
        <w:r w:rsidR="00341D0C">
          <w:rPr>
            <w:rFonts w:ascii="Arial" w:hAnsi="Arial" w:cs="Arial"/>
            <w:sz w:val="16"/>
            <w:szCs w:val="16"/>
          </w:rPr>
          <w:t>± = standard error of cross validated performance measure</w:t>
        </w:r>
      </w:ins>
      <w:ins w:id="1430" w:author="dugalh" w:date="2018-07-30T18:33:00Z">
        <w:r w:rsidR="0096173C">
          <w:rPr>
            <w:rFonts w:ascii="Arial" w:hAnsi="Arial" w:cs="Arial"/>
            <w:sz w:val="16"/>
            <w:szCs w:val="16"/>
          </w:rPr>
          <w:t xml:space="preserve">, </w:t>
        </w:r>
      </w:ins>
      <w:moveTo w:id="1431" w:author="dugalh" w:date="2018-07-30T18:27:00Z">
        <w:r w:rsidRPr="00B44B64">
          <w:rPr>
            <w:rFonts w:ascii="Arial" w:hAnsi="Arial" w:cs="Arial"/>
            <w:sz w:val="16"/>
            <w:szCs w:val="16"/>
          </w:rPr>
          <w:t>CA = Consumer’s accuracy, PA = Producer’s accuracy</w:t>
        </w:r>
      </w:moveTo>
    </w:p>
    <w:moveToRangeEnd w:id="1364"/>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432" w:name="_Ref395175360"/>
      <w:bookmarkStart w:id="1433"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D4274">
        <w:rPr>
          <w:b/>
          <w:noProof/>
        </w:rPr>
        <w:t>11</w:t>
      </w:r>
      <w:r w:rsidR="00F4774D" w:rsidRPr="006C32D3">
        <w:rPr>
          <w:b/>
        </w:rPr>
        <w:fldChar w:fldCharType="end"/>
      </w:r>
      <w:bookmarkEnd w:id="1432"/>
      <w:r w:rsidRPr="00B44B64">
        <w:t xml:space="preserve">   Decision </w:t>
      </w:r>
      <w:r w:rsidR="00CF403F" w:rsidRPr="00B44B64">
        <w:t>t</w:t>
      </w:r>
      <w:r w:rsidRPr="00B44B64">
        <w:t>ree canopy</w:t>
      </w:r>
      <w:r w:rsidR="00FA2071" w:rsidRPr="00B44B64">
        <w:t>-</w:t>
      </w:r>
      <w:r w:rsidRPr="00B44B64">
        <w:t>cover estimates</w:t>
      </w:r>
      <w:bookmarkEnd w:id="1433"/>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7C532561" w14:textId="144144E6" w:rsidR="00D5131F" w:rsidDel="00D5131F" w:rsidRDefault="00D61588" w:rsidP="000104B9">
      <w:pPr>
        <w:pStyle w:val="BodyTextIndented"/>
        <w:rPr>
          <w:del w:id="1434" w:author="dugalh" w:date="2018-08-01T19:20:00Z"/>
        </w:rPr>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end"/>
      </w:r>
      <w:r w:rsidRPr="00B44B64">
        <w:t xml:space="preserve"> </w:t>
      </w:r>
      <w:del w:id="1435" w:author="dugalh" w:date="2018-08-01T19:27:00Z">
        <w:r w:rsidRPr="00B44B64" w:rsidDel="00986929">
          <w:delText xml:space="preserve">to </w:delText>
        </w:r>
        <w:r w:rsidRPr="00B44B64" w:rsidDel="00986929">
          <w:fldChar w:fldCharType="begin"/>
        </w:r>
        <w:r w:rsidRPr="00B44B64" w:rsidDel="00986929">
          <w:delInstrText xml:space="preserve"> REF _Ref395293949 \h  \* MERGEFORMAT </w:delInstrText>
        </w:r>
        <w:r w:rsidRPr="00B44B64" w:rsidDel="00986929">
          <w:fldChar w:fldCharType="separate"/>
        </w:r>
        <w:r w:rsidR="00B31736" w:rsidRPr="00B44B64" w:rsidDel="00986929">
          <w:delText>Fig</w:delText>
        </w:r>
        <w:r w:rsidR="00B31736" w:rsidDel="00986929">
          <w:delText>.</w:delText>
        </w:r>
        <w:r w:rsidR="00B31736" w:rsidRPr="00B44B64" w:rsidDel="00986929">
          <w:rPr>
            <w:noProof/>
          </w:rPr>
          <w:delText xml:space="preserve"> </w:delText>
        </w:r>
        <w:r w:rsidR="00B31736" w:rsidDel="00986929">
          <w:rPr>
            <w:noProof/>
          </w:rPr>
          <w:delText>10</w:delText>
        </w:r>
        <w:r w:rsidRPr="00B44B64" w:rsidDel="00986929">
          <w:fldChar w:fldCharType="end"/>
        </w:r>
        <w:r w:rsidRPr="00B44B64" w:rsidDel="00986929">
          <w:delText xml:space="preserve"> </w:delText>
        </w:r>
      </w:del>
      <w:r w:rsidRPr="00B44B64">
        <w:t>show</w:t>
      </w:r>
      <w:ins w:id="1436" w:author="dugalh" w:date="2018-08-01T19:27:00Z">
        <w:r w:rsidR="00986929">
          <w:t>s</w:t>
        </w:r>
      </w:ins>
      <w:r w:rsidRPr="00B44B64">
        <w:t xml:space="preserve">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end"/>
      </w:r>
      <w:r w:rsidR="00A07E23" w:rsidRPr="00B44B64">
        <w:t>)</w:t>
      </w:r>
      <w:r w:rsidRPr="00B44B64">
        <w:t xml:space="preserve">.  </w:t>
      </w:r>
      <w:ins w:id="1437" w:author="dugalh" w:date="2018-08-02T19:33:00Z">
        <w:r w:rsidR="002F205F">
          <w:t>Spekboom boundaries</w:t>
        </w:r>
      </w:ins>
      <w:ins w:id="1438" w:author="dugalh" w:date="2018-08-02T19:38:00Z">
        <w:r w:rsidR="005A714E">
          <w:t>,</w:t>
        </w:r>
      </w:ins>
      <w:ins w:id="1439" w:author="dugalh" w:date="2018-08-02T19:33:00Z">
        <w:r w:rsidR="002F205F">
          <w:t xml:space="preserve"> shown in blue</w:t>
        </w:r>
      </w:ins>
      <w:ins w:id="1440" w:author="dugalh" w:date="2018-08-02T19:38:00Z">
        <w:r w:rsidR="005A714E">
          <w:t>,</w:t>
        </w:r>
      </w:ins>
      <w:ins w:id="1441" w:author="dugalh" w:date="2018-08-02T19:33:00Z">
        <w:r w:rsidR="002F205F">
          <w:t xml:space="preserve"> are overlaid on color-infrared (CIR) aerial imagery.  </w:t>
        </w:r>
      </w:ins>
      <w:ins w:id="1442" w:author="dugalh" w:date="2018-08-02T18:52:00Z">
        <w:r w:rsidR="00D4102C">
          <w:fldChar w:fldCharType="begin"/>
        </w:r>
        <w:r w:rsidR="00D4102C">
          <w:instrText xml:space="preserve"> REF _Ref520999298 \h </w:instrText>
        </w:r>
      </w:ins>
      <w:r w:rsidR="00D4102C">
        <w:fldChar w:fldCharType="separate"/>
      </w:r>
      <w:ins w:id="1443" w:author="dugalh" w:date="2018-08-02T18:49:00Z">
        <w:r w:rsidR="00AD4274">
          <w:t>Fig</w:t>
        </w:r>
      </w:ins>
      <w:ins w:id="1444" w:author="dugalh" w:date="2018-08-02T18:50:00Z">
        <w:r w:rsidR="00AD4274">
          <w:t>.</w:t>
        </w:r>
      </w:ins>
      <w:ins w:id="1445" w:author="dugalh" w:date="2018-08-02T18:49:00Z">
        <w:r w:rsidR="00AD4274">
          <w:t xml:space="preserve"> </w:t>
        </w:r>
      </w:ins>
      <w:r w:rsidR="00AD4274">
        <w:rPr>
          <w:noProof/>
        </w:rPr>
        <w:t>8</w:t>
      </w:r>
      <w:ins w:id="1446" w:author="dugalh" w:date="2018-08-02T18:52:00Z">
        <w:r w:rsidR="00D4102C">
          <w:fldChar w:fldCharType="end"/>
        </w:r>
        <w:r w:rsidR="00D4102C">
          <w:t xml:space="preserve"> shows the final Spekboom canopy cover map of the study area</w:t>
        </w:r>
      </w:ins>
      <w:ins w:id="1447" w:author="dugalh" w:date="2018-08-02T18:55:00Z">
        <w:r w:rsidR="00CF0708">
          <w:t xml:space="preserve"> </w:t>
        </w:r>
      </w:ins>
      <w:ins w:id="1448" w:author="dugalh" w:date="2018-08-02T18:58:00Z">
        <w:r w:rsidR="00CF0708">
          <w:t>(</w:t>
        </w:r>
      </w:ins>
      <w:ins w:id="1449" w:author="dugalh" w:date="2018-08-02T18:56:00Z">
        <w:r w:rsidR="00CF0708">
          <w:t xml:space="preserve">the </w:t>
        </w:r>
      </w:ins>
      <w:ins w:id="1450" w:author="dugalh" w:date="2018-08-02T18:58:00Z">
        <w:r w:rsidR="00CF0708">
          <w:t xml:space="preserve">vegetation map of </w:t>
        </w:r>
        <w:r w:rsidR="00CF0708" w:rsidRPr="00B44B64">
          <w:fldChar w:fldCharType="begin" w:fldLock="1"/>
        </w:r>
        <w:r w:rsidR="00CF070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B44B64">
          <w:fldChar w:fldCharType="separate"/>
        </w:r>
        <w:r w:rsidR="00CF0708" w:rsidRPr="00B44B64">
          <w:rPr>
            <w:noProof/>
            <w:lang w:eastAsia="en-ZA"/>
          </w:rPr>
          <w:t>Vlok, Cowling and Wolf</w:t>
        </w:r>
        <w:r w:rsidR="00CF0708" w:rsidRPr="00B44B64">
          <w:rPr>
            <w:lang w:eastAsia="en-ZA"/>
          </w:rPr>
          <w:fldChar w:fldCharType="end"/>
        </w:r>
        <w:r w:rsidR="00CF0708" w:rsidRPr="00B44B64">
          <w:rPr>
            <w:lang w:eastAsia="en-ZA"/>
          </w:rPr>
          <w:fldChar w:fldCharType="begin" w:fldLock="1"/>
        </w:r>
        <w:r w:rsidR="00CF0708">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B44B64">
          <w:rPr>
            <w:lang w:eastAsia="en-ZA"/>
          </w:rPr>
          <w:fldChar w:fldCharType="separate"/>
        </w:r>
        <w:r w:rsidR="00CF0708" w:rsidRPr="00B44B64">
          <w:rPr>
            <w:noProof/>
            <w:vertAlign w:val="superscript"/>
            <w:lang w:eastAsia="en-ZA"/>
          </w:rPr>
          <w:t>1</w:t>
        </w:r>
        <w:r w:rsidR="00CF0708" w:rsidRPr="00B44B64">
          <w:rPr>
            <w:lang w:eastAsia="en-ZA"/>
          </w:rPr>
          <w:fldChar w:fldCharType="end"/>
        </w:r>
      </w:ins>
      <w:ins w:id="1451" w:author="dugalh" w:date="2018-08-02T18:59:00Z">
        <w:r w:rsidR="00CF0708">
          <w:rPr>
            <w:lang w:eastAsia="en-ZA"/>
          </w:rPr>
          <w:t xml:space="preserve"> was used to mask areas not supporting Spekboom</w:t>
        </w:r>
      </w:ins>
      <w:ins w:id="1452" w:author="dugalh" w:date="2018-08-02T18:58:00Z">
        <w:r w:rsidR="00CF0708">
          <w:rPr>
            <w:lang w:eastAsia="en-ZA"/>
          </w:rPr>
          <w:t>)</w:t>
        </w:r>
      </w:ins>
      <w:ins w:id="1453" w:author="dugalh" w:date="2018-08-02T18:52:00Z">
        <w:r w:rsidR="00D4102C">
          <w:t>.</w:t>
        </w:r>
      </w:ins>
    </w:p>
    <w:p w14:paraId="01073743" w14:textId="77777777" w:rsidR="00D5131F" w:rsidRDefault="00D5131F" w:rsidP="009F7D08">
      <w:pPr>
        <w:pStyle w:val="BodyTextIndented"/>
        <w:keepNext/>
        <w:spacing w:line="240" w:lineRule="auto"/>
        <w:jc w:val="center"/>
        <w:rPr>
          <w:ins w:id="1454" w:author="dugalh" w:date="2018-08-01T19:22:00Z"/>
        </w:rPr>
      </w:pPr>
      <w:ins w:id="1455" w:author="dugalh" w:date="2018-08-01T19:20:00Z">
        <w:r>
          <w:rPr>
            <w:noProof/>
            <w:lang w:val="en-GB" w:eastAsia="en-GB"/>
          </w:rPr>
          <w:lastRenderedPageBreak/>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ins>
    </w:p>
    <w:p w14:paraId="47B36475" w14:textId="62E30EB3" w:rsidR="00D5131F" w:rsidRPr="00D5131F" w:rsidRDefault="00D5131F" w:rsidP="00D5131F">
      <w:pPr>
        <w:pStyle w:val="Caption"/>
        <w:jc w:val="center"/>
        <w:rPr>
          <w:ins w:id="1456" w:author="dugalh" w:date="2018-08-01T19:20:00Z"/>
          <w:b w:val="0"/>
        </w:rPr>
      </w:pPr>
      <w:bookmarkStart w:id="1457" w:name="_Toc521505429"/>
      <w:ins w:id="1458" w:author="dugalh" w:date="2018-08-01T19:22:00Z">
        <w:r>
          <w:t xml:space="preserve">Fig. </w:t>
        </w:r>
        <w:r>
          <w:fldChar w:fldCharType="begin"/>
        </w:r>
        <w:r>
          <w:instrText xml:space="preserve"> SEQ Figure \* ARABIC </w:instrText>
        </w:r>
      </w:ins>
      <w:r>
        <w:fldChar w:fldCharType="separate"/>
      </w:r>
      <w:r w:rsidR="00AD4274">
        <w:rPr>
          <w:noProof/>
        </w:rPr>
        <w:t>7</w:t>
      </w:r>
      <w:ins w:id="1459" w:author="dugalh" w:date="2018-08-01T19:22:00Z">
        <w:r>
          <w:fldChar w:fldCharType="end"/>
        </w:r>
        <w:r>
          <w:t xml:space="preserve">   </w:t>
        </w:r>
        <w:r w:rsidRPr="00D5131F">
          <w:rPr>
            <w:b w:val="0"/>
          </w:rPr>
          <w:t xml:space="preserve">Example canopy cover maps </w:t>
        </w:r>
      </w:ins>
      <w:ins w:id="1460" w:author="dugalh" w:date="2018-08-01T19:25:00Z">
        <w:r>
          <w:rPr>
            <w:b w:val="0"/>
          </w:rPr>
          <w:t xml:space="preserve">showing Spekboom boundaries </w:t>
        </w:r>
      </w:ins>
      <w:ins w:id="1461" w:author="dugalh" w:date="2018-08-01T19:33:00Z">
        <w:r w:rsidR="009F7D08">
          <w:rPr>
            <w:b w:val="0"/>
          </w:rPr>
          <w:t>(</w:t>
        </w:r>
      </w:ins>
      <w:ins w:id="1462" w:author="dugalh" w:date="2018-08-01T19:23:00Z">
        <w:r>
          <w:rPr>
            <w:b w:val="0"/>
          </w:rPr>
          <w:t xml:space="preserve">a) </w:t>
        </w:r>
        <w:r w:rsidRPr="006C32D3">
          <w:rPr>
            <w:b w:val="0"/>
          </w:rPr>
          <w:t>Matjiesvlei (Habitat: arid thicket with spekboom)</w:t>
        </w:r>
        <w:r>
          <w:rPr>
            <w:b w:val="0"/>
          </w:rPr>
          <w:t>, b</w:t>
        </w:r>
      </w:ins>
      <w:ins w:id="1463" w:author="dugalh" w:date="2018-08-01T19:22:00Z">
        <w:r w:rsidRPr="00D5131F">
          <w:rPr>
            <w:b w:val="0"/>
          </w:rPr>
          <w:t xml:space="preserve">) </w:t>
        </w:r>
      </w:ins>
      <w:ins w:id="1464" w:author="dugalh" w:date="2018-08-01T19:23:00Z">
        <w:r w:rsidRPr="006C32D3">
          <w:rPr>
            <w:b w:val="0"/>
          </w:rPr>
          <w:t>Groenfontein (Habitat: valley thicket with spekboom)</w:t>
        </w:r>
        <w:r w:rsidR="009F7D08">
          <w:rPr>
            <w:b w:val="0"/>
          </w:rPr>
          <w:t>;</w:t>
        </w:r>
        <w:r>
          <w:rPr>
            <w:b w:val="0"/>
          </w:rPr>
          <w:t xml:space="preserve"> </w:t>
        </w:r>
      </w:ins>
      <w:ins w:id="1465" w:author="dugalh" w:date="2018-08-01T19:33:00Z">
        <w:r w:rsidR="009F7D08">
          <w:rPr>
            <w:b w:val="0"/>
          </w:rPr>
          <w:t>(</w:t>
        </w:r>
      </w:ins>
      <w:ins w:id="1466" w:author="dugalh" w:date="2018-08-01T19:25:00Z">
        <w:r>
          <w:rPr>
            <w:b w:val="0"/>
          </w:rPr>
          <w:t xml:space="preserve">c) </w:t>
        </w:r>
        <w:r w:rsidRPr="006C32D3">
          <w:rPr>
            <w:b w:val="0"/>
          </w:rPr>
          <w:t>Rooiberg (Habitat: arid thicket with spekboom and fynbos mosaic)</w:t>
        </w:r>
      </w:ins>
      <w:ins w:id="1467" w:author="dugalh" w:date="2018-08-01T19:26:00Z">
        <w:r w:rsidR="009F7D08">
          <w:rPr>
            <w:b w:val="0"/>
          </w:rPr>
          <w:t>; and</w:t>
        </w:r>
        <w:r>
          <w:rPr>
            <w:b w:val="0"/>
          </w:rPr>
          <w:t xml:space="preserve"> </w:t>
        </w:r>
      </w:ins>
      <w:ins w:id="1468" w:author="dugalh" w:date="2018-08-01T19:33:00Z">
        <w:r w:rsidR="009F7D08">
          <w:rPr>
            <w:b w:val="0"/>
          </w:rPr>
          <w:t>(</w:t>
        </w:r>
      </w:ins>
      <w:ins w:id="1469" w:author="dugalh" w:date="2018-08-01T19:26:00Z">
        <w:r>
          <w:rPr>
            <w:b w:val="0"/>
          </w:rPr>
          <w:t xml:space="preserve">d) </w:t>
        </w:r>
        <w:r w:rsidRPr="006C32D3">
          <w:rPr>
            <w:b w:val="0"/>
          </w:rPr>
          <w:t>Grootkop (Habitat: arid thicket with spekboom and succulent Karoo mosaic)</w:t>
        </w:r>
      </w:ins>
      <w:bookmarkEnd w:id="1457"/>
    </w:p>
    <w:p w14:paraId="40580572" w14:textId="15F104EA" w:rsidR="00164402" w:rsidRPr="00B44B64" w:rsidDel="00D5131F" w:rsidRDefault="00164402" w:rsidP="00D61588">
      <w:pPr>
        <w:spacing w:line="360" w:lineRule="auto"/>
        <w:jc w:val="both"/>
        <w:rPr>
          <w:del w:id="1470" w:author="dugalh" w:date="2018-08-01T19:20:00Z"/>
        </w:rPr>
      </w:pPr>
    </w:p>
    <w:p w14:paraId="1E7F5247" w14:textId="500AB253" w:rsidR="00D61588" w:rsidRPr="00B44B64" w:rsidDel="00D5131F" w:rsidRDefault="00D9072B" w:rsidP="006C32D3">
      <w:pPr>
        <w:jc w:val="center"/>
        <w:rPr>
          <w:del w:id="1471" w:author="dugalh" w:date="2018-08-01T19:27:00Z"/>
        </w:rPr>
      </w:pPr>
      <w:del w:id="1472" w:author="dugalh" w:date="2018-08-01T19:27:00Z">
        <w:r w:rsidRPr="00B44B64" w:rsidDel="00D5131F">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15843F78" w14:textId="74A07EBF" w:rsidR="00D61588" w:rsidRPr="006C32D3" w:rsidDel="00D5131F" w:rsidRDefault="00D61588" w:rsidP="006C32D3">
      <w:pPr>
        <w:pStyle w:val="Caption"/>
        <w:jc w:val="center"/>
        <w:rPr>
          <w:del w:id="1473" w:author="dugalh" w:date="2018-08-01T19:27:00Z"/>
          <w:b w:val="0"/>
        </w:rPr>
      </w:pPr>
      <w:bookmarkStart w:id="1474" w:name="_Ref395293945"/>
      <w:bookmarkStart w:id="1475" w:name="_Toc448324369"/>
      <w:del w:id="1476"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7</w:delText>
        </w:r>
        <w:r w:rsidR="00F4774D" w:rsidRPr="00B44B64" w:rsidDel="00D5131F">
          <w:rPr>
            <w:b w:val="0"/>
            <w:bCs w:val="0"/>
          </w:rPr>
          <w:fldChar w:fldCharType="end"/>
        </w:r>
        <w:bookmarkEnd w:id="1474"/>
        <w:r w:rsidRPr="006C32D3" w:rsidDel="00D5131F">
          <w:rPr>
            <w:b w:val="0"/>
          </w:rPr>
          <w:delText xml:space="preserve">  Groenfontein classification (Habitat: valley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475"/>
      </w:del>
    </w:p>
    <w:p w14:paraId="0D8391A0" w14:textId="52CAAC80" w:rsidR="00D61588" w:rsidRPr="00B44B64" w:rsidDel="00D5131F" w:rsidRDefault="00D61588" w:rsidP="00D61588">
      <w:pPr>
        <w:rPr>
          <w:del w:id="1477" w:author="dugalh" w:date="2018-08-01T19:27:00Z"/>
        </w:rPr>
      </w:pPr>
    </w:p>
    <w:p w14:paraId="0B764EFE" w14:textId="2F31C1EA" w:rsidR="00D61588" w:rsidRPr="00B44B64" w:rsidDel="00D5131F" w:rsidRDefault="00D9072B" w:rsidP="006C32D3">
      <w:pPr>
        <w:jc w:val="center"/>
        <w:rPr>
          <w:del w:id="1478" w:author="dugalh" w:date="2018-08-01T19:27:00Z"/>
        </w:rPr>
      </w:pPr>
      <w:del w:id="1479" w:author="dugalh" w:date="2018-08-01T19:27:00Z">
        <w:r w:rsidRPr="00B44B64" w:rsidDel="00D5131F">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4C10BA9" w14:textId="183A7BE9" w:rsidR="00D61588" w:rsidRPr="006C32D3" w:rsidDel="00D5131F" w:rsidRDefault="00D61588" w:rsidP="006C32D3">
      <w:pPr>
        <w:pStyle w:val="Caption"/>
        <w:jc w:val="center"/>
        <w:rPr>
          <w:del w:id="1480" w:author="dugalh" w:date="2018-08-01T19:27:00Z"/>
          <w:b w:val="0"/>
        </w:rPr>
      </w:pPr>
      <w:bookmarkStart w:id="1481" w:name="_Toc448324370"/>
      <w:del w:id="1482"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8</w:delText>
        </w:r>
        <w:r w:rsidR="00F4774D" w:rsidRPr="00B44B64" w:rsidDel="00D5131F">
          <w:rPr>
            <w:b w:val="0"/>
            <w:bCs w:val="0"/>
          </w:rPr>
          <w:fldChar w:fldCharType="end"/>
        </w:r>
        <w:r w:rsidRPr="006C32D3" w:rsidDel="00D5131F">
          <w:rPr>
            <w:b w:val="0"/>
          </w:rPr>
          <w:delText xml:space="preserve">  Matjiesvlei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w:delText>
        </w:r>
        <w:bookmarkEnd w:id="1481"/>
      </w:del>
    </w:p>
    <w:p w14:paraId="0CE944BD" w14:textId="3C0BBB6F" w:rsidR="00D61588" w:rsidRPr="00B44B64" w:rsidDel="00D5131F" w:rsidRDefault="00D61588" w:rsidP="00D61588">
      <w:pPr>
        <w:rPr>
          <w:del w:id="1483" w:author="dugalh" w:date="2018-08-01T19:27:00Z"/>
        </w:rPr>
      </w:pPr>
    </w:p>
    <w:p w14:paraId="6BFEC12D" w14:textId="2A58E634" w:rsidR="00D61588" w:rsidRPr="00B44B64" w:rsidDel="00D5131F" w:rsidRDefault="00D9072B" w:rsidP="00D61588">
      <w:pPr>
        <w:rPr>
          <w:del w:id="1484" w:author="dugalh" w:date="2018-08-01T19:27:00Z"/>
        </w:rPr>
      </w:pPr>
      <w:del w:id="1485" w:author="dugalh" w:date="2018-08-01T19:27:00Z">
        <w:r w:rsidRPr="00B44B64" w:rsidDel="00D5131F">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2745D63B" w14:textId="095A644E" w:rsidR="00D61588" w:rsidRPr="006C32D3" w:rsidDel="00D5131F" w:rsidRDefault="00D61588" w:rsidP="00BC6A85">
      <w:pPr>
        <w:pStyle w:val="Caption"/>
        <w:jc w:val="center"/>
        <w:rPr>
          <w:del w:id="1486" w:author="dugalh" w:date="2018-08-01T19:27:00Z"/>
          <w:b w:val="0"/>
        </w:rPr>
      </w:pPr>
      <w:bookmarkStart w:id="1487" w:name="_Toc448324371"/>
      <w:del w:id="1488"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9</w:delText>
        </w:r>
        <w:r w:rsidR="00F4774D" w:rsidRPr="00B44B64" w:rsidDel="00D5131F">
          <w:rPr>
            <w:b w:val="0"/>
            <w:bCs w:val="0"/>
          </w:rPr>
          <w:fldChar w:fldCharType="end"/>
        </w:r>
        <w:r w:rsidRPr="00B44B64" w:rsidDel="00D5131F">
          <w:delText xml:space="preserve">  </w:delText>
        </w:r>
        <w:r w:rsidRPr="006C32D3" w:rsidDel="00D5131F">
          <w:rPr>
            <w:b w:val="0"/>
          </w:rPr>
          <w:delText xml:space="preserve">Rooiberg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f</w:delText>
        </w:r>
        <w:r w:rsidRPr="006C32D3" w:rsidDel="00D5131F">
          <w:rPr>
            <w:b w:val="0"/>
          </w:rPr>
          <w:delText>ynbos mosaic)</w:delText>
        </w:r>
        <w:bookmarkEnd w:id="1487"/>
      </w:del>
    </w:p>
    <w:p w14:paraId="3D386B14" w14:textId="34948D11" w:rsidR="00D61588" w:rsidRPr="00B44B64" w:rsidDel="00D5131F" w:rsidRDefault="00D61588" w:rsidP="00D61588">
      <w:pPr>
        <w:rPr>
          <w:del w:id="1489" w:author="dugalh" w:date="2018-08-01T19:27:00Z"/>
        </w:rPr>
      </w:pPr>
    </w:p>
    <w:p w14:paraId="3870A958" w14:textId="5E3AC882" w:rsidR="00D61588" w:rsidRPr="00B44B64" w:rsidDel="00D5131F" w:rsidRDefault="009F2AC0" w:rsidP="006C32D3">
      <w:pPr>
        <w:keepNext/>
        <w:keepLines/>
        <w:jc w:val="center"/>
        <w:rPr>
          <w:del w:id="1490" w:author="dugalh" w:date="2018-08-01T19:27:00Z"/>
        </w:rPr>
      </w:pPr>
      <w:del w:id="1491" w:author="dugalh" w:date="2018-08-01T19:27:00Z">
        <w:r w:rsidRPr="00B44B64" w:rsidDel="00D5131F">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del>
    </w:p>
    <w:p w14:paraId="551D6EF5" w14:textId="75B211E1" w:rsidR="00D61588" w:rsidRPr="006C32D3" w:rsidDel="00D5131F" w:rsidRDefault="00D61588" w:rsidP="006C32D3">
      <w:pPr>
        <w:pStyle w:val="Caption"/>
        <w:jc w:val="center"/>
        <w:rPr>
          <w:del w:id="1492" w:author="dugalh" w:date="2018-08-01T19:27:00Z"/>
          <w:b w:val="0"/>
        </w:rPr>
      </w:pPr>
      <w:bookmarkStart w:id="1493" w:name="_Ref395293949"/>
      <w:bookmarkStart w:id="1494" w:name="_Toc448324372"/>
      <w:del w:id="1495" w:author="dugalh" w:date="2018-08-01T19:27:00Z">
        <w:r w:rsidRPr="00B44B64" w:rsidDel="00D5131F">
          <w:delText>Fig</w:delText>
        </w:r>
        <w:r w:rsidR="006C32D3" w:rsidDel="00D5131F">
          <w:delText>.</w:delText>
        </w:r>
        <w:r w:rsidRPr="00B44B64" w:rsidDel="00D5131F">
          <w:delText xml:space="preserve"> </w:delText>
        </w:r>
        <w:r w:rsidR="00F4774D" w:rsidRPr="00B44B64" w:rsidDel="00D5131F">
          <w:rPr>
            <w:b w:val="0"/>
            <w:bCs w:val="0"/>
          </w:rPr>
          <w:fldChar w:fldCharType="begin"/>
        </w:r>
        <w:r w:rsidR="00F4774D" w:rsidRPr="00B44B64" w:rsidDel="00D5131F">
          <w:delInstrText xml:space="preserve"> SEQ Figure \* ARABIC </w:delInstrText>
        </w:r>
        <w:r w:rsidR="00F4774D" w:rsidRPr="00B44B64" w:rsidDel="00D5131F">
          <w:rPr>
            <w:b w:val="0"/>
            <w:bCs w:val="0"/>
          </w:rPr>
          <w:fldChar w:fldCharType="separate"/>
        </w:r>
        <w:r w:rsidR="00B31736" w:rsidDel="00D5131F">
          <w:rPr>
            <w:noProof/>
          </w:rPr>
          <w:delText>10</w:delText>
        </w:r>
        <w:r w:rsidR="00F4774D" w:rsidRPr="00B44B64" w:rsidDel="00D5131F">
          <w:rPr>
            <w:b w:val="0"/>
            <w:bCs w:val="0"/>
          </w:rPr>
          <w:fldChar w:fldCharType="end"/>
        </w:r>
        <w:bookmarkEnd w:id="1493"/>
        <w:r w:rsidRPr="006C32D3" w:rsidDel="00D5131F">
          <w:rPr>
            <w:b w:val="0"/>
          </w:rPr>
          <w:delText xml:space="preserve">  Grootkop classification (Habitat: arid thicket with </w:delText>
        </w:r>
        <w:r w:rsidR="006D799B" w:rsidRPr="006C32D3" w:rsidDel="00D5131F">
          <w:rPr>
            <w:b w:val="0"/>
          </w:rPr>
          <w:delText>s</w:delText>
        </w:r>
        <w:r w:rsidR="0084644E" w:rsidRPr="006C32D3" w:rsidDel="00D5131F">
          <w:rPr>
            <w:b w:val="0"/>
          </w:rPr>
          <w:delText>pekboom</w:delText>
        </w:r>
        <w:r w:rsidRPr="006C32D3" w:rsidDel="00D5131F">
          <w:rPr>
            <w:b w:val="0"/>
          </w:rPr>
          <w:delText xml:space="preserve"> and </w:delText>
        </w:r>
        <w:r w:rsidR="006D799B" w:rsidRPr="006C32D3" w:rsidDel="00D5131F">
          <w:rPr>
            <w:b w:val="0"/>
          </w:rPr>
          <w:delText>s</w:delText>
        </w:r>
        <w:r w:rsidRPr="006C32D3" w:rsidDel="00D5131F">
          <w:rPr>
            <w:b w:val="0"/>
          </w:rPr>
          <w:delText>ucculent Karoo mosaic)</w:delText>
        </w:r>
        <w:bookmarkEnd w:id="1494"/>
      </w:del>
    </w:p>
    <w:p w14:paraId="65368C9C" w14:textId="77777777" w:rsidR="00D61588" w:rsidRDefault="00D61588" w:rsidP="00D61588">
      <w:pPr>
        <w:rPr>
          <w:ins w:id="1496" w:author="dugalh" w:date="2018-08-02T18:45:00Z"/>
        </w:rPr>
      </w:pPr>
    </w:p>
    <w:p w14:paraId="21B34D09" w14:textId="77777777" w:rsidR="00D4102C" w:rsidRDefault="00D4102C" w:rsidP="00D4102C">
      <w:pPr>
        <w:keepNext/>
        <w:jc w:val="center"/>
        <w:rPr>
          <w:ins w:id="1497" w:author="dugalh" w:date="2018-08-02T18:49:00Z"/>
        </w:rPr>
      </w:pPr>
      <w:ins w:id="1498" w:author="dugalh" w:date="2018-08-02T18:49:00Z">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ins>
    </w:p>
    <w:p w14:paraId="6B56B5FA" w14:textId="3B5AD1B0" w:rsidR="00D4102C" w:rsidRPr="00B44B64" w:rsidRDefault="00D4102C" w:rsidP="00D4102C">
      <w:pPr>
        <w:pStyle w:val="Caption"/>
        <w:jc w:val="center"/>
      </w:pPr>
      <w:bookmarkStart w:id="1499" w:name="_Ref520999298"/>
      <w:bookmarkStart w:id="1500" w:name="_Toc521505430"/>
      <w:ins w:id="1501" w:author="dugalh" w:date="2018-08-02T18:49:00Z">
        <w:r>
          <w:t>Fig</w:t>
        </w:r>
      </w:ins>
      <w:ins w:id="1502" w:author="dugalh" w:date="2018-08-02T18:50:00Z">
        <w:r>
          <w:t>.</w:t>
        </w:r>
      </w:ins>
      <w:ins w:id="1503" w:author="dugalh" w:date="2018-08-02T18:49:00Z">
        <w:r>
          <w:t xml:space="preserve"> </w:t>
        </w:r>
        <w:r>
          <w:fldChar w:fldCharType="begin"/>
        </w:r>
        <w:r>
          <w:instrText xml:space="preserve"> SEQ Figure \* ARABIC </w:instrText>
        </w:r>
      </w:ins>
      <w:r>
        <w:fldChar w:fldCharType="separate"/>
      </w:r>
      <w:r w:rsidR="00AD4274">
        <w:rPr>
          <w:noProof/>
        </w:rPr>
        <w:t>8</w:t>
      </w:r>
      <w:ins w:id="1504" w:author="dugalh" w:date="2018-08-02T18:49:00Z">
        <w:r>
          <w:fldChar w:fldCharType="end"/>
        </w:r>
      </w:ins>
      <w:bookmarkEnd w:id="1499"/>
      <w:ins w:id="1505" w:author="dugalh" w:date="2018-08-02T18:50:00Z">
        <w:r>
          <w:t xml:space="preserve">   Global Spekboom canopy cover map</w:t>
        </w:r>
      </w:ins>
      <w:bookmarkEnd w:id="1500"/>
    </w:p>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w:t>
      </w:r>
      <w:r w:rsidRPr="00B44B64">
        <w:lastRenderedPageBreak/>
        <w:t xml:space="preserve">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FFEFD1A"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end"/>
      </w:r>
      <w:r w:rsidR="0038598A" w:rsidRPr="00B44B64">
        <w:t>)</w:t>
      </w:r>
      <w:r w:rsidRPr="00B44B64">
        <w:t xml:space="preserve">.  The excellent performance of a </w:t>
      </w:r>
      <w:r w:rsidRPr="00B44B64">
        <w:lastRenderedPageBreak/>
        <w:t xml:space="preserve">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ins w:id="1506" w:author="dugalh" w:date="2018-07-31T11:56:00Z">
        <w:r w:rsidR="00D96BFC">
          <w:t>The c</w:t>
        </w:r>
      </w:ins>
      <w:ins w:id="1507" w:author="dugalh" w:date="2018-07-31T11:55:00Z">
        <w:r w:rsidR="00D96BFC">
          <w:t>lassifier p</w:t>
        </w:r>
      </w:ins>
      <w:ins w:id="1508" w:author="dugalh" w:date="2018-07-31T11:54:00Z">
        <w:r w:rsidR="00D96BFC">
          <w:t xml:space="preserve">erformance variability </w:t>
        </w:r>
      </w:ins>
      <w:ins w:id="1509" w:author="dugalh" w:date="2018-07-31T11:55:00Z">
        <w:r w:rsidR="00D96BFC">
          <w:t>on</w:t>
        </w:r>
      </w:ins>
      <w:ins w:id="1510" w:author="dugalh" w:date="2018-07-31T11:54:00Z">
        <w:r w:rsidR="00D96BFC">
          <w:t xml:space="preserve"> the labeled pixel data</w:t>
        </w:r>
      </w:ins>
      <w:ins w:id="1511" w:author="dugalh" w:date="2018-07-31T11:53:00Z">
        <w:r w:rsidR="00D96BFC">
          <w:t xml:space="preserve"> </w:t>
        </w:r>
      </w:ins>
      <w:ins w:id="1512" w:author="dugalh" w:date="2018-07-31T11:55:00Z">
        <w:r w:rsidR="00D96BFC">
          <w:t xml:space="preserve">was low in general, </w:t>
        </w:r>
      </w:ins>
      <w:ins w:id="1513" w:author="dugalh" w:date="2018-07-31T11:56:00Z">
        <w:r w:rsidR="00D96BFC">
          <w:t xml:space="preserve">as evidenced by the standard errors in </w:t>
        </w:r>
        <w:r w:rsidR="00D96BFC" w:rsidRPr="00B44B64">
          <w:fldChar w:fldCharType="begin"/>
        </w:r>
        <w:r w:rsidR="00D96BFC" w:rsidRPr="00B44B64">
          <w:instrText xml:space="preserve"> REF _Ref394945112 \h  \* MERGEFORMAT </w:instrText>
        </w:r>
      </w:ins>
      <w:ins w:id="1514" w:author="dugalh" w:date="2018-07-31T11:56:00Z">
        <w:r w:rsidR="00D96BFC" w:rsidRPr="00B44B64">
          <w:fldChar w:fldCharType="end"/>
        </w:r>
      </w:ins>
      <w:ins w:id="1515" w:author="dugalh" w:date="2018-07-31T12:24:00Z">
        <w:r w:rsidR="00CD3CB8">
          <w:t>, with t</w:t>
        </w:r>
      </w:ins>
      <w:ins w:id="1516" w:author="dugalh" w:date="2018-07-31T11:56:00Z">
        <w:r w:rsidR="00D96BFC">
          <w:t xml:space="preserve">he SVM </w:t>
        </w:r>
      </w:ins>
      <w:ins w:id="1517" w:author="dugalh" w:date="2018-07-31T12:24:00Z">
        <w:r w:rsidR="00CD3CB8">
          <w:t>producing the highest variability of the tested classifiers</w:t>
        </w:r>
      </w:ins>
      <w:ins w:id="1518" w:author="dugalh" w:date="2018-07-31T11:55:00Z">
        <w:r w:rsidR="00D96BFC">
          <w:t>.</w:t>
        </w:r>
      </w:ins>
    </w:p>
    <w:p w14:paraId="5A567B42" w14:textId="2628FE5F"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w:t>
      </w:r>
      <w:del w:id="1519" w:author="dugalh" w:date="2018-07-30T23:09:00Z">
        <w:r w:rsidRPr="00B44B64" w:rsidDel="00F41037">
          <w:delText xml:space="preserve">second </w:delText>
        </w:r>
      </w:del>
      <w:r w:rsidRPr="00B44B64">
        <w:t>fastest option</w:t>
      </w:r>
      <w:ins w:id="1520" w:author="dugalh" w:date="2018-07-31T11:51:00Z">
        <w:r w:rsidR="00585595">
          <w:t xml:space="preserve"> (see </w:t>
        </w:r>
        <w:r w:rsidR="00585595">
          <w:fldChar w:fldCharType="begin"/>
        </w:r>
        <w:r w:rsidR="00585595">
          <w:instrText xml:space="preserve"> REF _Ref520753869 \h </w:instrText>
        </w:r>
      </w:ins>
      <w:r w:rsidR="00585595">
        <w:fldChar w:fldCharType="separate"/>
      </w:r>
      <w:ins w:id="1521" w:author="dugalh" w:date="2018-07-30T22:19:00Z">
        <w:r w:rsidR="00AD4274">
          <w:t xml:space="preserve">Table </w:t>
        </w:r>
      </w:ins>
      <w:r w:rsidR="00AD4274">
        <w:rPr>
          <w:noProof/>
        </w:rPr>
        <w:t>8</w:t>
      </w:r>
      <w:ins w:id="1522" w:author="dugalh" w:date="2018-07-31T11:51:00Z">
        <w:r w:rsidR="00585595">
          <w:fldChar w:fldCharType="end"/>
        </w:r>
        <w:r w:rsidR="00585595">
          <w:t>)</w:t>
        </w:r>
      </w:ins>
      <w:del w:id="1523" w:author="dugalh" w:date="2018-07-30T23:10:00Z">
        <w:r w:rsidRPr="00B44B64" w:rsidDel="00F41037">
          <w:delText xml:space="preserve">, being marginally slower than the Bayes </w:delText>
        </w:r>
        <w:r w:rsidR="009509DA" w:rsidRPr="00B44B64" w:rsidDel="00F41037">
          <w:delText>n</w:delText>
        </w:r>
        <w:r w:rsidRPr="00B44B64" w:rsidDel="00F41037">
          <w:delText>ormal classifier</w:delText>
        </w:r>
      </w:del>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0AAE8863"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end"/>
      </w:r>
      <w:r w:rsidR="00D52290" w:rsidRPr="00B44B64">
        <w:t xml:space="preserve"> </w:t>
      </w:r>
      <w:del w:id="1524" w:author="dugalh" w:date="2018-08-02T13:34:00Z">
        <w:r w:rsidR="00D52290" w:rsidRPr="00B44B64" w:rsidDel="00792A2A">
          <w:delText xml:space="preserve">to </w:delText>
        </w:r>
        <w:r w:rsidR="00D52290" w:rsidRPr="00B44B64" w:rsidDel="00792A2A">
          <w:fldChar w:fldCharType="begin"/>
        </w:r>
        <w:r w:rsidR="00D52290" w:rsidRPr="00B44B64" w:rsidDel="00792A2A">
          <w:delInstrText xml:space="preserve"> REF _Ref395293949 \h  \* MERGEFORMAT </w:delInstrText>
        </w:r>
        <w:r w:rsidR="00D52290" w:rsidRPr="00B44B64" w:rsidDel="00792A2A">
          <w:fldChar w:fldCharType="separate"/>
        </w:r>
        <w:r w:rsidR="00B31736" w:rsidRPr="00B44B64" w:rsidDel="00792A2A">
          <w:delText>Fig</w:delText>
        </w:r>
        <w:r w:rsidR="00B31736" w:rsidDel="00792A2A">
          <w:delText>.</w:delText>
        </w:r>
        <w:r w:rsidR="00B31736" w:rsidRPr="00B44B64" w:rsidDel="00792A2A">
          <w:rPr>
            <w:noProof/>
          </w:rPr>
          <w:delText xml:space="preserve"> </w:delText>
        </w:r>
        <w:r w:rsidR="00B31736" w:rsidDel="00792A2A">
          <w:rPr>
            <w:noProof/>
          </w:rPr>
          <w:delText>10</w:delText>
        </w:r>
        <w:r w:rsidR="00D52290" w:rsidRPr="00B44B64" w:rsidDel="00792A2A">
          <w:fldChar w:fldCharType="end"/>
        </w:r>
        <w:r w:rsidR="00D52290" w:rsidRPr="00B44B64" w:rsidDel="00792A2A">
          <w:delText xml:space="preserve"> </w:delText>
        </w:r>
      </w:del>
      <w:r w:rsidR="00D52290" w:rsidRPr="00B44B64">
        <w:t>show</w:t>
      </w:r>
      <w:ins w:id="1525" w:author="dugalh" w:date="2018-08-02T13:34:00Z">
        <w:r w:rsidR="00792A2A">
          <w:t>s</w:t>
        </w:r>
      </w:ins>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1526"/>
      <w:r w:rsidR="000104B9">
        <w:rPr>
          <w:vanish/>
        </w:rPr>
        <w:t>brationro conflicts of interest to declare</w:t>
      </w:r>
      <w:r w:rsidR="000104B9">
        <w:rPr>
          <w:vanish/>
        </w:rPr>
        <w:cr/>
      </w:r>
      <w:commentRangeEnd w:id="1526"/>
      <w:r w:rsidR="00C75D67">
        <w:rPr>
          <w:rStyle w:val="CommentReference"/>
        </w:rPr>
        <w:commentReference w:id="1526"/>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ins w:id="1527" w:author="dugalh" w:date="2018-07-31T13:06:00Z">
        <w:r w:rsidR="00955429">
          <w:t>elevation</w:t>
        </w:r>
      </w:ins>
      <w:ins w:id="1528" w:author="dugalh" w:date="2018-07-31T12:56:00Z">
        <w:r w:rsidR="008F3AD0">
          <w:t xml:space="preserve">, </w:t>
        </w:r>
      </w:ins>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ins w:id="1529" w:author="dugalh" w:date="2018-07-31T12:56:00Z">
        <w:r w:rsidR="008F3AD0">
          <w:t xml:space="preserve"> and </w:t>
        </w:r>
      </w:ins>
      <w:ins w:id="1530" w:author="dugalh" w:date="2018-07-31T13:07:00Z">
        <w:r w:rsidR="00955429">
          <w:t>Su</w:t>
        </w:r>
        <w:r w:rsidR="00955429">
          <w:fldChar w:fldCharType="begin" w:fldLock="1"/>
        </w:r>
      </w:ins>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ins w:id="1531" w:author="dugalh" w:date="2018-07-31T13:07:00Z">
        <w:r w:rsidR="00955429">
          <w:fldChar w:fldCharType="end"/>
        </w:r>
      </w:ins>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4306A9F"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rPr>
          <w:ins w:id="1532" w:author="dugalh" w:date="2018-07-31T13:38:00Z"/>
        </w:rPr>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rPr>
          <w:ins w:id="1533" w:author="dugalh" w:date="2018-07-31T13:41:00Z"/>
        </w:rPr>
      </w:pPr>
    </w:p>
    <w:p w14:paraId="0C8B05DE" w14:textId="7E1827FE" w:rsidR="00BC6A85" w:rsidRDefault="00BC6A85" w:rsidP="00BC6A85">
      <w:pPr>
        <w:pStyle w:val="Heading2"/>
        <w:numPr>
          <w:ilvl w:val="0"/>
          <w:numId w:val="0"/>
        </w:numPr>
        <w:rPr>
          <w:ins w:id="1534" w:author="dugalh" w:date="2018-07-31T13:38:00Z"/>
        </w:rPr>
      </w:pPr>
      <w:ins w:id="1535" w:author="dugalh" w:date="2018-07-31T13:41:00Z">
        <w:r>
          <w:lastRenderedPageBreak/>
          <w:t>Table of Figures</w:t>
        </w:r>
      </w:ins>
    </w:p>
    <w:p w14:paraId="0E381B59" w14:textId="77777777" w:rsidR="00AD4274" w:rsidRDefault="00BC6A85">
      <w:pPr>
        <w:pStyle w:val="TableofFigures"/>
        <w:tabs>
          <w:tab w:val="right" w:leader="dot" w:pos="9016"/>
        </w:tabs>
        <w:rPr>
          <w:rFonts w:asciiTheme="minorHAnsi" w:eastAsiaTheme="minorEastAsia" w:hAnsiTheme="minorHAnsi" w:cstheme="minorBidi"/>
          <w:noProof/>
          <w:sz w:val="22"/>
          <w:szCs w:val="22"/>
          <w:lang w:val="en-GB" w:eastAsia="en-GB"/>
        </w:rPr>
      </w:pPr>
      <w:ins w:id="1536" w:author="dugalh" w:date="2018-07-31T13:41:00Z">
        <w:r>
          <w:fldChar w:fldCharType="begin"/>
        </w:r>
        <w:r>
          <w:instrText xml:space="preserve"> TOC \c "Figure" </w:instrText>
        </w:r>
      </w:ins>
      <w:r>
        <w:fldChar w:fldCharType="separate"/>
      </w:r>
      <w:r w:rsidR="00AD4274">
        <w:rPr>
          <w:noProof/>
        </w:rPr>
        <w:t xml:space="preserve">Fig. 1  </w:t>
      </w:r>
      <w:r w:rsidR="00AD4274" w:rsidRPr="002229FF">
        <w:rPr>
          <w:noProof/>
        </w:rPr>
        <w:t>Little Karoo study area</w:t>
      </w:r>
      <w:r w:rsidR="00AD4274">
        <w:rPr>
          <w:noProof/>
        </w:rPr>
        <w:tab/>
      </w:r>
      <w:r w:rsidR="00AD4274">
        <w:rPr>
          <w:noProof/>
        </w:rPr>
        <w:fldChar w:fldCharType="begin"/>
      </w:r>
      <w:r w:rsidR="00AD4274">
        <w:rPr>
          <w:noProof/>
        </w:rPr>
        <w:instrText xml:space="preserve"> PAGEREF _Toc521505423 \h </w:instrText>
      </w:r>
      <w:r w:rsidR="00AD4274">
        <w:rPr>
          <w:noProof/>
        </w:rPr>
      </w:r>
      <w:r w:rsidR="00AD4274">
        <w:rPr>
          <w:noProof/>
        </w:rPr>
        <w:fldChar w:fldCharType="separate"/>
      </w:r>
      <w:r w:rsidR="00AD4274">
        <w:rPr>
          <w:noProof/>
        </w:rPr>
        <w:t>6</w:t>
      </w:r>
      <w:r w:rsidR="00AD4274">
        <w:rPr>
          <w:noProof/>
        </w:rPr>
        <w:fldChar w:fldCharType="end"/>
      </w:r>
    </w:p>
    <w:p w14:paraId="197DE300"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2229FF">
        <w:rPr>
          <w:noProof/>
        </w:rPr>
        <w:t xml:space="preserve">  Study area spekboom habitats and field ground truth sites</w:t>
      </w:r>
      <w:r>
        <w:rPr>
          <w:noProof/>
        </w:rPr>
        <w:tab/>
      </w:r>
      <w:r>
        <w:rPr>
          <w:noProof/>
        </w:rPr>
        <w:fldChar w:fldCharType="begin"/>
      </w:r>
      <w:r>
        <w:rPr>
          <w:noProof/>
        </w:rPr>
        <w:instrText xml:space="preserve"> PAGEREF _Toc521505424 \h </w:instrText>
      </w:r>
      <w:r>
        <w:rPr>
          <w:noProof/>
        </w:rPr>
      </w:r>
      <w:r>
        <w:rPr>
          <w:noProof/>
        </w:rPr>
        <w:fldChar w:fldCharType="separate"/>
      </w:r>
      <w:r>
        <w:rPr>
          <w:noProof/>
        </w:rPr>
        <w:t>8</w:t>
      </w:r>
      <w:r>
        <w:rPr>
          <w:noProof/>
        </w:rPr>
        <w:fldChar w:fldCharType="end"/>
      </w:r>
    </w:p>
    <w:p w14:paraId="0D7A3D49"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2229FF">
        <w:rPr>
          <w:noProof/>
        </w:rPr>
        <w:t>Matjiesvlei2 canopy-cover ground truth site</w:t>
      </w:r>
      <w:r>
        <w:rPr>
          <w:noProof/>
        </w:rPr>
        <w:tab/>
      </w:r>
      <w:r>
        <w:rPr>
          <w:noProof/>
        </w:rPr>
        <w:fldChar w:fldCharType="begin"/>
      </w:r>
      <w:r>
        <w:rPr>
          <w:noProof/>
        </w:rPr>
        <w:instrText xml:space="preserve"> PAGEREF _Toc521505425 \h </w:instrText>
      </w:r>
      <w:r>
        <w:rPr>
          <w:noProof/>
        </w:rPr>
      </w:r>
      <w:r>
        <w:rPr>
          <w:noProof/>
        </w:rPr>
        <w:fldChar w:fldCharType="separate"/>
      </w:r>
      <w:r>
        <w:rPr>
          <w:noProof/>
        </w:rPr>
        <w:t>9</w:t>
      </w:r>
      <w:r>
        <w:rPr>
          <w:noProof/>
        </w:rPr>
        <w:fldChar w:fldCharType="end"/>
      </w:r>
    </w:p>
    <w:p w14:paraId="258DDB89"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2229FF">
        <w:rPr>
          <w:noProof/>
        </w:rPr>
        <w:t xml:space="preserve">  Example image class labels</w:t>
      </w:r>
      <w:r>
        <w:rPr>
          <w:noProof/>
        </w:rPr>
        <w:tab/>
      </w:r>
      <w:r>
        <w:rPr>
          <w:noProof/>
        </w:rPr>
        <w:fldChar w:fldCharType="begin"/>
      </w:r>
      <w:r>
        <w:rPr>
          <w:noProof/>
        </w:rPr>
        <w:instrText xml:space="preserve"> PAGEREF _Toc521505426 \h </w:instrText>
      </w:r>
      <w:r>
        <w:rPr>
          <w:noProof/>
        </w:rPr>
      </w:r>
      <w:r>
        <w:rPr>
          <w:noProof/>
        </w:rPr>
        <w:fldChar w:fldCharType="separate"/>
      </w:r>
      <w:r>
        <w:rPr>
          <w:noProof/>
        </w:rPr>
        <w:t>11</w:t>
      </w:r>
      <w:r>
        <w:rPr>
          <w:noProof/>
        </w:rPr>
        <w:fldChar w:fldCharType="end"/>
      </w:r>
    </w:p>
    <w:p w14:paraId="4E2BCB38"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5  MODIS and DMC RSR’s</w:t>
      </w:r>
      <w:r>
        <w:rPr>
          <w:noProof/>
        </w:rPr>
        <w:tab/>
      </w:r>
      <w:r>
        <w:rPr>
          <w:noProof/>
        </w:rPr>
        <w:fldChar w:fldCharType="begin"/>
      </w:r>
      <w:r>
        <w:rPr>
          <w:noProof/>
        </w:rPr>
        <w:instrText xml:space="preserve"> PAGEREF _Toc521505427 \h </w:instrText>
      </w:r>
      <w:r>
        <w:rPr>
          <w:noProof/>
        </w:rPr>
      </w:r>
      <w:r>
        <w:rPr>
          <w:noProof/>
        </w:rPr>
        <w:fldChar w:fldCharType="separate"/>
      </w:r>
      <w:r>
        <w:rPr>
          <w:noProof/>
        </w:rPr>
        <w:t>12</w:t>
      </w:r>
      <w:r>
        <w:rPr>
          <w:noProof/>
        </w:rPr>
        <w:fldChar w:fldCharType="end"/>
      </w:r>
    </w:p>
    <w:p w14:paraId="012002E2"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6</w:t>
      </w:r>
      <w:r w:rsidRPr="002229FF">
        <w:rPr>
          <w:noProof/>
        </w:rPr>
        <w:t xml:space="preserve">  Clustering of correlated features</w:t>
      </w:r>
      <w:r>
        <w:rPr>
          <w:noProof/>
        </w:rPr>
        <w:tab/>
      </w:r>
      <w:r>
        <w:rPr>
          <w:noProof/>
        </w:rPr>
        <w:fldChar w:fldCharType="begin"/>
      </w:r>
      <w:r>
        <w:rPr>
          <w:noProof/>
        </w:rPr>
        <w:instrText xml:space="preserve"> PAGEREF _Toc521505428 \h </w:instrText>
      </w:r>
      <w:r>
        <w:rPr>
          <w:noProof/>
        </w:rPr>
      </w:r>
      <w:r>
        <w:rPr>
          <w:noProof/>
        </w:rPr>
        <w:fldChar w:fldCharType="separate"/>
      </w:r>
      <w:r>
        <w:rPr>
          <w:noProof/>
        </w:rPr>
        <w:t>23</w:t>
      </w:r>
      <w:r>
        <w:rPr>
          <w:noProof/>
        </w:rPr>
        <w:fldChar w:fldCharType="end"/>
      </w:r>
    </w:p>
    <w:p w14:paraId="441B3BEB"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7   </w:t>
      </w:r>
      <w:r w:rsidRPr="002229FF">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_Toc521505429 \h </w:instrText>
      </w:r>
      <w:r>
        <w:rPr>
          <w:noProof/>
        </w:rPr>
      </w:r>
      <w:r>
        <w:rPr>
          <w:noProof/>
        </w:rPr>
        <w:fldChar w:fldCharType="separate"/>
      </w:r>
      <w:r>
        <w:rPr>
          <w:noProof/>
        </w:rPr>
        <w:t>28</w:t>
      </w:r>
      <w:r>
        <w:rPr>
          <w:noProof/>
        </w:rPr>
        <w:fldChar w:fldCharType="end"/>
      </w:r>
    </w:p>
    <w:p w14:paraId="63D67977" w14:textId="77777777" w:rsidR="00AD4274" w:rsidRDefault="00AD4274">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8   Global Spekboom canopy cover map</w:t>
      </w:r>
      <w:r>
        <w:rPr>
          <w:noProof/>
        </w:rPr>
        <w:tab/>
      </w:r>
      <w:r>
        <w:rPr>
          <w:noProof/>
        </w:rPr>
        <w:fldChar w:fldCharType="begin"/>
      </w:r>
      <w:r>
        <w:rPr>
          <w:noProof/>
        </w:rPr>
        <w:instrText xml:space="preserve"> PAGEREF _Toc521505430 \h </w:instrText>
      </w:r>
      <w:r>
        <w:rPr>
          <w:noProof/>
        </w:rPr>
      </w:r>
      <w:r>
        <w:rPr>
          <w:noProof/>
        </w:rPr>
        <w:fldChar w:fldCharType="separate"/>
      </w:r>
      <w:r>
        <w:rPr>
          <w:noProof/>
        </w:rPr>
        <w:t>29</w:t>
      </w:r>
      <w:r>
        <w:rPr>
          <w:noProof/>
        </w:rPr>
        <w:fldChar w:fldCharType="end"/>
      </w:r>
    </w:p>
    <w:p w14:paraId="3FB750A4" w14:textId="0F563766" w:rsidR="00BC6A85" w:rsidRPr="00B44B64" w:rsidRDefault="00BC6A85" w:rsidP="00AC1022">
      <w:pPr>
        <w:pStyle w:val="BodyTextIndented"/>
      </w:pPr>
      <w:ins w:id="1537" w:author="dugalh" w:date="2018-07-31T13:41:00Z">
        <w:r>
          <w:fldChar w:fldCharType="end"/>
        </w:r>
      </w:ins>
    </w:p>
    <w:bookmarkEnd w:id="806"/>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3D6F2490" w:rsidR="000D2F55" w:rsidRPr="00B44B64" w:rsidRDefault="00AE16C1" w:rsidP="000D2F55">
      <w:pPr>
        <w:spacing w:line="480" w:lineRule="auto"/>
        <w:jc w:val="both"/>
        <w:rPr>
          <w:b/>
          <w:szCs w:val="28"/>
        </w:rPr>
      </w:pPr>
      <w:del w:id="1538" w:author="dugalh" w:date="2018-08-08T15:22:00Z">
        <w:r w:rsidRPr="00B44B64" w:rsidDel="009745A6">
          <w:delText>We would like to thank</w:delText>
        </w:r>
      </w:del>
      <w:ins w:id="1539" w:author="dugalh" w:date="2018-08-08T15:22:00Z">
        <w:r w:rsidR="009745A6">
          <w:t>Special thanks to</w:t>
        </w:r>
      </w:ins>
      <w:r w:rsidRPr="00B44B64">
        <w:t xml:space="preserve"> </w:t>
      </w:r>
      <w:ins w:id="1540" w:author="dugalh" w:date="2018-08-08T15:22:00Z">
        <w:r w:rsidR="009745A6" w:rsidRPr="00B44B64">
          <w:t>Julie Verhulp and NGI for provision of the aerial imagery</w:t>
        </w:r>
      </w:ins>
      <w:ins w:id="1541" w:author="dugalh" w:date="2018-08-08T15:23:00Z">
        <w:r w:rsidR="009745A6">
          <w:t>,</w:t>
        </w:r>
      </w:ins>
      <w:ins w:id="1542" w:author="dugalh" w:date="2018-08-08T15:22:00Z">
        <w:r w:rsidR="009745A6" w:rsidRPr="00B44B64">
          <w:t xml:space="preserve"> </w:t>
        </w:r>
      </w:ins>
      <w:r w:rsidRPr="00B44B64">
        <w:t xml:space="preserve">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w:t>
      </w:r>
      <w:del w:id="1543" w:author="dugalh" w:date="2018-08-08T15:23:00Z">
        <w:r w:rsidRPr="00B44B64" w:rsidDel="009745A6">
          <w:delText>,</w:delText>
        </w:r>
      </w:del>
      <w:ins w:id="1544" w:author="dugalh" w:date="2018-08-08T15:23:00Z">
        <w:r w:rsidR="009745A6">
          <w:t xml:space="preserve"> and</w:t>
        </w:r>
      </w:ins>
      <w:r w:rsidRPr="00B44B64">
        <w:t xml:space="preserve"> Theo Pauw and Garth Stephenson of CGA for assistance with computing and software resources</w:t>
      </w:r>
      <w:ins w:id="1545" w:author="dugalh" w:date="2018-08-08T15:23:00Z">
        <w:r w:rsidR="009745A6">
          <w:t>.</w:t>
        </w:r>
      </w:ins>
      <w:del w:id="1546" w:author="dugalh" w:date="2018-08-08T15:23:00Z">
        <w:r w:rsidR="009509DA" w:rsidRPr="00B44B64" w:rsidDel="009745A6">
          <w:delText>,</w:delText>
        </w:r>
        <w:r w:rsidRPr="00B44B64" w:rsidDel="009745A6">
          <w:delText xml:space="preserve"> and</w:delText>
        </w:r>
      </w:del>
      <w:del w:id="1547" w:author="dugalh" w:date="2018-08-08T15:22:00Z">
        <w:r w:rsidRPr="00B44B64" w:rsidDel="009745A6">
          <w:delText xml:space="preserve"> Julie Verhulp and NGI for provision of the aerial imagery</w:delText>
        </w:r>
      </w:del>
      <w:r w:rsidRPr="00B44B64">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attributed to the </w:t>
      </w:r>
      <w:r w:rsidR="00A87ABF" w:rsidRPr="00B44B64">
        <w:lastRenderedPageBreak/>
        <w:t>NRF.</w:t>
      </w:r>
      <w:r w:rsidR="0059305F" w:rsidRPr="00B44B64">
        <w:t xml:space="preserve"> This work was </w:t>
      </w:r>
      <w:ins w:id="1548" w:author="dugalh" w:date="2018-08-08T15:24:00Z">
        <w:r w:rsidR="009745A6">
          <w:t xml:space="preserve">also </w:t>
        </w:r>
      </w:ins>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3"/>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26" w:author="Adriaan Van Niekerk" w:date="2018-08-06T08:17:00Z" w:initials="VNAP&lt;">
    <w:p w14:paraId="693C100C" w14:textId="4040796C" w:rsidR="000C0A1F" w:rsidRDefault="000C0A1F">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CDC5D" w14:textId="77777777" w:rsidR="00C32855" w:rsidRDefault="00C32855" w:rsidP="007C5F60">
      <w:r>
        <w:separator/>
      </w:r>
    </w:p>
  </w:endnote>
  <w:endnote w:type="continuationSeparator" w:id="0">
    <w:p w14:paraId="6625C5D0" w14:textId="77777777" w:rsidR="00C32855" w:rsidRDefault="00C32855"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89667B" w14:textId="77777777" w:rsidR="00C32855" w:rsidRDefault="00C32855" w:rsidP="007C5F60">
      <w:r>
        <w:separator/>
      </w:r>
    </w:p>
  </w:footnote>
  <w:footnote w:type="continuationSeparator" w:id="0">
    <w:p w14:paraId="3F2D4B9C" w14:textId="77777777" w:rsidR="00C32855" w:rsidRDefault="00C32855"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0C0A1F" w:rsidRDefault="000C0A1F">
        <w:pPr>
          <w:pStyle w:val="Header"/>
          <w:jc w:val="right"/>
        </w:pPr>
        <w:r>
          <w:fldChar w:fldCharType="begin"/>
        </w:r>
        <w:r>
          <w:instrText xml:space="preserve"> PAGE   \* MERGEFORMAT </w:instrText>
        </w:r>
        <w:r>
          <w:fldChar w:fldCharType="separate"/>
        </w:r>
        <w:r w:rsidR="00AD4274">
          <w:rPr>
            <w:noProof/>
          </w:rPr>
          <w:t>38</w:t>
        </w:r>
        <w:r>
          <w:rPr>
            <w:noProof/>
          </w:rPr>
          <w:fldChar w:fldCharType="end"/>
        </w:r>
      </w:p>
    </w:sdtContent>
  </w:sdt>
  <w:p w14:paraId="40F080E7" w14:textId="77777777" w:rsidR="000C0A1F" w:rsidRDefault="000C0A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galh">
    <w15:presenceInfo w15:providerId="None" w15:userId="dugalh"/>
  </w15:person>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32855"/>
    <w:rsid w:val="00C32AC3"/>
    <w:rsid w:val="00C365B6"/>
    <w:rsid w:val="00C36C9F"/>
    <w:rsid w:val="00C40019"/>
    <w:rsid w:val="00C41471"/>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ACA0D-B9D8-4663-ABE6-58D53C955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18708</TotalTime>
  <Pages>46</Pages>
  <Words>55032</Words>
  <Characters>313689</Characters>
  <Application>Microsoft Office Word</Application>
  <DocSecurity>0</DocSecurity>
  <Lines>2614</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66</cp:revision>
  <cp:lastPrinted>2018-02-21T15:00:00Z</cp:lastPrinted>
  <dcterms:created xsi:type="dcterms:W3CDTF">2018-02-15T08:40:00Z</dcterms:created>
  <dcterms:modified xsi:type="dcterms:W3CDTF">2018-08-08T13:29:00Z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