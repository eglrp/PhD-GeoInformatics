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12F471C0"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w:t>
      </w:r>
      <w:ins w:id="1" w:author="dugalh" w:date="2018-07-31T15:39:00Z">
        <w:r w:rsidR="00BB681A">
          <w:t xml:space="preserve">imagery </w:t>
        </w:r>
      </w:ins>
      <w:del w:id="2" w:author="dugalh" w:date="2018-07-31T15:39:00Z">
        <w:r w:rsidR="006C2A76" w:rsidRPr="00B44B64" w:rsidDel="00BB681A">
          <w:delText>maps</w:delText>
        </w:r>
        <w:r w:rsidR="00B439B1" w:rsidRPr="00B44B64" w:rsidDel="00BB681A">
          <w:delText xml:space="preserve"> are</w:delText>
        </w:r>
      </w:del>
      <w:ins w:id="3" w:author="dugalh" w:date="2018-07-31T15:39:00Z">
        <w:r w:rsidR="00BB681A">
          <w:t>is</w:t>
        </w:r>
      </w:ins>
      <w:r w:rsidR="00B439B1" w:rsidRPr="00B44B64">
        <w:t xml:space="preserve"> required to </w:t>
      </w:r>
      <w:ins w:id="4" w:author="dugalh" w:date="2018-07-31T15:39:00Z">
        <w:r w:rsidR="00BB681A">
          <w:t xml:space="preserve">produce maps of </w:t>
        </w:r>
      </w:ins>
      <w:del w:id="5" w:author="dugalh" w:date="2018-07-31T15:39:00Z">
        <w:r w:rsidR="00B439B1" w:rsidRPr="00B44B64" w:rsidDel="00BB681A">
          <w:delText xml:space="preserve">provide </w:delText>
        </w:r>
      </w:del>
      <w:r w:rsidR="00B439B1" w:rsidRPr="00B44B64">
        <w:t xml:space="preserve">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del w:id="6" w:author="Adriaan Van Niekerk" w:date="2018-08-06T08:01:00Z">
        <w:r w:rsidR="006C2A76" w:rsidRPr="00B44B64" w:rsidDel="00760C77">
          <w:delText xml:space="preserve">planting </w:delText>
        </w:r>
      </w:del>
      <w:r w:rsidR="00B439B1" w:rsidRPr="00B44B64">
        <w:t>stand</w:t>
      </w:r>
      <w:r w:rsidR="007E12F1" w:rsidRPr="00B44B64">
        <w:t>s</w:t>
      </w:r>
      <w:r w:rsidR="00B439B1" w:rsidRPr="00B44B64">
        <w:t xml:space="preserve">.  </w:t>
      </w:r>
      <w:ins w:id="7" w:author="dugalh" w:date="2018-08-02T15:11:00Z">
        <w:r w:rsidR="00327E0D">
          <w:t xml:space="preserve">Spekboom often occurs in small clumps </w:t>
        </w:r>
      </w:ins>
      <w:ins w:id="8" w:author="dugalh" w:date="2018-08-02T15:12:00Z">
        <w:r w:rsidR="00327E0D">
          <w:t xml:space="preserve">amongst a complex and varying mosaic of other vegetation.  Moderate to low resolution imagery suffers from spectral mixing </w:t>
        </w:r>
        <w:del w:id="9" w:author="Adriaan Van Niekerk" w:date="2018-08-06T08:02:00Z">
          <w:r w:rsidR="00327E0D" w:rsidDel="00760C77">
            <w:delText>between</w:delText>
          </w:r>
        </w:del>
      </w:ins>
      <w:ins w:id="10" w:author="Adriaan Van Niekerk" w:date="2018-08-06T08:02:00Z">
        <w:r w:rsidR="00760C77">
          <w:t>of</w:t>
        </w:r>
      </w:ins>
      <w:ins w:id="11" w:author="dugalh" w:date="2018-08-02T15:12:00Z">
        <w:r w:rsidR="00327E0D">
          <w:t xml:space="preserve"> </w:t>
        </w:r>
        <w:r w:rsidR="000C0A1F">
          <w:t>s</w:t>
        </w:r>
        <w:r w:rsidR="00327E0D">
          <w:t>pekboom</w:t>
        </w:r>
      </w:ins>
      <w:ins w:id="12" w:author="Adriaan Van Niekerk" w:date="2018-08-06T08:02:00Z">
        <w:r w:rsidR="00760C77">
          <w:t>,</w:t>
        </w:r>
      </w:ins>
      <w:ins w:id="13" w:author="dugalh" w:date="2018-08-02T15:12:00Z">
        <w:del w:id="14" w:author="Adriaan Van Niekerk" w:date="2018-08-06T08:02:00Z">
          <w:r w:rsidR="00327E0D" w:rsidDel="00760C77">
            <w:delText>,</w:delText>
          </w:r>
        </w:del>
        <w:r w:rsidR="00327E0D">
          <w:t xml:space="preserve"> other vegetation and soil in this heterogeneous biome</w:t>
        </w:r>
        <w:r w:rsidR="00327E0D">
          <w:fldChar w:fldCharType="begin" w:fldLock="1"/>
        </w:r>
        <w:r w:rsidR="00327E0D">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fldChar w:fldCharType="separate"/>
        </w:r>
        <w:r w:rsidR="00327E0D" w:rsidRPr="002453B4">
          <w:rPr>
            <w:noProof/>
            <w:vertAlign w:val="superscript"/>
          </w:rPr>
          <w:t>6</w:t>
        </w:r>
        <w:r w:rsidR="00327E0D">
          <w:fldChar w:fldCharType="end"/>
        </w:r>
        <w:r w:rsidR="00327E0D">
          <w:t xml:space="preserve">.  </w:t>
        </w:r>
      </w:ins>
      <w:del w:id="15" w:author="dugalh" w:date="2018-08-02T15:22:00Z">
        <w:r w:rsidR="00B439B1" w:rsidRPr="00B44B64" w:rsidDel="00B43A2E">
          <w:delText>High spatial resolution</w:delText>
        </w:r>
      </w:del>
      <w:ins w:id="16" w:author="dugalh" w:date="2018-08-02T15:22:00Z">
        <w:r w:rsidR="00B43A2E">
          <w:t>VHR</w:t>
        </w:r>
      </w:ins>
      <w:r w:rsidR="00B439B1" w:rsidRPr="00B44B64">
        <w:t xml:space="preserve"> imagery is </w:t>
      </w:r>
      <w:ins w:id="17" w:author="dugalh" w:date="2018-08-02T15:12:00Z">
        <w:r w:rsidR="00327E0D">
          <w:t xml:space="preserve">therefore </w:t>
        </w:r>
      </w:ins>
      <w:del w:id="18" w:author="Adriaan Van Niekerk" w:date="2018-08-06T08:02:00Z">
        <w:r w:rsidR="00B439B1" w:rsidRPr="00B44B64" w:rsidDel="00760C77">
          <w:delText xml:space="preserve">also </w:delText>
        </w:r>
      </w:del>
      <w:r w:rsidR="00B439B1" w:rsidRPr="00B44B64">
        <w:t xml:space="preserve">necessary to facilitate </w:t>
      </w:r>
      <w:ins w:id="19" w:author="dugalh" w:date="2018-08-02T15:13:00Z">
        <w:r w:rsidR="00327E0D">
          <w:t xml:space="preserve">fine scale </w:t>
        </w:r>
      </w:ins>
      <w:r w:rsidR="00B439B1" w:rsidRPr="00B44B64">
        <w:t xml:space="preserve">discrimination of </w:t>
      </w:r>
      <w:del w:id="20" w:author="dugalh" w:date="2018-08-02T15:16:00Z">
        <w:r w:rsidR="00B439B1" w:rsidRPr="00B44B64" w:rsidDel="00327E0D">
          <w:delText xml:space="preserve">small </w:delText>
        </w:r>
      </w:del>
      <w:del w:id="21" w:author="Adriaan Van Niekerk" w:date="2018-08-06T08:02:00Z">
        <w:r w:rsidR="001B6754" w:rsidRPr="00B44B64" w:rsidDel="00760C77">
          <w:delText>s</w:delText>
        </w:r>
      </w:del>
      <w:ins w:id="22" w:author="Adriaan Van Niekerk" w:date="2018-08-06T08:02:00Z">
        <w:r w:rsidR="00760C77">
          <w:t>S</w:t>
        </w:r>
      </w:ins>
      <w:r w:rsidR="00B439B1" w:rsidRPr="00B44B64">
        <w:t xml:space="preserve">pekboom </w:t>
      </w:r>
      <w:del w:id="23" w:author="dugalh" w:date="2018-08-02T15:16:00Z">
        <w:r w:rsidR="00B439B1" w:rsidRPr="00B44B64" w:rsidDel="00327E0D">
          <w:delText xml:space="preserve">clumps </w:delText>
        </w:r>
      </w:del>
      <w:r w:rsidR="00B439B1" w:rsidRPr="00B44B64">
        <w:t xml:space="preserve">from </w:t>
      </w:r>
      <w:del w:id="24" w:author="dugalh" w:date="2018-08-02T15:16:00Z">
        <w:r w:rsidR="00B439B1" w:rsidRPr="00B44B64" w:rsidDel="00327E0D">
          <w:delText>the</w:delText>
        </w:r>
      </w:del>
      <w:ins w:id="25" w:author="dugalh" w:date="2018-08-02T15:13:00Z">
        <w:r w:rsidR="00327E0D">
          <w:t xml:space="preserve">surrounding soil and </w:t>
        </w:r>
      </w:ins>
      <w:ins w:id="26" w:author="dugalh" w:date="2018-08-02T15:15:00Z">
        <w:r w:rsidR="00327E0D">
          <w:t>vegetation.</w:t>
        </w:r>
      </w:ins>
      <w:del w:id="27" w:author="dugalh" w:date="2018-08-02T15:13:00Z">
        <w:r w:rsidR="00B439B1" w:rsidRPr="00B44B64" w:rsidDel="00327E0D">
          <w:delText xml:space="preserve"> complex and varying mosaic vegetation in which it occurs.  </w:delText>
        </w:r>
      </w:del>
      <w:ins w:id="28" w:author="dugalh" w:date="2018-08-01T18:48:00Z">
        <w:del w:id="29" w:author="Adriaan Van Niekerk" w:date="2018-08-06T08:03:00Z">
          <w:r w:rsidR="00FC4F24" w:rsidDel="00760C77">
            <w:delText>.</w:delText>
          </w:r>
        </w:del>
        <w:r w:rsidR="00FC4F24">
          <w:t xml:space="preserve">  </w:t>
        </w:r>
      </w:ins>
      <w:r w:rsidR="00B439B1" w:rsidRPr="00B44B64">
        <w:t xml:space="preserve">To achieve sufficient accuracy for </w:t>
      </w:r>
      <w:ins w:id="30" w:author="dugalh" w:date="2018-08-02T15:21:00Z">
        <w:r w:rsidR="00B43A2E">
          <w:t xml:space="preserve">restoration monitoring and </w:t>
        </w:r>
      </w:ins>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ins w:id="31" w:author="dugalh" w:date="2018-07-27T13:18:00Z">
        <w:r w:rsidR="00E85E6D">
          <w:t xml:space="preserve"> </w:t>
        </w:r>
      </w:ins>
      <w:ins w:id="32"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w:t>
      </w:r>
      <w:r w:rsidR="00466499" w:rsidRPr="00B44B64">
        <w:lastRenderedPageBreak/>
        <w:t xml:space="preserve">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rPr>
          <w:ins w:id="33" w:author="dugalh" w:date="2018-07-27T21:39:00Z"/>
        </w:rPr>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ins w:id="34" w:author="dugalh" w:date="2018-07-27T13:18:00Z">
        <w:r w:rsidR="00E85E6D">
          <w:t xml:space="preserve"> band</w:t>
        </w:r>
      </w:ins>
      <w:r w:rsidR="000A2580" w:rsidRPr="00B44B64">
        <w:t>,</w:t>
      </w:r>
      <w:ins w:id="35" w:author="dugalh" w:date="2018-07-31T13:27:00Z">
        <w:r w:rsidR="00FA0CF9">
          <w:t xml:space="preserve"> band ratio,</w:t>
        </w:r>
      </w:ins>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36" w:author="dugalh" w:date="2018-07-27T21:39:00Z"/>
        </w:rPr>
      </w:pPr>
      <w:ins w:id="37" w:author="dugalh" w:date="2018-07-27T21:39:00Z">
        <w:r>
          <w:t>Data</w:t>
        </w:r>
      </w:ins>
    </w:p>
    <w:p w14:paraId="7DFD0E09" w14:textId="77777777" w:rsidR="00FF0829" w:rsidRPr="00B44B64" w:rsidRDefault="00FF0829" w:rsidP="00FF0829">
      <w:pPr>
        <w:pStyle w:val="Heading2"/>
        <w:keepLines/>
        <w:rPr>
          <w:moveTo w:id="38" w:author="dugalh" w:date="2018-07-27T21:41:00Z"/>
        </w:rPr>
      </w:pPr>
      <w:moveToRangeStart w:id="39" w:author="dugalh" w:date="2018-07-27T21:41:00Z" w:name="move520491015"/>
      <w:moveTo w:id="40" w:author="dugalh" w:date="2018-07-27T21:41:00Z">
        <w:r w:rsidRPr="00B44B64">
          <w:t>Study Area</w:t>
        </w:r>
      </w:moveTo>
    </w:p>
    <w:p w14:paraId="70106547" w14:textId="6D3F81F3" w:rsidR="00FF0829" w:rsidRPr="00B44B64" w:rsidRDefault="00FF0829" w:rsidP="00FF0829">
      <w:pPr>
        <w:pStyle w:val="BodyText"/>
        <w:rPr>
          <w:moveTo w:id="41" w:author="dugalh" w:date="2018-07-27T21:41:00Z"/>
        </w:rPr>
      </w:pPr>
      <w:moveTo w:id="42" w:author="dugalh" w:date="2018-07-27T21:41:00Z">
        <w:r w:rsidRPr="00B44B64">
          <w:t>The Little Karoo is a semi-arid, biodiverse area located in the Western Cape Province of South Africa (</w:t>
        </w:r>
      </w:moveTo>
      <w:ins w:id="43" w:author="dugalh" w:date="2018-08-09T12:46:00Z">
        <w:r w:rsidR="00AC4518">
          <w:fldChar w:fldCharType="begin"/>
        </w:r>
        <w:r w:rsidR="00AC4518">
          <w:instrText xml:space="preserve"> REF _Ref521581891 \h </w:instrText>
        </w:r>
        <w:r w:rsidR="00AC4518">
          <w:fldChar w:fldCharType="separate"/>
        </w:r>
        <w:r w:rsidR="00AC4518" w:rsidRPr="00B44B64">
          <w:t>Fig</w:t>
        </w:r>
        <w:r w:rsidR="00AC4518">
          <w:t>.</w:t>
        </w:r>
        <w:r w:rsidR="00AC4518" w:rsidRPr="00B44B64">
          <w:t xml:space="preserve"> </w:t>
        </w:r>
        <w:r w:rsidR="00AC4518">
          <w:rPr>
            <w:noProof/>
          </w:rPr>
          <w:t>1</w:t>
        </w:r>
        <w:r w:rsidR="00AC4518">
          <w:fldChar w:fldCharType="end"/>
        </w:r>
      </w:ins>
      <w:moveTo w:id="44" w:author="dugalh" w:date="2018-07-27T21:41:00Z">
        <w:r w:rsidRPr="00B44B64">
          <w:fldChar w:fldCharType="begin"/>
        </w:r>
        <w:r w:rsidRPr="00B44B64">
          <w:instrText xml:space="preserve"> REF _Ref392330397 \h  \* MERGEFORMAT </w:instrText>
        </w:r>
      </w:moveTo>
      <w:moveTo w:id="45" w:author="dugalh" w:date="2018-07-27T21:41:00Z">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del w:id="46" w:author="Adriaan Van Niekerk" w:date="2018-08-06T08:04:00Z">
          <w:r w:rsidRPr="00B44B64" w:rsidDel="00760C77">
            <w:delText>s</w:delText>
          </w:r>
        </w:del>
      </w:moveTo>
      <w:ins w:id="47" w:author="dugalh" w:date="2018-08-09T12:42:00Z">
        <w:r w:rsidR="005423F9">
          <w:t>s</w:t>
        </w:r>
      </w:ins>
      <w:moveTo w:id="48" w:author="dugalh" w:date="2018-07-27T21:41:00Z">
        <w:r w:rsidRPr="00B44B64">
          <w:t>pekboom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moveTo>
      <w:ins w:id="49" w:author="dugalh" w:date="2018-08-09T12:42:00Z">
        <w:r w:rsidR="005423F9">
          <w:fldChar w:fldCharType="begin"/>
        </w:r>
        <w:r w:rsidR="005423F9">
          <w:instrText xml:space="preserve"> REF _Ref521581891 \h </w:instrText>
        </w:r>
      </w:ins>
      <w:r w:rsidR="005423F9">
        <w:fldChar w:fldCharType="separate"/>
      </w:r>
      <w:moveTo w:id="50" w:author="dugalh" w:date="2018-07-27T21:41:00Z">
        <w:ins w:id="51" w:author="dugalh" w:date="2018-08-09T12:42:00Z">
          <w:r w:rsidR="005423F9" w:rsidRPr="00B44B64">
            <w:t>Fig</w:t>
          </w:r>
          <w:r w:rsidR="005423F9">
            <w:t>.</w:t>
          </w:r>
          <w:r w:rsidR="005423F9" w:rsidRPr="00B44B64">
            <w:t xml:space="preserve"> </w:t>
          </w:r>
        </w:ins>
      </w:moveTo>
      <w:ins w:id="52" w:author="dugalh" w:date="2018-08-09T12:42:00Z">
        <w:r w:rsidR="005423F9">
          <w:rPr>
            <w:noProof/>
          </w:rPr>
          <w:t>1</w:t>
        </w:r>
        <w:r w:rsidR="005423F9">
          <w:fldChar w:fldCharType="end"/>
        </w:r>
      </w:ins>
      <w:moveTo w:id="53" w:author="dugalh" w:date="2018-07-27T21:41:00Z">
        <w:r w:rsidRPr="00B44B64">
          <w:fldChar w:fldCharType="begin"/>
        </w:r>
        <w:r w:rsidRPr="00B44B64">
          <w:instrText xml:space="preserve"> REF _Ref392330397 \h  \* MERGEFORMAT </w:instrText>
        </w:r>
      </w:moveTo>
      <w:moveTo w:id="54" w:author="dugalh" w:date="2018-07-27T21:41:00Z">
        <w:r w:rsidRPr="00B44B64">
          <w:fldChar w:fldCharType="end"/>
        </w:r>
        <w:r w:rsidRPr="00B44B64">
          <w:t xml:space="preserve">.  This area includes 9 of the 10 habitat types supporting </w:t>
        </w:r>
        <w:del w:id="55" w:author="Adriaan Van Niekerk" w:date="2018-08-06T08:04:00Z">
          <w:r w:rsidRPr="00B44B64" w:rsidDel="00760C77">
            <w:delText>s</w:delText>
          </w:r>
        </w:del>
      </w:moveTo>
      <w:ins w:id="56" w:author="dugalh" w:date="2018-08-09T12:42:00Z">
        <w:r w:rsidR="005423F9">
          <w:t>s</w:t>
        </w:r>
      </w:ins>
      <w:moveTo w:id="57" w:author="dugalh" w:date="2018-07-27T21:41:00Z">
        <w:r w:rsidRPr="00B44B64">
          <w:t xml:space="preserve">pekboom.  </w:t>
        </w:r>
      </w:moveTo>
    </w:p>
    <w:p w14:paraId="400A584B" w14:textId="77777777" w:rsidR="00FF0829" w:rsidRPr="00B44B64" w:rsidRDefault="00FF0829" w:rsidP="00FF0829">
      <w:pPr>
        <w:pStyle w:val="BodyText"/>
        <w:rPr>
          <w:moveTo w:id="58" w:author="dugalh" w:date="2018-07-27T21:41:00Z"/>
        </w:rPr>
      </w:pPr>
      <w:moveTo w:id="59" w:author="dugalh" w:date="2018-07-27T21:41:00Z">
        <w:r w:rsidRPr="00B44B64">
          <w:t xml:space="preserve"> </w:t>
        </w:r>
      </w:moveTo>
    </w:p>
    <w:p w14:paraId="67EA06B1" w14:textId="77777777" w:rsidR="00FF0829" w:rsidRPr="00B44B64" w:rsidRDefault="00FF0829" w:rsidP="00FF0829">
      <w:pPr>
        <w:pStyle w:val="1TeksCharChar"/>
        <w:keepNext/>
        <w:keepLines/>
        <w:rPr>
          <w:moveTo w:id="60" w:author="dugalh" w:date="2018-07-27T21:41:00Z"/>
        </w:rPr>
      </w:pPr>
      <w:moveTo w:id="61" w:author="dugalh" w:date="2018-07-27T21:41:00Z">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62" w:author="dugalh" w:date="2018-07-27T21:41:00Z"/>
        </w:rPr>
      </w:pPr>
      <w:bookmarkStart w:id="63" w:name="_Toc521505423"/>
      <w:bookmarkStart w:id="64" w:name="_Ref521581891"/>
      <w:moveTo w:id="65"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r w:rsidR="00AD4274">
        <w:rPr>
          <w:noProof/>
        </w:rPr>
        <w:t>1</w:t>
      </w:r>
      <w:moveTo w:id="66" w:author="dugalh" w:date="2018-07-27T21:41:00Z">
        <w:r w:rsidRPr="00B44B64">
          <w:fldChar w:fldCharType="end"/>
        </w:r>
        <w:bookmarkEnd w:id="64"/>
        <w:r w:rsidRPr="00B44B64">
          <w:t xml:space="preserve">  </w:t>
        </w:r>
        <w:r w:rsidRPr="005C1E27">
          <w:rPr>
            <w:rStyle w:val="FigurecaptionChar"/>
            <w:b w:val="0"/>
          </w:rPr>
          <w:t>Little Karoo study area</w:t>
        </w:r>
        <w:bookmarkEnd w:id="63"/>
      </w:moveTo>
    </w:p>
    <w:p w14:paraId="2A594F65" w14:textId="77777777" w:rsidR="00FF0829" w:rsidRPr="00B44B64" w:rsidRDefault="00FF0829" w:rsidP="00FF0829">
      <w:pPr>
        <w:pStyle w:val="Heading2"/>
        <w:rPr>
          <w:moveTo w:id="67" w:author="dugalh" w:date="2018-07-27T21:41:00Z"/>
        </w:rPr>
      </w:pPr>
      <w:moveTo w:id="68" w:author="dugalh" w:date="2018-07-27T21:41:00Z">
        <w:r w:rsidRPr="00B44B64">
          <w:t>Imagery</w:t>
        </w:r>
      </w:moveTo>
    </w:p>
    <w:p w14:paraId="6C7FEBD9" w14:textId="6DADB433" w:rsidR="00FF0829" w:rsidRDefault="00FF0829" w:rsidP="00FF0829">
      <w:pPr>
        <w:pStyle w:val="BodyTextIndented"/>
        <w:rPr>
          <w:ins w:id="69" w:author="dugalh" w:date="2018-07-27T21:43:00Z"/>
        </w:rPr>
      </w:pPr>
      <w:moveTo w:id="70" w:author="dugalh" w:date="2018-07-27T21:41:00Z">
        <w:r w:rsidRPr="00B44B64">
          <w:t xml:space="preserve">VHR aerial imagery of the study area was acquired from Chief Directorate: National Geo-spatial Information (NGI), a </w:t>
        </w:r>
      </w:moveTo>
      <w:ins w:id="71" w:author="Adriaan Van Niekerk" w:date="2018-08-06T08:05:00Z">
        <w:r w:rsidR="00760C77">
          <w:t>division</w:t>
        </w:r>
      </w:ins>
      <w:moveTo w:id="72" w:author="dugalh" w:date="2018-07-27T21:41:00Z">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Spekboom has a characteristic lime green color and is evergreen.  The dry season imagery helped contrast the evergreen </w:t>
        </w:r>
        <w:del w:id="73" w:author="Adriaan Van Niekerk" w:date="2018-08-06T08:05:00Z">
          <w:r w:rsidRPr="00B44B64" w:rsidDel="00760C77">
            <w:delText>s</w:delText>
          </w:r>
        </w:del>
      </w:moveTo>
      <w:ins w:id="74" w:author="dugalh" w:date="2018-08-08T19:50:00Z">
        <w:r w:rsidR="00A527F2">
          <w:t>s</w:t>
        </w:r>
        <w:r w:rsidR="00A527F2" w:rsidRPr="00B44B64">
          <w:t xml:space="preserve">pekboom </w:t>
        </w:r>
      </w:ins>
      <w:moveTo w:id="75" w:author="dugalh" w:date="2018-07-27T21:41:00Z">
        <w:del w:id="76" w:author="dugalh" w:date="2018-08-08T19:50:00Z">
          <w:r w:rsidRPr="00B44B64" w:rsidDel="00A527F2">
            <w:delText xml:space="preserve">pekboom </w:delText>
          </w:r>
        </w:del>
        <w:r w:rsidRPr="00B44B64">
          <w:t>against the comparatively drier background vegetation.</w:t>
        </w:r>
      </w:moveTo>
      <w:moveToRangeEnd w:id="39"/>
    </w:p>
    <w:p w14:paraId="5EE6AADD" w14:textId="77777777" w:rsidR="00FF0829" w:rsidRPr="00B44B64" w:rsidRDefault="00FF0829" w:rsidP="00FF0829">
      <w:pPr>
        <w:pStyle w:val="Heading2"/>
        <w:rPr>
          <w:moveTo w:id="77" w:author="dugalh" w:date="2018-07-27T21:43:00Z"/>
        </w:rPr>
      </w:pPr>
      <w:moveToRangeStart w:id="78" w:author="dugalh" w:date="2018-07-27T21:43:00Z" w:name="move520491156"/>
      <w:moveTo w:id="79" w:author="dugalh" w:date="2018-07-27T21:43:00Z">
        <w:r w:rsidRPr="00B44B64">
          <w:lastRenderedPageBreak/>
          <w:t>Data Collection</w:t>
        </w:r>
      </w:moveTo>
    </w:p>
    <w:p w14:paraId="5235BB79" w14:textId="23C5B2F4" w:rsidR="00FF0829" w:rsidRPr="00B44B64" w:rsidRDefault="00FF0829" w:rsidP="00FF0829">
      <w:pPr>
        <w:pStyle w:val="BodyText"/>
        <w:rPr>
          <w:moveTo w:id="80" w:author="dugalh" w:date="2018-07-27T21:43:00Z"/>
        </w:rPr>
      </w:pPr>
      <w:moveTo w:id="81"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 </w:t>
        </w:r>
      </w:moveTo>
      <w:ins w:id="82" w:author="dugalh" w:date="2018-08-09T12:50:00Z">
        <w:r w:rsidR="00AC4518">
          <w:fldChar w:fldCharType="begin"/>
        </w:r>
        <w:r w:rsidR="00AC4518">
          <w:instrText xml:space="preserve"> REF _Ref521582376 \h </w:instrText>
        </w:r>
      </w:ins>
      <w:r w:rsidR="00AC4518">
        <w:fldChar w:fldCharType="separate"/>
      </w:r>
      <w:moveTo w:id="83" w:author="dugalh" w:date="2018-07-27T21:43:00Z">
        <w:ins w:id="84" w:author="dugalh" w:date="2018-08-09T12:50:00Z">
          <w:r w:rsidR="00AC4518" w:rsidRPr="00B44B64">
            <w:t>Fig</w:t>
          </w:r>
          <w:r w:rsidR="00AC4518">
            <w:t>.</w:t>
          </w:r>
          <w:r w:rsidR="00AC4518" w:rsidRPr="00B44B64">
            <w:t xml:space="preserve"> </w:t>
          </w:r>
        </w:ins>
      </w:moveTo>
      <w:ins w:id="85" w:author="dugalh" w:date="2018-08-09T12:50:00Z">
        <w:r w:rsidR="00AC4518">
          <w:rPr>
            <w:noProof/>
          </w:rPr>
          <w:t>2</w:t>
        </w:r>
        <w:r w:rsidR="00AC4518">
          <w:fldChar w:fldCharType="end"/>
        </w:r>
      </w:ins>
      <w:moveTo w:id="86" w:author="dugalh" w:date="2018-07-27T21:43:00Z">
        <w:r w:rsidRPr="00B44B64">
          <w:fldChar w:fldCharType="begin"/>
        </w:r>
        <w:r w:rsidRPr="00B44B64">
          <w:instrText xml:space="preserve"> REF _Ref392342998 \h  \* MERGEFORMAT </w:instrText>
        </w:r>
      </w:moveTo>
      <w:moveTo w:id="87" w:author="dugalh" w:date="2018-07-27T21:43:00Z">
        <w:r w:rsidRPr="00B44B64">
          <w:fldChar w:fldCharType="end"/>
        </w:r>
        <w:r w:rsidRPr="00B44B64">
          <w:t xml:space="preserve">.  Details of the surrounding (“mosaic”) vegetation type, geology and estimated canopy cover of each site are given in </w:t>
        </w:r>
      </w:moveTo>
      <w:ins w:id="88" w:author="dugalh" w:date="2018-08-09T12:51:00Z">
        <w:r w:rsidR="00AC4518">
          <w:fldChar w:fldCharType="begin"/>
        </w:r>
        <w:r w:rsidR="00AC4518">
          <w:instrText xml:space="preserve"> REF _Ref521582408 \h </w:instrText>
        </w:r>
      </w:ins>
      <w:r w:rsidR="00AC4518">
        <w:fldChar w:fldCharType="separate"/>
      </w:r>
      <w:moveTo w:id="89" w:author="dugalh" w:date="2018-07-27T21:43:00Z">
        <w:ins w:id="90" w:author="dugalh" w:date="2018-08-09T12:51:00Z">
          <w:r w:rsidR="00AC4518" w:rsidRPr="00B44B64">
            <w:t xml:space="preserve">Table </w:t>
          </w:r>
        </w:ins>
      </w:moveTo>
      <w:ins w:id="91" w:author="dugalh" w:date="2018-08-09T12:51:00Z">
        <w:r w:rsidR="00AC4518">
          <w:rPr>
            <w:noProof/>
          </w:rPr>
          <w:t>1</w:t>
        </w:r>
        <w:r w:rsidR="00AC4518">
          <w:fldChar w:fldCharType="end"/>
        </w:r>
      </w:ins>
      <w:moveTo w:id="92" w:author="dugalh" w:date="2018-07-27T21:43:00Z">
        <w:r w:rsidRPr="00B44B64">
          <w:fldChar w:fldCharType="begin"/>
        </w:r>
        <w:r w:rsidRPr="00B44B64">
          <w:instrText xml:space="preserve"> REF _Ref466457780 \h  \* MERGEFORMAT </w:instrText>
        </w:r>
      </w:moveTo>
      <w:moveTo w:id="93" w:author="dugalh" w:date="2018-07-27T21:43:00Z">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1852F341" w:rsidR="00FF0829" w:rsidRPr="00B44B64" w:rsidRDefault="00AC4518" w:rsidP="00FF0829">
      <w:pPr>
        <w:pStyle w:val="BodyTextIndented"/>
        <w:rPr>
          <w:moveTo w:id="94" w:author="dugalh" w:date="2018-07-27T21:43:00Z"/>
        </w:rPr>
      </w:pPr>
      <w:ins w:id="95" w:author="dugalh" w:date="2018-08-09T12:51:00Z">
        <w:r>
          <w:fldChar w:fldCharType="begin"/>
        </w:r>
        <w:r>
          <w:instrText xml:space="preserve"> REF _Ref521582442 \h </w:instrText>
        </w:r>
      </w:ins>
      <w:r>
        <w:fldChar w:fldCharType="separate"/>
      </w:r>
      <w:moveTo w:id="96" w:author="dugalh" w:date="2018-07-27T21:43:00Z">
        <w:ins w:id="97" w:author="dugalh" w:date="2018-08-09T12:51:00Z">
          <w:r w:rsidRPr="00B44B64">
            <w:rPr>
              <w:lang w:eastAsia="en-ZA"/>
            </w:rPr>
            <w:t>Fig</w:t>
          </w:r>
          <w:r>
            <w:rPr>
              <w:lang w:eastAsia="en-ZA"/>
            </w:rPr>
            <w:t>.</w:t>
          </w:r>
          <w:r w:rsidRPr="00B44B64">
            <w:t xml:space="preserve"> </w:t>
          </w:r>
        </w:ins>
      </w:moveTo>
      <w:ins w:id="98" w:author="dugalh" w:date="2018-08-09T12:51:00Z">
        <w:r>
          <w:rPr>
            <w:noProof/>
          </w:rPr>
          <w:t>3</w:t>
        </w:r>
        <w:r>
          <w:fldChar w:fldCharType="end"/>
        </w:r>
      </w:ins>
      <w:moveTo w:id="99" w:author="dugalh" w:date="2018-07-27T21:43:00Z">
        <w:r w:rsidR="00FF0829" w:rsidRPr="00B44B64">
          <w:fldChar w:fldCharType="begin"/>
        </w:r>
        <w:r w:rsidR="00FF0829" w:rsidRPr="00B44B64">
          <w:instrText xml:space="preserve"> REF _Ref392343684 \h  \* MERGEFORMAT </w:instrText>
        </w:r>
      </w:moveTo>
      <w:moveTo w:id="100" w:author="dugalh" w:date="2018-07-27T21:43:00Z">
        <w:r w:rsidR="00FF0829" w:rsidRPr="00B44B64">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spekboom canopy cover may have occurred during this time in recovering areas, but spekboom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101" w:author="dugalh" w:date="2018-07-27T21:43:00Z"/>
        </w:rPr>
      </w:pPr>
    </w:p>
    <w:p w14:paraId="0E6081F4" w14:textId="77777777" w:rsidR="00FF0829" w:rsidRPr="00B44B64" w:rsidRDefault="00FF0829" w:rsidP="00FF0829">
      <w:pPr>
        <w:pStyle w:val="1TeksCharChar"/>
        <w:keepNext/>
        <w:spacing w:line="240" w:lineRule="auto"/>
        <w:jc w:val="center"/>
        <w:rPr>
          <w:moveTo w:id="102" w:author="dugalh" w:date="2018-07-27T21:43:00Z"/>
        </w:rPr>
      </w:pPr>
      <w:moveTo w:id="103" w:author="dugalh" w:date="2018-07-27T21:43:00Z">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rPr>
                <w:moveTo w:id="104" w:author="dugalh" w:date="2018-07-27T21:43:00Z"/>
              </w:rPr>
            </w:pPr>
            <w:bookmarkStart w:id="105" w:name="_Toc521505424"/>
            <w:bookmarkStart w:id="106" w:name="_Ref521582376"/>
            <w:moveTo w:id="107"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r w:rsidR="00AD4274">
              <w:rPr>
                <w:noProof/>
              </w:rPr>
              <w:t>2</w:t>
            </w:r>
            <w:moveTo w:id="108" w:author="dugalh" w:date="2018-07-27T21:43:00Z">
              <w:r w:rsidRPr="00B44B64">
                <w:fldChar w:fldCharType="end"/>
              </w:r>
              <w:bookmarkEnd w:id="106"/>
              <w:r w:rsidRPr="00490894">
                <w:rPr>
                  <w:b w:val="0"/>
                </w:rPr>
                <w:t xml:space="preserve">  Study area spekboom habitats and field ground truth sites</w:t>
              </w:r>
              <w:bookmarkEnd w:id="105"/>
            </w:moveTo>
          </w:p>
        </w:tc>
      </w:tr>
    </w:tbl>
    <w:p w14:paraId="37AE085B" w14:textId="77777777" w:rsidR="00FF0829" w:rsidRPr="00B44B64" w:rsidRDefault="00FF0829" w:rsidP="00FF0829">
      <w:pPr>
        <w:pStyle w:val="1FigureTablesource"/>
        <w:ind w:left="5040" w:firstLine="720"/>
        <w:jc w:val="left"/>
        <w:rPr>
          <w:moveTo w:id="109" w:author="dugalh" w:date="2018-07-27T21:43:00Z"/>
        </w:rPr>
      </w:pPr>
      <w:moveTo w:id="110"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111" w:author="dugalh" w:date="2018-07-27T21:43:00Z"/>
        </w:rPr>
      </w:pPr>
      <w:bookmarkStart w:id="112" w:name="_Ref521582408"/>
      <w:bookmarkStart w:id="113" w:name="_Ref521584135"/>
      <w:moveTo w:id="114"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moveTo>
      <w:r w:rsidR="00AD4274">
        <w:rPr>
          <w:noProof/>
        </w:rPr>
        <w:t>1</w:t>
      </w:r>
      <w:moveTo w:id="115" w:author="dugalh" w:date="2018-07-27T21:43:00Z">
        <w:r w:rsidRPr="00B44B64">
          <w:fldChar w:fldCharType="end"/>
        </w:r>
        <w:bookmarkEnd w:id="112"/>
        <w:r w:rsidRPr="00490894">
          <w:rPr>
            <w:b w:val="0"/>
          </w:rPr>
          <w:t xml:space="preserve">   In situ canopy-cover data</w:t>
        </w:r>
        <w:bookmarkEnd w:id="113"/>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rPr>
                <w:moveTo w:id="116" w:author="dugalh" w:date="2018-07-27T21:43:00Z"/>
              </w:rPr>
            </w:pPr>
            <w:moveTo w:id="117" w:author="dugalh" w:date="2018-07-27T21:43:00Z">
              <w:r w:rsidRPr="00B44B64">
                <w:t>Area</w:t>
              </w:r>
            </w:moveTo>
          </w:p>
        </w:tc>
        <w:tc>
          <w:tcPr>
            <w:tcW w:w="0" w:type="auto"/>
          </w:tcPr>
          <w:p w14:paraId="70C65703" w14:textId="77777777" w:rsidR="00FF0829" w:rsidRPr="00B44B64" w:rsidRDefault="00FF0829" w:rsidP="008F3AD0">
            <w:pPr>
              <w:pStyle w:val="1TableText"/>
              <w:tabs>
                <w:tab w:val="num" w:pos="993"/>
              </w:tabs>
              <w:spacing w:before="0"/>
              <w:rPr>
                <w:moveTo w:id="118" w:author="dugalh" w:date="2018-07-27T21:43:00Z"/>
              </w:rPr>
            </w:pPr>
            <w:moveTo w:id="119" w:author="dugalh" w:date="2018-07-27T21:43:00Z">
              <w:r w:rsidRPr="00B44B64">
                <w:t>Number</w:t>
              </w:r>
            </w:moveTo>
          </w:p>
        </w:tc>
        <w:tc>
          <w:tcPr>
            <w:tcW w:w="0" w:type="auto"/>
          </w:tcPr>
          <w:p w14:paraId="0404F100" w14:textId="77777777" w:rsidR="00FF0829" w:rsidRPr="00B44B64" w:rsidRDefault="00FF0829" w:rsidP="008F3AD0">
            <w:pPr>
              <w:pStyle w:val="1TableText"/>
              <w:tabs>
                <w:tab w:val="num" w:pos="993"/>
              </w:tabs>
              <w:spacing w:before="0"/>
              <w:rPr>
                <w:moveTo w:id="120" w:author="dugalh" w:date="2018-07-27T21:43:00Z"/>
              </w:rPr>
            </w:pPr>
            <w:moveTo w:id="121" w:author="dugalh" w:date="2018-07-27T21:43:00Z">
              <w:r w:rsidRPr="00B44B64">
                <w:t>Geology</w:t>
              </w:r>
            </w:moveTo>
          </w:p>
        </w:tc>
        <w:tc>
          <w:tcPr>
            <w:tcW w:w="0" w:type="auto"/>
          </w:tcPr>
          <w:p w14:paraId="4C9E377C" w14:textId="77777777" w:rsidR="00FF0829" w:rsidRPr="00B44B64" w:rsidRDefault="00FF0829" w:rsidP="008F3AD0">
            <w:pPr>
              <w:pStyle w:val="1TableText"/>
              <w:tabs>
                <w:tab w:val="num" w:pos="993"/>
              </w:tabs>
              <w:spacing w:before="0"/>
              <w:rPr>
                <w:moveTo w:id="122" w:author="dugalh" w:date="2018-07-27T21:43:00Z"/>
              </w:rPr>
            </w:pPr>
            <w:moveTo w:id="123" w:author="dugalh" w:date="2018-07-27T21:43:00Z">
              <w:r w:rsidRPr="00B44B64">
                <w:t>Mosaic</w:t>
              </w:r>
            </w:moveTo>
          </w:p>
        </w:tc>
        <w:tc>
          <w:tcPr>
            <w:tcW w:w="0" w:type="auto"/>
          </w:tcPr>
          <w:p w14:paraId="6CC36982" w14:textId="77777777" w:rsidR="00FF0829" w:rsidRPr="00B44B64" w:rsidRDefault="00FF0829" w:rsidP="008F3AD0">
            <w:pPr>
              <w:pStyle w:val="1TableText"/>
              <w:tabs>
                <w:tab w:val="num" w:pos="993"/>
              </w:tabs>
              <w:spacing w:before="0"/>
              <w:rPr>
                <w:moveTo w:id="124" w:author="dugalh" w:date="2018-07-27T21:43:00Z"/>
              </w:rPr>
            </w:pPr>
            <w:moveTo w:id="125" w:author="dugalh" w:date="2018-07-27T21:43:00Z">
              <w:r w:rsidRPr="00B44B64">
                <w:t>Degradation</w:t>
              </w:r>
            </w:moveTo>
          </w:p>
        </w:tc>
        <w:tc>
          <w:tcPr>
            <w:tcW w:w="0" w:type="auto"/>
          </w:tcPr>
          <w:p w14:paraId="1FB39BC9" w14:textId="77777777" w:rsidR="00FF0829" w:rsidRPr="00B44B64" w:rsidRDefault="00FF0829" w:rsidP="008F3AD0">
            <w:pPr>
              <w:pStyle w:val="1TableText"/>
              <w:tabs>
                <w:tab w:val="num" w:pos="993"/>
              </w:tabs>
              <w:spacing w:before="0"/>
              <w:rPr>
                <w:moveTo w:id="126" w:author="dugalh" w:date="2018-07-27T21:43:00Z"/>
              </w:rPr>
            </w:pPr>
            <w:moveTo w:id="127" w:author="dugalh" w:date="2018-07-27T21:43:00Z">
              <w:r w:rsidRPr="00B44B64">
                <w:t>Cover (%)</w:t>
              </w:r>
            </w:moveTo>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moveTo w:id="128" w:author="dugalh" w:date="2018-07-27T21:43:00Z"/>
                <w:sz w:val="16"/>
              </w:rPr>
            </w:pPr>
            <w:moveTo w:id="129" w:author="dugalh" w:date="2018-07-27T21:43:00Z">
              <w:r w:rsidRPr="00B44B64">
                <w:rPr>
                  <w:sz w:val="16"/>
                </w:rPr>
                <w:t>Matjiesvlei</w:t>
              </w:r>
            </w:moveTo>
          </w:p>
        </w:tc>
        <w:tc>
          <w:tcPr>
            <w:tcW w:w="0" w:type="auto"/>
          </w:tcPr>
          <w:p w14:paraId="4E7A4B11" w14:textId="77777777" w:rsidR="00FF0829" w:rsidRPr="00B44B64" w:rsidRDefault="00FF0829" w:rsidP="008F3AD0">
            <w:pPr>
              <w:pStyle w:val="1TableText"/>
              <w:tabs>
                <w:tab w:val="num" w:pos="993"/>
              </w:tabs>
              <w:spacing w:before="0"/>
              <w:rPr>
                <w:moveTo w:id="130" w:author="dugalh" w:date="2018-07-27T21:43:00Z"/>
                <w:rFonts w:cs="Arial"/>
                <w:b/>
              </w:rPr>
            </w:pPr>
            <w:moveTo w:id="131" w:author="dugalh" w:date="2018-07-27T21:43:00Z">
              <w:r w:rsidRPr="00B44B64">
                <w:rPr>
                  <w:rFonts w:cs="Arial"/>
                </w:rPr>
                <w:t>1a</w:t>
              </w:r>
            </w:moveTo>
          </w:p>
        </w:tc>
        <w:tc>
          <w:tcPr>
            <w:tcW w:w="0" w:type="auto"/>
          </w:tcPr>
          <w:p w14:paraId="449EB1E7" w14:textId="77777777" w:rsidR="00FF0829" w:rsidRPr="00B44B64" w:rsidRDefault="00FF0829" w:rsidP="008F3AD0">
            <w:pPr>
              <w:rPr>
                <w:moveTo w:id="132" w:author="dugalh" w:date="2018-07-27T21:43:00Z"/>
                <w:sz w:val="16"/>
              </w:rPr>
            </w:pPr>
            <w:moveTo w:id="133" w:author="dugalh" w:date="2018-07-27T21:43:00Z">
              <w:r w:rsidRPr="00B44B64">
                <w:rPr>
                  <w:sz w:val="16"/>
                </w:rPr>
                <w:t>Shale</w:t>
              </w:r>
            </w:moveTo>
          </w:p>
        </w:tc>
        <w:tc>
          <w:tcPr>
            <w:tcW w:w="0" w:type="auto"/>
          </w:tcPr>
          <w:p w14:paraId="171BC5E2" w14:textId="77777777" w:rsidR="00FF0829" w:rsidRPr="00B44B64" w:rsidRDefault="00FF0829" w:rsidP="008F3AD0">
            <w:pPr>
              <w:rPr>
                <w:moveTo w:id="134" w:author="dugalh" w:date="2018-07-27T21:43:00Z"/>
                <w:sz w:val="16"/>
              </w:rPr>
            </w:pPr>
            <w:moveTo w:id="135" w:author="dugalh" w:date="2018-07-27T21:43:00Z">
              <w:r w:rsidRPr="00B44B64">
                <w:rPr>
                  <w:sz w:val="16"/>
                </w:rPr>
                <w:t>Arid spekboom</w:t>
              </w:r>
            </w:moveTo>
          </w:p>
        </w:tc>
        <w:tc>
          <w:tcPr>
            <w:tcW w:w="0" w:type="auto"/>
          </w:tcPr>
          <w:p w14:paraId="1F833636" w14:textId="77777777" w:rsidR="00FF0829" w:rsidRPr="00B44B64" w:rsidRDefault="00FF0829" w:rsidP="008F3AD0">
            <w:pPr>
              <w:rPr>
                <w:moveTo w:id="136" w:author="dugalh" w:date="2018-07-27T21:43:00Z"/>
                <w:sz w:val="16"/>
              </w:rPr>
            </w:pPr>
            <w:moveTo w:id="137" w:author="dugalh" w:date="2018-07-27T21:43:00Z">
              <w:r w:rsidRPr="00B44B64">
                <w:rPr>
                  <w:sz w:val="16"/>
                </w:rPr>
                <w:t>Intact</w:t>
              </w:r>
            </w:moveTo>
          </w:p>
        </w:tc>
        <w:tc>
          <w:tcPr>
            <w:tcW w:w="0" w:type="auto"/>
          </w:tcPr>
          <w:p w14:paraId="07C3778F" w14:textId="77777777" w:rsidR="00FF0829" w:rsidRPr="00B44B64" w:rsidRDefault="00FF0829" w:rsidP="008F3AD0">
            <w:pPr>
              <w:jc w:val="right"/>
              <w:rPr>
                <w:moveTo w:id="138" w:author="dugalh" w:date="2018-07-27T21:43:00Z"/>
                <w:sz w:val="16"/>
              </w:rPr>
            </w:pPr>
            <w:moveTo w:id="139" w:author="dugalh" w:date="2018-07-27T21:43:00Z">
              <w:r w:rsidRPr="00B44B64">
                <w:rPr>
                  <w:sz w:val="16"/>
                </w:rPr>
                <w:t>6</w:t>
              </w:r>
              <w:r w:rsidRPr="00B44B64">
                <w:rPr>
                  <w:rFonts w:cs="Arial"/>
                  <w:sz w:val="16"/>
                  <w:szCs w:val="16"/>
                </w:rPr>
                <w:t>.0</w:t>
              </w:r>
            </w:moveTo>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moveTo w:id="140" w:author="dugalh" w:date="2018-07-27T21:43:00Z"/>
                <w:sz w:val="16"/>
              </w:rPr>
            </w:pPr>
          </w:p>
        </w:tc>
        <w:tc>
          <w:tcPr>
            <w:tcW w:w="0" w:type="auto"/>
          </w:tcPr>
          <w:p w14:paraId="6269805A" w14:textId="77777777" w:rsidR="00FF0829" w:rsidRPr="00B44B64" w:rsidRDefault="00FF0829" w:rsidP="008F3AD0">
            <w:pPr>
              <w:pStyle w:val="1TableText"/>
              <w:tabs>
                <w:tab w:val="num" w:pos="993"/>
              </w:tabs>
              <w:spacing w:before="0"/>
              <w:rPr>
                <w:moveTo w:id="141" w:author="dugalh" w:date="2018-07-27T21:43:00Z"/>
                <w:rFonts w:cs="Arial"/>
                <w:b/>
              </w:rPr>
            </w:pPr>
            <w:moveTo w:id="142" w:author="dugalh" w:date="2018-07-27T21:43:00Z">
              <w:r w:rsidRPr="00B44B64">
                <w:rPr>
                  <w:rFonts w:cs="Arial"/>
                </w:rPr>
                <w:t>1b</w:t>
              </w:r>
            </w:moveTo>
          </w:p>
        </w:tc>
        <w:tc>
          <w:tcPr>
            <w:tcW w:w="0" w:type="auto"/>
          </w:tcPr>
          <w:p w14:paraId="046DE141" w14:textId="77777777" w:rsidR="00FF0829" w:rsidRPr="00B44B64" w:rsidRDefault="00FF0829" w:rsidP="008F3AD0">
            <w:pPr>
              <w:rPr>
                <w:moveTo w:id="143" w:author="dugalh" w:date="2018-07-27T21:43:00Z"/>
                <w:sz w:val="16"/>
              </w:rPr>
            </w:pPr>
          </w:p>
        </w:tc>
        <w:tc>
          <w:tcPr>
            <w:tcW w:w="0" w:type="auto"/>
          </w:tcPr>
          <w:p w14:paraId="066724F4" w14:textId="77777777" w:rsidR="00FF0829" w:rsidRPr="00B44B64" w:rsidRDefault="00FF0829" w:rsidP="008F3AD0">
            <w:pPr>
              <w:rPr>
                <w:moveTo w:id="144" w:author="dugalh" w:date="2018-07-27T21:43:00Z"/>
                <w:sz w:val="16"/>
              </w:rPr>
            </w:pPr>
          </w:p>
        </w:tc>
        <w:tc>
          <w:tcPr>
            <w:tcW w:w="0" w:type="auto"/>
          </w:tcPr>
          <w:p w14:paraId="3E0149CE" w14:textId="77777777" w:rsidR="00FF0829" w:rsidRPr="00B44B64" w:rsidRDefault="00FF0829" w:rsidP="008F3AD0">
            <w:pPr>
              <w:rPr>
                <w:moveTo w:id="145" w:author="dugalh" w:date="2018-07-27T21:43:00Z"/>
                <w:sz w:val="16"/>
              </w:rPr>
            </w:pPr>
            <w:moveTo w:id="146" w:author="dugalh" w:date="2018-07-27T21:43:00Z">
              <w:r w:rsidRPr="00B44B64">
                <w:rPr>
                  <w:sz w:val="16"/>
                </w:rPr>
                <w:t>Intact</w:t>
              </w:r>
            </w:moveTo>
          </w:p>
        </w:tc>
        <w:tc>
          <w:tcPr>
            <w:tcW w:w="0" w:type="auto"/>
          </w:tcPr>
          <w:p w14:paraId="52794145" w14:textId="77777777" w:rsidR="00FF0829" w:rsidRPr="00B44B64" w:rsidRDefault="00FF0829" w:rsidP="008F3AD0">
            <w:pPr>
              <w:jc w:val="right"/>
              <w:rPr>
                <w:moveTo w:id="147" w:author="dugalh" w:date="2018-07-27T21:43:00Z"/>
                <w:sz w:val="16"/>
              </w:rPr>
            </w:pPr>
            <w:moveTo w:id="148" w:author="dugalh" w:date="2018-07-27T21:43:00Z">
              <w:r w:rsidRPr="00B44B64">
                <w:rPr>
                  <w:sz w:val="16"/>
                </w:rPr>
                <w:t>22.5</w:t>
              </w:r>
            </w:moveTo>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moveTo w:id="149" w:author="dugalh" w:date="2018-07-27T21:43:00Z"/>
                <w:sz w:val="16"/>
              </w:rPr>
            </w:pPr>
          </w:p>
        </w:tc>
        <w:tc>
          <w:tcPr>
            <w:tcW w:w="0" w:type="auto"/>
          </w:tcPr>
          <w:p w14:paraId="3AA0A1B6" w14:textId="77777777" w:rsidR="00FF0829" w:rsidRPr="00B44B64" w:rsidRDefault="00FF0829" w:rsidP="008F3AD0">
            <w:pPr>
              <w:pStyle w:val="1TableText"/>
              <w:tabs>
                <w:tab w:val="num" w:pos="993"/>
              </w:tabs>
              <w:spacing w:before="0"/>
              <w:rPr>
                <w:moveTo w:id="150" w:author="dugalh" w:date="2018-07-27T21:43:00Z"/>
                <w:rFonts w:cs="Arial"/>
                <w:b/>
              </w:rPr>
            </w:pPr>
            <w:moveTo w:id="151" w:author="dugalh" w:date="2018-07-27T21:43:00Z">
              <w:r w:rsidRPr="00B44B64">
                <w:rPr>
                  <w:rFonts w:cs="Arial"/>
                </w:rPr>
                <w:t>2</w:t>
              </w:r>
            </w:moveTo>
          </w:p>
        </w:tc>
        <w:tc>
          <w:tcPr>
            <w:tcW w:w="0" w:type="auto"/>
          </w:tcPr>
          <w:p w14:paraId="3F68A5A6" w14:textId="77777777" w:rsidR="00FF0829" w:rsidRPr="00B44B64" w:rsidRDefault="00FF0829" w:rsidP="008F3AD0">
            <w:pPr>
              <w:rPr>
                <w:moveTo w:id="152" w:author="dugalh" w:date="2018-07-27T21:43:00Z"/>
                <w:sz w:val="16"/>
              </w:rPr>
            </w:pPr>
          </w:p>
        </w:tc>
        <w:tc>
          <w:tcPr>
            <w:tcW w:w="0" w:type="auto"/>
          </w:tcPr>
          <w:p w14:paraId="2CA7A5AD" w14:textId="77777777" w:rsidR="00FF0829" w:rsidRPr="00B44B64" w:rsidRDefault="00FF0829" w:rsidP="008F3AD0">
            <w:pPr>
              <w:rPr>
                <w:moveTo w:id="153" w:author="dugalh" w:date="2018-07-27T21:43:00Z"/>
                <w:sz w:val="16"/>
              </w:rPr>
            </w:pPr>
          </w:p>
        </w:tc>
        <w:tc>
          <w:tcPr>
            <w:tcW w:w="0" w:type="auto"/>
          </w:tcPr>
          <w:p w14:paraId="368BA58E" w14:textId="77777777" w:rsidR="00FF0829" w:rsidRPr="00B44B64" w:rsidRDefault="00FF0829" w:rsidP="008F3AD0">
            <w:pPr>
              <w:rPr>
                <w:moveTo w:id="154" w:author="dugalh" w:date="2018-07-27T21:43:00Z"/>
                <w:sz w:val="16"/>
              </w:rPr>
            </w:pPr>
            <w:moveTo w:id="155" w:author="dugalh" w:date="2018-07-27T21:43:00Z">
              <w:r w:rsidRPr="00B44B64">
                <w:rPr>
                  <w:sz w:val="16"/>
                </w:rPr>
                <w:t>Intact</w:t>
              </w:r>
            </w:moveTo>
          </w:p>
        </w:tc>
        <w:tc>
          <w:tcPr>
            <w:tcW w:w="0" w:type="auto"/>
          </w:tcPr>
          <w:p w14:paraId="265B0BE8" w14:textId="77777777" w:rsidR="00FF0829" w:rsidRPr="00B44B64" w:rsidRDefault="00FF0829" w:rsidP="008F3AD0">
            <w:pPr>
              <w:jc w:val="right"/>
              <w:rPr>
                <w:moveTo w:id="156" w:author="dugalh" w:date="2018-07-27T21:43:00Z"/>
                <w:sz w:val="16"/>
              </w:rPr>
            </w:pPr>
            <w:moveTo w:id="157" w:author="dugalh" w:date="2018-07-27T21:43:00Z">
              <w:r w:rsidRPr="00B44B64">
                <w:rPr>
                  <w:sz w:val="16"/>
                </w:rPr>
                <w:t>70</w:t>
              </w:r>
              <w:r w:rsidRPr="00B44B64">
                <w:rPr>
                  <w:rFonts w:cs="Arial"/>
                  <w:sz w:val="16"/>
                  <w:szCs w:val="16"/>
                </w:rPr>
                <w:t>.0</w:t>
              </w:r>
            </w:moveTo>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moveTo w:id="158" w:author="dugalh" w:date="2018-07-27T21:43:00Z"/>
                <w:sz w:val="16"/>
              </w:rPr>
            </w:pPr>
          </w:p>
        </w:tc>
        <w:tc>
          <w:tcPr>
            <w:tcW w:w="0" w:type="auto"/>
          </w:tcPr>
          <w:p w14:paraId="69417E16" w14:textId="77777777" w:rsidR="00FF0829" w:rsidRPr="00B44B64" w:rsidRDefault="00FF0829" w:rsidP="008F3AD0">
            <w:pPr>
              <w:pStyle w:val="1TableText"/>
              <w:tabs>
                <w:tab w:val="num" w:pos="993"/>
              </w:tabs>
              <w:spacing w:before="0"/>
              <w:rPr>
                <w:moveTo w:id="159" w:author="dugalh" w:date="2018-07-27T21:43:00Z"/>
                <w:rFonts w:cs="Arial"/>
                <w:b/>
              </w:rPr>
            </w:pPr>
            <w:moveTo w:id="160" w:author="dugalh" w:date="2018-07-27T21:43:00Z">
              <w:r w:rsidRPr="00B44B64">
                <w:rPr>
                  <w:rFonts w:cs="Arial"/>
                </w:rPr>
                <w:t>3</w:t>
              </w:r>
            </w:moveTo>
          </w:p>
        </w:tc>
        <w:tc>
          <w:tcPr>
            <w:tcW w:w="0" w:type="auto"/>
          </w:tcPr>
          <w:p w14:paraId="108F0396" w14:textId="77777777" w:rsidR="00FF0829" w:rsidRPr="00B44B64" w:rsidRDefault="00FF0829" w:rsidP="008F3AD0">
            <w:pPr>
              <w:rPr>
                <w:moveTo w:id="161" w:author="dugalh" w:date="2018-07-27T21:43:00Z"/>
                <w:sz w:val="16"/>
              </w:rPr>
            </w:pPr>
          </w:p>
        </w:tc>
        <w:tc>
          <w:tcPr>
            <w:tcW w:w="0" w:type="auto"/>
          </w:tcPr>
          <w:p w14:paraId="5989530E" w14:textId="77777777" w:rsidR="00FF0829" w:rsidRPr="00B44B64" w:rsidRDefault="00FF0829" w:rsidP="008F3AD0">
            <w:pPr>
              <w:rPr>
                <w:moveTo w:id="162" w:author="dugalh" w:date="2018-07-27T21:43:00Z"/>
                <w:sz w:val="16"/>
              </w:rPr>
            </w:pPr>
          </w:p>
        </w:tc>
        <w:tc>
          <w:tcPr>
            <w:tcW w:w="0" w:type="auto"/>
          </w:tcPr>
          <w:p w14:paraId="04441775" w14:textId="77777777" w:rsidR="00FF0829" w:rsidRPr="00B44B64" w:rsidRDefault="00FF0829" w:rsidP="008F3AD0">
            <w:pPr>
              <w:rPr>
                <w:moveTo w:id="163" w:author="dugalh" w:date="2018-07-27T21:43:00Z"/>
                <w:sz w:val="16"/>
              </w:rPr>
            </w:pPr>
            <w:moveTo w:id="164" w:author="dugalh" w:date="2018-07-27T21:43:00Z">
              <w:r w:rsidRPr="00B44B64">
                <w:rPr>
                  <w:sz w:val="16"/>
                </w:rPr>
                <w:t>Intact</w:t>
              </w:r>
            </w:moveTo>
          </w:p>
        </w:tc>
        <w:tc>
          <w:tcPr>
            <w:tcW w:w="0" w:type="auto"/>
          </w:tcPr>
          <w:p w14:paraId="43448F0A" w14:textId="77777777" w:rsidR="00FF0829" w:rsidRPr="00B44B64" w:rsidRDefault="00FF0829" w:rsidP="008F3AD0">
            <w:pPr>
              <w:jc w:val="right"/>
              <w:rPr>
                <w:moveTo w:id="165" w:author="dugalh" w:date="2018-07-27T21:43:00Z"/>
                <w:sz w:val="16"/>
              </w:rPr>
            </w:pPr>
            <w:moveTo w:id="166" w:author="dugalh" w:date="2018-07-27T21:43:00Z">
              <w:r w:rsidRPr="00B44B64">
                <w:rPr>
                  <w:sz w:val="16"/>
                </w:rPr>
                <w:t>85</w:t>
              </w:r>
              <w:r w:rsidRPr="00B44B64">
                <w:rPr>
                  <w:rFonts w:cs="Arial"/>
                  <w:sz w:val="16"/>
                  <w:szCs w:val="16"/>
                </w:rPr>
                <w:t>.0</w:t>
              </w:r>
            </w:moveTo>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moveTo w:id="167" w:author="dugalh" w:date="2018-07-27T21:43:00Z"/>
                <w:sz w:val="16"/>
              </w:rPr>
            </w:pPr>
          </w:p>
        </w:tc>
        <w:tc>
          <w:tcPr>
            <w:tcW w:w="0" w:type="auto"/>
          </w:tcPr>
          <w:p w14:paraId="13C01103" w14:textId="77777777" w:rsidR="00FF0829" w:rsidRPr="00B44B64" w:rsidRDefault="00FF0829" w:rsidP="008F3AD0">
            <w:pPr>
              <w:pStyle w:val="1TableText"/>
              <w:tabs>
                <w:tab w:val="num" w:pos="993"/>
              </w:tabs>
              <w:spacing w:before="0"/>
              <w:rPr>
                <w:moveTo w:id="168" w:author="dugalh" w:date="2018-07-27T21:43:00Z"/>
                <w:rFonts w:cs="Arial"/>
                <w:b/>
              </w:rPr>
            </w:pPr>
            <w:moveTo w:id="169" w:author="dugalh" w:date="2018-07-27T21:43:00Z">
              <w:r w:rsidRPr="00B44B64">
                <w:rPr>
                  <w:rFonts w:cs="Arial"/>
                </w:rPr>
                <w:t>4</w:t>
              </w:r>
            </w:moveTo>
          </w:p>
        </w:tc>
        <w:tc>
          <w:tcPr>
            <w:tcW w:w="0" w:type="auto"/>
          </w:tcPr>
          <w:p w14:paraId="4A596180" w14:textId="77777777" w:rsidR="00FF0829" w:rsidRPr="00B44B64" w:rsidRDefault="00FF0829" w:rsidP="008F3AD0">
            <w:pPr>
              <w:rPr>
                <w:moveTo w:id="170" w:author="dugalh" w:date="2018-07-27T21:43:00Z"/>
                <w:sz w:val="16"/>
              </w:rPr>
            </w:pPr>
          </w:p>
        </w:tc>
        <w:tc>
          <w:tcPr>
            <w:tcW w:w="0" w:type="auto"/>
          </w:tcPr>
          <w:p w14:paraId="61FE5B4B" w14:textId="77777777" w:rsidR="00FF0829" w:rsidRPr="00B44B64" w:rsidRDefault="00FF0829" w:rsidP="008F3AD0">
            <w:pPr>
              <w:rPr>
                <w:moveTo w:id="171" w:author="dugalh" w:date="2018-07-27T21:43:00Z"/>
                <w:sz w:val="16"/>
              </w:rPr>
            </w:pPr>
          </w:p>
        </w:tc>
        <w:tc>
          <w:tcPr>
            <w:tcW w:w="0" w:type="auto"/>
          </w:tcPr>
          <w:p w14:paraId="76012662" w14:textId="77777777" w:rsidR="00FF0829" w:rsidRPr="00B44B64" w:rsidRDefault="00FF0829" w:rsidP="008F3AD0">
            <w:pPr>
              <w:rPr>
                <w:moveTo w:id="172" w:author="dugalh" w:date="2018-07-27T21:43:00Z"/>
                <w:sz w:val="16"/>
              </w:rPr>
            </w:pPr>
            <w:moveTo w:id="173" w:author="dugalh" w:date="2018-07-27T21:43:00Z">
              <w:r w:rsidRPr="00B44B64">
                <w:rPr>
                  <w:sz w:val="16"/>
                </w:rPr>
                <w:t>Intact</w:t>
              </w:r>
            </w:moveTo>
          </w:p>
        </w:tc>
        <w:tc>
          <w:tcPr>
            <w:tcW w:w="0" w:type="auto"/>
          </w:tcPr>
          <w:p w14:paraId="252A6B26" w14:textId="77777777" w:rsidR="00FF0829" w:rsidRPr="00B44B64" w:rsidRDefault="00FF0829" w:rsidP="008F3AD0">
            <w:pPr>
              <w:jc w:val="right"/>
              <w:rPr>
                <w:moveTo w:id="174" w:author="dugalh" w:date="2018-07-27T21:43:00Z"/>
                <w:sz w:val="16"/>
              </w:rPr>
            </w:pPr>
            <w:moveTo w:id="175" w:author="dugalh" w:date="2018-07-27T21:43:00Z">
              <w:r w:rsidRPr="00B44B64">
                <w:rPr>
                  <w:sz w:val="16"/>
                </w:rPr>
                <w:t>65</w:t>
              </w:r>
              <w:r w:rsidRPr="00B44B64">
                <w:rPr>
                  <w:rFonts w:cs="Arial"/>
                  <w:sz w:val="16"/>
                  <w:szCs w:val="16"/>
                </w:rPr>
                <w:t>.0</w:t>
              </w:r>
            </w:moveTo>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moveTo w:id="176" w:author="dugalh" w:date="2018-07-27T21:43:00Z"/>
                <w:sz w:val="16"/>
              </w:rPr>
            </w:pPr>
          </w:p>
        </w:tc>
        <w:tc>
          <w:tcPr>
            <w:tcW w:w="0" w:type="auto"/>
          </w:tcPr>
          <w:p w14:paraId="426771EB" w14:textId="77777777" w:rsidR="00FF0829" w:rsidRPr="00B44B64" w:rsidRDefault="00FF0829" w:rsidP="008F3AD0">
            <w:pPr>
              <w:pStyle w:val="1TableText"/>
              <w:tabs>
                <w:tab w:val="num" w:pos="993"/>
              </w:tabs>
              <w:spacing w:before="0"/>
              <w:rPr>
                <w:moveTo w:id="177" w:author="dugalh" w:date="2018-07-27T21:43:00Z"/>
                <w:rFonts w:cs="Arial"/>
                <w:b/>
              </w:rPr>
            </w:pPr>
            <w:moveTo w:id="178" w:author="dugalh" w:date="2018-07-27T21:43:00Z">
              <w:r w:rsidRPr="00B44B64">
                <w:rPr>
                  <w:rFonts w:cs="Arial"/>
                </w:rPr>
                <w:t>5</w:t>
              </w:r>
            </w:moveTo>
          </w:p>
        </w:tc>
        <w:tc>
          <w:tcPr>
            <w:tcW w:w="0" w:type="auto"/>
          </w:tcPr>
          <w:p w14:paraId="158A0B69" w14:textId="77777777" w:rsidR="00FF0829" w:rsidRPr="00B44B64" w:rsidRDefault="00FF0829" w:rsidP="008F3AD0">
            <w:pPr>
              <w:rPr>
                <w:moveTo w:id="179" w:author="dugalh" w:date="2018-07-27T21:43:00Z"/>
                <w:sz w:val="16"/>
              </w:rPr>
            </w:pPr>
          </w:p>
        </w:tc>
        <w:tc>
          <w:tcPr>
            <w:tcW w:w="0" w:type="auto"/>
          </w:tcPr>
          <w:p w14:paraId="6BE466C0" w14:textId="77777777" w:rsidR="00FF0829" w:rsidRPr="00B44B64" w:rsidRDefault="00FF0829" w:rsidP="008F3AD0">
            <w:pPr>
              <w:rPr>
                <w:moveTo w:id="180" w:author="dugalh" w:date="2018-07-27T21:43:00Z"/>
                <w:sz w:val="16"/>
              </w:rPr>
            </w:pPr>
          </w:p>
        </w:tc>
        <w:tc>
          <w:tcPr>
            <w:tcW w:w="0" w:type="auto"/>
          </w:tcPr>
          <w:p w14:paraId="3446C904" w14:textId="77777777" w:rsidR="00FF0829" w:rsidRPr="00B44B64" w:rsidRDefault="00FF0829" w:rsidP="008F3AD0">
            <w:pPr>
              <w:rPr>
                <w:moveTo w:id="181" w:author="dugalh" w:date="2018-07-27T21:43:00Z"/>
                <w:sz w:val="16"/>
              </w:rPr>
            </w:pPr>
            <w:moveTo w:id="182" w:author="dugalh" w:date="2018-07-27T21:43:00Z">
              <w:r w:rsidRPr="00B44B64">
                <w:rPr>
                  <w:sz w:val="16"/>
                </w:rPr>
                <w:t>Intact</w:t>
              </w:r>
            </w:moveTo>
          </w:p>
        </w:tc>
        <w:tc>
          <w:tcPr>
            <w:tcW w:w="0" w:type="auto"/>
          </w:tcPr>
          <w:p w14:paraId="1A9A5C46" w14:textId="77777777" w:rsidR="00FF0829" w:rsidRPr="00B44B64" w:rsidRDefault="00FF0829" w:rsidP="008F3AD0">
            <w:pPr>
              <w:jc w:val="right"/>
              <w:rPr>
                <w:moveTo w:id="183" w:author="dugalh" w:date="2018-07-27T21:43:00Z"/>
                <w:sz w:val="16"/>
              </w:rPr>
            </w:pPr>
            <w:moveTo w:id="184" w:author="dugalh" w:date="2018-07-27T21:43:00Z">
              <w:r w:rsidRPr="00B44B64">
                <w:rPr>
                  <w:sz w:val="16"/>
                </w:rPr>
                <w:t>37.5</w:t>
              </w:r>
            </w:moveTo>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moveTo w:id="185" w:author="dugalh" w:date="2018-07-27T21:43:00Z"/>
                <w:sz w:val="16"/>
              </w:rPr>
            </w:pPr>
          </w:p>
        </w:tc>
        <w:tc>
          <w:tcPr>
            <w:tcW w:w="0" w:type="auto"/>
          </w:tcPr>
          <w:p w14:paraId="6180013B" w14:textId="77777777" w:rsidR="00FF0829" w:rsidRPr="00B44B64" w:rsidRDefault="00FF0829" w:rsidP="008F3AD0">
            <w:pPr>
              <w:pStyle w:val="1TableText"/>
              <w:tabs>
                <w:tab w:val="num" w:pos="993"/>
              </w:tabs>
              <w:spacing w:before="0"/>
              <w:rPr>
                <w:moveTo w:id="186" w:author="dugalh" w:date="2018-07-27T21:43:00Z"/>
                <w:rFonts w:cs="Arial"/>
                <w:b/>
              </w:rPr>
            </w:pPr>
            <w:moveTo w:id="187" w:author="dugalh" w:date="2018-07-27T21:43:00Z">
              <w:r w:rsidRPr="00B44B64">
                <w:rPr>
                  <w:rFonts w:cs="Arial"/>
                </w:rPr>
                <w:t>6</w:t>
              </w:r>
            </w:moveTo>
          </w:p>
        </w:tc>
        <w:tc>
          <w:tcPr>
            <w:tcW w:w="0" w:type="auto"/>
          </w:tcPr>
          <w:p w14:paraId="06BC0CED" w14:textId="77777777" w:rsidR="00FF0829" w:rsidRPr="00B44B64" w:rsidRDefault="00FF0829" w:rsidP="008F3AD0">
            <w:pPr>
              <w:rPr>
                <w:moveTo w:id="188" w:author="dugalh" w:date="2018-07-27T21:43:00Z"/>
                <w:sz w:val="16"/>
              </w:rPr>
            </w:pPr>
          </w:p>
        </w:tc>
        <w:tc>
          <w:tcPr>
            <w:tcW w:w="0" w:type="auto"/>
          </w:tcPr>
          <w:p w14:paraId="7748A76D" w14:textId="77777777" w:rsidR="00FF0829" w:rsidRPr="00B44B64" w:rsidRDefault="00FF0829" w:rsidP="008F3AD0">
            <w:pPr>
              <w:rPr>
                <w:moveTo w:id="189" w:author="dugalh" w:date="2018-07-27T21:43:00Z"/>
                <w:sz w:val="16"/>
              </w:rPr>
            </w:pPr>
          </w:p>
        </w:tc>
        <w:tc>
          <w:tcPr>
            <w:tcW w:w="0" w:type="auto"/>
          </w:tcPr>
          <w:p w14:paraId="394BFDCE" w14:textId="77777777" w:rsidR="00FF0829" w:rsidRPr="00B44B64" w:rsidRDefault="00FF0829" w:rsidP="008F3AD0">
            <w:pPr>
              <w:rPr>
                <w:moveTo w:id="190" w:author="dugalh" w:date="2018-07-27T21:43:00Z"/>
                <w:sz w:val="16"/>
              </w:rPr>
            </w:pPr>
            <w:moveTo w:id="191" w:author="dugalh" w:date="2018-07-27T21:43:00Z">
              <w:r w:rsidRPr="00B44B64">
                <w:rPr>
                  <w:sz w:val="16"/>
                </w:rPr>
                <w:t>Intact</w:t>
              </w:r>
            </w:moveTo>
          </w:p>
        </w:tc>
        <w:tc>
          <w:tcPr>
            <w:tcW w:w="0" w:type="auto"/>
          </w:tcPr>
          <w:p w14:paraId="33548F65" w14:textId="77777777" w:rsidR="00FF0829" w:rsidRPr="00B44B64" w:rsidRDefault="00FF0829" w:rsidP="008F3AD0">
            <w:pPr>
              <w:jc w:val="right"/>
              <w:rPr>
                <w:moveTo w:id="192" w:author="dugalh" w:date="2018-07-27T21:43:00Z"/>
                <w:sz w:val="16"/>
              </w:rPr>
            </w:pPr>
            <w:moveTo w:id="193" w:author="dugalh" w:date="2018-07-27T21:43:00Z">
              <w:r w:rsidRPr="00B44B64">
                <w:rPr>
                  <w:sz w:val="16"/>
                </w:rPr>
                <w:t>17.5</w:t>
              </w:r>
            </w:moveTo>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moveTo w:id="194" w:author="dugalh" w:date="2018-07-27T21:43:00Z"/>
                <w:sz w:val="16"/>
              </w:rPr>
            </w:pPr>
          </w:p>
        </w:tc>
        <w:tc>
          <w:tcPr>
            <w:tcW w:w="0" w:type="auto"/>
          </w:tcPr>
          <w:p w14:paraId="2DFE1A81" w14:textId="77777777" w:rsidR="00FF0829" w:rsidRPr="00B44B64" w:rsidRDefault="00FF0829" w:rsidP="008F3AD0">
            <w:pPr>
              <w:pStyle w:val="1TableText"/>
              <w:tabs>
                <w:tab w:val="num" w:pos="993"/>
              </w:tabs>
              <w:spacing w:before="0"/>
              <w:rPr>
                <w:moveTo w:id="195" w:author="dugalh" w:date="2018-07-27T21:43:00Z"/>
                <w:rFonts w:cs="Arial"/>
                <w:b/>
              </w:rPr>
            </w:pPr>
            <w:moveTo w:id="196" w:author="dugalh" w:date="2018-07-27T21:43:00Z">
              <w:r w:rsidRPr="00B44B64">
                <w:rPr>
                  <w:rFonts w:cs="Arial"/>
                </w:rPr>
                <w:t>7</w:t>
              </w:r>
            </w:moveTo>
          </w:p>
        </w:tc>
        <w:tc>
          <w:tcPr>
            <w:tcW w:w="0" w:type="auto"/>
          </w:tcPr>
          <w:p w14:paraId="084BA1E8" w14:textId="77777777" w:rsidR="00FF0829" w:rsidRPr="00B44B64" w:rsidRDefault="00FF0829" w:rsidP="008F3AD0">
            <w:pPr>
              <w:rPr>
                <w:moveTo w:id="197" w:author="dugalh" w:date="2018-07-27T21:43:00Z"/>
                <w:sz w:val="16"/>
              </w:rPr>
            </w:pPr>
          </w:p>
        </w:tc>
        <w:tc>
          <w:tcPr>
            <w:tcW w:w="0" w:type="auto"/>
          </w:tcPr>
          <w:p w14:paraId="588EE8FE" w14:textId="77777777" w:rsidR="00FF0829" w:rsidRPr="00B44B64" w:rsidRDefault="00FF0829" w:rsidP="008F3AD0">
            <w:pPr>
              <w:rPr>
                <w:moveTo w:id="198" w:author="dugalh" w:date="2018-07-27T21:43:00Z"/>
                <w:sz w:val="16"/>
              </w:rPr>
            </w:pPr>
          </w:p>
        </w:tc>
        <w:tc>
          <w:tcPr>
            <w:tcW w:w="0" w:type="auto"/>
          </w:tcPr>
          <w:p w14:paraId="7D8D3C73" w14:textId="77777777" w:rsidR="00FF0829" w:rsidRPr="00B44B64" w:rsidRDefault="00FF0829" w:rsidP="008F3AD0">
            <w:pPr>
              <w:rPr>
                <w:moveTo w:id="199" w:author="dugalh" w:date="2018-07-27T21:43:00Z"/>
                <w:sz w:val="16"/>
              </w:rPr>
            </w:pPr>
            <w:moveTo w:id="200" w:author="dugalh" w:date="2018-07-27T21:43:00Z">
              <w:r w:rsidRPr="00B44B64">
                <w:rPr>
                  <w:sz w:val="16"/>
                </w:rPr>
                <w:t>Intact</w:t>
              </w:r>
            </w:moveTo>
          </w:p>
        </w:tc>
        <w:tc>
          <w:tcPr>
            <w:tcW w:w="0" w:type="auto"/>
          </w:tcPr>
          <w:p w14:paraId="2E55025D" w14:textId="77777777" w:rsidR="00FF0829" w:rsidRPr="00B44B64" w:rsidRDefault="00FF0829" w:rsidP="008F3AD0">
            <w:pPr>
              <w:jc w:val="right"/>
              <w:rPr>
                <w:moveTo w:id="201" w:author="dugalh" w:date="2018-07-27T21:43:00Z"/>
                <w:sz w:val="16"/>
              </w:rPr>
            </w:pPr>
            <w:moveTo w:id="202" w:author="dugalh" w:date="2018-07-27T21:43:00Z">
              <w:r w:rsidRPr="00B44B64">
                <w:rPr>
                  <w:sz w:val="16"/>
                </w:rPr>
                <w:t>15</w:t>
              </w:r>
              <w:r w:rsidRPr="00B44B64">
                <w:rPr>
                  <w:rFonts w:cs="Arial"/>
                  <w:sz w:val="16"/>
                  <w:szCs w:val="16"/>
                </w:rPr>
                <w:t>.0</w:t>
              </w:r>
            </w:moveTo>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moveTo w:id="203"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8F3AD0">
            <w:pPr>
              <w:pStyle w:val="1TableText"/>
              <w:tabs>
                <w:tab w:val="num" w:pos="993"/>
              </w:tabs>
              <w:spacing w:before="0"/>
              <w:rPr>
                <w:moveTo w:id="204" w:author="dugalh" w:date="2018-07-27T21:43:00Z"/>
                <w:rFonts w:cs="Arial"/>
                <w:b/>
              </w:rPr>
            </w:pPr>
            <w:moveTo w:id="205"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8F3AD0">
            <w:pPr>
              <w:rPr>
                <w:moveTo w:id="206"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8F3AD0">
            <w:pPr>
              <w:rPr>
                <w:moveTo w:id="207"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8F3AD0">
            <w:pPr>
              <w:rPr>
                <w:moveTo w:id="208" w:author="dugalh" w:date="2018-07-27T21:43:00Z"/>
                <w:sz w:val="16"/>
              </w:rPr>
            </w:pPr>
            <w:moveTo w:id="209"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8F3AD0">
            <w:pPr>
              <w:jc w:val="right"/>
              <w:rPr>
                <w:moveTo w:id="210" w:author="dugalh" w:date="2018-07-27T21:43:00Z"/>
                <w:sz w:val="16"/>
              </w:rPr>
            </w:pPr>
            <w:moveTo w:id="211" w:author="dugalh" w:date="2018-07-27T21:43:00Z">
              <w:r w:rsidRPr="00B44B64">
                <w:rPr>
                  <w:sz w:val="16"/>
                </w:rPr>
                <w:t>2</w:t>
              </w:r>
              <w:r w:rsidRPr="00B44B64">
                <w:rPr>
                  <w:rFonts w:cs="Arial"/>
                  <w:sz w:val="16"/>
                  <w:szCs w:val="16"/>
                </w:rPr>
                <w:t>.0</w:t>
              </w:r>
            </w:moveTo>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moveTo w:id="212" w:author="dugalh" w:date="2018-07-27T21:43:00Z"/>
                <w:sz w:val="16"/>
              </w:rPr>
            </w:pPr>
            <w:moveTo w:id="213" w:author="dugalh" w:date="2018-07-27T21:43:00Z">
              <w:r w:rsidRPr="00B44B64">
                <w:rPr>
                  <w:sz w:val="16"/>
                </w:rPr>
                <w:t>Groenfontein</w:t>
              </w:r>
            </w:moveTo>
          </w:p>
        </w:tc>
        <w:tc>
          <w:tcPr>
            <w:tcW w:w="0" w:type="auto"/>
            <w:tcBorders>
              <w:top w:val="single" w:sz="12" w:space="0" w:color="000000" w:themeColor="text1"/>
              <w:bottom w:val="nil"/>
            </w:tcBorders>
          </w:tcPr>
          <w:p w14:paraId="4213BE53" w14:textId="77777777" w:rsidR="00FF0829" w:rsidRPr="00B44B64" w:rsidRDefault="00FF0829" w:rsidP="008F3AD0">
            <w:pPr>
              <w:pStyle w:val="1TableText"/>
              <w:tabs>
                <w:tab w:val="num" w:pos="993"/>
              </w:tabs>
              <w:spacing w:before="0"/>
              <w:rPr>
                <w:moveTo w:id="214" w:author="dugalh" w:date="2018-07-27T21:43:00Z"/>
                <w:rFonts w:cs="Arial"/>
                <w:b/>
              </w:rPr>
            </w:pPr>
            <w:moveTo w:id="215"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8F3AD0">
            <w:pPr>
              <w:rPr>
                <w:moveTo w:id="216" w:author="dugalh" w:date="2018-07-27T21:43:00Z"/>
                <w:sz w:val="16"/>
              </w:rPr>
            </w:pPr>
            <w:moveTo w:id="217"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8F3AD0">
            <w:pPr>
              <w:rPr>
                <w:moveTo w:id="218" w:author="dugalh" w:date="2018-07-27T21:43:00Z"/>
                <w:sz w:val="16"/>
              </w:rPr>
            </w:pPr>
            <w:moveTo w:id="219" w:author="dugalh" w:date="2018-07-27T21:43:00Z">
              <w:r w:rsidRPr="00B44B64">
                <w:rPr>
                  <w:sz w:val="16"/>
                </w:rPr>
                <w:t>Arid spekboom</w:t>
              </w:r>
            </w:moveTo>
          </w:p>
        </w:tc>
        <w:tc>
          <w:tcPr>
            <w:tcW w:w="0" w:type="auto"/>
            <w:tcBorders>
              <w:top w:val="single" w:sz="12" w:space="0" w:color="000000" w:themeColor="text1"/>
              <w:bottom w:val="nil"/>
            </w:tcBorders>
          </w:tcPr>
          <w:p w14:paraId="1A2D787B" w14:textId="77777777" w:rsidR="00FF0829" w:rsidRPr="00B44B64" w:rsidRDefault="00FF0829" w:rsidP="008F3AD0">
            <w:pPr>
              <w:rPr>
                <w:moveTo w:id="220" w:author="dugalh" w:date="2018-07-27T21:43:00Z"/>
                <w:sz w:val="16"/>
              </w:rPr>
            </w:pPr>
            <w:moveTo w:id="221"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8F3AD0">
            <w:pPr>
              <w:jc w:val="right"/>
              <w:rPr>
                <w:moveTo w:id="222" w:author="dugalh" w:date="2018-07-27T21:43:00Z"/>
                <w:sz w:val="16"/>
              </w:rPr>
            </w:pPr>
            <w:moveTo w:id="223" w:author="dugalh" w:date="2018-07-27T21:43:00Z">
              <w:r w:rsidRPr="00B44B64">
                <w:rPr>
                  <w:rFonts w:cs="Arial"/>
                  <w:sz w:val="16"/>
                  <w:szCs w:val="16"/>
                </w:rPr>
                <w:t>0.</w:t>
              </w:r>
              <w:r w:rsidRPr="00B44B64">
                <w:rPr>
                  <w:sz w:val="16"/>
                </w:rPr>
                <w:t>0</w:t>
              </w:r>
            </w:moveTo>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moveTo w:id="224" w:author="dugalh" w:date="2018-07-27T21:43:00Z"/>
                <w:sz w:val="16"/>
              </w:rPr>
            </w:pPr>
          </w:p>
        </w:tc>
        <w:tc>
          <w:tcPr>
            <w:tcW w:w="0" w:type="auto"/>
            <w:tcBorders>
              <w:top w:val="nil"/>
            </w:tcBorders>
          </w:tcPr>
          <w:p w14:paraId="471723F8" w14:textId="77777777" w:rsidR="00FF0829" w:rsidRPr="00B44B64" w:rsidRDefault="00FF0829" w:rsidP="008F3AD0">
            <w:pPr>
              <w:pStyle w:val="1TableText"/>
              <w:tabs>
                <w:tab w:val="num" w:pos="993"/>
              </w:tabs>
              <w:spacing w:before="0"/>
              <w:rPr>
                <w:moveTo w:id="225" w:author="dugalh" w:date="2018-07-27T21:43:00Z"/>
                <w:rFonts w:cs="Arial"/>
                <w:b/>
              </w:rPr>
            </w:pPr>
            <w:moveTo w:id="226" w:author="dugalh" w:date="2018-07-27T21:43:00Z">
              <w:r w:rsidRPr="00B44B64">
                <w:rPr>
                  <w:rFonts w:cs="Arial"/>
                </w:rPr>
                <w:t>2</w:t>
              </w:r>
            </w:moveTo>
          </w:p>
        </w:tc>
        <w:tc>
          <w:tcPr>
            <w:tcW w:w="0" w:type="auto"/>
            <w:tcBorders>
              <w:top w:val="nil"/>
            </w:tcBorders>
          </w:tcPr>
          <w:p w14:paraId="5DCBB0BE" w14:textId="77777777" w:rsidR="00FF0829" w:rsidRPr="00B44B64" w:rsidRDefault="00FF0829" w:rsidP="008F3AD0">
            <w:pPr>
              <w:rPr>
                <w:moveTo w:id="227" w:author="dugalh" w:date="2018-07-27T21:43:00Z"/>
                <w:sz w:val="16"/>
              </w:rPr>
            </w:pPr>
          </w:p>
        </w:tc>
        <w:tc>
          <w:tcPr>
            <w:tcW w:w="0" w:type="auto"/>
            <w:tcBorders>
              <w:top w:val="nil"/>
            </w:tcBorders>
          </w:tcPr>
          <w:p w14:paraId="6A484615" w14:textId="77777777" w:rsidR="00FF0829" w:rsidRPr="00B44B64" w:rsidRDefault="00FF0829" w:rsidP="008F3AD0">
            <w:pPr>
              <w:rPr>
                <w:moveTo w:id="228" w:author="dugalh" w:date="2018-07-27T21:43:00Z"/>
                <w:sz w:val="16"/>
              </w:rPr>
            </w:pPr>
          </w:p>
        </w:tc>
        <w:tc>
          <w:tcPr>
            <w:tcW w:w="0" w:type="auto"/>
            <w:tcBorders>
              <w:top w:val="nil"/>
            </w:tcBorders>
          </w:tcPr>
          <w:p w14:paraId="71B58465" w14:textId="77777777" w:rsidR="00FF0829" w:rsidRPr="00B44B64" w:rsidRDefault="00FF0829" w:rsidP="008F3AD0">
            <w:pPr>
              <w:rPr>
                <w:moveTo w:id="229" w:author="dugalh" w:date="2018-07-27T21:43:00Z"/>
                <w:sz w:val="16"/>
              </w:rPr>
            </w:pPr>
            <w:moveTo w:id="230" w:author="dugalh" w:date="2018-07-27T21:43:00Z">
              <w:r w:rsidRPr="00B44B64">
                <w:rPr>
                  <w:sz w:val="16"/>
                </w:rPr>
                <w:t>Severe</w:t>
              </w:r>
            </w:moveTo>
          </w:p>
        </w:tc>
        <w:tc>
          <w:tcPr>
            <w:tcW w:w="0" w:type="auto"/>
            <w:tcBorders>
              <w:top w:val="nil"/>
            </w:tcBorders>
          </w:tcPr>
          <w:p w14:paraId="5BA4FEB1" w14:textId="77777777" w:rsidR="00FF0829" w:rsidRPr="00B44B64" w:rsidRDefault="00FF0829" w:rsidP="008F3AD0">
            <w:pPr>
              <w:jc w:val="right"/>
              <w:rPr>
                <w:moveTo w:id="231" w:author="dugalh" w:date="2018-07-27T21:43:00Z"/>
                <w:sz w:val="16"/>
              </w:rPr>
            </w:pPr>
            <w:moveTo w:id="232" w:author="dugalh" w:date="2018-07-27T21:43:00Z">
              <w:r w:rsidRPr="00B44B64">
                <w:rPr>
                  <w:sz w:val="16"/>
                </w:rPr>
                <w:t>4</w:t>
              </w:r>
              <w:r w:rsidRPr="00B44B64">
                <w:rPr>
                  <w:rFonts w:cs="Arial"/>
                  <w:sz w:val="16"/>
                  <w:szCs w:val="16"/>
                </w:rPr>
                <w:t>.0</w:t>
              </w:r>
            </w:moveTo>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moveTo w:id="233" w:author="dugalh" w:date="2018-07-27T21:43:00Z"/>
                <w:sz w:val="16"/>
              </w:rPr>
            </w:pPr>
          </w:p>
        </w:tc>
        <w:tc>
          <w:tcPr>
            <w:tcW w:w="0" w:type="auto"/>
          </w:tcPr>
          <w:p w14:paraId="0BBF6495" w14:textId="77777777" w:rsidR="00FF0829" w:rsidRPr="00B44B64" w:rsidRDefault="00FF0829" w:rsidP="008F3AD0">
            <w:pPr>
              <w:pStyle w:val="1TableText"/>
              <w:tabs>
                <w:tab w:val="num" w:pos="993"/>
              </w:tabs>
              <w:spacing w:before="0"/>
              <w:rPr>
                <w:moveTo w:id="234" w:author="dugalh" w:date="2018-07-27T21:43:00Z"/>
                <w:rFonts w:cs="Arial"/>
                <w:b/>
              </w:rPr>
            </w:pPr>
            <w:moveTo w:id="235" w:author="dugalh" w:date="2018-07-27T21:43:00Z">
              <w:r w:rsidRPr="00B44B64">
                <w:rPr>
                  <w:rFonts w:cs="Arial"/>
                </w:rPr>
                <w:t>3</w:t>
              </w:r>
            </w:moveTo>
          </w:p>
        </w:tc>
        <w:tc>
          <w:tcPr>
            <w:tcW w:w="0" w:type="auto"/>
          </w:tcPr>
          <w:p w14:paraId="48826678" w14:textId="77777777" w:rsidR="00FF0829" w:rsidRPr="00B44B64" w:rsidRDefault="00FF0829" w:rsidP="008F3AD0">
            <w:pPr>
              <w:rPr>
                <w:moveTo w:id="236" w:author="dugalh" w:date="2018-07-27T21:43:00Z"/>
                <w:sz w:val="16"/>
              </w:rPr>
            </w:pPr>
          </w:p>
        </w:tc>
        <w:tc>
          <w:tcPr>
            <w:tcW w:w="0" w:type="auto"/>
          </w:tcPr>
          <w:p w14:paraId="4DA1E83A" w14:textId="77777777" w:rsidR="00FF0829" w:rsidRPr="00B44B64" w:rsidRDefault="00FF0829" w:rsidP="008F3AD0">
            <w:pPr>
              <w:rPr>
                <w:moveTo w:id="237" w:author="dugalh" w:date="2018-07-27T21:43:00Z"/>
                <w:sz w:val="16"/>
              </w:rPr>
            </w:pPr>
          </w:p>
        </w:tc>
        <w:tc>
          <w:tcPr>
            <w:tcW w:w="0" w:type="auto"/>
          </w:tcPr>
          <w:p w14:paraId="5756E2B8" w14:textId="77777777" w:rsidR="00FF0829" w:rsidRPr="00B44B64" w:rsidRDefault="00FF0829" w:rsidP="008F3AD0">
            <w:pPr>
              <w:rPr>
                <w:moveTo w:id="238" w:author="dugalh" w:date="2018-07-27T21:43:00Z"/>
                <w:sz w:val="16"/>
              </w:rPr>
            </w:pPr>
            <w:moveTo w:id="239" w:author="dugalh" w:date="2018-07-27T21:43:00Z">
              <w:r w:rsidRPr="00B44B64">
                <w:rPr>
                  <w:sz w:val="16"/>
                </w:rPr>
                <w:t>Severe</w:t>
              </w:r>
            </w:moveTo>
          </w:p>
        </w:tc>
        <w:tc>
          <w:tcPr>
            <w:tcW w:w="0" w:type="auto"/>
          </w:tcPr>
          <w:p w14:paraId="3B448B07" w14:textId="77777777" w:rsidR="00FF0829" w:rsidRPr="00B44B64" w:rsidRDefault="00FF0829" w:rsidP="008F3AD0">
            <w:pPr>
              <w:jc w:val="right"/>
              <w:rPr>
                <w:moveTo w:id="240" w:author="dugalh" w:date="2018-07-27T21:43:00Z"/>
                <w:sz w:val="16"/>
              </w:rPr>
            </w:pPr>
            <w:moveTo w:id="241" w:author="dugalh" w:date="2018-07-27T21:43:00Z">
              <w:r w:rsidRPr="00B44B64">
                <w:rPr>
                  <w:sz w:val="16"/>
                </w:rPr>
                <w:t>10</w:t>
              </w:r>
              <w:r w:rsidRPr="00B44B64">
                <w:rPr>
                  <w:rFonts w:cs="Arial"/>
                  <w:sz w:val="16"/>
                  <w:szCs w:val="16"/>
                </w:rPr>
                <w:t>.0</w:t>
              </w:r>
            </w:moveTo>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moveTo w:id="242"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8F3AD0">
            <w:pPr>
              <w:pStyle w:val="1TableText"/>
              <w:tabs>
                <w:tab w:val="num" w:pos="993"/>
              </w:tabs>
              <w:spacing w:before="0"/>
              <w:rPr>
                <w:moveTo w:id="243" w:author="dugalh" w:date="2018-07-27T21:43:00Z"/>
                <w:rFonts w:cs="Arial"/>
                <w:b/>
              </w:rPr>
            </w:pPr>
            <w:moveTo w:id="244"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8F3AD0">
            <w:pPr>
              <w:rPr>
                <w:moveTo w:id="245"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8F3AD0">
            <w:pPr>
              <w:rPr>
                <w:moveTo w:id="246"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8F3AD0">
            <w:pPr>
              <w:rPr>
                <w:moveTo w:id="247" w:author="dugalh" w:date="2018-07-27T21:43:00Z"/>
                <w:sz w:val="16"/>
              </w:rPr>
            </w:pPr>
            <w:moveTo w:id="248"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8F3AD0">
            <w:pPr>
              <w:jc w:val="right"/>
              <w:rPr>
                <w:moveTo w:id="249" w:author="dugalh" w:date="2018-07-27T21:43:00Z"/>
                <w:sz w:val="16"/>
              </w:rPr>
            </w:pPr>
            <w:moveTo w:id="250" w:author="dugalh" w:date="2018-07-27T21:43:00Z">
              <w:r w:rsidRPr="00B44B64">
                <w:rPr>
                  <w:sz w:val="16"/>
                </w:rPr>
                <w:t>25</w:t>
              </w:r>
              <w:r w:rsidRPr="00B44B64">
                <w:rPr>
                  <w:rFonts w:cs="Arial"/>
                  <w:sz w:val="16"/>
                  <w:szCs w:val="16"/>
                </w:rPr>
                <w:t>.0</w:t>
              </w:r>
            </w:moveTo>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moveTo w:id="251" w:author="dugalh" w:date="2018-07-27T21:43:00Z"/>
                <w:sz w:val="16"/>
              </w:rPr>
            </w:pPr>
            <w:moveTo w:id="252" w:author="dugalh" w:date="2018-07-27T21:43:00Z">
              <w:r w:rsidRPr="00B44B64">
                <w:rPr>
                  <w:sz w:val="16"/>
                </w:rPr>
                <w:t>Grootkop</w:t>
              </w:r>
            </w:moveTo>
          </w:p>
        </w:tc>
        <w:tc>
          <w:tcPr>
            <w:tcW w:w="0" w:type="auto"/>
            <w:tcBorders>
              <w:top w:val="single" w:sz="12" w:space="0" w:color="000000" w:themeColor="text1"/>
              <w:bottom w:val="nil"/>
            </w:tcBorders>
          </w:tcPr>
          <w:p w14:paraId="60CD7CC4" w14:textId="77777777" w:rsidR="00FF0829" w:rsidRPr="00B44B64" w:rsidRDefault="00FF0829" w:rsidP="008F3AD0">
            <w:pPr>
              <w:pStyle w:val="1TableText"/>
              <w:tabs>
                <w:tab w:val="num" w:pos="993"/>
              </w:tabs>
              <w:spacing w:before="0"/>
              <w:rPr>
                <w:moveTo w:id="253" w:author="dugalh" w:date="2018-07-27T21:43:00Z"/>
                <w:rFonts w:cs="Arial"/>
                <w:b/>
              </w:rPr>
            </w:pPr>
            <w:moveTo w:id="254"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8F3AD0">
            <w:pPr>
              <w:rPr>
                <w:moveTo w:id="255" w:author="dugalh" w:date="2018-07-27T21:43:00Z"/>
                <w:sz w:val="16"/>
              </w:rPr>
            </w:pPr>
            <w:moveTo w:id="256" w:author="dugalh" w:date="2018-07-27T21:43:00Z">
              <w:r w:rsidRPr="00B44B64">
                <w:rPr>
                  <w:sz w:val="16"/>
                </w:rPr>
                <w:t>Enon conglomerate</w:t>
              </w:r>
            </w:moveTo>
          </w:p>
        </w:tc>
        <w:tc>
          <w:tcPr>
            <w:tcW w:w="0" w:type="auto"/>
            <w:tcBorders>
              <w:top w:val="single" w:sz="12" w:space="0" w:color="000000" w:themeColor="text1"/>
              <w:bottom w:val="nil"/>
            </w:tcBorders>
          </w:tcPr>
          <w:p w14:paraId="7A0ACE27" w14:textId="77777777" w:rsidR="00FF0829" w:rsidRPr="00B44B64" w:rsidRDefault="00FF0829" w:rsidP="008F3AD0">
            <w:pPr>
              <w:rPr>
                <w:moveTo w:id="257" w:author="dugalh" w:date="2018-07-27T21:43:00Z"/>
                <w:sz w:val="16"/>
              </w:rPr>
            </w:pPr>
            <w:moveTo w:id="258"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8F3AD0">
            <w:pPr>
              <w:rPr>
                <w:moveTo w:id="259" w:author="dugalh" w:date="2018-07-27T21:43:00Z"/>
                <w:sz w:val="16"/>
              </w:rPr>
            </w:pPr>
            <w:moveTo w:id="260"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8F3AD0">
            <w:pPr>
              <w:jc w:val="right"/>
              <w:rPr>
                <w:moveTo w:id="261" w:author="dugalh" w:date="2018-07-27T21:43:00Z"/>
                <w:sz w:val="16"/>
              </w:rPr>
            </w:pPr>
            <w:moveTo w:id="262" w:author="dugalh" w:date="2018-07-27T21:43:00Z">
              <w:r w:rsidRPr="00B44B64">
                <w:rPr>
                  <w:sz w:val="16"/>
                </w:rPr>
                <w:t>22.5</w:t>
              </w:r>
            </w:moveTo>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moveTo w:id="263" w:author="dugalh" w:date="2018-07-27T21:43:00Z"/>
                <w:sz w:val="16"/>
              </w:rPr>
            </w:pPr>
          </w:p>
        </w:tc>
        <w:tc>
          <w:tcPr>
            <w:tcW w:w="0" w:type="auto"/>
            <w:tcBorders>
              <w:top w:val="nil"/>
            </w:tcBorders>
          </w:tcPr>
          <w:p w14:paraId="78583663" w14:textId="77777777" w:rsidR="00FF0829" w:rsidRPr="00B44B64" w:rsidRDefault="00FF0829" w:rsidP="008F3AD0">
            <w:pPr>
              <w:pStyle w:val="1TableText"/>
              <w:tabs>
                <w:tab w:val="num" w:pos="993"/>
              </w:tabs>
              <w:spacing w:before="0"/>
              <w:rPr>
                <w:moveTo w:id="264" w:author="dugalh" w:date="2018-07-27T21:43:00Z"/>
                <w:rFonts w:cs="Arial"/>
                <w:b/>
              </w:rPr>
            </w:pPr>
            <w:moveTo w:id="265" w:author="dugalh" w:date="2018-07-27T21:43:00Z">
              <w:r w:rsidRPr="00B44B64">
                <w:rPr>
                  <w:rFonts w:cs="Arial"/>
                </w:rPr>
                <w:t>2</w:t>
              </w:r>
            </w:moveTo>
          </w:p>
        </w:tc>
        <w:tc>
          <w:tcPr>
            <w:tcW w:w="0" w:type="auto"/>
            <w:tcBorders>
              <w:top w:val="nil"/>
            </w:tcBorders>
          </w:tcPr>
          <w:p w14:paraId="6B2B6448" w14:textId="77777777" w:rsidR="00FF0829" w:rsidRPr="00B44B64" w:rsidRDefault="00FF0829" w:rsidP="008F3AD0">
            <w:pPr>
              <w:rPr>
                <w:moveTo w:id="266" w:author="dugalh" w:date="2018-07-27T21:43:00Z"/>
                <w:sz w:val="16"/>
              </w:rPr>
            </w:pPr>
          </w:p>
        </w:tc>
        <w:tc>
          <w:tcPr>
            <w:tcW w:w="0" w:type="auto"/>
            <w:tcBorders>
              <w:top w:val="nil"/>
            </w:tcBorders>
          </w:tcPr>
          <w:p w14:paraId="7AB302C8" w14:textId="77777777" w:rsidR="00FF0829" w:rsidRPr="00B44B64" w:rsidRDefault="00FF0829" w:rsidP="008F3AD0">
            <w:pPr>
              <w:rPr>
                <w:moveTo w:id="267" w:author="dugalh" w:date="2018-07-27T21:43:00Z"/>
                <w:sz w:val="16"/>
              </w:rPr>
            </w:pPr>
          </w:p>
        </w:tc>
        <w:tc>
          <w:tcPr>
            <w:tcW w:w="0" w:type="auto"/>
            <w:tcBorders>
              <w:top w:val="nil"/>
            </w:tcBorders>
          </w:tcPr>
          <w:p w14:paraId="407EB0C3" w14:textId="77777777" w:rsidR="00FF0829" w:rsidRPr="00B44B64" w:rsidRDefault="00FF0829" w:rsidP="008F3AD0">
            <w:pPr>
              <w:rPr>
                <w:moveTo w:id="268" w:author="dugalh" w:date="2018-07-27T21:43:00Z"/>
                <w:sz w:val="16"/>
              </w:rPr>
            </w:pPr>
            <w:moveTo w:id="269" w:author="dugalh" w:date="2018-07-27T21:43:00Z">
              <w:r w:rsidRPr="00B44B64">
                <w:rPr>
                  <w:sz w:val="16"/>
                </w:rPr>
                <w:t>Severe</w:t>
              </w:r>
            </w:moveTo>
          </w:p>
        </w:tc>
        <w:tc>
          <w:tcPr>
            <w:tcW w:w="0" w:type="auto"/>
            <w:tcBorders>
              <w:top w:val="nil"/>
            </w:tcBorders>
          </w:tcPr>
          <w:p w14:paraId="574FF74A" w14:textId="77777777" w:rsidR="00FF0829" w:rsidRPr="00B44B64" w:rsidRDefault="00FF0829" w:rsidP="008F3AD0">
            <w:pPr>
              <w:jc w:val="right"/>
              <w:rPr>
                <w:moveTo w:id="270" w:author="dugalh" w:date="2018-07-27T21:43:00Z"/>
                <w:sz w:val="16"/>
              </w:rPr>
            </w:pPr>
            <w:moveTo w:id="271" w:author="dugalh" w:date="2018-07-27T21:43:00Z">
              <w:r w:rsidRPr="00B44B64">
                <w:rPr>
                  <w:sz w:val="16"/>
                </w:rPr>
                <w:t>0.5</w:t>
              </w:r>
            </w:moveTo>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moveTo w:id="272" w:author="dugalh" w:date="2018-07-27T21:43:00Z"/>
                <w:sz w:val="16"/>
              </w:rPr>
            </w:pPr>
          </w:p>
        </w:tc>
        <w:tc>
          <w:tcPr>
            <w:tcW w:w="0" w:type="auto"/>
          </w:tcPr>
          <w:p w14:paraId="74EF9A2D" w14:textId="77777777" w:rsidR="00FF0829" w:rsidRPr="00B44B64" w:rsidRDefault="00FF0829" w:rsidP="008F3AD0">
            <w:pPr>
              <w:pStyle w:val="1TableText"/>
              <w:tabs>
                <w:tab w:val="num" w:pos="993"/>
              </w:tabs>
              <w:spacing w:before="0"/>
              <w:rPr>
                <w:moveTo w:id="273" w:author="dugalh" w:date="2018-07-27T21:43:00Z"/>
                <w:rFonts w:cs="Arial"/>
                <w:b/>
              </w:rPr>
            </w:pPr>
            <w:moveTo w:id="274" w:author="dugalh" w:date="2018-07-27T21:43:00Z">
              <w:r w:rsidRPr="00B44B64">
                <w:rPr>
                  <w:rFonts w:cs="Arial"/>
                </w:rPr>
                <w:t>3</w:t>
              </w:r>
            </w:moveTo>
          </w:p>
        </w:tc>
        <w:tc>
          <w:tcPr>
            <w:tcW w:w="0" w:type="auto"/>
          </w:tcPr>
          <w:p w14:paraId="26FAA0AB" w14:textId="77777777" w:rsidR="00FF0829" w:rsidRPr="00B44B64" w:rsidRDefault="00FF0829" w:rsidP="008F3AD0">
            <w:pPr>
              <w:rPr>
                <w:moveTo w:id="275" w:author="dugalh" w:date="2018-07-27T21:43:00Z"/>
                <w:sz w:val="16"/>
              </w:rPr>
            </w:pPr>
          </w:p>
        </w:tc>
        <w:tc>
          <w:tcPr>
            <w:tcW w:w="0" w:type="auto"/>
          </w:tcPr>
          <w:p w14:paraId="77F27E62" w14:textId="77777777" w:rsidR="00FF0829" w:rsidRPr="00B44B64" w:rsidRDefault="00FF0829" w:rsidP="008F3AD0">
            <w:pPr>
              <w:rPr>
                <w:moveTo w:id="276" w:author="dugalh" w:date="2018-07-27T21:43:00Z"/>
                <w:sz w:val="16"/>
              </w:rPr>
            </w:pPr>
          </w:p>
        </w:tc>
        <w:tc>
          <w:tcPr>
            <w:tcW w:w="0" w:type="auto"/>
          </w:tcPr>
          <w:p w14:paraId="2CE773A2" w14:textId="77777777" w:rsidR="00FF0829" w:rsidRPr="00B44B64" w:rsidRDefault="00FF0829" w:rsidP="008F3AD0">
            <w:pPr>
              <w:rPr>
                <w:moveTo w:id="277" w:author="dugalh" w:date="2018-07-27T21:43:00Z"/>
                <w:sz w:val="16"/>
              </w:rPr>
            </w:pPr>
            <w:moveTo w:id="278" w:author="dugalh" w:date="2018-07-27T21:43:00Z">
              <w:r w:rsidRPr="00B44B64">
                <w:rPr>
                  <w:sz w:val="16"/>
                </w:rPr>
                <w:t>Moderate</w:t>
              </w:r>
            </w:moveTo>
          </w:p>
        </w:tc>
        <w:tc>
          <w:tcPr>
            <w:tcW w:w="0" w:type="auto"/>
          </w:tcPr>
          <w:p w14:paraId="464BD568" w14:textId="77777777" w:rsidR="00FF0829" w:rsidRPr="00B44B64" w:rsidRDefault="00FF0829" w:rsidP="008F3AD0">
            <w:pPr>
              <w:jc w:val="right"/>
              <w:rPr>
                <w:moveTo w:id="279" w:author="dugalh" w:date="2018-07-27T21:43:00Z"/>
                <w:sz w:val="16"/>
              </w:rPr>
            </w:pPr>
            <w:moveTo w:id="280" w:author="dugalh" w:date="2018-07-27T21:43:00Z">
              <w:r w:rsidRPr="00B44B64">
                <w:rPr>
                  <w:sz w:val="16"/>
                </w:rPr>
                <w:t>42.5</w:t>
              </w:r>
            </w:moveTo>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moveTo w:id="281"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8F3AD0">
            <w:pPr>
              <w:pStyle w:val="1TableText"/>
              <w:tabs>
                <w:tab w:val="num" w:pos="993"/>
              </w:tabs>
              <w:spacing w:before="0"/>
              <w:rPr>
                <w:moveTo w:id="282" w:author="dugalh" w:date="2018-07-27T21:43:00Z"/>
                <w:rFonts w:cs="Arial"/>
                <w:b/>
              </w:rPr>
            </w:pPr>
            <w:moveTo w:id="283"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8F3AD0">
            <w:pPr>
              <w:rPr>
                <w:moveTo w:id="284"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8F3AD0">
            <w:pPr>
              <w:rPr>
                <w:moveTo w:id="285"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8F3AD0">
            <w:pPr>
              <w:rPr>
                <w:moveTo w:id="286" w:author="dugalh" w:date="2018-07-27T21:43:00Z"/>
                <w:sz w:val="16"/>
              </w:rPr>
            </w:pPr>
            <w:moveTo w:id="287"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8F3AD0">
            <w:pPr>
              <w:jc w:val="right"/>
              <w:rPr>
                <w:moveTo w:id="288" w:author="dugalh" w:date="2018-07-27T21:43:00Z"/>
                <w:sz w:val="16"/>
              </w:rPr>
            </w:pPr>
            <w:moveTo w:id="289" w:author="dugalh" w:date="2018-07-27T21:43:00Z">
              <w:r w:rsidRPr="00B44B64">
                <w:rPr>
                  <w:sz w:val="16"/>
                </w:rPr>
                <w:t>77.5</w:t>
              </w:r>
            </w:moveTo>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moveTo w:id="290" w:author="dugalh" w:date="2018-07-27T21:43:00Z"/>
                <w:sz w:val="16"/>
              </w:rPr>
            </w:pPr>
            <w:moveTo w:id="291" w:author="dugalh" w:date="2018-07-27T21:43:00Z">
              <w:r w:rsidRPr="00B44B64">
                <w:rPr>
                  <w:sz w:val="16"/>
                </w:rPr>
                <w:t>Rooiberg</w:t>
              </w:r>
            </w:moveTo>
          </w:p>
        </w:tc>
        <w:tc>
          <w:tcPr>
            <w:tcW w:w="0" w:type="auto"/>
            <w:tcBorders>
              <w:top w:val="single" w:sz="12" w:space="0" w:color="000000" w:themeColor="text1"/>
              <w:bottom w:val="nil"/>
            </w:tcBorders>
          </w:tcPr>
          <w:p w14:paraId="79D98015" w14:textId="77777777" w:rsidR="00FF0829" w:rsidRPr="00B44B64" w:rsidRDefault="00FF0829" w:rsidP="008F3AD0">
            <w:pPr>
              <w:pStyle w:val="1TableText"/>
              <w:tabs>
                <w:tab w:val="num" w:pos="993"/>
              </w:tabs>
              <w:spacing w:before="0"/>
              <w:rPr>
                <w:moveTo w:id="292" w:author="dugalh" w:date="2018-07-27T21:43:00Z"/>
                <w:rFonts w:cs="Arial"/>
                <w:b/>
              </w:rPr>
            </w:pPr>
            <w:moveTo w:id="293"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8F3AD0">
            <w:pPr>
              <w:rPr>
                <w:moveTo w:id="294" w:author="dugalh" w:date="2018-07-27T21:43:00Z"/>
                <w:sz w:val="16"/>
              </w:rPr>
            </w:pPr>
            <w:moveTo w:id="295"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8F3AD0">
            <w:pPr>
              <w:rPr>
                <w:moveTo w:id="296" w:author="dugalh" w:date="2018-07-27T21:43:00Z"/>
                <w:sz w:val="16"/>
              </w:rPr>
            </w:pPr>
            <w:moveTo w:id="297"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8F3AD0">
            <w:pPr>
              <w:rPr>
                <w:moveTo w:id="298" w:author="dugalh" w:date="2018-07-27T21:43:00Z"/>
                <w:sz w:val="16"/>
              </w:rPr>
            </w:pPr>
            <w:moveTo w:id="299"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8F3AD0">
            <w:pPr>
              <w:jc w:val="right"/>
              <w:rPr>
                <w:moveTo w:id="300" w:author="dugalh" w:date="2018-07-27T21:43:00Z"/>
                <w:sz w:val="16"/>
              </w:rPr>
            </w:pPr>
            <w:moveTo w:id="301" w:author="dugalh" w:date="2018-07-27T21:43:00Z">
              <w:r w:rsidRPr="00B44B64">
                <w:rPr>
                  <w:sz w:val="16"/>
                </w:rPr>
                <w:t>20</w:t>
              </w:r>
              <w:r w:rsidRPr="00B44B64">
                <w:rPr>
                  <w:rFonts w:cs="Arial"/>
                  <w:sz w:val="16"/>
                  <w:szCs w:val="16"/>
                </w:rPr>
                <w:t>.0</w:t>
              </w:r>
            </w:moveTo>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moveTo w:id="302" w:author="dugalh" w:date="2018-07-27T21:43:00Z"/>
                <w:sz w:val="16"/>
              </w:rPr>
            </w:pPr>
          </w:p>
        </w:tc>
        <w:tc>
          <w:tcPr>
            <w:tcW w:w="0" w:type="auto"/>
            <w:tcBorders>
              <w:top w:val="nil"/>
              <w:bottom w:val="nil"/>
            </w:tcBorders>
          </w:tcPr>
          <w:p w14:paraId="1B457055" w14:textId="77777777" w:rsidR="00FF0829" w:rsidRPr="00B44B64" w:rsidRDefault="00FF0829" w:rsidP="008F3AD0">
            <w:pPr>
              <w:pStyle w:val="1TableText"/>
              <w:tabs>
                <w:tab w:val="num" w:pos="993"/>
              </w:tabs>
              <w:spacing w:before="0"/>
              <w:rPr>
                <w:moveTo w:id="303" w:author="dugalh" w:date="2018-07-27T21:43:00Z"/>
                <w:rFonts w:cs="Arial"/>
                <w:b/>
              </w:rPr>
            </w:pPr>
            <w:moveTo w:id="304"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8F3AD0">
            <w:pPr>
              <w:rPr>
                <w:moveTo w:id="305" w:author="dugalh" w:date="2018-07-27T21:43:00Z"/>
                <w:sz w:val="16"/>
              </w:rPr>
            </w:pPr>
          </w:p>
        </w:tc>
        <w:tc>
          <w:tcPr>
            <w:tcW w:w="0" w:type="auto"/>
            <w:tcBorders>
              <w:top w:val="nil"/>
              <w:bottom w:val="nil"/>
            </w:tcBorders>
          </w:tcPr>
          <w:p w14:paraId="76FF16CC" w14:textId="77777777" w:rsidR="00FF0829" w:rsidRPr="00B44B64" w:rsidRDefault="00FF0829" w:rsidP="008F3AD0">
            <w:pPr>
              <w:rPr>
                <w:moveTo w:id="306" w:author="dugalh" w:date="2018-07-27T21:43:00Z"/>
                <w:sz w:val="16"/>
              </w:rPr>
            </w:pPr>
          </w:p>
        </w:tc>
        <w:tc>
          <w:tcPr>
            <w:tcW w:w="0" w:type="auto"/>
            <w:tcBorders>
              <w:top w:val="nil"/>
              <w:bottom w:val="nil"/>
            </w:tcBorders>
          </w:tcPr>
          <w:p w14:paraId="331A8513" w14:textId="77777777" w:rsidR="00FF0829" w:rsidRPr="00B44B64" w:rsidRDefault="00FF0829" w:rsidP="008F3AD0">
            <w:pPr>
              <w:rPr>
                <w:moveTo w:id="307" w:author="dugalh" w:date="2018-07-27T21:43:00Z"/>
                <w:sz w:val="16"/>
              </w:rPr>
            </w:pPr>
            <w:moveTo w:id="308"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8F3AD0">
            <w:pPr>
              <w:jc w:val="right"/>
              <w:rPr>
                <w:moveTo w:id="309" w:author="dugalh" w:date="2018-07-27T21:43:00Z"/>
                <w:sz w:val="16"/>
              </w:rPr>
            </w:pPr>
            <w:moveTo w:id="310" w:author="dugalh" w:date="2018-07-27T21:43:00Z">
              <w:r w:rsidRPr="00B44B64">
                <w:rPr>
                  <w:sz w:val="16"/>
                </w:rPr>
                <w:t>11</w:t>
              </w:r>
              <w:r w:rsidRPr="00B44B64">
                <w:rPr>
                  <w:rFonts w:cs="Arial"/>
                  <w:sz w:val="16"/>
                  <w:szCs w:val="16"/>
                </w:rPr>
                <w:t>.0</w:t>
              </w:r>
            </w:moveTo>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moveTo w:id="311"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8F3AD0">
            <w:pPr>
              <w:pStyle w:val="1TableText"/>
              <w:tabs>
                <w:tab w:val="num" w:pos="993"/>
              </w:tabs>
              <w:spacing w:before="0"/>
              <w:rPr>
                <w:moveTo w:id="312" w:author="dugalh" w:date="2018-07-27T21:43:00Z"/>
                <w:rFonts w:cs="Arial"/>
                <w:b/>
              </w:rPr>
            </w:pPr>
            <w:moveTo w:id="313"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8F3AD0">
            <w:pPr>
              <w:rPr>
                <w:moveTo w:id="314"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moveTo w:id="315"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moveTo w:id="316" w:author="dugalh" w:date="2018-07-27T21:43:00Z"/>
                <w:sz w:val="16"/>
              </w:rPr>
            </w:pPr>
            <w:moveTo w:id="317"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8F3AD0">
            <w:pPr>
              <w:jc w:val="right"/>
              <w:rPr>
                <w:moveTo w:id="318" w:author="dugalh" w:date="2018-07-27T21:43:00Z"/>
                <w:sz w:val="16"/>
              </w:rPr>
            </w:pPr>
            <w:moveTo w:id="319"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320" w:author="dugalh" w:date="2018-07-27T21:43:00Z"/>
        </w:rPr>
      </w:pPr>
    </w:p>
    <w:p w14:paraId="2702D255" w14:textId="77777777" w:rsidR="00FF0829" w:rsidRPr="00B44B64" w:rsidRDefault="00FF0829" w:rsidP="00FF0829">
      <w:pPr>
        <w:rPr>
          <w:moveTo w:id="321" w:author="dugalh" w:date="2018-07-27T21:43:00Z"/>
        </w:rPr>
      </w:pPr>
    </w:p>
    <w:p w14:paraId="324BC392" w14:textId="77777777" w:rsidR="00FF0829" w:rsidRPr="00B44B64" w:rsidRDefault="00FF0829" w:rsidP="00FF0829">
      <w:pPr>
        <w:jc w:val="center"/>
        <w:rPr>
          <w:moveTo w:id="322" w:author="dugalh" w:date="2018-07-27T21:43:00Z"/>
        </w:rPr>
      </w:pPr>
      <w:moveTo w:id="323" w:author="dugalh" w:date="2018-07-27T21:43:00Z">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324" w:author="dugalh" w:date="2018-07-27T21:43:00Z"/>
        </w:rPr>
      </w:pPr>
      <w:bookmarkStart w:id="325" w:name="_Toc521505425"/>
      <w:bookmarkStart w:id="326" w:name="_Ref521582442"/>
      <w:moveTo w:id="327"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moveTo>
      <w:r w:rsidR="00AD4274">
        <w:rPr>
          <w:noProof/>
        </w:rPr>
        <w:t>3</w:t>
      </w:r>
      <w:moveTo w:id="328" w:author="dugalh" w:date="2018-07-27T21:43:00Z">
        <w:r w:rsidRPr="00B44B64">
          <w:fldChar w:fldCharType="end"/>
        </w:r>
        <w:bookmarkEnd w:id="326"/>
        <w:r w:rsidRPr="00B44B64">
          <w:t xml:space="preserve">  </w:t>
        </w:r>
        <w:r w:rsidRPr="00490894">
          <w:rPr>
            <w:b w:val="0"/>
          </w:rPr>
          <w:t>Matjiesvlei2 canopy-cover ground truth site</w:t>
        </w:r>
        <w:bookmarkEnd w:id="325"/>
      </w:moveTo>
    </w:p>
    <w:p w14:paraId="0898EDE1" w14:textId="77777777" w:rsidR="00FF0829" w:rsidRDefault="00FF0829" w:rsidP="00FF0829">
      <w:pPr>
        <w:pStyle w:val="Caption"/>
        <w:rPr>
          <w:moveTo w:id="329" w:author="dugalh" w:date="2018-07-27T21:43:00Z"/>
        </w:rPr>
      </w:pPr>
    </w:p>
    <w:p w14:paraId="6DEA8051" w14:textId="77777777" w:rsidR="00FF0829" w:rsidRPr="00CA517C" w:rsidRDefault="00FF0829" w:rsidP="00FF0829">
      <w:pPr>
        <w:rPr>
          <w:moveTo w:id="330" w:author="dugalh" w:date="2018-07-27T21:43:00Z"/>
        </w:rPr>
      </w:pPr>
    </w:p>
    <w:p w14:paraId="58498A60" w14:textId="73B6B450" w:rsidR="00FF0829" w:rsidRPr="00B44B64" w:rsidRDefault="00FF0829" w:rsidP="00FF0829">
      <w:pPr>
        <w:pStyle w:val="BodyTextIndented"/>
        <w:rPr>
          <w:moveTo w:id="331" w:author="dugalh" w:date="2018-07-27T21:43:00Z"/>
        </w:rPr>
      </w:pPr>
      <w:moveTo w:id="332" w:author="dugalh" w:date="2018-07-27T21:43:00Z">
        <w:r w:rsidRPr="00B44B64">
          <w:t xml:space="preserve">For the second dataset, a labeling scheme of three classes was adopted as described in </w:t>
        </w:r>
      </w:moveTo>
      <w:ins w:id="333" w:author="dugalh" w:date="2018-08-09T12:54:00Z">
        <w:r w:rsidR="0041500E">
          <w:fldChar w:fldCharType="begin"/>
        </w:r>
        <w:r w:rsidR="0041500E">
          <w:instrText xml:space="preserve"> REF _Ref521582597 \h </w:instrText>
        </w:r>
      </w:ins>
      <w:r w:rsidR="0041500E">
        <w:fldChar w:fldCharType="separate"/>
      </w:r>
      <w:moveTo w:id="334" w:author="dugalh" w:date="2018-07-27T21:43:00Z">
        <w:ins w:id="335" w:author="dugalh" w:date="2018-08-09T12:54:00Z">
          <w:r w:rsidR="0041500E" w:rsidRPr="00B44B64">
            <w:t xml:space="preserve">Table </w:t>
          </w:r>
        </w:ins>
      </w:moveTo>
      <w:ins w:id="336" w:author="dugalh" w:date="2018-08-09T12:54:00Z">
        <w:r w:rsidR="0041500E">
          <w:rPr>
            <w:noProof/>
          </w:rPr>
          <w:t>2</w:t>
        </w:r>
        <w:r w:rsidR="0041500E">
          <w:fldChar w:fldCharType="end"/>
        </w:r>
      </w:ins>
      <w:moveTo w:id="337" w:author="dugalh" w:date="2018-07-27T21:43:00Z">
        <w:r>
          <w:fldChar w:fldCharType="begin"/>
        </w:r>
        <w:r>
          <w:instrText xml:space="preserve"> REF _Ref506921968 \h  \* MERGEFORMAT </w:instrText>
        </w:r>
      </w:moveTo>
      <w:moveTo w:id="338" w:author="dugalh" w:date="2018-07-27T21:43:00Z">
        <w:r>
          <w:fldChar w:fldCharType="end"/>
        </w:r>
        <w:r w:rsidRPr="00B44B64">
          <w:t xml:space="preserve">.  While canopy-cover mapping is in essence a two-class problem (spekboom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moveTo>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moveTo w:id="339" w:author="dugalh" w:date="2018-07-27T21:43:00Z">
        <w:r w:rsidRPr="00B44B64">
          <w:fldChar w:fldCharType="separate"/>
        </w:r>
      </w:moveTo>
      <w:r w:rsidR="00955429" w:rsidRPr="00955429">
        <w:rPr>
          <w:noProof/>
          <w:vertAlign w:val="superscript"/>
        </w:rPr>
        <w:t>31</w:t>
      </w:r>
      <w:moveTo w:id="340" w:author="dugalh" w:date="2018-07-27T21:43:00Z">
        <w:r w:rsidRPr="00B44B64">
          <w:fldChar w:fldCharType="end"/>
        </w:r>
        <w:r w:rsidRPr="00B44B64">
          <w:t xml:space="preserve">  Spekboom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r w:rsidRPr="00B44B64">
          <w:t>s</w:t>
        </w:r>
        <w:r w:rsidRPr="00B44B64" w:rsidDel="00A43F62">
          <w:t xml:space="preserve">pekboom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341" w:author="dugalh" w:date="2018-07-27T21:43:00Z"/>
          <w:b w:val="0"/>
        </w:rPr>
      </w:pPr>
      <w:bookmarkStart w:id="342" w:name="_Ref521582597"/>
      <w:moveTo w:id="343" w:author="dugalh" w:date="2018-07-27T21:43:00Z">
        <w:r w:rsidRPr="00B44B64">
          <w:t xml:space="preserve">Table </w:t>
        </w:r>
        <w:r w:rsidRPr="00B44B64">
          <w:fldChar w:fldCharType="begin"/>
        </w:r>
        <w:r w:rsidRPr="00B44B64">
          <w:instrText xml:space="preserve"> SEQ Table \* ARABIC </w:instrText>
        </w:r>
        <w:r w:rsidRPr="00B44B64">
          <w:fldChar w:fldCharType="separate"/>
        </w:r>
      </w:moveTo>
      <w:r w:rsidR="00AD4274">
        <w:rPr>
          <w:noProof/>
        </w:rPr>
        <w:t>2</w:t>
      </w:r>
      <w:moveTo w:id="344" w:author="dugalh" w:date="2018-07-27T21:43:00Z">
        <w:r w:rsidRPr="00B44B64">
          <w:fldChar w:fldCharType="end"/>
        </w:r>
        <w:bookmarkEnd w:id="342"/>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rPr>
                <w:moveTo w:id="345" w:author="dugalh" w:date="2018-07-27T21:43:00Z"/>
              </w:rPr>
            </w:pPr>
            <w:moveTo w:id="346" w:author="dugalh" w:date="2018-07-27T21:43:00Z">
              <w:r w:rsidRPr="00B44B64">
                <w:t>Class Name</w:t>
              </w:r>
            </w:moveTo>
          </w:p>
        </w:tc>
        <w:tc>
          <w:tcPr>
            <w:tcW w:w="7873" w:type="dxa"/>
          </w:tcPr>
          <w:p w14:paraId="063D7533" w14:textId="77777777" w:rsidR="00FF0829" w:rsidRPr="00B44B64" w:rsidRDefault="00FF0829" w:rsidP="008F3AD0">
            <w:pPr>
              <w:pStyle w:val="1TableText"/>
              <w:tabs>
                <w:tab w:val="num" w:pos="993"/>
              </w:tabs>
              <w:rPr>
                <w:moveTo w:id="347" w:author="dugalh" w:date="2018-07-27T21:43:00Z"/>
              </w:rPr>
            </w:pPr>
            <w:moveTo w:id="348" w:author="dugalh" w:date="2018-07-27T21:43:00Z">
              <w:r w:rsidRPr="00B44B64">
                <w:t>Description</w:t>
              </w:r>
            </w:moveTo>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rPr>
                <w:moveTo w:id="349" w:author="dugalh" w:date="2018-07-27T21:43:00Z"/>
              </w:rPr>
            </w:pPr>
            <w:moveTo w:id="350" w:author="dugalh" w:date="2018-07-27T21:43:00Z">
              <w:r w:rsidRPr="00B44B64">
                <w:t>Spekboom</w:t>
              </w:r>
            </w:moveTo>
          </w:p>
        </w:tc>
        <w:tc>
          <w:tcPr>
            <w:tcW w:w="7873" w:type="dxa"/>
          </w:tcPr>
          <w:p w14:paraId="791764CD" w14:textId="77777777" w:rsidR="00FF0829" w:rsidRPr="00B44B64" w:rsidRDefault="00FF0829" w:rsidP="008F3AD0">
            <w:pPr>
              <w:pStyle w:val="1TableText"/>
              <w:tabs>
                <w:tab w:val="num" w:pos="993"/>
              </w:tabs>
              <w:rPr>
                <w:moveTo w:id="351" w:author="dugalh" w:date="2018-07-27T21:43:00Z"/>
                <w:i/>
              </w:rPr>
            </w:pPr>
            <w:moveTo w:id="352" w:author="dugalh" w:date="2018-07-27T21:43:00Z">
              <w:r w:rsidRPr="00B44B64">
                <w:t>Spekboom</w:t>
              </w:r>
            </w:moveTo>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rPr>
                <w:moveTo w:id="353" w:author="dugalh" w:date="2018-07-27T21:43:00Z"/>
              </w:rPr>
            </w:pPr>
            <w:moveTo w:id="354" w:author="dugalh" w:date="2018-07-27T21:43:00Z">
              <w:r w:rsidRPr="00B44B64">
                <w:t>Tree</w:t>
              </w:r>
            </w:moveTo>
          </w:p>
        </w:tc>
        <w:tc>
          <w:tcPr>
            <w:tcW w:w="7873" w:type="dxa"/>
          </w:tcPr>
          <w:p w14:paraId="1C99819E" w14:textId="77777777" w:rsidR="00FF0829" w:rsidRPr="00B44B64" w:rsidRDefault="00FF0829" w:rsidP="008F3AD0">
            <w:pPr>
              <w:pStyle w:val="1TableText"/>
              <w:tabs>
                <w:tab w:val="num" w:pos="993"/>
              </w:tabs>
              <w:rPr>
                <w:moveTo w:id="355" w:author="dugalh" w:date="2018-07-27T21:43:00Z"/>
              </w:rPr>
            </w:pPr>
            <w:moveTo w:id="356" w:author="dugalh" w:date="2018-07-27T21:43:00Z">
              <w:r w:rsidRPr="00B44B64">
                <w:t xml:space="preserve">Any recognizable tree other than spekboom, but especially the darker </w:t>
              </w:r>
              <w:r w:rsidRPr="00B44B64">
                <w:rPr>
                  <w:i/>
                </w:rPr>
                <w:t>Euclea</w:t>
              </w:r>
              <w:r w:rsidRPr="00B44B64">
                <w:t xml:space="preserve"> and </w:t>
              </w:r>
              <w:r w:rsidRPr="00B44B64">
                <w:rPr>
                  <w:i/>
                </w:rPr>
                <w:t>Pappea</w:t>
              </w:r>
              <w:r w:rsidRPr="00B44B64">
                <w:t xml:space="preserve"> trees commonly found intermingled in stands of spekboom</w:t>
              </w:r>
            </w:moveTo>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rPr>
                <w:moveTo w:id="357" w:author="dugalh" w:date="2018-07-27T21:43:00Z"/>
              </w:rPr>
            </w:pPr>
            <w:moveTo w:id="358" w:author="dugalh" w:date="2018-07-27T21:43:00Z">
              <w:r w:rsidRPr="00B44B64">
                <w:t>Background</w:t>
              </w:r>
            </w:moveTo>
          </w:p>
        </w:tc>
        <w:tc>
          <w:tcPr>
            <w:tcW w:w="7873" w:type="dxa"/>
          </w:tcPr>
          <w:p w14:paraId="1BAF1D9B" w14:textId="77777777" w:rsidR="00FF0829" w:rsidRPr="00B44B64" w:rsidRDefault="00FF0829" w:rsidP="008F3AD0">
            <w:pPr>
              <w:pStyle w:val="1TableText"/>
              <w:tabs>
                <w:tab w:val="num" w:pos="993"/>
              </w:tabs>
              <w:rPr>
                <w:moveTo w:id="359" w:author="dugalh" w:date="2018-07-27T21:43:00Z"/>
              </w:rPr>
            </w:pPr>
            <w:moveTo w:id="360"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361" w:author="dugalh" w:date="2018-07-27T21:43:00Z"/>
        </w:rPr>
      </w:pPr>
    </w:p>
    <w:p w14:paraId="1BAC93E0" w14:textId="7D4EC81F" w:rsidR="00FF0829" w:rsidRPr="00B44B64" w:rsidRDefault="00FF0829" w:rsidP="00FF0829">
      <w:pPr>
        <w:pStyle w:val="BodyText"/>
        <w:rPr>
          <w:moveTo w:id="362" w:author="dugalh" w:date="2018-07-27T21:43:00Z"/>
        </w:rPr>
      </w:pPr>
      <w:moveTo w:id="363" w:author="dugalh" w:date="2018-07-27T21:43:00Z">
        <w:r w:rsidRPr="00B44B64">
          <w:t xml:space="preserve">Due to the small </w:t>
        </w:r>
      </w:moveTo>
      <w:ins w:id="364" w:author="Adriaan Van Niekerk" w:date="2018-08-06T08:08:00Z">
        <w:r w:rsidR="00760C77">
          <w:t>(</w:t>
        </w:r>
      </w:ins>
      <w:moveTo w:id="365" w:author="dugalh" w:date="2018-07-27T21:43:00Z">
        <w:r w:rsidRPr="00B44B64">
          <w:t>0.5 m</w:t>
        </w:r>
      </w:moveTo>
      <w:ins w:id="366" w:author="Adriaan Van Niekerk" w:date="2018-08-06T08:08:00Z">
        <w:r w:rsidR="00760C77">
          <w:t>)</w:t>
        </w:r>
      </w:ins>
      <w:moveTo w:id="367" w:author="dugalh" w:date="2018-07-27T21:43:00Z">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moveTo>
      <w:ins w:id="368" w:author="dugalh" w:date="2018-08-09T12:56:00Z">
        <w:r w:rsidR="008308EF">
          <w:fldChar w:fldCharType="begin"/>
        </w:r>
        <w:r w:rsidR="008308EF">
          <w:instrText xml:space="preserve"> REF _Ref521582736 \h </w:instrText>
        </w:r>
      </w:ins>
      <w:r w:rsidR="008308EF">
        <w:fldChar w:fldCharType="separate"/>
      </w:r>
      <w:moveTo w:id="369" w:author="dugalh" w:date="2018-07-27T21:43:00Z">
        <w:ins w:id="370" w:author="dugalh" w:date="2018-08-09T12:56:00Z">
          <w:r w:rsidR="008308EF" w:rsidRPr="00B44B64">
            <w:t>Fig</w:t>
          </w:r>
          <w:r w:rsidR="008308EF">
            <w:t>.</w:t>
          </w:r>
          <w:r w:rsidR="008308EF" w:rsidRPr="00B44B64">
            <w:t xml:space="preserve"> </w:t>
          </w:r>
        </w:ins>
      </w:moveTo>
      <w:ins w:id="371" w:author="dugalh" w:date="2018-08-09T12:56:00Z">
        <w:r w:rsidR="008308EF">
          <w:rPr>
            <w:noProof/>
          </w:rPr>
          <w:t>4</w:t>
        </w:r>
        <w:r w:rsidR="008308EF">
          <w:fldChar w:fldCharType="end"/>
        </w:r>
      </w:ins>
      <w:moveTo w:id="372" w:author="dugalh" w:date="2018-07-27T21:43:00Z">
        <w:r w:rsidRPr="00B44B64">
          <w:fldChar w:fldCharType="begin"/>
        </w:r>
        <w:r w:rsidRPr="00B44B64">
          <w:instrText xml:space="preserve"> REF _Ref392445255 \h  \* MERGEFORMAT </w:instrText>
        </w:r>
      </w:moveTo>
      <w:moveTo w:id="373" w:author="dugalh" w:date="2018-07-27T21:43:00Z">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moveTo>
      <w:ins w:id="374" w:author="dugalh" w:date="2018-08-09T12:57:00Z">
        <w:r w:rsidR="008308EF" w:rsidRPr="008308EF">
          <w:rPr>
            <w:rPrChange w:id="375" w:author="dugalh" w:date="2018-08-09T12:57:00Z">
              <w:rPr/>
            </w:rPrChange>
          </w:rPr>
          <w:fldChar w:fldCharType="begin"/>
        </w:r>
        <w:r w:rsidR="008308EF" w:rsidRPr="008308EF">
          <w:rPr>
            <w:rPrChange w:id="376" w:author="dugalh" w:date="2018-08-09T12:57:00Z">
              <w:rPr/>
            </w:rPrChange>
          </w:rPr>
          <w:instrText xml:space="preserve"> REF _Ref521582757 \h </w:instrText>
        </w:r>
        <w:r w:rsidR="008308EF" w:rsidRPr="008308EF">
          <w:rPr>
            <w:rPrChange w:id="377" w:author="dugalh" w:date="2018-08-09T12:57:00Z">
              <w:rPr/>
            </w:rPrChange>
          </w:rPr>
        </w:r>
      </w:ins>
      <w:r w:rsidR="008308EF" w:rsidRPr="008308EF">
        <w:rPr>
          <w:rPrChange w:id="378" w:author="dugalh" w:date="2018-08-09T12:57:00Z">
            <w:rPr>
              <w:b/>
            </w:rPr>
          </w:rPrChange>
        </w:rPr>
        <w:instrText xml:space="preserve"> \* MERGEFORMAT </w:instrText>
      </w:r>
      <w:r w:rsidR="008308EF" w:rsidRPr="008308EF">
        <w:rPr>
          <w:rPrChange w:id="379" w:author="dugalh" w:date="2018-08-09T12:57:00Z">
            <w:rPr/>
          </w:rPrChange>
        </w:rPr>
        <w:fldChar w:fldCharType="separate"/>
      </w:r>
      <w:moveTo w:id="380" w:author="dugalh" w:date="2018-07-27T21:43:00Z">
        <w:ins w:id="381" w:author="dugalh" w:date="2018-08-09T12:57:00Z">
          <w:r w:rsidR="008308EF" w:rsidRPr="008308EF">
            <w:rPr>
              <w:rPrChange w:id="382" w:author="dugalh" w:date="2018-08-09T12:57:00Z">
                <w:rPr>
                  <w:b/>
                </w:rPr>
              </w:rPrChange>
            </w:rPr>
            <w:t xml:space="preserve">Table </w:t>
          </w:r>
        </w:ins>
      </w:moveTo>
      <w:ins w:id="383" w:author="dugalh" w:date="2018-08-09T12:57:00Z">
        <w:r w:rsidR="008308EF" w:rsidRPr="008308EF">
          <w:rPr>
            <w:noProof/>
            <w:rPrChange w:id="384" w:author="dugalh" w:date="2018-08-09T12:57:00Z">
              <w:rPr>
                <w:b/>
                <w:noProof/>
              </w:rPr>
            </w:rPrChange>
          </w:rPr>
          <w:t>3</w:t>
        </w:r>
        <w:r w:rsidR="008308EF" w:rsidRPr="008308EF">
          <w:rPr>
            <w:rPrChange w:id="385" w:author="dugalh" w:date="2018-08-09T12:57:00Z">
              <w:rPr/>
            </w:rPrChange>
          </w:rPr>
          <w:fldChar w:fldCharType="end"/>
        </w:r>
      </w:ins>
      <w:moveTo w:id="386" w:author="dugalh" w:date="2018-07-27T21:43:00Z">
        <w:r w:rsidRPr="00B44B64">
          <w:fldChar w:fldCharType="begin"/>
        </w:r>
        <w:r w:rsidRPr="00B44B64">
          <w:instrText xml:space="preserve"> REF _Ref392530242 \h  \* MERGEFORMAT </w:instrText>
        </w:r>
      </w:moveTo>
      <w:moveTo w:id="387" w:author="dugalh" w:date="2018-07-27T21:43:00Z">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388" w:author="dugalh" w:date="2018-07-27T21:43:00Z"/>
        </w:rPr>
      </w:pPr>
    </w:p>
    <w:p w14:paraId="2C33F82D" w14:textId="77777777" w:rsidR="00FF0829" w:rsidRPr="00B44B64" w:rsidRDefault="00FF0829" w:rsidP="00FF0829">
      <w:pPr>
        <w:keepNext/>
        <w:spacing w:line="360" w:lineRule="auto"/>
        <w:jc w:val="center"/>
        <w:rPr>
          <w:moveTo w:id="389" w:author="dugalh" w:date="2018-07-27T21:43:00Z"/>
        </w:rPr>
      </w:pPr>
      <w:moveTo w:id="390" w:author="dugalh" w:date="2018-07-27T21:43:00Z">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5423F9" w:rsidRPr="00804C5F" w:rsidRDefault="005423F9"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5423F9" w:rsidRPr="00804C5F" w:rsidRDefault="005423F9"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391" w:author="dugalh" w:date="2018-07-27T21:43:00Z"/>
          <w:b w:val="0"/>
        </w:rPr>
      </w:pPr>
      <w:bookmarkStart w:id="392" w:name="_Toc521505426"/>
      <w:bookmarkStart w:id="393" w:name="_Ref521582736"/>
      <w:moveTo w:id="394"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r w:rsidR="00AD4274">
        <w:rPr>
          <w:noProof/>
        </w:rPr>
        <w:t>4</w:t>
      </w:r>
      <w:moveTo w:id="395" w:author="dugalh" w:date="2018-07-27T21:43:00Z">
        <w:r w:rsidRPr="00B44B64">
          <w:fldChar w:fldCharType="end"/>
        </w:r>
        <w:bookmarkEnd w:id="393"/>
        <w:r w:rsidRPr="00CA517C">
          <w:rPr>
            <w:b w:val="0"/>
          </w:rPr>
          <w:t xml:space="preserve">  Example image class labels</w:t>
        </w:r>
        <w:bookmarkEnd w:id="392"/>
      </w:moveTo>
    </w:p>
    <w:p w14:paraId="70DC5ED2" w14:textId="77777777" w:rsidR="00FF0829" w:rsidRPr="00B44B64" w:rsidRDefault="00FF0829" w:rsidP="00FF0829">
      <w:pPr>
        <w:spacing w:line="360" w:lineRule="auto"/>
        <w:jc w:val="both"/>
        <w:rPr>
          <w:moveTo w:id="396" w:author="dugalh" w:date="2018-07-27T21:43:00Z"/>
        </w:rPr>
      </w:pPr>
    </w:p>
    <w:p w14:paraId="512E8384" w14:textId="77777777" w:rsidR="00FF0829" w:rsidRPr="00B44B64" w:rsidRDefault="00FF0829" w:rsidP="00FF0829">
      <w:pPr>
        <w:pStyle w:val="1Tablecaption"/>
        <w:rPr>
          <w:moveTo w:id="397" w:author="dugalh" w:date="2018-07-27T21:43:00Z"/>
        </w:rPr>
      </w:pPr>
      <w:bookmarkStart w:id="398" w:name="_Ref521582757"/>
      <w:moveTo w:id="399"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moveTo>
      <w:r w:rsidR="00AD4274">
        <w:rPr>
          <w:b/>
          <w:noProof/>
        </w:rPr>
        <w:t>3</w:t>
      </w:r>
      <w:moveTo w:id="400" w:author="dugalh" w:date="2018-07-27T21:43:00Z">
        <w:r w:rsidRPr="00CA517C">
          <w:rPr>
            <w:b/>
          </w:rPr>
          <w:fldChar w:fldCharType="end"/>
        </w:r>
        <w:bookmarkEnd w:id="398"/>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rPr>
                <w:moveTo w:id="401" w:author="dugalh" w:date="2018-07-27T21:43:00Z"/>
              </w:rPr>
            </w:pPr>
            <w:moveTo w:id="402" w:author="dugalh" w:date="2018-07-27T21:43:00Z">
              <w:r w:rsidRPr="00B44B64">
                <w:t>Class Name</w:t>
              </w:r>
            </w:moveTo>
          </w:p>
        </w:tc>
        <w:tc>
          <w:tcPr>
            <w:tcW w:w="0" w:type="auto"/>
          </w:tcPr>
          <w:p w14:paraId="2171FB0A" w14:textId="77777777" w:rsidR="00FF0829" w:rsidRPr="00B44B64" w:rsidRDefault="00FF0829" w:rsidP="008F3AD0">
            <w:pPr>
              <w:pStyle w:val="1TableText"/>
              <w:tabs>
                <w:tab w:val="num" w:pos="993"/>
              </w:tabs>
              <w:jc w:val="center"/>
              <w:rPr>
                <w:moveTo w:id="403" w:author="dugalh" w:date="2018-07-27T21:43:00Z"/>
              </w:rPr>
            </w:pPr>
            <w:moveTo w:id="404" w:author="dugalh" w:date="2018-07-27T21:43:00Z">
              <w:r w:rsidRPr="00B44B64">
                <w:t>Polygons</w:t>
              </w:r>
            </w:moveTo>
          </w:p>
        </w:tc>
        <w:tc>
          <w:tcPr>
            <w:tcW w:w="0" w:type="auto"/>
          </w:tcPr>
          <w:p w14:paraId="2CB864F5" w14:textId="77777777" w:rsidR="00FF0829" w:rsidRPr="00B44B64" w:rsidRDefault="00FF0829" w:rsidP="008F3AD0">
            <w:pPr>
              <w:pStyle w:val="1TableText"/>
              <w:tabs>
                <w:tab w:val="num" w:pos="993"/>
              </w:tabs>
              <w:jc w:val="center"/>
              <w:rPr>
                <w:moveTo w:id="405" w:author="dugalh" w:date="2018-07-27T21:43:00Z"/>
              </w:rPr>
            </w:pPr>
            <w:moveTo w:id="406" w:author="dugalh" w:date="2018-07-27T21:43:00Z">
              <w:r w:rsidRPr="00B44B64">
                <w:t>Pixels</w:t>
              </w:r>
            </w:moveTo>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rPr>
                <w:moveTo w:id="407" w:author="dugalh" w:date="2018-07-27T21:43:00Z"/>
              </w:rPr>
            </w:pPr>
            <w:moveTo w:id="408" w:author="dugalh" w:date="2018-07-27T21:43:00Z">
              <w:r w:rsidRPr="00B44B64">
                <w:t>Spekboom</w:t>
              </w:r>
            </w:moveTo>
          </w:p>
        </w:tc>
        <w:tc>
          <w:tcPr>
            <w:tcW w:w="0" w:type="auto"/>
          </w:tcPr>
          <w:p w14:paraId="0C0D6C1C" w14:textId="77777777" w:rsidR="00FF0829" w:rsidRPr="00B44B64" w:rsidRDefault="00FF0829" w:rsidP="008F3AD0">
            <w:pPr>
              <w:pStyle w:val="1TableText"/>
              <w:tabs>
                <w:tab w:val="num" w:pos="993"/>
              </w:tabs>
              <w:jc w:val="center"/>
              <w:rPr>
                <w:moveTo w:id="409" w:author="dugalh" w:date="2018-07-27T21:43:00Z"/>
              </w:rPr>
            </w:pPr>
            <w:moveTo w:id="410" w:author="dugalh" w:date="2018-07-27T21:43:00Z">
              <w:r w:rsidRPr="00B44B64">
                <w:t>52</w:t>
              </w:r>
            </w:moveTo>
          </w:p>
        </w:tc>
        <w:tc>
          <w:tcPr>
            <w:tcW w:w="0" w:type="auto"/>
          </w:tcPr>
          <w:p w14:paraId="79F92AA3" w14:textId="77777777" w:rsidR="00FF0829" w:rsidRPr="00B44B64" w:rsidRDefault="00FF0829" w:rsidP="008F3AD0">
            <w:pPr>
              <w:pStyle w:val="1TableText"/>
              <w:tabs>
                <w:tab w:val="num" w:pos="993"/>
              </w:tabs>
              <w:jc w:val="center"/>
              <w:rPr>
                <w:moveTo w:id="411" w:author="dugalh" w:date="2018-07-27T21:43:00Z"/>
              </w:rPr>
            </w:pPr>
            <w:moveTo w:id="412" w:author="dugalh" w:date="2018-07-27T21:43:00Z">
              <w:r w:rsidRPr="00B44B64">
                <w:t>27260</w:t>
              </w:r>
            </w:moveTo>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rPr>
                <w:moveTo w:id="413" w:author="dugalh" w:date="2018-07-27T21:43:00Z"/>
              </w:rPr>
            </w:pPr>
            <w:moveTo w:id="414" w:author="dugalh" w:date="2018-07-27T21:43:00Z">
              <w:r w:rsidRPr="00B44B64">
                <w:t>Tree</w:t>
              </w:r>
            </w:moveTo>
          </w:p>
        </w:tc>
        <w:tc>
          <w:tcPr>
            <w:tcW w:w="0" w:type="auto"/>
          </w:tcPr>
          <w:p w14:paraId="69F1EBEA" w14:textId="77777777" w:rsidR="00FF0829" w:rsidRPr="00B44B64" w:rsidRDefault="00FF0829" w:rsidP="008F3AD0">
            <w:pPr>
              <w:pStyle w:val="1TableText"/>
              <w:tabs>
                <w:tab w:val="num" w:pos="993"/>
              </w:tabs>
              <w:jc w:val="center"/>
              <w:rPr>
                <w:moveTo w:id="415" w:author="dugalh" w:date="2018-07-27T21:43:00Z"/>
              </w:rPr>
            </w:pPr>
            <w:moveTo w:id="416" w:author="dugalh" w:date="2018-07-27T21:43:00Z">
              <w:r w:rsidRPr="00B44B64">
                <w:t>64</w:t>
              </w:r>
            </w:moveTo>
          </w:p>
        </w:tc>
        <w:tc>
          <w:tcPr>
            <w:tcW w:w="0" w:type="auto"/>
          </w:tcPr>
          <w:p w14:paraId="00F45949" w14:textId="77777777" w:rsidR="00FF0829" w:rsidRPr="00B44B64" w:rsidRDefault="00FF0829" w:rsidP="008F3AD0">
            <w:pPr>
              <w:pStyle w:val="1TableText"/>
              <w:tabs>
                <w:tab w:val="num" w:pos="993"/>
              </w:tabs>
              <w:jc w:val="center"/>
              <w:rPr>
                <w:moveTo w:id="417" w:author="dugalh" w:date="2018-07-27T21:43:00Z"/>
              </w:rPr>
            </w:pPr>
            <w:moveTo w:id="418" w:author="dugalh" w:date="2018-07-27T21:43:00Z">
              <w:r w:rsidRPr="00B44B64">
                <w:t>3357</w:t>
              </w:r>
            </w:moveTo>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rPr>
                <w:moveTo w:id="419" w:author="dugalh" w:date="2018-07-27T21:43:00Z"/>
              </w:rPr>
            </w:pPr>
            <w:moveTo w:id="420"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rPr>
                <w:moveTo w:id="421" w:author="dugalh" w:date="2018-07-27T21:43:00Z"/>
              </w:rPr>
            </w:pPr>
            <w:moveTo w:id="422"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rPr>
                <w:moveTo w:id="423" w:author="dugalh" w:date="2018-07-27T21:43:00Z"/>
              </w:rPr>
            </w:pPr>
            <w:moveTo w:id="424" w:author="dugalh" w:date="2018-07-27T21:43:00Z">
              <w:r w:rsidRPr="00B44B64">
                <w:t>182044</w:t>
              </w:r>
            </w:moveTo>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moveTo w:id="425" w:author="dugalh" w:date="2018-07-27T21:43:00Z"/>
                <w:b/>
              </w:rPr>
            </w:pPr>
            <w:moveTo w:id="426"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moveTo w:id="427" w:author="dugalh" w:date="2018-07-27T21:43:00Z"/>
                <w:b/>
              </w:rPr>
            </w:pPr>
            <w:moveTo w:id="428"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moveTo w:id="429" w:author="dugalh" w:date="2018-07-27T21:43:00Z"/>
                <w:b/>
              </w:rPr>
            </w:pPr>
            <w:moveTo w:id="430"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431" w:author="dugalh" w:date="2018-07-27T21:43:00Z"/>
        </w:rPr>
      </w:pPr>
    </w:p>
    <w:moveToRangeEnd w:id="78"/>
    <w:p w14:paraId="66FF0407" w14:textId="77777777" w:rsidR="00FF0829" w:rsidRPr="00B44B64" w:rsidRDefault="00FF0829" w:rsidP="00FF0829">
      <w:pPr>
        <w:pStyle w:val="BodyTextIndented"/>
      </w:pPr>
    </w:p>
    <w:p w14:paraId="7D32B433" w14:textId="73BAAE31" w:rsidR="00B14142" w:rsidRPr="00B44B64" w:rsidDel="00A527F2" w:rsidRDefault="00B14142" w:rsidP="005423F9">
      <w:pPr>
        <w:pStyle w:val="Heading1"/>
        <w:rPr>
          <w:del w:id="432" w:author="dugalh" w:date="2018-08-08T19:51:00Z"/>
        </w:rPr>
      </w:pPr>
      <w:r w:rsidRPr="00B44B64">
        <w:t>Methods</w:t>
      </w:r>
      <w:ins w:id="433" w:author="dugalh" w:date="2018-07-27T21:39:00Z">
        <w:r w:rsidR="00FF0829">
          <w:t xml:space="preserve"> and Experiments</w:t>
        </w:r>
      </w:ins>
    </w:p>
    <w:p w14:paraId="30296725" w14:textId="62CDDFD4" w:rsidR="00D61588" w:rsidRPr="00B44B64" w:rsidDel="00FF0829" w:rsidRDefault="00B14142" w:rsidP="005423F9">
      <w:pPr>
        <w:pStyle w:val="Heading1"/>
        <w:rPr>
          <w:moveFrom w:id="434" w:author="dugalh" w:date="2018-07-27T21:41:00Z"/>
        </w:rPr>
        <w:pPrChange w:id="435" w:author="dugalh" w:date="2018-08-08T19:51:00Z">
          <w:pPr>
            <w:pStyle w:val="Heading2"/>
            <w:keepLines/>
          </w:pPr>
        </w:pPrChange>
      </w:pPr>
      <w:moveFromRangeStart w:id="436" w:author="dugalh" w:date="2018-07-27T21:41:00Z" w:name="move520491015"/>
      <w:moveFrom w:id="437" w:author="dugalh" w:date="2018-07-27T21:41:00Z">
        <w:r w:rsidRPr="00B44B64" w:rsidDel="00FF0829">
          <w:t>Study Area</w:t>
        </w:r>
      </w:moveFrom>
    </w:p>
    <w:p w14:paraId="3F66BD79" w14:textId="0E519C1A" w:rsidR="00D61588" w:rsidRPr="00B44B64" w:rsidDel="00FF0829" w:rsidRDefault="00D61588" w:rsidP="00A527F2">
      <w:pPr>
        <w:pStyle w:val="Heading1"/>
        <w:rPr>
          <w:moveFrom w:id="438" w:author="dugalh" w:date="2018-07-27T21:41:00Z"/>
        </w:rPr>
        <w:pPrChange w:id="439" w:author="dugalh" w:date="2018-08-08T19:51:00Z">
          <w:pPr>
            <w:pStyle w:val="BodyText"/>
          </w:pPr>
        </w:pPrChange>
      </w:pPr>
      <w:moveFrom w:id="440"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moveFrom>
      <w:del w:id="441" w:author="dugalh" w:date="2018-07-27T21:41:00Z"/>
      <w:moveFrom w:id="442" w:author="dugalh" w:date="2018-07-27T21:41:00Z">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w:t>
        </w:r>
        <w:r w:rsidRPr="00B44B64" w:rsidDel="00FF0829">
          <w:lastRenderedPageBreak/>
          <w:t xml:space="preserve">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moveFrom>
      <w:del w:id="443" w:author="dugalh" w:date="2018-07-27T21:41:00Z"/>
      <w:moveFrom w:id="444" w:author="dugalh" w:date="2018-07-27T21:41:00Z">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527F2">
      <w:pPr>
        <w:pStyle w:val="Heading1"/>
        <w:rPr>
          <w:moveFrom w:id="445" w:author="dugalh" w:date="2018-07-27T21:41:00Z"/>
        </w:rPr>
        <w:pPrChange w:id="446" w:author="dugalh" w:date="2018-08-08T19:51:00Z">
          <w:pPr>
            <w:pStyle w:val="BodyText"/>
          </w:pPr>
        </w:pPrChange>
      </w:pPr>
      <w:moveFrom w:id="447" w:author="dugalh" w:date="2018-07-27T21:41:00Z">
        <w:r w:rsidRPr="00B44B64" w:rsidDel="00FF0829">
          <w:t xml:space="preserve"> </w:t>
        </w:r>
      </w:moveFrom>
    </w:p>
    <w:p w14:paraId="34016ADA" w14:textId="68413879" w:rsidR="00D61588" w:rsidRPr="00B44B64" w:rsidDel="00FF0829" w:rsidRDefault="00132D4B" w:rsidP="00A527F2">
      <w:pPr>
        <w:pStyle w:val="Heading1"/>
        <w:rPr>
          <w:moveFrom w:id="448" w:author="dugalh" w:date="2018-07-27T21:41:00Z"/>
        </w:rPr>
        <w:pPrChange w:id="449" w:author="dugalh" w:date="2018-08-08T19:51:00Z">
          <w:pPr>
            <w:pStyle w:val="1TeksCharChar"/>
            <w:keepNext/>
            <w:keepLines/>
          </w:pPr>
        </w:pPrChange>
      </w:pPr>
      <w:moveFrom w:id="450" w:author="dugalh" w:date="2018-07-27T21:41:00Z">
        <w:r w:rsidRPr="00B44B64" w:rsidDel="00FF0829">
          <w:rPr>
            <w:noProof/>
            <w:lang w:val="en-GB"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A527F2">
      <w:pPr>
        <w:pStyle w:val="Heading1"/>
        <w:rPr>
          <w:moveFrom w:id="451" w:author="dugalh" w:date="2018-07-27T21:41:00Z"/>
        </w:rPr>
        <w:pPrChange w:id="452" w:author="dugalh" w:date="2018-08-08T19:51:00Z">
          <w:pPr>
            <w:pStyle w:val="Figurenumber"/>
          </w:pPr>
        </w:pPrChange>
      </w:pPr>
      <w:bookmarkStart w:id="453" w:name="_Ref392330397"/>
      <w:bookmarkStart w:id="454" w:name="_Ref392330306"/>
      <w:bookmarkStart w:id="455" w:name="_Toc394582255"/>
      <w:bookmarkStart w:id="456" w:name="_Toc448324364"/>
      <w:moveFrom w:id="457" w:author="dugalh" w:date="2018-07-27T21:41:00Z">
        <w:r w:rsidRPr="00B44B64" w:rsidDel="00FF0829">
          <w:t>Fig</w:t>
        </w:r>
        <w:r w:rsidR="005C1E27" w:rsidDel="00FF0829">
          <w:t>.</w:t>
        </w:r>
        <w:r w:rsidRPr="00B44B64" w:rsidDel="00FF0829">
          <w:t xml:space="preserve"> </w:t>
        </w:r>
        <w:r w:rsidR="00F4774D" w:rsidRPr="00B44B64" w:rsidDel="00FF0829">
          <w:rPr>
            <w:b w:val="0"/>
            <w:bCs w:val="0"/>
            <w:sz w:val="20"/>
            <w:szCs w:val="20"/>
          </w:rPr>
          <w:fldChar w:fldCharType="begin"/>
        </w:r>
        <w:r w:rsidR="00F4774D" w:rsidRPr="00B44B64" w:rsidDel="00FF0829">
          <w:instrText xml:space="preserve"> SEQ Figure \* ARABIC </w:instrText>
        </w:r>
        <w:r w:rsidR="00F4774D" w:rsidRPr="00B44B64" w:rsidDel="00FF0829">
          <w:rPr>
            <w:b w:val="0"/>
            <w:bCs w:val="0"/>
            <w:sz w:val="20"/>
            <w:szCs w:val="20"/>
          </w:rPr>
          <w:fldChar w:fldCharType="separate"/>
        </w:r>
        <w:r w:rsidR="00B31736" w:rsidDel="00FF0829">
          <w:rPr>
            <w:noProof/>
          </w:rPr>
          <w:t>1</w:t>
        </w:r>
        <w:r w:rsidR="00F4774D" w:rsidRPr="00B44B64" w:rsidDel="00FF0829">
          <w:rPr>
            <w:b w:val="0"/>
            <w:bCs w:val="0"/>
            <w:sz w:val="20"/>
            <w:szCs w:val="20"/>
          </w:rPr>
          <w:fldChar w:fldCharType="end"/>
        </w:r>
        <w:bookmarkEnd w:id="453"/>
        <w:r w:rsidRPr="00B44B64" w:rsidDel="00FF0829">
          <w:t xml:space="preserve">  </w:t>
        </w:r>
        <w:r w:rsidRPr="005C1E27" w:rsidDel="00FF0829">
          <w:rPr>
            <w:rStyle w:val="FigurecaptionChar"/>
            <w:b w:val="0"/>
          </w:rPr>
          <w:t>Little Karoo study area</w:t>
        </w:r>
        <w:bookmarkEnd w:id="454"/>
        <w:bookmarkEnd w:id="455"/>
        <w:bookmarkEnd w:id="456"/>
      </w:moveFrom>
    </w:p>
    <w:p w14:paraId="6D2C0E24" w14:textId="5216C932" w:rsidR="00D61588" w:rsidRPr="00B44B64" w:rsidDel="00FF0829" w:rsidRDefault="00000CC8" w:rsidP="00A527F2">
      <w:pPr>
        <w:pStyle w:val="Heading1"/>
        <w:rPr>
          <w:moveFrom w:id="458" w:author="dugalh" w:date="2018-07-27T21:41:00Z"/>
        </w:rPr>
        <w:pPrChange w:id="459" w:author="dugalh" w:date="2018-08-08T19:51:00Z">
          <w:pPr>
            <w:pStyle w:val="Heading2"/>
          </w:pPr>
        </w:pPrChange>
      </w:pPr>
      <w:moveFrom w:id="460" w:author="dugalh" w:date="2018-07-27T21:41:00Z">
        <w:r w:rsidRPr="00B44B64" w:rsidDel="00FF0829">
          <w:t>Imagery</w:t>
        </w:r>
      </w:moveFrom>
    </w:p>
    <w:p w14:paraId="106ACC24" w14:textId="77777777" w:rsidR="00FF0829" w:rsidRDefault="00D61588" w:rsidP="00A527F2">
      <w:pPr>
        <w:pStyle w:val="Heading1"/>
        <w:rPr>
          <w:ins w:id="461" w:author="dugalh" w:date="2018-07-27T21:42:00Z"/>
        </w:rPr>
        <w:pPrChange w:id="462" w:author="dugalh" w:date="2018-08-08T19:51:00Z">
          <w:pPr>
            <w:pStyle w:val="BodyText"/>
          </w:pPr>
        </w:pPrChange>
      </w:pPr>
      <w:moveFrom w:id="463"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 xml:space="preserve">Spekboom has a characteristic lime </w:t>
        </w:r>
        <w:r w:rsidR="001E688D" w:rsidRPr="00B44B64" w:rsidDel="00FF0829">
          <w:lastRenderedPageBreak/>
          <w:t>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436"/>
      <w:r w:rsidR="001E688D" w:rsidRPr="00B44B64">
        <w:t xml:space="preserve">  </w:t>
      </w:r>
    </w:p>
    <w:p w14:paraId="19B54DEA" w14:textId="0D556519" w:rsidR="00FF0829" w:rsidRDefault="00FF0829" w:rsidP="00FF0829">
      <w:pPr>
        <w:pStyle w:val="Heading2"/>
        <w:rPr>
          <w:ins w:id="464" w:author="dugalh" w:date="2018-07-27T21:42:00Z"/>
        </w:rPr>
      </w:pPr>
      <w:ins w:id="465" w:author="dugalh" w:date="2018-07-27T21:42:00Z">
        <w:r>
          <w:t xml:space="preserve">Radiometric Homogenization </w:t>
        </w:r>
      </w:ins>
    </w:p>
    <w:p w14:paraId="5DA681F5" w14:textId="1F07FCEF" w:rsidR="00F16830" w:rsidRDefault="00D61588" w:rsidP="00A76FA9">
      <w:pPr>
        <w:pStyle w:val="BodyText"/>
        <w:rPr>
          <w:ins w:id="466" w:author="dugalh" w:date="2018-07-27T13:22:00Z"/>
        </w:rPr>
      </w:pP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w:t>
      </w:r>
      <w:ins w:id="467" w:author="dugalh" w:date="2018-07-27T13:32:00Z">
        <w:r w:rsidR="00AE58F6">
          <w:t>,</w:t>
        </w:r>
      </w:ins>
      <w:r w:rsidR="009027D6" w:rsidRPr="00B44B64">
        <w:t xml:space="preserve"> </w:t>
      </w:r>
      <w:ins w:id="468" w:author="dugalh" w:date="2018-07-27T13:32:00Z">
        <w:r w:rsidR="00AE58F6">
          <w:t xml:space="preserve">concurrent and collocated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ins w:id="469" w:author="dugalh" w:date="2018-07-27T13:33:00Z">
        <w:r w:rsidR="00AE58F6">
          <w:t>While Sentinel</w:t>
        </w:r>
      </w:ins>
      <w:ins w:id="470" w:author="dugalh" w:date="2018-07-27T13:42:00Z">
        <w:r w:rsidR="002D4FE5">
          <w:t>-2</w:t>
        </w:r>
      </w:ins>
      <w:ins w:id="471" w:author="dugalh" w:date="2018-07-27T13:51:00Z">
        <w:r w:rsidR="002D4FE5">
          <w:fldChar w:fldCharType="begin" w:fldLock="1"/>
        </w:r>
      </w:ins>
      <w:r w:rsidR="00955429">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fldChar w:fldCharType="separate"/>
      </w:r>
      <w:r w:rsidR="00955429" w:rsidRPr="00955429">
        <w:rPr>
          <w:noProof/>
          <w:vertAlign w:val="superscript"/>
        </w:rPr>
        <w:t>32</w:t>
      </w:r>
      <w:ins w:id="472" w:author="dugalh" w:date="2018-07-27T13:51:00Z">
        <w:r w:rsidR="002D4FE5">
          <w:fldChar w:fldCharType="end"/>
        </w:r>
      </w:ins>
      <w:ins w:id="473" w:author="dugalh" w:date="2018-07-27T13:33:00Z">
        <w:r w:rsidR="00AE58F6">
          <w:t xml:space="preserve"> or Landsat</w:t>
        </w:r>
      </w:ins>
      <w:ins w:id="474" w:author="dugalh" w:date="2018-07-27T13:38:00Z">
        <w:r w:rsidR="002D4FE5">
          <w:fldChar w:fldCharType="begin" w:fldLock="1"/>
        </w:r>
      </w:ins>
      <w:r w:rsidR="00955429">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fldChar w:fldCharType="separate"/>
      </w:r>
      <w:r w:rsidR="00955429" w:rsidRPr="00955429">
        <w:rPr>
          <w:noProof/>
          <w:vertAlign w:val="superscript"/>
        </w:rPr>
        <w:t>33</w:t>
      </w:r>
      <w:ins w:id="475" w:author="dugalh" w:date="2018-07-27T13:38:00Z">
        <w:r w:rsidR="002D4FE5">
          <w:fldChar w:fldCharType="end"/>
        </w:r>
      </w:ins>
      <w:ins w:id="476" w:author="dugalh" w:date="2018-07-27T13:33:00Z">
        <w:r w:rsidR="00AE58F6">
          <w:t xml:space="preserve"> surface reflectance </w:t>
        </w:r>
      </w:ins>
      <w:ins w:id="477" w:author="dugalh" w:date="2018-07-27T13:35:00Z">
        <w:r w:rsidR="002D4FE5">
          <w:t>could also serve as reference data, no cloud-free image</w:t>
        </w:r>
      </w:ins>
      <w:ins w:id="478" w:author="dugalh" w:date="2018-07-27T13:39:00Z">
        <w:r w:rsidR="002D4FE5">
          <w:t>ry</w:t>
        </w:r>
      </w:ins>
      <w:ins w:id="479" w:author="dugalh" w:date="2018-07-27T13:35:00Z">
        <w:r w:rsidR="002D4FE5">
          <w:t xml:space="preserve"> </w:t>
        </w:r>
      </w:ins>
      <w:ins w:id="480" w:author="dugalh" w:date="2018-07-27T13:38:00Z">
        <w:r w:rsidR="002D4FE5">
          <w:t xml:space="preserve">concurrent </w:t>
        </w:r>
      </w:ins>
      <w:ins w:id="481" w:author="dugalh" w:date="2018-07-27T13:41:00Z">
        <w:r w:rsidR="002D4FE5">
          <w:t xml:space="preserve">(or near-concurrent) </w:t>
        </w:r>
      </w:ins>
      <w:ins w:id="482" w:author="dugalh" w:date="2018-07-27T13:38:00Z">
        <w:r w:rsidR="002D4FE5">
          <w:t xml:space="preserve">to the aerial </w:t>
        </w:r>
      </w:ins>
      <w:ins w:id="483" w:author="dugalh" w:date="2018-07-27T13:39:00Z">
        <w:r w:rsidR="002D4FE5">
          <w:t xml:space="preserve">imagery </w:t>
        </w:r>
      </w:ins>
      <w:ins w:id="484" w:author="dugalh" w:date="2018-07-27T13:35:00Z">
        <w:r w:rsidR="002D4FE5">
          <w:t>w</w:t>
        </w:r>
      </w:ins>
      <w:ins w:id="485" w:author="dugalh" w:date="2018-07-27T13:40:00Z">
        <w:r w:rsidR="002D4FE5">
          <w:t>as</w:t>
        </w:r>
      </w:ins>
      <w:ins w:id="486" w:author="dugalh" w:date="2018-07-27T13:35:00Z">
        <w:r w:rsidR="002D4FE5">
          <w:t xml:space="preserve"> available</w:t>
        </w:r>
      </w:ins>
      <w:ins w:id="487" w:author="dugalh" w:date="2018-07-27T13:36:00Z">
        <w:r w:rsidR="002D4FE5">
          <w:t xml:space="preserve"> </w:t>
        </w:r>
      </w:ins>
      <w:ins w:id="488" w:author="dugalh" w:date="2018-07-27T13:35:00Z">
        <w:r w:rsidR="002D4FE5">
          <w:t xml:space="preserve">from </w:t>
        </w:r>
      </w:ins>
      <w:ins w:id="489" w:author="dugalh" w:date="2018-07-27T13:36:00Z">
        <w:r w:rsidR="00E633B0">
          <w:t>tho</w:t>
        </w:r>
        <w:r w:rsidR="002D4FE5">
          <w:t>se sources.</w:t>
        </w:r>
      </w:ins>
      <w:ins w:id="490" w:author="dugalh" w:date="2018-07-27T13:27:00Z">
        <w:r w:rsidR="00AE58F6">
          <w:t xml:space="preserve">  </w:t>
        </w:r>
      </w:ins>
      <w:ins w:id="491" w:author="dugalh" w:date="2018-07-27T13:53:00Z">
        <w:r w:rsidR="0002449F">
          <w:t>The relative spectral response</w:t>
        </w:r>
      </w:ins>
      <w:ins w:id="492" w:author="dugalh" w:date="2018-07-27T14:04:00Z">
        <w:r w:rsidR="002360EF">
          <w:t>s</w:t>
        </w:r>
      </w:ins>
      <w:ins w:id="493" w:author="dugalh" w:date="2018-07-27T13:53:00Z">
        <w:r w:rsidR="0002449F">
          <w:t xml:space="preserve"> (RSR</w:t>
        </w:r>
      </w:ins>
      <w:ins w:id="494" w:author="dugalh" w:date="2018-07-27T14:04:00Z">
        <w:r w:rsidR="002360EF">
          <w:t>’s</w:t>
        </w:r>
      </w:ins>
      <w:ins w:id="495" w:author="dugalh" w:date="2018-07-27T13:53:00Z">
        <w:r w:rsidR="0002449F">
          <w:t>)</w:t>
        </w:r>
      </w:ins>
      <w:ins w:id="496" w:author="dugalh" w:date="2018-07-27T13:54:00Z">
        <w:r w:rsidR="0002449F">
          <w:t xml:space="preserve"> </w:t>
        </w:r>
      </w:ins>
      <w:ins w:id="497" w:author="dugalh" w:date="2018-07-27T14:00:00Z">
        <w:r w:rsidR="0002449F">
          <w:t xml:space="preserve">of </w:t>
        </w:r>
      </w:ins>
      <w:ins w:id="498" w:author="dugalh" w:date="2018-07-27T13:57:00Z">
        <w:r w:rsidR="0002449F">
          <w:t xml:space="preserve">the </w:t>
        </w:r>
      </w:ins>
      <w:ins w:id="499" w:author="dugalh" w:date="2018-07-27T13:54:00Z">
        <w:r w:rsidR="0002449F">
          <w:t>DMC</w:t>
        </w:r>
      </w:ins>
      <w:ins w:id="500" w:author="dugalh" w:date="2018-07-27T13:56:00Z">
        <w:r w:rsidR="0002449F">
          <w:t xml:space="preserve"> and corresponding MODIS</w:t>
        </w:r>
      </w:ins>
      <w:ins w:id="501" w:author="dugalh" w:date="2018-07-27T13:54:00Z">
        <w:r w:rsidR="0002449F">
          <w:t xml:space="preserve"> bands </w:t>
        </w:r>
      </w:ins>
      <w:ins w:id="502" w:author="dugalh" w:date="2018-07-27T14:04:00Z">
        <w:r w:rsidR="002360EF">
          <w:t>are</w:t>
        </w:r>
      </w:ins>
      <w:ins w:id="503"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504" w:author="dugalh" w:date="2018-07-27T13:26:00Z">
        <w:r w:rsidR="00AD4274">
          <w:t xml:space="preserve">Fig. </w:t>
        </w:r>
      </w:ins>
      <w:r w:rsidR="00AD4274">
        <w:rPr>
          <w:noProof/>
        </w:rPr>
        <w:t>5</w:t>
      </w:r>
      <w:ins w:id="505" w:author="dugalh" w:date="2018-07-27T14:01:00Z">
        <w:r w:rsidR="0002449F">
          <w:fldChar w:fldCharType="end"/>
        </w:r>
      </w:ins>
      <w:ins w:id="506"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507" w:author="dugalh" w:date="2018-07-27T13:23:00Z"/>
        </w:rPr>
      </w:pPr>
      <w:ins w:id="508" w:author="dugalh" w:date="2018-07-27T16:12:00Z">
        <w:r>
          <w:rPr>
            <w:noProof/>
            <w:lang w:val="en-GB" w:eastAsia="en-GB"/>
          </w:rPr>
          <w:lastRenderedPageBreak/>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0B79165" w:rsidR="00B31736" w:rsidRDefault="00B31736" w:rsidP="00B31736">
      <w:pPr>
        <w:pStyle w:val="Caption"/>
        <w:jc w:val="center"/>
        <w:rPr>
          <w:ins w:id="509" w:author="dugalh" w:date="2018-07-27T13:26:00Z"/>
        </w:rPr>
      </w:pPr>
      <w:bookmarkStart w:id="510" w:name="_Ref520463416"/>
      <w:bookmarkStart w:id="511" w:name="_Toc521505427"/>
      <w:ins w:id="512" w:author="dugalh" w:date="2018-07-27T13:26:00Z">
        <w:r>
          <w:t xml:space="preserve">Fig. </w:t>
        </w:r>
        <w:r>
          <w:fldChar w:fldCharType="begin"/>
        </w:r>
        <w:r>
          <w:instrText xml:space="preserve"> SEQ Figure \* ARABIC </w:instrText>
        </w:r>
        <w:r>
          <w:fldChar w:fldCharType="separate"/>
        </w:r>
      </w:ins>
      <w:r w:rsidR="00AD4274">
        <w:rPr>
          <w:noProof/>
        </w:rPr>
        <w:t>5</w:t>
      </w:r>
      <w:ins w:id="513" w:author="dugalh" w:date="2018-07-27T13:26:00Z">
        <w:r>
          <w:fldChar w:fldCharType="end"/>
        </w:r>
        <w:bookmarkEnd w:id="510"/>
        <w:r>
          <w:t xml:space="preserve"> </w:t>
        </w:r>
      </w:ins>
      <w:ins w:id="514" w:author="dugalh" w:date="2018-07-31T13:17:00Z">
        <w:r w:rsidR="00D50D02">
          <w:t xml:space="preserve"> </w:t>
        </w:r>
      </w:ins>
      <w:ins w:id="515" w:author="dugalh" w:date="2018-07-27T13:26:00Z">
        <w:r>
          <w:t>MODIS and DMC RSR’s</w:t>
        </w:r>
        <w:bookmarkEnd w:id="511"/>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1434B4FA"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516" w:author="dugalh" w:date="2018-07-27T21:43:00Z"/>
        </w:rPr>
      </w:pPr>
      <w:moveFromRangeStart w:id="517" w:author="dugalh" w:date="2018-07-27T21:43:00Z" w:name="move520491156"/>
      <w:moveFrom w:id="518" w:author="dugalh" w:date="2018-07-27T21:43:00Z">
        <w:r w:rsidRPr="00B44B64" w:rsidDel="00FF0829">
          <w:lastRenderedPageBreak/>
          <w:t>Data Collection</w:t>
        </w:r>
      </w:moveFrom>
    </w:p>
    <w:p w14:paraId="4A4F17C9" w14:textId="487FFF8D" w:rsidR="00A76FA9" w:rsidRPr="00B44B64" w:rsidDel="00FF0829" w:rsidRDefault="00BB1598" w:rsidP="00361B48">
      <w:pPr>
        <w:pStyle w:val="BodyText"/>
        <w:rPr>
          <w:moveFrom w:id="519" w:author="dugalh" w:date="2018-07-27T21:43:00Z"/>
        </w:rPr>
      </w:pPr>
      <w:moveFrom w:id="520"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moveFrom>
      <w:del w:id="521" w:author="dugalh" w:date="2018-07-27T21:43:00Z"/>
      <w:moveFrom w:id="522"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moveFrom>
      <w:del w:id="523" w:author="dugalh" w:date="2018-07-27T21:43:00Z"/>
      <w:moveFrom w:id="524" w:author="dugalh" w:date="2018-07-27T21:43:00Z">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525" w:author="dugalh" w:date="2018-07-27T21:43:00Z"/>
        </w:rPr>
      </w:pPr>
      <w:moveFrom w:id="526"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moveFrom>
      <w:del w:id="527" w:author="dugalh" w:date="2018-07-27T21:43:00Z"/>
      <w:moveFrom w:id="528" w:author="dugalh" w:date="2018-07-27T21:43:00Z">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529"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530" w:author="dugalh" w:date="2018-07-27T21:43:00Z"/>
        </w:rPr>
      </w:pPr>
      <w:moveFrom w:id="531" w:author="dugalh" w:date="2018-07-27T21:43:00Z">
        <w:r w:rsidRPr="00B44B64" w:rsidDel="00FF0829">
          <w:rPr>
            <w:noProof/>
            <w:lang w:val="en-GB" w:eastAsia="en-GB"/>
          </w:rPr>
          <w:lastRenderedPageBreak/>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532" w:author="dugalh" w:date="2018-07-27T21:43:00Z"/>
              </w:rPr>
            </w:pPr>
            <w:bookmarkStart w:id="533" w:name="_Ref392342998"/>
            <w:bookmarkStart w:id="534" w:name="_Ref392342738"/>
            <w:bookmarkStart w:id="535" w:name="_Toc394582256"/>
            <w:bookmarkStart w:id="536" w:name="_Toc448324365"/>
            <w:moveFrom w:id="537" w:author="dugalh" w:date="2018-07-27T21:43:00Z">
              <w:r w:rsidRPr="00B44B64" w:rsidDel="00FF0829">
                <w:t>Fig</w:t>
              </w:r>
              <w:r w:rsidR="00490894" w:rsidDel="00FF0829">
                <w:t>.</w:t>
              </w:r>
              <w:r w:rsidRPr="00B44B64" w:rsidDel="00FF0829">
                <w:t xml:space="preserve"> </w:t>
              </w:r>
              <w:r w:rsidRPr="00B44B64" w:rsidDel="00FF0829">
                <w:rPr>
                  <w:b w:val="0"/>
                  <w:bCs w:val="0"/>
                </w:rPr>
                <w:fldChar w:fldCharType="begin"/>
              </w:r>
              <w:r w:rsidRPr="00B44B64" w:rsidDel="00FF0829">
                <w:instrText xml:space="preserve"> SEQ Figure \* ARABIC </w:instrText>
              </w:r>
              <w:r w:rsidRPr="00B44B64" w:rsidDel="00FF0829">
                <w:rPr>
                  <w:b w:val="0"/>
                  <w:bCs w:val="0"/>
                </w:rPr>
                <w:fldChar w:fldCharType="separate"/>
              </w:r>
              <w:r w:rsidR="00B31736" w:rsidDel="00FF0829">
                <w:rPr>
                  <w:noProof/>
                </w:rPr>
                <w:t>3</w:t>
              </w:r>
              <w:r w:rsidRPr="00B44B64" w:rsidDel="00FF0829">
                <w:rPr>
                  <w:b w:val="0"/>
                  <w:bCs w:val="0"/>
                </w:rPr>
                <w:fldChar w:fldCharType="end"/>
              </w:r>
              <w:bookmarkEnd w:id="533"/>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534"/>
              <w:bookmarkEnd w:id="535"/>
              <w:bookmarkEnd w:id="536"/>
            </w:moveFrom>
          </w:p>
        </w:tc>
      </w:tr>
    </w:tbl>
    <w:p w14:paraId="099E3009" w14:textId="371602AA" w:rsidR="00D61588" w:rsidRPr="00B44B64" w:rsidDel="00FF0829" w:rsidRDefault="009978D1" w:rsidP="00A463C7">
      <w:pPr>
        <w:pStyle w:val="1FigureTablesource"/>
        <w:ind w:left="5040" w:firstLine="720"/>
        <w:jc w:val="left"/>
        <w:rPr>
          <w:moveFrom w:id="538" w:author="dugalh" w:date="2018-07-27T21:43:00Z"/>
        </w:rPr>
      </w:pPr>
      <w:moveFrom w:id="539"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540" w:author="dugalh" w:date="2018-07-27T21:43:00Z"/>
        </w:rPr>
      </w:pPr>
      <w:bookmarkStart w:id="541" w:name="_Ref466457780"/>
      <w:moveFrom w:id="542" w:author="dugalh" w:date="2018-07-27T21:43:00Z">
        <w:r w:rsidRPr="00B44B64" w:rsidDel="00FF0829">
          <w:lastRenderedPageBreak/>
          <w:t xml:space="preserve">Table </w:t>
        </w:r>
        <w:r w:rsidRPr="00B44B64" w:rsidDel="00FF0829">
          <w:rPr>
            <w:b w:val="0"/>
            <w:bCs w:val="0"/>
          </w:rPr>
          <w:fldChar w:fldCharType="begin"/>
        </w:r>
        <w:r w:rsidRPr="00B44B64" w:rsidDel="00FF0829">
          <w:instrText xml:space="preserve"> SEQ Table \* ARABIC </w:instrText>
        </w:r>
        <w:r w:rsidRPr="00B44B64" w:rsidDel="00FF0829">
          <w:rPr>
            <w:b w:val="0"/>
            <w:bCs w:val="0"/>
          </w:rPr>
          <w:fldChar w:fldCharType="separate"/>
        </w:r>
        <w:r w:rsidR="00B31736" w:rsidDel="00FF0829">
          <w:rPr>
            <w:noProof/>
          </w:rPr>
          <w:t>1</w:t>
        </w:r>
        <w:r w:rsidRPr="00B44B64" w:rsidDel="00FF0829">
          <w:rPr>
            <w:b w:val="0"/>
            <w:bCs w:val="0"/>
          </w:rPr>
          <w:fldChar w:fldCharType="end"/>
        </w:r>
        <w:bookmarkEnd w:id="541"/>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543" w:author="dugalh" w:date="2018-07-27T21:43:00Z"/>
              </w:rPr>
            </w:pPr>
            <w:moveFrom w:id="544"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545" w:author="dugalh" w:date="2018-07-27T21:43:00Z"/>
              </w:rPr>
            </w:pPr>
            <w:moveFrom w:id="546"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547" w:author="dugalh" w:date="2018-07-27T21:43:00Z"/>
              </w:rPr>
            </w:pPr>
            <w:moveFrom w:id="548"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549" w:author="dugalh" w:date="2018-07-27T21:43:00Z"/>
              </w:rPr>
            </w:pPr>
            <w:moveFrom w:id="550"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551" w:author="dugalh" w:date="2018-07-27T21:43:00Z"/>
              </w:rPr>
            </w:pPr>
            <w:moveFrom w:id="552"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553" w:author="dugalh" w:date="2018-07-27T21:43:00Z"/>
              </w:rPr>
            </w:pPr>
            <w:moveFrom w:id="554"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555" w:author="dugalh" w:date="2018-07-27T21:43:00Z"/>
                <w:sz w:val="16"/>
              </w:rPr>
            </w:pPr>
            <w:moveFrom w:id="556"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557" w:author="dugalh" w:date="2018-07-27T21:43:00Z"/>
                <w:rFonts w:cs="Arial"/>
                <w:b/>
              </w:rPr>
            </w:pPr>
            <w:moveFrom w:id="558"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559" w:author="dugalh" w:date="2018-07-27T21:43:00Z"/>
                <w:sz w:val="16"/>
              </w:rPr>
            </w:pPr>
            <w:moveFrom w:id="560"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561" w:author="dugalh" w:date="2018-07-27T21:43:00Z"/>
                <w:sz w:val="16"/>
              </w:rPr>
            </w:pPr>
            <w:moveFrom w:id="562"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563" w:author="dugalh" w:date="2018-07-27T21:43:00Z"/>
                <w:sz w:val="16"/>
              </w:rPr>
            </w:pPr>
            <w:moveFrom w:id="564"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565" w:author="dugalh" w:date="2018-07-27T21:43:00Z"/>
                <w:sz w:val="16"/>
              </w:rPr>
            </w:pPr>
            <w:moveFrom w:id="566"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567"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568" w:author="dugalh" w:date="2018-07-27T21:43:00Z"/>
                <w:rFonts w:cs="Arial"/>
                <w:b/>
              </w:rPr>
            </w:pPr>
            <w:moveFrom w:id="569"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570" w:author="dugalh" w:date="2018-07-27T21:43:00Z"/>
                <w:sz w:val="16"/>
              </w:rPr>
            </w:pPr>
          </w:p>
        </w:tc>
        <w:tc>
          <w:tcPr>
            <w:tcW w:w="0" w:type="auto"/>
          </w:tcPr>
          <w:p w14:paraId="3EE91BEF" w14:textId="5055CA5E" w:rsidR="00D61588" w:rsidRPr="00B44B64" w:rsidDel="00FF0829" w:rsidRDefault="00D61588" w:rsidP="001239FB">
            <w:pPr>
              <w:rPr>
                <w:moveFrom w:id="571" w:author="dugalh" w:date="2018-07-27T21:43:00Z"/>
                <w:sz w:val="16"/>
              </w:rPr>
            </w:pPr>
          </w:p>
        </w:tc>
        <w:tc>
          <w:tcPr>
            <w:tcW w:w="0" w:type="auto"/>
          </w:tcPr>
          <w:p w14:paraId="0FE16E6D" w14:textId="129FCC56" w:rsidR="00D61588" w:rsidRPr="00B44B64" w:rsidDel="00FF0829" w:rsidRDefault="003F0D6E" w:rsidP="001239FB">
            <w:pPr>
              <w:rPr>
                <w:moveFrom w:id="572" w:author="dugalh" w:date="2018-07-27T21:43:00Z"/>
                <w:sz w:val="16"/>
              </w:rPr>
            </w:pPr>
            <w:moveFrom w:id="573"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574" w:author="dugalh" w:date="2018-07-27T21:43:00Z"/>
                <w:sz w:val="16"/>
              </w:rPr>
            </w:pPr>
            <w:moveFrom w:id="575"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576"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577" w:author="dugalh" w:date="2018-07-27T21:43:00Z"/>
                <w:rFonts w:cs="Arial"/>
                <w:b/>
              </w:rPr>
            </w:pPr>
            <w:moveFrom w:id="578"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579" w:author="dugalh" w:date="2018-07-27T21:43:00Z"/>
                <w:sz w:val="16"/>
              </w:rPr>
            </w:pPr>
          </w:p>
        </w:tc>
        <w:tc>
          <w:tcPr>
            <w:tcW w:w="0" w:type="auto"/>
          </w:tcPr>
          <w:p w14:paraId="7ADB72AD" w14:textId="5BBBC466" w:rsidR="00D61588" w:rsidRPr="00B44B64" w:rsidDel="00FF0829" w:rsidRDefault="00D61588" w:rsidP="001239FB">
            <w:pPr>
              <w:rPr>
                <w:moveFrom w:id="580" w:author="dugalh" w:date="2018-07-27T21:43:00Z"/>
                <w:sz w:val="16"/>
              </w:rPr>
            </w:pPr>
          </w:p>
        </w:tc>
        <w:tc>
          <w:tcPr>
            <w:tcW w:w="0" w:type="auto"/>
          </w:tcPr>
          <w:p w14:paraId="4FCB4BE3" w14:textId="06A7FD6F" w:rsidR="00D61588" w:rsidRPr="00B44B64" w:rsidDel="00FF0829" w:rsidRDefault="003F0D6E" w:rsidP="001239FB">
            <w:pPr>
              <w:rPr>
                <w:moveFrom w:id="581" w:author="dugalh" w:date="2018-07-27T21:43:00Z"/>
                <w:sz w:val="16"/>
              </w:rPr>
            </w:pPr>
            <w:moveFrom w:id="582"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583" w:author="dugalh" w:date="2018-07-27T21:43:00Z"/>
                <w:sz w:val="16"/>
              </w:rPr>
            </w:pPr>
            <w:moveFrom w:id="584"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585"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586" w:author="dugalh" w:date="2018-07-27T21:43:00Z"/>
                <w:rFonts w:cs="Arial"/>
                <w:b/>
              </w:rPr>
            </w:pPr>
            <w:moveFrom w:id="587"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588" w:author="dugalh" w:date="2018-07-27T21:43:00Z"/>
                <w:sz w:val="16"/>
              </w:rPr>
            </w:pPr>
          </w:p>
        </w:tc>
        <w:tc>
          <w:tcPr>
            <w:tcW w:w="0" w:type="auto"/>
          </w:tcPr>
          <w:p w14:paraId="30E2C751" w14:textId="5114CBF5" w:rsidR="00D61588" w:rsidRPr="00B44B64" w:rsidDel="00FF0829" w:rsidRDefault="00D61588" w:rsidP="001239FB">
            <w:pPr>
              <w:rPr>
                <w:moveFrom w:id="589" w:author="dugalh" w:date="2018-07-27T21:43:00Z"/>
                <w:sz w:val="16"/>
              </w:rPr>
            </w:pPr>
          </w:p>
        </w:tc>
        <w:tc>
          <w:tcPr>
            <w:tcW w:w="0" w:type="auto"/>
          </w:tcPr>
          <w:p w14:paraId="07052F64" w14:textId="4E50F3B2" w:rsidR="00D61588" w:rsidRPr="00B44B64" w:rsidDel="00FF0829" w:rsidRDefault="003F0D6E" w:rsidP="001239FB">
            <w:pPr>
              <w:rPr>
                <w:moveFrom w:id="590" w:author="dugalh" w:date="2018-07-27T21:43:00Z"/>
                <w:sz w:val="16"/>
              </w:rPr>
            </w:pPr>
            <w:moveFrom w:id="591"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592" w:author="dugalh" w:date="2018-07-27T21:43:00Z"/>
                <w:sz w:val="16"/>
              </w:rPr>
            </w:pPr>
            <w:moveFrom w:id="593"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594"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595" w:author="dugalh" w:date="2018-07-27T21:43:00Z"/>
                <w:rFonts w:cs="Arial"/>
                <w:b/>
              </w:rPr>
            </w:pPr>
            <w:moveFrom w:id="596"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597" w:author="dugalh" w:date="2018-07-27T21:43:00Z"/>
                <w:sz w:val="16"/>
              </w:rPr>
            </w:pPr>
          </w:p>
        </w:tc>
        <w:tc>
          <w:tcPr>
            <w:tcW w:w="0" w:type="auto"/>
          </w:tcPr>
          <w:p w14:paraId="340BDDB3" w14:textId="7D281D98" w:rsidR="00D61588" w:rsidRPr="00B44B64" w:rsidDel="00FF0829" w:rsidRDefault="00D61588" w:rsidP="001239FB">
            <w:pPr>
              <w:rPr>
                <w:moveFrom w:id="598" w:author="dugalh" w:date="2018-07-27T21:43:00Z"/>
                <w:sz w:val="16"/>
              </w:rPr>
            </w:pPr>
          </w:p>
        </w:tc>
        <w:tc>
          <w:tcPr>
            <w:tcW w:w="0" w:type="auto"/>
          </w:tcPr>
          <w:p w14:paraId="4644FC16" w14:textId="4CFE006D" w:rsidR="00D61588" w:rsidRPr="00B44B64" w:rsidDel="00FF0829" w:rsidRDefault="003F0D6E" w:rsidP="001239FB">
            <w:pPr>
              <w:rPr>
                <w:moveFrom w:id="599" w:author="dugalh" w:date="2018-07-27T21:43:00Z"/>
                <w:sz w:val="16"/>
              </w:rPr>
            </w:pPr>
            <w:moveFrom w:id="600"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601" w:author="dugalh" w:date="2018-07-27T21:43:00Z"/>
                <w:sz w:val="16"/>
              </w:rPr>
            </w:pPr>
            <w:moveFrom w:id="602"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603"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604" w:author="dugalh" w:date="2018-07-27T21:43:00Z"/>
                <w:rFonts w:cs="Arial"/>
                <w:b/>
              </w:rPr>
            </w:pPr>
            <w:moveFrom w:id="605"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606" w:author="dugalh" w:date="2018-07-27T21:43:00Z"/>
                <w:sz w:val="16"/>
              </w:rPr>
            </w:pPr>
          </w:p>
        </w:tc>
        <w:tc>
          <w:tcPr>
            <w:tcW w:w="0" w:type="auto"/>
          </w:tcPr>
          <w:p w14:paraId="0AAA21A4" w14:textId="07671879" w:rsidR="00D61588" w:rsidRPr="00B44B64" w:rsidDel="00FF0829" w:rsidRDefault="00D61588" w:rsidP="001239FB">
            <w:pPr>
              <w:rPr>
                <w:moveFrom w:id="607" w:author="dugalh" w:date="2018-07-27T21:43:00Z"/>
                <w:sz w:val="16"/>
              </w:rPr>
            </w:pPr>
          </w:p>
        </w:tc>
        <w:tc>
          <w:tcPr>
            <w:tcW w:w="0" w:type="auto"/>
          </w:tcPr>
          <w:p w14:paraId="3BD93B70" w14:textId="5F3F50FA" w:rsidR="00D61588" w:rsidRPr="00B44B64" w:rsidDel="00FF0829" w:rsidRDefault="003F0D6E" w:rsidP="001239FB">
            <w:pPr>
              <w:rPr>
                <w:moveFrom w:id="608" w:author="dugalh" w:date="2018-07-27T21:43:00Z"/>
                <w:sz w:val="16"/>
              </w:rPr>
            </w:pPr>
            <w:moveFrom w:id="609"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610" w:author="dugalh" w:date="2018-07-27T21:43:00Z"/>
                <w:sz w:val="16"/>
              </w:rPr>
            </w:pPr>
            <w:moveFrom w:id="611"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612"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613" w:author="dugalh" w:date="2018-07-27T21:43:00Z"/>
                <w:rFonts w:cs="Arial"/>
                <w:b/>
              </w:rPr>
            </w:pPr>
            <w:moveFrom w:id="614"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615" w:author="dugalh" w:date="2018-07-27T21:43:00Z"/>
                <w:sz w:val="16"/>
              </w:rPr>
            </w:pPr>
          </w:p>
        </w:tc>
        <w:tc>
          <w:tcPr>
            <w:tcW w:w="0" w:type="auto"/>
          </w:tcPr>
          <w:p w14:paraId="4449D2DA" w14:textId="33A433DC" w:rsidR="00D61588" w:rsidRPr="00B44B64" w:rsidDel="00FF0829" w:rsidRDefault="00D61588" w:rsidP="001239FB">
            <w:pPr>
              <w:rPr>
                <w:moveFrom w:id="616" w:author="dugalh" w:date="2018-07-27T21:43:00Z"/>
                <w:sz w:val="16"/>
              </w:rPr>
            </w:pPr>
          </w:p>
        </w:tc>
        <w:tc>
          <w:tcPr>
            <w:tcW w:w="0" w:type="auto"/>
          </w:tcPr>
          <w:p w14:paraId="5F2ADEB1" w14:textId="171248ED" w:rsidR="00D61588" w:rsidRPr="00B44B64" w:rsidDel="00FF0829" w:rsidRDefault="003F0D6E" w:rsidP="001239FB">
            <w:pPr>
              <w:rPr>
                <w:moveFrom w:id="617" w:author="dugalh" w:date="2018-07-27T21:43:00Z"/>
                <w:sz w:val="16"/>
              </w:rPr>
            </w:pPr>
            <w:moveFrom w:id="618"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619" w:author="dugalh" w:date="2018-07-27T21:43:00Z"/>
                <w:sz w:val="16"/>
              </w:rPr>
            </w:pPr>
            <w:moveFrom w:id="620"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621"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622" w:author="dugalh" w:date="2018-07-27T21:43:00Z"/>
                <w:rFonts w:cs="Arial"/>
                <w:b/>
              </w:rPr>
            </w:pPr>
            <w:moveFrom w:id="623"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624" w:author="dugalh" w:date="2018-07-27T21:43:00Z"/>
                <w:sz w:val="16"/>
              </w:rPr>
            </w:pPr>
          </w:p>
        </w:tc>
        <w:tc>
          <w:tcPr>
            <w:tcW w:w="0" w:type="auto"/>
          </w:tcPr>
          <w:p w14:paraId="76D67067" w14:textId="10308F68" w:rsidR="00D61588" w:rsidRPr="00B44B64" w:rsidDel="00FF0829" w:rsidRDefault="00D61588" w:rsidP="001239FB">
            <w:pPr>
              <w:rPr>
                <w:moveFrom w:id="625" w:author="dugalh" w:date="2018-07-27T21:43:00Z"/>
                <w:sz w:val="16"/>
              </w:rPr>
            </w:pPr>
          </w:p>
        </w:tc>
        <w:tc>
          <w:tcPr>
            <w:tcW w:w="0" w:type="auto"/>
          </w:tcPr>
          <w:p w14:paraId="1BA31D13" w14:textId="6781E62C" w:rsidR="00D61588" w:rsidRPr="00B44B64" w:rsidDel="00FF0829" w:rsidRDefault="003F0D6E" w:rsidP="001239FB">
            <w:pPr>
              <w:rPr>
                <w:moveFrom w:id="626" w:author="dugalh" w:date="2018-07-27T21:43:00Z"/>
                <w:sz w:val="16"/>
              </w:rPr>
            </w:pPr>
            <w:moveFrom w:id="627"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628" w:author="dugalh" w:date="2018-07-27T21:43:00Z"/>
                <w:sz w:val="16"/>
              </w:rPr>
            </w:pPr>
            <w:moveFrom w:id="629"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630"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631" w:author="dugalh" w:date="2018-07-27T21:43:00Z"/>
                <w:rFonts w:cs="Arial"/>
                <w:b/>
              </w:rPr>
            </w:pPr>
            <w:moveFrom w:id="632"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633"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634"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635" w:author="dugalh" w:date="2018-07-27T21:43:00Z"/>
                <w:sz w:val="16"/>
              </w:rPr>
            </w:pPr>
            <w:moveFrom w:id="636"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637" w:author="dugalh" w:date="2018-07-27T21:43:00Z"/>
                <w:sz w:val="16"/>
              </w:rPr>
            </w:pPr>
            <w:moveFrom w:id="638"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639" w:author="dugalh" w:date="2018-07-27T21:43:00Z"/>
                <w:sz w:val="16"/>
              </w:rPr>
            </w:pPr>
            <w:moveFrom w:id="640"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641" w:author="dugalh" w:date="2018-07-27T21:43:00Z"/>
                <w:rFonts w:cs="Arial"/>
                <w:b/>
              </w:rPr>
            </w:pPr>
            <w:moveFrom w:id="642"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643" w:author="dugalh" w:date="2018-07-27T21:43:00Z"/>
                <w:sz w:val="16"/>
              </w:rPr>
            </w:pPr>
            <w:moveFrom w:id="644"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645" w:author="dugalh" w:date="2018-07-27T21:43:00Z"/>
                <w:sz w:val="16"/>
              </w:rPr>
            </w:pPr>
            <w:moveFrom w:id="646"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647" w:author="dugalh" w:date="2018-07-27T21:43:00Z"/>
                <w:sz w:val="16"/>
              </w:rPr>
            </w:pPr>
            <w:moveFrom w:id="648"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649" w:author="dugalh" w:date="2018-07-27T21:43:00Z"/>
                <w:sz w:val="16"/>
              </w:rPr>
            </w:pPr>
            <w:moveFrom w:id="650"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651"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652" w:author="dugalh" w:date="2018-07-27T21:43:00Z"/>
                <w:rFonts w:cs="Arial"/>
                <w:b/>
              </w:rPr>
            </w:pPr>
            <w:moveFrom w:id="653"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654"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655"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656" w:author="dugalh" w:date="2018-07-27T21:43:00Z"/>
                <w:sz w:val="16"/>
              </w:rPr>
            </w:pPr>
            <w:moveFrom w:id="657"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658" w:author="dugalh" w:date="2018-07-27T21:43:00Z"/>
                <w:sz w:val="16"/>
              </w:rPr>
            </w:pPr>
            <w:moveFrom w:id="659"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660"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661" w:author="dugalh" w:date="2018-07-27T21:43:00Z"/>
                <w:rFonts w:cs="Arial"/>
                <w:b/>
              </w:rPr>
            </w:pPr>
            <w:moveFrom w:id="662"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663" w:author="dugalh" w:date="2018-07-27T21:43:00Z"/>
                <w:sz w:val="16"/>
              </w:rPr>
            </w:pPr>
          </w:p>
        </w:tc>
        <w:tc>
          <w:tcPr>
            <w:tcW w:w="0" w:type="auto"/>
          </w:tcPr>
          <w:p w14:paraId="1A622FA8" w14:textId="325AE3F4" w:rsidR="00D61588" w:rsidRPr="00B44B64" w:rsidDel="00FF0829" w:rsidRDefault="00D61588" w:rsidP="001239FB">
            <w:pPr>
              <w:rPr>
                <w:moveFrom w:id="664" w:author="dugalh" w:date="2018-07-27T21:43:00Z"/>
                <w:sz w:val="16"/>
              </w:rPr>
            </w:pPr>
          </w:p>
        </w:tc>
        <w:tc>
          <w:tcPr>
            <w:tcW w:w="0" w:type="auto"/>
          </w:tcPr>
          <w:p w14:paraId="43CAF7A1" w14:textId="63E7E260" w:rsidR="00D61588" w:rsidRPr="00B44B64" w:rsidDel="00FF0829" w:rsidRDefault="00D61588" w:rsidP="001239FB">
            <w:pPr>
              <w:rPr>
                <w:moveFrom w:id="665" w:author="dugalh" w:date="2018-07-27T21:43:00Z"/>
                <w:sz w:val="16"/>
              </w:rPr>
            </w:pPr>
            <w:moveFrom w:id="666"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667" w:author="dugalh" w:date="2018-07-27T21:43:00Z"/>
                <w:sz w:val="16"/>
              </w:rPr>
            </w:pPr>
            <w:moveFrom w:id="668"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669"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670" w:author="dugalh" w:date="2018-07-27T21:43:00Z"/>
                <w:rFonts w:cs="Arial"/>
                <w:b/>
              </w:rPr>
            </w:pPr>
            <w:moveFrom w:id="671"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672"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673"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674" w:author="dugalh" w:date="2018-07-27T21:43:00Z"/>
                <w:sz w:val="16"/>
              </w:rPr>
            </w:pPr>
            <w:moveFrom w:id="675"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676" w:author="dugalh" w:date="2018-07-27T21:43:00Z"/>
                <w:sz w:val="16"/>
              </w:rPr>
            </w:pPr>
            <w:moveFrom w:id="677"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678" w:author="dugalh" w:date="2018-07-27T21:43:00Z"/>
                <w:sz w:val="16"/>
              </w:rPr>
            </w:pPr>
            <w:moveFrom w:id="679"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680" w:author="dugalh" w:date="2018-07-27T21:43:00Z"/>
                <w:rFonts w:cs="Arial"/>
                <w:b/>
              </w:rPr>
            </w:pPr>
            <w:moveFrom w:id="681"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682" w:author="dugalh" w:date="2018-07-27T21:43:00Z"/>
                <w:sz w:val="16"/>
              </w:rPr>
            </w:pPr>
            <w:moveFrom w:id="683"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684" w:author="dugalh" w:date="2018-07-27T21:43:00Z"/>
                <w:sz w:val="16"/>
              </w:rPr>
            </w:pPr>
            <w:moveFrom w:id="685"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686" w:author="dugalh" w:date="2018-07-27T21:43:00Z"/>
                <w:sz w:val="16"/>
              </w:rPr>
            </w:pPr>
            <w:moveFrom w:id="687"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688" w:author="dugalh" w:date="2018-07-27T21:43:00Z"/>
                <w:sz w:val="16"/>
              </w:rPr>
            </w:pPr>
            <w:moveFrom w:id="689"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690"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691" w:author="dugalh" w:date="2018-07-27T21:43:00Z"/>
                <w:rFonts w:cs="Arial"/>
                <w:b/>
              </w:rPr>
            </w:pPr>
            <w:moveFrom w:id="692"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693"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694"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695" w:author="dugalh" w:date="2018-07-27T21:43:00Z"/>
                <w:sz w:val="16"/>
              </w:rPr>
            </w:pPr>
            <w:moveFrom w:id="696"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697" w:author="dugalh" w:date="2018-07-27T21:43:00Z"/>
                <w:sz w:val="16"/>
              </w:rPr>
            </w:pPr>
            <w:moveFrom w:id="698"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699"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700" w:author="dugalh" w:date="2018-07-27T21:43:00Z"/>
                <w:rFonts w:cs="Arial"/>
                <w:b/>
              </w:rPr>
            </w:pPr>
            <w:moveFrom w:id="701"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702" w:author="dugalh" w:date="2018-07-27T21:43:00Z"/>
                <w:sz w:val="16"/>
              </w:rPr>
            </w:pPr>
          </w:p>
        </w:tc>
        <w:tc>
          <w:tcPr>
            <w:tcW w:w="0" w:type="auto"/>
          </w:tcPr>
          <w:p w14:paraId="1D43677F" w14:textId="60D465AE" w:rsidR="00D61588" w:rsidRPr="00B44B64" w:rsidDel="00FF0829" w:rsidRDefault="00D61588" w:rsidP="001239FB">
            <w:pPr>
              <w:rPr>
                <w:moveFrom w:id="703" w:author="dugalh" w:date="2018-07-27T21:43:00Z"/>
                <w:sz w:val="16"/>
              </w:rPr>
            </w:pPr>
          </w:p>
        </w:tc>
        <w:tc>
          <w:tcPr>
            <w:tcW w:w="0" w:type="auto"/>
          </w:tcPr>
          <w:p w14:paraId="3DE646D5" w14:textId="4F4DA817" w:rsidR="00D61588" w:rsidRPr="00B44B64" w:rsidDel="00FF0829" w:rsidRDefault="00D61588" w:rsidP="001239FB">
            <w:pPr>
              <w:rPr>
                <w:moveFrom w:id="704" w:author="dugalh" w:date="2018-07-27T21:43:00Z"/>
                <w:sz w:val="16"/>
              </w:rPr>
            </w:pPr>
            <w:moveFrom w:id="705"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706" w:author="dugalh" w:date="2018-07-27T21:43:00Z"/>
                <w:sz w:val="16"/>
              </w:rPr>
            </w:pPr>
            <w:moveFrom w:id="707"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708"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709" w:author="dugalh" w:date="2018-07-27T21:43:00Z"/>
                <w:rFonts w:cs="Arial"/>
                <w:b/>
              </w:rPr>
            </w:pPr>
            <w:moveFrom w:id="710"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711"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712"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713" w:author="dugalh" w:date="2018-07-27T21:43:00Z"/>
                <w:sz w:val="16"/>
              </w:rPr>
            </w:pPr>
            <w:moveFrom w:id="714"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715" w:author="dugalh" w:date="2018-07-27T21:43:00Z"/>
                <w:sz w:val="16"/>
              </w:rPr>
            </w:pPr>
            <w:moveFrom w:id="716"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717" w:author="dugalh" w:date="2018-07-27T21:43:00Z"/>
                <w:sz w:val="16"/>
              </w:rPr>
            </w:pPr>
            <w:moveFrom w:id="718"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719" w:author="dugalh" w:date="2018-07-27T21:43:00Z"/>
                <w:rFonts w:cs="Arial"/>
                <w:b/>
              </w:rPr>
            </w:pPr>
            <w:moveFrom w:id="720"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721" w:author="dugalh" w:date="2018-07-27T21:43:00Z"/>
                <w:sz w:val="16"/>
              </w:rPr>
            </w:pPr>
            <w:moveFrom w:id="722"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723" w:author="dugalh" w:date="2018-07-27T21:43:00Z"/>
                <w:sz w:val="16"/>
              </w:rPr>
            </w:pPr>
            <w:moveFrom w:id="724"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725" w:author="dugalh" w:date="2018-07-27T21:43:00Z"/>
                <w:sz w:val="16"/>
              </w:rPr>
            </w:pPr>
            <w:moveFrom w:id="726"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727" w:author="dugalh" w:date="2018-07-27T21:43:00Z"/>
                <w:sz w:val="16"/>
              </w:rPr>
            </w:pPr>
            <w:moveFrom w:id="728"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729"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730" w:author="dugalh" w:date="2018-07-27T21:43:00Z"/>
                <w:rFonts w:cs="Arial"/>
                <w:b/>
              </w:rPr>
            </w:pPr>
            <w:moveFrom w:id="731"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732"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733"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734" w:author="dugalh" w:date="2018-07-27T21:43:00Z"/>
                <w:sz w:val="16"/>
              </w:rPr>
            </w:pPr>
            <w:moveFrom w:id="735"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736" w:author="dugalh" w:date="2018-07-27T21:43:00Z"/>
                <w:sz w:val="16"/>
              </w:rPr>
            </w:pPr>
            <w:moveFrom w:id="737"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738"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739" w:author="dugalh" w:date="2018-07-27T21:43:00Z"/>
                <w:rFonts w:cs="Arial"/>
                <w:b/>
              </w:rPr>
            </w:pPr>
            <w:moveFrom w:id="740"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741"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742"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743" w:author="dugalh" w:date="2018-07-27T21:43:00Z"/>
                <w:sz w:val="16"/>
              </w:rPr>
            </w:pPr>
            <w:moveFrom w:id="744"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745" w:author="dugalh" w:date="2018-07-27T21:43:00Z"/>
                <w:sz w:val="16"/>
              </w:rPr>
            </w:pPr>
            <w:moveFrom w:id="746"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747" w:author="dugalh" w:date="2018-07-27T21:43:00Z"/>
        </w:rPr>
      </w:pPr>
    </w:p>
    <w:p w14:paraId="18004DAF" w14:textId="6914ACD7" w:rsidR="00D61588" w:rsidRPr="00B44B64" w:rsidDel="00FF0829" w:rsidRDefault="00D61588" w:rsidP="00D61588">
      <w:pPr>
        <w:rPr>
          <w:moveFrom w:id="748" w:author="dugalh" w:date="2018-07-27T21:43:00Z"/>
        </w:rPr>
      </w:pPr>
    </w:p>
    <w:p w14:paraId="5EB0E41A" w14:textId="47C83AFC" w:rsidR="00D61588" w:rsidRPr="00B44B64" w:rsidDel="00FF0829" w:rsidRDefault="00D9072B" w:rsidP="00490894">
      <w:pPr>
        <w:jc w:val="center"/>
        <w:rPr>
          <w:moveFrom w:id="749" w:author="dugalh" w:date="2018-07-27T21:43:00Z"/>
        </w:rPr>
      </w:pPr>
      <w:moveFrom w:id="750" w:author="dugalh" w:date="2018-07-27T21:43:00Z">
        <w:r w:rsidRPr="00B44B64" w:rsidDel="00FF0829">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751" w:author="dugalh" w:date="2018-07-27T21:43:00Z"/>
        </w:rPr>
      </w:pPr>
      <w:bookmarkStart w:id="752" w:name="_Ref392343684"/>
      <w:bookmarkStart w:id="753" w:name="_Toc394582257"/>
      <w:bookmarkStart w:id="754" w:name="_Toc448324366"/>
      <w:moveFrom w:id="755"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rPr>
            <w:b w:val="0"/>
            <w:bCs w:val="0"/>
          </w:rPr>
          <w:fldChar w:fldCharType="begin"/>
        </w:r>
        <w:r w:rsidR="00F4774D" w:rsidRPr="00B44B64" w:rsidDel="00FF0829">
          <w:instrText xml:space="preserve"> SEQ Figure \* ARABIC </w:instrText>
        </w:r>
        <w:r w:rsidR="00F4774D" w:rsidRPr="00B44B64" w:rsidDel="00FF0829">
          <w:rPr>
            <w:b w:val="0"/>
            <w:bCs w:val="0"/>
          </w:rPr>
          <w:fldChar w:fldCharType="separate"/>
        </w:r>
        <w:r w:rsidR="00B31736" w:rsidDel="00FF0829">
          <w:rPr>
            <w:noProof/>
          </w:rPr>
          <w:t>4</w:t>
        </w:r>
        <w:r w:rsidR="00F4774D" w:rsidRPr="00B44B64" w:rsidDel="00FF0829">
          <w:rPr>
            <w:b w:val="0"/>
            <w:bCs w:val="0"/>
          </w:rPr>
          <w:fldChar w:fldCharType="end"/>
        </w:r>
        <w:bookmarkEnd w:id="752"/>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753"/>
        <w:bookmarkEnd w:id="754"/>
      </w:moveFrom>
    </w:p>
    <w:p w14:paraId="432B95C2" w14:textId="749387AD" w:rsidR="00D61588" w:rsidDel="00FF0829" w:rsidRDefault="00D61588" w:rsidP="00F4774D">
      <w:pPr>
        <w:pStyle w:val="Caption"/>
        <w:rPr>
          <w:moveFrom w:id="756" w:author="dugalh" w:date="2018-07-27T21:43:00Z"/>
        </w:rPr>
      </w:pPr>
    </w:p>
    <w:p w14:paraId="577A4546" w14:textId="5AC8E0BF" w:rsidR="00CA517C" w:rsidRPr="00CA517C" w:rsidDel="00FF0829" w:rsidRDefault="00CA517C" w:rsidP="00CA517C">
      <w:pPr>
        <w:rPr>
          <w:moveFrom w:id="757" w:author="dugalh" w:date="2018-07-27T21:43:00Z"/>
        </w:rPr>
      </w:pPr>
    </w:p>
    <w:p w14:paraId="6D2437D9" w14:textId="5BB1CC0B" w:rsidR="00D61588" w:rsidRPr="00B44B64" w:rsidDel="00FF0829" w:rsidRDefault="008F22FC" w:rsidP="00361B48">
      <w:pPr>
        <w:pStyle w:val="BodyTextIndented"/>
        <w:rPr>
          <w:moveFrom w:id="758" w:author="dugalh" w:date="2018-07-27T21:43:00Z"/>
        </w:rPr>
      </w:pPr>
      <w:moveFrom w:id="759"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moveFrom>
      <w:del w:id="760" w:author="dugalh" w:date="2018-07-27T21:43:00Z"/>
      <w:moveFrom w:id="761" w:author="dugalh" w:date="2018-07-27T21:43:00Z">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sidDel="00FF0829">
          <w:lastRenderedPageBreak/>
          <w:t>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762" w:author="dugalh" w:date="2018-07-27T21:43:00Z"/>
          <w:b w:val="0"/>
        </w:rPr>
      </w:pPr>
      <w:bookmarkStart w:id="763" w:name="_Ref506921968"/>
      <w:moveFrom w:id="764" w:author="dugalh" w:date="2018-07-27T21:43:00Z">
        <w:r w:rsidRPr="00B44B64" w:rsidDel="00FF0829">
          <w:t xml:space="preserve">Table </w:t>
        </w:r>
        <w:r w:rsidRPr="00B44B64" w:rsidDel="00FF0829">
          <w:rPr>
            <w:b w:val="0"/>
            <w:bCs w:val="0"/>
          </w:rPr>
          <w:fldChar w:fldCharType="begin"/>
        </w:r>
        <w:r w:rsidRPr="00B44B64" w:rsidDel="00FF0829">
          <w:instrText xml:space="preserve"> SEQ Table \* ARABIC </w:instrText>
        </w:r>
        <w:r w:rsidRPr="00B44B64" w:rsidDel="00FF0829">
          <w:rPr>
            <w:b w:val="0"/>
            <w:bCs w:val="0"/>
          </w:rPr>
          <w:fldChar w:fldCharType="separate"/>
        </w:r>
        <w:r w:rsidR="00B31736" w:rsidDel="00FF0829">
          <w:rPr>
            <w:noProof/>
          </w:rPr>
          <w:t>2</w:t>
        </w:r>
        <w:r w:rsidRPr="00B44B64" w:rsidDel="00FF0829">
          <w:rPr>
            <w:b w:val="0"/>
            <w:bCs w:val="0"/>
          </w:rPr>
          <w:fldChar w:fldCharType="end"/>
        </w:r>
        <w:bookmarkEnd w:id="763"/>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765" w:author="dugalh" w:date="2018-07-27T21:43:00Z"/>
              </w:rPr>
            </w:pPr>
            <w:moveFrom w:id="766" w:author="dugalh" w:date="2018-07-27T21:43:00Z">
              <w:r w:rsidRPr="00B44B64" w:rsidDel="00FF0829">
                <w:t>Class Name</w:t>
              </w:r>
            </w:moveFrom>
          </w:p>
        </w:tc>
        <w:tc>
          <w:tcPr>
            <w:tcW w:w="7873" w:type="dxa"/>
          </w:tcPr>
          <w:p w14:paraId="0AA40861" w14:textId="302940C1" w:rsidR="00F8201B" w:rsidRPr="00B44B64" w:rsidDel="00FF0829" w:rsidRDefault="00F8201B" w:rsidP="000F603E">
            <w:pPr>
              <w:pStyle w:val="1TableText"/>
              <w:tabs>
                <w:tab w:val="num" w:pos="993"/>
              </w:tabs>
              <w:rPr>
                <w:moveFrom w:id="767" w:author="dugalh" w:date="2018-07-27T21:43:00Z"/>
              </w:rPr>
            </w:pPr>
            <w:moveFrom w:id="768"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769" w:author="dugalh" w:date="2018-07-27T21:43:00Z"/>
              </w:rPr>
            </w:pPr>
            <w:moveFrom w:id="770"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771" w:author="dugalh" w:date="2018-07-27T21:43:00Z"/>
                <w:i/>
              </w:rPr>
            </w:pPr>
            <w:moveFrom w:id="772"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773" w:author="dugalh" w:date="2018-07-27T21:43:00Z"/>
              </w:rPr>
            </w:pPr>
            <w:moveFrom w:id="774"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775" w:author="dugalh" w:date="2018-07-27T21:43:00Z"/>
              </w:rPr>
            </w:pPr>
            <w:moveFrom w:id="776"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777" w:author="dugalh" w:date="2018-07-27T21:43:00Z"/>
              </w:rPr>
            </w:pPr>
            <w:moveFrom w:id="778"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779" w:author="dugalh" w:date="2018-07-27T21:43:00Z"/>
              </w:rPr>
            </w:pPr>
            <w:moveFrom w:id="780"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781" w:author="dugalh" w:date="2018-07-27T21:43:00Z"/>
        </w:rPr>
      </w:pPr>
    </w:p>
    <w:p w14:paraId="217F7A91" w14:textId="7A21EA00" w:rsidR="00D61588" w:rsidRPr="00B44B64" w:rsidDel="00FF0829" w:rsidRDefault="001E6DC0" w:rsidP="00A76FA9">
      <w:pPr>
        <w:pStyle w:val="BodyText"/>
        <w:rPr>
          <w:moveFrom w:id="782" w:author="dugalh" w:date="2018-07-27T21:43:00Z"/>
        </w:rPr>
      </w:pPr>
      <w:moveFrom w:id="783"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moveFrom>
      <w:del w:id="784" w:author="dugalh" w:date="2018-07-27T21:43:00Z"/>
      <w:moveFrom w:id="785"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moveFrom>
      <w:del w:id="786" w:author="dugalh" w:date="2018-07-27T21:43:00Z"/>
      <w:moveFrom w:id="787" w:author="dugalh" w:date="2018-07-27T21:43:00Z">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788" w:author="dugalh" w:date="2018-07-27T21:43:00Z"/>
        </w:rPr>
      </w:pPr>
    </w:p>
    <w:p w14:paraId="061F46AB" w14:textId="67F6A589" w:rsidR="00D61588" w:rsidRPr="00B44B64" w:rsidDel="00FF0829" w:rsidRDefault="00804C5F" w:rsidP="00CA517C">
      <w:pPr>
        <w:keepNext/>
        <w:spacing w:line="360" w:lineRule="auto"/>
        <w:jc w:val="center"/>
        <w:rPr>
          <w:moveFrom w:id="789" w:author="dugalh" w:date="2018-07-27T21:43:00Z"/>
        </w:rPr>
      </w:pPr>
      <w:moveFrom w:id="790" w:author="dugalh" w:date="2018-07-27T21:43:00Z">
        <w:r w:rsidRPr="00B44B64" w:rsidDel="00FF0829">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5423F9" w:rsidRPr="00804C5F" w:rsidRDefault="005423F9"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5423F9" w:rsidRPr="00804C5F" w:rsidRDefault="005423F9"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791" w:author="dugalh" w:date="2018-07-27T21:43:00Z"/>
          <w:b w:val="0"/>
        </w:rPr>
      </w:pPr>
      <w:bookmarkStart w:id="792" w:name="_Ref392445255"/>
      <w:bookmarkStart w:id="793" w:name="_Toc394582258"/>
      <w:bookmarkStart w:id="794" w:name="_Toc448324367"/>
      <w:moveFrom w:id="795" w:author="dugalh" w:date="2018-07-27T21:43:00Z">
        <w:r w:rsidRPr="00B44B64" w:rsidDel="00FF0829">
          <w:t>Fig</w:t>
        </w:r>
        <w:r w:rsidR="00CA517C" w:rsidDel="00FF0829">
          <w:t>.</w:t>
        </w:r>
        <w:r w:rsidRPr="00B44B64" w:rsidDel="00FF0829">
          <w:t xml:space="preserve"> </w:t>
        </w:r>
        <w:r w:rsidR="00F4774D" w:rsidRPr="00B44B64" w:rsidDel="00FF0829">
          <w:rPr>
            <w:b w:val="0"/>
            <w:bCs w:val="0"/>
          </w:rPr>
          <w:fldChar w:fldCharType="begin"/>
        </w:r>
        <w:r w:rsidR="00F4774D" w:rsidRPr="00B44B64" w:rsidDel="00FF0829">
          <w:instrText xml:space="preserve"> SEQ Figure \* ARABIC </w:instrText>
        </w:r>
        <w:r w:rsidR="00F4774D" w:rsidRPr="00B44B64" w:rsidDel="00FF0829">
          <w:rPr>
            <w:b w:val="0"/>
            <w:bCs w:val="0"/>
          </w:rPr>
          <w:fldChar w:fldCharType="separate"/>
        </w:r>
        <w:r w:rsidR="00B31736" w:rsidDel="00FF0829">
          <w:rPr>
            <w:noProof/>
          </w:rPr>
          <w:t>5</w:t>
        </w:r>
        <w:r w:rsidR="00F4774D" w:rsidRPr="00B44B64" w:rsidDel="00FF0829">
          <w:rPr>
            <w:b w:val="0"/>
            <w:bCs w:val="0"/>
          </w:rPr>
          <w:fldChar w:fldCharType="end"/>
        </w:r>
        <w:bookmarkEnd w:id="792"/>
        <w:r w:rsidRPr="00CA517C" w:rsidDel="00FF0829">
          <w:rPr>
            <w:b w:val="0"/>
          </w:rPr>
          <w:t xml:space="preserve">  </w:t>
        </w:r>
        <w:bookmarkEnd w:id="793"/>
        <w:bookmarkEnd w:id="794"/>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796" w:author="dugalh" w:date="2018-07-27T21:43:00Z"/>
        </w:rPr>
      </w:pPr>
    </w:p>
    <w:p w14:paraId="39A2B3E8" w14:textId="7B215A54" w:rsidR="00D61588" w:rsidRPr="00B44B64" w:rsidDel="00FF0829" w:rsidRDefault="00D61588" w:rsidP="00CA517C">
      <w:pPr>
        <w:pStyle w:val="1Tablecaption"/>
        <w:rPr>
          <w:moveFrom w:id="797" w:author="dugalh" w:date="2018-07-27T21:43:00Z"/>
        </w:rPr>
      </w:pPr>
      <w:bookmarkStart w:id="798" w:name="_Ref392530242"/>
      <w:bookmarkStart w:id="799" w:name="_Toc394582239"/>
      <w:bookmarkStart w:id="800" w:name="_Toc448324338"/>
      <w:moveFrom w:id="801"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798"/>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799"/>
        <w:bookmarkEnd w:id="800"/>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802" w:author="dugalh" w:date="2018-07-27T21:43:00Z"/>
              </w:rPr>
            </w:pPr>
            <w:moveFrom w:id="803"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804" w:author="dugalh" w:date="2018-07-27T21:43:00Z"/>
              </w:rPr>
            </w:pPr>
            <w:moveFrom w:id="805"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806" w:author="dugalh" w:date="2018-07-27T21:43:00Z"/>
              </w:rPr>
            </w:pPr>
            <w:moveFrom w:id="807"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808" w:author="dugalh" w:date="2018-07-27T21:43:00Z"/>
              </w:rPr>
            </w:pPr>
            <w:moveFrom w:id="809"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810" w:author="dugalh" w:date="2018-07-27T21:43:00Z"/>
              </w:rPr>
            </w:pPr>
            <w:moveFrom w:id="811"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812" w:author="dugalh" w:date="2018-07-27T21:43:00Z"/>
              </w:rPr>
            </w:pPr>
            <w:moveFrom w:id="813"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814" w:author="dugalh" w:date="2018-07-27T21:43:00Z"/>
              </w:rPr>
            </w:pPr>
            <w:moveFrom w:id="815"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816" w:author="dugalh" w:date="2018-07-27T21:43:00Z"/>
              </w:rPr>
            </w:pPr>
            <w:moveFrom w:id="817"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818" w:author="dugalh" w:date="2018-07-27T21:43:00Z"/>
              </w:rPr>
            </w:pPr>
            <w:moveFrom w:id="819"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820" w:author="dugalh" w:date="2018-07-27T21:43:00Z"/>
              </w:rPr>
            </w:pPr>
            <w:moveFrom w:id="821"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822" w:author="dugalh" w:date="2018-07-27T21:43:00Z"/>
              </w:rPr>
            </w:pPr>
            <w:moveFrom w:id="823"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824" w:author="dugalh" w:date="2018-07-27T21:43:00Z"/>
              </w:rPr>
            </w:pPr>
            <w:moveFrom w:id="825"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826" w:author="dugalh" w:date="2018-07-27T21:43:00Z"/>
                <w:b/>
              </w:rPr>
            </w:pPr>
            <w:moveFrom w:id="827"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828" w:author="dugalh" w:date="2018-07-27T21:43:00Z"/>
                <w:b/>
              </w:rPr>
            </w:pPr>
            <w:moveFrom w:id="829"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830" w:author="dugalh" w:date="2018-07-27T21:43:00Z"/>
                <w:b/>
              </w:rPr>
            </w:pPr>
            <w:moveFrom w:id="831"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832" w:author="dugalh" w:date="2018-07-27T21:43:00Z"/>
        </w:rPr>
      </w:pPr>
    </w:p>
    <w:moveFromRangeEnd w:id="517"/>
    <w:p w14:paraId="443302B9" w14:textId="39D4F34D" w:rsidR="00D61588" w:rsidRPr="00B44B64" w:rsidRDefault="00323D36" w:rsidP="00D61588">
      <w:pPr>
        <w:pStyle w:val="Heading2"/>
      </w:pPr>
      <w:r w:rsidRPr="00B44B64">
        <w:t>Features</w:t>
      </w:r>
    </w:p>
    <w:p w14:paraId="630E3098" w14:textId="17C816DE"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only </w:t>
      </w:r>
      <w:del w:id="833" w:author="dugalh" w:date="2018-07-27T14:51:00Z">
        <w:r w:rsidRPr="00B44B64" w:rsidDel="00AF592E">
          <w:delText xml:space="preserve">that </w:delText>
        </w:r>
      </w:del>
      <w:ins w:id="834"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423F9"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835"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D4274">
              <w:rPr>
                <w:rStyle w:val="MyEquationChar"/>
                <w:noProof/>
                <w:lang w:val="en-US"/>
              </w:rPr>
              <w:t>1</w:t>
            </w:r>
            <w:r w:rsidRPr="00B44B64">
              <w:rPr>
                <w:rStyle w:val="MyEquationChar"/>
                <w:lang w:val="en-US"/>
              </w:rPr>
              <w:fldChar w:fldCharType="end"/>
            </w:r>
            <w:r w:rsidR="00D61588" w:rsidRPr="00B44B64">
              <w:t>)</w:t>
            </w:r>
            <w:bookmarkEnd w:id="835"/>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r w:rsidR="000B7347" w:rsidRPr="00B44B64">
        <w:t>zes</w:t>
      </w:r>
      <w:r w:rsidR="00D61588" w:rsidRPr="00B44B64">
        <w:t xml:space="preserve"> for intensity.  </w:t>
      </w:r>
    </w:p>
    <w:p w14:paraId="5BF4BFE4" w14:textId="0C926655"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del w:id="836" w:author="dugalh" w:date="2018-07-31T13:16:00Z">
        <w:r w:rsidR="00414F27" w:rsidRPr="00B44B64" w:rsidDel="00D50D02">
          <w:delText>.</w:delText>
        </w:r>
      </w:del>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ins w:id="837" w:author="dugalh" w:date="2018-07-31T13:17:00Z">
        <w:r w:rsidR="00D50D02">
          <w:t xml:space="preserve"> which is captured by the </w:t>
        </w:r>
        <w:r w:rsidR="00FA0CF9">
          <w:t xml:space="preserve">DMC R and NIR </w:t>
        </w:r>
      </w:ins>
      <w:ins w:id="838" w:author="dugalh" w:date="2018-07-31T13:33:00Z">
        <w:r w:rsidR="00FA0CF9">
          <w:t>wavelength ranges</w:t>
        </w:r>
      </w:ins>
      <w:ins w:id="839" w:author="dugalh" w:date="2018-07-31T13:17:00Z">
        <w:r w:rsidR="00D50D02">
          <w:t xml:space="preserve"> (see </w:t>
        </w:r>
        <w:r w:rsidR="00D50D02">
          <w:fldChar w:fldCharType="begin"/>
        </w:r>
        <w:r w:rsidR="00D50D02">
          <w:instrText xml:space="preserve"> REF _Ref520463416 \h </w:instrText>
        </w:r>
      </w:ins>
      <w:r w:rsidR="00D50D02">
        <w:fldChar w:fldCharType="separate"/>
      </w:r>
      <w:ins w:id="840" w:author="dugalh" w:date="2018-07-27T13:26:00Z">
        <w:r w:rsidR="00AD4274">
          <w:t xml:space="preserve">Fig. </w:t>
        </w:r>
      </w:ins>
      <w:r w:rsidR="00AD4274">
        <w:rPr>
          <w:noProof/>
        </w:rPr>
        <w:t>5</w:t>
      </w:r>
      <w:ins w:id="841" w:author="dugalh" w:date="2018-07-31T13:17:00Z">
        <w:r w:rsidR="00D50D02">
          <w:fldChar w:fldCharType="end"/>
        </w:r>
        <w:r w:rsidR="00D50D02">
          <w:t xml:space="preserve">). </w:t>
        </w:r>
      </w:ins>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AD4274">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AD4274">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AD4274" w:rsidRPr="00B44B64">
        <w:t>(</w:t>
      </w:r>
      <w:r w:rsidR="00AD4274">
        <w:rPr>
          <w:rStyle w:val="MyEquationChar"/>
          <w:noProof/>
          <w:lang w:val="en-US"/>
        </w:rPr>
        <w:t>1</w:t>
      </w:r>
      <w:r w:rsidR="00AD4274"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D4274">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w:t>
      </w:r>
      <w:r w:rsidRPr="00B44B64">
        <w:lastRenderedPageBreak/>
        <w:t>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AD4274" w:rsidRPr="00AD4274">
        <w:t xml:space="preserve">Table </w:t>
      </w:r>
      <w:r w:rsidR="00AD4274" w:rsidRPr="00AD4274">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842" w:name="_Ref393463827"/>
      <w:bookmarkStart w:id="843" w:name="_Ref393463822"/>
      <w:bookmarkStart w:id="844" w:name="_Toc394582240"/>
      <w:bookmarkStart w:id="845"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D4274">
        <w:rPr>
          <w:b/>
          <w:noProof/>
        </w:rPr>
        <w:t>4</w:t>
      </w:r>
      <w:r w:rsidR="00F4774D" w:rsidRPr="00CA517C">
        <w:rPr>
          <w:b/>
        </w:rPr>
        <w:fldChar w:fldCharType="end"/>
      </w:r>
      <w:bookmarkEnd w:id="842"/>
      <w:r w:rsidRPr="00B44B64">
        <w:t xml:space="preserve">   Features</w:t>
      </w:r>
      <w:bookmarkEnd w:id="843"/>
      <w:bookmarkEnd w:id="844"/>
      <w:bookmarkEnd w:id="845"/>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xml:space="preserve">) are </w:t>
      </w:r>
      <w:r w:rsidR="001C14D5" w:rsidRPr="00B44B64">
        <w:lastRenderedPageBreak/>
        <w:t>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12F7B96E"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ins w:id="846" w:author="dugalh" w:date="2018-08-02T14:49:00Z">
        <w:r w:rsidR="009F23E0">
          <w:t>is based on Harris</w:t>
        </w:r>
        <w:r w:rsidR="009F23E0">
          <w:fldChar w:fldCharType="begin" w:fldLock="1"/>
        </w:r>
      </w:ins>
      <w:r w:rsidR="009F23E0">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fldChar w:fldCharType="separate"/>
      </w:r>
      <w:r w:rsidR="009F23E0" w:rsidRPr="009F23E0">
        <w:rPr>
          <w:noProof/>
          <w:vertAlign w:val="superscript"/>
        </w:rPr>
        <w:t>47</w:t>
      </w:r>
      <w:ins w:id="847" w:author="dugalh" w:date="2018-08-02T14:49:00Z">
        <w:r w:rsidR="009F23E0">
          <w:fldChar w:fldCharType="end"/>
        </w:r>
        <w:r w:rsidR="009F23E0">
          <w:t xml:space="preserve"> </w:t>
        </w:r>
      </w:ins>
      <w:del w:id="848" w:author="dugalh" w:date="2018-08-02T14:47:00Z">
        <w:r w:rsidR="00D61588" w:rsidRPr="00B44B64" w:rsidDel="009F23E0">
          <w:delText xml:space="preserve">is </w:delText>
        </w:r>
      </w:del>
      <w:ins w:id="849" w:author="dugalh" w:date="2018-08-02T14:49:00Z">
        <w:r w:rsidR="009F23E0">
          <w:t xml:space="preserve">but </w:t>
        </w:r>
      </w:ins>
      <w:ins w:id="850" w:author="dugalh" w:date="2018-08-02T14:45:00Z">
        <w:r w:rsidR="009F23E0">
          <w:t>uses hierarchical clustering instead of affinity propagation to group redundant features</w:t>
        </w:r>
      </w:ins>
      <w:ins w:id="851" w:author="dugalh" w:date="2018-08-02T14:50:00Z">
        <w:r w:rsidR="009F23E0">
          <w:t>.</w:t>
        </w:r>
      </w:ins>
      <w:ins w:id="852" w:author="dugalh" w:date="2018-08-02T14:14:00Z">
        <w:r w:rsidR="006655A0">
          <w:t xml:space="preserve"> </w:t>
        </w:r>
      </w:ins>
      <w:ins w:id="853" w:author="dugalh" w:date="2018-08-02T14:50:00Z">
        <w:r w:rsidR="009F23E0">
          <w:t xml:space="preserve"> It</w:t>
        </w:r>
      </w:ins>
      <w:ins w:id="854" w:author="dugalh" w:date="2018-08-02T14:47:00Z">
        <w:r w:rsidR="009F23E0">
          <w:t xml:space="preserve"> is </w:t>
        </w:r>
      </w:ins>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3887996"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The naïve Bayes criterion makes no assumption</w:t>
      </w:r>
      <w:del w:id="855" w:author="dugalh" w:date="2018-07-27T14:47:00Z">
        <w:r w:rsidR="00C22C18" w:rsidRPr="00B44B64" w:rsidDel="00235249">
          <w:delText>s</w:delText>
        </w:r>
      </w:del>
      <w:r w:rsidR="00C22C18" w:rsidRPr="00B44B64">
        <w:t xml:space="preserve"> 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7820B5" w:rsidRPr="00B44B64">
        <w:t xml:space="preserve"> </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w:t>
      </w:r>
      <w:r w:rsidRPr="00B44B64">
        <w:lastRenderedPageBreak/>
        <w:t>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t>Classification</w:t>
      </w:r>
      <w:r w:rsidR="00905BD5" w:rsidRPr="00B44B64">
        <w:t xml:space="preserve"> and Canopy</w:t>
      </w:r>
      <w:r w:rsidR="00FA2071" w:rsidRPr="00B44B64">
        <w:t>-</w:t>
      </w:r>
      <w:r w:rsidR="00905BD5" w:rsidRPr="00B44B64">
        <w:t>Cover Estimation</w:t>
      </w:r>
    </w:p>
    <w:p w14:paraId="572975B3" w14:textId="3D33BFAF"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856" w:author="dugalh" w:date="2018-07-27T16:51:00Z">
        <w:r w:rsidR="00475CCF">
          <w:t xml:space="preserve">they </w:t>
        </w:r>
      </w:ins>
      <w:ins w:id="857" w:author="dugalh" w:date="2018-07-27T16:47:00Z">
        <w:r w:rsidR="00875BEA">
          <w:t>are non-param</w:t>
        </w:r>
      </w:ins>
      <w:ins w:id="858" w:author="dugalh" w:date="2018-07-27T16:48:00Z">
        <w:r w:rsidR="00875BEA">
          <w:t>e</w:t>
        </w:r>
      </w:ins>
      <w:ins w:id="859" w:author="dugalh" w:date="2018-07-27T16:47:00Z">
        <w:r w:rsidR="00875BEA">
          <w:t xml:space="preserve">tric (i.e. </w:t>
        </w:r>
      </w:ins>
      <w:r w:rsidRPr="00B44B64">
        <w:t>they make no assumption</w:t>
      </w:r>
      <w:del w:id="860" w:author="dugalh" w:date="2018-07-27T16:48:00Z">
        <w:r w:rsidRPr="00B44B64" w:rsidDel="00875BEA">
          <w:delText>s</w:delText>
        </w:r>
      </w:del>
      <w:r w:rsidRPr="00B44B64">
        <w:t xml:space="preserve"> </w:t>
      </w:r>
      <w:r w:rsidR="00C45804" w:rsidRPr="00B44B64">
        <w:t>about</w:t>
      </w:r>
      <w:r w:rsidRPr="00B44B64">
        <w:t xml:space="preserve"> the form of class distributions</w:t>
      </w:r>
      <w:ins w:id="861"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lastRenderedPageBreak/>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862" w:author="dugalh" w:date="2018-07-27T16:49:00Z">
        <w:r w:rsidR="00475CCF">
          <w:t xml:space="preserve">In kernel form, the SVM </w:t>
        </w:r>
      </w:ins>
      <w:ins w:id="863" w:author="dugalh" w:date="2018-07-27T16:50:00Z">
        <w:r w:rsidR="00475CCF">
          <w:t>can</w:t>
        </w:r>
      </w:ins>
      <w:ins w:id="864"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ins w:id="865" w:author="dugalh" w:date="2018-07-27T14:50:00Z">
        <w:r w:rsidR="00235249">
          <w:t>Maximum Likelihood (</w:t>
        </w:r>
      </w:ins>
      <w:r w:rsidR="000B7347" w:rsidRPr="00B44B64">
        <w:t>ML</w:t>
      </w:r>
      <w:ins w:id="866" w:author="dugalh" w:date="2018-07-27T14:50:00Z">
        <w:r w:rsidR="00235249">
          <w:t>)</w:t>
        </w:r>
      </w:ins>
      <w:r w:rsidRPr="00B44B64">
        <w:t xml:space="preserve"> 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This classifier is a useful benchmark as it </w:t>
      </w:r>
      <w:r w:rsidRPr="00B44B64">
        <w:lastRenderedPageBreak/>
        <w:t xml:space="preserve">almost always performs reasonably well, requires only one parameter and </w:t>
      </w:r>
      <w:del w:id="867" w:author="dugalh" w:date="2018-07-27T16:53:00Z">
        <w:r w:rsidRPr="00B44B64" w:rsidDel="00475CCF">
          <w:delText>makes no assumption</w:delText>
        </w:r>
      </w:del>
      <w:del w:id="868" w:author="dugalh" w:date="2018-07-27T14:49:00Z">
        <w:r w:rsidRPr="00B44B64" w:rsidDel="00235249">
          <w:delText>s</w:delText>
        </w:r>
      </w:del>
      <w:del w:id="869" w:author="dugalh" w:date="2018-07-27T16:53:00Z">
        <w:r w:rsidRPr="00B44B64" w:rsidDel="00475CCF">
          <w:delText xml:space="preserve"> about class distributions</w:delText>
        </w:r>
      </w:del>
      <w:ins w:id="870"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AD4274" w:rsidRPr="00AD4274">
        <w:t xml:space="preserve">Table </w:t>
      </w:r>
      <w:r w:rsidR="00AD4274" w:rsidRPr="00AD4274">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871"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AD4274">
        <w:rPr>
          <w:b/>
          <w:noProof/>
        </w:rPr>
        <w:t>5</w:t>
      </w:r>
      <w:r w:rsidRPr="00CA517C">
        <w:rPr>
          <w:b/>
        </w:rPr>
        <w:fldChar w:fldCharType="end"/>
      </w:r>
      <w:bookmarkEnd w:id="871"/>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Default="00680746" w:rsidP="00A76FA9">
      <w:pPr>
        <w:pStyle w:val="BodyText"/>
        <w:rPr>
          <w:ins w:id="872" w:author="dugalh" w:date="2018-08-09T13:04:00Z"/>
        </w:rPr>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w:t>
      </w:r>
      <w:r w:rsidR="007A27BC" w:rsidRPr="00B44B64">
        <w:lastRenderedPageBreak/>
        <w:t>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B450C07" w14:textId="77777777" w:rsidR="008308EF" w:rsidRPr="00B44B64" w:rsidRDefault="008308EF"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AD4274" w:rsidRPr="00B44B64">
        <w:t>Fig</w:t>
      </w:r>
      <w:r w:rsidR="00AD4274">
        <w:t>.</w:t>
      </w:r>
      <w:r w:rsidR="00AD4274" w:rsidRPr="00B44B64">
        <w:rPr>
          <w:noProof/>
        </w:rPr>
        <w:t xml:space="preserve"> </w:t>
      </w:r>
      <w:r w:rsidR="00AD4274">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42F037AA" w:rsidR="00D61588" w:rsidRPr="00B44B64" w:rsidRDefault="00AD4274" w:rsidP="00CA517C">
      <w:pPr>
        <w:keepNext/>
        <w:spacing w:line="360" w:lineRule="auto"/>
        <w:jc w:val="center"/>
      </w:pPr>
      <w:r>
        <w:rPr>
          <w:noProof/>
          <w:lang w:val="en-GB" w:eastAsia="en-GB"/>
        </w:rPr>
        <w:lastRenderedPageBreak/>
        <w:drawing>
          <wp:inline distT="0" distB="0" distL="0" distR="0" wp14:anchorId="14945292" wp14:editId="420138CB">
            <wp:extent cx="4216574" cy="5895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atureDendro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7674" cy="5911497"/>
                    </a:xfrm>
                    <a:prstGeom prst="rect">
                      <a:avLst/>
                    </a:prstGeom>
                  </pic:spPr>
                </pic:pic>
              </a:graphicData>
            </a:graphic>
          </wp:inline>
        </w:drawing>
      </w:r>
    </w:p>
    <w:p w14:paraId="07504C66" w14:textId="430500F6" w:rsidR="00D61588" w:rsidRPr="00CA517C" w:rsidRDefault="00D61588" w:rsidP="00CA517C">
      <w:pPr>
        <w:pStyle w:val="Caption"/>
        <w:jc w:val="center"/>
        <w:rPr>
          <w:b w:val="0"/>
        </w:rPr>
      </w:pPr>
      <w:bookmarkStart w:id="873" w:name="_Ref466458068"/>
      <w:bookmarkStart w:id="874" w:name="_Toc394582259"/>
      <w:bookmarkStart w:id="875" w:name="_Toc448324368"/>
      <w:bookmarkStart w:id="876" w:name="_Toc52150542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D4274">
        <w:rPr>
          <w:noProof/>
        </w:rPr>
        <w:t>6</w:t>
      </w:r>
      <w:r w:rsidR="00F4774D" w:rsidRPr="00B44B64">
        <w:fldChar w:fldCharType="end"/>
      </w:r>
      <w:bookmarkEnd w:id="873"/>
      <w:r w:rsidRPr="00CA517C">
        <w:rPr>
          <w:b w:val="0"/>
        </w:rPr>
        <w:t xml:space="preserve">  Clustering of correlated features</w:t>
      </w:r>
      <w:bookmarkEnd w:id="874"/>
      <w:bookmarkEnd w:id="875"/>
      <w:bookmarkEnd w:id="876"/>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AD4274" w:rsidRPr="00AD4274">
        <w:t xml:space="preserve">Table </w:t>
      </w:r>
      <w:r w:rsidR="00AD4274" w:rsidRPr="00AD4274">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877" w:name="_Ref395121413"/>
      <w:bookmarkStart w:id="878" w:name="_Toc394582241"/>
      <w:bookmarkStart w:id="879"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D4274">
        <w:rPr>
          <w:b/>
          <w:noProof/>
        </w:rPr>
        <w:t>6</w:t>
      </w:r>
      <w:r w:rsidR="00F4774D" w:rsidRPr="00785D14">
        <w:rPr>
          <w:b/>
        </w:rPr>
        <w:fldChar w:fldCharType="end"/>
      </w:r>
      <w:bookmarkEnd w:id="877"/>
      <w:r w:rsidRPr="00B44B64">
        <w:t xml:space="preserve">   Ranked clusters</w:t>
      </w:r>
      <w:bookmarkEnd w:id="878"/>
      <w:bookmarkEnd w:id="879"/>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880" w:name="_Toc394607659"/>
      <w:bookmarkStart w:id="881" w:name="_Toc448324321"/>
      <w:r w:rsidRPr="00B44B64">
        <w:t>Classification</w:t>
      </w:r>
      <w:bookmarkEnd w:id="880"/>
      <w:bookmarkEnd w:id="881"/>
      <w:r w:rsidR="003638E8" w:rsidRPr="00B44B64">
        <w:t xml:space="preserve"> and Canopy</w:t>
      </w:r>
      <w:r w:rsidR="00FA2071" w:rsidRPr="00B44B64">
        <w:t>-</w:t>
      </w:r>
      <w:r w:rsidR="003638E8" w:rsidRPr="00B44B64">
        <w:t xml:space="preserve">Cover Estimation </w:t>
      </w:r>
    </w:p>
    <w:bookmarkStart w:id="882" w:name="_Ref394403248"/>
    <w:p w14:paraId="268F445C" w14:textId="026D9119"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ins w:id="883" w:author="dugalh" w:date="2018-07-30T23:15:00Z">
        <w:r w:rsidR="00F41037">
          <w:t xml:space="preserve"> using cross-validation</w:t>
        </w:r>
      </w:ins>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ins w:id="884" w:author="dugalh" w:date="2018-07-30T22:28:00Z">
        <w:r w:rsidR="008B32B4">
          <w:t>Standard error</w:t>
        </w:r>
      </w:ins>
      <w:ins w:id="885" w:author="dugalh" w:date="2018-07-31T12:28:00Z">
        <w:r w:rsidR="001A3972">
          <w:t>s</w:t>
        </w:r>
      </w:ins>
      <w:ins w:id="886" w:author="dugalh" w:date="2018-07-31T12:26:00Z">
        <w:r w:rsidR="001A3972">
          <w:t xml:space="preserve"> </w:t>
        </w:r>
      </w:ins>
      <w:ins w:id="887" w:author="dugalh" w:date="2018-07-31T12:27:00Z">
        <w:r w:rsidR="001A3972">
          <w:t xml:space="preserve">are </w:t>
        </w:r>
      </w:ins>
      <w:ins w:id="888" w:author="dugalh" w:date="2018-07-30T22:39:00Z">
        <w:r w:rsidR="00BB6363">
          <w:t xml:space="preserve">given for </w:t>
        </w:r>
      </w:ins>
      <w:ins w:id="889" w:author="dugalh" w:date="2018-07-30T22:58:00Z">
        <w:r w:rsidR="00251313">
          <w:t>all</w:t>
        </w:r>
      </w:ins>
      <w:ins w:id="890" w:author="dugalh" w:date="2018-07-30T22:38:00Z">
        <w:r w:rsidR="00BB6363">
          <w:t xml:space="preserve"> cross-validat</w:t>
        </w:r>
      </w:ins>
      <w:ins w:id="891" w:author="dugalh" w:date="2018-07-30T22:58:00Z">
        <w:r w:rsidR="0081188A">
          <w:t>ed</w:t>
        </w:r>
      </w:ins>
      <w:ins w:id="892" w:author="dugalh" w:date="2018-07-30T22:38:00Z">
        <w:r w:rsidR="00BB6363">
          <w:t xml:space="preserve"> </w:t>
        </w:r>
      </w:ins>
      <w:ins w:id="893" w:author="dugalh" w:date="2018-07-30T22:28:00Z">
        <w:r w:rsidR="008B32B4">
          <w:t>performance measures</w:t>
        </w:r>
      </w:ins>
      <w:ins w:id="894" w:author="dugalh" w:date="2018-07-31T11:43:00Z">
        <w:r w:rsidR="00585595">
          <w:t xml:space="preserve"> </w:t>
        </w:r>
      </w:ins>
      <w:ins w:id="895" w:author="dugalh" w:date="2018-08-02T19:26:00Z">
        <w:r w:rsidR="002F205F">
          <w:t xml:space="preserve">that were </w:t>
        </w:r>
      </w:ins>
      <w:ins w:id="896" w:author="dugalh" w:date="2018-07-31T11:43:00Z">
        <w:r w:rsidR="00585595">
          <w:t>evaluated on the labelled pixel data.  The standard deviation of absolute errors (</w:t>
        </w:r>
      </w:ins>
      <w:ins w:id="897" w:author="dugalh" w:date="2018-07-31T11:44:00Z">
        <w:r w:rsidR="00585595">
          <w:t>SAE</w:t>
        </w:r>
      </w:ins>
      <w:ins w:id="898" w:author="dugalh" w:date="2018-07-31T11:43:00Z">
        <w:r w:rsidR="00585595">
          <w:t>)</w:t>
        </w:r>
      </w:ins>
      <w:ins w:id="899" w:author="dugalh" w:date="2018-07-31T11:44:00Z">
        <w:r w:rsidR="00585595">
          <w:t xml:space="preserve"> gives an indication of </w:t>
        </w:r>
        <w:r w:rsidR="00585595">
          <w:lastRenderedPageBreak/>
          <w:t>the variability in the canopy cover performance</w:t>
        </w:r>
      </w:ins>
      <w:ins w:id="900" w:author="dugalh" w:date="2018-07-30T22:28:00Z">
        <w:r w:rsidR="008B32B4">
          <w:t>.</w:t>
        </w:r>
      </w:ins>
      <w:ins w:id="901" w:author="dugalh" w:date="2018-07-30T22:41:00Z">
        <w:r w:rsidR="00BB6363">
          <w:t xml:space="preserve">  </w:t>
        </w:r>
      </w:ins>
      <w:ins w:id="902" w:author="dugalh" w:date="2018-07-31T11:45:00Z">
        <w:r w:rsidR="00585595">
          <w:t>T</w:t>
        </w:r>
      </w:ins>
      <w:ins w:id="903" w:author="dugalh" w:date="2018-07-30T22:59:00Z">
        <w:r w:rsidR="00251313">
          <w:t xml:space="preserve">imes taken for each classifier to process a </w:t>
        </w:r>
      </w:ins>
      <w:ins w:id="904" w:author="dugalh" w:date="2018-07-30T22:41:00Z">
        <w:r w:rsidR="00BB6363">
          <w:t xml:space="preserve">single </w:t>
        </w:r>
      </w:ins>
      <w:ins w:id="905" w:author="dugalh" w:date="2018-07-30T23:00:00Z">
        <w:r w:rsidR="00251313">
          <w:t>12</w:t>
        </w:r>
      </w:ins>
      <w:ins w:id="906" w:author="dugalh" w:date="2018-07-30T22:41:00Z">
        <w:r w:rsidR="00BB6363">
          <w:t xml:space="preserve">000 </w:t>
        </w:r>
      </w:ins>
      <w:ins w:id="907" w:author="dugalh" w:date="2018-07-30T23:00:00Z">
        <w:r w:rsidR="00251313">
          <w:t xml:space="preserve">pixel </w:t>
        </w:r>
      </w:ins>
      <w:ins w:id="908" w:author="dugalh" w:date="2018-07-30T22:41:00Z">
        <w:r w:rsidR="00BB6363">
          <w:t xml:space="preserve">× </w:t>
        </w:r>
      </w:ins>
      <w:ins w:id="909" w:author="dugalh" w:date="2018-07-30T23:00:00Z">
        <w:r w:rsidR="00251313">
          <w:t>8</w:t>
        </w:r>
      </w:ins>
      <w:ins w:id="910" w:author="dugalh" w:date="2018-07-30T22:41:00Z">
        <w:r w:rsidR="00BB6363">
          <w:t xml:space="preserve">000 pixel image </w:t>
        </w:r>
      </w:ins>
      <w:ins w:id="911" w:author="dugalh" w:date="2018-07-30T22:59:00Z">
        <w:r w:rsidR="00251313">
          <w:t xml:space="preserve">are listed in </w:t>
        </w:r>
        <w:r w:rsidR="00251313">
          <w:fldChar w:fldCharType="begin"/>
        </w:r>
        <w:r w:rsidR="00251313">
          <w:instrText xml:space="preserve"> REF _Ref520753869 \h </w:instrText>
        </w:r>
      </w:ins>
      <w:ins w:id="912" w:author="dugalh" w:date="2018-07-30T22:59:00Z">
        <w:r w:rsidR="00251313">
          <w:fldChar w:fldCharType="separate"/>
        </w:r>
      </w:ins>
      <w:ins w:id="913" w:author="dugalh" w:date="2018-07-30T22:19:00Z">
        <w:r w:rsidR="00AD4274">
          <w:t xml:space="preserve">Table </w:t>
        </w:r>
      </w:ins>
      <w:r w:rsidR="00AD4274">
        <w:rPr>
          <w:noProof/>
        </w:rPr>
        <w:t>8</w:t>
      </w:r>
      <w:ins w:id="914" w:author="dugalh" w:date="2018-07-30T22:59:00Z">
        <w:r w:rsidR="00251313">
          <w:fldChar w:fldCharType="end"/>
        </w:r>
      </w:ins>
      <w:ins w:id="915" w:author="dugalh" w:date="2018-07-30T22:42:00Z">
        <w:r w:rsidR="00BB6363">
          <w:t>.</w:t>
        </w:r>
        <w:r w:rsidR="00F1655B">
          <w:t xml:space="preserve"> </w:t>
        </w:r>
      </w:ins>
      <w:ins w:id="916" w:author="dugalh" w:date="2018-07-31T12:28:00Z">
        <w:r w:rsidR="001A3972">
          <w:t xml:space="preserve"> </w:t>
        </w:r>
      </w:ins>
    </w:p>
    <w:p w14:paraId="643949EB" w14:textId="1BDBF408" w:rsidR="00D61588" w:rsidRPr="00B44B64" w:rsidDel="0079779B" w:rsidRDefault="00D61588" w:rsidP="00CA517C">
      <w:pPr>
        <w:pStyle w:val="1Tablecaption"/>
        <w:rPr>
          <w:moveFrom w:id="917" w:author="dugalh" w:date="2018-07-30T15:52:00Z"/>
        </w:rPr>
      </w:pPr>
      <w:bookmarkStart w:id="918" w:name="_Ref394945112"/>
      <w:bookmarkStart w:id="919" w:name="_Ref394945108"/>
      <w:bookmarkStart w:id="920" w:name="_Toc448324342"/>
      <w:moveFromRangeStart w:id="921" w:author="dugalh" w:date="2018-07-30T15:52:00Z" w:name="move520729266"/>
      <w:moveFrom w:id="922" w:author="dugalh" w:date="2018-07-30T15:52:00Z">
        <w:r w:rsidRPr="00785D14" w:rsidDel="0079779B">
          <w:rPr>
            <w:b/>
          </w:rPr>
          <w:t xml:space="preserve">Table </w:t>
        </w:r>
        <w:r w:rsidR="00F4774D" w:rsidRPr="00785D14" w:rsidDel="0079779B">
          <w:rPr>
            <w:b/>
          </w:rPr>
          <w:fldChar w:fldCharType="begin"/>
        </w:r>
        <w:r w:rsidR="00F4774D" w:rsidRPr="00785D14" w:rsidDel="0079779B">
          <w:rPr>
            <w:b/>
          </w:rPr>
          <w:instrText xml:space="preserve"> SEQ Table \* ARABIC </w:instrText>
        </w:r>
        <w:r w:rsidR="00F4774D" w:rsidRPr="00785D14" w:rsidDel="0079779B">
          <w:rPr>
            <w:b/>
          </w:rPr>
          <w:fldChar w:fldCharType="separate"/>
        </w:r>
        <w:r w:rsidR="00B31736" w:rsidDel="0079779B">
          <w:rPr>
            <w:b/>
            <w:noProof/>
          </w:rPr>
          <w:t>7</w:t>
        </w:r>
        <w:r w:rsidR="00F4774D" w:rsidRPr="00785D14" w:rsidDel="0079779B">
          <w:rPr>
            <w:b/>
          </w:rPr>
          <w:fldChar w:fldCharType="end"/>
        </w:r>
        <w:bookmarkEnd w:id="918"/>
        <w:r w:rsidRPr="00B44B64" w:rsidDel="0079779B">
          <w:t xml:space="preserve">   Classifier performance comparison</w:t>
        </w:r>
        <w:bookmarkEnd w:id="919"/>
        <w:bookmarkEnd w:id="920"/>
      </w:moveFrom>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rsidDel="0079779B" w14:paraId="518F93BD" w14:textId="10A2DD76"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2827FE1B" w:rsidR="00D61588" w:rsidRPr="00B44B64" w:rsidDel="0079779B" w:rsidRDefault="00D61588" w:rsidP="007C5F60">
            <w:pPr>
              <w:spacing w:before="40" w:after="40" w:line="276" w:lineRule="auto"/>
              <w:jc w:val="center"/>
              <w:rPr>
                <w:moveFrom w:id="923" w:author="dugalh" w:date="2018-07-30T15:52:00Z"/>
                <w:rFonts w:cs="Arial"/>
                <w:sz w:val="16"/>
                <w:szCs w:val="16"/>
              </w:rPr>
            </w:pPr>
            <w:moveFrom w:id="924" w:author="dugalh" w:date="2018-07-30T15:52:00Z">
              <w:r w:rsidRPr="00B44B64" w:rsidDel="0079779B">
                <w:rPr>
                  <w:rFonts w:cs="Arial"/>
                  <w:sz w:val="16"/>
                  <w:szCs w:val="16"/>
                </w:rPr>
                <w:t>Classifier</w:t>
              </w:r>
            </w:moveFrom>
          </w:p>
        </w:tc>
        <w:tc>
          <w:tcPr>
            <w:tcW w:w="1336" w:type="dxa"/>
          </w:tcPr>
          <w:p w14:paraId="159C317E" w14:textId="214C2B33" w:rsidR="00D61588" w:rsidRPr="00B44B64" w:rsidDel="0079779B" w:rsidRDefault="00D61588" w:rsidP="007C5F60">
            <w:pPr>
              <w:spacing w:before="40" w:after="40" w:line="276" w:lineRule="auto"/>
              <w:jc w:val="center"/>
              <w:rPr>
                <w:moveFrom w:id="925" w:author="dugalh" w:date="2018-07-30T15:52:00Z"/>
                <w:rFonts w:cs="Arial"/>
                <w:sz w:val="16"/>
                <w:szCs w:val="16"/>
              </w:rPr>
            </w:pPr>
            <w:moveFrom w:id="926" w:author="dugalh" w:date="2018-07-30T15:52:00Z">
              <w:r w:rsidRPr="00B44B64" w:rsidDel="0079779B">
                <w:rPr>
                  <w:rFonts w:cs="Arial"/>
                  <w:sz w:val="16"/>
                  <w:szCs w:val="16"/>
                </w:rPr>
                <w:t>3 Class Error (%)</w:t>
              </w:r>
            </w:moveFrom>
          </w:p>
        </w:tc>
        <w:tc>
          <w:tcPr>
            <w:tcW w:w="1337" w:type="dxa"/>
          </w:tcPr>
          <w:p w14:paraId="24236DCA" w14:textId="022211C2" w:rsidR="00D61588" w:rsidRPr="00B44B64" w:rsidDel="0079779B" w:rsidRDefault="00D61588" w:rsidP="007C5F60">
            <w:pPr>
              <w:spacing w:before="40" w:after="40" w:line="276" w:lineRule="auto"/>
              <w:jc w:val="center"/>
              <w:rPr>
                <w:moveFrom w:id="927" w:author="dugalh" w:date="2018-07-30T15:52:00Z"/>
                <w:rFonts w:cs="Arial"/>
                <w:sz w:val="16"/>
                <w:szCs w:val="16"/>
              </w:rPr>
            </w:pPr>
            <w:moveFrom w:id="928" w:author="dugalh" w:date="2018-07-30T15:52:00Z">
              <w:r w:rsidRPr="00B44B64" w:rsidDel="0079779B">
                <w:rPr>
                  <w:rFonts w:cs="Arial"/>
                  <w:sz w:val="16"/>
                  <w:szCs w:val="16"/>
                </w:rPr>
                <w:t>2 Class Error (%)</w:t>
              </w:r>
            </w:moveFrom>
          </w:p>
        </w:tc>
        <w:tc>
          <w:tcPr>
            <w:tcW w:w="1337" w:type="dxa"/>
          </w:tcPr>
          <w:p w14:paraId="7E37AF01" w14:textId="2CCBE4A1" w:rsidR="00D61588" w:rsidRPr="00B44B64" w:rsidDel="0079779B" w:rsidRDefault="00D61588" w:rsidP="007C5F60">
            <w:pPr>
              <w:spacing w:before="40" w:after="40" w:line="276" w:lineRule="auto"/>
              <w:jc w:val="center"/>
              <w:rPr>
                <w:moveFrom w:id="929" w:author="dugalh" w:date="2018-07-30T15:52:00Z"/>
                <w:rFonts w:cs="Arial"/>
                <w:sz w:val="16"/>
                <w:szCs w:val="16"/>
                <w:vertAlign w:val="superscript"/>
              </w:rPr>
            </w:pPr>
            <w:moveFrom w:id="930" w:author="dugalh" w:date="2018-07-30T15:52:00Z">
              <w:r w:rsidRPr="00B44B64" w:rsidDel="0079779B">
                <w:rPr>
                  <w:rFonts w:cs="Arial"/>
                  <w:sz w:val="16"/>
                  <w:szCs w:val="16"/>
                </w:rPr>
                <w:t>CA (Bg / Sb)</w:t>
              </w:r>
              <w:r w:rsidRPr="00B44B64" w:rsidDel="0079779B">
                <w:rPr>
                  <w:rFonts w:cs="Arial"/>
                  <w:sz w:val="16"/>
                  <w:szCs w:val="16"/>
                  <w:vertAlign w:val="superscript"/>
                </w:rPr>
                <w:t>a</w:t>
              </w:r>
            </w:moveFrom>
          </w:p>
        </w:tc>
        <w:tc>
          <w:tcPr>
            <w:tcW w:w="1337" w:type="dxa"/>
          </w:tcPr>
          <w:p w14:paraId="3941A449" w14:textId="42D20C6A" w:rsidR="00D61588" w:rsidRPr="00B44B64" w:rsidDel="0079779B" w:rsidRDefault="00D61588" w:rsidP="007C5F60">
            <w:pPr>
              <w:spacing w:before="40" w:after="40" w:line="276" w:lineRule="auto"/>
              <w:jc w:val="center"/>
              <w:rPr>
                <w:moveFrom w:id="931" w:author="dugalh" w:date="2018-07-30T15:52:00Z"/>
                <w:rFonts w:cs="Arial"/>
                <w:sz w:val="16"/>
                <w:szCs w:val="16"/>
                <w:vertAlign w:val="superscript"/>
              </w:rPr>
            </w:pPr>
            <w:moveFrom w:id="932" w:author="dugalh" w:date="2018-07-30T15:52:00Z">
              <w:r w:rsidRPr="00B44B64" w:rsidDel="0079779B">
                <w:rPr>
                  <w:rFonts w:cs="Arial"/>
                  <w:sz w:val="16"/>
                  <w:szCs w:val="16"/>
                </w:rPr>
                <w:t>PA (Bg / Sb)</w:t>
              </w:r>
              <w:r w:rsidRPr="00B44B64" w:rsidDel="0079779B">
                <w:rPr>
                  <w:rFonts w:cs="Arial"/>
                  <w:sz w:val="16"/>
                  <w:szCs w:val="16"/>
                  <w:vertAlign w:val="superscript"/>
                </w:rPr>
                <w:t>a</w:t>
              </w:r>
            </w:moveFrom>
          </w:p>
        </w:tc>
        <w:tc>
          <w:tcPr>
            <w:tcW w:w="1227" w:type="dxa"/>
          </w:tcPr>
          <w:p w14:paraId="26486627" w14:textId="0F3310DB" w:rsidR="00D61588" w:rsidRPr="00B44B64" w:rsidDel="0079779B" w:rsidRDefault="00D61588" w:rsidP="007C5F60">
            <w:pPr>
              <w:spacing w:before="40" w:after="40" w:line="276" w:lineRule="auto"/>
              <w:jc w:val="center"/>
              <w:rPr>
                <w:moveFrom w:id="933" w:author="dugalh" w:date="2018-07-30T15:52:00Z"/>
                <w:rFonts w:cs="Arial"/>
                <w:sz w:val="16"/>
                <w:szCs w:val="16"/>
              </w:rPr>
            </w:pPr>
            <w:moveFrom w:id="934" w:author="dugalh" w:date="2018-07-30T15:52:00Z">
              <w:r w:rsidRPr="00B44B64" w:rsidDel="0079779B">
                <w:rPr>
                  <w:rFonts w:cs="Arial"/>
                  <w:sz w:val="16"/>
                  <w:szCs w:val="16"/>
                </w:rPr>
                <w:t>Kappa</w:t>
              </w:r>
            </w:moveFrom>
          </w:p>
        </w:tc>
        <w:tc>
          <w:tcPr>
            <w:tcW w:w="1447" w:type="dxa"/>
          </w:tcPr>
          <w:p w14:paraId="4283B3A5" w14:textId="00BDE911" w:rsidR="00D61588" w:rsidRPr="00B44B64" w:rsidDel="0079779B" w:rsidRDefault="00D61588" w:rsidP="007C5F60">
            <w:pPr>
              <w:spacing w:before="40" w:after="40" w:line="276" w:lineRule="auto"/>
              <w:jc w:val="center"/>
              <w:rPr>
                <w:moveFrom w:id="935" w:author="dugalh" w:date="2018-07-30T15:52:00Z"/>
                <w:rFonts w:cs="Arial"/>
                <w:sz w:val="16"/>
                <w:szCs w:val="16"/>
              </w:rPr>
            </w:pPr>
            <w:moveFrom w:id="936" w:author="dugalh" w:date="2018-07-30T15:52:00Z">
              <w:r w:rsidRPr="00B44B64" w:rsidDel="0079779B">
                <w:rPr>
                  <w:rFonts w:cs="Arial"/>
                  <w:sz w:val="16"/>
                  <w:szCs w:val="16"/>
                </w:rPr>
                <w:t>MAE (SAE)</w:t>
              </w:r>
              <w:r w:rsidRPr="00B44B64" w:rsidDel="0079779B">
                <w:rPr>
                  <w:rFonts w:cs="Arial"/>
                  <w:sz w:val="16"/>
                  <w:szCs w:val="16"/>
                  <w:vertAlign w:val="superscript"/>
                </w:rPr>
                <w:t>a</w:t>
              </w:r>
            </w:moveFrom>
          </w:p>
        </w:tc>
      </w:tr>
      <w:tr w:rsidR="00D61588" w:rsidRPr="00B44B64" w:rsidDel="0079779B" w14:paraId="795F7B35" w14:textId="1950BE56" w:rsidTr="006C32D3">
        <w:trPr>
          <w:trHeight w:val="340"/>
          <w:jc w:val="center"/>
        </w:trPr>
        <w:tc>
          <w:tcPr>
            <w:tcW w:w="1336" w:type="dxa"/>
          </w:tcPr>
          <w:p w14:paraId="0C23887D" w14:textId="7ABE5394" w:rsidR="00D61588" w:rsidRPr="00B44B64" w:rsidDel="0079779B" w:rsidRDefault="00D61588" w:rsidP="007C5F60">
            <w:pPr>
              <w:rPr>
                <w:moveFrom w:id="937" w:author="dugalh" w:date="2018-07-30T15:52:00Z"/>
                <w:sz w:val="16"/>
                <w:szCs w:val="16"/>
              </w:rPr>
            </w:pPr>
            <w:moveFrom w:id="938" w:author="dugalh" w:date="2018-07-30T15:52:00Z">
              <w:r w:rsidRPr="00B44B64" w:rsidDel="0079779B">
                <w:rPr>
                  <w:sz w:val="16"/>
                  <w:szCs w:val="16"/>
                </w:rPr>
                <w:t xml:space="preserve">Decision </w:t>
              </w:r>
              <w:r w:rsidR="00CF403F" w:rsidRPr="00B44B64" w:rsidDel="0079779B">
                <w:rPr>
                  <w:sz w:val="16"/>
                  <w:szCs w:val="16"/>
                </w:rPr>
                <w:t>t</w:t>
              </w:r>
              <w:r w:rsidRPr="00B44B64" w:rsidDel="0079779B">
                <w:rPr>
                  <w:sz w:val="16"/>
                  <w:szCs w:val="16"/>
                </w:rPr>
                <w:t>ree</w:t>
              </w:r>
            </w:moveFrom>
          </w:p>
        </w:tc>
        <w:tc>
          <w:tcPr>
            <w:tcW w:w="1336" w:type="dxa"/>
          </w:tcPr>
          <w:p w14:paraId="4A37DA2F" w14:textId="7FA27CBC" w:rsidR="00D61588" w:rsidRPr="00B44B64" w:rsidDel="0079779B" w:rsidRDefault="00D61588" w:rsidP="007C5F60">
            <w:pPr>
              <w:jc w:val="right"/>
              <w:rPr>
                <w:moveFrom w:id="939" w:author="dugalh" w:date="2018-07-30T15:52:00Z"/>
                <w:sz w:val="16"/>
                <w:szCs w:val="16"/>
              </w:rPr>
            </w:pPr>
            <w:moveFrom w:id="940" w:author="dugalh" w:date="2018-07-30T15:52:00Z">
              <w:r w:rsidRPr="00B44B64" w:rsidDel="0079779B">
                <w:rPr>
                  <w:sz w:val="16"/>
                  <w:szCs w:val="16"/>
                </w:rPr>
                <w:t>9.46</w:t>
              </w:r>
            </w:moveFrom>
          </w:p>
        </w:tc>
        <w:tc>
          <w:tcPr>
            <w:tcW w:w="1337" w:type="dxa"/>
          </w:tcPr>
          <w:p w14:paraId="5BBA0E72" w14:textId="179828EB" w:rsidR="00D61588" w:rsidRPr="00B44B64" w:rsidDel="0079779B" w:rsidRDefault="00D61588" w:rsidP="007C5F60">
            <w:pPr>
              <w:jc w:val="right"/>
              <w:rPr>
                <w:moveFrom w:id="941" w:author="dugalh" w:date="2018-07-30T15:52:00Z"/>
                <w:sz w:val="16"/>
                <w:szCs w:val="16"/>
              </w:rPr>
            </w:pPr>
            <w:moveFrom w:id="942" w:author="dugalh" w:date="2018-07-30T15:52:00Z">
              <w:r w:rsidRPr="00B44B64" w:rsidDel="0079779B">
                <w:rPr>
                  <w:sz w:val="16"/>
                  <w:szCs w:val="16"/>
                </w:rPr>
                <w:t>3.57</w:t>
              </w:r>
            </w:moveFrom>
          </w:p>
        </w:tc>
        <w:tc>
          <w:tcPr>
            <w:tcW w:w="1337" w:type="dxa"/>
          </w:tcPr>
          <w:p w14:paraId="0BC90F4C" w14:textId="43667326" w:rsidR="00D61588" w:rsidRPr="00B44B64" w:rsidDel="0079779B" w:rsidRDefault="00D61588" w:rsidP="007C5F60">
            <w:pPr>
              <w:jc w:val="right"/>
              <w:rPr>
                <w:moveFrom w:id="943" w:author="dugalh" w:date="2018-07-30T15:52:00Z"/>
                <w:sz w:val="16"/>
                <w:szCs w:val="16"/>
              </w:rPr>
            </w:pPr>
            <w:moveFrom w:id="944" w:author="dugalh" w:date="2018-07-30T15:52:00Z">
              <w:r w:rsidRPr="00B44B64" w:rsidDel="0079779B">
                <w:rPr>
                  <w:sz w:val="16"/>
                  <w:szCs w:val="16"/>
                </w:rPr>
                <w:t>95.28 / 98.04</w:t>
              </w:r>
            </w:moveFrom>
          </w:p>
        </w:tc>
        <w:tc>
          <w:tcPr>
            <w:tcW w:w="1337" w:type="dxa"/>
          </w:tcPr>
          <w:p w14:paraId="3B5C8EF5" w14:textId="4C5C3FFC" w:rsidR="00D61588" w:rsidRPr="00B44B64" w:rsidDel="0079779B" w:rsidRDefault="00D61588" w:rsidP="007C5F60">
            <w:pPr>
              <w:jc w:val="right"/>
              <w:rPr>
                <w:moveFrom w:id="945" w:author="dugalh" w:date="2018-07-30T15:52:00Z"/>
                <w:sz w:val="16"/>
                <w:szCs w:val="16"/>
              </w:rPr>
            </w:pPr>
            <w:moveFrom w:id="946" w:author="dugalh" w:date="2018-07-30T15:52:00Z">
              <w:r w:rsidRPr="00B44B64" w:rsidDel="0079779B">
                <w:rPr>
                  <w:sz w:val="16"/>
                  <w:szCs w:val="16"/>
                </w:rPr>
                <w:t>98.32 / 94.53</w:t>
              </w:r>
            </w:moveFrom>
          </w:p>
        </w:tc>
        <w:tc>
          <w:tcPr>
            <w:tcW w:w="1227" w:type="dxa"/>
          </w:tcPr>
          <w:p w14:paraId="68E51741" w14:textId="0A0F95D2" w:rsidR="00D61588" w:rsidRPr="00B44B64" w:rsidDel="0079779B" w:rsidRDefault="00D61588" w:rsidP="007C5F60">
            <w:pPr>
              <w:jc w:val="right"/>
              <w:rPr>
                <w:moveFrom w:id="947" w:author="dugalh" w:date="2018-07-30T15:52:00Z"/>
                <w:sz w:val="16"/>
                <w:szCs w:val="16"/>
              </w:rPr>
            </w:pPr>
            <w:moveFrom w:id="948" w:author="dugalh" w:date="2018-07-30T15:52:00Z">
              <w:r w:rsidRPr="00B44B64" w:rsidDel="0079779B">
                <w:rPr>
                  <w:sz w:val="16"/>
                  <w:szCs w:val="16"/>
                </w:rPr>
                <w:t>0.93</w:t>
              </w:r>
            </w:moveFrom>
          </w:p>
        </w:tc>
        <w:tc>
          <w:tcPr>
            <w:tcW w:w="1447" w:type="dxa"/>
          </w:tcPr>
          <w:p w14:paraId="37BA190B" w14:textId="12F342A7" w:rsidR="00D61588" w:rsidRPr="00B44B64" w:rsidDel="0079779B" w:rsidRDefault="00D61588" w:rsidP="007C5F60">
            <w:pPr>
              <w:jc w:val="right"/>
              <w:rPr>
                <w:moveFrom w:id="949" w:author="dugalh" w:date="2018-07-30T15:52:00Z"/>
                <w:sz w:val="16"/>
                <w:szCs w:val="16"/>
              </w:rPr>
            </w:pPr>
            <w:moveFrom w:id="950" w:author="dugalh" w:date="2018-07-30T15:52:00Z">
              <w:r w:rsidRPr="00B44B64" w:rsidDel="0079779B">
                <w:rPr>
                  <w:sz w:val="16"/>
                  <w:szCs w:val="16"/>
                </w:rPr>
                <w:t>5.85 (4.65)</w:t>
              </w:r>
            </w:moveFrom>
          </w:p>
        </w:tc>
      </w:tr>
      <w:tr w:rsidR="00D61588" w:rsidRPr="00B44B64" w:rsidDel="0079779B" w14:paraId="0506F028" w14:textId="5B19929B" w:rsidTr="006C32D3">
        <w:trPr>
          <w:trHeight w:val="340"/>
          <w:jc w:val="center"/>
        </w:trPr>
        <w:tc>
          <w:tcPr>
            <w:tcW w:w="1336" w:type="dxa"/>
          </w:tcPr>
          <w:p w14:paraId="5F0693A4" w14:textId="588743E6" w:rsidR="00D61588" w:rsidRPr="00B44B64" w:rsidDel="0079779B" w:rsidRDefault="00D61588" w:rsidP="007C5F60">
            <w:pPr>
              <w:rPr>
                <w:moveFrom w:id="951" w:author="dugalh" w:date="2018-07-30T15:52:00Z"/>
                <w:sz w:val="16"/>
                <w:szCs w:val="16"/>
              </w:rPr>
            </w:pPr>
            <w:moveFrom w:id="952" w:author="dugalh" w:date="2018-07-30T15:52:00Z">
              <w:r w:rsidRPr="00B44B64" w:rsidDel="0079779B">
                <w:rPr>
                  <w:sz w:val="16"/>
                  <w:szCs w:val="16"/>
                </w:rPr>
                <w:t xml:space="preserve">Random </w:t>
              </w:r>
              <w:r w:rsidR="00CF403F" w:rsidRPr="00B44B64" w:rsidDel="0079779B">
                <w:rPr>
                  <w:sz w:val="16"/>
                  <w:szCs w:val="16"/>
                </w:rPr>
                <w:t>f</w:t>
              </w:r>
              <w:r w:rsidRPr="00B44B64" w:rsidDel="0079779B">
                <w:rPr>
                  <w:sz w:val="16"/>
                  <w:szCs w:val="16"/>
                </w:rPr>
                <w:t>orest</w:t>
              </w:r>
            </w:moveFrom>
          </w:p>
        </w:tc>
        <w:tc>
          <w:tcPr>
            <w:tcW w:w="1336" w:type="dxa"/>
          </w:tcPr>
          <w:p w14:paraId="1A5AF04B" w14:textId="5844AE17" w:rsidR="00D61588" w:rsidRPr="00B44B64" w:rsidDel="0079779B" w:rsidRDefault="00D61588" w:rsidP="007C5F60">
            <w:pPr>
              <w:jc w:val="right"/>
              <w:rPr>
                <w:moveFrom w:id="953" w:author="dugalh" w:date="2018-07-30T15:52:00Z"/>
                <w:sz w:val="16"/>
                <w:szCs w:val="16"/>
              </w:rPr>
            </w:pPr>
            <w:moveFrom w:id="954" w:author="dugalh" w:date="2018-07-30T15:52:00Z">
              <w:r w:rsidRPr="00B44B64" w:rsidDel="0079779B">
                <w:rPr>
                  <w:sz w:val="16"/>
                  <w:szCs w:val="16"/>
                </w:rPr>
                <w:t>9.16</w:t>
              </w:r>
            </w:moveFrom>
          </w:p>
        </w:tc>
        <w:tc>
          <w:tcPr>
            <w:tcW w:w="1337" w:type="dxa"/>
          </w:tcPr>
          <w:p w14:paraId="2DC12E6F" w14:textId="5DD77DFF" w:rsidR="00D61588" w:rsidRPr="00B44B64" w:rsidDel="0079779B" w:rsidRDefault="00D61588" w:rsidP="007C5F60">
            <w:pPr>
              <w:jc w:val="right"/>
              <w:rPr>
                <w:moveFrom w:id="955" w:author="dugalh" w:date="2018-07-30T15:52:00Z"/>
                <w:sz w:val="16"/>
                <w:szCs w:val="16"/>
              </w:rPr>
            </w:pPr>
            <w:moveFrom w:id="956" w:author="dugalh" w:date="2018-07-30T15:52:00Z">
              <w:r w:rsidRPr="00B44B64" w:rsidDel="0079779B">
                <w:rPr>
                  <w:sz w:val="16"/>
                  <w:szCs w:val="16"/>
                </w:rPr>
                <w:t>2.62</w:t>
              </w:r>
            </w:moveFrom>
          </w:p>
        </w:tc>
        <w:tc>
          <w:tcPr>
            <w:tcW w:w="1337" w:type="dxa"/>
          </w:tcPr>
          <w:p w14:paraId="671F3336" w14:textId="2F099114" w:rsidR="00D61588" w:rsidRPr="00B44B64" w:rsidDel="0079779B" w:rsidRDefault="00D61588" w:rsidP="007C5F60">
            <w:pPr>
              <w:jc w:val="right"/>
              <w:rPr>
                <w:moveFrom w:id="957" w:author="dugalh" w:date="2018-07-30T15:52:00Z"/>
                <w:sz w:val="16"/>
                <w:szCs w:val="16"/>
              </w:rPr>
            </w:pPr>
            <w:moveFrom w:id="958" w:author="dugalh" w:date="2018-07-30T15:52:00Z">
              <w:r w:rsidRPr="00B44B64" w:rsidDel="0079779B">
                <w:rPr>
                  <w:sz w:val="16"/>
                  <w:szCs w:val="16"/>
                </w:rPr>
                <w:t>97.31 / 97.51</w:t>
              </w:r>
            </w:moveFrom>
          </w:p>
        </w:tc>
        <w:tc>
          <w:tcPr>
            <w:tcW w:w="1337" w:type="dxa"/>
          </w:tcPr>
          <w:p w14:paraId="32FC851F" w14:textId="1D0F8642" w:rsidR="00D61588" w:rsidRPr="00B44B64" w:rsidDel="0079779B" w:rsidRDefault="00D61588" w:rsidP="007C5F60">
            <w:pPr>
              <w:jc w:val="right"/>
              <w:rPr>
                <w:moveFrom w:id="959" w:author="dugalh" w:date="2018-07-30T15:52:00Z"/>
                <w:sz w:val="16"/>
                <w:szCs w:val="16"/>
              </w:rPr>
            </w:pPr>
            <w:moveFrom w:id="960" w:author="dugalh" w:date="2018-07-30T15:52:00Z">
              <w:r w:rsidRPr="00B44B64" w:rsidDel="0079779B">
                <w:rPr>
                  <w:sz w:val="16"/>
                  <w:szCs w:val="16"/>
                </w:rPr>
                <w:t>97.80 / 96.96</w:t>
              </w:r>
            </w:moveFrom>
          </w:p>
        </w:tc>
        <w:tc>
          <w:tcPr>
            <w:tcW w:w="1227" w:type="dxa"/>
          </w:tcPr>
          <w:p w14:paraId="1C8BBC52" w14:textId="779E4B38" w:rsidR="00D61588" w:rsidRPr="00B44B64" w:rsidDel="0079779B" w:rsidRDefault="00D61588" w:rsidP="007C5F60">
            <w:pPr>
              <w:jc w:val="right"/>
              <w:rPr>
                <w:moveFrom w:id="961" w:author="dugalh" w:date="2018-07-30T15:52:00Z"/>
                <w:sz w:val="16"/>
                <w:szCs w:val="16"/>
              </w:rPr>
            </w:pPr>
            <w:moveFrom w:id="962" w:author="dugalh" w:date="2018-07-30T15:52:00Z">
              <w:r w:rsidRPr="00B44B64" w:rsidDel="0079779B">
                <w:rPr>
                  <w:sz w:val="16"/>
                  <w:szCs w:val="16"/>
                </w:rPr>
                <w:t>0.95</w:t>
              </w:r>
            </w:moveFrom>
          </w:p>
        </w:tc>
        <w:tc>
          <w:tcPr>
            <w:tcW w:w="1447" w:type="dxa"/>
          </w:tcPr>
          <w:p w14:paraId="37C46943" w14:textId="0EB89ADC" w:rsidR="00D61588" w:rsidRPr="00B44B64" w:rsidDel="0079779B" w:rsidRDefault="00D61588" w:rsidP="007C5F60">
            <w:pPr>
              <w:jc w:val="right"/>
              <w:rPr>
                <w:moveFrom w:id="963" w:author="dugalh" w:date="2018-07-30T15:52:00Z"/>
                <w:sz w:val="16"/>
                <w:szCs w:val="16"/>
              </w:rPr>
            </w:pPr>
            <w:moveFrom w:id="964" w:author="dugalh" w:date="2018-07-30T15:52:00Z">
              <w:r w:rsidRPr="00B44B64" w:rsidDel="0079779B">
                <w:rPr>
                  <w:sz w:val="16"/>
                  <w:szCs w:val="16"/>
                </w:rPr>
                <w:t>7.09 (6.07)</w:t>
              </w:r>
            </w:moveFrom>
          </w:p>
        </w:tc>
      </w:tr>
      <w:tr w:rsidR="00D61588" w:rsidRPr="00B44B64" w:rsidDel="0079779B" w14:paraId="37AD36AD" w14:textId="34687B2D" w:rsidTr="006C32D3">
        <w:trPr>
          <w:trHeight w:val="340"/>
          <w:jc w:val="center"/>
        </w:trPr>
        <w:tc>
          <w:tcPr>
            <w:tcW w:w="1336" w:type="dxa"/>
          </w:tcPr>
          <w:p w14:paraId="7637E693" w14:textId="2BA3DFB5" w:rsidR="00D61588" w:rsidRPr="00B44B64" w:rsidDel="0079779B" w:rsidRDefault="00C22C18" w:rsidP="007C5F60">
            <w:pPr>
              <w:rPr>
                <w:moveFrom w:id="965" w:author="dugalh" w:date="2018-07-30T15:52:00Z"/>
                <w:sz w:val="16"/>
                <w:szCs w:val="16"/>
              </w:rPr>
            </w:pPr>
            <w:moveFrom w:id="966" w:author="dugalh" w:date="2018-07-30T15:52:00Z">
              <w:r w:rsidRPr="00B44B64" w:rsidDel="0079779B">
                <w:rPr>
                  <w:sz w:val="16"/>
                  <w:szCs w:val="16"/>
                </w:rPr>
                <w:t>kNN</w:t>
              </w:r>
            </w:moveFrom>
          </w:p>
        </w:tc>
        <w:tc>
          <w:tcPr>
            <w:tcW w:w="1336" w:type="dxa"/>
          </w:tcPr>
          <w:p w14:paraId="59959082" w14:textId="48C9E178" w:rsidR="00D61588" w:rsidRPr="00B44B64" w:rsidDel="0079779B" w:rsidRDefault="00D61588" w:rsidP="007C5F60">
            <w:pPr>
              <w:jc w:val="right"/>
              <w:rPr>
                <w:moveFrom w:id="967" w:author="dugalh" w:date="2018-07-30T15:52:00Z"/>
                <w:sz w:val="16"/>
                <w:szCs w:val="16"/>
              </w:rPr>
            </w:pPr>
            <w:moveFrom w:id="968" w:author="dugalh" w:date="2018-07-30T15:52:00Z">
              <w:r w:rsidRPr="00B44B64" w:rsidDel="0079779B">
                <w:rPr>
                  <w:sz w:val="16"/>
                  <w:szCs w:val="16"/>
                </w:rPr>
                <w:t>10.45</w:t>
              </w:r>
            </w:moveFrom>
          </w:p>
        </w:tc>
        <w:tc>
          <w:tcPr>
            <w:tcW w:w="1337" w:type="dxa"/>
          </w:tcPr>
          <w:p w14:paraId="59D5B5D9" w14:textId="03DB93B6" w:rsidR="00D61588" w:rsidRPr="00B44B64" w:rsidDel="0079779B" w:rsidRDefault="00D61588" w:rsidP="007C5F60">
            <w:pPr>
              <w:jc w:val="right"/>
              <w:rPr>
                <w:moveFrom w:id="969" w:author="dugalh" w:date="2018-07-30T15:52:00Z"/>
                <w:sz w:val="16"/>
                <w:szCs w:val="16"/>
              </w:rPr>
            </w:pPr>
            <w:moveFrom w:id="970" w:author="dugalh" w:date="2018-07-30T15:52:00Z">
              <w:r w:rsidRPr="00B44B64" w:rsidDel="0079779B">
                <w:rPr>
                  <w:sz w:val="16"/>
                  <w:szCs w:val="16"/>
                </w:rPr>
                <w:t>1.72</w:t>
              </w:r>
            </w:moveFrom>
          </w:p>
        </w:tc>
        <w:tc>
          <w:tcPr>
            <w:tcW w:w="1337" w:type="dxa"/>
          </w:tcPr>
          <w:p w14:paraId="76AE31E0" w14:textId="19BE5BCD" w:rsidR="00D61588" w:rsidRPr="00B44B64" w:rsidDel="0079779B" w:rsidRDefault="00D61588" w:rsidP="007C5F60">
            <w:pPr>
              <w:jc w:val="right"/>
              <w:rPr>
                <w:moveFrom w:id="971" w:author="dugalh" w:date="2018-07-30T15:52:00Z"/>
                <w:sz w:val="16"/>
                <w:szCs w:val="16"/>
              </w:rPr>
            </w:pPr>
            <w:moveFrom w:id="972" w:author="dugalh" w:date="2018-07-30T15:52:00Z">
              <w:r w:rsidRPr="00B44B64" w:rsidDel="0079779B">
                <w:rPr>
                  <w:sz w:val="16"/>
                  <w:szCs w:val="16"/>
                </w:rPr>
                <w:t>98.94 / 97.49</w:t>
              </w:r>
            </w:moveFrom>
          </w:p>
        </w:tc>
        <w:tc>
          <w:tcPr>
            <w:tcW w:w="1337" w:type="dxa"/>
          </w:tcPr>
          <w:p w14:paraId="13BC5BBC" w14:textId="36D4812B" w:rsidR="00D61588" w:rsidRPr="00B44B64" w:rsidDel="0079779B" w:rsidRDefault="00D61588" w:rsidP="007C5F60">
            <w:pPr>
              <w:jc w:val="right"/>
              <w:rPr>
                <w:moveFrom w:id="973" w:author="dugalh" w:date="2018-07-30T15:52:00Z"/>
                <w:sz w:val="16"/>
                <w:szCs w:val="16"/>
              </w:rPr>
            </w:pPr>
            <w:moveFrom w:id="974" w:author="dugalh" w:date="2018-07-30T15:52:00Z">
              <w:r w:rsidRPr="00B44B64" w:rsidDel="0079779B">
                <w:rPr>
                  <w:sz w:val="16"/>
                  <w:szCs w:val="16"/>
                </w:rPr>
                <w:t>97.74 / 98.82</w:t>
              </w:r>
            </w:moveFrom>
          </w:p>
        </w:tc>
        <w:tc>
          <w:tcPr>
            <w:tcW w:w="1227" w:type="dxa"/>
          </w:tcPr>
          <w:p w14:paraId="3C17EA6D" w14:textId="116C2338" w:rsidR="00D61588" w:rsidRPr="00B44B64" w:rsidDel="0079779B" w:rsidRDefault="00D61588" w:rsidP="007C5F60">
            <w:pPr>
              <w:jc w:val="right"/>
              <w:rPr>
                <w:moveFrom w:id="975" w:author="dugalh" w:date="2018-07-30T15:52:00Z"/>
                <w:sz w:val="16"/>
                <w:szCs w:val="16"/>
              </w:rPr>
            </w:pPr>
            <w:moveFrom w:id="976" w:author="dugalh" w:date="2018-07-30T15:52:00Z">
              <w:r w:rsidRPr="00B44B64" w:rsidDel="0079779B">
                <w:rPr>
                  <w:sz w:val="16"/>
                  <w:szCs w:val="16"/>
                </w:rPr>
                <w:t>0.96</w:t>
              </w:r>
            </w:moveFrom>
          </w:p>
        </w:tc>
        <w:tc>
          <w:tcPr>
            <w:tcW w:w="1447" w:type="dxa"/>
          </w:tcPr>
          <w:p w14:paraId="7C893B19" w14:textId="7C8FD197" w:rsidR="00D61588" w:rsidRPr="00B44B64" w:rsidDel="0079779B" w:rsidRDefault="00D61588" w:rsidP="007C5F60">
            <w:pPr>
              <w:jc w:val="right"/>
              <w:rPr>
                <w:moveFrom w:id="977" w:author="dugalh" w:date="2018-07-30T15:52:00Z"/>
                <w:sz w:val="16"/>
                <w:szCs w:val="16"/>
              </w:rPr>
            </w:pPr>
            <w:moveFrom w:id="978" w:author="dugalh" w:date="2018-07-30T15:52:00Z">
              <w:r w:rsidRPr="00B44B64" w:rsidDel="0079779B">
                <w:rPr>
                  <w:sz w:val="16"/>
                  <w:szCs w:val="16"/>
                </w:rPr>
                <w:t>7.60 (6.20)</w:t>
              </w:r>
            </w:moveFrom>
          </w:p>
        </w:tc>
      </w:tr>
      <w:tr w:rsidR="00D61588" w:rsidRPr="00B44B64" w:rsidDel="0079779B" w14:paraId="615E1881" w14:textId="1F7D3BBB" w:rsidTr="006C32D3">
        <w:trPr>
          <w:trHeight w:val="340"/>
          <w:jc w:val="center"/>
        </w:trPr>
        <w:tc>
          <w:tcPr>
            <w:tcW w:w="1336" w:type="dxa"/>
          </w:tcPr>
          <w:p w14:paraId="0B1769C9" w14:textId="274A47CA" w:rsidR="00D61588" w:rsidRPr="00B44B64" w:rsidDel="0079779B" w:rsidRDefault="00D61588" w:rsidP="007C5F60">
            <w:pPr>
              <w:rPr>
                <w:moveFrom w:id="979" w:author="dugalh" w:date="2018-07-30T15:52:00Z"/>
                <w:sz w:val="16"/>
                <w:szCs w:val="16"/>
              </w:rPr>
            </w:pPr>
            <w:moveFrom w:id="980" w:author="dugalh" w:date="2018-07-30T15:52:00Z">
              <w:r w:rsidRPr="00B44B64" w:rsidDel="0079779B">
                <w:rPr>
                  <w:sz w:val="16"/>
                  <w:szCs w:val="16"/>
                </w:rPr>
                <w:t>SVM</w:t>
              </w:r>
            </w:moveFrom>
          </w:p>
        </w:tc>
        <w:tc>
          <w:tcPr>
            <w:tcW w:w="1336" w:type="dxa"/>
          </w:tcPr>
          <w:p w14:paraId="1C41FCD1" w14:textId="67B0CD13" w:rsidR="00D61588" w:rsidRPr="00B44B64" w:rsidDel="0079779B" w:rsidRDefault="00D61588" w:rsidP="007C5F60">
            <w:pPr>
              <w:jc w:val="right"/>
              <w:rPr>
                <w:moveFrom w:id="981" w:author="dugalh" w:date="2018-07-30T15:52:00Z"/>
                <w:sz w:val="16"/>
                <w:szCs w:val="16"/>
              </w:rPr>
            </w:pPr>
            <w:moveFrom w:id="982" w:author="dugalh" w:date="2018-07-30T15:52:00Z">
              <w:r w:rsidRPr="00B44B64" w:rsidDel="0079779B">
                <w:rPr>
                  <w:sz w:val="16"/>
                  <w:szCs w:val="16"/>
                </w:rPr>
                <w:t>10.58</w:t>
              </w:r>
            </w:moveFrom>
          </w:p>
        </w:tc>
        <w:tc>
          <w:tcPr>
            <w:tcW w:w="1337" w:type="dxa"/>
          </w:tcPr>
          <w:p w14:paraId="2A8CABA1" w14:textId="04B830B1" w:rsidR="00D61588" w:rsidRPr="00B44B64" w:rsidDel="0079779B" w:rsidRDefault="00D61588" w:rsidP="007C5F60">
            <w:pPr>
              <w:jc w:val="right"/>
              <w:rPr>
                <w:moveFrom w:id="983" w:author="dugalh" w:date="2018-07-30T15:52:00Z"/>
                <w:sz w:val="16"/>
                <w:szCs w:val="16"/>
              </w:rPr>
            </w:pPr>
            <w:moveFrom w:id="984" w:author="dugalh" w:date="2018-07-30T15:52:00Z">
              <w:r w:rsidRPr="00B44B64" w:rsidDel="0079779B">
                <w:rPr>
                  <w:sz w:val="16"/>
                  <w:szCs w:val="16"/>
                </w:rPr>
                <w:t>2.81</w:t>
              </w:r>
            </w:moveFrom>
          </w:p>
        </w:tc>
        <w:tc>
          <w:tcPr>
            <w:tcW w:w="1337" w:type="dxa"/>
          </w:tcPr>
          <w:p w14:paraId="71A100D3" w14:textId="2930A129" w:rsidR="00D61588" w:rsidRPr="00B44B64" w:rsidDel="0079779B" w:rsidRDefault="00D61588" w:rsidP="007C5F60">
            <w:pPr>
              <w:jc w:val="right"/>
              <w:rPr>
                <w:moveFrom w:id="985" w:author="dugalh" w:date="2018-07-30T15:52:00Z"/>
                <w:sz w:val="16"/>
                <w:szCs w:val="16"/>
              </w:rPr>
            </w:pPr>
            <w:moveFrom w:id="986" w:author="dugalh" w:date="2018-07-30T15:52:00Z">
              <w:r w:rsidRPr="00B44B64" w:rsidDel="0079779B">
                <w:rPr>
                  <w:sz w:val="16"/>
                  <w:szCs w:val="16"/>
                </w:rPr>
                <w:t>98.79 / 95.33</w:t>
              </w:r>
            </w:moveFrom>
          </w:p>
        </w:tc>
        <w:tc>
          <w:tcPr>
            <w:tcW w:w="1337" w:type="dxa"/>
          </w:tcPr>
          <w:p w14:paraId="48A9877A" w14:textId="49A377D6" w:rsidR="00D61588" w:rsidRPr="00B44B64" w:rsidDel="0079779B" w:rsidRDefault="00D61588" w:rsidP="007C5F60">
            <w:pPr>
              <w:jc w:val="right"/>
              <w:rPr>
                <w:moveFrom w:id="987" w:author="dugalh" w:date="2018-07-30T15:52:00Z"/>
                <w:sz w:val="16"/>
                <w:szCs w:val="16"/>
              </w:rPr>
            </w:pPr>
            <w:moveFrom w:id="988" w:author="dugalh" w:date="2018-07-30T15:52:00Z">
              <w:r w:rsidRPr="00B44B64" w:rsidDel="0079779B">
                <w:rPr>
                  <w:sz w:val="16"/>
                  <w:szCs w:val="16"/>
                </w:rPr>
                <w:t>95.70 / 98.69</w:t>
              </w:r>
            </w:moveFrom>
          </w:p>
        </w:tc>
        <w:tc>
          <w:tcPr>
            <w:tcW w:w="1227" w:type="dxa"/>
          </w:tcPr>
          <w:p w14:paraId="2ABF31A8" w14:textId="1F3933B2" w:rsidR="00D61588" w:rsidRPr="00B44B64" w:rsidDel="0079779B" w:rsidRDefault="00D61588" w:rsidP="007C5F60">
            <w:pPr>
              <w:jc w:val="right"/>
              <w:rPr>
                <w:moveFrom w:id="989" w:author="dugalh" w:date="2018-07-30T15:52:00Z"/>
                <w:sz w:val="16"/>
                <w:szCs w:val="16"/>
              </w:rPr>
            </w:pPr>
            <w:moveFrom w:id="990" w:author="dugalh" w:date="2018-07-30T15:52:00Z">
              <w:r w:rsidRPr="00B44B64" w:rsidDel="0079779B">
                <w:rPr>
                  <w:sz w:val="16"/>
                  <w:szCs w:val="16"/>
                </w:rPr>
                <w:t>0.94</w:t>
              </w:r>
            </w:moveFrom>
          </w:p>
        </w:tc>
        <w:tc>
          <w:tcPr>
            <w:tcW w:w="1447" w:type="dxa"/>
          </w:tcPr>
          <w:p w14:paraId="03E0C7D0" w14:textId="7080FD2B" w:rsidR="00D61588" w:rsidRPr="00B44B64" w:rsidDel="0079779B" w:rsidRDefault="00D61588" w:rsidP="007C5F60">
            <w:pPr>
              <w:jc w:val="right"/>
              <w:rPr>
                <w:moveFrom w:id="991" w:author="dugalh" w:date="2018-07-30T15:52:00Z"/>
                <w:sz w:val="16"/>
                <w:szCs w:val="16"/>
              </w:rPr>
            </w:pPr>
            <w:moveFrom w:id="992" w:author="dugalh" w:date="2018-07-30T15:52:00Z">
              <w:r w:rsidRPr="00B44B64" w:rsidDel="0079779B">
                <w:rPr>
                  <w:sz w:val="16"/>
                  <w:szCs w:val="16"/>
                </w:rPr>
                <w:t>7.99 (8.33)</w:t>
              </w:r>
            </w:moveFrom>
          </w:p>
        </w:tc>
      </w:tr>
      <w:tr w:rsidR="00D61588" w:rsidRPr="00B44B64" w:rsidDel="0079779B" w14:paraId="74B1DAED" w14:textId="3230DA2E" w:rsidTr="006C32D3">
        <w:trPr>
          <w:trHeight w:val="340"/>
          <w:jc w:val="center"/>
        </w:trPr>
        <w:tc>
          <w:tcPr>
            <w:tcW w:w="1336" w:type="dxa"/>
            <w:tcBorders>
              <w:bottom w:val="single" w:sz="12" w:space="0" w:color="000000" w:themeColor="text1"/>
            </w:tcBorders>
          </w:tcPr>
          <w:p w14:paraId="71DEF190" w14:textId="125937D4" w:rsidR="00D61588" w:rsidRPr="00B44B64" w:rsidDel="0079779B" w:rsidRDefault="00D61588" w:rsidP="007C5F60">
            <w:pPr>
              <w:rPr>
                <w:moveFrom w:id="993" w:author="dugalh" w:date="2018-07-30T15:52:00Z"/>
                <w:sz w:val="16"/>
                <w:szCs w:val="16"/>
              </w:rPr>
            </w:pPr>
            <w:moveFrom w:id="994" w:author="dugalh" w:date="2018-07-30T15:52:00Z">
              <w:r w:rsidRPr="00B44B64" w:rsidDel="0079779B">
                <w:rPr>
                  <w:sz w:val="16"/>
                  <w:szCs w:val="16"/>
                </w:rPr>
                <w:t xml:space="preserve">Bayes </w:t>
              </w:r>
              <w:r w:rsidR="00CF403F" w:rsidRPr="00B44B64" w:rsidDel="0079779B">
                <w:rPr>
                  <w:sz w:val="16"/>
                  <w:szCs w:val="16"/>
                </w:rPr>
                <w:t>n</w:t>
              </w:r>
              <w:r w:rsidRPr="00B44B64" w:rsidDel="0079779B">
                <w:rPr>
                  <w:sz w:val="16"/>
                  <w:szCs w:val="16"/>
                </w:rPr>
                <w:t>ormal</w:t>
              </w:r>
            </w:moveFrom>
          </w:p>
        </w:tc>
        <w:tc>
          <w:tcPr>
            <w:tcW w:w="1336" w:type="dxa"/>
            <w:tcBorders>
              <w:bottom w:val="single" w:sz="12" w:space="0" w:color="000000" w:themeColor="text1"/>
            </w:tcBorders>
          </w:tcPr>
          <w:p w14:paraId="10E62650" w14:textId="03BF882D" w:rsidR="00D61588" w:rsidRPr="00B44B64" w:rsidDel="0079779B" w:rsidRDefault="00D61588" w:rsidP="007C5F60">
            <w:pPr>
              <w:jc w:val="right"/>
              <w:rPr>
                <w:moveFrom w:id="995" w:author="dugalh" w:date="2018-07-30T15:52:00Z"/>
                <w:sz w:val="16"/>
                <w:szCs w:val="16"/>
              </w:rPr>
            </w:pPr>
            <w:moveFrom w:id="996" w:author="dugalh" w:date="2018-07-30T15:52:00Z">
              <w:r w:rsidRPr="00B44B64" w:rsidDel="0079779B">
                <w:rPr>
                  <w:sz w:val="16"/>
                  <w:szCs w:val="16"/>
                </w:rPr>
                <w:t>16.23</w:t>
              </w:r>
            </w:moveFrom>
          </w:p>
        </w:tc>
        <w:tc>
          <w:tcPr>
            <w:tcW w:w="1337" w:type="dxa"/>
            <w:tcBorders>
              <w:bottom w:val="single" w:sz="12" w:space="0" w:color="000000" w:themeColor="text1"/>
            </w:tcBorders>
          </w:tcPr>
          <w:p w14:paraId="68588E6C" w14:textId="65D7D6C0" w:rsidR="00D61588" w:rsidRPr="00B44B64" w:rsidDel="0079779B" w:rsidRDefault="00D61588" w:rsidP="007C5F60">
            <w:pPr>
              <w:jc w:val="right"/>
              <w:rPr>
                <w:moveFrom w:id="997" w:author="dugalh" w:date="2018-07-30T15:52:00Z"/>
                <w:sz w:val="16"/>
                <w:szCs w:val="16"/>
              </w:rPr>
            </w:pPr>
            <w:moveFrom w:id="998" w:author="dugalh" w:date="2018-07-30T15:52:00Z">
              <w:r w:rsidRPr="00B44B64" w:rsidDel="0079779B">
                <w:rPr>
                  <w:sz w:val="16"/>
                  <w:szCs w:val="16"/>
                </w:rPr>
                <w:t>8.97</w:t>
              </w:r>
            </w:moveFrom>
          </w:p>
        </w:tc>
        <w:tc>
          <w:tcPr>
            <w:tcW w:w="1337" w:type="dxa"/>
            <w:tcBorders>
              <w:bottom w:val="single" w:sz="12" w:space="0" w:color="000000" w:themeColor="text1"/>
            </w:tcBorders>
          </w:tcPr>
          <w:p w14:paraId="285CAA64" w14:textId="24566AA1" w:rsidR="00D61588" w:rsidRPr="00B44B64" w:rsidDel="0079779B" w:rsidRDefault="00D61588" w:rsidP="007C5F60">
            <w:pPr>
              <w:jc w:val="right"/>
              <w:rPr>
                <w:moveFrom w:id="999" w:author="dugalh" w:date="2018-07-30T15:52:00Z"/>
                <w:sz w:val="16"/>
                <w:szCs w:val="16"/>
              </w:rPr>
            </w:pPr>
            <w:moveFrom w:id="1000" w:author="dugalh" w:date="2018-07-30T15:52:00Z">
              <w:r w:rsidRPr="00B44B64" w:rsidDel="0079779B">
                <w:rPr>
                  <w:sz w:val="16"/>
                  <w:szCs w:val="16"/>
                </w:rPr>
                <w:t>86.97 / 98.23</w:t>
              </w:r>
            </w:moveFrom>
          </w:p>
        </w:tc>
        <w:tc>
          <w:tcPr>
            <w:tcW w:w="1337" w:type="dxa"/>
            <w:tcBorders>
              <w:bottom w:val="single" w:sz="12" w:space="0" w:color="000000" w:themeColor="text1"/>
            </w:tcBorders>
          </w:tcPr>
          <w:p w14:paraId="06017A0D" w14:textId="22456507" w:rsidR="00D61588" w:rsidRPr="00B44B64" w:rsidDel="0079779B" w:rsidRDefault="00D61588" w:rsidP="007C5F60">
            <w:pPr>
              <w:jc w:val="right"/>
              <w:rPr>
                <w:moveFrom w:id="1001" w:author="dugalh" w:date="2018-07-30T15:52:00Z"/>
                <w:sz w:val="16"/>
                <w:szCs w:val="16"/>
              </w:rPr>
            </w:pPr>
            <w:moveFrom w:id="1002" w:author="dugalh" w:date="2018-07-30T15:52:00Z">
              <w:r w:rsidRPr="00B44B64" w:rsidDel="0079779B">
                <w:rPr>
                  <w:sz w:val="16"/>
                  <w:szCs w:val="16"/>
                </w:rPr>
                <w:t xml:space="preserve">98.66 / 83.40 </w:t>
              </w:r>
            </w:moveFrom>
          </w:p>
        </w:tc>
        <w:tc>
          <w:tcPr>
            <w:tcW w:w="1227" w:type="dxa"/>
            <w:tcBorders>
              <w:bottom w:val="single" w:sz="12" w:space="0" w:color="000000" w:themeColor="text1"/>
            </w:tcBorders>
          </w:tcPr>
          <w:p w14:paraId="01B3EF49" w14:textId="5B417C68" w:rsidR="00D61588" w:rsidRPr="00B44B64" w:rsidDel="0079779B" w:rsidRDefault="00D61588" w:rsidP="007C5F60">
            <w:pPr>
              <w:jc w:val="right"/>
              <w:rPr>
                <w:moveFrom w:id="1003" w:author="dugalh" w:date="2018-07-30T15:52:00Z"/>
                <w:sz w:val="16"/>
                <w:szCs w:val="16"/>
              </w:rPr>
            </w:pPr>
            <w:moveFrom w:id="1004" w:author="dugalh" w:date="2018-07-30T15:52:00Z">
              <w:r w:rsidRPr="00B44B64" w:rsidDel="0079779B">
                <w:rPr>
                  <w:sz w:val="16"/>
                  <w:szCs w:val="16"/>
                </w:rPr>
                <w:t>0.83</w:t>
              </w:r>
            </w:moveFrom>
          </w:p>
        </w:tc>
        <w:tc>
          <w:tcPr>
            <w:tcW w:w="1447" w:type="dxa"/>
            <w:tcBorders>
              <w:bottom w:val="single" w:sz="12" w:space="0" w:color="000000" w:themeColor="text1"/>
            </w:tcBorders>
          </w:tcPr>
          <w:p w14:paraId="6EEF7D96" w14:textId="7A4E8AD4" w:rsidR="00D61588" w:rsidRPr="00B44B64" w:rsidDel="0079779B" w:rsidRDefault="00D61588" w:rsidP="007C5F60">
            <w:pPr>
              <w:jc w:val="right"/>
              <w:rPr>
                <w:moveFrom w:id="1005" w:author="dugalh" w:date="2018-07-30T15:52:00Z"/>
                <w:sz w:val="16"/>
                <w:szCs w:val="16"/>
              </w:rPr>
            </w:pPr>
            <w:moveFrom w:id="1006" w:author="dugalh" w:date="2018-07-30T15:52:00Z">
              <w:r w:rsidRPr="00B44B64" w:rsidDel="0079779B">
                <w:rPr>
                  <w:sz w:val="16"/>
                  <w:szCs w:val="16"/>
                </w:rPr>
                <w:t>8.08 (8.35)</w:t>
              </w:r>
            </w:moveFrom>
          </w:p>
        </w:tc>
      </w:tr>
    </w:tbl>
    <w:p w14:paraId="6628BB8B" w14:textId="69AEDC56" w:rsidR="00D61588" w:rsidRPr="00B44B64" w:rsidDel="0079779B" w:rsidRDefault="00D61588" w:rsidP="00D61588">
      <w:pPr>
        <w:rPr>
          <w:moveFrom w:id="1007" w:author="dugalh" w:date="2018-07-30T15:52:00Z"/>
          <w:rFonts w:ascii="Arial" w:hAnsi="Arial" w:cs="Arial"/>
          <w:sz w:val="16"/>
          <w:szCs w:val="16"/>
        </w:rPr>
      </w:pPr>
      <w:moveFrom w:id="1008" w:author="dugalh" w:date="2018-07-30T15:52:00Z">
        <w:r w:rsidRPr="00B44B64" w:rsidDel="0079779B">
          <w:rPr>
            <w:rFonts w:ascii="Arial" w:hAnsi="Arial" w:cs="Arial"/>
            <w:sz w:val="16"/>
            <w:szCs w:val="16"/>
            <w:vertAlign w:val="superscript"/>
          </w:rPr>
          <w:t>a</w:t>
        </w:r>
        <w:r w:rsidRPr="00B44B64" w:rsidDel="0079779B">
          <w:rPr>
            <w:rFonts w:ascii="Arial" w:hAnsi="Arial" w:cs="Arial"/>
            <w:sz w:val="16"/>
            <w:szCs w:val="16"/>
          </w:rPr>
          <w:t xml:space="preserve"> CA = Consumer’s</w:t>
        </w:r>
        <w:r w:rsidR="009109C9" w:rsidDel="0079779B">
          <w:rPr>
            <w:rFonts w:ascii="Arial" w:hAnsi="Arial" w:cs="Arial"/>
            <w:sz w:val="16"/>
            <w:szCs w:val="16"/>
          </w:rPr>
          <w:t xml:space="preserve"> accuracy (%), PA = Producer’s a</w:t>
        </w:r>
        <w:r w:rsidRPr="00B44B64" w:rsidDel="0079779B">
          <w:rPr>
            <w:rFonts w:ascii="Arial" w:hAnsi="Arial" w:cs="Arial"/>
            <w:sz w:val="16"/>
            <w:szCs w:val="16"/>
          </w:rPr>
          <w:t xml:space="preserve">ccuracy (%), Bg = Background, Sb = </w:t>
        </w:r>
        <w:r w:rsidR="0084644E" w:rsidRPr="00B44B64" w:rsidDel="0079779B">
          <w:rPr>
            <w:rFonts w:ascii="Arial" w:hAnsi="Arial" w:cs="Arial"/>
            <w:sz w:val="16"/>
            <w:szCs w:val="16"/>
          </w:rPr>
          <w:t>Spekboom</w:t>
        </w:r>
        <w:r w:rsidR="009109C9" w:rsidDel="0079779B">
          <w:rPr>
            <w:rFonts w:ascii="Arial" w:hAnsi="Arial" w:cs="Arial"/>
            <w:sz w:val="16"/>
            <w:szCs w:val="16"/>
          </w:rPr>
          <w:t xml:space="preserve"> , MAE = Mean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r w:rsidR="009109C9" w:rsidDel="0079779B">
          <w:rPr>
            <w:rFonts w:ascii="Arial" w:hAnsi="Arial" w:cs="Arial"/>
            <w:sz w:val="16"/>
            <w:szCs w:val="16"/>
          </w:rPr>
          <w:t>), SAE = Standard deviation of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errors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moveFrom>
    </w:p>
    <w:moveFromRangeEnd w:id="921"/>
    <w:p w14:paraId="7C463875" w14:textId="77777777" w:rsidR="003C7A4E" w:rsidRDefault="003C7A4E" w:rsidP="005F4C65">
      <w:pPr>
        <w:spacing w:line="360" w:lineRule="auto"/>
        <w:jc w:val="both"/>
        <w:rPr>
          <w:ins w:id="1009" w:author="dugalh" w:date="2018-07-30T15:52:00Z"/>
        </w:rPr>
      </w:pPr>
    </w:p>
    <w:p w14:paraId="65B273DE" w14:textId="77777777" w:rsidR="0079779B" w:rsidRPr="00B44B64" w:rsidRDefault="0079779B" w:rsidP="0079779B">
      <w:pPr>
        <w:pStyle w:val="1Tablecaption"/>
        <w:rPr>
          <w:moveTo w:id="1010" w:author="dugalh" w:date="2018-07-30T15:52:00Z"/>
        </w:rPr>
      </w:pPr>
      <w:bookmarkStart w:id="1011" w:name="_Ref521583938"/>
      <w:moveToRangeStart w:id="1012" w:author="dugalh" w:date="2018-07-30T15:52:00Z" w:name="move520729266"/>
      <w:moveTo w:id="1013" w:author="dugalh" w:date="2018-07-30T15:52:00Z">
        <w:r w:rsidRPr="00BC6A85">
          <w:rPr>
            <w:b/>
          </w:rPr>
          <w:t xml:space="preserve">Table </w:t>
        </w:r>
        <w:r w:rsidRPr="00FC4F24">
          <w:rPr>
            <w:b/>
          </w:rPr>
          <w:fldChar w:fldCharType="begin"/>
        </w:r>
        <w:r w:rsidRPr="00BC6A85">
          <w:rPr>
            <w:b/>
          </w:rPr>
          <w:instrText xml:space="preserve"> SEQ Table \* ARABIC </w:instrText>
        </w:r>
        <w:r w:rsidRPr="00FC4F24">
          <w:rPr>
            <w:b/>
          </w:rPr>
          <w:fldChar w:fldCharType="separate"/>
        </w:r>
      </w:moveTo>
      <w:r w:rsidR="00AD4274">
        <w:rPr>
          <w:b/>
          <w:noProof/>
        </w:rPr>
        <w:t>7</w:t>
      </w:r>
      <w:moveTo w:id="1014" w:author="dugalh" w:date="2018-07-30T15:52:00Z">
        <w:r w:rsidRPr="00FC4F24">
          <w:rPr>
            <w:b/>
          </w:rPr>
          <w:fldChar w:fldCharType="end"/>
        </w:r>
        <w:bookmarkEnd w:id="1011"/>
        <w:r w:rsidRPr="00B44B64">
          <w:t xml:space="preserve">   Classifier performance comparison</w:t>
        </w:r>
      </w:moveTo>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moveTo w:id="1015" w:author="dugalh" w:date="2018-07-30T15:52:00Z"/>
                <w:rFonts w:cs="Arial"/>
                <w:sz w:val="16"/>
                <w:szCs w:val="16"/>
              </w:rPr>
            </w:pPr>
            <w:moveTo w:id="1016" w:author="dugalh" w:date="2018-07-30T15:52:00Z">
              <w:r w:rsidRPr="008B691C">
                <w:rPr>
                  <w:rFonts w:cs="Arial"/>
                  <w:sz w:val="16"/>
                  <w:szCs w:val="16"/>
                </w:rPr>
                <w:t>Classifier</w:t>
              </w:r>
            </w:moveTo>
          </w:p>
        </w:tc>
        <w:tc>
          <w:tcPr>
            <w:tcW w:w="1080" w:type="dxa"/>
          </w:tcPr>
          <w:p w14:paraId="3D8D8213" w14:textId="61F7A2C0" w:rsidR="0079779B" w:rsidRPr="00955429" w:rsidRDefault="0079779B" w:rsidP="008F3AD0">
            <w:pPr>
              <w:spacing w:before="40" w:after="40" w:line="276" w:lineRule="auto"/>
              <w:jc w:val="center"/>
              <w:rPr>
                <w:moveTo w:id="1017" w:author="dugalh" w:date="2018-07-30T15:52:00Z"/>
                <w:rFonts w:cs="Arial"/>
                <w:sz w:val="16"/>
                <w:szCs w:val="16"/>
              </w:rPr>
            </w:pPr>
            <w:moveTo w:id="1018" w:author="dugalh" w:date="2018-07-30T15:52:00Z">
              <w:r w:rsidRPr="008B691C">
                <w:rPr>
                  <w:rFonts w:cs="Arial"/>
                  <w:sz w:val="16"/>
                  <w:szCs w:val="16"/>
                </w:rPr>
                <w:t>3 Class Error</w:t>
              </w:r>
              <w:r w:rsidRPr="00955429">
                <w:rPr>
                  <w:rFonts w:cs="Arial"/>
                  <w:sz w:val="16"/>
                  <w:szCs w:val="16"/>
                </w:rPr>
                <w:t xml:space="preserve"> (%)</w:t>
              </w:r>
            </w:moveTo>
            <w:ins w:id="1019" w:author="dugalh" w:date="2018-07-30T15:58:00Z">
              <w:r w:rsidRPr="00955429">
                <w:rPr>
                  <w:rFonts w:cs="Arial"/>
                  <w:sz w:val="16"/>
                  <w:szCs w:val="16"/>
                  <w:vertAlign w:val="superscript"/>
                </w:rPr>
                <w:t>a</w:t>
              </w:r>
            </w:ins>
          </w:p>
        </w:tc>
        <w:tc>
          <w:tcPr>
            <w:tcW w:w="1080" w:type="dxa"/>
          </w:tcPr>
          <w:p w14:paraId="78C3F248" w14:textId="3A53CAA4" w:rsidR="0079779B" w:rsidRPr="00955429" w:rsidRDefault="0079779B" w:rsidP="008F3AD0">
            <w:pPr>
              <w:spacing w:before="40" w:after="40" w:line="276" w:lineRule="auto"/>
              <w:jc w:val="center"/>
              <w:rPr>
                <w:moveTo w:id="1020" w:author="dugalh" w:date="2018-07-30T15:52:00Z"/>
                <w:rFonts w:cs="Arial"/>
                <w:sz w:val="16"/>
                <w:szCs w:val="16"/>
              </w:rPr>
            </w:pPr>
            <w:moveTo w:id="1021" w:author="dugalh" w:date="2018-07-30T15:52:00Z">
              <w:r w:rsidRPr="00955429">
                <w:rPr>
                  <w:rFonts w:cs="Arial"/>
                  <w:sz w:val="16"/>
                  <w:szCs w:val="16"/>
                </w:rPr>
                <w:t>2 Class Error (%)</w:t>
              </w:r>
            </w:moveTo>
            <w:ins w:id="1022" w:author="dugalh" w:date="2018-07-30T15:58:00Z">
              <w:r w:rsidRPr="00955429">
                <w:rPr>
                  <w:rFonts w:cs="Arial"/>
                  <w:sz w:val="16"/>
                  <w:szCs w:val="16"/>
                  <w:vertAlign w:val="superscript"/>
                </w:rPr>
                <w:t>a</w:t>
              </w:r>
            </w:ins>
          </w:p>
        </w:tc>
        <w:tc>
          <w:tcPr>
            <w:tcW w:w="2070" w:type="dxa"/>
          </w:tcPr>
          <w:p w14:paraId="1032BD21" w14:textId="77777777" w:rsidR="0079779B" w:rsidRPr="00FA0CF9" w:rsidRDefault="0079779B" w:rsidP="008F3AD0">
            <w:pPr>
              <w:spacing w:before="40" w:after="40" w:line="276" w:lineRule="auto"/>
              <w:jc w:val="center"/>
              <w:rPr>
                <w:moveTo w:id="1023" w:author="dugalh" w:date="2018-07-30T15:52:00Z"/>
                <w:rFonts w:cs="Arial"/>
                <w:sz w:val="16"/>
                <w:szCs w:val="16"/>
                <w:vertAlign w:val="superscript"/>
              </w:rPr>
            </w:pPr>
            <w:moveTo w:id="1024" w:author="dugalh" w:date="2018-07-30T15:52:00Z">
              <w:r w:rsidRPr="00FA0CF9">
                <w:rPr>
                  <w:rFonts w:cs="Arial"/>
                  <w:sz w:val="16"/>
                  <w:szCs w:val="16"/>
                </w:rPr>
                <w:t>CA (Bg / Sb)</w:t>
              </w:r>
              <w:r w:rsidRPr="00FA0CF9">
                <w:rPr>
                  <w:rFonts w:cs="Arial"/>
                  <w:sz w:val="16"/>
                  <w:szCs w:val="16"/>
                  <w:vertAlign w:val="superscript"/>
                </w:rPr>
                <w:t>a</w:t>
              </w:r>
            </w:moveTo>
          </w:p>
        </w:tc>
        <w:tc>
          <w:tcPr>
            <w:tcW w:w="2070" w:type="dxa"/>
          </w:tcPr>
          <w:p w14:paraId="058E4FF7" w14:textId="77777777" w:rsidR="0079779B" w:rsidRPr="00FA0CF9" w:rsidRDefault="0079779B" w:rsidP="008F3AD0">
            <w:pPr>
              <w:spacing w:before="40" w:after="40" w:line="276" w:lineRule="auto"/>
              <w:jc w:val="center"/>
              <w:rPr>
                <w:moveTo w:id="1025" w:author="dugalh" w:date="2018-07-30T15:52:00Z"/>
                <w:rFonts w:cs="Arial"/>
                <w:sz w:val="16"/>
                <w:szCs w:val="16"/>
                <w:vertAlign w:val="superscript"/>
              </w:rPr>
            </w:pPr>
            <w:moveTo w:id="1026" w:author="dugalh" w:date="2018-07-30T15:52:00Z">
              <w:r w:rsidRPr="00FA0CF9">
                <w:rPr>
                  <w:rFonts w:cs="Arial"/>
                  <w:sz w:val="16"/>
                  <w:szCs w:val="16"/>
                </w:rPr>
                <w:t>PA (Bg / Sb)</w:t>
              </w:r>
              <w:r w:rsidRPr="00FA0CF9">
                <w:rPr>
                  <w:rFonts w:cs="Arial"/>
                  <w:sz w:val="16"/>
                  <w:szCs w:val="16"/>
                  <w:vertAlign w:val="superscript"/>
                </w:rPr>
                <w:t>a</w:t>
              </w:r>
            </w:moveTo>
          </w:p>
        </w:tc>
        <w:tc>
          <w:tcPr>
            <w:tcW w:w="1170" w:type="dxa"/>
          </w:tcPr>
          <w:p w14:paraId="3F9E7A51" w14:textId="590F6263" w:rsidR="0079779B" w:rsidRPr="008B691C" w:rsidRDefault="0079779B" w:rsidP="008F3AD0">
            <w:pPr>
              <w:spacing w:before="40" w:after="40" w:line="276" w:lineRule="auto"/>
              <w:jc w:val="center"/>
              <w:rPr>
                <w:moveTo w:id="1027" w:author="dugalh" w:date="2018-07-30T15:52:00Z"/>
                <w:rFonts w:cs="Arial"/>
                <w:sz w:val="16"/>
                <w:szCs w:val="16"/>
              </w:rPr>
            </w:pPr>
            <w:moveTo w:id="1028" w:author="dugalh" w:date="2018-07-30T15:52:00Z">
              <w:r w:rsidRPr="00FA0CF9">
                <w:rPr>
                  <w:rFonts w:cs="Arial"/>
                  <w:sz w:val="16"/>
                  <w:szCs w:val="16"/>
                </w:rPr>
                <w:t>Kappa</w:t>
              </w:r>
            </w:moveTo>
            <w:ins w:id="1029" w:author="dugalh" w:date="2018-07-30T23:04:00Z">
              <w:r w:rsidR="00251313" w:rsidRPr="00710738">
                <w:rPr>
                  <w:rFonts w:cs="Arial"/>
                  <w:sz w:val="16"/>
                  <w:szCs w:val="16"/>
                  <w:vertAlign w:val="superscript"/>
                </w:rPr>
                <w:t xml:space="preserve"> a</w:t>
              </w:r>
            </w:ins>
          </w:p>
        </w:tc>
        <w:tc>
          <w:tcPr>
            <w:tcW w:w="987" w:type="dxa"/>
          </w:tcPr>
          <w:p w14:paraId="3DC7491F" w14:textId="77777777" w:rsidR="0079779B" w:rsidRPr="00955429" w:rsidRDefault="0079779B" w:rsidP="008F3AD0">
            <w:pPr>
              <w:spacing w:before="40" w:after="40" w:line="276" w:lineRule="auto"/>
              <w:jc w:val="center"/>
              <w:rPr>
                <w:moveTo w:id="1030" w:author="dugalh" w:date="2018-07-30T15:52:00Z"/>
                <w:rFonts w:cs="Arial"/>
                <w:sz w:val="16"/>
                <w:szCs w:val="16"/>
              </w:rPr>
            </w:pPr>
            <w:moveTo w:id="1031" w:author="dugalh" w:date="2018-07-30T15:52:00Z">
              <w:r w:rsidRPr="008B691C">
                <w:rPr>
                  <w:rFonts w:cs="Arial"/>
                  <w:sz w:val="16"/>
                  <w:szCs w:val="16"/>
                </w:rPr>
                <w:t>MAE (SAE)</w:t>
              </w:r>
              <w:r w:rsidRPr="00955429">
                <w:rPr>
                  <w:rFonts w:cs="Arial"/>
                  <w:sz w:val="16"/>
                  <w:szCs w:val="16"/>
                  <w:vertAlign w:val="superscript"/>
                </w:rPr>
                <w:t>a</w:t>
              </w:r>
            </w:moveTo>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moveTo w:id="1032" w:author="dugalh" w:date="2018-07-30T15:52:00Z"/>
                <w:sz w:val="16"/>
                <w:szCs w:val="16"/>
              </w:rPr>
            </w:pPr>
            <w:moveTo w:id="1033" w:author="dugalh" w:date="2018-07-30T15:52:00Z">
              <w:r w:rsidRPr="008B691C">
                <w:rPr>
                  <w:sz w:val="16"/>
                  <w:szCs w:val="16"/>
                </w:rPr>
                <w:t>Decision tree</w:t>
              </w:r>
            </w:moveTo>
          </w:p>
        </w:tc>
        <w:tc>
          <w:tcPr>
            <w:tcW w:w="1080" w:type="dxa"/>
          </w:tcPr>
          <w:p w14:paraId="3799374D" w14:textId="4F683B3D" w:rsidR="0079779B" w:rsidRPr="00955429" w:rsidRDefault="00053CE5" w:rsidP="008F3AD0">
            <w:pPr>
              <w:jc w:val="right"/>
              <w:rPr>
                <w:moveTo w:id="1034" w:author="dugalh" w:date="2018-07-30T15:52:00Z"/>
                <w:sz w:val="16"/>
                <w:szCs w:val="16"/>
              </w:rPr>
            </w:pPr>
            <w:ins w:id="1035" w:author="dugalh" w:date="2018-07-30T18:15:00Z">
              <w:r w:rsidRPr="00955429">
                <w:rPr>
                  <w:sz w:val="16"/>
                  <w:szCs w:val="16"/>
                </w:rPr>
                <w:t>9.49 ± 0.47</w:t>
              </w:r>
            </w:ins>
          </w:p>
        </w:tc>
        <w:tc>
          <w:tcPr>
            <w:tcW w:w="1080" w:type="dxa"/>
          </w:tcPr>
          <w:p w14:paraId="0BEB64F6" w14:textId="14BE7AA5" w:rsidR="0079779B" w:rsidRPr="00955429" w:rsidRDefault="00053CE5" w:rsidP="008F3AD0">
            <w:pPr>
              <w:jc w:val="right"/>
              <w:rPr>
                <w:moveTo w:id="1036" w:author="dugalh" w:date="2018-07-30T15:52:00Z"/>
                <w:sz w:val="16"/>
                <w:szCs w:val="16"/>
              </w:rPr>
            </w:pPr>
            <w:ins w:id="1037" w:author="dugalh" w:date="2018-07-30T18:15:00Z">
              <w:r w:rsidRPr="00955429">
                <w:rPr>
                  <w:sz w:val="16"/>
                  <w:szCs w:val="16"/>
                </w:rPr>
                <w:t>3.59 ± 0.31</w:t>
              </w:r>
            </w:ins>
          </w:p>
        </w:tc>
        <w:tc>
          <w:tcPr>
            <w:tcW w:w="2070" w:type="dxa"/>
          </w:tcPr>
          <w:p w14:paraId="608CD8A1" w14:textId="28BE4318" w:rsidR="0079779B" w:rsidRPr="00955429" w:rsidRDefault="00053CE5" w:rsidP="008D133C">
            <w:pPr>
              <w:jc w:val="right"/>
              <w:rPr>
                <w:moveTo w:id="1038" w:author="dugalh" w:date="2018-07-30T15:52:00Z"/>
                <w:sz w:val="16"/>
                <w:szCs w:val="16"/>
              </w:rPr>
            </w:pPr>
            <w:ins w:id="1039" w:author="dugalh" w:date="2018-07-30T18:15:00Z">
              <w:r w:rsidRPr="00955429">
                <w:rPr>
                  <w:sz w:val="16"/>
                  <w:szCs w:val="16"/>
                </w:rPr>
                <w:t>95.26 ± 0.44 / 98.05 ± 0.37</w:t>
              </w:r>
            </w:ins>
          </w:p>
        </w:tc>
        <w:tc>
          <w:tcPr>
            <w:tcW w:w="2070" w:type="dxa"/>
          </w:tcPr>
          <w:p w14:paraId="165F7939" w14:textId="1F4DC7A1" w:rsidR="0079779B" w:rsidRPr="00955429" w:rsidRDefault="00053CE5" w:rsidP="008F3AD0">
            <w:pPr>
              <w:jc w:val="right"/>
              <w:rPr>
                <w:moveTo w:id="1040" w:author="dugalh" w:date="2018-07-30T15:52:00Z"/>
                <w:sz w:val="16"/>
                <w:szCs w:val="16"/>
              </w:rPr>
            </w:pPr>
            <w:ins w:id="1041" w:author="dugalh" w:date="2018-07-30T18:15:00Z">
              <w:r w:rsidRPr="00955429">
                <w:rPr>
                  <w:sz w:val="16"/>
                  <w:szCs w:val="16"/>
                </w:rPr>
                <w:t>98.32 ± 0.32 / 94.50 ± 0.53</w:t>
              </w:r>
            </w:ins>
          </w:p>
        </w:tc>
        <w:tc>
          <w:tcPr>
            <w:tcW w:w="1170" w:type="dxa"/>
          </w:tcPr>
          <w:p w14:paraId="67BA464A" w14:textId="5E4E8D6E" w:rsidR="0079779B" w:rsidRPr="00FA0CF9" w:rsidRDefault="003B3A39" w:rsidP="008F3AD0">
            <w:pPr>
              <w:jc w:val="right"/>
              <w:rPr>
                <w:moveTo w:id="1042" w:author="dugalh" w:date="2018-07-30T15:52:00Z"/>
                <w:sz w:val="16"/>
                <w:szCs w:val="16"/>
              </w:rPr>
            </w:pPr>
            <w:ins w:id="1043" w:author="dugalh" w:date="2018-07-30T16:43:00Z">
              <w:r w:rsidRPr="00FA0CF9">
                <w:rPr>
                  <w:sz w:val="16"/>
                  <w:szCs w:val="16"/>
                </w:rPr>
                <w:t>0.930 ± 0.006</w:t>
              </w:r>
            </w:ins>
          </w:p>
        </w:tc>
        <w:tc>
          <w:tcPr>
            <w:tcW w:w="987" w:type="dxa"/>
          </w:tcPr>
          <w:p w14:paraId="702762C4" w14:textId="77777777" w:rsidR="0079779B" w:rsidRPr="00FA0CF9" w:rsidRDefault="0079779B" w:rsidP="008F3AD0">
            <w:pPr>
              <w:jc w:val="right"/>
              <w:rPr>
                <w:moveTo w:id="1044" w:author="dugalh" w:date="2018-07-30T15:52:00Z"/>
                <w:sz w:val="16"/>
                <w:szCs w:val="16"/>
              </w:rPr>
            </w:pPr>
            <w:moveTo w:id="1045" w:author="dugalh" w:date="2018-07-30T15:52:00Z">
              <w:r w:rsidRPr="00FA0CF9">
                <w:rPr>
                  <w:sz w:val="16"/>
                  <w:szCs w:val="16"/>
                </w:rPr>
                <w:t>5.85 (4.65)</w:t>
              </w:r>
            </w:moveTo>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moveTo w:id="1046" w:author="dugalh" w:date="2018-07-30T15:52:00Z"/>
                <w:sz w:val="16"/>
                <w:szCs w:val="16"/>
              </w:rPr>
            </w:pPr>
            <w:moveTo w:id="1047" w:author="dugalh" w:date="2018-07-30T15:52:00Z">
              <w:r w:rsidRPr="008B691C">
                <w:rPr>
                  <w:sz w:val="16"/>
                  <w:szCs w:val="16"/>
                </w:rPr>
                <w:t>Random forest</w:t>
              </w:r>
            </w:moveTo>
          </w:p>
        </w:tc>
        <w:tc>
          <w:tcPr>
            <w:tcW w:w="1080" w:type="dxa"/>
          </w:tcPr>
          <w:p w14:paraId="3986882A" w14:textId="4A118092" w:rsidR="0079779B" w:rsidRPr="00955429" w:rsidRDefault="008D133C" w:rsidP="008F3AD0">
            <w:pPr>
              <w:jc w:val="right"/>
              <w:rPr>
                <w:moveTo w:id="1048" w:author="dugalh" w:date="2018-07-30T15:52:00Z"/>
                <w:sz w:val="16"/>
                <w:szCs w:val="16"/>
              </w:rPr>
            </w:pPr>
            <w:ins w:id="1049" w:author="dugalh" w:date="2018-07-30T18:06:00Z">
              <w:r w:rsidRPr="00955429">
                <w:rPr>
                  <w:sz w:val="16"/>
                  <w:szCs w:val="16"/>
                </w:rPr>
                <w:t>9.15 ± 0.95</w:t>
              </w:r>
            </w:ins>
          </w:p>
        </w:tc>
        <w:tc>
          <w:tcPr>
            <w:tcW w:w="1080" w:type="dxa"/>
          </w:tcPr>
          <w:p w14:paraId="792280A8" w14:textId="5F698CF2" w:rsidR="0079779B" w:rsidRPr="00955429" w:rsidRDefault="008D133C" w:rsidP="008F3AD0">
            <w:pPr>
              <w:jc w:val="right"/>
              <w:rPr>
                <w:moveTo w:id="1050" w:author="dugalh" w:date="2018-07-30T15:52:00Z"/>
                <w:sz w:val="16"/>
                <w:szCs w:val="16"/>
              </w:rPr>
            </w:pPr>
            <w:ins w:id="1051" w:author="dugalh" w:date="2018-07-30T18:05:00Z">
              <w:r w:rsidRPr="00955429">
                <w:rPr>
                  <w:sz w:val="16"/>
                  <w:szCs w:val="16"/>
                </w:rPr>
                <w:t>2.69 ± 0.23</w:t>
              </w:r>
            </w:ins>
          </w:p>
        </w:tc>
        <w:tc>
          <w:tcPr>
            <w:tcW w:w="2070" w:type="dxa"/>
          </w:tcPr>
          <w:p w14:paraId="3BAEAAB0" w14:textId="29B5D28D" w:rsidR="0079779B" w:rsidRPr="00955429" w:rsidRDefault="008D133C" w:rsidP="008F3AD0">
            <w:pPr>
              <w:jc w:val="right"/>
              <w:rPr>
                <w:moveTo w:id="1052" w:author="dugalh" w:date="2018-07-30T15:52:00Z"/>
                <w:sz w:val="16"/>
                <w:szCs w:val="16"/>
              </w:rPr>
            </w:pPr>
            <w:ins w:id="1053" w:author="dugalh" w:date="2018-07-30T18:06:00Z">
              <w:r w:rsidRPr="00955429">
                <w:rPr>
                  <w:sz w:val="16"/>
                  <w:szCs w:val="16"/>
                </w:rPr>
                <w:t>97.24 ± 0.25 / 97.45 ± 0.30</w:t>
              </w:r>
            </w:ins>
          </w:p>
        </w:tc>
        <w:tc>
          <w:tcPr>
            <w:tcW w:w="2070" w:type="dxa"/>
          </w:tcPr>
          <w:p w14:paraId="36D6ECF1" w14:textId="4235897C" w:rsidR="0079779B" w:rsidRPr="00955429" w:rsidRDefault="008D133C" w:rsidP="008F3AD0">
            <w:pPr>
              <w:jc w:val="right"/>
              <w:rPr>
                <w:moveTo w:id="1054" w:author="dugalh" w:date="2018-07-30T15:52:00Z"/>
                <w:sz w:val="16"/>
                <w:szCs w:val="16"/>
              </w:rPr>
            </w:pPr>
            <w:ins w:id="1055" w:author="dugalh" w:date="2018-07-30T18:06:00Z">
              <w:r w:rsidRPr="00955429">
                <w:rPr>
                  <w:sz w:val="16"/>
                  <w:szCs w:val="16"/>
                </w:rPr>
                <w:t>97.74 ± 0.27 / 96.89 ± 0.28</w:t>
              </w:r>
            </w:ins>
          </w:p>
        </w:tc>
        <w:tc>
          <w:tcPr>
            <w:tcW w:w="1170" w:type="dxa"/>
          </w:tcPr>
          <w:p w14:paraId="6E4CAC92" w14:textId="3BF58053" w:rsidR="0079779B" w:rsidRPr="00FA0CF9" w:rsidRDefault="008D133C" w:rsidP="008F3AD0">
            <w:pPr>
              <w:jc w:val="right"/>
              <w:rPr>
                <w:moveTo w:id="1056" w:author="dugalh" w:date="2018-07-30T15:52:00Z"/>
                <w:sz w:val="16"/>
                <w:szCs w:val="16"/>
              </w:rPr>
            </w:pPr>
            <w:ins w:id="1057" w:author="dugalh" w:date="2018-07-30T18:06:00Z">
              <w:r w:rsidRPr="00FA0CF9">
                <w:rPr>
                  <w:sz w:val="16"/>
                  <w:szCs w:val="16"/>
                </w:rPr>
                <w:t>0.947 ± 0.005</w:t>
              </w:r>
            </w:ins>
          </w:p>
        </w:tc>
        <w:tc>
          <w:tcPr>
            <w:tcW w:w="987" w:type="dxa"/>
          </w:tcPr>
          <w:p w14:paraId="0E8540C6" w14:textId="77777777" w:rsidR="0079779B" w:rsidRPr="00FA0CF9" w:rsidRDefault="0079779B" w:rsidP="008F3AD0">
            <w:pPr>
              <w:jc w:val="right"/>
              <w:rPr>
                <w:moveTo w:id="1058" w:author="dugalh" w:date="2018-07-30T15:52:00Z"/>
                <w:sz w:val="16"/>
                <w:szCs w:val="16"/>
              </w:rPr>
            </w:pPr>
            <w:moveTo w:id="1059" w:author="dugalh" w:date="2018-07-30T15:52:00Z">
              <w:r w:rsidRPr="00FA0CF9">
                <w:rPr>
                  <w:sz w:val="16"/>
                  <w:szCs w:val="16"/>
                </w:rPr>
                <w:t>7.09 (6.07)</w:t>
              </w:r>
            </w:moveTo>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moveTo w:id="1060" w:author="dugalh" w:date="2018-07-30T15:52:00Z"/>
                <w:sz w:val="16"/>
                <w:szCs w:val="16"/>
              </w:rPr>
            </w:pPr>
            <w:moveTo w:id="1061" w:author="dugalh" w:date="2018-07-30T15:52:00Z">
              <w:r w:rsidRPr="008B691C">
                <w:rPr>
                  <w:sz w:val="16"/>
                  <w:szCs w:val="16"/>
                </w:rPr>
                <w:t>kNN</w:t>
              </w:r>
            </w:moveTo>
          </w:p>
        </w:tc>
        <w:tc>
          <w:tcPr>
            <w:tcW w:w="1080" w:type="dxa"/>
          </w:tcPr>
          <w:p w14:paraId="1AB9DAA7" w14:textId="1C4B47E0" w:rsidR="0079779B" w:rsidRPr="008B691C" w:rsidRDefault="0067566A" w:rsidP="0067566A">
            <w:pPr>
              <w:jc w:val="right"/>
              <w:rPr>
                <w:moveTo w:id="1062" w:author="dugalh" w:date="2018-07-30T15:52:00Z"/>
                <w:sz w:val="16"/>
                <w:szCs w:val="16"/>
              </w:rPr>
            </w:pPr>
            <w:ins w:id="1063" w:author="dugalh" w:date="2018-07-30T17:32:00Z">
              <w:r w:rsidRPr="008B691C">
                <w:rPr>
                  <w:sz w:val="16"/>
                  <w:szCs w:val="16"/>
                </w:rPr>
                <w:t xml:space="preserve">10.28 </w:t>
              </w:r>
            </w:ins>
            <w:ins w:id="1064" w:author="dugalh" w:date="2018-07-30T17:31:00Z">
              <w:r w:rsidRPr="008B691C">
                <w:rPr>
                  <w:sz w:val="16"/>
                  <w:szCs w:val="16"/>
                </w:rPr>
                <w:t>±</w:t>
              </w:r>
            </w:ins>
            <w:ins w:id="1065" w:author="dugalh" w:date="2018-07-30T17:32:00Z">
              <w:r w:rsidRPr="008B691C">
                <w:rPr>
                  <w:sz w:val="16"/>
                  <w:szCs w:val="16"/>
                </w:rPr>
                <w:t xml:space="preserve"> 0.41</w:t>
              </w:r>
            </w:ins>
          </w:p>
        </w:tc>
        <w:tc>
          <w:tcPr>
            <w:tcW w:w="1080" w:type="dxa"/>
          </w:tcPr>
          <w:p w14:paraId="6706004C" w14:textId="0007C442" w:rsidR="0079779B" w:rsidRPr="00955429" w:rsidRDefault="0067566A" w:rsidP="008F3AD0">
            <w:pPr>
              <w:jc w:val="right"/>
              <w:rPr>
                <w:moveTo w:id="1066" w:author="dugalh" w:date="2018-07-30T15:52:00Z"/>
                <w:sz w:val="16"/>
                <w:szCs w:val="16"/>
              </w:rPr>
            </w:pPr>
            <w:ins w:id="1067" w:author="dugalh" w:date="2018-07-30T17:31:00Z">
              <w:r w:rsidRPr="00955429">
                <w:rPr>
                  <w:sz w:val="16"/>
                  <w:szCs w:val="16"/>
                </w:rPr>
                <w:t>1.70 ±</w:t>
              </w:r>
            </w:ins>
            <w:ins w:id="1068" w:author="dugalh" w:date="2018-07-30T17:32:00Z">
              <w:r w:rsidRPr="00955429">
                <w:rPr>
                  <w:sz w:val="16"/>
                  <w:szCs w:val="16"/>
                </w:rPr>
                <w:t xml:space="preserve"> 0.13</w:t>
              </w:r>
            </w:ins>
          </w:p>
        </w:tc>
        <w:tc>
          <w:tcPr>
            <w:tcW w:w="2070" w:type="dxa"/>
          </w:tcPr>
          <w:p w14:paraId="6C465652" w14:textId="6932DB98" w:rsidR="0079779B" w:rsidRPr="00D50D02" w:rsidRDefault="0067566A" w:rsidP="008F3AD0">
            <w:pPr>
              <w:jc w:val="right"/>
              <w:rPr>
                <w:moveTo w:id="1069" w:author="dugalh" w:date="2018-07-30T15:52:00Z"/>
                <w:sz w:val="16"/>
                <w:szCs w:val="16"/>
              </w:rPr>
            </w:pPr>
            <w:ins w:id="1070" w:author="dugalh" w:date="2018-07-30T17:34:00Z">
              <w:r w:rsidRPr="00955429">
                <w:rPr>
                  <w:sz w:val="16"/>
                  <w:szCs w:val="16"/>
                </w:rPr>
                <w:t xml:space="preserve">98.95 </w:t>
              </w:r>
            </w:ins>
            <w:ins w:id="1071" w:author="dugalh" w:date="2018-07-30T17:31:00Z">
              <w:r w:rsidRPr="00955429">
                <w:rPr>
                  <w:sz w:val="16"/>
                  <w:szCs w:val="16"/>
                </w:rPr>
                <w:t xml:space="preserve">± </w:t>
              </w:r>
            </w:ins>
            <w:ins w:id="1072" w:author="dugalh" w:date="2018-07-30T17:34:00Z">
              <w:r w:rsidRPr="00955429">
                <w:rPr>
                  <w:sz w:val="16"/>
                  <w:szCs w:val="16"/>
                </w:rPr>
                <w:t xml:space="preserve">0.18 </w:t>
              </w:r>
            </w:ins>
            <w:ins w:id="1073" w:author="dugalh" w:date="2018-07-30T17:31:00Z">
              <w:r w:rsidRPr="00955429">
                <w:rPr>
                  <w:sz w:val="16"/>
                  <w:szCs w:val="16"/>
                </w:rPr>
                <w:t xml:space="preserve">/ </w:t>
              </w:r>
            </w:ins>
            <w:ins w:id="1074" w:author="dugalh" w:date="2018-07-30T17:34:00Z">
              <w:r w:rsidRPr="00955429">
                <w:rPr>
                  <w:sz w:val="16"/>
                  <w:szCs w:val="16"/>
                </w:rPr>
                <w:t>97.52</w:t>
              </w:r>
            </w:ins>
            <w:ins w:id="1075" w:author="dugalh" w:date="2018-07-30T17:31:00Z">
              <w:r w:rsidRPr="00955429">
                <w:rPr>
                  <w:sz w:val="16"/>
                  <w:szCs w:val="16"/>
                </w:rPr>
                <w:t xml:space="preserve"> ±</w:t>
              </w:r>
            </w:ins>
            <w:ins w:id="1076" w:author="dugalh" w:date="2018-07-30T17:34:00Z">
              <w:r w:rsidRPr="00D50D02">
                <w:rPr>
                  <w:sz w:val="16"/>
                  <w:szCs w:val="16"/>
                </w:rPr>
                <w:t xml:space="preserve"> 0.25</w:t>
              </w:r>
            </w:ins>
          </w:p>
        </w:tc>
        <w:tc>
          <w:tcPr>
            <w:tcW w:w="2070" w:type="dxa"/>
          </w:tcPr>
          <w:p w14:paraId="616A8B83" w14:textId="3C6C93AB" w:rsidR="0079779B" w:rsidRPr="00FA0CF9" w:rsidRDefault="00253E58" w:rsidP="00253E58">
            <w:pPr>
              <w:jc w:val="right"/>
              <w:rPr>
                <w:moveTo w:id="1077" w:author="dugalh" w:date="2018-07-30T15:52:00Z"/>
                <w:sz w:val="16"/>
                <w:szCs w:val="16"/>
              </w:rPr>
            </w:pPr>
            <w:ins w:id="1078" w:author="dugalh" w:date="2018-07-30T17:35:00Z">
              <w:r w:rsidRPr="00FA0CF9">
                <w:rPr>
                  <w:sz w:val="16"/>
                  <w:szCs w:val="16"/>
                </w:rPr>
                <w:t xml:space="preserve">97.05 </w:t>
              </w:r>
            </w:ins>
            <w:ins w:id="1079" w:author="dugalh" w:date="2018-07-30T17:31:00Z">
              <w:r w:rsidR="0067566A" w:rsidRPr="00FA0CF9">
                <w:rPr>
                  <w:sz w:val="16"/>
                  <w:szCs w:val="16"/>
                </w:rPr>
                <w:t xml:space="preserve">± </w:t>
              </w:r>
            </w:ins>
            <w:ins w:id="1080" w:author="dugalh" w:date="2018-07-30T17:35:00Z">
              <w:r w:rsidRPr="00FA0CF9">
                <w:rPr>
                  <w:sz w:val="16"/>
                  <w:szCs w:val="16"/>
                </w:rPr>
                <w:t xml:space="preserve">0.42 </w:t>
              </w:r>
            </w:ins>
            <w:ins w:id="1081" w:author="dugalh" w:date="2018-07-30T17:31:00Z">
              <w:r w:rsidR="0067566A" w:rsidRPr="00FA0CF9">
                <w:rPr>
                  <w:sz w:val="16"/>
                  <w:szCs w:val="16"/>
                </w:rPr>
                <w:t xml:space="preserve">/ </w:t>
              </w:r>
            </w:ins>
            <w:ins w:id="1082" w:author="dugalh" w:date="2018-07-30T17:35:00Z">
              <w:r w:rsidRPr="00FA0CF9">
                <w:rPr>
                  <w:sz w:val="16"/>
                  <w:szCs w:val="16"/>
                </w:rPr>
                <w:t>98.8</w:t>
              </w:r>
            </w:ins>
            <w:ins w:id="1083" w:author="dugalh" w:date="2018-07-30T17:36:00Z">
              <w:r w:rsidRPr="00FA0CF9">
                <w:rPr>
                  <w:sz w:val="16"/>
                  <w:szCs w:val="16"/>
                </w:rPr>
                <w:t>4</w:t>
              </w:r>
            </w:ins>
            <w:ins w:id="1084" w:author="dugalh" w:date="2018-07-30T17:31:00Z">
              <w:r w:rsidR="0067566A" w:rsidRPr="00FA0CF9">
                <w:rPr>
                  <w:sz w:val="16"/>
                  <w:szCs w:val="16"/>
                </w:rPr>
                <w:t xml:space="preserve"> ±</w:t>
              </w:r>
            </w:ins>
            <w:ins w:id="1085" w:author="dugalh" w:date="2018-07-30T17:35:00Z">
              <w:r w:rsidRPr="00FA0CF9">
                <w:rPr>
                  <w:sz w:val="16"/>
                  <w:szCs w:val="16"/>
                </w:rPr>
                <w:t xml:space="preserve"> 0.20</w:t>
              </w:r>
            </w:ins>
          </w:p>
        </w:tc>
        <w:tc>
          <w:tcPr>
            <w:tcW w:w="1170" w:type="dxa"/>
          </w:tcPr>
          <w:p w14:paraId="4F770704" w14:textId="2752364B" w:rsidR="0079779B" w:rsidRPr="00BC6A85" w:rsidRDefault="00E94264" w:rsidP="008F3AD0">
            <w:pPr>
              <w:jc w:val="right"/>
              <w:rPr>
                <w:moveTo w:id="1086" w:author="dugalh" w:date="2018-07-30T15:52:00Z"/>
                <w:sz w:val="16"/>
                <w:szCs w:val="16"/>
              </w:rPr>
            </w:pPr>
            <w:ins w:id="1087" w:author="dugalh" w:date="2018-07-30T17:36:00Z">
              <w:r w:rsidRPr="00BC6A85">
                <w:rPr>
                  <w:sz w:val="16"/>
                  <w:szCs w:val="16"/>
                </w:rPr>
                <w:t xml:space="preserve">0.965 </w:t>
              </w:r>
            </w:ins>
            <w:ins w:id="1088" w:author="dugalh" w:date="2018-07-30T17:31:00Z">
              <w:r w:rsidR="0067566A" w:rsidRPr="00BC6A85">
                <w:rPr>
                  <w:sz w:val="16"/>
                  <w:szCs w:val="16"/>
                </w:rPr>
                <w:t>±</w:t>
              </w:r>
            </w:ins>
            <w:ins w:id="1089" w:author="dugalh" w:date="2018-07-30T17:36:00Z">
              <w:r w:rsidRPr="00BC6A85">
                <w:rPr>
                  <w:sz w:val="16"/>
                  <w:szCs w:val="16"/>
                </w:rPr>
                <w:t xml:space="preserve"> 0.002</w:t>
              </w:r>
            </w:ins>
          </w:p>
        </w:tc>
        <w:tc>
          <w:tcPr>
            <w:tcW w:w="987" w:type="dxa"/>
          </w:tcPr>
          <w:p w14:paraId="245509E8" w14:textId="77777777" w:rsidR="0079779B" w:rsidRPr="00BC6A85" w:rsidRDefault="0079779B" w:rsidP="008F3AD0">
            <w:pPr>
              <w:jc w:val="right"/>
              <w:rPr>
                <w:moveTo w:id="1090" w:author="dugalh" w:date="2018-07-30T15:52:00Z"/>
                <w:sz w:val="16"/>
                <w:szCs w:val="16"/>
              </w:rPr>
            </w:pPr>
            <w:moveTo w:id="1091" w:author="dugalh" w:date="2018-07-30T15:52:00Z">
              <w:r w:rsidRPr="00BC6A85">
                <w:rPr>
                  <w:sz w:val="16"/>
                  <w:szCs w:val="16"/>
                </w:rPr>
                <w:t>7.60 (6.20)</w:t>
              </w:r>
            </w:moveTo>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moveTo w:id="1092" w:author="dugalh" w:date="2018-07-30T15:52:00Z"/>
                <w:sz w:val="16"/>
                <w:szCs w:val="16"/>
              </w:rPr>
            </w:pPr>
            <w:moveTo w:id="1093" w:author="dugalh" w:date="2018-07-30T15:52:00Z">
              <w:r w:rsidRPr="008B691C">
                <w:rPr>
                  <w:sz w:val="16"/>
                  <w:szCs w:val="16"/>
                </w:rPr>
                <w:t>SVM</w:t>
              </w:r>
            </w:moveTo>
          </w:p>
        </w:tc>
        <w:tc>
          <w:tcPr>
            <w:tcW w:w="1080" w:type="dxa"/>
          </w:tcPr>
          <w:p w14:paraId="0D865A7F" w14:textId="3025FD45" w:rsidR="0079779B" w:rsidRPr="008B691C" w:rsidRDefault="008D133C" w:rsidP="008F3AD0">
            <w:pPr>
              <w:jc w:val="right"/>
              <w:rPr>
                <w:moveTo w:id="1094" w:author="dugalh" w:date="2018-07-30T15:52:00Z"/>
                <w:sz w:val="16"/>
                <w:szCs w:val="16"/>
              </w:rPr>
            </w:pPr>
            <w:ins w:id="1095" w:author="dugalh" w:date="2018-07-30T18:08:00Z">
              <w:r w:rsidRPr="008B691C">
                <w:rPr>
                  <w:sz w:val="16"/>
                  <w:szCs w:val="16"/>
                </w:rPr>
                <w:t>9.98 ± 1.51</w:t>
              </w:r>
            </w:ins>
          </w:p>
        </w:tc>
        <w:tc>
          <w:tcPr>
            <w:tcW w:w="1080" w:type="dxa"/>
          </w:tcPr>
          <w:p w14:paraId="764A7D1F" w14:textId="1E3AA0C9" w:rsidR="0079779B" w:rsidRPr="00955429" w:rsidRDefault="008D133C" w:rsidP="008F3AD0">
            <w:pPr>
              <w:jc w:val="right"/>
              <w:rPr>
                <w:moveTo w:id="1096" w:author="dugalh" w:date="2018-07-30T15:52:00Z"/>
                <w:sz w:val="16"/>
                <w:szCs w:val="16"/>
              </w:rPr>
            </w:pPr>
            <w:ins w:id="1097" w:author="dugalh" w:date="2018-07-30T18:08:00Z">
              <w:r w:rsidRPr="00955429">
                <w:rPr>
                  <w:sz w:val="16"/>
                  <w:szCs w:val="16"/>
                </w:rPr>
                <w:t>2.47 ± 1.95</w:t>
              </w:r>
            </w:ins>
          </w:p>
        </w:tc>
        <w:tc>
          <w:tcPr>
            <w:tcW w:w="2070" w:type="dxa"/>
          </w:tcPr>
          <w:p w14:paraId="22AEF6F0" w14:textId="22A5B53F" w:rsidR="0079779B" w:rsidRPr="00955429" w:rsidRDefault="008D133C" w:rsidP="008F3AD0">
            <w:pPr>
              <w:jc w:val="right"/>
              <w:rPr>
                <w:moveTo w:id="1098" w:author="dugalh" w:date="2018-07-30T15:52:00Z"/>
                <w:sz w:val="16"/>
                <w:szCs w:val="16"/>
              </w:rPr>
            </w:pPr>
            <w:ins w:id="1099" w:author="dugalh" w:date="2018-07-30T18:08:00Z">
              <w:r w:rsidRPr="00955429">
                <w:rPr>
                  <w:sz w:val="16"/>
                  <w:szCs w:val="16"/>
                </w:rPr>
                <w:t>98.90 ± 0.21 / 96.08 ± 3.85</w:t>
              </w:r>
            </w:ins>
          </w:p>
        </w:tc>
        <w:tc>
          <w:tcPr>
            <w:tcW w:w="2070" w:type="dxa"/>
          </w:tcPr>
          <w:p w14:paraId="2D442596" w14:textId="1A961985" w:rsidR="0079779B" w:rsidRPr="00955429" w:rsidRDefault="008D133C" w:rsidP="008F3AD0">
            <w:pPr>
              <w:jc w:val="right"/>
              <w:rPr>
                <w:moveTo w:id="1100" w:author="dugalh" w:date="2018-07-30T15:52:00Z"/>
                <w:sz w:val="16"/>
                <w:szCs w:val="16"/>
              </w:rPr>
            </w:pPr>
            <w:ins w:id="1101" w:author="dugalh" w:date="2018-07-30T18:08:00Z">
              <w:r w:rsidRPr="00955429">
                <w:rPr>
                  <w:sz w:val="16"/>
                  <w:szCs w:val="16"/>
                </w:rPr>
                <w:t>96.27 ± 3.90 / 98.80 ± 0.22</w:t>
              </w:r>
            </w:ins>
          </w:p>
        </w:tc>
        <w:tc>
          <w:tcPr>
            <w:tcW w:w="1170" w:type="dxa"/>
          </w:tcPr>
          <w:p w14:paraId="2A62C183" w14:textId="1BCA5F27" w:rsidR="0079779B" w:rsidRPr="00955429" w:rsidRDefault="008D133C" w:rsidP="008F3AD0">
            <w:pPr>
              <w:jc w:val="right"/>
              <w:rPr>
                <w:moveTo w:id="1102" w:author="dugalh" w:date="2018-07-30T15:52:00Z"/>
                <w:sz w:val="16"/>
                <w:szCs w:val="16"/>
              </w:rPr>
            </w:pPr>
            <w:ins w:id="1103" w:author="dugalh" w:date="2018-07-30T18:09:00Z">
              <w:r w:rsidRPr="00955429">
                <w:rPr>
                  <w:sz w:val="16"/>
                  <w:szCs w:val="16"/>
                </w:rPr>
                <w:t>0.949 ± 0.041</w:t>
              </w:r>
            </w:ins>
          </w:p>
        </w:tc>
        <w:tc>
          <w:tcPr>
            <w:tcW w:w="987" w:type="dxa"/>
          </w:tcPr>
          <w:p w14:paraId="29A68626" w14:textId="77777777" w:rsidR="0079779B" w:rsidRPr="00FA0CF9" w:rsidRDefault="0079779B" w:rsidP="008F3AD0">
            <w:pPr>
              <w:jc w:val="right"/>
              <w:rPr>
                <w:moveTo w:id="1104" w:author="dugalh" w:date="2018-07-30T15:52:00Z"/>
                <w:sz w:val="16"/>
                <w:szCs w:val="16"/>
              </w:rPr>
            </w:pPr>
            <w:moveTo w:id="1105" w:author="dugalh" w:date="2018-07-30T15:52:00Z">
              <w:r w:rsidRPr="00FA0CF9">
                <w:rPr>
                  <w:sz w:val="16"/>
                  <w:szCs w:val="16"/>
                </w:rPr>
                <w:t>7.99 (8.33)</w:t>
              </w:r>
            </w:moveTo>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moveTo w:id="1106" w:author="dugalh" w:date="2018-07-30T15:52:00Z"/>
                <w:sz w:val="16"/>
                <w:szCs w:val="16"/>
              </w:rPr>
            </w:pPr>
            <w:moveTo w:id="1107" w:author="dugalh" w:date="2018-07-30T15:52:00Z">
              <w:r w:rsidRPr="008B691C">
                <w:rPr>
                  <w:sz w:val="16"/>
                  <w:szCs w:val="16"/>
                </w:rPr>
                <w:t>Bayes normal</w:t>
              </w:r>
            </w:moveTo>
          </w:p>
        </w:tc>
        <w:tc>
          <w:tcPr>
            <w:tcW w:w="1080" w:type="dxa"/>
            <w:tcBorders>
              <w:bottom w:val="single" w:sz="12" w:space="0" w:color="000000" w:themeColor="text1"/>
            </w:tcBorders>
          </w:tcPr>
          <w:p w14:paraId="7371B458" w14:textId="3CA70F6F" w:rsidR="0079779B" w:rsidRPr="00955429" w:rsidRDefault="00FC09CF" w:rsidP="00FC09CF">
            <w:pPr>
              <w:jc w:val="right"/>
              <w:rPr>
                <w:moveTo w:id="1108" w:author="dugalh" w:date="2018-07-30T15:52:00Z"/>
                <w:sz w:val="16"/>
                <w:szCs w:val="16"/>
              </w:rPr>
            </w:pPr>
            <w:ins w:id="1109" w:author="dugalh" w:date="2018-07-30T17:48:00Z">
              <w:r w:rsidRPr="00955429">
                <w:rPr>
                  <w:sz w:val="16"/>
                  <w:szCs w:val="16"/>
                </w:rPr>
                <w:t>16.31 ± 0.86</w:t>
              </w:r>
            </w:ins>
          </w:p>
        </w:tc>
        <w:tc>
          <w:tcPr>
            <w:tcW w:w="1080" w:type="dxa"/>
            <w:tcBorders>
              <w:bottom w:val="single" w:sz="12" w:space="0" w:color="000000" w:themeColor="text1"/>
            </w:tcBorders>
          </w:tcPr>
          <w:p w14:paraId="6C209C56" w14:textId="6AF0A993" w:rsidR="0079779B" w:rsidRPr="00955429" w:rsidRDefault="00AF74C9" w:rsidP="008F3AD0">
            <w:pPr>
              <w:jc w:val="right"/>
              <w:rPr>
                <w:moveTo w:id="1110" w:author="dugalh" w:date="2018-07-30T15:52:00Z"/>
                <w:sz w:val="16"/>
                <w:szCs w:val="16"/>
              </w:rPr>
            </w:pPr>
            <w:ins w:id="1111" w:author="dugalh" w:date="2018-07-30T18:03:00Z">
              <w:r w:rsidRPr="00955429">
                <w:rPr>
                  <w:sz w:val="16"/>
                  <w:szCs w:val="16"/>
                </w:rPr>
                <w:t>9.03 ± 0.50</w:t>
              </w:r>
            </w:ins>
          </w:p>
        </w:tc>
        <w:tc>
          <w:tcPr>
            <w:tcW w:w="2070" w:type="dxa"/>
            <w:tcBorders>
              <w:bottom w:val="single" w:sz="12" w:space="0" w:color="000000" w:themeColor="text1"/>
            </w:tcBorders>
          </w:tcPr>
          <w:p w14:paraId="3A1A7F8F" w14:textId="1D2FCFDF" w:rsidR="0079779B" w:rsidRPr="00955429" w:rsidRDefault="00AF74C9" w:rsidP="008F3AD0">
            <w:pPr>
              <w:jc w:val="right"/>
              <w:rPr>
                <w:moveTo w:id="1112" w:author="dugalh" w:date="2018-07-30T15:52:00Z"/>
                <w:sz w:val="16"/>
                <w:szCs w:val="16"/>
              </w:rPr>
            </w:pPr>
            <w:ins w:id="1113" w:author="dugalh" w:date="2018-07-30T18:04:00Z">
              <w:r w:rsidRPr="00955429">
                <w:rPr>
                  <w:sz w:val="16"/>
                  <w:szCs w:val="16"/>
                </w:rPr>
                <w:t>86.95 ± 0.62 / 98.09 ± 0.28</w:t>
              </w:r>
            </w:ins>
          </w:p>
        </w:tc>
        <w:tc>
          <w:tcPr>
            <w:tcW w:w="2070" w:type="dxa"/>
            <w:tcBorders>
              <w:bottom w:val="single" w:sz="12" w:space="0" w:color="000000" w:themeColor="text1"/>
            </w:tcBorders>
          </w:tcPr>
          <w:p w14:paraId="259C7594" w14:textId="3C9C48F1" w:rsidR="0079779B" w:rsidRPr="00955429" w:rsidRDefault="00AF74C9" w:rsidP="008F3AD0">
            <w:pPr>
              <w:jc w:val="right"/>
              <w:rPr>
                <w:moveTo w:id="1114" w:author="dugalh" w:date="2018-07-30T15:52:00Z"/>
                <w:sz w:val="16"/>
                <w:szCs w:val="16"/>
              </w:rPr>
            </w:pPr>
            <w:ins w:id="1115" w:author="dugalh" w:date="2018-07-30T18:04:00Z">
              <w:r w:rsidRPr="00955429">
                <w:rPr>
                  <w:sz w:val="16"/>
                  <w:szCs w:val="16"/>
                </w:rPr>
                <w:t>98.55 ± 0.21 / 83.38 ± 0.88</w:t>
              </w:r>
            </w:ins>
          </w:p>
        </w:tc>
        <w:tc>
          <w:tcPr>
            <w:tcW w:w="1170" w:type="dxa"/>
            <w:tcBorders>
              <w:bottom w:val="single" w:sz="12" w:space="0" w:color="000000" w:themeColor="text1"/>
            </w:tcBorders>
          </w:tcPr>
          <w:p w14:paraId="7E57866E" w14:textId="06D1EFA7" w:rsidR="0079779B" w:rsidRPr="00FA0CF9" w:rsidRDefault="00AF74C9" w:rsidP="008F3AD0">
            <w:pPr>
              <w:jc w:val="right"/>
              <w:rPr>
                <w:moveTo w:id="1116" w:author="dugalh" w:date="2018-07-30T15:52:00Z"/>
                <w:sz w:val="16"/>
                <w:szCs w:val="16"/>
              </w:rPr>
            </w:pPr>
            <w:ins w:id="1117" w:author="dugalh" w:date="2018-07-30T18:04:00Z">
              <w:r w:rsidRPr="00FA0CF9">
                <w:rPr>
                  <w:sz w:val="16"/>
                  <w:szCs w:val="16"/>
                </w:rPr>
                <w:t>0.826 ± 0.010</w:t>
              </w:r>
            </w:ins>
          </w:p>
        </w:tc>
        <w:tc>
          <w:tcPr>
            <w:tcW w:w="987" w:type="dxa"/>
            <w:tcBorders>
              <w:bottom w:val="single" w:sz="12" w:space="0" w:color="000000" w:themeColor="text1"/>
            </w:tcBorders>
          </w:tcPr>
          <w:p w14:paraId="7ECD17BA" w14:textId="77777777" w:rsidR="0079779B" w:rsidRPr="00FA0CF9" w:rsidRDefault="0079779B" w:rsidP="008F3AD0">
            <w:pPr>
              <w:jc w:val="right"/>
              <w:rPr>
                <w:moveTo w:id="1118" w:author="dugalh" w:date="2018-07-30T15:52:00Z"/>
                <w:sz w:val="16"/>
                <w:szCs w:val="16"/>
              </w:rPr>
            </w:pPr>
            <w:moveTo w:id="1119" w:author="dugalh" w:date="2018-07-30T15:52:00Z">
              <w:r w:rsidRPr="00FA0CF9">
                <w:rPr>
                  <w:sz w:val="16"/>
                  <w:szCs w:val="16"/>
                </w:rPr>
                <w:t>8.08 (8.35)</w:t>
              </w:r>
            </w:moveTo>
          </w:p>
        </w:tc>
      </w:tr>
    </w:tbl>
    <w:p w14:paraId="2CBAC8B2" w14:textId="47D0403E" w:rsidR="0079779B" w:rsidRDefault="0079779B" w:rsidP="0079779B">
      <w:pPr>
        <w:rPr>
          <w:ins w:id="1120" w:author="dugalh" w:date="2018-07-30T22:13:00Z"/>
          <w:rFonts w:ascii="Arial" w:hAnsi="Arial" w:cs="Arial"/>
          <w:sz w:val="16"/>
          <w:szCs w:val="16"/>
        </w:rPr>
      </w:pPr>
      <w:moveTo w:id="1121" w:author="dugalh" w:date="2018-07-30T15:52:00Z">
        <w:r w:rsidRPr="00B44B64">
          <w:rPr>
            <w:rFonts w:ascii="Arial" w:hAnsi="Arial" w:cs="Arial"/>
            <w:sz w:val="16"/>
            <w:szCs w:val="16"/>
            <w:vertAlign w:val="superscript"/>
          </w:rPr>
          <w:t>a</w:t>
        </w:r>
        <w:r w:rsidRPr="00B44B64">
          <w:rPr>
            <w:rFonts w:ascii="Arial" w:hAnsi="Arial" w:cs="Arial"/>
            <w:sz w:val="16"/>
            <w:szCs w:val="16"/>
          </w:rPr>
          <w:t xml:space="preserve"> </w:t>
        </w:r>
      </w:moveTo>
      <w:ins w:id="1122" w:author="dugalh" w:date="2018-07-30T16:01:00Z">
        <w:r>
          <w:rPr>
            <w:rFonts w:ascii="Arial" w:hAnsi="Arial" w:cs="Arial"/>
            <w:sz w:val="16"/>
            <w:szCs w:val="16"/>
          </w:rPr>
          <w:t xml:space="preserve">± = </w:t>
        </w:r>
      </w:ins>
      <w:ins w:id="1123" w:author="dugalh" w:date="2018-07-30T18:21:00Z">
        <w:r w:rsidR="007B2241">
          <w:rPr>
            <w:rFonts w:ascii="Arial" w:hAnsi="Arial" w:cs="Arial"/>
            <w:sz w:val="16"/>
            <w:szCs w:val="16"/>
          </w:rPr>
          <w:t>s</w:t>
        </w:r>
      </w:ins>
      <w:ins w:id="1124" w:author="dugalh" w:date="2018-07-30T16:01:00Z">
        <w:r>
          <w:rPr>
            <w:rFonts w:ascii="Arial" w:hAnsi="Arial" w:cs="Arial"/>
            <w:sz w:val="16"/>
            <w:szCs w:val="16"/>
          </w:rPr>
          <w:t xml:space="preserve">tandard </w:t>
        </w:r>
      </w:ins>
      <w:ins w:id="1125" w:author="dugalh" w:date="2018-07-30T16:38:00Z">
        <w:r w:rsidR="00BD3329">
          <w:rPr>
            <w:rFonts w:ascii="Arial" w:hAnsi="Arial" w:cs="Arial"/>
            <w:sz w:val="16"/>
            <w:szCs w:val="16"/>
          </w:rPr>
          <w:t>e</w:t>
        </w:r>
      </w:ins>
      <w:ins w:id="1126" w:author="dugalh" w:date="2018-07-30T16:01:00Z">
        <w:r>
          <w:rPr>
            <w:rFonts w:ascii="Arial" w:hAnsi="Arial" w:cs="Arial"/>
            <w:sz w:val="16"/>
            <w:szCs w:val="16"/>
          </w:rPr>
          <w:t>rror</w:t>
        </w:r>
      </w:ins>
      <w:ins w:id="1127" w:author="dugalh" w:date="2018-07-30T16:02:00Z">
        <w:r w:rsidR="00DD11F4">
          <w:rPr>
            <w:rFonts w:ascii="Arial" w:hAnsi="Arial" w:cs="Arial"/>
            <w:sz w:val="16"/>
            <w:szCs w:val="16"/>
          </w:rPr>
          <w:t xml:space="preserve"> </w:t>
        </w:r>
      </w:ins>
      <w:ins w:id="1128" w:author="dugalh" w:date="2018-07-30T23:03:00Z">
        <w:r w:rsidR="00251313">
          <w:rPr>
            <w:rFonts w:ascii="Arial" w:hAnsi="Arial" w:cs="Arial"/>
            <w:sz w:val="16"/>
            <w:szCs w:val="16"/>
          </w:rPr>
          <w:t>of</w:t>
        </w:r>
      </w:ins>
      <w:ins w:id="1129" w:author="dugalh" w:date="2018-07-30T16:02:00Z">
        <w:r w:rsidR="00DD11F4">
          <w:rPr>
            <w:rFonts w:ascii="Arial" w:hAnsi="Arial" w:cs="Arial"/>
            <w:sz w:val="16"/>
            <w:szCs w:val="16"/>
          </w:rPr>
          <w:t xml:space="preserve"> cross</w:t>
        </w:r>
      </w:ins>
      <w:ins w:id="1130" w:author="dugalh" w:date="2018-07-30T22:31:00Z">
        <w:r w:rsidR="008B32B4">
          <w:rPr>
            <w:rFonts w:ascii="Arial" w:hAnsi="Arial" w:cs="Arial"/>
            <w:sz w:val="16"/>
            <w:szCs w:val="16"/>
          </w:rPr>
          <w:t xml:space="preserve"> </w:t>
        </w:r>
      </w:ins>
      <w:ins w:id="1131" w:author="dugalh" w:date="2018-07-30T16:02:00Z">
        <w:r w:rsidR="00DD11F4">
          <w:rPr>
            <w:rFonts w:ascii="Arial" w:hAnsi="Arial" w:cs="Arial"/>
            <w:sz w:val="16"/>
            <w:szCs w:val="16"/>
          </w:rPr>
          <w:t>validat</w:t>
        </w:r>
      </w:ins>
      <w:ins w:id="1132" w:author="dugalh" w:date="2018-07-30T23:03:00Z">
        <w:r w:rsidR="00251313">
          <w:rPr>
            <w:rFonts w:ascii="Arial" w:hAnsi="Arial" w:cs="Arial"/>
            <w:sz w:val="16"/>
            <w:szCs w:val="16"/>
          </w:rPr>
          <w:t>ed</w:t>
        </w:r>
      </w:ins>
      <w:ins w:id="1133" w:author="dugalh" w:date="2018-07-30T16:02:00Z">
        <w:r w:rsidR="00DD11F4">
          <w:rPr>
            <w:rFonts w:ascii="Arial" w:hAnsi="Arial" w:cs="Arial"/>
            <w:sz w:val="16"/>
            <w:szCs w:val="16"/>
          </w:rPr>
          <w:t xml:space="preserve"> </w:t>
        </w:r>
      </w:ins>
      <w:ins w:id="1134" w:author="dugalh" w:date="2018-07-30T23:03:00Z">
        <w:r w:rsidR="00251313">
          <w:rPr>
            <w:rFonts w:ascii="Arial" w:hAnsi="Arial" w:cs="Arial"/>
            <w:sz w:val="16"/>
            <w:szCs w:val="16"/>
          </w:rPr>
          <w:t>performance measure</w:t>
        </w:r>
      </w:ins>
      <w:ins w:id="1135" w:author="dugalh" w:date="2018-07-30T16:01:00Z">
        <w:r>
          <w:rPr>
            <w:rFonts w:ascii="Arial" w:hAnsi="Arial" w:cs="Arial"/>
            <w:sz w:val="16"/>
            <w:szCs w:val="16"/>
          </w:rPr>
          <w:t xml:space="preserve">, </w:t>
        </w:r>
      </w:ins>
      <w:moveTo w:id="1136" w:author="dugalh" w:date="2018-07-30T15:52:00Z">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ccuracy (%), Bg = Background, Sb = Spekboom</w:t>
        </w:r>
        <w:r>
          <w:rPr>
            <w:rFonts w:ascii="Arial" w:hAnsi="Arial" w:cs="Arial"/>
            <w:sz w:val="16"/>
            <w:szCs w:val="16"/>
          </w:rPr>
          <w:t xml:space="preserve"> ,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moveTo>
    </w:p>
    <w:p w14:paraId="321468B8" w14:textId="77777777" w:rsidR="008B691C" w:rsidRDefault="008B691C" w:rsidP="0079779B">
      <w:pPr>
        <w:rPr>
          <w:ins w:id="1137" w:author="dugalh" w:date="2018-07-30T22:13:00Z"/>
          <w:rFonts w:ascii="Arial" w:hAnsi="Arial" w:cs="Arial"/>
          <w:sz w:val="16"/>
          <w:szCs w:val="16"/>
        </w:rPr>
      </w:pPr>
    </w:p>
    <w:p w14:paraId="1B7254F5" w14:textId="77777777" w:rsidR="008B691C" w:rsidRDefault="008B691C" w:rsidP="0079779B">
      <w:pPr>
        <w:rPr>
          <w:ins w:id="1138" w:author="dugalh" w:date="2018-07-30T22:19:00Z"/>
          <w:rFonts w:ascii="Arial" w:hAnsi="Arial" w:cs="Arial"/>
          <w:sz w:val="16"/>
          <w:szCs w:val="16"/>
        </w:rPr>
      </w:pPr>
    </w:p>
    <w:p w14:paraId="6ED7A8FC" w14:textId="77777777" w:rsidR="005E6A2D" w:rsidRPr="00B44B64" w:rsidRDefault="005E6A2D" w:rsidP="0079779B">
      <w:pPr>
        <w:rPr>
          <w:moveTo w:id="1139" w:author="dugalh" w:date="2018-07-30T15:52:00Z"/>
          <w:rFonts w:ascii="Arial" w:hAnsi="Arial" w:cs="Arial"/>
          <w:sz w:val="16"/>
          <w:szCs w:val="16"/>
        </w:rPr>
      </w:pPr>
    </w:p>
    <w:p w14:paraId="3A70C66D" w14:textId="03BB8F59" w:rsidR="005E6A2D" w:rsidRDefault="005E6A2D" w:rsidP="00700BF8">
      <w:pPr>
        <w:pStyle w:val="Caption"/>
        <w:keepNext/>
        <w:spacing w:line="360" w:lineRule="auto"/>
        <w:jc w:val="center"/>
        <w:rPr>
          <w:ins w:id="1140" w:author="dugalh" w:date="2018-07-30T22:19:00Z"/>
        </w:rPr>
      </w:pPr>
      <w:bookmarkStart w:id="1141" w:name="_Ref520753869"/>
      <w:moveToRangeEnd w:id="1012"/>
      <w:ins w:id="1142" w:author="dugalh" w:date="2018-07-30T22:19:00Z">
        <w:r>
          <w:t xml:space="preserve">Table </w:t>
        </w:r>
        <w:r>
          <w:fldChar w:fldCharType="begin"/>
        </w:r>
        <w:r>
          <w:instrText xml:space="preserve"> SEQ Table \* ARABIC </w:instrText>
        </w:r>
      </w:ins>
      <w:r>
        <w:fldChar w:fldCharType="separate"/>
      </w:r>
      <w:r w:rsidR="00AD4274">
        <w:rPr>
          <w:noProof/>
        </w:rPr>
        <w:t>8</w:t>
      </w:r>
      <w:ins w:id="1143" w:author="dugalh" w:date="2018-07-30T22:19:00Z">
        <w:r>
          <w:fldChar w:fldCharType="end"/>
        </w:r>
        <w:bookmarkEnd w:id="1141"/>
        <w:r>
          <w:t xml:space="preserve"> </w:t>
        </w:r>
      </w:ins>
      <w:ins w:id="1144" w:author="dugalh" w:date="2018-07-30T22:42:00Z">
        <w:r w:rsidR="00BB6363">
          <w:t xml:space="preserve"> </w:t>
        </w:r>
      </w:ins>
      <w:ins w:id="1145" w:author="dugalh" w:date="2018-07-30T22:19:00Z">
        <w:r>
          <w:t>Classifier computation times</w:t>
        </w:r>
      </w:ins>
    </w:p>
    <w:tbl>
      <w:tblPr>
        <w:tblStyle w:val="MyThesisTable"/>
        <w:tblW w:w="0" w:type="auto"/>
        <w:jc w:val="center"/>
        <w:tblLayout w:type="fixed"/>
        <w:tblLook w:val="01E0" w:firstRow="1" w:lastRow="1" w:firstColumn="1" w:lastColumn="1" w:noHBand="0" w:noVBand="0"/>
      </w:tblPr>
      <w:tblGrid>
        <w:gridCol w:w="1163"/>
        <w:gridCol w:w="1447"/>
      </w:tblGrid>
      <w:tr w:rsidR="008B691C" w:rsidRPr="0071073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ins w:id="1146" w:author="dugalh" w:date="2018-07-30T22:14:00Z"/>
        </w:trPr>
        <w:tc>
          <w:tcPr>
            <w:tcW w:w="1163" w:type="dxa"/>
          </w:tcPr>
          <w:p w14:paraId="1D4E20F1" w14:textId="77777777" w:rsidR="008B691C" w:rsidRPr="008B691C" w:rsidRDefault="008B691C" w:rsidP="008F3AD0">
            <w:pPr>
              <w:spacing w:before="40" w:after="40" w:line="276" w:lineRule="auto"/>
              <w:jc w:val="center"/>
              <w:rPr>
                <w:ins w:id="1147" w:author="dugalh" w:date="2018-07-30T22:14:00Z"/>
                <w:rFonts w:cs="Arial"/>
                <w:sz w:val="16"/>
                <w:szCs w:val="16"/>
              </w:rPr>
            </w:pPr>
            <w:ins w:id="1148" w:author="dugalh" w:date="2018-07-30T22:14:00Z">
              <w:r w:rsidRPr="008B691C">
                <w:rPr>
                  <w:rFonts w:cs="Arial"/>
                  <w:sz w:val="16"/>
                  <w:szCs w:val="16"/>
                </w:rPr>
                <w:t>Classifier</w:t>
              </w:r>
            </w:ins>
          </w:p>
        </w:tc>
        <w:tc>
          <w:tcPr>
            <w:tcW w:w="1447" w:type="dxa"/>
          </w:tcPr>
          <w:p w14:paraId="59528063" w14:textId="73EC2AD7" w:rsidR="008B691C" w:rsidRPr="00710738" w:rsidRDefault="006B4248" w:rsidP="006B4248">
            <w:pPr>
              <w:spacing w:before="40" w:after="40" w:line="276" w:lineRule="auto"/>
              <w:jc w:val="center"/>
              <w:rPr>
                <w:ins w:id="1149" w:author="dugalh" w:date="2018-07-30T22:14:00Z"/>
                <w:rFonts w:cs="Arial"/>
                <w:sz w:val="16"/>
                <w:szCs w:val="16"/>
              </w:rPr>
            </w:pPr>
            <w:ins w:id="1150" w:author="dugalh" w:date="2018-07-30T22:36:00Z">
              <w:r>
                <w:rPr>
                  <w:rFonts w:cs="Arial"/>
                  <w:sz w:val="16"/>
                  <w:szCs w:val="16"/>
                </w:rPr>
                <w:t>T</w:t>
              </w:r>
            </w:ins>
            <w:ins w:id="1151" w:author="dugalh" w:date="2018-07-30T22:15:00Z">
              <w:r w:rsidR="008B691C">
                <w:rPr>
                  <w:rFonts w:cs="Arial"/>
                  <w:sz w:val="16"/>
                  <w:szCs w:val="16"/>
                </w:rPr>
                <w:t>ime (secs)</w:t>
              </w:r>
            </w:ins>
            <w:ins w:id="1152" w:author="dugalh" w:date="2018-07-30T22:14:00Z">
              <w:r w:rsidR="008B691C" w:rsidRPr="00710738">
                <w:rPr>
                  <w:rFonts w:cs="Arial"/>
                  <w:sz w:val="16"/>
                  <w:szCs w:val="16"/>
                  <w:vertAlign w:val="superscript"/>
                </w:rPr>
                <w:t>a</w:t>
              </w:r>
            </w:ins>
          </w:p>
        </w:tc>
      </w:tr>
      <w:tr w:rsidR="008B691C" w:rsidRPr="00710738" w14:paraId="5348DD0E" w14:textId="77777777" w:rsidTr="00700BF8">
        <w:trPr>
          <w:trHeight w:val="340"/>
          <w:jc w:val="center"/>
          <w:ins w:id="1153" w:author="dugalh" w:date="2018-07-30T22:14:00Z"/>
        </w:trPr>
        <w:tc>
          <w:tcPr>
            <w:tcW w:w="1163" w:type="dxa"/>
          </w:tcPr>
          <w:p w14:paraId="1A9D41F5" w14:textId="77777777" w:rsidR="008B691C" w:rsidRPr="008B691C" w:rsidRDefault="008B691C" w:rsidP="008F3AD0">
            <w:pPr>
              <w:rPr>
                <w:ins w:id="1154" w:author="dugalh" w:date="2018-07-30T22:14:00Z"/>
                <w:sz w:val="16"/>
                <w:szCs w:val="16"/>
              </w:rPr>
            </w:pPr>
            <w:ins w:id="1155" w:author="dugalh" w:date="2018-07-30T22:14:00Z">
              <w:r w:rsidRPr="008B691C">
                <w:rPr>
                  <w:sz w:val="16"/>
                  <w:szCs w:val="16"/>
                </w:rPr>
                <w:t>Decision tree</w:t>
              </w:r>
            </w:ins>
          </w:p>
        </w:tc>
        <w:tc>
          <w:tcPr>
            <w:tcW w:w="1447" w:type="dxa"/>
          </w:tcPr>
          <w:p w14:paraId="1DF8224E" w14:textId="0B64A8B7" w:rsidR="008B691C" w:rsidRPr="00710738" w:rsidRDefault="008B691C" w:rsidP="008F3AD0">
            <w:pPr>
              <w:jc w:val="right"/>
              <w:rPr>
                <w:ins w:id="1156" w:author="dugalh" w:date="2018-07-30T22:14:00Z"/>
                <w:sz w:val="16"/>
                <w:szCs w:val="16"/>
              </w:rPr>
            </w:pPr>
            <w:ins w:id="1157" w:author="dugalh" w:date="2018-07-30T22:16:00Z">
              <w:r>
                <w:rPr>
                  <w:sz w:val="16"/>
                  <w:szCs w:val="16"/>
                </w:rPr>
                <w:t>47</w:t>
              </w:r>
            </w:ins>
          </w:p>
        </w:tc>
      </w:tr>
      <w:tr w:rsidR="008B691C" w:rsidRPr="00710738" w14:paraId="5CA21537" w14:textId="77777777" w:rsidTr="00700BF8">
        <w:trPr>
          <w:trHeight w:val="340"/>
          <w:jc w:val="center"/>
          <w:ins w:id="1158" w:author="dugalh" w:date="2018-07-30T22:14:00Z"/>
        </w:trPr>
        <w:tc>
          <w:tcPr>
            <w:tcW w:w="1163" w:type="dxa"/>
          </w:tcPr>
          <w:p w14:paraId="2D55504F" w14:textId="77777777" w:rsidR="008B691C" w:rsidRPr="008B691C" w:rsidRDefault="008B691C" w:rsidP="008F3AD0">
            <w:pPr>
              <w:rPr>
                <w:ins w:id="1159" w:author="dugalh" w:date="2018-07-30T22:14:00Z"/>
                <w:sz w:val="16"/>
                <w:szCs w:val="16"/>
              </w:rPr>
            </w:pPr>
            <w:ins w:id="1160" w:author="dugalh" w:date="2018-07-30T22:14:00Z">
              <w:r w:rsidRPr="008B691C">
                <w:rPr>
                  <w:sz w:val="16"/>
                  <w:szCs w:val="16"/>
                </w:rPr>
                <w:t>Random forest</w:t>
              </w:r>
            </w:ins>
          </w:p>
        </w:tc>
        <w:tc>
          <w:tcPr>
            <w:tcW w:w="1447" w:type="dxa"/>
          </w:tcPr>
          <w:p w14:paraId="3CF6A198" w14:textId="6D3E86E8" w:rsidR="008B691C" w:rsidRPr="00710738" w:rsidRDefault="008B691C" w:rsidP="008F3AD0">
            <w:pPr>
              <w:jc w:val="right"/>
              <w:rPr>
                <w:ins w:id="1161" w:author="dugalh" w:date="2018-07-30T22:14:00Z"/>
                <w:sz w:val="16"/>
                <w:szCs w:val="16"/>
              </w:rPr>
            </w:pPr>
            <w:ins w:id="1162" w:author="dugalh" w:date="2018-07-30T22:17:00Z">
              <w:r>
                <w:rPr>
                  <w:sz w:val="16"/>
                  <w:szCs w:val="16"/>
                </w:rPr>
                <w:t>138</w:t>
              </w:r>
            </w:ins>
          </w:p>
        </w:tc>
      </w:tr>
      <w:tr w:rsidR="008B691C" w:rsidRPr="008B691C" w14:paraId="420391F8" w14:textId="77777777" w:rsidTr="00700BF8">
        <w:trPr>
          <w:trHeight w:val="340"/>
          <w:jc w:val="center"/>
          <w:ins w:id="1163" w:author="dugalh" w:date="2018-07-30T22:14:00Z"/>
        </w:trPr>
        <w:tc>
          <w:tcPr>
            <w:tcW w:w="1163" w:type="dxa"/>
          </w:tcPr>
          <w:p w14:paraId="5114C661" w14:textId="77777777" w:rsidR="008B691C" w:rsidRPr="008B691C" w:rsidRDefault="008B691C" w:rsidP="008F3AD0">
            <w:pPr>
              <w:rPr>
                <w:ins w:id="1164" w:author="dugalh" w:date="2018-07-30T22:14:00Z"/>
                <w:sz w:val="16"/>
                <w:szCs w:val="16"/>
              </w:rPr>
            </w:pPr>
            <w:ins w:id="1165" w:author="dugalh" w:date="2018-07-30T22:14:00Z">
              <w:r w:rsidRPr="008B691C">
                <w:rPr>
                  <w:sz w:val="16"/>
                  <w:szCs w:val="16"/>
                </w:rPr>
                <w:t>kNN</w:t>
              </w:r>
            </w:ins>
          </w:p>
        </w:tc>
        <w:tc>
          <w:tcPr>
            <w:tcW w:w="1447" w:type="dxa"/>
          </w:tcPr>
          <w:p w14:paraId="250B6A8E" w14:textId="3FCA3512" w:rsidR="008B691C" w:rsidRPr="008B691C" w:rsidRDefault="008B691C" w:rsidP="008F3AD0">
            <w:pPr>
              <w:jc w:val="right"/>
              <w:rPr>
                <w:ins w:id="1166" w:author="dugalh" w:date="2018-07-30T22:14:00Z"/>
                <w:sz w:val="16"/>
                <w:szCs w:val="16"/>
              </w:rPr>
            </w:pPr>
            <w:ins w:id="1167" w:author="dugalh" w:date="2018-07-30T22:17:00Z">
              <w:r>
                <w:rPr>
                  <w:sz w:val="16"/>
                  <w:szCs w:val="16"/>
                </w:rPr>
                <w:t>2067</w:t>
              </w:r>
            </w:ins>
          </w:p>
        </w:tc>
      </w:tr>
      <w:tr w:rsidR="008B691C" w:rsidRPr="008B691C" w14:paraId="464E957C" w14:textId="77777777" w:rsidTr="00700BF8">
        <w:trPr>
          <w:trHeight w:val="340"/>
          <w:jc w:val="center"/>
          <w:ins w:id="1168" w:author="dugalh" w:date="2018-07-30T22:14:00Z"/>
        </w:trPr>
        <w:tc>
          <w:tcPr>
            <w:tcW w:w="1163" w:type="dxa"/>
          </w:tcPr>
          <w:p w14:paraId="1E039C68" w14:textId="77777777" w:rsidR="008B691C" w:rsidRPr="008B691C" w:rsidRDefault="008B691C" w:rsidP="008F3AD0">
            <w:pPr>
              <w:rPr>
                <w:ins w:id="1169" w:author="dugalh" w:date="2018-07-30T22:14:00Z"/>
                <w:sz w:val="16"/>
                <w:szCs w:val="16"/>
              </w:rPr>
            </w:pPr>
            <w:ins w:id="1170" w:author="dugalh" w:date="2018-07-30T22:14:00Z">
              <w:r w:rsidRPr="008B691C">
                <w:rPr>
                  <w:sz w:val="16"/>
                  <w:szCs w:val="16"/>
                </w:rPr>
                <w:t>SVM</w:t>
              </w:r>
            </w:ins>
          </w:p>
        </w:tc>
        <w:tc>
          <w:tcPr>
            <w:tcW w:w="1447" w:type="dxa"/>
          </w:tcPr>
          <w:p w14:paraId="0B93F5EF" w14:textId="00E3D0F7" w:rsidR="008B691C" w:rsidRPr="008B691C" w:rsidRDefault="008B691C" w:rsidP="008F3AD0">
            <w:pPr>
              <w:jc w:val="right"/>
              <w:rPr>
                <w:ins w:id="1171" w:author="dugalh" w:date="2018-07-30T22:14:00Z"/>
                <w:sz w:val="16"/>
                <w:szCs w:val="16"/>
              </w:rPr>
            </w:pPr>
            <w:ins w:id="1172" w:author="dugalh" w:date="2018-07-30T22:16:00Z">
              <w:r>
                <w:rPr>
                  <w:sz w:val="16"/>
                  <w:szCs w:val="16"/>
                </w:rPr>
                <w:t>788</w:t>
              </w:r>
            </w:ins>
          </w:p>
        </w:tc>
      </w:tr>
      <w:tr w:rsidR="008B691C" w:rsidRPr="00710738" w14:paraId="50B4A9E7" w14:textId="77777777" w:rsidTr="00700BF8">
        <w:trPr>
          <w:trHeight w:val="340"/>
          <w:jc w:val="center"/>
          <w:ins w:id="1173" w:author="dugalh" w:date="2018-07-30T22:14:00Z"/>
        </w:trPr>
        <w:tc>
          <w:tcPr>
            <w:tcW w:w="1163" w:type="dxa"/>
            <w:tcBorders>
              <w:bottom w:val="single" w:sz="12" w:space="0" w:color="000000" w:themeColor="text1"/>
            </w:tcBorders>
          </w:tcPr>
          <w:p w14:paraId="4FC990B6" w14:textId="77777777" w:rsidR="008B691C" w:rsidRPr="008B691C" w:rsidRDefault="008B691C" w:rsidP="008F3AD0">
            <w:pPr>
              <w:rPr>
                <w:ins w:id="1174" w:author="dugalh" w:date="2018-07-30T22:14:00Z"/>
                <w:sz w:val="16"/>
                <w:szCs w:val="16"/>
              </w:rPr>
            </w:pPr>
            <w:ins w:id="1175" w:author="dugalh" w:date="2018-07-30T22:14:00Z">
              <w:r w:rsidRPr="008B691C">
                <w:rPr>
                  <w:sz w:val="16"/>
                  <w:szCs w:val="16"/>
                </w:rPr>
                <w:t>Bayes normal</w:t>
              </w:r>
            </w:ins>
          </w:p>
        </w:tc>
        <w:tc>
          <w:tcPr>
            <w:tcW w:w="1447" w:type="dxa"/>
            <w:tcBorders>
              <w:bottom w:val="single" w:sz="12" w:space="0" w:color="000000" w:themeColor="text1"/>
            </w:tcBorders>
          </w:tcPr>
          <w:p w14:paraId="02C167B8" w14:textId="6AA985D3" w:rsidR="008B691C" w:rsidRPr="00710738" w:rsidRDefault="008B691C" w:rsidP="008F3AD0">
            <w:pPr>
              <w:jc w:val="right"/>
              <w:rPr>
                <w:ins w:id="1176" w:author="dugalh" w:date="2018-07-30T22:14:00Z"/>
                <w:sz w:val="16"/>
                <w:szCs w:val="16"/>
              </w:rPr>
            </w:pPr>
            <w:ins w:id="1177" w:author="dugalh" w:date="2018-07-30T22:16:00Z">
              <w:r>
                <w:rPr>
                  <w:sz w:val="16"/>
                  <w:szCs w:val="16"/>
                </w:rPr>
                <w:t>61</w:t>
              </w:r>
            </w:ins>
          </w:p>
        </w:tc>
      </w:tr>
    </w:tbl>
    <w:p w14:paraId="59A9B8A1" w14:textId="095E35C6" w:rsidR="0079779B" w:rsidRDefault="00700BF8" w:rsidP="00700BF8">
      <w:pPr>
        <w:spacing w:line="360" w:lineRule="auto"/>
        <w:jc w:val="center"/>
        <w:rPr>
          <w:ins w:id="1178" w:author="dugalh" w:date="2018-07-30T22:27:00Z"/>
          <w:sz w:val="16"/>
          <w:szCs w:val="16"/>
        </w:rPr>
      </w:pPr>
      <w:ins w:id="1179" w:author="dugalh" w:date="2018-07-30T22:25:00Z">
        <w:r w:rsidRPr="00B44B64">
          <w:rPr>
            <w:rFonts w:ascii="Arial" w:hAnsi="Arial" w:cs="Arial"/>
            <w:sz w:val="16"/>
            <w:szCs w:val="16"/>
            <w:vertAlign w:val="superscript"/>
          </w:rPr>
          <w:t>a</w:t>
        </w:r>
      </w:ins>
      <w:ins w:id="1180" w:author="dugalh" w:date="2018-07-30T22:36:00Z">
        <w:r w:rsidR="006B4248">
          <w:rPr>
            <w:rFonts w:ascii="Arial" w:hAnsi="Arial" w:cs="Arial"/>
            <w:sz w:val="16"/>
            <w:szCs w:val="16"/>
            <w:vertAlign w:val="superscript"/>
          </w:rPr>
          <w:t xml:space="preserve"> </w:t>
        </w:r>
      </w:ins>
      <w:ins w:id="1181" w:author="dugalh" w:date="2018-07-30T22:25:00Z">
        <w:r w:rsidRPr="00700BF8">
          <w:rPr>
            <w:sz w:val="16"/>
            <w:szCs w:val="16"/>
          </w:rPr>
          <w:t>c</w:t>
        </w:r>
      </w:ins>
      <w:ins w:id="1182" w:author="dugalh" w:date="2018-07-30T22:26:00Z">
        <w:r>
          <w:rPr>
            <w:sz w:val="16"/>
            <w:szCs w:val="16"/>
          </w:rPr>
          <w:t xml:space="preserve">omputation time per </w:t>
        </w:r>
      </w:ins>
      <w:ins w:id="1183" w:author="dugalh" w:date="2018-07-30T22:35:00Z">
        <w:r w:rsidR="008B32B4">
          <w:rPr>
            <w:sz w:val="16"/>
            <w:szCs w:val="16"/>
          </w:rPr>
          <w:t>12000 pixel ×</w:t>
        </w:r>
      </w:ins>
      <w:ins w:id="1184" w:author="dugalh" w:date="2018-08-02T19:40:00Z">
        <w:r w:rsidR="005A714E">
          <w:rPr>
            <w:sz w:val="16"/>
            <w:szCs w:val="16"/>
          </w:rPr>
          <w:t xml:space="preserve"> </w:t>
        </w:r>
      </w:ins>
      <w:ins w:id="1185" w:author="dugalh" w:date="2018-07-30T22:35:00Z">
        <w:r w:rsidR="008B32B4">
          <w:rPr>
            <w:sz w:val="16"/>
            <w:szCs w:val="16"/>
          </w:rPr>
          <w:t xml:space="preserve">8000 pixel </w:t>
        </w:r>
      </w:ins>
      <w:ins w:id="1186" w:author="dugalh" w:date="2018-07-30T22:26:00Z">
        <w:r>
          <w:rPr>
            <w:sz w:val="16"/>
            <w:szCs w:val="16"/>
          </w:rPr>
          <w:t>image</w:t>
        </w:r>
      </w:ins>
    </w:p>
    <w:p w14:paraId="7F6A1BA6" w14:textId="77777777" w:rsidR="00700BF8" w:rsidRPr="00700BF8" w:rsidRDefault="00700BF8" w:rsidP="00700BF8">
      <w:pPr>
        <w:spacing w:line="360" w:lineRule="auto"/>
        <w:jc w:val="center"/>
        <w:rPr>
          <w:sz w:val="16"/>
          <w:szCs w:val="16"/>
        </w:rPr>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AD4274" w:rsidRPr="00AD4274">
        <w:t xml:space="preserve">Table </w:t>
      </w:r>
      <w:r w:rsidR="00AD4274" w:rsidRPr="00AD4274">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w:t>
      </w:r>
      <w:r w:rsidR="004C64EB" w:rsidRPr="00B44B64">
        <w:lastRenderedPageBreak/>
        <w:t xml:space="preserve">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C8DB737" w:rsidR="00D61588" w:rsidRPr="00B44B64" w:rsidDel="00053CE5" w:rsidRDefault="00D61588" w:rsidP="00CA517C">
      <w:pPr>
        <w:pStyle w:val="1Tablecaption"/>
        <w:rPr>
          <w:moveFrom w:id="1187" w:author="dugalh" w:date="2018-07-30T18:13:00Z"/>
        </w:rPr>
      </w:pPr>
      <w:bookmarkStart w:id="1188" w:name="_Ref395169572"/>
      <w:bookmarkStart w:id="1189" w:name="_Toc448324343"/>
      <w:moveFromRangeStart w:id="1190" w:author="dugalh" w:date="2018-07-30T18:13:00Z" w:name="move520737708"/>
      <w:moveFrom w:id="1191" w:author="dugalh" w:date="2018-07-30T18:13:00Z">
        <w:r w:rsidRPr="006C32D3" w:rsidDel="00053CE5">
          <w:rPr>
            <w:b/>
          </w:rPr>
          <w:t xml:space="preserve">Table </w:t>
        </w:r>
        <w:r w:rsidR="00F4774D" w:rsidRPr="006C32D3" w:rsidDel="00053CE5">
          <w:rPr>
            <w:b/>
          </w:rPr>
          <w:fldChar w:fldCharType="begin"/>
        </w:r>
        <w:r w:rsidR="00F4774D" w:rsidRPr="006C32D3" w:rsidDel="00053CE5">
          <w:rPr>
            <w:b/>
          </w:rPr>
          <w:instrText xml:space="preserve"> SEQ Table \* ARABIC </w:instrText>
        </w:r>
        <w:r w:rsidR="00F4774D" w:rsidRPr="006C32D3" w:rsidDel="00053CE5">
          <w:rPr>
            <w:b/>
          </w:rPr>
          <w:fldChar w:fldCharType="separate"/>
        </w:r>
        <w:r w:rsidR="00B31736" w:rsidDel="00053CE5">
          <w:rPr>
            <w:b/>
            <w:noProof/>
          </w:rPr>
          <w:t>8</w:t>
        </w:r>
        <w:r w:rsidR="00F4774D" w:rsidRPr="006C32D3" w:rsidDel="00053CE5">
          <w:rPr>
            <w:b/>
          </w:rPr>
          <w:fldChar w:fldCharType="end"/>
        </w:r>
        <w:bookmarkEnd w:id="1188"/>
        <w:r w:rsidRPr="00B44B64" w:rsidDel="00053CE5">
          <w:t xml:space="preserve">   Decision tree </w:t>
        </w:r>
        <w:r w:rsidR="00745C69" w:rsidRPr="00B44B64" w:rsidDel="00053CE5">
          <w:t>three-class</w:t>
        </w:r>
        <w:r w:rsidRPr="00B44B64" w:rsidDel="00053CE5">
          <w:t xml:space="preserve"> confusion matrix</w:t>
        </w:r>
        <w:bookmarkEnd w:id="1189"/>
      </w:moveFrom>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rsidDel="00053CE5" w14:paraId="268966D5" w14:textId="12DF5684"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5C52306C" w:rsidR="00D61588" w:rsidRPr="00B44B64" w:rsidDel="00053CE5" w:rsidRDefault="00D61588" w:rsidP="007C5F60">
            <w:pPr>
              <w:spacing w:before="40" w:after="40" w:line="276" w:lineRule="auto"/>
              <w:rPr>
                <w:moveFrom w:id="1192" w:author="dugalh" w:date="2018-07-30T18:13:00Z"/>
                <w:rFonts w:cs="Arial"/>
                <w:sz w:val="16"/>
                <w:szCs w:val="16"/>
              </w:rPr>
            </w:pPr>
          </w:p>
        </w:tc>
        <w:tc>
          <w:tcPr>
            <w:tcW w:w="1489" w:type="dxa"/>
          </w:tcPr>
          <w:p w14:paraId="0CFF4A54" w14:textId="581892D9" w:rsidR="00D61588" w:rsidRPr="00B44B64" w:rsidDel="00053CE5" w:rsidRDefault="00D61588" w:rsidP="007C5F60">
            <w:pPr>
              <w:spacing w:before="40" w:after="40" w:line="276" w:lineRule="auto"/>
              <w:rPr>
                <w:moveFrom w:id="1193" w:author="dugalh" w:date="2018-07-30T18:13:00Z"/>
                <w:rFonts w:cs="Arial"/>
                <w:sz w:val="16"/>
                <w:szCs w:val="16"/>
              </w:rPr>
            </w:pPr>
            <w:moveFrom w:id="1194" w:author="dugalh" w:date="2018-07-30T18:13:00Z">
              <w:r w:rsidRPr="00B44B64" w:rsidDel="00053CE5">
                <w:rPr>
                  <w:rFonts w:cs="Arial"/>
                  <w:sz w:val="16"/>
                  <w:szCs w:val="16"/>
                </w:rPr>
                <w:t>Background</w:t>
              </w:r>
            </w:moveFrom>
          </w:p>
        </w:tc>
        <w:tc>
          <w:tcPr>
            <w:tcW w:w="1489" w:type="dxa"/>
          </w:tcPr>
          <w:p w14:paraId="38D328B2" w14:textId="7539EE2D" w:rsidR="00D61588" w:rsidRPr="00B44B64" w:rsidDel="00053CE5" w:rsidRDefault="0084644E" w:rsidP="007C5F60">
            <w:pPr>
              <w:spacing w:before="40" w:after="40" w:line="276" w:lineRule="auto"/>
              <w:rPr>
                <w:moveFrom w:id="1195" w:author="dugalh" w:date="2018-07-30T18:13:00Z"/>
                <w:rFonts w:cs="Arial"/>
                <w:sz w:val="16"/>
                <w:szCs w:val="16"/>
              </w:rPr>
            </w:pPr>
            <w:moveFrom w:id="1196" w:author="dugalh" w:date="2018-07-30T18:13:00Z">
              <w:r w:rsidRPr="00B44B64" w:rsidDel="00053CE5">
                <w:rPr>
                  <w:rFonts w:cs="Arial"/>
                  <w:sz w:val="16"/>
                  <w:szCs w:val="16"/>
                </w:rPr>
                <w:t>Spekboom</w:t>
              </w:r>
            </w:moveFrom>
          </w:p>
        </w:tc>
        <w:tc>
          <w:tcPr>
            <w:tcW w:w="1489" w:type="dxa"/>
            <w:tcBorders>
              <w:right w:val="single" w:sz="12" w:space="0" w:color="000000" w:themeColor="text1"/>
            </w:tcBorders>
          </w:tcPr>
          <w:p w14:paraId="17CD06A3" w14:textId="4A7336B9" w:rsidR="00D61588" w:rsidRPr="00B44B64" w:rsidDel="00053CE5" w:rsidRDefault="00D61588" w:rsidP="007C5F60">
            <w:pPr>
              <w:spacing w:before="40" w:after="40" w:line="276" w:lineRule="auto"/>
              <w:rPr>
                <w:moveFrom w:id="1197" w:author="dugalh" w:date="2018-07-30T18:13:00Z"/>
                <w:rFonts w:cs="Arial"/>
                <w:sz w:val="16"/>
                <w:szCs w:val="16"/>
              </w:rPr>
            </w:pPr>
            <w:moveFrom w:id="1198" w:author="dugalh" w:date="2018-07-30T18:13:00Z">
              <w:r w:rsidRPr="00B44B64" w:rsidDel="00053CE5">
                <w:rPr>
                  <w:rFonts w:cs="Arial"/>
                  <w:sz w:val="16"/>
                  <w:szCs w:val="16"/>
                </w:rPr>
                <w:t>Tree</w:t>
              </w:r>
            </w:moveFrom>
          </w:p>
        </w:tc>
        <w:tc>
          <w:tcPr>
            <w:tcW w:w="1489" w:type="dxa"/>
            <w:tcBorders>
              <w:left w:val="single" w:sz="12" w:space="0" w:color="000000" w:themeColor="text1"/>
              <w:right w:val="single" w:sz="12" w:space="0" w:color="000000" w:themeColor="text1"/>
            </w:tcBorders>
          </w:tcPr>
          <w:p w14:paraId="2F846A1E" w14:textId="41073325" w:rsidR="00D61588" w:rsidRPr="00B44B64" w:rsidDel="00053CE5" w:rsidRDefault="00D61588" w:rsidP="007C5F60">
            <w:pPr>
              <w:spacing w:before="40" w:after="40" w:line="276" w:lineRule="auto"/>
              <w:rPr>
                <w:moveFrom w:id="1199" w:author="dugalh" w:date="2018-07-30T18:13:00Z"/>
                <w:rFonts w:cs="Arial"/>
                <w:sz w:val="16"/>
                <w:szCs w:val="16"/>
              </w:rPr>
            </w:pPr>
            <w:moveFrom w:id="1200" w:author="dugalh" w:date="2018-07-30T18:13:00Z">
              <w:r w:rsidRPr="00B44B64" w:rsidDel="00053CE5">
                <w:rPr>
                  <w:rFonts w:cs="Arial"/>
                  <w:sz w:val="16"/>
                  <w:szCs w:val="16"/>
                </w:rPr>
                <w:t>Total</w:t>
              </w:r>
            </w:moveFrom>
          </w:p>
        </w:tc>
        <w:tc>
          <w:tcPr>
            <w:tcW w:w="1489" w:type="dxa"/>
            <w:tcBorders>
              <w:left w:val="single" w:sz="12" w:space="0" w:color="000000" w:themeColor="text1"/>
            </w:tcBorders>
          </w:tcPr>
          <w:p w14:paraId="05E7BEA5" w14:textId="1757803D" w:rsidR="00D61588" w:rsidRPr="00B44B64" w:rsidDel="00053CE5" w:rsidRDefault="00D61588" w:rsidP="007C5F60">
            <w:pPr>
              <w:spacing w:before="40" w:after="40" w:line="276" w:lineRule="auto"/>
              <w:rPr>
                <w:moveFrom w:id="1201" w:author="dugalh" w:date="2018-07-30T18:13:00Z"/>
                <w:rFonts w:cs="Arial"/>
                <w:sz w:val="16"/>
                <w:szCs w:val="16"/>
                <w:vertAlign w:val="superscript"/>
              </w:rPr>
            </w:pPr>
            <w:moveFrom w:id="1202" w:author="dugalh" w:date="2018-07-30T18:13:00Z">
              <w:r w:rsidRPr="00B44B64" w:rsidDel="00053CE5">
                <w:rPr>
                  <w:rFonts w:cs="Arial"/>
                  <w:sz w:val="16"/>
                  <w:szCs w:val="16"/>
                </w:rPr>
                <w:t>PA (%)</w:t>
              </w:r>
              <w:r w:rsidRPr="00B44B64" w:rsidDel="00053CE5">
                <w:rPr>
                  <w:rFonts w:cs="Arial"/>
                  <w:sz w:val="16"/>
                  <w:szCs w:val="16"/>
                  <w:vertAlign w:val="superscript"/>
                </w:rPr>
                <w:t>a</w:t>
              </w:r>
            </w:moveFrom>
          </w:p>
        </w:tc>
      </w:tr>
      <w:tr w:rsidR="00D61588" w:rsidRPr="00B44B64" w:rsidDel="00053CE5" w14:paraId="6B8DBFEC" w14:textId="58E288EE" w:rsidTr="006C32D3">
        <w:trPr>
          <w:trHeight w:val="299"/>
          <w:jc w:val="center"/>
        </w:trPr>
        <w:tc>
          <w:tcPr>
            <w:tcW w:w="1488" w:type="dxa"/>
          </w:tcPr>
          <w:p w14:paraId="003AB746" w14:textId="1D06BBD4" w:rsidR="00D61588" w:rsidRPr="00B44B64" w:rsidDel="00053CE5" w:rsidRDefault="00D61588" w:rsidP="007C5F60">
            <w:pPr>
              <w:spacing w:before="40" w:after="40" w:line="276" w:lineRule="auto"/>
              <w:rPr>
                <w:moveFrom w:id="1203" w:author="dugalh" w:date="2018-07-30T18:13:00Z"/>
                <w:rFonts w:cs="Arial"/>
                <w:b/>
                <w:sz w:val="16"/>
                <w:szCs w:val="16"/>
              </w:rPr>
            </w:pPr>
            <w:moveFrom w:id="1204" w:author="dugalh" w:date="2018-07-30T18:13:00Z">
              <w:r w:rsidRPr="00B44B64" w:rsidDel="00053CE5">
                <w:rPr>
                  <w:rFonts w:cs="Arial"/>
                  <w:b/>
                  <w:sz w:val="16"/>
                  <w:szCs w:val="16"/>
                </w:rPr>
                <w:t>Background</w:t>
              </w:r>
            </w:moveFrom>
          </w:p>
        </w:tc>
        <w:tc>
          <w:tcPr>
            <w:tcW w:w="1489" w:type="dxa"/>
          </w:tcPr>
          <w:p w14:paraId="6795AD41" w14:textId="26607E7F" w:rsidR="00D61588" w:rsidRPr="00B44B64" w:rsidDel="00053CE5" w:rsidRDefault="00D61588" w:rsidP="007C5F60">
            <w:pPr>
              <w:spacing w:before="40" w:after="40" w:line="276" w:lineRule="auto"/>
              <w:rPr>
                <w:moveFrom w:id="1205" w:author="dugalh" w:date="2018-07-30T18:13:00Z"/>
                <w:rFonts w:cs="Arial"/>
                <w:sz w:val="16"/>
                <w:szCs w:val="16"/>
              </w:rPr>
            </w:pPr>
            <w:moveFrom w:id="1206" w:author="dugalh" w:date="2018-07-30T18:13:00Z">
              <w:r w:rsidRPr="00B44B64" w:rsidDel="00053CE5">
                <w:rPr>
                  <w:rFonts w:cs="Arial"/>
                  <w:sz w:val="16"/>
                  <w:szCs w:val="16"/>
                </w:rPr>
                <w:t>24773</w:t>
              </w:r>
            </w:moveFrom>
          </w:p>
        </w:tc>
        <w:tc>
          <w:tcPr>
            <w:tcW w:w="1489" w:type="dxa"/>
          </w:tcPr>
          <w:p w14:paraId="742472A0" w14:textId="5EE196BE" w:rsidR="00D61588" w:rsidRPr="00B44B64" w:rsidDel="00053CE5" w:rsidRDefault="00D61588" w:rsidP="007C5F60">
            <w:pPr>
              <w:spacing w:before="40" w:after="40" w:line="276" w:lineRule="auto"/>
              <w:rPr>
                <w:moveFrom w:id="1207" w:author="dugalh" w:date="2018-07-30T18:13:00Z"/>
                <w:rFonts w:cs="Arial"/>
                <w:sz w:val="16"/>
                <w:szCs w:val="16"/>
              </w:rPr>
            </w:pPr>
            <w:moveFrom w:id="1208" w:author="dugalh" w:date="2018-07-30T18:13:00Z">
              <w:r w:rsidRPr="00B44B64" w:rsidDel="00053CE5">
                <w:rPr>
                  <w:rFonts w:cs="Arial"/>
                  <w:sz w:val="16"/>
                  <w:szCs w:val="16"/>
                </w:rPr>
                <w:t>317</w:t>
              </w:r>
            </w:moveFrom>
          </w:p>
        </w:tc>
        <w:tc>
          <w:tcPr>
            <w:tcW w:w="1489" w:type="dxa"/>
            <w:tcBorders>
              <w:right w:val="single" w:sz="12" w:space="0" w:color="000000" w:themeColor="text1"/>
            </w:tcBorders>
          </w:tcPr>
          <w:p w14:paraId="354E4E73" w14:textId="0F60D13E" w:rsidR="00D61588" w:rsidRPr="00B44B64" w:rsidDel="00053CE5" w:rsidRDefault="00D61588" w:rsidP="007C5F60">
            <w:pPr>
              <w:spacing w:before="40" w:after="40" w:line="276" w:lineRule="auto"/>
              <w:rPr>
                <w:moveFrom w:id="1209" w:author="dugalh" w:date="2018-07-30T18:13:00Z"/>
                <w:rFonts w:cs="Arial"/>
                <w:sz w:val="16"/>
                <w:szCs w:val="16"/>
              </w:rPr>
            </w:pPr>
            <w:moveFrom w:id="1210" w:author="dugalh" w:date="2018-07-30T18:13:00Z">
              <w:r w:rsidRPr="00B44B64" w:rsidDel="00053CE5">
                <w:rPr>
                  <w:rFonts w:cs="Arial"/>
                  <w:sz w:val="16"/>
                  <w:szCs w:val="16"/>
                </w:rPr>
                <w:t>2170</w:t>
              </w:r>
            </w:moveFrom>
          </w:p>
        </w:tc>
        <w:tc>
          <w:tcPr>
            <w:tcW w:w="1489" w:type="dxa"/>
            <w:tcBorders>
              <w:left w:val="single" w:sz="12" w:space="0" w:color="000000" w:themeColor="text1"/>
              <w:right w:val="single" w:sz="12" w:space="0" w:color="000000" w:themeColor="text1"/>
            </w:tcBorders>
          </w:tcPr>
          <w:p w14:paraId="18246207" w14:textId="1047DF50" w:rsidR="00D61588" w:rsidRPr="00B44B64" w:rsidDel="00053CE5" w:rsidRDefault="00D61588" w:rsidP="007C5F60">
            <w:pPr>
              <w:spacing w:before="40" w:after="40" w:line="276" w:lineRule="auto"/>
              <w:rPr>
                <w:moveFrom w:id="1211" w:author="dugalh" w:date="2018-07-30T18:13:00Z"/>
                <w:rFonts w:cs="Arial"/>
                <w:sz w:val="16"/>
                <w:szCs w:val="16"/>
              </w:rPr>
            </w:pPr>
            <w:moveFrom w:id="1212"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46D16EA0" w14:textId="304EC4D9" w:rsidR="00D61588" w:rsidRPr="00B44B64" w:rsidDel="00053CE5" w:rsidRDefault="00D61588" w:rsidP="007C5F60">
            <w:pPr>
              <w:spacing w:before="40" w:after="40" w:line="276" w:lineRule="auto"/>
              <w:rPr>
                <w:moveFrom w:id="1213" w:author="dugalh" w:date="2018-07-30T18:13:00Z"/>
                <w:rFonts w:cs="Arial"/>
                <w:sz w:val="16"/>
                <w:szCs w:val="16"/>
              </w:rPr>
            </w:pPr>
            <w:moveFrom w:id="1214" w:author="dugalh" w:date="2018-07-30T18:13:00Z">
              <w:r w:rsidRPr="00B44B64" w:rsidDel="00053CE5">
                <w:rPr>
                  <w:rFonts w:cs="Arial"/>
                  <w:sz w:val="16"/>
                  <w:szCs w:val="16"/>
                </w:rPr>
                <w:t>90.88</w:t>
              </w:r>
            </w:moveFrom>
          </w:p>
        </w:tc>
      </w:tr>
      <w:tr w:rsidR="00D61588" w:rsidRPr="00B44B64" w:rsidDel="00053CE5" w14:paraId="2E3073F9" w14:textId="72E970E0" w:rsidTr="006C32D3">
        <w:trPr>
          <w:trHeight w:val="284"/>
          <w:jc w:val="center"/>
        </w:trPr>
        <w:tc>
          <w:tcPr>
            <w:tcW w:w="1488" w:type="dxa"/>
          </w:tcPr>
          <w:p w14:paraId="3808ABBC" w14:textId="3094EC23" w:rsidR="00D61588" w:rsidRPr="00B44B64" w:rsidDel="00053CE5" w:rsidRDefault="0084644E" w:rsidP="007C5F60">
            <w:pPr>
              <w:spacing w:before="40" w:after="40" w:line="276" w:lineRule="auto"/>
              <w:rPr>
                <w:moveFrom w:id="1215" w:author="dugalh" w:date="2018-07-30T18:13:00Z"/>
                <w:rFonts w:cs="Arial"/>
                <w:b/>
                <w:sz w:val="16"/>
                <w:szCs w:val="16"/>
              </w:rPr>
            </w:pPr>
            <w:moveFrom w:id="1216" w:author="dugalh" w:date="2018-07-30T18:13:00Z">
              <w:r w:rsidRPr="00B44B64" w:rsidDel="00053CE5">
                <w:rPr>
                  <w:rFonts w:cs="Arial"/>
                  <w:b/>
                  <w:sz w:val="16"/>
                  <w:szCs w:val="16"/>
                </w:rPr>
                <w:t>Spekboom</w:t>
              </w:r>
            </w:moveFrom>
          </w:p>
        </w:tc>
        <w:tc>
          <w:tcPr>
            <w:tcW w:w="1489" w:type="dxa"/>
          </w:tcPr>
          <w:p w14:paraId="3FB10D75" w14:textId="5C33BE99" w:rsidR="00D61588" w:rsidRPr="00B44B64" w:rsidDel="00053CE5" w:rsidRDefault="00D61588" w:rsidP="007C5F60">
            <w:pPr>
              <w:spacing w:before="40" w:after="40" w:line="276" w:lineRule="auto"/>
              <w:rPr>
                <w:moveFrom w:id="1217" w:author="dugalh" w:date="2018-07-30T18:13:00Z"/>
                <w:rFonts w:cs="Arial"/>
                <w:sz w:val="16"/>
                <w:szCs w:val="16"/>
              </w:rPr>
            </w:pPr>
            <w:moveFrom w:id="1218" w:author="dugalh" w:date="2018-07-30T18:13:00Z">
              <w:r w:rsidRPr="00B44B64" w:rsidDel="00053CE5">
                <w:rPr>
                  <w:rFonts w:cs="Arial"/>
                  <w:sz w:val="16"/>
                  <w:szCs w:val="16"/>
                </w:rPr>
                <w:t>323</w:t>
              </w:r>
            </w:moveFrom>
          </w:p>
        </w:tc>
        <w:tc>
          <w:tcPr>
            <w:tcW w:w="1489" w:type="dxa"/>
          </w:tcPr>
          <w:p w14:paraId="065E2A42" w14:textId="4823E326" w:rsidR="00D61588" w:rsidRPr="00B44B64" w:rsidDel="00053CE5" w:rsidRDefault="00D61588" w:rsidP="007C5F60">
            <w:pPr>
              <w:spacing w:before="40" w:after="40" w:line="276" w:lineRule="auto"/>
              <w:rPr>
                <w:moveFrom w:id="1219" w:author="dugalh" w:date="2018-07-30T18:13:00Z"/>
                <w:rFonts w:cs="Arial"/>
                <w:sz w:val="16"/>
                <w:szCs w:val="16"/>
              </w:rPr>
            </w:pPr>
            <w:moveFrom w:id="1220" w:author="dugalh" w:date="2018-07-30T18:13:00Z">
              <w:r w:rsidRPr="00B44B64" w:rsidDel="00053CE5">
                <w:rPr>
                  <w:rFonts w:cs="Arial"/>
                  <w:sz w:val="16"/>
                  <w:szCs w:val="16"/>
                </w:rPr>
                <w:t>25769</w:t>
              </w:r>
            </w:moveFrom>
          </w:p>
        </w:tc>
        <w:tc>
          <w:tcPr>
            <w:tcW w:w="1489" w:type="dxa"/>
            <w:tcBorders>
              <w:right w:val="single" w:sz="12" w:space="0" w:color="000000" w:themeColor="text1"/>
            </w:tcBorders>
          </w:tcPr>
          <w:p w14:paraId="6587D6E7" w14:textId="23CE1467" w:rsidR="00D61588" w:rsidRPr="00B44B64" w:rsidDel="00053CE5" w:rsidRDefault="00D61588" w:rsidP="007C5F60">
            <w:pPr>
              <w:spacing w:before="40" w:after="40" w:line="276" w:lineRule="auto"/>
              <w:rPr>
                <w:moveFrom w:id="1221" w:author="dugalh" w:date="2018-07-30T18:13:00Z"/>
                <w:rFonts w:cs="Arial"/>
                <w:sz w:val="16"/>
                <w:szCs w:val="16"/>
              </w:rPr>
            </w:pPr>
            <w:moveFrom w:id="1222" w:author="dugalh" w:date="2018-07-30T18:13:00Z">
              <w:r w:rsidRPr="00B44B64" w:rsidDel="00053CE5">
                <w:rPr>
                  <w:rFonts w:cs="Arial"/>
                  <w:sz w:val="16"/>
                  <w:szCs w:val="16"/>
                </w:rPr>
                <w:t>1168</w:t>
              </w:r>
            </w:moveFrom>
          </w:p>
        </w:tc>
        <w:tc>
          <w:tcPr>
            <w:tcW w:w="1489" w:type="dxa"/>
            <w:tcBorders>
              <w:left w:val="single" w:sz="12" w:space="0" w:color="000000" w:themeColor="text1"/>
              <w:right w:val="single" w:sz="12" w:space="0" w:color="000000" w:themeColor="text1"/>
            </w:tcBorders>
          </w:tcPr>
          <w:p w14:paraId="274C4D36" w14:textId="33F186F7" w:rsidR="00D61588" w:rsidRPr="00B44B64" w:rsidDel="00053CE5" w:rsidRDefault="00D61588" w:rsidP="007C5F60">
            <w:pPr>
              <w:spacing w:before="40" w:after="40" w:line="276" w:lineRule="auto"/>
              <w:rPr>
                <w:moveFrom w:id="1223" w:author="dugalh" w:date="2018-07-30T18:13:00Z"/>
                <w:rFonts w:cs="Arial"/>
                <w:sz w:val="16"/>
                <w:szCs w:val="16"/>
              </w:rPr>
            </w:pPr>
            <w:moveFrom w:id="1224"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353ADCAC" w14:textId="53D37983" w:rsidR="00D61588" w:rsidRPr="00B44B64" w:rsidDel="00053CE5" w:rsidRDefault="00D61588" w:rsidP="007C5F60">
            <w:pPr>
              <w:spacing w:before="40" w:after="40" w:line="276" w:lineRule="auto"/>
              <w:rPr>
                <w:moveFrom w:id="1225" w:author="dugalh" w:date="2018-07-30T18:13:00Z"/>
                <w:rFonts w:cs="Arial"/>
                <w:sz w:val="16"/>
                <w:szCs w:val="16"/>
              </w:rPr>
            </w:pPr>
            <w:moveFrom w:id="1226" w:author="dugalh" w:date="2018-07-30T18:13:00Z">
              <w:r w:rsidRPr="00B44B64" w:rsidDel="00053CE5">
                <w:rPr>
                  <w:rFonts w:cs="Arial"/>
                  <w:sz w:val="16"/>
                  <w:szCs w:val="16"/>
                </w:rPr>
                <w:t>94.53</w:t>
              </w:r>
            </w:moveFrom>
          </w:p>
        </w:tc>
      </w:tr>
      <w:tr w:rsidR="00D61588" w:rsidRPr="00B44B64" w:rsidDel="00053CE5" w14:paraId="48D5A514" w14:textId="5CA9B92B" w:rsidTr="006C32D3">
        <w:trPr>
          <w:trHeight w:val="299"/>
          <w:jc w:val="center"/>
        </w:trPr>
        <w:tc>
          <w:tcPr>
            <w:tcW w:w="1488" w:type="dxa"/>
            <w:tcBorders>
              <w:bottom w:val="single" w:sz="12" w:space="0" w:color="000000" w:themeColor="text1"/>
            </w:tcBorders>
          </w:tcPr>
          <w:p w14:paraId="13DDE7DC" w14:textId="009C3CDC" w:rsidR="00D61588" w:rsidRPr="00B44B64" w:rsidDel="00053CE5" w:rsidRDefault="00D61588" w:rsidP="007C5F60">
            <w:pPr>
              <w:spacing w:before="40" w:after="40" w:line="276" w:lineRule="auto"/>
              <w:rPr>
                <w:moveFrom w:id="1227" w:author="dugalh" w:date="2018-07-30T18:13:00Z"/>
                <w:rFonts w:cs="Arial"/>
                <w:b/>
                <w:sz w:val="16"/>
                <w:szCs w:val="16"/>
              </w:rPr>
            </w:pPr>
            <w:moveFrom w:id="1228" w:author="dugalh" w:date="2018-07-30T18:13:00Z">
              <w:r w:rsidRPr="00B44B64" w:rsidDel="00053CE5">
                <w:rPr>
                  <w:rFonts w:cs="Arial"/>
                  <w:b/>
                  <w:sz w:val="16"/>
                  <w:szCs w:val="16"/>
                </w:rPr>
                <w:t>Tree</w:t>
              </w:r>
            </w:moveFrom>
          </w:p>
        </w:tc>
        <w:tc>
          <w:tcPr>
            <w:tcW w:w="1489" w:type="dxa"/>
            <w:tcBorders>
              <w:bottom w:val="single" w:sz="12" w:space="0" w:color="000000" w:themeColor="text1"/>
            </w:tcBorders>
          </w:tcPr>
          <w:p w14:paraId="43149294" w14:textId="04D78497" w:rsidR="00D61588" w:rsidRPr="00B44B64" w:rsidDel="00053CE5" w:rsidRDefault="00D61588" w:rsidP="007C5F60">
            <w:pPr>
              <w:spacing w:before="40" w:after="40" w:line="276" w:lineRule="auto"/>
              <w:rPr>
                <w:moveFrom w:id="1229" w:author="dugalh" w:date="2018-07-30T18:13:00Z"/>
                <w:rFonts w:cs="Arial"/>
                <w:sz w:val="16"/>
                <w:szCs w:val="16"/>
              </w:rPr>
            </w:pPr>
            <w:moveFrom w:id="1230" w:author="dugalh" w:date="2018-07-30T18:13:00Z">
              <w:r w:rsidRPr="00B44B64" w:rsidDel="00053CE5">
                <w:rPr>
                  <w:rFonts w:cs="Arial"/>
                  <w:sz w:val="16"/>
                  <w:szCs w:val="16"/>
                </w:rPr>
                <w:t>271</w:t>
              </w:r>
            </w:moveFrom>
          </w:p>
        </w:tc>
        <w:tc>
          <w:tcPr>
            <w:tcW w:w="1489" w:type="dxa"/>
            <w:tcBorders>
              <w:bottom w:val="single" w:sz="12" w:space="0" w:color="000000" w:themeColor="text1"/>
            </w:tcBorders>
          </w:tcPr>
          <w:p w14:paraId="0747FF53" w14:textId="5B063EF7" w:rsidR="00D61588" w:rsidRPr="00B44B64" w:rsidDel="00053CE5" w:rsidRDefault="00D61588" w:rsidP="007C5F60">
            <w:pPr>
              <w:spacing w:before="40" w:after="40" w:line="276" w:lineRule="auto"/>
              <w:rPr>
                <w:moveFrom w:id="1231" w:author="dugalh" w:date="2018-07-30T18:13:00Z"/>
                <w:rFonts w:cs="Arial"/>
                <w:sz w:val="16"/>
                <w:szCs w:val="16"/>
              </w:rPr>
            </w:pPr>
            <w:moveFrom w:id="1232" w:author="dugalh" w:date="2018-07-30T18:13:00Z">
              <w:r w:rsidRPr="00B44B64" w:rsidDel="00053CE5">
                <w:rPr>
                  <w:rFonts w:cs="Arial"/>
                  <w:sz w:val="16"/>
                  <w:szCs w:val="16"/>
                </w:rPr>
                <w:t>197</w:t>
              </w:r>
            </w:moveFrom>
          </w:p>
        </w:tc>
        <w:tc>
          <w:tcPr>
            <w:tcW w:w="1489" w:type="dxa"/>
            <w:tcBorders>
              <w:bottom w:val="single" w:sz="12" w:space="0" w:color="000000" w:themeColor="text1"/>
              <w:right w:val="single" w:sz="12" w:space="0" w:color="000000" w:themeColor="text1"/>
            </w:tcBorders>
          </w:tcPr>
          <w:p w14:paraId="701AD889" w14:textId="19AA7237" w:rsidR="00D61588" w:rsidRPr="00B44B64" w:rsidDel="00053CE5" w:rsidRDefault="00D61588" w:rsidP="007C5F60">
            <w:pPr>
              <w:spacing w:before="40" w:after="40" w:line="276" w:lineRule="auto"/>
              <w:rPr>
                <w:moveFrom w:id="1233" w:author="dugalh" w:date="2018-07-30T18:13:00Z"/>
                <w:rFonts w:cs="Arial"/>
                <w:sz w:val="16"/>
                <w:szCs w:val="16"/>
              </w:rPr>
            </w:pPr>
            <w:moveFrom w:id="1234" w:author="dugalh" w:date="2018-07-30T18:13:00Z">
              <w:r w:rsidRPr="00B44B64" w:rsidDel="00053CE5">
                <w:rPr>
                  <w:rFonts w:cs="Arial"/>
                  <w:sz w:val="16"/>
                  <w:szCs w:val="16"/>
                </w:rPr>
                <w:t>2889</w:t>
              </w:r>
            </w:moveFrom>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3AEC7276" w:rsidR="00D61588" w:rsidRPr="00B44B64" w:rsidDel="00053CE5" w:rsidRDefault="00D61588" w:rsidP="007C5F60">
            <w:pPr>
              <w:spacing w:before="40" w:after="40" w:line="276" w:lineRule="auto"/>
              <w:rPr>
                <w:moveFrom w:id="1235" w:author="dugalh" w:date="2018-07-30T18:13:00Z"/>
                <w:rFonts w:cs="Arial"/>
                <w:sz w:val="16"/>
                <w:szCs w:val="16"/>
              </w:rPr>
            </w:pPr>
            <w:moveFrom w:id="1236" w:author="dugalh" w:date="2018-07-30T18:13:00Z">
              <w:r w:rsidRPr="00B44B64" w:rsidDel="00053CE5">
                <w:rPr>
                  <w:rFonts w:cs="Arial"/>
                  <w:sz w:val="16"/>
                  <w:szCs w:val="16"/>
                </w:rPr>
                <w:t>3357</w:t>
              </w:r>
            </w:moveFrom>
          </w:p>
        </w:tc>
        <w:tc>
          <w:tcPr>
            <w:tcW w:w="1489" w:type="dxa"/>
            <w:tcBorders>
              <w:left w:val="single" w:sz="12" w:space="0" w:color="000000" w:themeColor="text1"/>
              <w:bottom w:val="single" w:sz="12" w:space="0" w:color="000000" w:themeColor="text1"/>
            </w:tcBorders>
          </w:tcPr>
          <w:p w14:paraId="6A5B3A3A" w14:textId="1BEFE17A" w:rsidR="00D61588" w:rsidRPr="00B44B64" w:rsidDel="00053CE5" w:rsidRDefault="00D61588" w:rsidP="007C5F60">
            <w:pPr>
              <w:spacing w:before="40" w:after="40" w:line="276" w:lineRule="auto"/>
              <w:rPr>
                <w:moveFrom w:id="1237" w:author="dugalh" w:date="2018-07-30T18:13:00Z"/>
                <w:rFonts w:cs="Arial"/>
                <w:sz w:val="16"/>
                <w:szCs w:val="16"/>
              </w:rPr>
            </w:pPr>
            <w:moveFrom w:id="1238" w:author="dugalh" w:date="2018-07-30T18:13:00Z">
              <w:r w:rsidRPr="00B44B64" w:rsidDel="00053CE5">
                <w:rPr>
                  <w:rFonts w:cs="Arial"/>
                  <w:sz w:val="16"/>
                  <w:szCs w:val="16"/>
                </w:rPr>
                <w:t>86.06</w:t>
              </w:r>
            </w:moveFrom>
          </w:p>
        </w:tc>
      </w:tr>
      <w:tr w:rsidR="00D61588" w:rsidRPr="00B44B64" w:rsidDel="00053CE5" w14:paraId="7A0E9422" w14:textId="6A73597E" w:rsidTr="006C32D3">
        <w:trPr>
          <w:trHeight w:val="284"/>
          <w:jc w:val="center"/>
        </w:trPr>
        <w:tc>
          <w:tcPr>
            <w:tcW w:w="1488" w:type="dxa"/>
            <w:tcBorders>
              <w:top w:val="single" w:sz="12" w:space="0" w:color="000000" w:themeColor="text1"/>
              <w:bottom w:val="single" w:sz="12" w:space="0" w:color="000000" w:themeColor="text1"/>
            </w:tcBorders>
          </w:tcPr>
          <w:p w14:paraId="472ABA38" w14:textId="76319B22" w:rsidR="00D61588" w:rsidRPr="00B44B64" w:rsidDel="00053CE5" w:rsidRDefault="00D61588" w:rsidP="007C5F60">
            <w:pPr>
              <w:spacing w:before="40" w:after="40" w:line="276" w:lineRule="auto"/>
              <w:rPr>
                <w:moveFrom w:id="1239" w:author="dugalh" w:date="2018-07-30T18:13:00Z"/>
                <w:rFonts w:cs="Arial"/>
                <w:b/>
                <w:sz w:val="16"/>
                <w:szCs w:val="16"/>
              </w:rPr>
            </w:pPr>
            <w:moveFrom w:id="1240" w:author="dugalh" w:date="2018-07-30T18:13:00Z">
              <w:r w:rsidRPr="00B44B64" w:rsidDel="00053CE5">
                <w:rPr>
                  <w:rFonts w:cs="Arial"/>
                  <w:b/>
                  <w:sz w:val="16"/>
                  <w:szCs w:val="16"/>
                </w:rPr>
                <w:t>Total</w:t>
              </w:r>
            </w:moveFrom>
          </w:p>
        </w:tc>
        <w:tc>
          <w:tcPr>
            <w:tcW w:w="1489" w:type="dxa"/>
            <w:tcBorders>
              <w:top w:val="single" w:sz="12" w:space="0" w:color="000000" w:themeColor="text1"/>
              <w:bottom w:val="single" w:sz="12" w:space="0" w:color="000000" w:themeColor="text1"/>
            </w:tcBorders>
          </w:tcPr>
          <w:p w14:paraId="4D36DAE6" w14:textId="6819527F" w:rsidR="00D61588" w:rsidRPr="00B44B64" w:rsidDel="00053CE5" w:rsidRDefault="00D61588" w:rsidP="007C5F60">
            <w:pPr>
              <w:spacing w:before="40" w:after="40" w:line="276" w:lineRule="auto"/>
              <w:rPr>
                <w:moveFrom w:id="1241" w:author="dugalh" w:date="2018-07-30T18:13:00Z"/>
                <w:rFonts w:cs="Arial"/>
                <w:sz w:val="16"/>
                <w:szCs w:val="16"/>
              </w:rPr>
            </w:pPr>
            <w:moveFrom w:id="1242" w:author="dugalh" w:date="2018-07-30T18:13:00Z">
              <w:r w:rsidRPr="00B44B64" w:rsidDel="00053CE5">
                <w:rPr>
                  <w:rFonts w:cs="Arial"/>
                  <w:sz w:val="16"/>
                  <w:szCs w:val="16"/>
                </w:rPr>
                <w:t>25367</w:t>
              </w:r>
            </w:moveFrom>
          </w:p>
        </w:tc>
        <w:tc>
          <w:tcPr>
            <w:tcW w:w="1489" w:type="dxa"/>
            <w:tcBorders>
              <w:top w:val="single" w:sz="12" w:space="0" w:color="000000" w:themeColor="text1"/>
              <w:bottom w:val="single" w:sz="12" w:space="0" w:color="000000" w:themeColor="text1"/>
            </w:tcBorders>
          </w:tcPr>
          <w:p w14:paraId="4C787A41" w14:textId="2E7EC8C0" w:rsidR="00D61588" w:rsidRPr="00B44B64" w:rsidDel="00053CE5" w:rsidRDefault="00D61588" w:rsidP="007C5F60">
            <w:pPr>
              <w:spacing w:before="40" w:after="40" w:line="276" w:lineRule="auto"/>
              <w:rPr>
                <w:moveFrom w:id="1243" w:author="dugalh" w:date="2018-07-30T18:13:00Z"/>
                <w:rFonts w:cs="Arial"/>
                <w:sz w:val="16"/>
                <w:szCs w:val="16"/>
              </w:rPr>
            </w:pPr>
            <w:moveFrom w:id="1244" w:author="dugalh" w:date="2018-07-30T18:13:00Z">
              <w:r w:rsidRPr="00B44B64" w:rsidDel="00053CE5">
                <w:rPr>
                  <w:rFonts w:cs="Arial"/>
                  <w:sz w:val="16"/>
                  <w:szCs w:val="16"/>
                </w:rPr>
                <w:t>26283</w:t>
              </w:r>
            </w:moveFrom>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50E835D5" w:rsidR="00D61588" w:rsidRPr="00B44B64" w:rsidDel="00053CE5" w:rsidRDefault="00D61588" w:rsidP="007C5F60">
            <w:pPr>
              <w:spacing w:before="40" w:after="40" w:line="276" w:lineRule="auto"/>
              <w:rPr>
                <w:moveFrom w:id="1245" w:author="dugalh" w:date="2018-07-30T18:13:00Z"/>
                <w:rFonts w:cs="Arial"/>
                <w:sz w:val="16"/>
                <w:szCs w:val="16"/>
              </w:rPr>
            </w:pPr>
            <w:moveFrom w:id="1246" w:author="dugalh" w:date="2018-07-30T18:13:00Z">
              <w:r w:rsidRPr="00B44B64" w:rsidDel="00053CE5">
                <w:rPr>
                  <w:rFonts w:cs="Arial"/>
                  <w:sz w:val="16"/>
                  <w:szCs w:val="16"/>
                </w:rPr>
                <w:t>6227</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65FC2D" w:rsidR="00D61588" w:rsidRPr="00B44B64" w:rsidDel="00053CE5" w:rsidRDefault="00D61588" w:rsidP="007C5F60">
            <w:pPr>
              <w:spacing w:before="40" w:after="40" w:line="276" w:lineRule="auto"/>
              <w:rPr>
                <w:moveFrom w:id="1247" w:author="dugalh" w:date="2018-07-30T18:13:00Z"/>
                <w:rFonts w:cs="Arial"/>
                <w:sz w:val="16"/>
                <w:szCs w:val="16"/>
              </w:rPr>
            </w:pPr>
            <w:moveFrom w:id="1248" w:author="dugalh" w:date="2018-07-30T18:13:00Z">
              <w:r w:rsidRPr="00B44B64" w:rsidDel="00053CE5">
                <w:rPr>
                  <w:rFonts w:cs="Arial"/>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1E883559" w:rsidR="00D61588" w:rsidRPr="00B44B64" w:rsidDel="00053CE5" w:rsidRDefault="00D61588" w:rsidP="007C5F60">
            <w:pPr>
              <w:spacing w:before="40" w:after="40" w:line="276" w:lineRule="auto"/>
              <w:rPr>
                <w:moveFrom w:id="1249" w:author="dugalh" w:date="2018-07-30T18:13:00Z"/>
                <w:rFonts w:cs="Arial"/>
                <w:sz w:val="16"/>
                <w:szCs w:val="16"/>
              </w:rPr>
            </w:pPr>
          </w:p>
        </w:tc>
      </w:tr>
      <w:tr w:rsidR="00D61588" w:rsidRPr="00B44B64" w:rsidDel="00053CE5" w14:paraId="1293820C" w14:textId="61C548DA" w:rsidTr="006C32D3">
        <w:trPr>
          <w:trHeight w:val="299"/>
          <w:jc w:val="center"/>
        </w:trPr>
        <w:tc>
          <w:tcPr>
            <w:tcW w:w="1488" w:type="dxa"/>
            <w:tcBorders>
              <w:top w:val="single" w:sz="12" w:space="0" w:color="000000" w:themeColor="text1"/>
            </w:tcBorders>
          </w:tcPr>
          <w:p w14:paraId="1C55E300" w14:textId="51EF2EF8" w:rsidR="00D61588" w:rsidRPr="00B44B64" w:rsidDel="00053CE5" w:rsidRDefault="00D61588" w:rsidP="007C5F60">
            <w:pPr>
              <w:spacing w:before="40" w:after="40" w:line="276" w:lineRule="auto"/>
              <w:rPr>
                <w:moveFrom w:id="1250" w:author="dugalh" w:date="2018-07-30T18:13:00Z"/>
                <w:rFonts w:cs="Arial"/>
                <w:b/>
                <w:sz w:val="16"/>
                <w:szCs w:val="16"/>
                <w:vertAlign w:val="superscript"/>
              </w:rPr>
            </w:pPr>
            <w:moveFrom w:id="1251" w:author="dugalh" w:date="2018-07-30T18:13:00Z">
              <w:r w:rsidRPr="00B44B64" w:rsidDel="00053CE5">
                <w:rPr>
                  <w:rFonts w:cs="Arial"/>
                  <w:b/>
                  <w:sz w:val="16"/>
                  <w:szCs w:val="16"/>
                </w:rPr>
                <w:t>CA (%)</w:t>
              </w:r>
              <w:r w:rsidRPr="00B44B64" w:rsidDel="00053CE5">
                <w:rPr>
                  <w:rFonts w:cs="Arial"/>
                  <w:b/>
                  <w:sz w:val="16"/>
                  <w:szCs w:val="16"/>
                  <w:vertAlign w:val="superscript"/>
                </w:rPr>
                <w:t>a</w:t>
              </w:r>
            </w:moveFrom>
          </w:p>
        </w:tc>
        <w:tc>
          <w:tcPr>
            <w:tcW w:w="1489" w:type="dxa"/>
            <w:tcBorders>
              <w:top w:val="single" w:sz="12" w:space="0" w:color="000000" w:themeColor="text1"/>
            </w:tcBorders>
          </w:tcPr>
          <w:p w14:paraId="25F23A36" w14:textId="5FE9D162" w:rsidR="00D61588" w:rsidRPr="00B44B64" w:rsidDel="00053CE5" w:rsidRDefault="00D61588" w:rsidP="007C5F60">
            <w:pPr>
              <w:spacing w:before="40" w:after="40" w:line="276" w:lineRule="auto"/>
              <w:rPr>
                <w:moveFrom w:id="1252" w:author="dugalh" w:date="2018-07-30T18:13:00Z"/>
                <w:rFonts w:cs="Arial"/>
                <w:sz w:val="16"/>
                <w:szCs w:val="16"/>
              </w:rPr>
            </w:pPr>
            <w:moveFrom w:id="1253" w:author="dugalh" w:date="2018-07-30T18:13:00Z">
              <w:r w:rsidRPr="00B44B64" w:rsidDel="00053CE5">
                <w:rPr>
                  <w:rFonts w:cs="Arial"/>
                  <w:sz w:val="16"/>
                  <w:szCs w:val="16"/>
                </w:rPr>
                <w:t>97.66</w:t>
              </w:r>
            </w:moveFrom>
          </w:p>
        </w:tc>
        <w:tc>
          <w:tcPr>
            <w:tcW w:w="1489" w:type="dxa"/>
            <w:tcBorders>
              <w:top w:val="single" w:sz="12" w:space="0" w:color="000000" w:themeColor="text1"/>
            </w:tcBorders>
          </w:tcPr>
          <w:p w14:paraId="58B000D5" w14:textId="28128F05" w:rsidR="00D61588" w:rsidRPr="00B44B64" w:rsidDel="00053CE5" w:rsidRDefault="00D61588" w:rsidP="007C5F60">
            <w:pPr>
              <w:spacing w:before="40" w:after="40" w:line="276" w:lineRule="auto"/>
              <w:rPr>
                <w:moveFrom w:id="1254" w:author="dugalh" w:date="2018-07-30T18:13:00Z"/>
                <w:rFonts w:cs="Arial"/>
                <w:sz w:val="16"/>
                <w:szCs w:val="16"/>
              </w:rPr>
            </w:pPr>
            <w:moveFrom w:id="1255" w:author="dugalh" w:date="2018-07-30T18:13:00Z">
              <w:r w:rsidRPr="00B44B64" w:rsidDel="00053CE5">
                <w:rPr>
                  <w:rFonts w:cs="Arial"/>
                  <w:sz w:val="16"/>
                  <w:szCs w:val="16"/>
                </w:rPr>
                <w:t>98.04</w:t>
              </w:r>
            </w:moveFrom>
          </w:p>
        </w:tc>
        <w:tc>
          <w:tcPr>
            <w:tcW w:w="1489" w:type="dxa"/>
            <w:tcBorders>
              <w:top w:val="single" w:sz="12" w:space="0" w:color="000000" w:themeColor="text1"/>
            </w:tcBorders>
          </w:tcPr>
          <w:p w14:paraId="731CD5B3" w14:textId="6B05744D" w:rsidR="00D61588" w:rsidRPr="00B44B64" w:rsidDel="00053CE5" w:rsidRDefault="00D61588" w:rsidP="007C5F60">
            <w:pPr>
              <w:spacing w:before="40" w:after="40" w:line="276" w:lineRule="auto"/>
              <w:rPr>
                <w:moveFrom w:id="1256" w:author="dugalh" w:date="2018-07-30T18:13:00Z"/>
                <w:rFonts w:cs="Arial"/>
                <w:sz w:val="16"/>
                <w:szCs w:val="16"/>
              </w:rPr>
            </w:pPr>
            <w:moveFrom w:id="1257" w:author="dugalh" w:date="2018-07-30T18:13:00Z">
              <w:r w:rsidRPr="00B44B64" w:rsidDel="00053CE5">
                <w:rPr>
                  <w:rFonts w:cs="Arial"/>
                  <w:sz w:val="16"/>
                  <w:szCs w:val="16"/>
                </w:rPr>
                <w:t>46.39</w:t>
              </w:r>
            </w:moveFrom>
          </w:p>
        </w:tc>
        <w:tc>
          <w:tcPr>
            <w:tcW w:w="1489" w:type="dxa"/>
            <w:tcBorders>
              <w:top w:val="single" w:sz="12" w:space="0" w:color="000000" w:themeColor="text1"/>
            </w:tcBorders>
          </w:tcPr>
          <w:p w14:paraId="343F2A91" w14:textId="4B4BA4BC" w:rsidR="00D61588" w:rsidRPr="00B44B64" w:rsidDel="00053CE5" w:rsidRDefault="00D61588" w:rsidP="007C5F60">
            <w:pPr>
              <w:spacing w:before="40" w:after="40" w:line="276" w:lineRule="auto"/>
              <w:rPr>
                <w:moveFrom w:id="1258" w:author="dugalh" w:date="2018-07-30T18:13:00Z"/>
                <w:rFonts w:cs="Arial"/>
                <w:sz w:val="16"/>
                <w:szCs w:val="16"/>
              </w:rPr>
            </w:pPr>
          </w:p>
        </w:tc>
        <w:tc>
          <w:tcPr>
            <w:tcW w:w="1489" w:type="dxa"/>
            <w:tcBorders>
              <w:top w:val="single" w:sz="12" w:space="0" w:color="000000" w:themeColor="text1"/>
            </w:tcBorders>
          </w:tcPr>
          <w:p w14:paraId="7650BDEF" w14:textId="2FFB9664" w:rsidR="00D61588" w:rsidRPr="00B44B64" w:rsidDel="00053CE5" w:rsidRDefault="00D61588" w:rsidP="007C5F60">
            <w:pPr>
              <w:spacing w:before="40" w:after="40" w:line="276" w:lineRule="auto"/>
              <w:rPr>
                <w:moveFrom w:id="1259" w:author="dugalh" w:date="2018-07-30T18:13:00Z"/>
                <w:rFonts w:cs="Arial"/>
                <w:sz w:val="16"/>
                <w:szCs w:val="16"/>
              </w:rPr>
            </w:pPr>
          </w:p>
        </w:tc>
      </w:tr>
      <w:tr w:rsidR="00D61588" w:rsidRPr="00B44B64" w:rsidDel="00053CE5" w14:paraId="5AE8200F" w14:textId="765A5A8B" w:rsidTr="006C32D3">
        <w:trPr>
          <w:trHeight w:val="284"/>
          <w:jc w:val="center"/>
        </w:trPr>
        <w:tc>
          <w:tcPr>
            <w:tcW w:w="1488" w:type="dxa"/>
          </w:tcPr>
          <w:p w14:paraId="3FF0C287" w14:textId="6888BAD2" w:rsidR="00D61588" w:rsidRPr="00B44B64" w:rsidDel="00053CE5" w:rsidRDefault="00D61588" w:rsidP="007C5F60">
            <w:pPr>
              <w:spacing w:before="40" w:after="40" w:line="276" w:lineRule="auto"/>
              <w:rPr>
                <w:moveFrom w:id="1260" w:author="dugalh" w:date="2018-07-30T18:13:00Z"/>
                <w:rFonts w:cs="Arial"/>
                <w:b/>
                <w:sz w:val="16"/>
                <w:szCs w:val="16"/>
              </w:rPr>
            </w:pPr>
            <w:moveFrom w:id="1261" w:author="dugalh" w:date="2018-07-30T18:13:00Z">
              <w:r w:rsidRPr="00B44B64" w:rsidDel="00053CE5">
                <w:rPr>
                  <w:rFonts w:cs="Arial"/>
                  <w:b/>
                  <w:sz w:val="16"/>
                  <w:szCs w:val="16"/>
                </w:rPr>
                <w:t>Kappa</w:t>
              </w:r>
            </w:moveFrom>
          </w:p>
        </w:tc>
        <w:tc>
          <w:tcPr>
            <w:tcW w:w="1489" w:type="dxa"/>
          </w:tcPr>
          <w:p w14:paraId="1263896A" w14:textId="6073EC25" w:rsidR="00D61588" w:rsidRPr="00B44B64" w:rsidDel="00053CE5" w:rsidRDefault="00D61588" w:rsidP="007C5F60">
            <w:pPr>
              <w:spacing w:before="40" w:after="40" w:line="276" w:lineRule="auto"/>
              <w:rPr>
                <w:moveFrom w:id="1262" w:author="dugalh" w:date="2018-07-30T18:13:00Z"/>
                <w:rFonts w:cs="Arial"/>
                <w:sz w:val="16"/>
                <w:szCs w:val="16"/>
              </w:rPr>
            </w:pPr>
            <w:moveFrom w:id="1263" w:author="dugalh" w:date="2018-07-30T18:13:00Z">
              <w:r w:rsidRPr="00B44B64" w:rsidDel="00053CE5">
                <w:rPr>
                  <w:rFonts w:cs="Arial"/>
                  <w:sz w:val="16"/>
                  <w:szCs w:val="16"/>
                </w:rPr>
                <w:t>0.87</w:t>
              </w:r>
            </w:moveFrom>
          </w:p>
        </w:tc>
        <w:tc>
          <w:tcPr>
            <w:tcW w:w="1489" w:type="dxa"/>
          </w:tcPr>
          <w:p w14:paraId="0F9B6F38" w14:textId="5A3729D2" w:rsidR="00D61588" w:rsidRPr="00B44B64" w:rsidDel="00053CE5" w:rsidRDefault="00D61588" w:rsidP="007C5F60">
            <w:pPr>
              <w:spacing w:before="40" w:after="40" w:line="276" w:lineRule="auto"/>
              <w:rPr>
                <w:moveFrom w:id="1264" w:author="dugalh" w:date="2018-07-30T18:13:00Z"/>
                <w:rFonts w:cs="Arial"/>
                <w:sz w:val="16"/>
                <w:szCs w:val="16"/>
              </w:rPr>
            </w:pPr>
          </w:p>
        </w:tc>
        <w:tc>
          <w:tcPr>
            <w:tcW w:w="1489" w:type="dxa"/>
          </w:tcPr>
          <w:p w14:paraId="5906644D" w14:textId="114C4A17" w:rsidR="00D61588" w:rsidRPr="00B44B64" w:rsidDel="00053CE5" w:rsidRDefault="00D61588" w:rsidP="007C5F60">
            <w:pPr>
              <w:spacing w:before="40" w:after="40" w:line="276" w:lineRule="auto"/>
              <w:rPr>
                <w:moveFrom w:id="1265" w:author="dugalh" w:date="2018-07-30T18:13:00Z"/>
                <w:rFonts w:cs="Arial"/>
                <w:sz w:val="16"/>
                <w:szCs w:val="16"/>
              </w:rPr>
            </w:pPr>
          </w:p>
        </w:tc>
        <w:tc>
          <w:tcPr>
            <w:tcW w:w="1489" w:type="dxa"/>
          </w:tcPr>
          <w:p w14:paraId="6542B736" w14:textId="36C2FDF1" w:rsidR="00D61588" w:rsidRPr="00B44B64" w:rsidDel="00053CE5" w:rsidRDefault="00D61588" w:rsidP="007C5F60">
            <w:pPr>
              <w:spacing w:before="40" w:after="40" w:line="276" w:lineRule="auto"/>
              <w:rPr>
                <w:moveFrom w:id="1266" w:author="dugalh" w:date="2018-07-30T18:13:00Z"/>
                <w:rFonts w:cs="Arial"/>
                <w:sz w:val="16"/>
                <w:szCs w:val="16"/>
              </w:rPr>
            </w:pPr>
          </w:p>
        </w:tc>
        <w:tc>
          <w:tcPr>
            <w:tcW w:w="1489" w:type="dxa"/>
          </w:tcPr>
          <w:p w14:paraId="4B7B7945" w14:textId="7194D91E" w:rsidR="00D61588" w:rsidRPr="00B44B64" w:rsidDel="00053CE5" w:rsidRDefault="00D61588" w:rsidP="007C5F60">
            <w:pPr>
              <w:spacing w:before="40" w:after="40" w:line="276" w:lineRule="auto"/>
              <w:rPr>
                <w:moveFrom w:id="1267" w:author="dugalh" w:date="2018-07-30T18:13:00Z"/>
                <w:rFonts w:cs="Arial"/>
                <w:sz w:val="16"/>
                <w:szCs w:val="16"/>
              </w:rPr>
            </w:pPr>
          </w:p>
        </w:tc>
      </w:tr>
      <w:tr w:rsidR="00D61588" w:rsidRPr="00B44B64" w:rsidDel="00053CE5" w14:paraId="2FE73170" w14:textId="1590623D" w:rsidTr="006C32D3">
        <w:trPr>
          <w:trHeight w:val="284"/>
          <w:jc w:val="center"/>
        </w:trPr>
        <w:tc>
          <w:tcPr>
            <w:tcW w:w="1488" w:type="dxa"/>
          </w:tcPr>
          <w:p w14:paraId="1622D10B" w14:textId="03507013" w:rsidR="00D61588" w:rsidRPr="00B44B64" w:rsidDel="00053CE5" w:rsidRDefault="00D61588" w:rsidP="007C5F60">
            <w:pPr>
              <w:spacing w:before="40" w:after="40" w:line="276" w:lineRule="auto"/>
              <w:rPr>
                <w:moveFrom w:id="1268" w:author="dugalh" w:date="2018-07-30T18:13:00Z"/>
                <w:rFonts w:cs="Arial"/>
                <w:b/>
                <w:sz w:val="16"/>
                <w:szCs w:val="16"/>
              </w:rPr>
            </w:pPr>
            <w:moveFrom w:id="1269" w:author="dugalh" w:date="2018-07-30T18:13:00Z">
              <w:r w:rsidRPr="00B44B64" w:rsidDel="00053CE5">
                <w:rPr>
                  <w:rFonts w:cs="Arial"/>
                  <w:b/>
                  <w:sz w:val="16"/>
                  <w:szCs w:val="16"/>
                </w:rPr>
                <w:t>Overall Error (%)</w:t>
              </w:r>
            </w:moveFrom>
          </w:p>
        </w:tc>
        <w:tc>
          <w:tcPr>
            <w:tcW w:w="1489" w:type="dxa"/>
          </w:tcPr>
          <w:p w14:paraId="50BA548F" w14:textId="3FE839D5" w:rsidR="00D61588" w:rsidRPr="00B44B64" w:rsidDel="00053CE5" w:rsidRDefault="00D61588" w:rsidP="007C5F60">
            <w:pPr>
              <w:spacing w:before="40" w:after="40" w:line="276" w:lineRule="auto"/>
              <w:rPr>
                <w:moveFrom w:id="1270" w:author="dugalh" w:date="2018-07-30T18:13:00Z"/>
                <w:rFonts w:cs="Arial"/>
                <w:sz w:val="16"/>
                <w:szCs w:val="16"/>
              </w:rPr>
            </w:pPr>
            <w:moveFrom w:id="1271" w:author="dugalh" w:date="2018-07-30T18:13:00Z">
              <w:r w:rsidRPr="00B44B64" w:rsidDel="00053CE5">
                <w:rPr>
                  <w:rFonts w:cs="Arial"/>
                  <w:sz w:val="16"/>
                  <w:szCs w:val="16"/>
                </w:rPr>
                <w:t>9.51</w:t>
              </w:r>
            </w:moveFrom>
          </w:p>
        </w:tc>
        <w:tc>
          <w:tcPr>
            <w:tcW w:w="1489" w:type="dxa"/>
          </w:tcPr>
          <w:p w14:paraId="174AC952" w14:textId="4AFF6B4F" w:rsidR="00D61588" w:rsidRPr="00B44B64" w:rsidDel="00053CE5" w:rsidRDefault="00D61588" w:rsidP="007C5F60">
            <w:pPr>
              <w:spacing w:before="40" w:after="40" w:line="276" w:lineRule="auto"/>
              <w:rPr>
                <w:moveFrom w:id="1272" w:author="dugalh" w:date="2018-07-30T18:13:00Z"/>
                <w:rFonts w:cs="Arial"/>
                <w:sz w:val="16"/>
                <w:szCs w:val="16"/>
              </w:rPr>
            </w:pPr>
          </w:p>
        </w:tc>
        <w:tc>
          <w:tcPr>
            <w:tcW w:w="1489" w:type="dxa"/>
          </w:tcPr>
          <w:p w14:paraId="2B19FA53" w14:textId="43C498C1" w:rsidR="00D61588" w:rsidRPr="00B44B64" w:rsidDel="00053CE5" w:rsidRDefault="00D61588" w:rsidP="007C5F60">
            <w:pPr>
              <w:spacing w:before="40" w:after="40" w:line="276" w:lineRule="auto"/>
              <w:rPr>
                <w:moveFrom w:id="1273" w:author="dugalh" w:date="2018-07-30T18:13:00Z"/>
                <w:rFonts w:cs="Arial"/>
                <w:sz w:val="16"/>
                <w:szCs w:val="16"/>
              </w:rPr>
            </w:pPr>
          </w:p>
        </w:tc>
        <w:tc>
          <w:tcPr>
            <w:tcW w:w="1489" w:type="dxa"/>
          </w:tcPr>
          <w:p w14:paraId="1EA50A16" w14:textId="682502E5" w:rsidR="00D61588" w:rsidRPr="00B44B64" w:rsidDel="00053CE5" w:rsidRDefault="00D61588" w:rsidP="007C5F60">
            <w:pPr>
              <w:spacing w:before="40" w:after="40" w:line="276" w:lineRule="auto"/>
              <w:rPr>
                <w:moveFrom w:id="1274" w:author="dugalh" w:date="2018-07-30T18:13:00Z"/>
                <w:rFonts w:cs="Arial"/>
                <w:sz w:val="16"/>
                <w:szCs w:val="16"/>
              </w:rPr>
            </w:pPr>
          </w:p>
        </w:tc>
        <w:tc>
          <w:tcPr>
            <w:tcW w:w="1489" w:type="dxa"/>
          </w:tcPr>
          <w:p w14:paraId="3C80AFDB" w14:textId="6EED02C6" w:rsidR="00D61588" w:rsidRPr="00B44B64" w:rsidDel="00053CE5" w:rsidRDefault="00D61588" w:rsidP="007C5F60">
            <w:pPr>
              <w:spacing w:before="40" w:after="40" w:line="276" w:lineRule="auto"/>
              <w:rPr>
                <w:moveFrom w:id="1275" w:author="dugalh" w:date="2018-07-30T18:13:00Z"/>
                <w:rFonts w:cs="Arial"/>
                <w:sz w:val="16"/>
                <w:szCs w:val="16"/>
              </w:rPr>
            </w:pPr>
          </w:p>
        </w:tc>
      </w:tr>
    </w:tbl>
    <w:p w14:paraId="53605719" w14:textId="56AF3520" w:rsidR="00D61588" w:rsidRPr="00B44B64" w:rsidDel="00053CE5" w:rsidRDefault="00D61588" w:rsidP="006C32D3">
      <w:pPr>
        <w:spacing w:line="360" w:lineRule="auto"/>
        <w:jc w:val="center"/>
        <w:rPr>
          <w:moveFrom w:id="1276" w:author="dugalh" w:date="2018-07-30T18:13:00Z"/>
          <w:rFonts w:ascii="Arial" w:hAnsi="Arial" w:cs="Arial"/>
          <w:sz w:val="16"/>
          <w:szCs w:val="16"/>
        </w:rPr>
      </w:pPr>
      <w:moveFrom w:id="1277" w:author="dugalh" w:date="2018-07-30T18:13:00Z">
        <w:r w:rsidRPr="00B44B64" w:rsidDel="00053CE5">
          <w:rPr>
            <w:rFonts w:ascii="Arial" w:hAnsi="Arial" w:cs="Arial"/>
            <w:sz w:val="16"/>
            <w:szCs w:val="16"/>
            <w:vertAlign w:val="superscript"/>
          </w:rPr>
          <w:t>a</w:t>
        </w:r>
        <w:r w:rsidRPr="00B44B64" w:rsidDel="00053CE5">
          <w:rPr>
            <w:rFonts w:ascii="Arial" w:hAnsi="Arial" w:cs="Arial"/>
            <w:sz w:val="16"/>
            <w:szCs w:val="16"/>
          </w:rPr>
          <w:t xml:space="preserve"> CA = Consumer’s accuracy, PA = Producer’s accuracy</w:t>
        </w:r>
      </w:moveFrom>
    </w:p>
    <w:moveFromRangeEnd w:id="1190"/>
    <w:p w14:paraId="6D32AC58" w14:textId="77777777" w:rsidR="00053CE5" w:rsidRPr="00B44B64" w:rsidRDefault="00053CE5" w:rsidP="00053CE5">
      <w:pPr>
        <w:pStyle w:val="1Tablecaption"/>
        <w:rPr>
          <w:moveTo w:id="1278" w:author="dugalh" w:date="2018-07-30T18:13:00Z"/>
        </w:rPr>
      </w:pPr>
      <w:moveToRangeStart w:id="1279" w:author="dugalh" w:date="2018-07-30T18:13:00Z" w:name="move520737708"/>
      <w:moveTo w:id="1280" w:author="dugalh" w:date="2018-07-30T18:13: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moveTo>
      <w:r w:rsidR="00AD4274">
        <w:rPr>
          <w:b/>
          <w:noProof/>
        </w:rPr>
        <w:t>9</w:t>
      </w:r>
      <w:moveTo w:id="1281" w:author="dugalh" w:date="2018-07-30T18:13:00Z">
        <w:r w:rsidRPr="006C32D3">
          <w:rPr>
            <w:b/>
          </w:rPr>
          <w:fldChar w:fldCharType="end"/>
        </w:r>
        <w:r w:rsidRPr="00B44B64">
          <w:t xml:space="preserve">   Decision tree three-class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moveTo w:id="1282" w:author="dugalh" w:date="2018-07-30T18:13:00Z"/>
                <w:rFonts w:cs="Arial"/>
                <w:sz w:val="16"/>
                <w:szCs w:val="16"/>
              </w:rPr>
            </w:pPr>
          </w:p>
        </w:tc>
        <w:tc>
          <w:tcPr>
            <w:tcW w:w="1489" w:type="dxa"/>
          </w:tcPr>
          <w:p w14:paraId="50F1C05A" w14:textId="77777777" w:rsidR="00053CE5" w:rsidRPr="00B44B64" w:rsidRDefault="00053CE5" w:rsidP="008F3AD0">
            <w:pPr>
              <w:spacing w:before="40" w:after="40" w:line="276" w:lineRule="auto"/>
              <w:rPr>
                <w:moveTo w:id="1283" w:author="dugalh" w:date="2018-07-30T18:13:00Z"/>
                <w:rFonts w:cs="Arial"/>
                <w:sz w:val="16"/>
                <w:szCs w:val="16"/>
              </w:rPr>
            </w:pPr>
            <w:moveTo w:id="1284" w:author="dugalh" w:date="2018-07-30T18:13:00Z">
              <w:r w:rsidRPr="00B44B64">
                <w:rPr>
                  <w:rFonts w:cs="Arial"/>
                  <w:sz w:val="16"/>
                  <w:szCs w:val="16"/>
                </w:rPr>
                <w:t>Background</w:t>
              </w:r>
            </w:moveTo>
          </w:p>
        </w:tc>
        <w:tc>
          <w:tcPr>
            <w:tcW w:w="1489" w:type="dxa"/>
          </w:tcPr>
          <w:p w14:paraId="656D2CF0" w14:textId="77777777" w:rsidR="00053CE5" w:rsidRPr="00B44B64" w:rsidRDefault="00053CE5" w:rsidP="008F3AD0">
            <w:pPr>
              <w:spacing w:before="40" w:after="40" w:line="276" w:lineRule="auto"/>
              <w:rPr>
                <w:moveTo w:id="1285" w:author="dugalh" w:date="2018-07-30T18:13:00Z"/>
                <w:rFonts w:cs="Arial"/>
                <w:sz w:val="16"/>
                <w:szCs w:val="16"/>
              </w:rPr>
            </w:pPr>
            <w:moveTo w:id="1286" w:author="dugalh" w:date="2018-07-30T18:13:00Z">
              <w:r w:rsidRPr="00B44B64">
                <w:rPr>
                  <w:rFonts w:cs="Arial"/>
                  <w:sz w:val="16"/>
                  <w:szCs w:val="16"/>
                </w:rPr>
                <w:t>Spekboom</w:t>
              </w:r>
            </w:moveTo>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moveTo w:id="1287" w:author="dugalh" w:date="2018-07-30T18:13:00Z"/>
                <w:rFonts w:cs="Arial"/>
                <w:sz w:val="16"/>
                <w:szCs w:val="16"/>
              </w:rPr>
            </w:pPr>
            <w:moveTo w:id="1288" w:author="dugalh" w:date="2018-07-30T18:13:00Z">
              <w:r w:rsidRPr="00B44B64">
                <w:rPr>
                  <w:rFonts w:cs="Arial"/>
                  <w:sz w:val="16"/>
                  <w:szCs w:val="16"/>
                </w:rPr>
                <w:t>Tree</w:t>
              </w:r>
            </w:moveTo>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moveTo w:id="1289" w:author="dugalh" w:date="2018-07-30T18:13:00Z"/>
                <w:rFonts w:cs="Arial"/>
                <w:sz w:val="16"/>
                <w:szCs w:val="16"/>
              </w:rPr>
            </w:pPr>
            <w:moveTo w:id="1290" w:author="dugalh" w:date="2018-07-30T18:13:00Z">
              <w:r w:rsidRPr="00B44B64">
                <w:rPr>
                  <w:rFonts w:cs="Arial"/>
                  <w:sz w:val="16"/>
                  <w:szCs w:val="16"/>
                </w:rPr>
                <w:t>Total</w:t>
              </w:r>
            </w:moveTo>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moveTo w:id="1291" w:author="dugalh" w:date="2018-07-30T18:13:00Z"/>
                <w:rFonts w:cs="Arial"/>
                <w:sz w:val="16"/>
                <w:szCs w:val="16"/>
                <w:vertAlign w:val="superscript"/>
              </w:rPr>
            </w:pPr>
            <w:moveTo w:id="1292" w:author="dugalh" w:date="2018-07-30T18:13:00Z">
              <w:r w:rsidRPr="00B44B64">
                <w:rPr>
                  <w:rFonts w:cs="Arial"/>
                  <w:sz w:val="16"/>
                  <w:szCs w:val="16"/>
                </w:rPr>
                <w:t>PA (%)</w:t>
              </w:r>
              <w:r w:rsidRPr="00B44B64">
                <w:rPr>
                  <w:rFonts w:cs="Arial"/>
                  <w:sz w:val="16"/>
                  <w:szCs w:val="16"/>
                  <w:vertAlign w:val="superscript"/>
                </w:rPr>
                <w:t>a</w:t>
              </w:r>
            </w:moveTo>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moveTo w:id="1293" w:author="dugalh" w:date="2018-07-30T18:13:00Z"/>
                <w:rFonts w:cs="Arial"/>
                <w:b/>
                <w:sz w:val="16"/>
                <w:szCs w:val="16"/>
              </w:rPr>
            </w:pPr>
            <w:moveTo w:id="1294" w:author="dugalh" w:date="2018-07-30T18:13:00Z">
              <w:r w:rsidRPr="00B44B64">
                <w:rPr>
                  <w:rFonts w:cs="Arial"/>
                  <w:b/>
                  <w:sz w:val="16"/>
                  <w:szCs w:val="16"/>
                </w:rPr>
                <w:t>Background</w:t>
              </w:r>
            </w:moveTo>
          </w:p>
        </w:tc>
        <w:tc>
          <w:tcPr>
            <w:tcW w:w="1489" w:type="dxa"/>
            <w:vAlign w:val="top"/>
          </w:tcPr>
          <w:p w14:paraId="5832F9E2" w14:textId="62124B9A" w:rsidR="007B2241" w:rsidRPr="007B2241" w:rsidRDefault="007B2241" w:rsidP="007B2241">
            <w:pPr>
              <w:spacing w:before="40" w:after="40" w:line="276" w:lineRule="auto"/>
              <w:rPr>
                <w:moveTo w:id="1295" w:author="dugalh" w:date="2018-07-30T18:13:00Z"/>
                <w:rFonts w:cs="Arial"/>
                <w:sz w:val="16"/>
                <w:szCs w:val="16"/>
              </w:rPr>
            </w:pPr>
            <w:ins w:id="1296" w:author="dugalh" w:date="2018-07-30T18:17:00Z">
              <w:r w:rsidRPr="007B2241">
                <w:rPr>
                  <w:sz w:val="16"/>
                  <w:szCs w:val="16"/>
                </w:rPr>
                <w:t>24776</w:t>
              </w:r>
            </w:ins>
          </w:p>
        </w:tc>
        <w:tc>
          <w:tcPr>
            <w:tcW w:w="1489" w:type="dxa"/>
            <w:vAlign w:val="top"/>
          </w:tcPr>
          <w:p w14:paraId="36A92586" w14:textId="72EB3540" w:rsidR="007B2241" w:rsidRPr="007B2241" w:rsidRDefault="007B2241" w:rsidP="007B2241">
            <w:pPr>
              <w:spacing w:before="40" w:after="40" w:line="276" w:lineRule="auto"/>
              <w:rPr>
                <w:moveTo w:id="1297" w:author="dugalh" w:date="2018-07-30T18:13:00Z"/>
                <w:rFonts w:cs="Arial"/>
                <w:sz w:val="16"/>
                <w:szCs w:val="16"/>
              </w:rPr>
            </w:pPr>
            <w:ins w:id="1298" w:author="dugalh" w:date="2018-07-30T18:17:00Z">
              <w:r w:rsidRPr="007B2241">
                <w:rPr>
                  <w:sz w:val="16"/>
                  <w:szCs w:val="16"/>
                </w:rPr>
                <w:t>330</w:t>
              </w:r>
            </w:ins>
          </w:p>
        </w:tc>
        <w:tc>
          <w:tcPr>
            <w:tcW w:w="1489" w:type="dxa"/>
            <w:tcBorders>
              <w:right w:val="single" w:sz="12" w:space="0" w:color="000000" w:themeColor="text1"/>
            </w:tcBorders>
            <w:vAlign w:val="top"/>
          </w:tcPr>
          <w:p w14:paraId="12115807" w14:textId="4466BE14" w:rsidR="007B2241" w:rsidRPr="007B2241" w:rsidRDefault="007B2241" w:rsidP="007B2241">
            <w:pPr>
              <w:spacing w:before="40" w:after="40" w:line="276" w:lineRule="auto"/>
              <w:rPr>
                <w:moveTo w:id="1299" w:author="dugalh" w:date="2018-07-30T18:13:00Z"/>
                <w:rFonts w:cs="Arial"/>
                <w:sz w:val="16"/>
                <w:szCs w:val="16"/>
              </w:rPr>
            </w:pPr>
            <w:ins w:id="1300" w:author="dugalh" w:date="2018-07-30T18:17:00Z">
              <w:r w:rsidRPr="007B2241">
                <w:rPr>
                  <w:sz w:val="16"/>
                  <w:szCs w:val="16"/>
                </w:rPr>
                <w:t>2154</w:t>
              </w:r>
            </w:ins>
          </w:p>
        </w:tc>
        <w:tc>
          <w:tcPr>
            <w:tcW w:w="1489" w:type="dxa"/>
            <w:tcBorders>
              <w:left w:val="single" w:sz="12" w:space="0" w:color="000000" w:themeColor="text1"/>
              <w:right w:val="single" w:sz="12" w:space="0" w:color="000000" w:themeColor="text1"/>
            </w:tcBorders>
            <w:vAlign w:val="top"/>
          </w:tcPr>
          <w:p w14:paraId="3E6ACFEC" w14:textId="3496D969" w:rsidR="007B2241" w:rsidRPr="007B2241" w:rsidRDefault="007B2241" w:rsidP="007B2241">
            <w:pPr>
              <w:spacing w:before="40" w:after="40" w:line="276" w:lineRule="auto"/>
              <w:rPr>
                <w:moveTo w:id="1301" w:author="dugalh" w:date="2018-07-30T18:13:00Z"/>
                <w:rFonts w:cs="Arial"/>
                <w:sz w:val="16"/>
                <w:szCs w:val="16"/>
              </w:rPr>
            </w:pPr>
            <w:ins w:id="1302" w:author="dugalh" w:date="2018-07-30T18:17:00Z">
              <w:r w:rsidRPr="007B2241">
                <w:rPr>
                  <w:sz w:val="16"/>
                  <w:szCs w:val="16"/>
                </w:rPr>
                <w:t>27260</w:t>
              </w:r>
            </w:ins>
          </w:p>
        </w:tc>
        <w:tc>
          <w:tcPr>
            <w:tcW w:w="1489" w:type="dxa"/>
            <w:tcBorders>
              <w:left w:val="single" w:sz="12" w:space="0" w:color="000000" w:themeColor="text1"/>
            </w:tcBorders>
          </w:tcPr>
          <w:p w14:paraId="22B7603C" w14:textId="0DD024BD" w:rsidR="007B2241" w:rsidRPr="00B44B64" w:rsidRDefault="007B2241" w:rsidP="007B2241">
            <w:pPr>
              <w:spacing w:before="40" w:after="40" w:line="276" w:lineRule="auto"/>
              <w:rPr>
                <w:moveTo w:id="1303" w:author="dugalh" w:date="2018-07-30T18:13:00Z"/>
                <w:rFonts w:cs="Arial"/>
                <w:sz w:val="16"/>
                <w:szCs w:val="16"/>
              </w:rPr>
            </w:pPr>
            <w:ins w:id="1304" w:author="dugalh" w:date="2018-07-30T18:20:00Z">
              <w:r w:rsidRPr="007B2241">
                <w:rPr>
                  <w:rFonts w:cs="Arial"/>
                  <w:sz w:val="16"/>
                  <w:szCs w:val="16"/>
                </w:rPr>
                <w:t>90.89 ± 0.49</w:t>
              </w:r>
            </w:ins>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moveTo w:id="1305" w:author="dugalh" w:date="2018-07-30T18:13:00Z"/>
                <w:rFonts w:cs="Arial"/>
                <w:b/>
                <w:sz w:val="16"/>
                <w:szCs w:val="16"/>
              </w:rPr>
            </w:pPr>
            <w:moveTo w:id="1306" w:author="dugalh" w:date="2018-07-30T18:13:00Z">
              <w:r w:rsidRPr="00B44B64">
                <w:rPr>
                  <w:rFonts w:cs="Arial"/>
                  <w:b/>
                  <w:sz w:val="16"/>
                  <w:szCs w:val="16"/>
                </w:rPr>
                <w:t>Spekboom</w:t>
              </w:r>
            </w:moveTo>
          </w:p>
        </w:tc>
        <w:tc>
          <w:tcPr>
            <w:tcW w:w="1489" w:type="dxa"/>
            <w:vAlign w:val="top"/>
          </w:tcPr>
          <w:p w14:paraId="430AEC91" w14:textId="1A1F6A50" w:rsidR="007B2241" w:rsidRPr="007B2241" w:rsidRDefault="007B2241" w:rsidP="007B2241">
            <w:pPr>
              <w:spacing w:before="40" w:after="40" w:line="276" w:lineRule="auto"/>
              <w:rPr>
                <w:moveTo w:id="1307" w:author="dugalh" w:date="2018-07-30T18:13:00Z"/>
                <w:rFonts w:cs="Arial"/>
                <w:sz w:val="16"/>
                <w:szCs w:val="16"/>
              </w:rPr>
            </w:pPr>
            <w:ins w:id="1308" w:author="dugalh" w:date="2018-07-30T18:17:00Z">
              <w:r w:rsidRPr="007B2241">
                <w:rPr>
                  <w:sz w:val="16"/>
                  <w:szCs w:val="16"/>
                </w:rPr>
                <w:t>297</w:t>
              </w:r>
            </w:ins>
          </w:p>
        </w:tc>
        <w:tc>
          <w:tcPr>
            <w:tcW w:w="1489" w:type="dxa"/>
            <w:vAlign w:val="top"/>
          </w:tcPr>
          <w:p w14:paraId="15223CBD" w14:textId="423E3862" w:rsidR="007B2241" w:rsidRPr="007B2241" w:rsidRDefault="007B2241" w:rsidP="007B2241">
            <w:pPr>
              <w:spacing w:before="40" w:after="40" w:line="276" w:lineRule="auto"/>
              <w:rPr>
                <w:moveTo w:id="1309" w:author="dugalh" w:date="2018-07-30T18:13:00Z"/>
                <w:rFonts w:cs="Arial"/>
                <w:sz w:val="16"/>
                <w:szCs w:val="16"/>
              </w:rPr>
            </w:pPr>
            <w:ins w:id="1310" w:author="dugalh" w:date="2018-07-30T18:17:00Z">
              <w:r w:rsidRPr="007B2241">
                <w:rPr>
                  <w:sz w:val="16"/>
                  <w:szCs w:val="16"/>
                </w:rPr>
                <w:t>25762</w:t>
              </w:r>
            </w:ins>
          </w:p>
        </w:tc>
        <w:tc>
          <w:tcPr>
            <w:tcW w:w="1489" w:type="dxa"/>
            <w:tcBorders>
              <w:right w:val="single" w:sz="12" w:space="0" w:color="000000" w:themeColor="text1"/>
            </w:tcBorders>
            <w:vAlign w:val="top"/>
          </w:tcPr>
          <w:p w14:paraId="5D80CBC4" w14:textId="6805DFB7" w:rsidR="007B2241" w:rsidRPr="007B2241" w:rsidRDefault="007B2241" w:rsidP="007B2241">
            <w:pPr>
              <w:spacing w:before="40" w:after="40" w:line="276" w:lineRule="auto"/>
              <w:rPr>
                <w:moveTo w:id="1311" w:author="dugalh" w:date="2018-07-30T18:13:00Z"/>
                <w:rFonts w:cs="Arial"/>
                <w:sz w:val="16"/>
                <w:szCs w:val="16"/>
              </w:rPr>
            </w:pPr>
            <w:ins w:id="1312" w:author="dugalh" w:date="2018-07-30T18:17:00Z">
              <w:r w:rsidRPr="007B2241">
                <w:rPr>
                  <w:sz w:val="16"/>
                  <w:szCs w:val="16"/>
                </w:rPr>
                <w:t>1201</w:t>
              </w:r>
            </w:ins>
          </w:p>
        </w:tc>
        <w:tc>
          <w:tcPr>
            <w:tcW w:w="1489" w:type="dxa"/>
            <w:tcBorders>
              <w:left w:val="single" w:sz="12" w:space="0" w:color="000000" w:themeColor="text1"/>
              <w:right w:val="single" w:sz="12" w:space="0" w:color="000000" w:themeColor="text1"/>
            </w:tcBorders>
            <w:vAlign w:val="top"/>
          </w:tcPr>
          <w:p w14:paraId="31160561" w14:textId="446460B2" w:rsidR="007B2241" w:rsidRPr="007B2241" w:rsidRDefault="007B2241" w:rsidP="007B2241">
            <w:pPr>
              <w:spacing w:before="40" w:after="40" w:line="276" w:lineRule="auto"/>
              <w:rPr>
                <w:moveTo w:id="1313" w:author="dugalh" w:date="2018-07-30T18:13:00Z"/>
                <w:rFonts w:cs="Arial"/>
                <w:sz w:val="16"/>
                <w:szCs w:val="16"/>
              </w:rPr>
            </w:pPr>
            <w:ins w:id="1314" w:author="dugalh" w:date="2018-07-30T18:17:00Z">
              <w:r w:rsidRPr="007B2241">
                <w:rPr>
                  <w:sz w:val="16"/>
                  <w:szCs w:val="16"/>
                </w:rPr>
                <w:t>27260</w:t>
              </w:r>
            </w:ins>
          </w:p>
        </w:tc>
        <w:tc>
          <w:tcPr>
            <w:tcW w:w="1489" w:type="dxa"/>
            <w:tcBorders>
              <w:left w:val="single" w:sz="12" w:space="0" w:color="000000" w:themeColor="text1"/>
            </w:tcBorders>
          </w:tcPr>
          <w:p w14:paraId="34D938A6" w14:textId="542975FE" w:rsidR="007B2241" w:rsidRPr="00B44B64" w:rsidRDefault="007B2241" w:rsidP="007B2241">
            <w:pPr>
              <w:spacing w:before="40" w:after="40" w:line="276" w:lineRule="auto"/>
              <w:rPr>
                <w:moveTo w:id="1315" w:author="dugalh" w:date="2018-07-30T18:13:00Z"/>
                <w:rFonts w:cs="Arial"/>
                <w:sz w:val="16"/>
                <w:szCs w:val="16"/>
              </w:rPr>
            </w:pPr>
            <w:ins w:id="1316" w:author="dugalh" w:date="2018-07-30T18:20:00Z">
              <w:r w:rsidRPr="007B2241">
                <w:rPr>
                  <w:rFonts w:cs="Arial"/>
                  <w:sz w:val="16"/>
                  <w:szCs w:val="16"/>
                </w:rPr>
                <w:t>94.50 ± 0.53</w:t>
              </w:r>
            </w:ins>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moveTo w:id="1317" w:author="dugalh" w:date="2018-07-30T18:13:00Z"/>
                <w:rFonts w:cs="Arial"/>
                <w:b/>
                <w:sz w:val="16"/>
                <w:szCs w:val="16"/>
              </w:rPr>
            </w:pPr>
            <w:moveTo w:id="1318" w:author="dugalh" w:date="2018-07-30T18:13:00Z">
              <w:r w:rsidRPr="00B44B64">
                <w:rPr>
                  <w:rFonts w:cs="Arial"/>
                  <w:b/>
                  <w:sz w:val="16"/>
                  <w:szCs w:val="16"/>
                </w:rPr>
                <w:t>Tree</w:t>
              </w:r>
            </w:moveTo>
          </w:p>
        </w:tc>
        <w:tc>
          <w:tcPr>
            <w:tcW w:w="1489" w:type="dxa"/>
            <w:tcBorders>
              <w:bottom w:val="single" w:sz="12" w:space="0" w:color="000000" w:themeColor="text1"/>
            </w:tcBorders>
            <w:vAlign w:val="top"/>
          </w:tcPr>
          <w:p w14:paraId="34C5FC5C" w14:textId="59DE781C" w:rsidR="007B2241" w:rsidRPr="007B2241" w:rsidRDefault="007B2241" w:rsidP="007B2241">
            <w:pPr>
              <w:spacing w:before="40" w:after="40" w:line="276" w:lineRule="auto"/>
              <w:rPr>
                <w:moveTo w:id="1319" w:author="dugalh" w:date="2018-07-30T18:13:00Z"/>
                <w:rFonts w:cs="Arial"/>
                <w:sz w:val="16"/>
                <w:szCs w:val="16"/>
              </w:rPr>
            </w:pPr>
            <w:ins w:id="1320" w:author="dugalh" w:date="2018-07-30T18:17:00Z">
              <w:r w:rsidRPr="007B2241">
                <w:rPr>
                  <w:sz w:val="16"/>
                  <w:szCs w:val="16"/>
                </w:rPr>
                <w:t>282</w:t>
              </w:r>
            </w:ins>
          </w:p>
        </w:tc>
        <w:tc>
          <w:tcPr>
            <w:tcW w:w="1489" w:type="dxa"/>
            <w:tcBorders>
              <w:bottom w:val="single" w:sz="12" w:space="0" w:color="000000" w:themeColor="text1"/>
            </w:tcBorders>
            <w:vAlign w:val="top"/>
          </w:tcPr>
          <w:p w14:paraId="2A6F3089" w14:textId="46B2B625" w:rsidR="007B2241" w:rsidRPr="007B2241" w:rsidRDefault="007B2241" w:rsidP="007B2241">
            <w:pPr>
              <w:spacing w:before="40" w:after="40" w:line="276" w:lineRule="auto"/>
              <w:rPr>
                <w:moveTo w:id="1321" w:author="dugalh" w:date="2018-07-30T18:13:00Z"/>
                <w:rFonts w:cs="Arial"/>
                <w:sz w:val="16"/>
                <w:szCs w:val="16"/>
              </w:rPr>
            </w:pPr>
            <w:ins w:id="1322" w:author="dugalh" w:date="2018-07-30T18:17:00Z">
              <w:r w:rsidRPr="007B2241">
                <w:rPr>
                  <w:sz w:val="16"/>
                  <w:szCs w:val="16"/>
                </w:rPr>
                <w:t>183</w:t>
              </w:r>
            </w:ins>
          </w:p>
        </w:tc>
        <w:tc>
          <w:tcPr>
            <w:tcW w:w="1489" w:type="dxa"/>
            <w:tcBorders>
              <w:bottom w:val="single" w:sz="12" w:space="0" w:color="000000" w:themeColor="text1"/>
              <w:right w:val="single" w:sz="12" w:space="0" w:color="000000" w:themeColor="text1"/>
            </w:tcBorders>
            <w:vAlign w:val="top"/>
          </w:tcPr>
          <w:p w14:paraId="06A5CCD1" w14:textId="51027977" w:rsidR="007B2241" w:rsidRPr="007B2241" w:rsidRDefault="007B2241" w:rsidP="007B2241">
            <w:pPr>
              <w:spacing w:before="40" w:after="40" w:line="276" w:lineRule="auto"/>
              <w:rPr>
                <w:moveTo w:id="1323" w:author="dugalh" w:date="2018-07-30T18:13:00Z"/>
                <w:rFonts w:cs="Arial"/>
                <w:sz w:val="16"/>
                <w:szCs w:val="16"/>
              </w:rPr>
            </w:pPr>
            <w:ins w:id="1324" w:author="dugalh" w:date="2018-07-30T18:17:00Z">
              <w:r w:rsidRPr="007B2241">
                <w:rPr>
                  <w:sz w:val="16"/>
                  <w:szCs w:val="16"/>
                </w:rPr>
                <w:t>2892</w:t>
              </w:r>
            </w:ins>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7B2241" w:rsidRDefault="007B2241" w:rsidP="007B2241">
            <w:pPr>
              <w:spacing w:before="40" w:after="40" w:line="276" w:lineRule="auto"/>
              <w:rPr>
                <w:moveTo w:id="1325" w:author="dugalh" w:date="2018-07-30T18:13:00Z"/>
                <w:rFonts w:cs="Arial"/>
                <w:sz w:val="16"/>
                <w:szCs w:val="16"/>
              </w:rPr>
            </w:pPr>
            <w:ins w:id="1326" w:author="dugalh" w:date="2018-07-30T18:17:00Z">
              <w:r w:rsidRPr="007B2241">
                <w:rPr>
                  <w:sz w:val="16"/>
                  <w:szCs w:val="16"/>
                </w:rPr>
                <w:t>3357</w:t>
              </w:r>
            </w:ins>
          </w:p>
        </w:tc>
        <w:tc>
          <w:tcPr>
            <w:tcW w:w="1489" w:type="dxa"/>
            <w:tcBorders>
              <w:left w:val="single" w:sz="12" w:space="0" w:color="000000" w:themeColor="text1"/>
              <w:bottom w:val="single" w:sz="12" w:space="0" w:color="000000" w:themeColor="text1"/>
            </w:tcBorders>
          </w:tcPr>
          <w:p w14:paraId="578FD35B" w14:textId="2DE5E344" w:rsidR="007B2241" w:rsidRPr="00B44B64" w:rsidRDefault="007B2241" w:rsidP="007B2241">
            <w:pPr>
              <w:spacing w:before="40" w:after="40" w:line="276" w:lineRule="auto"/>
              <w:rPr>
                <w:moveTo w:id="1327" w:author="dugalh" w:date="2018-07-30T18:13:00Z"/>
                <w:rFonts w:cs="Arial"/>
                <w:sz w:val="16"/>
                <w:szCs w:val="16"/>
              </w:rPr>
            </w:pPr>
            <w:ins w:id="1328" w:author="dugalh" w:date="2018-07-30T18:20:00Z">
              <w:r w:rsidRPr="007B2241">
                <w:rPr>
                  <w:rFonts w:cs="Arial"/>
                  <w:sz w:val="16"/>
                  <w:szCs w:val="16"/>
                </w:rPr>
                <w:t>86.15 ± 1.33</w:t>
              </w:r>
            </w:ins>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moveTo w:id="1329" w:author="dugalh" w:date="2018-07-30T18:13:00Z"/>
                <w:rFonts w:cs="Arial"/>
                <w:b/>
                <w:sz w:val="16"/>
                <w:szCs w:val="16"/>
              </w:rPr>
            </w:pPr>
            <w:moveTo w:id="1330" w:author="dugalh" w:date="2018-07-30T18:13: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4544D86A" w14:textId="386998BB" w:rsidR="007B2241" w:rsidRPr="007B2241" w:rsidRDefault="007B2241" w:rsidP="007B2241">
            <w:pPr>
              <w:spacing w:before="40" w:after="40" w:line="276" w:lineRule="auto"/>
              <w:rPr>
                <w:moveTo w:id="1331" w:author="dugalh" w:date="2018-07-30T18:13:00Z"/>
                <w:rFonts w:cs="Arial"/>
                <w:sz w:val="16"/>
                <w:szCs w:val="16"/>
              </w:rPr>
            </w:pPr>
            <w:ins w:id="1332" w:author="dugalh" w:date="2018-07-30T18:17:00Z">
              <w:r w:rsidRPr="007B2241">
                <w:rPr>
                  <w:sz w:val="16"/>
                  <w:szCs w:val="16"/>
                </w:rPr>
                <w:t>25355</w:t>
              </w:r>
            </w:ins>
          </w:p>
        </w:tc>
        <w:tc>
          <w:tcPr>
            <w:tcW w:w="1489" w:type="dxa"/>
            <w:tcBorders>
              <w:top w:val="single" w:sz="12" w:space="0" w:color="000000" w:themeColor="text1"/>
              <w:bottom w:val="single" w:sz="12" w:space="0" w:color="000000" w:themeColor="text1"/>
            </w:tcBorders>
            <w:vAlign w:val="top"/>
          </w:tcPr>
          <w:p w14:paraId="7D2F3697" w14:textId="46150172" w:rsidR="007B2241" w:rsidRPr="007B2241" w:rsidRDefault="007B2241" w:rsidP="007B2241">
            <w:pPr>
              <w:spacing w:before="40" w:after="40" w:line="276" w:lineRule="auto"/>
              <w:rPr>
                <w:moveTo w:id="1333" w:author="dugalh" w:date="2018-07-30T18:13:00Z"/>
                <w:rFonts w:cs="Arial"/>
                <w:sz w:val="16"/>
                <w:szCs w:val="16"/>
              </w:rPr>
            </w:pPr>
            <w:ins w:id="1334" w:author="dugalh" w:date="2018-07-30T18:17:00Z">
              <w:r w:rsidRPr="007B2241">
                <w:rPr>
                  <w:sz w:val="16"/>
                  <w:szCs w:val="16"/>
                </w:rPr>
                <w:t>26275</w:t>
              </w:r>
            </w:ins>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7B2241" w:rsidRDefault="007B2241" w:rsidP="007B2241">
            <w:pPr>
              <w:spacing w:before="40" w:after="40" w:line="276" w:lineRule="auto"/>
              <w:rPr>
                <w:moveTo w:id="1335" w:author="dugalh" w:date="2018-07-30T18:13:00Z"/>
                <w:rFonts w:cs="Arial"/>
                <w:sz w:val="16"/>
                <w:szCs w:val="16"/>
              </w:rPr>
            </w:pPr>
            <w:ins w:id="1336" w:author="dugalh" w:date="2018-07-30T18:17:00Z">
              <w:r w:rsidRPr="007B2241">
                <w:rPr>
                  <w:sz w:val="16"/>
                  <w:szCs w:val="16"/>
                </w:rPr>
                <w:t>6247</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7B2241" w:rsidRDefault="007B2241" w:rsidP="007B2241">
            <w:pPr>
              <w:spacing w:before="40" w:after="40" w:line="276" w:lineRule="auto"/>
              <w:rPr>
                <w:moveTo w:id="1337" w:author="dugalh" w:date="2018-07-30T18:13:00Z"/>
                <w:rFonts w:cs="Arial"/>
                <w:sz w:val="16"/>
                <w:szCs w:val="16"/>
              </w:rPr>
            </w:pPr>
            <w:ins w:id="1338" w:author="dugalh" w:date="2018-07-30T18:17:00Z">
              <w:r w:rsidRPr="007B2241">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B44B64" w:rsidRDefault="007B2241" w:rsidP="007B2241">
            <w:pPr>
              <w:spacing w:before="40" w:after="40" w:line="276" w:lineRule="auto"/>
              <w:rPr>
                <w:moveTo w:id="1339" w:author="dugalh" w:date="2018-07-30T18:13:00Z"/>
                <w:rFonts w:cs="Arial"/>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moveTo w:id="1340" w:author="dugalh" w:date="2018-07-30T18:13:00Z"/>
                <w:rFonts w:cs="Arial"/>
                <w:b/>
                <w:sz w:val="16"/>
                <w:szCs w:val="16"/>
                <w:vertAlign w:val="superscript"/>
              </w:rPr>
            </w:pPr>
            <w:moveTo w:id="1341" w:author="dugalh" w:date="2018-07-30T18:13: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tcPr>
          <w:p w14:paraId="4AA2F992" w14:textId="32C8A07D" w:rsidR="00053CE5" w:rsidRPr="00B44B64" w:rsidRDefault="007B2241" w:rsidP="008F3AD0">
            <w:pPr>
              <w:spacing w:before="40" w:after="40" w:line="276" w:lineRule="auto"/>
              <w:rPr>
                <w:moveTo w:id="1342" w:author="dugalh" w:date="2018-07-30T18:13:00Z"/>
                <w:rFonts w:cs="Arial"/>
                <w:sz w:val="16"/>
                <w:szCs w:val="16"/>
              </w:rPr>
            </w:pPr>
            <w:ins w:id="1343" w:author="dugalh" w:date="2018-07-30T18:20:00Z">
              <w:r w:rsidRPr="007B2241">
                <w:rPr>
                  <w:rFonts w:cs="Arial"/>
                  <w:sz w:val="16"/>
                  <w:szCs w:val="16"/>
                </w:rPr>
                <w:t>97.72 ± 0.29</w:t>
              </w:r>
            </w:ins>
          </w:p>
        </w:tc>
        <w:tc>
          <w:tcPr>
            <w:tcW w:w="1489" w:type="dxa"/>
            <w:tcBorders>
              <w:top w:val="single" w:sz="12" w:space="0" w:color="000000" w:themeColor="text1"/>
            </w:tcBorders>
          </w:tcPr>
          <w:p w14:paraId="694D3366" w14:textId="4092BF5D" w:rsidR="00053CE5" w:rsidRPr="00B44B64" w:rsidRDefault="007B2241" w:rsidP="008F3AD0">
            <w:pPr>
              <w:spacing w:before="40" w:after="40" w:line="276" w:lineRule="auto"/>
              <w:rPr>
                <w:moveTo w:id="1344" w:author="dugalh" w:date="2018-07-30T18:13:00Z"/>
                <w:rFonts w:cs="Arial"/>
                <w:sz w:val="16"/>
                <w:szCs w:val="16"/>
              </w:rPr>
            </w:pPr>
            <w:ins w:id="1345" w:author="dugalh" w:date="2018-07-30T18:20:00Z">
              <w:r w:rsidRPr="007B2241">
                <w:rPr>
                  <w:rFonts w:cs="Arial"/>
                  <w:sz w:val="16"/>
                  <w:szCs w:val="16"/>
                </w:rPr>
                <w:t>98.05 ± 0.37</w:t>
              </w:r>
            </w:ins>
          </w:p>
        </w:tc>
        <w:tc>
          <w:tcPr>
            <w:tcW w:w="1489" w:type="dxa"/>
            <w:tcBorders>
              <w:top w:val="single" w:sz="12" w:space="0" w:color="000000" w:themeColor="text1"/>
            </w:tcBorders>
          </w:tcPr>
          <w:p w14:paraId="51B9B655" w14:textId="071491F0" w:rsidR="00053CE5" w:rsidRPr="00B44B64" w:rsidRDefault="007B2241" w:rsidP="008F3AD0">
            <w:pPr>
              <w:spacing w:before="40" w:after="40" w:line="276" w:lineRule="auto"/>
              <w:rPr>
                <w:moveTo w:id="1346" w:author="dugalh" w:date="2018-07-30T18:13:00Z"/>
                <w:rFonts w:cs="Arial"/>
                <w:sz w:val="16"/>
                <w:szCs w:val="16"/>
              </w:rPr>
            </w:pPr>
            <w:ins w:id="1347" w:author="dugalh" w:date="2018-07-30T18:20:00Z">
              <w:r w:rsidRPr="007B2241">
                <w:rPr>
                  <w:rFonts w:cs="Arial"/>
                  <w:sz w:val="16"/>
                  <w:szCs w:val="16"/>
                </w:rPr>
                <w:t>46.34 ± 1.50</w:t>
              </w:r>
            </w:ins>
          </w:p>
        </w:tc>
        <w:tc>
          <w:tcPr>
            <w:tcW w:w="1489" w:type="dxa"/>
            <w:tcBorders>
              <w:top w:val="single" w:sz="12" w:space="0" w:color="000000" w:themeColor="text1"/>
            </w:tcBorders>
          </w:tcPr>
          <w:p w14:paraId="5C94B265" w14:textId="77777777" w:rsidR="00053CE5" w:rsidRPr="00B44B64" w:rsidRDefault="00053CE5" w:rsidP="008F3AD0">
            <w:pPr>
              <w:spacing w:before="40" w:after="40" w:line="276" w:lineRule="auto"/>
              <w:rPr>
                <w:moveTo w:id="1348" w:author="dugalh" w:date="2018-07-30T18:13:00Z"/>
                <w:rFonts w:cs="Arial"/>
                <w:sz w:val="16"/>
                <w:szCs w:val="16"/>
              </w:rPr>
            </w:pPr>
          </w:p>
        </w:tc>
        <w:tc>
          <w:tcPr>
            <w:tcW w:w="1489" w:type="dxa"/>
            <w:tcBorders>
              <w:top w:val="single" w:sz="12" w:space="0" w:color="000000" w:themeColor="text1"/>
            </w:tcBorders>
          </w:tcPr>
          <w:p w14:paraId="4F8CAC86" w14:textId="77777777" w:rsidR="00053CE5" w:rsidRPr="00B44B64" w:rsidRDefault="00053CE5" w:rsidP="008F3AD0">
            <w:pPr>
              <w:spacing w:before="40" w:after="40" w:line="276" w:lineRule="auto"/>
              <w:rPr>
                <w:moveTo w:id="1349" w:author="dugalh" w:date="2018-07-30T18:13:00Z"/>
                <w:rFonts w:cs="Arial"/>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moveTo w:id="1350" w:author="dugalh" w:date="2018-07-30T18:13:00Z"/>
                <w:rFonts w:cs="Arial"/>
                <w:b/>
                <w:sz w:val="16"/>
                <w:szCs w:val="16"/>
              </w:rPr>
            </w:pPr>
            <w:moveTo w:id="1351" w:author="dugalh" w:date="2018-07-30T18:13:00Z">
              <w:r w:rsidRPr="00B44B64">
                <w:rPr>
                  <w:rFonts w:cs="Arial"/>
                  <w:b/>
                  <w:sz w:val="16"/>
                  <w:szCs w:val="16"/>
                </w:rPr>
                <w:t>Kappa</w:t>
              </w:r>
            </w:moveTo>
          </w:p>
        </w:tc>
        <w:tc>
          <w:tcPr>
            <w:tcW w:w="1489" w:type="dxa"/>
          </w:tcPr>
          <w:p w14:paraId="6FF7CC7A" w14:textId="1886CFBB" w:rsidR="00053CE5" w:rsidRPr="00B44B64" w:rsidRDefault="007B2241" w:rsidP="008F3AD0">
            <w:pPr>
              <w:spacing w:before="40" w:after="40" w:line="276" w:lineRule="auto"/>
              <w:rPr>
                <w:moveTo w:id="1352" w:author="dugalh" w:date="2018-07-30T18:13:00Z"/>
                <w:rFonts w:cs="Arial"/>
                <w:sz w:val="16"/>
                <w:szCs w:val="16"/>
              </w:rPr>
            </w:pPr>
            <w:ins w:id="1353" w:author="dugalh" w:date="2018-07-30T18:21:00Z">
              <w:r w:rsidRPr="007B2241">
                <w:rPr>
                  <w:rFonts w:cs="Arial"/>
                  <w:sz w:val="16"/>
                  <w:szCs w:val="16"/>
                </w:rPr>
                <w:t>0.866 ± 0.007</w:t>
              </w:r>
            </w:ins>
          </w:p>
        </w:tc>
        <w:tc>
          <w:tcPr>
            <w:tcW w:w="1489" w:type="dxa"/>
          </w:tcPr>
          <w:p w14:paraId="106C4941" w14:textId="77777777" w:rsidR="00053CE5" w:rsidRPr="00B44B64" w:rsidRDefault="00053CE5" w:rsidP="008F3AD0">
            <w:pPr>
              <w:spacing w:before="40" w:after="40" w:line="276" w:lineRule="auto"/>
              <w:rPr>
                <w:moveTo w:id="1354" w:author="dugalh" w:date="2018-07-30T18:13:00Z"/>
                <w:rFonts w:cs="Arial"/>
                <w:sz w:val="16"/>
                <w:szCs w:val="16"/>
              </w:rPr>
            </w:pPr>
          </w:p>
        </w:tc>
        <w:tc>
          <w:tcPr>
            <w:tcW w:w="1489" w:type="dxa"/>
          </w:tcPr>
          <w:p w14:paraId="2542E981" w14:textId="77777777" w:rsidR="00053CE5" w:rsidRPr="00B44B64" w:rsidRDefault="00053CE5" w:rsidP="008F3AD0">
            <w:pPr>
              <w:spacing w:before="40" w:after="40" w:line="276" w:lineRule="auto"/>
              <w:rPr>
                <w:moveTo w:id="1355" w:author="dugalh" w:date="2018-07-30T18:13:00Z"/>
                <w:rFonts w:cs="Arial"/>
                <w:sz w:val="16"/>
                <w:szCs w:val="16"/>
              </w:rPr>
            </w:pPr>
          </w:p>
        </w:tc>
        <w:tc>
          <w:tcPr>
            <w:tcW w:w="1489" w:type="dxa"/>
          </w:tcPr>
          <w:p w14:paraId="1304B7C2" w14:textId="77777777" w:rsidR="00053CE5" w:rsidRPr="00B44B64" w:rsidRDefault="00053CE5" w:rsidP="008F3AD0">
            <w:pPr>
              <w:spacing w:before="40" w:after="40" w:line="276" w:lineRule="auto"/>
              <w:rPr>
                <w:moveTo w:id="1356" w:author="dugalh" w:date="2018-07-30T18:13:00Z"/>
                <w:rFonts w:cs="Arial"/>
                <w:sz w:val="16"/>
                <w:szCs w:val="16"/>
              </w:rPr>
            </w:pPr>
          </w:p>
        </w:tc>
        <w:tc>
          <w:tcPr>
            <w:tcW w:w="1489" w:type="dxa"/>
          </w:tcPr>
          <w:p w14:paraId="370A424D" w14:textId="77777777" w:rsidR="00053CE5" w:rsidRPr="00B44B64" w:rsidRDefault="00053CE5" w:rsidP="008F3AD0">
            <w:pPr>
              <w:spacing w:before="40" w:after="40" w:line="276" w:lineRule="auto"/>
              <w:rPr>
                <w:moveTo w:id="1357" w:author="dugalh" w:date="2018-07-30T18:13:00Z"/>
                <w:rFonts w:cs="Arial"/>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moveTo w:id="1358" w:author="dugalh" w:date="2018-07-30T18:13:00Z"/>
                <w:rFonts w:cs="Arial"/>
                <w:b/>
                <w:sz w:val="16"/>
                <w:szCs w:val="16"/>
              </w:rPr>
            </w:pPr>
            <w:moveTo w:id="1359" w:author="dugalh" w:date="2018-07-30T18:13:00Z">
              <w:r w:rsidRPr="00B44B64">
                <w:rPr>
                  <w:rFonts w:cs="Arial"/>
                  <w:b/>
                  <w:sz w:val="16"/>
                  <w:szCs w:val="16"/>
                </w:rPr>
                <w:t>Overall Error (%)</w:t>
              </w:r>
            </w:moveTo>
          </w:p>
        </w:tc>
        <w:tc>
          <w:tcPr>
            <w:tcW w:w="1489" w:type="dxa"/>
          </w:tcPr>
          <w:p w14:paraId="2098C405" w14:textId="79E0200B" w:rsidR="00053CE5" w:rsidRPr="00B44B64" w:rsidRDefault="007B2241" w:rsidP="008F3AD0">
            <w:pPr>
              <w:spacing w:before="40" w:after="40" w:line="276" w:lineRule="auto"/>
              <w:rPr>
                <w:moveTo w:id="1360" w:author="dugalh" w:date="2018-07-30T18:13:00Z"/>
                <w:rFonts w:cs="Arial"/>
                <w:sz w:val="16"/>
                <w:szCs w:val="16"/>
              </w:rPr>
            </w:pPr>
            <w:ins w:id="1361" w:author="dugalh" w:date="2018-07-30T18:21:00Z">
              <w:r w:rsidRPr="007B2241">
                <w:rPr>
                  <w:rFonts w:cs="Arial"/>
                  <w:sz w:val="16"/>
                  <w:szCs w:val="16"/>
                </w:rPr>
                <w:t>9.49 ± 0.47</w:t>
              </w:r>
            </w:ins>
          </w:p>
        </w:tc>
        <w:tc>
          <w:tcPr>
            <w:tcW w:w="1489" w:type="dxa"/>
          </w:tcPr>
          <w:p w14:paraId="1FA4A68C" w14:textId="77777777" w:rsidR="00053CE5" w:rsidRPr="00B44B64" w:rsidRDefault="00053CE5" w:rsidP="008F3AD0">
            <w:pPr>
              <w:spacing w:before="40" w:after="40" w:line="276" w:lineRule="auto"/>
              <w:rPr>
                <w:moveTo w:id="1362" w:author="dugalh" w:date="2018-07-30T18:13:00Z"/>
                <w:rFonts w:cs="Arial"/>
                <w:sz w:val="16"/>
                <w:szCs w:val="16"/>
              </w:rPr>
            </w:pPr>
          </w:p>
        </w:tc>
        <w:tc>
          <w:tcPr>
            <w:tcW w:w="1489" w:type="dxa"/>
          </w:tcPr>
          <w:p w14:paraId="0A95FB37" w14:textId="77777777" w:rsidR="00053CE5" w:rsidRPr="00B44B64" w:rsidRDefault="00053CE5" w:rsidP="008F3AD0">
            <w:pPr>
              <w:spacing w:before="40" w:after="40" w:line="276" w:lineRule="auto"/>
              <w:rPr>
                <w:moveTo w:id="1363" w:author="dugalh" w:date="2018-07-30T18:13:00Z"/>
                <w:rFonts w:cs="Arial"/>
                <w:sz w:val="16"/>
                <w:szCs w:val="16"/>
              </w:rPr>
            </w:pPr>
          </w:p>
        </w:tc>
        <w:tc>
          <w:tcPr>
            <w:tcW w:w="1489" w:type="dxa"/>
          </w:tcPr>
          <w:p w14:paraId="36D322DB" w14:textId="77777777" w:rsidR="00053CE5" w:rsidRPr="00B44B64" w:rsidRDefault="00053CE5" w:rsidP="008F3AD0">
            <w:pPr>
              <w:spacing w:before="40" w:after="40" w:line="276" w:lineRule="auto"/>
              <w:rPr>
                <w:moveTo w:id="1364" w:author="dugalh" w:date="2018-07-30T18:13:00Z"/>
                <w:rFonts w:cs="Arial"/>
                <w:sz w:val="16"/>
                <w:szCs w:val="16"/>
              </w:rPr>
            </w:pPr>
          </w:p>
        </w:tc>
        <w:tc>
          <w:tcPr>
            <w:tcW w:w="1489" w:type="dxa"/>
          </w:tcPr>
          <w:p w14:paraId="5CECF609" w14:textId="77777777" w:rsidR="00053CE5" w:rsidRPr="00B44B64" w:rsidRDefault="00053CE5" w:rsidP="008F3AD0">
            <w:pPr>
              <w:spacing w:before="40" w:after="40" w:line="276" w:lineRule="auto"/>
              <w:rPr>
                <w:moveTo w:id="1365" w:author="dugalh" w:date="2018-07-30T18:13:00Z"/>
                <w:rFonts w:cs="Arial"/>
                <w:sz w:val="16"/>
                <w:szCs w:val="16"/>
              </w:rPr>
            </w:pPr>
          </w:p>
        </w:tc>
      </w:tr>
    </w:tbl>
    <w:p w14:paraId="7FA14C5F" w14:textId="644B7206" w:rsidR="00053CE5" w:rsidRPr="00B44B64" w:rsidRDefault="00053CE5" w:rsidP="00053CE5">
      <w:pPr>
        <w:spacing w:line="360" w:lineRule="auto"/>
        <w:jc w:val="center"/>
        <w:rPr>
          <w:moveTo w:id="1366" w:author="dugalh" w:date="2018-07-30T18:13:00Z"/>
          <w:rFonts w:ascii="Arial" w:hAnsi="Arial" w:cs="Arial"/>
          <w:sz w:val="16"/>
          <w:szCs w:val="16"/>
        </w:rPr>
      </w:pPr>
      <w:moveTo w:id="1367" w:author="dugalh" w:date="2018-07-30T18:13:00Z">
        <w:r w:rsidRPr="00B44B64">
          <w:rPr>
            <w:rFonts w:ascii="Arial" w:hAnsi="Arial" w:cs="Arial"/>
            <w:sz w:val="16"/>
            <w:szCs w:val="16"/>
            <w:vertAlign w:val="superscript"/>
          </w:rPr>
          <w:t>a</w:t>
        </w:r>
        <w:r w:rsidRPr="00B44B64">
          <w:rPr>
            <w:rFonts w:ascii="Arial" w:hAnsi="Arial" w:cs="Arial"/>
            <w:sz w:val="16"/>
            <w:szCs w:val="16"/>
          </w:rPr>
          <w:t xml:space="preserve"> </w:t>
        </w:r>
      </w:moveTo>
      <w:ins w:id="1368" w:author="dugalh" w:date="2018-07-30T23:09:00Z">
        <w:r w:rsidR="00341D0C">
          <w:rPr>
            <w:rFonts w:ascii="Arial" w:hAnsi="Arial" w:cs="Arial"/>
            <w:sz w:val="16"/>
            <w:szCs w:val="16"/>
          </w:rPr>
          <w:t>± = standard error of cross validated performance measure</w:t>
        </w:r>
      </w:ins>
      <w:ins w:id="1369" w:author="dugalh" w:date="2018-07-30T18:21:00Z">
        <w:r w:rsidR="007B2241">
          <w:rPr>
            <w:rFonts w:ascii="Arial" w:hAnsi="Arial" w:cs="Arial"/>
            <w:sz w:val="16"/>
            <w:szCs w:val="16"/>
          </w:rPr>
          <w:t xml:space="preserve">, </w:t>
        </w:r>
      </w:ins>
      <w:moveTo w:id="1370" w:author="dugalh" w:date="2018-07-30T18:13:00Z">
        <w:r w:rsidRPr="00B44B64">
          <w:rPr>
            <w:rFonts w:ascii="Arial" w:hAnsi="Arial" w:cs="Arial"/>
            <w:sz w:val="16"/>
            <w:szCs w:val="16"/>
          </w:rPr>
          <w:t>CA = Consumer’s accuracy, PA = Producer’s accuracy</w:t>
        </w:r>
      </w:moveTo>
      <w:ins w:id="1371" w:author="dugalh" w:date="2018-07-30T22:32:00Z">
        <w:r w:rsidR="008B32B4">
          <w:rPr>
            <w:rFonts w:ascii="Arial" w:hAnsi="Arial" w:cs="Arial"/>
            <w:sz w:val="16"/>
            <w:szCs w:val="16"/>
          </w:rPr>
          <w:t xml:space="preserve"> </w:t>
        </w:r>
      </w:ins>
    </w:p>
    <w:moveToRangeEnd w:id="1279"/>
    <w:p w14:paraId="31FA49E0" w14:textId="77777777" w:rsidR="00D61588" w:rsidRPr="00B44B64" w:rsidRDefault="00D61588" w:rsidP="00D61588">
      <w:pPr>
        <w:spacing w:line="360" w:lineRule="auto"/>
        <w:jc w:val="both"/>
        <w:rPr>
          <w:rFonts w:ascii="Arial" w:hAnsi="Arial" w:cs="Arial"/>
          <w:sz w:val="16"/>
          <w:szCs w:val="16"/>
        </w:rPr>
      </w:pPr>
    </w:p>
    <w:p w14:paraId="69F0F083" w14:textId="4F51D91B" w:rsidR="00D61588" w:rsidRPr="00B44B64" w:rsidDel="0082559B" w:rsidRDefault="00D61588" w:rsidP="00CA517C">
      <w:pPr>
        <w:pStyle w:val="1Tablecaption"/>
        <w:rPr>
          <w:moveFrom w:id="1372" w:author="dugalh" w:date="2018-07-30T18:27:00Z"/>
        </w:rPr>
      </w:pPr>
      <w:bookmarkStart w:id="1373" w:name="_Ref395169574"/>
      <w:bookmarkStart w:id="1374" w:name="_Toc448324344"/>
      <w:moveFromRangeStart w:id="1375" w:author="dugalh" w:date="2018-07-30T18:27:00Z" w:name="move520738557"/>
      <w:moveFrom w:id="1376" w:author="dugalh" w:date="2018-07-30T18:27:00Z">
        <w:r w:rsidRPr="006C32D3" w:rsidDel="0082559B">
          <w:rPr>
            <w:b/>
          </w:rPr>
          <w:t xml:space="preserve">Table </w:t>
        </w:r>
        <w:r w:rsidR="00F4774D" w:rsidRPr="006C32D3" w:rsidDel="0082559B">
          <w:rPr>
            <w:b/>
          </w:rPr>
          <w:fldChar w:fldCharType="begin"/>
        </w:r>
        <w:r w:rsidR="00F4774D" w:rsidRPr="006C32D3" w:rsidDel="0082559B">
          <w:rPr>
            <w:b/>
          </w:rPr>
          <w:instrText xml:space="preserve"> SEQ Table \* ARABIC </w:instrText>
        </w:r>
        <w:r w:rsidR="00F4774D" w:rsidRPr="006C32D3" w:rsidDel="0082559B">
          <w:rPr>
            <w:b/>
          </w:rPr>
          <w:fldChar w:fldCharType="separate"/>
        </w:r>
        <w:r w:rsidR="00B31736" w:rsidDel="0082559B">
          <w:rPr>
            <w:b/>
            <w:noProof/>
          </w:rPr>
          <w:t>9</w:t>
        </w:r>
        <w:r w:rsidR="00F4774D" w:rsidRPr="006C32D3" w:rsidDel="0082559B">
          <w:rPr>
            <w:b/>
          </w:rPr>
          <w:fldChar w:fldCharType="end"/>
        </w:r>
        <w:bookmarkEnd w:id="1373"/>
        <w:r w:rsidRPr="00B44B64" w:rsidDel="0082559B">
          <w:t xml:space="preserve">   Decision tree </w:t>
        </w:r>
        <w:r w:rsidR="00745C69" w:rsidRPr="00B44B64" w:rsidDel="0082559B">
          <w:t>two-class</w:t>
        </w:r>
        <w:r w:rsidRPr="00B44B64" w:rsidDel="0082559B">
          <w:t xml:space="preserve"> confusion matrix</w:t>
        </w:r>
        <w:bookmarkEnd w:id="1374"/>
      </w:moveFrom>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rsidDel="0082559B" w14:paraId="546D2E62" w14:textId="68D12BCD"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14E75A50" w:rsidR="00D61588" w:rsidRPr="00B44B64" w:rsidDel="0082559B" w:rsidRDefault="00D61588" w:rsidP="007C5F60">
            <w:pPr>
              <w:spacing w:before="40" w:after="40" w:line="276" w:lineRule="auto"/>
              <w:rPr>
                <w:moveFrom w:id="1377" w:author="dugalh" w:date="2018-07-30T18:27:00Z"/>
                <w:rFonts w:cs="Arial"/>
                <w:sz w:val="16"/>
                <w:szCs w:val="16"/>
              </w:rPr>
            </w:pPr>
          </w:p>
        </w:tc>
        <w:tc>
          <w:tcPr>
            <w:tcW w:w="1489" w:type="dxa"/>
          </w:tcPr>
          <w:p w14:paraId="6A7C6A9E" w14:textId="0A806278" w:rsidR="00D61588" w:rsidRPr="00B44B64" w:rsidDel="0082559B" w:rsidRDefault="00D61588" w:rsidP="007C5F60">
            <w:pPr>
              <w:spacing w:before="40" w:after="40" w:line="276" w:lineRule="auto"/>
              <w:rPr>
                <w:moveFrom w:id="1378" w:author="dugalh" w:date="2018-07-30T18:27:00Z"/>
                <w:rFonts w:cs="Arial"/>
                <w:sz w:val="16"/>
                <w:szCs w:val="16"/>
              </w:rPr>
            </w:pPr>
            <w:moveFrom w:id="1379" w:author="dugalh" w:date="2018-07-30T18:27:00Z">
              <w:r w:rsidRPr="00B44B64" w:rsidDel="0082559B">
                <w:rPr>
                  <w:rFonts w:cs="Arial"/>
                  <w:sz w:val="16"/>
                  <w:szCs w:val="16"/>
                </w:rPr>
                <w:t>Background</w:t>
              </w:r>
            </w:moveFrom>
          </w:p>
        </w:tc>
        <w:tc>
          <w:tcPr>
            <w:tcW w:w="1489" w:type="dxa"/>
          </w:tcPr>
          <w:p w14:paraId="4213257C" w14:textId="26116356" w:rsidR="00D61588" w:rsidRPr="00B44B64" w:rsidDel="0082559B" w:rsidRDefault="0084644E" w:rsidP="007C5F60">
            <w:pPr>
              <w:spacing w:before="40" w:after="40" w:line="276" w:lineRule="auto"/>
              <w:rPr>
                <w:moveFrom w:id="1380" w:author="dugalh" w:date="2018-07-30T18:27:00Z"/>
                <w:rFonts w:cs="Arial"/>
                <w:sz w:val="16"/>
                <w:szCs w:val="16"/>
              </w:rPr>
            </w:pPr>
            <w:moveFrom w:id="1381" w:author="dugalh" w:date="2018-07-30T18:27:00Z">
              <w:r w:rsidRPr="00B44B64" w:rsidDel="0082559B">
                <w:rPr>
                  <w:rFonts w:cs="Arial"/>
                  <w:sz w:val="16"/>
                  <w:szCs w:val="16"/>
                </w:rPr>
                <w:t>Spekboom</w:t>
              </w:r>
            </w:moveFrom>
          </w:p>
        </w:tc>
        <w:tc>
          <w:tcPr>
            <w:tcW w:w="1489" w:type="dxa"/>
            <w:tcBorders>
              <w:left w:val="single" w:sz="12" w:space="0" w:color="000000" w:themeColor="text1"/>
              <w:right w:val="single" w:sz="12" w:space="0" w:color="000000" w:themeColor="text1"/>
            </w:tcBorders>
          </w:tcPr>
          <w:p w14:paraId="7391EA13" w14:textId="041CA819" w:rsidR="00D61588" w:rsidRPr="00B44B64" w:rsidDel="0082559B" w:rsidRDefault="00D61588" w:rsidP="007C5F60">
            <w:pPr>
              <w:spacing w:before="40" w:after="40" w:line="276" w:lineRule="auto"/>
              <w:rPr>
                <w:moveFrom w:id="1382" w:author="dugalh" w:date="2018-07-30T18:27:00Z"/>
                <w:rFonts w:cs="Arial"/>
                <w:sz w:val="16"/>
                <w:szCs w:val="16"/>
              </w:rPr>
            </w:pPr>
            <w:moveFrom w:id="1383" w:author="dugalh" w:date="2018-07-30T18:27:00Z">
              <w:r w:rsidRPr="00B44B64" w:rsidDel="0082559B">
                <w:rPr>
                  <w:rFonts w:cs="Arial"/>
                  <w:sz w:val="16"/>
                  <w:szCs w:val="16"/>
                </w:rPr>
                <w:t>Total</w:t>
              </w:r>
            </w:moveFrom>
          </w:p>
        </w:tc>
        <w:tc>
          <w:tcPr>
            <w:tcW w:w="1489" w:type="dxa"/>
            <w:tcBorders>
              <w:left w:val="single" w:sz="12" w:space="0" w:color="000000" w:themeColor="text1"/>
            </w:tcBorders>
          </w:tcPr>
          <w:p w14:paraId="3FCDC78C" w14:textId="310A0792" w:rsidR="00D61588" w:rsidRPr="00B44B64" w:rsidDel="0082559B" w:rsidRDefault="00D61588" w:rsidP="007C5F60">
            <w:pPr>
              <w:spacing w:before="40" w:after="40" w:line="276" w:lineRule="auto"/>
              <w:rPr>
                <w:moveFrom w:id="1384" w:author="dugalh" w:date="2018-07-30T18:27:00Z"/>
                <w:rFonts w:cs="Arial"/>
                <w:sz w:val="16"/>
                <w:szCs w:val="16"/>
              </w:rPr>
            </w:pPr>
            <w:moveFrom w:id="1385" w:author="dugalh" w:date="2018-07-30T18:27:00Z">
              <w:r w:rsidRPr="00B44B64" w:rsidDel="0082559B">
                <w:rPr>
                  <w:rFonts w:cs="Arial"/>
                  <w:sz w:val="16"/>
                  <w:szCs w:val="16"/>
                </w:rPr>
                <w:t>PA (%)</w:t>
              </w:r>
              <w:r w:rsidRPr="00B44B64" w:rsidDel="0082559B">
                <w:rPr>
                  <w:rFonts w:cs="Arial"/>
                  <w:b w:val="0"/>
                  <w:sz w:val="16"/>
                  <w:szCs w:val="16"/>
                  <w:vertAlign w:val="superscript"/>
                </w:rPr>
                <w:t>a</w:t>
              </w:r>
            </w:moveFrom>
          </w:p>
        </w:tc>
      </w:tr>
      <w:tr w:rsidR="00D61588" w:rsidRPr="00B44B64" w:rsidDel="0082559B" w14:paraId="6F6AFF33" w14:textId="77DC469F" w:rsidTr="006C32D3">
        <w:trPr>
          <w:trHeight w:val="299"/>
          <w:jc w:val="center"/>
        </w:trPr>
        <w:tc>
          <w:tcPr>
            <w:tcW w:w="1488" w:type="dxa"/>
          </w:tcPr>
          <w:p w14:paraId="7B994E59" w14:textId="3B8A476B" w:rsidR="00D61588" w:rsidRPr="00B44B64" w:rsidDel="0082559B" w:rsidRDefault="00D61588" w:rsidP="007C5F60">
            <w:pPr>
              <w:spacing w:before="40" w:after="40" w:line="276" w:lineRule="auto"/>
              <w:rPr>
                <w:moveFrom w:id="1386" w:author="dugalh" w:date="2018-07-30T18:27:00Z"/>
                <w:rFonts w:cs="Arial"/>
                <w:b/>
                <w:sz w:val="16"/>
                <w:szCs w:val="16"/>
              </w:rPr>
            </w:pPr>
            <w:moveFrom w:id="1387" w:author="dugalh" w:date="2018-07-30T18:27:00Z">
              <w:r w:rsidRPr="00B44B64" w:rsidDel="0082559B">
                <w:rPr>
                  <w:rFonts w:cs="Arial"/>
                  <w:b/>
                  <w:sz w:val="16"/>
                  <w:szCs w:val="16"/>
                </w:rPr>
                <w:t>Background</w:t>
              </w:r>
            </w:moveFrom>
          </w:p>
        </w:tc>
        <w:tc>
          <w:tcPr>
            <w:tcW w:w="1489" w:type="dxa"/>
            <w:vAlign w:val="top"/>
          </w:tcPr>
          <w:p w14:paraId="435FA9FD" w14:textId="42E29595" w:rsidR="00D61588" w:rsidRPr="00B44B64" w:rsidDel="0082559B" w:rsidRDefault="00D61588" w:rsidP="007C5F60">
            <w:pPr>
              <w:rPr>
                <w:moveFrom w:id="1388" w:author="dugalh" w:date="2018-07-30T18:27:00Z"/>
                <w:sz w:val="16"/>
                <w:szCs w:val="16"/>
              </w:rPr>
            </w:pPr>
            <w:moveFrom w:id="1389" w:author="dugalh" w:date="2018-07-30T18:27:00Z">
              <w:r w:rsidRPr="00B44B64" w:rsidDel="0082559B">
                <w:rPr>
                  <w:sz w:val="16"/>
                  <w:szCs w:val="16"/>
                </w:rPr>
                <w:t>30103</w:t>
              </w:r>
            </w:moveFrom>
          </w:p>
        </w:tc>
        <w:tc>
          <w:tcPr>
            <w:tcW w:w="1489" w:type="dxa"/>
            <w:vAlign w:val="top"/>
          </w:tcPr>
          <w:p w14:paraId="480919EA" w14:textId="09915A70" w:rsidR="00D61588" w:rsidRPr="00B44B64" w:rsidDel="0082559B" w:rsidRDefault="00D61588" w:rsidP="007C5F60">
            <w:pPr>
              <w:rPr>
                <w:moveFrom w:id="1390" w:author="dugalh" w:date="2018-07-30T18:27:00Z"/>
                <w:sz w:val="16"/>
                <w:szCs w:val="16"/>
              </w:rPr>
            </w:pPr>
            <w:moveFrom w:id="1391" w:author="dugalh" w:date="2018-07-30T18:27:00Z">
              <w:r w:rsidRPr="00B44B64" w:rsidDel="0082559B">
                <w:rPr>
                  <w:sz w:val="16"/>
                  <w:szCs w:val="16"/>
                </w:rPr>
                <w:t>514</w:t>
              </w:r>
            </w:moveFrom>
          </w:p>
        </w:tc>
        <w:tc>
          <w:tcPr>
            <w:tcW w:w="1489" w:type="dxa"/>
            <w:tcBorders>
              <w:left w:val="single" w:sz="12" w:space="0" w:color="000000" w:themeColor="text1"/>
              <w:right w:val="single" w:sz="12" w:space="0" w:color="000000" w:themeColor="text1"/>
            </w:tcBorders>
            <w:vAlign w:val="top"/>
          </w:tcPr>
          <w:p w14:paraId="2033F908" w14:textId="4B55EEDD" w:rsidR="00D61588" w:rsidRPr="00B44B64" w:rsidDel="0082559B" w:rsidRDefault="00D61588" w:rsidP="007C5F60">
            <w:pPr>
              <w:rPr>
                <w:moveFrom w:id="1392" w:author="dugalh" w:date="2018-07-30T18:27:00Z"/>
                <w:sz w:val="16"/>
                <w:szCs w:val="16"/>
              </w:rPr>
            </w:pPr>
            <w:moveFrom w:id="1393" w:author="dugalh" w:date="2018-07-30T18:27:00Z">
              <w:r w:rsidRPr="00B44B64" w:rsidDel="0082559B">
                <w:rPr>
                  <w:sz w:val="16"/>
                  <w:szCs w:val="16"/>
                </w:rPr>
                <w:t>30617</w:t>
              </w:r>
            </w:moveFrom>
          </w:p>
        </w:tc>
        <w:tc>
          <w:tcPr>
            <w:tcW w:w="1489" w:type="dxa"/>
            <w:tcBorders>
              <w:left w:val="single" w:sz="12" w:space="0" w:color="000000" w:themeColor="text1"/>
            </w:tcBorders>
            <w:vAlign w:val="top"/>
          </w:tcPr>
          <w:p w14:paraId="04E56547" w14:textId="3AB97578" w:rsidR="00D61588" w:rsidRPr="00B44B64" w:rsidDel="0082559B" w:rsidRDefault="00D61588" w:rsidP="007C5F60">
            <w:pPr>
              <w:rPr>
                <w:moveFrom w:id="1394" w:author="dugalh" w:date="2018-07-30T18:27:00Z"/>
                <w:sz w:val="16"/>
                <w:szCs w:val="16"/>
              </w:rPr>
            </w:pPr>
            <w:moveFrom w:id="1395" w:author="dugalh" w:date="2018-07-30T18:27:00Z">
              <w:r w:rsidRPr="00B44B64" w:rsidDel="0082559B">
                <w:rPr>
                  <w:sz w:val="16"/>
                  <w:szCs w:val="16"/>
                </w:rPr>
                <w:t>98.32</w:t>
              </w:r>
            </w:moveFrom>
          </w:p>
        </w:tc>
      </w:tr>
      <w:tr w:rsidR="00D61588" w:rsidRPr="00B44B64" w:rsidDel="0082559B" w14:paraId="28F63BDE" w14:textId="16AA41A5" w:rsidTr="006C32D3">
        <w:trPr>
          <w:trHeight w:val="284"/>
          <w:jc w:val="center"/>
        </w:trPr>
        <w:tc>
          <w:tcPr>
            <w:tcW w:w="1488" w:type="dxa"/>
          </w:tcPr>
          <w:p w14:paraId="76CD4062" w14:textId="616C162B" w:rsidR="00D61588" w:rsidRPr="00B44B64" w:rsidDel="0082559B" w:rsidRDefault="0084644E" w:rsidP="007C5F60">
            <w:pPr>
              <w:spacing w:before="40" w:after="40" w:line="276" w:lineRule="auto"/>
              <w:rPr>
                <w:moveFrom w:id="1396" w:author="dugalh" w:date="2018-07-30T18:27:00Z"/>
                <w:rFonts w:cs="Arial"/>
                <w:b/>
                <w:sz w:val="16"/>
                <w:szCs w:val="16"/>
              </w:rPr>
            </w:pPr>
            <w:moveFrom w:id="1397" w:author="dugalh" w:date="2018-07-30T18:27:00Z">
              <w:r w:rsidRPr="00B44B64" w:rsidDel="0082559B">
                <w:rPr>
                  <w:rFonts w:cs="Arial"/>
                  <w:b/>
                  <w:sz w:val="16"/>
                  <w:szCs w:val="16"/>
                </w:rPr>
                <w:t>Spekboom</w:t>
              </w:r>
            </w:moveFrom>
          </w:p>
        </w:tc>
        <w:tc>
          <w:tcPr>
            <w:tcW w:w="1489" w:type="dxa"/>
            <w:vAlign w:val="top"/>
          </w:tcPr>
          <w:p w14:paraId="3B2BEF5B" w14:textId="0A9B68DC" w:rsidR="00D61588" w:rsidRPr="00B44B64" w:rsidDel="0082559B" w:rsidRDefault="00D61588" w:rsidP="007C5F60">
            <w:pPr>
              <w:rPr>
                <w:moveFrom w:id="1398" w:author="dugalh" w:date="2018-07-30T18:27:00Z"/>
                <w:sz w:val="16"/>
                <w:szCs w:val="16"/>
              </w:rPr>
            </w:pPr>
            <w:moveFrom w:id="1399" w:author="dugalh" w:date="2018-07-30T18:27:00Z">
              <w:r w:rsidRPr="00B44B64" w:rsidDel="0082559B">
                <w:rPr>
                  <w:sz w:val="16"/>
                  <w:szCs w:val="16"/>
                </w:rPr>
                <w:t>1491</w:t>
              </w:r>
            </w:moveFrom>
          </w:p>
        </w:tc>
        <w:tc>
          <w:tcPr>
            <w:tcW w:w="1489" w:type="dxa"/>
            <w:vAlign w:val="top"/>
          </w:tcPr>
          <w:p w14:paraId="1F8A445C" w14:textId="07126F5B" w:rsidR="00D61588" w:rsidRPr="00B44B64" w:rsidDel="0082559B" w:rsidRDefault="00D61588" w:rsidP="007C5F60">
            <w:pPr>
              <w:rPr>
                <w:moveFrom w:id="1400" w:author="dugalh" w:date="2018-07-30T18:27:00Z"/>
                <w:sz w:val="16"/>
                <w:szCs w:val="16"/>
              </w:rPr>
            </w:pPr>
            <w:moveFrom w:id="1401" w:author="dugalh" w:date="2018-07-30T18:27:00Z">
              <w:r w:rsidRPr="00B44B64" w:rsidDel="0082559B">
                <w:rPr>
                  <w:sz w:val="16"/>
                  <w:szCs w:val="16"/>
                </w:rPr>
                <w:t>25769</w:t>
              </w:r>
            </w:moveFrom>
          </w:p>
        </w:tc>
        <w:tc>
          <w:tcPr>
            <w:tcW w:w="1489" w:type="dxa"/>
            <w:tcBorders>
              <w:left w:val="single" w:sz="12" w:space="0" w:color="000000" w:themeColor="text1"/>
              <w:right w:val="single" w:sz="12" w:space="0" w:color="000000" w:themeColor="text1"/>
            </w:tcBorders>
            <w:vAlign w:val="top"/>
          </w:tcPr>
          <w:p w14:paraId="166D5025" w14:textId="6946A8B5" w:rsidR="00D61588" w:rsidRPr="00B44B64" w:rsidDel="0082559B" w:rsidRDefault="00D61588" w:rsidP="007C5F60">
            <w:pPr>
              <w:rPr>
                <w:moveFrom w:id="1402" w:author="dugalh" w:date="2018-07-30T18:27:00Z"/>
                <w:sz w:val="16"/>
                <w:szCs w:val="16"/>
              </w:rPr>
            </w:pPr>
            <w:moveFrom w:id="1403" w:author="dugalh" w:date="2018-07-30T18:27:00Z">
              <w:r w:rsidRPr="00B44B64" w:rsidDel="0082559B">
                <w:rPr>
                  <w:sz w:val="16"/>
                  <w:szCs w:val="16"/>
                </w:rPr>
                <w:t>27260</w:t>
              </w:r>
            </w:moveFrom>
          </w:p>
        </w:tc>
        <w:tc>
          <w:tcPr>
            <w:tcW w:w="1489" w:type="dxa"/>
            <w:tcBorders>
              <w:left w:val="single" w:sz="12" w:space="0" w:color="000000" w:themeColor="text1"/>
            </w:tcBorders>
            <w:vAlign w:val="top"/>
          </w:tcPr>
          <w:p w14:paraId="7AA8634B" w14:textId="56C31FDD" w:rsidR="00D61588" w:rsidRPr="00B44B64" w:rsidDel="0082559B" w:rsidRDefault="00D61588" w:rsidP="007C5F60">
            <w:pPr>
              <w:rPr>
                <w:moveFrom w:id="1404" w:author="dugalh" w:date="2018-07-30T18:27:00Z"/>
                <w:sz w:val="16"/>
                <w:szCs w:val="16"/>
              </w:rPr>
            </w:pPr>
            <w:moveFrom w:id="1405" w:author="dugalh" w:date="2018-07-30T18:27:00Z">
              <w:r w:rsidRPr="00B44B64" w:rsidDel="0082559B">
                <w:rPr>
                  <w:sz w:val="16"/>
                  <w:szCs w:val="16"/>
                </w:rPr>
                <w:t>94.53</w:t>
              </w:r>
            </w:moveFrom>
          </w:p>
        </w:tc>
      </w:tr>
      <w:tr w:rsidR="00D61588" w:rsidRPr="00B44B64" w:rsidDel="0082559B" w14:paraId="440D6C95" w14:textId="3E2A1BCF" w:rsidTr="006C32D3">
        <w:trPr>
          <w:trHeight w:val="284"/>
          <w:jc w:val="center"/>
        </w:trPr>
        <w:tc>
          <w:tcPr>
            <w:tcW w:w="1488" w:type="dxa"/>
            <w:tcBorders>
              <w:top w:val="single" w:sz="12" w:space="0" w:color="000000" w:themeColor="text1"/>
              <w:bottom w:val="single" w:sz="12" w:space="0" w:color="000000" w:themeColor="text1"/>
            </w:tcBorders>
          </w:tcPr>
          <w:p w14:paraId="096384CD" w14:textId="1CA5210C" w:rsidR="00D61588" w:rsidRPr="00B44B64" w:rsidDel="0082559B" w:rsidRDefault="00D61588" w:rsidP="007C5F60">
            <w:pPr>
              <w:spacing w:before="40" w:after="40" w:line="276" w:lineRule="auto"/>
              <w:rPr>
                <w:moveFrom w:id="1406" w:author="dugalh" w:date="2018-07-30T18:27:00Z"/>
                <w:rFonts w:cs="Arial"/>
                <w:b/>
                <w:sz w:val="16"/>
                <w:szCs w:val="16"/>
              </w:rPr>
            </w:pPr>
            <w:moveFrom w:id="1407" w:author="dugalh" w:date="2018-07-30T18:27:00Z">
              <w:r w:rsidRPr="00B44B64" w:rsidDel="0082559B">
                <w:rPr>
                  <w:rFonts w:cs="Arial"/>
                  <w:b/>
                  <w:sz w:val="16"/>
                  <w:szCs w:val="16"/>
                </w:rPr>
                <w:t>Total</w:t>
              </w:r>
            </w:moveFrom>
          </w:p>
        </w:tc>
        <w:tc>
          <w:tcPr>
            <w:tcW w:w="1489" w:type="dxa"/>
            <w:tcBorders>
              <w:top w:val="single" w:sz="12" w:space="0" w:color="000000" w:themeColor="text1"/>
              <w:bottom w:val="single" w:sz="12" w:space="0" w:color="000000" w:themeColor="text1"/>
            </w:tcBorders>
            <w:vAlign w:val="top"/>
          </w:tcPr>
          <w:p w14:paraId="49EA5515" w14:textId="05F1957E" w:rsidR="00D61588" w:rsidRPr="00B44B64" w:rsidDel="0082559B" w:rsidRDefault="00D61588" w:rsidP="007C5F60">
            <w:pPr>
              <w:rPr>
                <w:moveFrom w:id="1408" w:author="dugalh" w:date="2018-07-30T18:27:00Z"/>
                <w:sz w:val="16"/>
                <w:szCs w:val="16"/>
              </w:rPr>
            </w:pPr>
            <w:moveFrom w:id="1409" w:author="dugalh" w:date="2018-07-30T18:27:00Z">
              <w:r w:rsidRPr="00B44B64" w:rsidDel="0082559B">
                <w:rPr>
                  <w:sz w:val="16"/>
                  <w:szCs w:val="16"/>
                </w:rPr>
                <w:t>31594</w:t>
              </w:r>
            </w:moveFrom>
          </w:p>
        </w:tc>
        <w:tc>
          <w:tcPr>
            <w:tcW w:w="1489" w:type="dxa"/>
            <w:tcBorders>
              <w:top w:val="single" w:sz="12" w:space="0" w:color="000000" w:themeColor="text1"/>
              <w:bottom w:val="single" w:sz="12" w:space="0" w:color="000000" w:themeColor="text1"/>
            </w:tcBorders>
            <w:vAlign w:val="top"/>
          </w:tcPr>
          <w:p w14:paraId="3DCEF1B4" w14:textId="2000A4DE" w:rsidR="00D61588" w:rsidRPr="00B44B64" w:rsidDel="0082559B" w:rsidRDefault="00D61588" w:rsidP="007C5F60">
            <w:pPr>
              <w:rPr>
                <w:moveFrom w:id="1410" w:author="dugalh" w:date="2018-07-30T18:27:00Z"/>
                <w:sz w:val="16"/>
                <w:szCs w:val="16"/>
              </w:rPr>
            </w:pPr>
            <w:moveFrom w:id="1411" w:author="dugalh" w:date="2018-07-30T18:27:00Z">
              <w:r w:rsidRPr="00B44B64" w:rsidDel="0082559B">
                <w:rPr>
                  <w:sz w:val="16"/>
                  <w:szCs w:val="16"/>
                </w:rPr>
                <w:t>26283</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53C1A4ED" w:rsidR="00D61588" w:rsidRPr="00B44B64" w:rsidDel="0082559B" w:rsidRDefault="00D61588" w:rsidP="007C5F60">
            <w:pPr>
              <w:rPr>
                <w:moveFrom w:id="1412" w:author="dugalh" w:date="2018-07-30T18:27:00Z"/>
                <w:sz w:val="16"/>
                <w:szCs w:val="16"/>
              </w:rPr>
            </w:pPr>
            <w:moveFrom w:id="1413" w:author="dugalh" w:date="2018-07-30T18:27:00Z">
              <w:r w:rsidRPr="00B44B64" w:rsidDel="0082559B">
                <w:rPr>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46E0EE7D" w:rsidR="00D61588" w:rsidRPr="00B44B64" w:rsidDel="0082559B" w:rsidRDefault="00D61588" w:rsidP="007C5F60">
            <w:pPr>
              <w:rPr>
                <w:moveFrom w:id="1414" w:author="dugalh" w:date="2018-07-30T18:27:00Z"/>
                <w:sz w:val="16"/>
                <w:szCs w:val="16"/>
              </w:rPr>
            </w:pPr>
          </w:p>
        </w:tc>
      </w:tr>
      <w:tr w:rsidR="00D61588" w:rsidRPr="00B44B64" w:rsidDel="0082559B" w14:paraId="30D76A6E" w14:textId="4238BECF" w:rsidTr="006C32D3">
        <w:trPr>
          <w:trHeight w:val="299"/>
          <w:jc w:val="center"/>
        </w:trPr>
        <w:tc>
          <w:tcPr>
            <w:tcW w:w="1488" w:type="dxa"/>
            <w:tcBorders>
              <w:top w:val="single" w:sz="12" w:space="0" w:color="000000" w:themeColor="text1"/>
            </w:tcBorders>
          </w:tcPr>
          <w:p w14:paraId="520B57AF" w14:textId="046AB0D1" w:rsidR="00D61588" w:rsidRPr="00B44B64" w:rsidDel="0082559B" w:rsidRDefault="00D61588" w:rsidP="007C5F60">
            <w:pPr>
              <w:spacing w:before="40" w:after="40" w:line="276" w:lineRule="auto"/>
              <w:rPr>
                <w:moveFrom w:id="1415" w:author="dugalh" w:date="2018-07-30T18:27:00Z"/>
                <w:rFonts w:cs="Arial"/>
                <w:b/>
                <w:sz w:val="16"/>
                <w:szCs w:val="16"/>
              </w:rPr>
            </w:pPr>
            <w:moveFrom w:id="1416" w:author="dugalh" w:date="2018-07-30T18:27:00Z">
              <w:r w:rsidRPr="00B44B64" w:rsidDel="0082559B">
                <w:rPr>
                  <w:rFonts w:cs="Arial"/>
                  <w:b/>
                  <w:sz w:val="16"/>
                  <w:szCs w:val="16"/>
                </w:rPr>
                <w:t>CA (%)</w:t>
              </w:r>
              <w:r w:rsidRPr="00B44B64" w:rsidDel="0082559B">
                <w:rPr>
                  <w:rFonts w:cs="Arial"/>
                  <w:b/>
                  <w:sz w:val="16"/>
                  <w:szCs w:val="16"/>
                  <w:vertAlign w:val="superscript"/>
                </w:rPr>
                <w:t>a</w:t>
              </w:r>
            </w:moveFrom>
          </w:p>
        </w:tc>
        <w:tc>
          <w:tcPr>
            <w:tcW w:w="1489" w:type="dxa"/>
            <w:tcBorders>
              <w:top w:val="single" w:sz="12" w:space="0" w:color="000000" w:themeColor="text1"/>
            </w:tcBorders>
            <w:vAlign w:val="top"/>
          </w:tcPr>
          <w:p w14:paraId="182FC053" w14:textId="0C0DEA3E" w:rsidR="00D61588" w:rsidRPr="00B44B64" w:rsidDel="0082559B" w:rsidRDefault="00D61588" w:rsidP="007C5F60">
            <w:pPr>
              <w:rPr>
                <w:moveFrom w:id="1417" w:author="dugalh" w:date="2018-07-30T18:27:00Z"/>
                <w:sz w:val="16"/>
                <w:szCs w:val="16"/>
              </w:rPr>
            </w:pPr>
            <w:moveFrom w:id="1418" w:author="dugalh" w:date="2018-07-30T18:27:00Z">
              <w:r w:rsidRPr="00B44B64" w:rsidDel="0082559B">
                <w:rPr>
                  <w:sz w:val="16"/>
                  <w:szCs w:val="16"/>
                </w:rPr>
                <w:t>95.28</w:t>
              </w:r>
            </w:moveFrom>
          </w:p>
        </w:tc>
        <w:tc>
          <w:tcPr>
            <w:tcW w:w="1489" w:type="dxa"/>
            <w:tcBorders>
              <w:top w:val="single" w:sz="12" w:space="0" w:color="000000" w:themeColor="text1"/>
            </w:tcBorders>
            <w:vAlign w:val="top"/>
          </w:tcPr>
          <w:p w14:paraId="7AF1EB44" w14:textId="0CDFF55D" w:rsidR="00D61588" w:rsidRPr="00B44B64" w:rsidDel="0082559B" w:rsidRDefault="00D61588" w:rsidP="007C5F60">
            <w:pPr>
              <w:rPr>
                <w:moveFrom w:id="1419" w:author="dugalh" w:date="2018-07-30T18:27:00Z"/>
                <w:sz w:val="16"/>
                <w:szCs w:val="16"/>
              </w:rPr>
            </w:pPr>
            <w:moveFrom w:id="1420" w:author="dugalh" w:date="2018-07-30T18:27:00Z">
              <w:r w:rsidRPr="00B44B64" w:rsidDel="0082559B">
                <w:rPr>
                  <w:sz w:val="16"/>
                  <w:szCs w:val="16"/>
                </w:rPr>
                <w:t>98.04</w:t>
              </w:r>
            </w:moveFrom>
          </w:p>
        </w:tc>
        <w:tc>
          <w:tcPr>
            <w:tcW w:w="1489" w:type="dxa"/>
            <w:tcBorders>
              <w:top w:val="single" w:sz="12" w:space="0" w:color="000000" w:themeColor="text1"/>
            </w:tcBorders>
            <w:vAlign w:val="top"/>
          </w:tcPr>
          <w:p w14:paraId="2DDB9BF8" w14:textId="06D4A40A" w:rsidR="00D61588" w:rsidRPr="00B44B64" w:rsidDel="0082559B" w:rsidRDefault="00D61588" w:rsidP="007C5F60">
            <w:pPr>
              <w:rPr>
                <w:moveFrom w:id="1421" w:author="dugalh" w:date="2018-07-30T18:27:00Z"/>
                <w:sz w:val="16"/>
                <w:szCs w:val="16"/>
              </w:rPr>
            </w:pPr>
          </w:p>
        </w:tc>
        <w:tc>
          <w:tcPr>
            <w:tcW w:w="1489" w:type="dxa"/>
            <w:tcBorders>
              <w:top w:val="single" w:sz="12" w:space="0" w:color="000000" w:themeColor="text1"/>
            </w:tcBorders>
            <w:vAlign w:val="top"/>
          </w:tcPr>
          <w:p w14:paraId="5CFB5421" w14:textId="26A5D067" w:rsidR="00D61588" w:rsidRPr="00B44B64" w:rsidDel="0082559B" w:rsidRDefault="00D61588" w:rsidP="007C5F60">
            <w:pPr>
              <w:rPr>
                <w:moveFrom w:id="1422" w:author="dugalh" w:date="2018-07-30T18:27:00Z"/>
                <w:sz w:val="16"/>
                <w:szCs w:val="16"/>
              </w:rPr>
            </w:pPr>
          </w:p>
        </w:tc>
      </w:tr>
      <w:tr w:rsidR="00D61588" w:rsidRPr="00B44B64" w:rsidDel="0082559B" w14:paraId="78A08AC7" w14:textId="1392E92C" w:rsidTr="006C32D3">
        <w:trPr>
          <w:trHeight w:val="284"/>
          <w:jc w:val="center"/>
        </w:trPr>
        <w:tc>
          <w:tcPr>
            <w:tcW w:w="1488" w:type="dxa"/>
          </w:tcPr>
          <w:p w14:paraId="531ABBC7" w14:textId="15FCD84E" w:rsidR="00D61588" w:rsidRPr="00B44B64" w:rsidDel="0082559B" w:rsidRDefault="00D61588" w:rsidP="007C5F60">
            <w:pPr>
              <w:spacing w:before="40" w:after="40" w:line="276" w:lineRule="auto"/>
              <w:rPr>
                <w:moveFrom w:id="1423" w:author="dugalh" w:date="2018-07-30T18:27:00Z"/>
                <w:rFonts w:cs="Arial"/>
                <w:b/>
                <w:sz w:val="16"/>
                <w:szCs w:val="16"/>
              </w:rPr>
            </w:pPr>
            <w:moveFrom w:id="1424" w:author="dugalh" w:date="2018-07-30T18:27:00Z">
              <w:r w:rsidRPr="00B44B64" w:rsidDel="0082559B">
                <w:rPr>
                  <w:rFonts w:cs="Arial"/>
                  <w:b/>
                  <w:sz w:val="16"/>
                  <w:szCs w:val="16"/>
                </w:rPr>
                <w:t>Kappa</w:t>
              </w:r>
            </w:moveFrom>
          </w:p>
        </w:tc>
        <w:tc>
          <w:tcPr>
            <w:tcW w:w="1489" w:type="dxa"/>
            <w:vAlign w:val="top"/>
          </w:tcPr>
          <w:p w14:paraId="43A29583" w14:textId="2002D84B" w:rsidR="00D61588" w:rsidRPr="00B44B64" w:rsidDel="0082559B" w:rsidRDefault="00D61588" w:rsidP="007C5F60">
            <w:pPr>
              <w:rPr>
                <w:moveFrom w:id="1425" w:author="dugalh" w:date="2018-07-30T18:27:00Z"/>
                <w:sz w:val="16"/>
                <w:szCs w:val="16"/>
              </w:rPr>
            </w:pPr>
            <w:moveFrom w:id="1426" w:author="dugalh" w:date="2018-07-30T18:27:00Z">
              <w:r w:rsidRPr="00B44B64" w:rsidDel="0082559B">
                <w:rPr>
                  <w:sz w:val="16"/>
                  <w:szCs w:val="16"/>
                </w:rPr>
                <w:t>0.93</w:t>
              </w:r>
            </w:moveFrom>
          </w:p>
        </w:tc>
        <w:tc>
          <w:tcPr>
            <w:tcW w:w="1489" w:type="dxa"/>
            <w:vAlign w:val="top"/>
          </w:tcPr>
          <w:p w14:paraId="4F4EA2B9" w14:textId="28307250" w:rsidR="00D61588" w:rsidRPr="00B44B64" w:rsidDel="0082559B" w:rsidRDefault="00D61588" w:rsidP="007C5F60">
            <w:pPr>
              <w:rPr>
                <w:moveFrom w:id="1427" w:author="dugalh" w:date="2018-07-30T18:27:00Z"/>
                <w:sz w:val="16"/>
                <w:szCs w:val="16"/>
              </w:rPr>
            </w:pPr>
          </w:p>
        </w:tc>
        <w:tc>
          <w:tcPr>
            <w:tcW w:w="1489" w:type="dxa"/>
            <w:vAlign w:val="top"/>
          </w:tcPr>
          <w:p w14:paraId="16C56EC6" w14:textId="659E4253" w:rsidR="00D61588" w:rsidRPr="00B44B64" w:rsidDel="0082559B" w:rsidRDefault="00D61588" w:rsidP="007C5F60">
            <w:pPr>
              <w:rPr>
                <w:moveFrom w:id="1428" w:author="dugalh" w:date="2018-07-30T18:27:00Z"/>
                <w:sz w:val="16"/>
                <w:szCs w:val="16"/>
              </w:rPr>
            </w:pPr>
          </w:p>
        </w:tc>
        <w:tc>
          <w:tcPr>
            <w:tcW w:w="1489" w:type="dxa"/>
            <w:vAlign w:val="top"/>
          </w:tcPr>
          <w:p w14:paraId="2F37540F" w14:textId="03634D23" w:rsidR="00D61588" w:rsidRPr="00B44B64" w:rsidDel="0082559B" w:rsidRDefault="00D61588" w:rsidP="007C5F60">
            <w:pPr>
              <w:rPr>
                <w:moveFrom w:id="1429" w:author="dugalh" w:date="2018-07-30T18:27:00Z"/>
                <w:sz w:val="16"/>
                <w:szCs w:val="16"/>
              </w:rPr>
            </w:pPr>
          </w:p>
        </w:tc>
      </w:tr>
      <w:tr w:rsidR="00D61588" w:rsidRPr="00B44B64" w:rsidDel="0082559B" w14:paraId="685BF5B1" w14:textId="23CEF5C1" w:rsidTr="006C32D3">
        <w:trPr>
          <w:trHeight w:val="284"/>
          <w:jc w:val="center"/>
        </w:trPr>
        <w:tc>
          <w:tcPr>
            <w:tcW w:w="1488" w:type="dxa"/>
          </w:tcPr>
          <w:p w14:paraId="41F8F180" w14:textId="0607EBF8" w:rsidR="00D61588" w:rsidRPr="00B44B64" w:rsidDel="0082559B" w:rsidRDefault="00D61588" w:rsidP="007C5F60">
            <w:pPr>
              <w:spacing w:before="40" w:after="40" w:line="276" w:lineRule="auto"/>
              <w:rPr>
                <w:moveFrom w:id="1430" w:author="dugalh" w:date="2018-07-30T18:27:00Z"/>
                <w:rFonts w:cs="Arial"/>
                <w:b/>
                <w:sz w:val="16"/>
                <w:szCs w:val="16"/>
              </w:rPr>
            </w:pPr>
            <w:moveFrom w:id="1431" w:author="dugalh" w:date="2018-07-30T18:27:00Z">
              <w:r w:rsidRPr="00B44B64" w:rsidDel="0082559B">
                <w:rPr>
                  <w:rFonts w:cs="Arial"/>
                  <w:b/>
                  <w:sz w:val="16"/>
                  <w:szCs w:val="16"/>
                </w:rPr>
                <w:t>Overall Error (%)</w:t>
              </w:r>
            </w:moveFrom>
          </w:p>
        </w:tc>
        <w:tc>
          <w:tcPr>
            <w:tcW w:w="1489" w:type="dxa"/>
            <w:vAlign w:val="top"/>
          </w:tcPr>
          <w:p w14:paraId="0655830F" w14:textId="78F4384C" w:rsidR="00D61588" w:rsidRPr="00B44B64" w:rsidDel="0082559B" w:rsidRDefault="00D61588" w:rsidP="007C5F60">
            <w:pPr>
              <w:rPr>
                <w:moveFrom w:id="1432" w:author="dugalh" w:date="2018-07-30T18:27:00Z"/>
                <w:sz w:val="16"/>
                <w:szCs w:val="16"/>
              </w:rPr>
            </w:pPr>
            <w:moveFrom w:id="1433" w:author="dugalh" w:date="2018-07-30T18:27:00Z">
              <w:r w:rsidRPr="00B44B64" w:rsidDel="0082559B">
                <w:rPr>
                  <w:sz w:val="16"/>
                  <w:szCs w:val="16"/>
                </w:rPr>
                <w:t>3.57</w:t>
              </w:r>
            </w:moveFrom>
          </w:p>
        </w:tc>
        <w:tc>
          <w:tcPr>
            <w:tcW w:w="1489" w:type="dxa"/>
            <w:vAlign w:val="top"/>
          </w:tcPr>
          <w:p w14:paraId="19919BD6" w14:textId="4C20A615" w:rsidR="00D61588" w:rsidRPr="00B44B64" w:rsidDel="0082559B" w:rsidRDefault="00D61588" w:rsidP="007C5F60">
            <w:pPr>
              <w:rPr>
                <w:moveFrom w:id="1434" w:author="dugalh" w:date="2018-07-30T18:27:00Z"/>
                <w:sz w:val="16"/>
                <w:szCs w:val="16"/>
              </w:rPr>
            </w:pPr>
          </w:p>
        </w:tc>
        <w:tc>
          <w:tcPr>
            <w:tcW w:w="1489" w:type="dxa"/>
            <w:vAlign w:val="top"/>
          </w:tcPr>
          <w:p w14:paraId="02141BDD" w14:textId="1B9051D1" w:rsidR="00D61588" w:rsidRPr="00B44B64" w:rsidDel="0082559B" w:rsidRDefault="00D61588" w:rsidP="007C5F60">
            <w:pPr>
              <w:rPr>
                <w:moveFrom w:id="1435" w:author="dugalh" w:date="2018-07-30T18:27:00Z"/>
                <w:sz w:val="16"/>
                <w:szCs w:val="16"/>
              </w:rPr>
            </w:pPr>
          </w:p>
        </w:tc>
        <w:tc>
          <w:tcPr>
            <w:tcW w:w="1489" w:type="dxa"/>
            <w:vAlign w:val="top"/>
          </w:tcPr>
          <w:p w14:paraId="587DACD3" w14:textId="0A9F7EC5" w:rsidR="00D61588" w:rsidRPr="00B44B64" w:rsidDel="0082559B" w:rsidRDefault="00D61588" w:rsidP="007C5F60">
            <w:pPr>
              <w:rPr>
                <w:moveFrom w:id="1436" w:author="dugalh" w:date="2018-07-30T18:27:00Z"/>
                <w:sz w:val="16"/>
                <w:szCs w:val="16"/>
              </w:rPr>
            </w:pPr>
          </w:p>
        </w:tc>
      </w:tr>
    </w:tbl>
    <w:p w14:paraId="2AED6C61" w14:textId="5BBFA111" w:rsidR="00D61588" w:rsidRPr="00B44B64" w:rsidDel="0082559B" w:rsidRDefault="00D61588" w:rsidP="006C32D3">
      <w:pPr>
        <w:spacing w:line="360" w:lineRule="auto"/>
        <w:ind w:firstLine="720"/>
        <w:jc w:val="center"/>
        <w:rPr>
          <w:moveFrom w:id="1437" w:author="dugalh" w:date="2018-07-30T18:27:00Z"/>
          <w:rFonts w:ascii="Arial" w:hAnsi="Arial" w:cs="Arial"/>
          <w:sz w:val="16"/>
          <w:szCs w:val="16"/>
        </w:rPr>
      </w:pPr>
      <w:moveFrom w:id="1438" w:author="dugalh" w:date="2018-07-30T18:27:00Z">
        <w:r w:rsidRPr="00B44B64" w:rsidDel="0082559B">
          <w:rPr>
            <w:rFonts w:ascii="Arial" w:hAnsi="Arial" w:cs="Arial"/>
            <w:sz w:val="16"/>
            <w:szCs w:val="16"/>
            <w:vertAlign w:val="superscript"/>
          </w:rPr>
          <w:t>a</w:t>
        </w:r>
        <w:r w:rsidRPr="00B44B64" w:rsidDel="0082559B">
          <w:rPr>
            <w:rFonts w:ascii="Arial" w:hAnsi="Arial" w:cs="Arial"/>
            <w:sz w:val="16"/>
            <w:szCs w:val="16"/>
          </w:rPr>
          <w:t xml:space="preserve"> CA = Consumer’s accuracy, PA = Producer’s accuracy</w:t>
        </w:r>
      </w:moveFrom>
    </w:p>
    <w:moveFromRangeEnd w:id="1375"/>
    <w:p w14:paraId="405D4335" w14:textId="77777777" w:rsidR="0082559B" w:rsidRPr="00B44B64" w:rsidRDefault="0082559B" w:rsidP="0082559B">
      <w:pPr>
        <w:pStyle w:val="1Tablecaption"/>
        <w:rPr>
          <w:moveTo w:id="1439" w:author="dugalh" w:date="2018-07-30T18:27:00Z"/>
        </w:rPr>
      </w:pPr>
      <w:moveToRangeStart w:id="1440" w:author="dugalh" w:date="2018-07-30T18:27:00Z" w:name="move520738557"/>
      <w:moveTo w:id="1441" w:author="dugalh" w:date="2018-07-30T18:27: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moveTo>
      <w:r w:rsidR="00AD4274">
        <w:rPr>
          <w:b/>
          <w:noProof/>
        </w:rPr>
        <w:t>10</w:t>
      </w:r>
      <w:moveTo w:id="1442" w:author="dugalh" w:date="2018-07-30T18:27:00Z">
        <w:r w:rsidRPr="006C32D3">
          <w:rPr>
            <w:b/>
          </w:rPr>
          <w:fldChar w:fldCharType="end"/>
        </w:r>
        <w:r w:rsidRPr="00B44B64">
          <w:t xml:space="preserve">   Decision tree two-class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moveTo w:id="1443" w:author="dugalh" w:date="2018-07-30T18:27:00Z"/>
                <w:rFonts w:cs="Arial"/>
                <w:sz w:val="16"/>
                <w:szCs w:val="16"/>
              </w:rPr>
            </w:pPr>
          </w:p>
        </w:tc>
        <w:tc>
          <w:tcPr>
            <w:tcW w:w="1489" w:type="dxa"/>
          </w:tcPr>
          <w:p w14:paraId="69623986" w14:textId="77777777" w:rsidR="0082559B" w:rsidRPr="00B44B64" w:rsidRDefault="0082559B" w:rsidP="008F3AD0">
            <w:pPr>
              <w:spacing w:before="40" w:after="40" w:line="276" w:lineRule="auto"/>
              <w:rPr>
                <w:moveTo w:id="1444" w:author="dugalh" w:date="2018-07-30T18:27:00Z"/>
                <w:rFonts w:cs="Arial"/>
                <w:sz w:val="16"/>
                <w:szCs w:val="16"/>
              </w:rPr>
            </w:pPr>
            <w:moveTo w:id="1445" w:author="dugalh" w:date="2018-07-30T18:27:00Z">
              <w:r w:rsidRPr="00B44B64">
                <w:rPr>
                  <w:rFonts w:cs="Arial"/>
                  <w:sz w:val="16"/>
                  <w:szCs w:val="16"/>
                </w:rPr>
                <w:t>Background</w:t>
              </w:r>
            </w:moveTo>
          </w:p>
        </w:tc>
        <w:tc>
          <w:tcPr>
            <w:tcW w:w="1489" w:type="dxa"/>
          </w:tcPr>
          <w:p w14:paraId="7845C888" w14:textId="77777777" w:rsidR="0082559B" w:rsidRPr="00B44B64" w:rsidRDefault="0082559B" w:rsidP="008F3AD0">
            <w:pPr>
              <w:spacing w:before="40" w:after="40" w:line="276" w:lineRule="auto"/>
              <w:rPr>
                <w:moveTo w:id="1446" w:author="dugalh" w:date="2018-07-30T18:27:00Z"/>
                <w:rFonts w:cs="Arial"/>
                <w:sz w:val="16"/>
                <w:szCs w:val="16"/>
              </w:rPr>
            </w:pPr>
            <w:moveTo w:id="1447" w:author="dugalh" w:date="2018-07-30T18:27:00Z">
              <w:r w:rsidRPr="00B44B64">
                <w:rPr>
                  <w:rFonts w:cs="Arial"/>
                  <w:sz w:val="16"/>
                  <w:szCs w:val="16"/>
                </w:rPr>
                <w:t>Spekboom</w:t>
              </w:r>
            </w:moveTo>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moveTo w:id="1448" w:author="dugalh" w:date="2018-07-30T18:27:00Z"/>
                <w:rFonts w:cs="Arial"/>
                <w:sz w:val="16"/>
                <w:szCs w:val="16"/>
              </w:rPr>
            </w:pPr>
            <w:moveTo w:id="1449" w:author="dugalh" w:date="2018-07-30T18:27:00Z">
              <w:r w:rsidRPr="00B44B64">
                <w:rPr>
                  <w:rFonts w:cs="Arial"/>
                  <w:sz w:val="16"/>
                  <w:szCs w:val="16"/>
                </w:rPr>
                <w:t>Total</w:t>
              </w:r>
            </w:moveTo>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moveTo w:id="1450" w:author="dugalh" w:date="2018-07-30T18:27:00Z"/>
                <w:rFonts w:cs="Arial"/>
                <w:sz w:val="16"/>
                <w:szCs w:val="16"/>
              </w:rPr>
            </w:pPr>
            <w:moveTo w:id="1451" w:author="dugalh" w:date="2018-07-30T18:27:00Z">
              <w:r w:rsidRPr="00B44B64">
                <w:rPr>
                  <w:rFonts w:cs="Arial"/>
                  <w:sz w:val="16"/>
                  <w:szCs w:val="16"/>
                </w:rPr>
                <w:t>PA (%)</w:t>
              </w:r>
              <w:r w:rsidRPr="00B44B64">
                <w:rPr>
                  <w:rFonts w:cs="Arial"/>
                  <w:b w:val="0"/>
                  <w:sz w:val="16"/>
                  <w:szCs w:val="16"/>
                  <w:vertAlign w:val="superscript"/>
                </w:rPr>
                <w:t>a</w:t>
              </w:r>
            </w:moveTo>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moveTo w:id="1452" w:author="dugalh" w:date="2018-07-30T18:27:00Z"/>
                <w:rFonts w:cs="Arial"/>
                <w:b/>
                <w:sz w:val="16"/>
                <w:szCs w:val="16"/>
              </w:rPr>
            </w:pPr>
            <w:moveTo w:id="1453" w:author="dugalh" w:date="2018-07-30T18:27:00Z">
              <w:r w:rsidRPr="00B44B64">
                <w:rPr>
                  <w:rFonts w:cs="Arial"/>
                  <w:b/>
                  <w:sz w:val="16"/>
                  <w:szCs w:val="16"/>
                </w:rPr>
                <w:t>Background</w:t>
              </w:r>
            </w:moveTo>
          </w:p>
        </w:tc>
        <w:tc>
          <w:tcPr>
            <w:tcW w:w="1489" w:type="dxa"/>
            <w:vAlign w:val="top"/>
          </w:tcPr>
          <w:p w14:paraId="78A51EFD" w14:textId="757F5F0A" w:rsidR="0082559B" w:rsidRPr="0082559B" w:rsidRDefault="0082559B" w:rsidP="0082559B">
            <w:pPr>
              <w:rPr>
                <w:moveTo w:id="1454" w:author="dugalh" w:date="2018-07-30T18:27:00Z"/>
                <w:sz w:val="16"/>
                <w:szCs w:val="16"/>
              </w:rPr>
            </w:pPr>
            <w:ins w:id="1455" w:author="dugalh" w:date="2018-07-30T18:30:00Z">
              <w:r w:rsidRPr="0082559B">
                <w:rPr>
                  <w:sz w:val="16"/>
                  <w:szCs w:val="16"/>
                </w:rPr>
                <w:t>30104</w:t>
              </w:r>
            </w:ins>
          </w:p>
        </w:tc>
        <w:tc>
          <w:tcPr>
            <w:tcW w:w="1489" w:type="dxa"/>
            <w:vAlign w:val="top"/>
          </w:tcPr>
          <w:p w14:paraId="71A2BC67" w14:textId="326DFD11" w:rsidR="0082559B" w:rsidRPr="0082559B" w:rsidRDefault="0082559B" w:rsidP="0082559B">
            <w:pPr>
              <w:rPr>
                <w:moveTo w:id="1456" w:author="dugalh" w:date="2018-07-30T18:27:00Z"/>
                <w:sz w:val="16"/>
                <w:szCs w:val="16"/>
              </w:rPr>
            </w:pPr>
            <w:ins w:id="1457" w:author="dugalh" w:date="2018-07-30T18:30:00Z">
              <w:r w:rsidRPr="0082559B">
                <w:rPr>
                  <w:sz w:val="16"/>
                  <w:szCs w:val="16"/>
                </w:rPr>
                <w:t>513</w:t>
              </w:r>
            </w:ins>
          </w:p>
        </w:tc>
        <w:tc>
          <w:tcPr>
            <w:tcW w:w="1489" w:type="dxa"/>
            <w:tcBorders>
              <w:left w:val="single" w:sz="12" w:space="0" w:color="000000" w:themeColor="text1"/>
              <w:right w:val="single" w:sz="12" w:space="0" w:color="000000" w:themeColor="text1"/>
            </w:tcBorders>
            <w:vAlign w:val="top"/>
          </w:tcPr>
          <w:p w14:paraId="0B22BC39" w14:textId="40924786" w:rsidR="0082559B" w:rsidRPr="0082559B" w:rsidRDefault="0082559B" w:rsidP="0082559B">
            <w:pPr>
              <w:rPr>
                <w:moveTo w:id="1458" w:author="dugalh" w:date="2018-07-30T18:27:00Z"/>
                <w:sz w:val="16"/>
                <w:szCs w:val="16"/>
              </w:rPr>
            </w:pPr>
            <w:ins w:id="1459" w:author="dugalh" w:date="2018-07-30T18:30:00Z">
              <w:r w:rsidRPr="0082559B">
                <w:rPr>
                  <w:sz w:val="16"/>
                  <w:szCs w:val="16"/>
                </w:rPr>
                <w:t>30617</w:t>
              </w:r>
            </w:ins>
          </w:p>
        </w:tc>
        <w:tc>
          <w:tcPr>
            <w:tcW w:w="1489" w:type="dxa"/>
            <w:tcBorders>
              <w:left w:val="single" w:sz="12" w:space="0" w:color="000000" w:themeColor="text1"/>
            </w:tcBorders>
            <w:vAlign w:val="top"/>
          </w:tcPr>
          <w:p w14:paraId="4E9B9379" w14:textId="34BB39CA" w:rsidR="0082559B" w:rsidRPr="0082559B" w:rsidRDefault="0082559B" w:rsidP="0082559B">
            <w:pPr>
              <w:rPr>
                <w:moveTo w:id="1460" w:author="dugalh" w:date="2018-07-30T18:27:00Z"/>
                <w:sz w:val="16"/>
                <w:szCs w:val="16"/>
              </w:rPr>
            </w:pPr>
            <w:ins w:id="1461" w:author="dugalh" w:date="2018-07-30T18:32:00Z">
              <w:r w:rsidRPr="0082559B">
                <w:rPr>
                  <w:sz w:val="16"/>
                  <w:szCs w:val="16"/>
                </w:rPr>
                <w:t>98.32 ± 0.32</w:t>
              </w:r>
            </w:ins>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moveTo w:id="1462" w:author="dugalh" w:date="2018-07-30T18:27:00Z"/>
                <w:rFonts w:cs="Arial"/>
                <w:b/>
                <w:sz w:val="16"/>
                <w:szCs w:val="16"/>
              </w:rPr>
            </w:pPr>
            <w:moveTo w:id="1463" w:author="dugalh" w:date="2018-07-30T18:27:00Z">
              <w:r w:rsidRPr="00B44B64">
                <w:rPr>
                  <w:rFonts w:cs="Arial"/>
                  <w:b/>
                  <w:sz w:val="16"/>
                  <w:szCs w:val="16"/>
                </w:rPr>
                <w:t>Spekboom</w:t>
              </w:r>
            </w:moveTo>
          </w:p>
        </w:tc>
        <w:tc>
          <w:tcPr>
            <w:tcW w:w="1489" w:type="dxa"/>
            <w:vAlign w:val="top"/>
          </w:tcPr>
          <w:p w14:paraId="14DF7FAA" w14:textId="46CEAB0F" w:rsidR="0082559B" w:rsidRPr="0082559B" w:rsidRDefault="0082559B" w:rsidP="0082559B">
            <w:pPr>
              <w:rPr>
                <w:moveTo w:id="1464" w:author="dugalh" w:date="2018-07-30T18:27:00Z"/>
                <w:sz w:val="16"/>
                <w:szCs w:val="16"/>
              </w:rPr>
            </w:pPr>
            <w:ins w:id="1465" w:author="dugalh" w:date="2018-07-30T18:30:00Z">
              <w:r w:rsidRPr="0082559B">
                <w:rPr>
                  <w:sz w:val="16"/>
                  <w:szCs w:val="16"/>
                </w:rPr>
                <w:t>1498</w:t>
              </w:r>
            </w:ins>
          </w:p>
        </w:tc>
        <w:tc>
          <w:tcPr>
            <w:tcW w:w="1489" w:type="dxa"/>
            <w:vAlign w:val="top"/>
          </w:tcPr>
          <w:p w14:paraId="5D3159D3" w14:textId="01852DF4" w:rsidR="0082559B" w:rsidRPr="0082559B" w:rsidRDefault="0082559B" w:rsidP="0082559B">
            <w:pPr>
              <w:rPr>
                <w:moveTo w:id="1466" w:author="dugalh" w:date="2018-07-30T18:27:00Z"/>
                <w:sz w:val="16"/>
                <w:szCs w:val="16"/>
              </w:rPr>
            </w:pPr>
            <w:ins w:id="1467" w:author="dugalh" w:date="2018-07-30T18:30:00Z">
              <w:r w:rsidRPr="0082559B">
                <w:rPr>
                  <w:sz w:val="16"/>
                  <w:szCs w:val="16"/>
                </w:rPr>
                <w:t>25762</w:t>
              </w:r>
            </w:ins>
          </w:p>
        </w:tc>
        <w:tc>
          <w:tcPr>
            <w:tcW w:w="1489" w:type="dxa"/>
            <w:tcBorders>
              <w:left w:val="single" w:sz="12" w:space="0" w:color="000000" w:themeColor="text1"/>
              <w:right w:val="single" w:sz="12" w:space="0" w:color="000000" w:themeColor="text1"/>
            </w:tcBorders>
            <w:vAlign w:val="top"/>
          </w:tcPr>
          <w:p w14:paraId="494FCEEA" w14:textId="6D409266" w:rsidR="0082559B" w:rsidRPr="0082559B" w:rsidRDefault="0082559B" w:rsidP="0082559B">
            <w:pPr>
              <w:rPr>
                <w:moveTo w:id="1468" w:author="dugalh" w:date="2018-07-30T18:27:00Z"/>
                <w:sz w:val="16"/>
                <w:szCs w:val="16"/>
              </w:rPr>
            </w:pPr>
            <w:ins w:id="1469" w:author="dugalh" w:date="2018-07-30T18:30:00Z">
              <w:r w:rsidRPr="0082559B">
                <w:rPr>
                  <w:sz w:val="16"/>
                  <w:szCs w:val="16"/>
                </w:rPr>
                <w:t>27260</w:t>
              </w:r>
            </w:ins>
          </w:p>
        </w:tc>
        <w:tc>
          <w:tcPr>
            <w:tcW w:w="1489" w:type="dxa"/>
            <w:tcBorders>
              <w:left w:val="single" w:sz="12" w:space="0" w:color="000000" w:themeColor="text1"/>
            </w:tcBorders>
            <w:vAlign w:val="top"/>
          </w:tcPr>
          <w:p w14:paraId="15C1C9FE" w14:textId="6EDED93F" w:rsidR="0082559B" w:rsidRPr="0082559B" w:rsidRDefault="0082559B" w:rsidP="0082559B">
            <w:pPr>
              <w:rPr>
                <w:moveTo w:id="1470" w:author="dugalh" w:date="2018-07-30T18:27:00Z"/>
                <w:sz w:val="16"/>
                <w:szCs w:val="16"/>
              </w:rPr>
            </w:pPr>
            <w:ins w:id="1471" w:author="dugalh" w:date="2018-07-30T18:32:00Z">
              <w:r w:rsidRPr="0082559B">
                <w:rPr>
                  <w:sz w:val="16"/>
                  <w:szCs w:val="16"/>
                </w:rPr>
                <w:t>94.50 ± 0.53</w:t>
              </w:r>
            </w:ins>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moveTo w:id="1472" w:author="dugalh" w:date="2018-07-30T18:27:00Z"/>
                <w:rFonts w:cs="Arial"/>
                <w:b/>
                <w:sz w:val="16"/>
                <w:szCs w:val="16"/>
              </w:rPr>
            </w:pPr>
            <w:moveTo w:id="1473" w:author="dugalh" w:date="2018-07-30T18:27: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52D8C093" w14:textId="613D4C10" w:rsidR="0082559B" w:rsidRPr="0082559B" w:rsidRDefault="0082559B" w:rsidP="0082559B">
            <w:pPr>
              <w:rPr>
                <w:moveTo w:id="1474" w:author="dugalh" w:date="2018-07-30T18:27:00Z"/>
                <w:sz w:val="16"/>
                <w:szCs w:val="16"/>
              </w:rPr>
            </w:pPr>
            <w:ins w:id="1475" w:author="dugalh" w:date="2018-07-30T18:30:00Z">
              <w:r w:rsidRPr="0082559B">
                <w:rPr>
                  <w:sz w:val="16"/>
                  <w:szCs w:val="16"/>
                </w:rPr>
                <w:t>31602</w:t>
              </w:r>
            </w:ins>
          </w:p>
        </w:tc>
        <w:tc>
          <w:tcPr>
            <w:tcW w:w="1489" w:type="dxa"/>
            <w:tcBorders>
              <w:top w:val="single" w:sz="12" w:space="0" w:color="000000" w:themeColor="text1"/>
              <w:bottom w:val="single" w:sz="12" w:space="0" w:color="000000" w:themeColor="text1"/>
            </w:tcBorders>
            <w:vAlign w:val="top"/>
          </w:tcPr>
          <w:p w14:paraId="6060B1E0" w14:textId="079BF4AE" w:rsidR="0082559B" w:rsidRPr="0082559B" w:rsidRDefault="0082559B" w:rsidP="0082559B">
            <w:pPr>
              <w:rPr>
                <w:moveTo w:id="1476" w:author="dugalh" w:date="2018-07-30T18:27:00Z"/>
                <w:sz w:val="16"/>
                <w:szCs w:val="16"/>
              </w:rPr>
            </w:pPr>
            <w:ins w:id="1477" w:author="dugalh" w:date="2018-07-30T18:30:00Z">
              <w:r w:rsidRPr="0082559B">
                <w:rPr>
                  <w:sz w:val="16"/>
                  <w:szCs w:val="16"/>
                </w:rPr>
                <w:t>26275</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82559B" w:rsidRDefault="0082559B" w:rsidP="0082559B">
            <w:pPr>
              <w:rPr>
                <w:moveTo w:id="1478" w:author="dugalh" w:date="2018-07-30T18:27:00Z"/>
                <w:sz w:val="16"/>
                <w:szCs w:val="16"/>
              </w:rPr>
            </w:pPr>
            <w:ins w:id="1479" w:author="dugalh" w:date="2018-07-30T18:30:00Z">
              <w:r w:rsidRPr="0082559B">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82559B" w:rsidRDefault="0082559B" w:rsidP="0082559B">
            <w:pPr>
              <w:rPr>
                <w:moveTo w:id="1480" w:author="dugalh" w:date="2018-07-30T18:27:00Z"/>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moveTo w:id="1481" w:author="dugalh" w:date="2018-07-30T18:27:00Z"/>
                <w:rFonts w:cs="Arial"/>
                <w:b/>
                <w:sz w:val="16"/>
                <w:szCs w:val="16"/>
              </w:rPr>
            </w:pPr>
            <w:moveTo w:id="1482" w:author="dugalh" w:date="2018-07-30T18:27: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vAlign w:val="top"/>
          </w:tcPr>
          <w:p w14:paraId="1A561266" w14:textId="47DD5F81" w:rsidR="0082559B" w:rsidRPr="0082559B" w:rsidRDefault="0082559B" w:rsidP="008F3AD0">
            <w:pPr>
              <w:rPr>
                <w:moveTo w:id="1483" w:author="dugalh" w:date="2018-07-30T18:27:00Z"/>
                <w:sz w:val="16"/>
                <w:szCs w:val="16"/>
              </w:rPr>
            </w:pPr>
            <w:ins w:id="1484" w:author="dugalh" w:date="2018-07-30T18:31:00Z">
              <w:r w:rsidRPr="0082559B">
                <w:rPr>
                  <w:sz w:val="16"/>
                  <w:szCs w:val="16"/>
                </w:rPr>
                <w:t>95.26 ± 0.44</w:t>
              </w:r>
            </w:ins>
          </w:p>
        </w:tc>
        <w:tc>
          <w:tcPr>
            <w:tcW w:w="1489" w:type="dxa"/>
            <w:tcBorders>
              <w:top w:val="single" w:sz="12" w:space="0" w:color="000000" w:themeColor="text1"/>
            </w:tcBorders>
            <w:vAlign w:val="top"/>
          </w:tcPr>
          <w:p w14:paraId="730C83AE" w14:textId="3C3B2BD5" w:rsidR="0082559B" w:rsidRPr="0082559B" w:rsidRDefault="0082559B" w:rsidP="008F3AD0">
            <w:pPr>
              <w:rPr>
                <w:moveTo w:id="1485" w:author="dugalh" w:date="2018-07-30T18:27:00Z"/>
                <w:sz w:val="16"/>
                <w:szCs w:val="16"/>
              </w:rPr>
            </w:pPr>
            <w:ins w:id="1486" w:author="dugalh" w:date="2018-07-30T18:31:00Z">
              <w:r w:rsidRPr="0082559B">
                <w:rPr>
                  <w:sz w:val="16"/>
                  <w:szCs w:val="16"/>
                </w:rPr>
                <w:t>98.05 ± 0.37</w:t>
              </w:r>
            </w:ins>
          </w:p>
        </w:tc>
        <w:tc>
          <w:tcPr>
            <w:tcW w:w="1489" w:type="dxa"/>
            <w:tcBorders>
              <w:top w:val="single" w:sz="12" w:space="0" w:color="000000" w:themeColor="text1"/>
            </w:tcBorders>
            <w:vAlign w:val="top"/>
          </w:tcPr>
          <w:p w14:paraId="4224A5FE" w14:textId="77777777" w:rsidR="0082559B" w:rsidRPr="0082559B" w:rsidRDefault="0082559B" w:rsidP="008F3AD0">
            <w:pPr>
              <w:rPr>
                <w:moveTo w:id="1487" w:author="dugalh" w:date="2018-07-30T18:27:00Z"/>
                <w:sz w:val="16"/>
                <w:szCs w:val="16"/>
              </w:rPr>
            </w:pPr>
          </w:p>
        </w:tc>
        <w:tc>
          <w:tcPr>
            <w:tcW w:w="1489" w:type="dxa"/>
            <w:tcBorders>
              <w:top w:val="single" w:sz="12" w:space="0" w:color="000000" w:themeColor="text1"/>
            </w:tcBorders>
            <w:vAlign w:val="top"/>
          </w:tcPr>
          <w:p w14:paraId="1300DDD0" w14:textId="77777777" w:rsidR="0082559B" w:rsidRPr="0082559B" w:rsidRDefault="0082559B" w:rsidP="008F3AD0">
            <w:pPr>
              <w:rPr>
                <w:moveTo w:id="1488" w:author="dugalh" w:date="2018-07-30T18:27:00Z"/>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moveTo w:id="1489" w:author="dugalh" w:date="2018-07-30T18:27:00Z"/>
                <w:rFonts w:cs="Arial"/>
                <w:b/>
                <w:sz w:val="16"/>
                <w:szCs w:val="16"/>
              </w:rPr>
            </w:pPr>
            <w:moveTo w:id="1490" w:author="dugalh" w:date="2018-07-30T18:27:00Z">
              <w:r w:rsidRPr="00B44B64">
                <w:rPr>
                  <w:rFonts w:cs="Arial"/>
                  <w:b/>
                  <w:sz w:val="16"/>
                  <w:szCs w:val="16"/>
                </w:rPr>
                <w:t>Kappa</w:t>
              </w:r>
            </w:moveTo>
          </w:p>
        </w:tc>
        <w:tc>
          <w:tcPr>
            <w:tcW w:w="1489" w:type="dxa"/>
            <w:vAlign w:val="top"/>
          </w:tcPr>
          <w:p w14:paraId="4C027277" w14:textId="1860BE6A" w:rsidR="0082559B" w:rsidRPr="0082559B" w:rsidRDefault="0082559B" w:rsidP="008F3AD0">
            <w:pPr>
              <w:rPr>
                <w:moveTo w:id="1491" w:author="dugalh" w:date="2018-07-30T18:27:00Z"/>
                <w:sz w:val="16"/>
                <w:szCs w:val="16"/>
              </w:rPr>
            </w:pPr>
            <w:ins w:id="1492" w:author="dugalh" w:date="2018-07-30T18:31:00Z">
              <w:r w:rsidRPr="0082559B">
                <w:rPr>
                  <w:sz w:val="16"/>
                  <w:szCs w:val="16"/>
                </w:rPr>
                <w:t>0.930 ± 0.006</w:t>
              </w:r>
            </w:ins>
          </w:p>
        </w:tc>
        <w:tc>
          <w:tcPr>
            <w:tcW w:w="1489" w:type="dxa"/>
            <w:vAlign w:val="top"/>
          </w:tcPr>
          <w:p w14:paraId="14EE25A9" w14:textId="77777777" w:rsidR="0082559B" w:rsidRPr="0082559B" w:rsidRDefault="0082559B" w:rsidP="008F3AD0">
            <w:pPr>
              <w:rPr>
                <w:moveTo w:id="1493" w:author="dugalh" w:date="2018-07-30T18:27:00Z"/>
                <w:sz w:val="16"/>
                <w:szCs w:val="16"/>
              </w:rPr>
            </w:pPr>
          </w:p>
        </w:tc>
        <w:tc>
          <w:tcPr>
            <w:tcW w:w="1489" w:type="dxa"/>
            <w:vAlign w:val="top"/>
          </w:tcPr>
          <w:p w14:paraId="0F27837D" w14:textId="77777777" w:rsidR="0082559B" w:rsidRPr="0082559B" w:rsidRDefault="0082559B" w:rsidP="008F3AD0">
            <w:pPr>
              <w:rPr>
                <w:moveTo w:id="1494" w:author="dugalh" w:date="2018-07-30T18:27:00Z"/>
                <w:sz w:val="16"/>
                <w:szCs w:val="16"/>
              </w:rPr>
            </w:pPr>
          </w:p>
        </w:tc>
        <w:tc>
          <w:tcPr>
            <w:tcW w:w="1489" w:type="dxa"/>
            <w:vAlign w:val="top"/>
          </w:tcPr>
          <w:p w14:paraId="79EC03A3" w14:textId="77777777" w:rsidR="0082559B" w:rsidRPr="0082559B" w:rsidRDefault="0082559B" w:rsidP="008F3AD0">
            <w:pPr>
              <w:rPr>
                <w:moveTo w:id="1495" w:author="dugalh" w:date="2018-07-30T18:27:00Z"/>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moveTo w:id="1496" w:author="dugalh" w:date="2018-07-30T18:27:00Z"/>
                <w:rFonts w:cs="Arial"/>
                <w:b/>
                <w:sz w:val="16"/>
                <w:szCs w:val="16"/>
              </w:rPr>
            </w:pPr>
            <w:moveTo w:id="1497" w:author="dugalh" w:date="2018-07-30T18:27:00Z">
              <w:r w:rsidRPr="00B44B64">
                <w:rPr>
                  <w:rFonts w:cs="Arial"/>
                  <w:b/>
                  <w:sz w:val="16"/>
                  <w:szCs w:val="16"/>
                </w:rPr>
                <w:t>Overall Error (%)</w:t>
              </w:r>
            </w:moveTo>
          </w:p>
        </w:tc>
        <w:tc>
          <w:tcPr>
            <w:tcW w:w="1489" w:type="dxa"/>
            <w:vAlign w:val="top"/>
          </w:tcPr>
          <w:p w14:paraId="378A4B07" w14:textId="7AAEB19F" w:rsidR="0082559B" w:rsidRPr="0082559B" w:rsidRDefault="0082559B" w:rsidP="008F3AD0">
            <w:pPr>
              <w:rPr>
                <w:moveTo w:id="1498" w:author="dugalh" w:date="2018-07-30T18:27:00Z"/>
                <w:sz w:val="16"/>
                <w:szCs w:val="16"/>
              </w:rPr>
            </w:pPr>
            <w:ins w:id="1499" w:author="dugalh" w:date="2018-07-30T18:31:00Z">
              <w:r w:rsidRPr="0082559B">
                <w:rPr>
                  <w:sz w:val="16"/>
                  <w:szCs w:val="16"/>
                </w:rPr>
                <w:t>3.59 ± 0.31</w:t>
              </w:r>
            </w:ins>
          </w:p>
        </w:tc>
        <w:tc>
          <w:tcPr>
            <w:tcW w:w="1489" w:type="dxa"/>
            <w:vAlign w:val="top"/>
          </w:tcPr>
          <w:p w14:paraId="4F6D14D2" w14:textId="77777777" w:rsidR="0082559B" w:rsidRPr="0082559B" w:rsidRDefault="0082559B" w:rsidP="008F3AD0">
            <w:pPr>
              <w:rPr>
                <w:moveTo w:id="1500" w:author="dugalh" w:date="2018-07-30T18:27:00Z"/>
                <w:sz w:val="16"/>
                <w:szCs w:val="16"/>
              </w:rPr>
            </w:pPr>
          </w:p>
        </w:tc>
        <w:tc>
          <w:tcPr>
            <w:tcW w:w="1489" w:type="dxa"/>
            <w:vAlign w:val="top"/>
          </w:tcPr>
          <w:p w14:paraId="26C4AEDB" w14:textId="77777777" w:rsidR="0082559B" w:rsidRPr="0082559B" w:rsidRDefault="0082559B" w:rsidP="008F3AD0">
            <w:pPr>
              <w:rPr>
                <w:moveTo w:id="1501" w:author="dugalh" w:date="2018-07-30T18:27:00Z"/>
                <w:sz w:val="16"/>
                <w:szCs w:val="16"/>
              </w:rPr>
            </w:pPr>
          </w:p>
        </w:tc>
        <w:tc>
          <w:tcPr>
            <w:tcW w:w="1489" w:type="dxa"/>
            <w:vAlign w:val="top"/>
          </w:tcPr>
          <w:p w14:paraId="6274D6FB" w14:textId="77777777" w:rsidR="0082559B" w:rsidRPr="0082559B" w:rsidRDefault="0082559B" w:rsidP="008F3AD0">
            <w:pPr>
              <w:rPr>
                <w:moveTo w:id="1502" w:author="dugalh" w:date="2018-07-30T18:27:00Z"/>
                <w:sz w:val="16"/>
                <w:szCs w:val="16"/>
              </w:rPr>
            </w:pPr>
          </w:p>
        </w:tc>
      </w:tr>
    </w:tbl>
    <w:p w14:paraId="36E05529" w14:textId="02EDCAE4" w:rsidR="0082559B" w:rsidRPr="00B44B64" w:rsidRDefault="0082559B" w:rsidP="0082559B">
      <w:pPr>
        <w:spacing w:line="360" w:lineRule="auto"/>
        <w:ind w:firstLine="720"/>
        <w:jc w:val="center"/>
        <w:rPr>
          <w:moveTo w:id="1503" w:author="dugalh" w:date="2018-07-30T18:27:00Z"/>
          <w:rFonts w:ascii="Arial" w:hAnsi="Arial" w:cs="Arial"/>
          <w:sz w:val="16"/>
          <w:szCs w:val="16"/>
        </w:rPr>
      </w:pPr>
      <w:moveTo w:id="1504" w:author="dugalh" w:date="2018-07-30T18:27:00Z">
        <w:r w:rsidRPr="00B44B64">
          <w:rPr>
            <w:rFonts w:ascii="Arial" w:hAnsi="Arial" w:cs="Arial"/>
            <w:sz w:val="16"/>
            <w:szCs w:val="16"/>
            <w:vertAlign w:val="superscript"/>
          </w:rPr>
          <w:t>a</w:t>
        </w:r>
        <w:r w:rsidRPr="00B44B64">
          <w:rPr>
            <w:rFonts w:ascii="Arial" w:hAnsi="Arial" w:cs="Arial"/>
            <w:sz w:val="16"/>
            <w:szCs w:val="16"/>
          </w:rPr>
          <w:t xml:space="preserve"> </w:t>
        </w:r>
      </w:moveTo>
      <w:ins w:id="1505" w:author="dugalh" w:date="2018-07-30T23:09:00Z">
        <w:r w:rsidR="00341D0C">
          <w:rPr>
            <w:rFonts w:ascii="Arial" w:hAnsi="Arial" w:cs="Arial"/>
            <w:sz w:val="16"/>
            <w:szCs w:val="16"/>
          </w:rPr>
          <w:t>± = standard error of cross validated performance measure</w:t>
        </w:r>
      </w:ins>
      <w:ins w:id="1506" w:author="dugalh" w:date="2018-07-30T18:33:00Z">
        <w:r w:rsidR="0096173C">
          <w:rPr>
            <w:rFonts w:ascii="Arial" w:hAnsi="Arial" w:cs="Arial"/>
            <w:sz w:val="16"/>
            <w:szCs w:val="16"/>
          </w:rPr>
          <w:t xml:space="preserve">, </w:t>
        </w:r>
      </w:ins>
      <w:moveTo w:id="1507" w:author="dugalh" w:date="2018-07-30T18:27:00Z">
        <w:r w:rsidRPr="00B44B64">
          <w:rPr>
            <w:rFonts w:ascii="Arial" w:hAnsi="Arial" w:cs="Arial"/>
            <w:sz w:val="16"/>
            <w:szCs w:val="16"/>
          </w:rPr>
          <w:t>CA = Consumer’s accuracy, PA = Producer’s accuracy</w:t>
        </w:r>
      </w:moveTo>
    </w:p>
    <w:moveToRangeEnd w:id="1440"/>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1508" w:name="_Ref395175360"/>
      <w:bookmarkStart w:id="1509"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D4274">
        <w:rPr>
          <w:b/>
          <w:noProof/>
        </w:rPr>
        <w:t>11</w:t>
      </w:r>
      <w:r w:rsidR="00F4774D" w:rsidRPr="006C32D3">
        <w:rPr>
          <w:b/>
        </w:rPr>
        <w:fldChar w:fldCharType="end"/>
      </w:r>
      <w:bookmarkEnd w:id="1508"/>
      <w:r w:rsidRPr="00B44B64">
        <w:t xml:space="preserve">   Decision </w:t>
      </w:r>
      <w:r w:rsidR="00CF403F" w:rsidRPr="00B44B64">
        <w:t>t</w:t>
      </w:r>
      <w:r w:rsidRPr="00B44B64">
        <w:t>ree canopy</w:t>
      </w:r>
      <w:r w:rsidR="00FA2071" w:rsidRPr="00B44B64">
        <w:t>-</w:t>
      </w:r>
      <w:r w:rsidRPr="00B44B64">
        <w:t>cover estimates</w:t>
      </w:r>
      <w:bookmarkEnd w:id="1509"/>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7C532561" w14:textId="4CD340AB" w:rsidR="00D5131F" w:rsidDel="00D5131F" w:rsidRDefault="00D61588" w:rsidP="000104B9">
      <w:pPr>
        <w:pStyle w:val="BodyTextIndented"/>
        <w:rPr>
          <w:del w:id="1510" w:author="dugalh" w:date="2018-08-01T19:20:00Z"/>
        </w:rPr>
      </w:pPr>
      <w:r w:rsidRPr="00B44B64">
        <w:t xml:space="preserve">The decision tree classifier was applied to the </w:t>
      </w:r>
      <w:r w:rsidR="006D799B" w:rsidRPr="00B44B64">
        <w:t xml:space="preserve">image mosaic of the </w:t>
      </w:r>
      <w:r w:rsidRPr="00B44B64">
        <w:t xml:space="preserve">study area to produce a </w:t>
      </w:r>
      <w:r w:rsidR="006D799B" w:rsidRPr="00B44B64">
        <w:t>s</w:t>
      </w:r>
      <w:r w:rsidR="0084644E" w:rsidRPr="00B44B64">
        <w:t>pekboom</w:t>
      </w:r>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end"/>
      </w:r>
      <w:r w:rsidRPr="00B44B64">
        <w:t xml:space="preserve"> </w:t>
      </w:r>
      <w:del w:id="1511" w:author="dugalh" w:date="2018-08-01T19:27:00Z">
        <w:r w:rsidRPr="00B44B64" w:rsidDel="00986929">
          <w:delText xml:space="preserve">to </w:delText>
        </w:r>
        <w:r w:rsidRPr="00B44B64" w:rsidDel="00986929">
          <w:fldChar w:fldCharType="begin"/>
        </w:r>
        <w:r w:rsidRPr="00B44B64" w:rsidDel="00986929">
          <w:delInstrText xml:space="preserve"> REF _Ref395293949 \h  \* MERGEFORMAT </w:delInstrText>
        </w:r>
        <w:r w:rsidRPr="00B44B64" w:rsidDel="00986929">
          <w:fldChar w:fldCharType="separate"/>
        </w:r>
        <w:r w:rsidR="00B31736" w:rsidRPr="00B44B64" w:rsidDel="00986929">
          <w:delText>Fig</w:delText>
        </w:r>
        <w:r w:rsidR="00B31736" w:rsidDel="00986929">
          <w:delText>.</w:delText>
        </w:r>
        <w:r w:rsidR="00B31736" w:rsidRPr="00B44B64" w:rsidDel="00986929">
          <w:rPr>
            <w:noProof/>
          </w:rPr>
          <w:delText xml:space="preserve"> </w:delText>
        </w:r>
        <w:r w:rsidR="00B31736" w:rsidDel="00986929">
          <w:rPr>
            <w:noProof/>
          </w:rPr>
          <w:delText>10</w:delText>
        </w:r>
        <w:r w:rsidRPr="00B44B64" w:rsidDel="00986929">
          <w:fldChar w:fldCharType="end"/>
        </w:r>
        <w:r w:rsidRPr="00B44B64" w:rsidDel="00986929">
          <w:delText xml:space="preserve"> </w:delText>
        </w:r>
      </w:del>
      <w:ins w:id="1512" w:author="dugalh" w:date="2018-08-09T13:13:00Z">
        <w:r w:rsidR="00DF037B">
          <w:fldChar w:fldCharType="begin"/>
        </w:r>
        <w:r w:rsidR="00DF037B">
          <w:instrText xml:space="preserve"> REF _Ref521583751 \h </w:instrText>
        </w:r>
      </w:ins>
      <w:r w:rsidR="00DF037B">
        <w:fldChar w:fldCharType="separate"/>
      </w:r>
      <w:ins w:id="1513" w:author="dugalh" w:date="2018-08-09T13:13:00Z">
        <w:r w:rsidR="00DF037B">
          <w:t xml:space="preserve">Fig. </w:t>
        </w:r>
        <w:r w:rsidR="00DF037B">
          <w:rPr>
            <w:noProof/>
          </w:rPr>
          <w:t>7</w:t>
        </w:r>
        <w:r w:rsidR="00DF037B">
          <w:fldChar w:fldCharType="end"/>
        </w:r>
        <w:r w:rsidR="00DF037B">
          <w:t xml:space="preserve"> </w:t>
        </w:r>
      </w:ins>
      <w:r w:rsidRPr="00B44B64">
        <w:t>show</w:t>
      </w:r>
      <w:ins w:id="1514" w:author="dugalh" w:date="2018-08-01T19:27:00Z">
        <w:r w:rsidR="00986929">
          <w:t>s</w:t>
        </w:r>
      </w:ins>
      <w:r w:rsidRPr="00B44B64">
        <w:t xml:space="preserve"> 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ins w:id="1515" w:author="dugalh" w:date="2018-08-09T13:13:00Z">
        <w:r w:rsidR="00DF037B">
          <w:fldChar w:fldCharType="begin"/>
        </w:r>
        <w:r w:rsidR="00DF037B">
          <w:instrText xml:space="preserve"> REF _Ref521582408 \h </w:instrText>
        </w:r>
      </w:ins>
      <w:r w:rsidR="00DF037B">
        <w:fldChar w:fldCharType="separate"/>
      </w:r>
      <w:ins w:id="1516" w:author="dugalh" w:date="2018-07-27T21:43:00Z">
        <w:r w:rsidR="00DF037B" w:rsidRPr="00B44B64">
          <w:t xml:space="preserve">Table </w:t>
        </w:r>
      </w:ins>
      <w:ins w:id="1517" w:author="dugalh" w:date="2018-08-09T13:13:00Z">
        <w:r w:rsidR="00DF037B">
          <w:rPr>
            <w:noProof/>
          </w:rPr>
          <w:t>1</w:t>
        </w:r>
        <w:r w:rsidR="00DF037B">
          <w:fldChar w:fldCharType="end"/>
        </w:r>
      </w:ins>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end"/>
      </w:r>
      <w:r w:rsidR="00A07E23" w:rsidRPr="00B44B64">
        <w:t>)</w:t>
      </w:r>
      <w:r w:rsidRPr="00B44B64">
        <w:t xml:space="preserve">.  </w:t>
      </w:r>
      <w:ins w:id="1518" w:author="dugalh" w:date="2018-08-02T19:33:00Z">
        <w:r w:rsidR="002F205F">
          <w:t>Spekboom boundaries</w:t>
        </w:r>
      </w:ins>
      <w:ins w:id="1519" w:author="dugalh" w:date="2018-08-02T19:38:00Z">
        <w:r w:rsidR="005A714E">
          <w:t>,</w:t>
        </w:r>
      </w:ins>
      <w:ins w:id="1520" w:author="dugalh" w:date="2018-08-02T19:33:00Z">
        <w:r w:rsidR="002F205F">
          <w:t xml:space="preserve"> shown in blue</w:t>
        </w:r>
      </w:ins>
      <w:ins w:id="1521" w:author="dugalh" w:date="2018-08-02T19:38:00Z">
        <w:r w:rsidR="005A714E">
          <w:t>,</w:t>
        </w:r>
      </w:ins>
      <w:ins w:id="1522" w:author="dugalh" w:date="2018-08-02T19:33:00Z">
        <w:r w:rsidR="002F205F">
          <w:t xml:space="preserve"> are overlaid on color-infrared (CIR) aerial imagery.  </w:t>
        </w:r>
      </w:ins>
      <w:ins w:id="1523" w:author="dugalh" w:date="2018-08-02T18:52:00Z">
        <w:r w:rsidR="00D4102C">
          <w:fldChar w:fldCharType="begin"/>
        </w:r>
        <w:r w:rsidR="00D4102C">
          <w:instrText xml:space="preserve"> REF _Ref520999298 \h </w:instrText>
        </w:r>
      </w:ins>
      <w:r w:rsidR="00D4102C">
        <w:fldChar w:fldCharType="separate"/>
      </w:r>
      <w:ins w:id="1524" w:author="dugalh" w:date="2018-08-02T18:49:00Z">
        <w:r w:rsidR="00AD4274">
          <w:t>Fig</w:t>
        </w:r>
      </w:ins>
      <w:ins w:id="1525" w:author="dugalh" w:date="2018-08-02T18:50:00Z">
        <w:r w:rsidR="00AD4274">
          <w:t>.</w:t>
        </w:r>
      </w:ins>
      <w:ins w:id="1526" w:author="dugalh" w:date="2018-08-02T18:49:00Z">
        <w:r w:rsidR="00AD4274">
          <w:t xml:space="preserve"> </w:t>
        </w:r>
      </w:ins>
      <w:r w:rsidR="00AD4274">
        <w:rPr>
          <w:noProof/>
        </w:rPr>
        <w:t>8</w:t>
      </w:r>
      <w:ins w:id="1527" w:author="dugalh" w:date="2018-08-02T18:52:00Z">
        <w:r w:rsidR="00D4102C">
          <w:fldChar w:fldCharType="end"/>
        </w:r>
        <w:r w:rsidR="00D4102C">
          <w:t xml:space="preserve"> shows the final </w:t>
        </w:r>
      </w:ins>
      <w:ins w:id="1528" w:author="dugalh" w:date="2018-08-09T13:14:00Z">
        <w:r w:rsidR="00DF037B">
          <w:t>s</w:t>
        </w:r>
      </w:ins>
      <w:ins w:id="1529" w:author="dugalh" w:date="2018-08-02T18:52:00Z">
        <w:r w:rsidR="00D4102C">
          <w:t>pekboom canopy cover map of the study area</w:t>
        </w:r>
      </w:ins>
      <w:ins w:id="1530" w:author="dugalh" w:date="2018-08-02T18:55:00Z">
        <w:r w:rsidR="00CF0708">
          <w:t xml:space="preserve"> </w:t>
        </w:r>
      </w:ins>
      <w:ins w:id="1531" w:author="dugalh" w:date="2018-08-02T18:58:00Z">
        <w:r w:rsidR="00CF0708">
          <w:t>(</w:t>
        </w:r>
      </w:ins>
      <w:ins w:id="1532" w:author="dugalh" w:date="2018-08-02T18:56:00Z">
        <w:r w:rsidR="00CF0708">
          <w:t xml:space="preserve">the </w:t>
        </w:r>
      </w:ins>
      <w:ins w:id="1533" w:author="dugalh" w:date="2018-08-02T18:58:00Z">
        <w:r w:rsidR="00CF0708">
          <w:t xml:space="preserve">vegetation map of </w:t>
        </w:r>
        <w:r w:rsidR="00CF0708" w:rsidRPr="00B44B64">
          <w:fldChar w:fldCharType="begin" w:fldLock="1"/>
        </w:r>
        <w:r w:rsidR="00CF070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B44B64">
          <w:fldChar w:fldCharType="separate"/>
        </w:r>
        <w:r w:rsidR="00CF0708" w:rsidRPr="00B44B64">
          <w:rPr>
            <w:noProof/>
            <w:lang w:eastAsia="en-ZA"/>
          </w:rPr>
          <w:t>Vlok, Cowling and Wolf</w:t>
        </w:r>
        <w:r w:rsidR="00CF0708" w:rsidRPr="00B44B64">
          <w:rPr>
            <w:lang w:eastAsia="en-ZA"/>
          </w:rPr>
          <w:fldChar w:fldCharType="end"/>
        </w:r>
        <w:r w:rsidR="00CF0708" w:rsidRPr="00B44B64">
          <w:rPr>
            <w:lang w:eastAsia="en-ZA"/>
          </w:rPr>
          <w:fldChar w:fldCharType="begin" w:fldLock="1"/>
        </w:r>
        <w:r w:rsidR="00CF0708">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B44B64">
          <w:rPr>
            <w:lang w:eastAsia="en-ZA"/>
          </w:rPr>
          <w:fldChar w:fldCharType="separate"/>
        </w:r>
        <w:r w:rsidR="00CF0708" w:rsidRPr="00B44B64">
          <w:rPr>
            <w:noProof/>
            <w:vertAlign w:val="superscript"/>
            <w:lang w:eastAsia="en-ZA"/>
          </w:rPr>
          <w:t>1</w:t>
        </w:r>
        <w:r w:rsidR="00CF0708" w:rsidRPr="00B44B64">
          <w:rPr>
            <w:lang w:eastAsia="en-ZA"/>
          </w:rPr>
          <w:fldChar w:fldCharType="end"/>
        </w:r>
      </w:ins>
      <w:ins w:id="1534" w:author="dugalh" w:date="2018-08-02T18:59:00Z">
        <w:r w:rsidR="00CF0708">
          <w:rPr>
            <w:lang w:eastAsia="en-ZA"/>
          </w:rPr>
          <w:t xml:space="preserve"> was use</w:t>
        </w:r>
        <w:r w:rsidR="00DF037B">
          <w:rPr>
            <w:lang w:eastAsia="en-ZA"/>
          </w:rPr>
          <w:t>d to mask areas not supporting s</w:t>
        </w:r>
        <w:r w:rsidR="00CF0708">
          <w:rPr>
            <w:lang w:eastAsia="en-ZA"/>
          </w:rPr>
          <w:t>pekboom</w:t>
        </w:r>
      </w:ins>
      <w:ins w:id="1535" w:author="dugalh" w:date="2018-08-02T18:58:00Z">
        <w:r w:rsidR="00CF0708">
          <w:rPr>
            <w:lang w:eastAsia="en-ZA"/>
          </w:rPr>
          <w:t>)</w:t>
        </w:r>
      </w:ins>
      <w:ins w:id="1536" w:author="dugalh" w:date="2018-08-02T18:52:00Z">
        <w:r w:rsidR="00D4102C">
          <w:t>.</w:t>
        </w:r>
      </w:ins>
    </w:p>
    <w:p w14:paraId="01073743" w14:textId="77777777" w:rsidR="00D5131F" w:rsidRDefault="00D5131F" w:rsidP="009F7D08">
      <w:pPr>
        <w:pStyle w:val="BodyTextIndented"/>
        <w:keepNext/>
        <w:spacing w:line="240" w:lineRule="auto"/>
        <w:jc w:val="center"/>
        <w:rPr>
          <w:ins w:id="1537" w:author="dugalh" w:date="2018-08-01T19:22:00Z"/>
        </w:rPr>
      </w:pPr>
      <w:ins w:id="1538" w:author="dugalh" w:date="2018-08-01T19:20:00Z">
        <w:r>
          <w:rPr>
            <w:noProof/>
            <w:lang w:val="en-GB" w:eastAsia="en-GB"/>
          </w:rPr>
          <w:lastRenderedPageBreak/>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ins>
    </w:p>
    <w:p w14:paraId="47B36475" w14:textId="62E30EB3" w:rsidR="00D5131F" w:rsidRPr="00D5131F" w:rsidRDefault="00D5131F" w:rsidP="00D5131F">
      <w:pPr>
        <w:pStyle w:val="Caption"/>
        <w:jc w:val="center"/>
        <w:rPr>
          <w:ins w:id="1539" w:author="dugalh" w:date="2018-08-01T19:20:00Z"/>
          <w:b w:val="0"/>
        </w:rPr>
      </w:pPr>
      <w:bookmarkStart w:id="1540" w:name="_Toc521505429"/>
      <w:bookmarkStart w:id="1541" w:name="_Ref521583751"/>
      <w:ins w:id="1542" w:author="dugalh" w:date="2018-08-01T19:22:00Z">
        <w:r>
          <w:t xml:space="preserve">Fig. </w:t>
        </w:r>
        <w:r>
          <w:fldChar w:fldCharType="begin"/>
        </w:r>
        <w:r>
          <w:instrText xml:space="preserve"> SEQ Figure \* ARABIC </w:instrText>
        </w:r>
      </w:ins>
      <w:r>
        <w:fldChar w:fldCharType="separate"/>
      </w:r>
      <w:r w:rsidR="00AD4274">
        <w:rPr>
          <w:noProof/>
        </w:rPr>
        <w:t>7</w:t>
      </w:r>
      <w:ins w:id="1543" w:author="dugalh" w:date="2018-08-01T19:22:00Z">
        <w:r>
          <w:fldChar w:fldCharType="end"/>
        </w:r>
        <w:bookmarkEnd w:id="1541"/>
        <w:r>
          <w:t xml:space="preserve">   </w:t>
        </w:r>
        <w:r w:rsidRPr="00D5131F">
          <w:rPr>
            <w:b w:val="0"/>
          </w:rPr>
          <w:t xml:space="preserve">Example canopy cover maps </w:t>
        </w:r>
      </w:ins>
      <w:ins w:id="1544" w:author="dugalh" w:date="2018-08-01T19:25:00Z">
        <w:r>
          <w:rPr>
            <w:b w:val="0"/>
          </w:rPr>
          <w:t xml:space="preserve">showing Spekboom boundaries </w:t>
        </w:r>
      </w:ins>
      <w:ins w:id="1545" w:author="dugalh" w:date="2018-08-01T19:33:00Z">
        <w:r w:rsidR="009F7D08">
          <w:rPr>
            <w:b w:val="0"/>
          </w:rPr>
          <w:t>(</w:t>
        </w:r>
      </w:ins>
      <w:ins w:id="1546" w:author="dugalh" w:date="2018-08-01T19:23:00Z">
        <w:r>
          <w:rPr>
            <w:b w:val="0"/>
          </w:rPr>
          <w:t xml:space="preserve">a) </w:t>
        </w:r>
        <w:r w:rsidRPr="006C32D3">
          <w:rPr>
            <w:b w:val="0"/>
          </w:rPr>
          <w:t>Matjiesvlei (Habitat: arid thicket with spekboom)</w:t>
        </w:r>
        <w:r>
          <w:rPr>
            <w:b w:val="0"/>
          </w:rPr>
          <w:t>, b</w:t>
        </w:r>
      </w:ins>
      <w:ins w:id="1547" w:author="dugalh" w:date="2018-08-01T19:22:00Z">
        <w:r w:rsidRPr="00D5131F">
          <w:rPr>
            <w:b w:val="0"/>
          </w:rPr>
          <w:t xml:space="preserve">) </w:t>
        </w:r>
      </w:ins>
      <w:ins w:id="1548" w:author="dugalh" w:date="2018-08-01T19:23:00Z">
        <w:r w:rsidRPr="006C32D3">
          <w:rPr>
            <w:b w:val="0"/>
          </w:rPr>
          <w:t>Groenfontein (Habitat: valley thicket with spekboom)</w:t>
        </w:r>
        <w:r w:rsidR="009F7D08">
          <w:rPr>
            <w:b w:val="0"/>
          </w:rPr>
          <w:t>;</w:t>
        </w:r>
        <w:r>
          <w:rPr>
            <w:b w:val="0"/>
          </w:rPr>
          <w:t xml:space="preserve"> </w:t>
        </w:r>
      </w:ins>
      <w:ins w:id="1549" w:author="dugalh" w:date="2018-08-01T19:33:00Z">
        <w:r w:rsidR="009F7D08">
          <w:rPr>
            <w:b w:val="0"/>
          </w:rPr>
          <w:t>(</w:t>
        </w:r>
      </w:ins>
      <w:ins w:id="1550" w:author="dugalh" w:date="2018-08-01T19:25:00Z">
        <w:r>
          <w:rPr>
            <w:b w:val="0"/>
          </w:rPr>
          <w:t xml:space="preserve">c) </w:t>
        </w:r>
        <w:r w:rsidRPr="006C32D3">
          <w:rPr>
            <w:b w:val="0"/>
          </w:rPr>
          <w:t>Rooiberg (Habitat: arid thicket with spekboom and fynbos mosaic)</w:t>
        </w:r>
      </w:ins>
      <w:ins w:id="1551" w:author="dugalh" w:date="2018-08-01T19:26:00Z">
        <w:r w:rsidR="009F7D08">
          <w:rPr>
            <w:b w:val="0"/>
          </w:rPr>
          <w:t>; and</w:t>
        </w:r>
        <w:r>
          <w:rPr>
            <w:b w:val="0"/>
          </w:rPr>
          <w:t xml:space="preserve"> </w:t>
        </w:r>
      </w:ins>
      <w:ins w:id="1552" w:author="dugalh" w:date="2018-08-01T19:33:00Z">
        <w:r w:rsidR="009F7D08">
          <w:rPr>
            <w:b w:val="0"/>
          </w:rPr>
          <w:t>(</w:t>
        </w:r>
      </w:ins>
      <w:ins w:id="1553" w:author="dugalh" w:date="2018-08-01T19:26:00Z">
        <w:r>
          <w:rPr>
            <w:b w:val="0"/>
          </w:rPr>
          <w:t xml:space="preserve">d) </w:t>
        </w:r>
        <w:r w:rsidRPr="006C32D3">
          <w:rPr>
            <w:b w:val="0"/>
          </w:rPr>
          <w:t>Grootkop (Habitat: arid thicket with spekboom and succulent Karoo mosaic)</w:t>
        </w:r>
      </w:ins>
      <w:bookmarkEnd w:id="1540"/>
    </w:p>
    <w:p w14:paraId="40580572" w14:textId="15F104EA" w:rsidR="00164402" w:rsidRPr="00B44B64" w:rsidDel="00D5131F" w:rsidRDefault="00164402" w:rsidP="00D61588">
      <w:pPr>
        <w:spacing w:line="360" w:lineRule="auto"/>
        <w:jc w:val="both"/>
        <w:rPr>
          <w:del w:id="1554" w:author="dugalh" w:date="2018-08-01T19:20:00Z"/>
        </w:rPr>
      </w:pPr>
    </w:p>
    <w:p w14:paraId="1E7F5247" w14:textId="500AB253" w:rsidR="00D61588" w:rsidRPr="00B44B64" w:rsidDel="00D5131F" w:rsidRDefault="00D9072B" w:rsidP="006C32D3">
      <w:pPr>
        <w:jc w:val="center"/>
        <w:rPr>
          <w:del w:id="1555" w:author="dugalh" w:date="2018-08-01T19:27:00Z"/>
        </w:rPr>
      </w:pPr>
      <w:del w:id="1556" w:author="dugalh" w:date="2018-08-01T19:27:00Z">
        <w:r w:rsidRPr="00B44B64" w:rsidDel="00D5131F">
          <w:rPr>
            <w:noProof/>
            <w:lang w:val="en-GB"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15843F78" w14:textId="74A07EBF" w:rsidR="00D61588" w:rsidRPr="006C32D3" w:rsidDel="00D5131F" w:rsidRDefault="00D61588" w:rsidP="006C32D3">
      <w:pPr>
        <w:pStyle w:val="Caption"/>
        <w:jc w:val="center"/>
        <w:rPr>
          <w:del w:id="1557" w:author="dugalh" w:date="2018-08-01T19:27:00Z"/>
          <w:b w:val="0"/>
        </w:rPr>
      </w:pPr>
      <w:bookmarkStart w:id="1558" w:name="_Ref395293945"/>
      <w:bookmarkStart w:id="1559" w:name="_Toc448324369"/>
      <w:del w:id="1560"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7</w:delText>
        </w:r>
        <w:r w:rsidR="00F4774D" w:rsidRPr="00B44B64" w:rsidDel="00D5131F">
          <w:fldChar w:fldCharType="end"/>
        </w:r>
        <w:bookmarkEnd w:id="1558"/>
        <w:r w:rsidRPr="006C32D3" w:rsidDel="00D5131F">
          <w:rPr>
            <w:b w:val="0"/>
          </w:rPr>
          <w:delText xml:space="preserve">  Groenfontein classification (Habitat: valley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559"/>
      </w:del>
    </w:p>
    <w:p w14:paraId="0D8391A0" w14:textId="52CAAC80" w:rsidR="00D61588" w:rsidRPr="00B44B64" w:rsidDel="00D5131F" w:rsidRDefault="00D61588" w:rsidP="00D61588">
      <w:pPr>
        <w:rPr>
          <w:del w:id="1561" w:author="dugalh" w:date="2018-08-01T19:27:00Z"/>
        </w:rPr>
      </w:pPr>
    </w:p>
    <w:p w14:paraId="0B764EFE" w14:textId="2F31C1EA" w:rsidR="00D61588" w:rsidRPr="00B44B64" w:rsidDel="00D5131F" w:rsidRDefault="00D9072B" w:rsidP="006C32D3">
      <w:pPr>
        <w:jc w:val="center"/>
        <w:rPr>
          <w:del w:id="1562" w:author="dugalh" w:date="2018-08-01T19:27:00Z"/>
        </w:rPr>
      </w:pPr>
      <w:del w:id="1563" w:author="dugalh" w:date="2018-08-01T19:27:00Z">
        <w:r w:rsidRPr="00B44B64" w:rsidDel="00D5131F">
          <w:rPr>
            <w:noProof/>
            <w:lang w:val="en-GB"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4C10BA9" w14:textId="183A7BE9" w:rsidR="00D61588" w:rsidRPr="006C32D3" w:rsidDel="00D5131F" w:rsidRDefault="00D61588" w:rsidP="006C32D3">
      <w:pPr>
        <w:pStyle w:val="Caption"/>
        <w:jc w:val="center"/>
        <w:rPr>
          <w:del w:id="1564" w:author="dugalh" w:date="2018-08-01T19:27:00Z"/>
          <w:b w:val="0"/>
        </w:rPr>
      </w:pPr>
      <w:bookmarkStart w:id="1565" w:name="_Toc448324370"/>
      <w:del w:id="1566"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8</w:delText>
        </w:r>
        <w:r w:rsidR="00F4774D" w:rsidRPr="00B44B64" w:rsidDel="00D5131F">
          <w:fldChar w:fldCharType="end"/>
        </w:r>
        <w:r w:rsidRPr="006C32D3" w:rsidDel="00D5131F">
          <w:rPr>
            <w:b w:val="0"/>
          </w:rPr>
          <w:delText xml:space="preserve">  Matjiesvlei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565"/>
      </w:del>
    </w:p>
    <w:p w14:paraId="0CE944BD" w14:textId="3C0BBB6F" w:rsidR="00D61588" w:rsidRPr="00B44B64" w:rsidDel="00D5131F" w:rsidRDefault="00D61588" w:rsidP="00D61588">
      <w:pPr>
        <w:rPr>
          <w:del w:id="1567" w:author="dugalh" w:date="2018-08-01T19:27:00Z"/>
        </w:rPr>
      </w:pPr>
    </w:p>
    <w:p w14:paraId="6BFEC12D" w14:textId="2A58E634" w:rsidR="00D61588" w:rsidRPr="00B44B64" w:rsidDel="00D5131F" w:rsidRDefault="00D9072B" w:rsidP="00D61588">
      <w:pPr>
        <w:rPr>
          <w:del w:id="1568" w:author="dugalh" w:date="2018-08-01T19:27:00Z"/>
        </w:rPr>
      </w:pPr>
      <w:del w:id="1569" w:author="dugalh" w:date="2018-08-01T19:27:00Z">
        <w:r w:rsidRPr="00B44B64" w:rsidDel="00D5131F">
          <w:rPr>
            <w:noProof/>
            <w:lang w:val="en-GB" w:eastAsia="en-GB"/>
          </w:rPr>
          <w:lastRenderedPageBreak/>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2745D63B" w14:textId="095A644E" w:rsidR="00D61588" w:rsidRPr="006C32D3" w:rsidDel="00D5131F" w:rsidRDefault="00D61588" w:rsidP="00BC6A85">
      <w:pPr>
        <w:pStyle w:val="Caption"/>
        <w:jc w:val="center"/>
        <w:rPr>
          <w:del w:id="1570" w:author="dugalh" w:date="2018-08-01T19:27:00Z"/>
          <w:b w:val="0"/>
        </w:rPr>
      </w:pPr>
      <w:bookmarkStart w:id="1571" w:name="_Toc448324371"/>
      <w:del w:id="1572"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9</w:delText>
        </w:r>
        <w:r w:rsidR="00F4774D" w:rsidRPr="00B44B64" w:rsidDel="00D5131F">
          <w:fldChar w:fldCharType="end"/>
        </w:r>
        <w:r w:rsidRPr="00B44B64" w:rsidDel="00D5131F">
          <w:delText xml:space="preserve">  </w:delText>
        </w:r>
        <w:r w:rsidRPr="006C32D3" w:rsidDel="00D5131F">
          <w:rPr>
            <w:b w:val="0"/>
          </w:rPr>
          <w:delText xml:space="preserve">Rooiberg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f</w:delText>
        </w:r>
        <w:r w:rsidRPr="006C32D3" w:rsidDel="00D5131F">
          <w:rPr>
            <w:b w:val="0"/>
          </w:rPr>
          <w:delText>ynbos mosaic)</w:delText>
        </w:r>
        <w:bookmarkEnd w:id="1571"/>
      </w:del>
    </w:p>
    <w:p w14:paraId="3D386B14" w14:textId="34948D11" w:rsidR="00D61588" w:rsidRPr="00B44B64" w:rsidDel="00D5131F" w:rsidRDefault="00D61588" w:rsidP="00D61588">
      <w:pPr>
        <w:rPr>
          <w:del w:id="1573" w:author="dugalh" w:date="2018-08-01T19:27:00Z"/>
        </w:rPr>
      </w:pPr>
    </w:p>
    <w:p w14:paraId="3870A958" w14:textId="5E3AC882" w:rsidR="00D61588" w:rsidRPr="00B44B64" w:rsidDel="00D5131F" w:rsidRDefault="009F2AC0" w:rsidP="006C32D3">
      <w:pPr>
        <w:keepNext/>
        <w:keepLines/>
        <w:jc w:val="center"/>
        <w:rPr>
          <w:del w:id="1574" w:author="dugalh" w:date="2018-08-01T19:27:00Z"/>
        </w:rPr>
      </w:pPr>
      <w:del w:id="1575" w:author="dugalh" w:date="2018-08-01T19:27:00Z">
        <w:r w:rsidRPr="00B44B64" w:rsidDel="00D5131F">
          <w:rPr>
            <w:noProof/>
            <w:lang w:val="en-GB"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51D6EF5" w14:textId="75B211E1" w:rsidR="00D61588" w:rsidRPr="006C32D3" w:rsidDel="00D5131F" w:rsidRDefault="00D61588" w:rsidP="006C32D3">
      <w:pPr>
        <w:pStyle w:val="Caption"/>
        <w:jc w:val="center"/>
        <w:rPr>
          <w:del w:id="1576" w:author="dugalh" w:date="2018-08-01T19:27:00Z"/>
          <w:b w:val="0"/>
        </w:rPr>
      </w:pPr>
      <w:bookmarkStart w:id="1577" w:name="_Ref395293949"/>
      <w:bookmarkStart w:id="1578" w:name="_Toc448324372"/>
      <w:del w:id="1579"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10</w:delText>
        </w:r>
        <w:r w:rsidR="00F4774D" w:rsidRPr="00B44B64" w:rsidDel="00D5131F">
          <w:fldChar w:fldCharType="end"/>
        </w:r>
        <w:bookmarkEnd w:id="1577"/>
        <w:r w:rsidRPr="006C32D3" w:rsidDel="00D5131F">
          <w:rPr>
            <w:b w:val="0"/>
          </w:rPr>
          <w:delText xml:space="preserve">  Grootkop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s</w:delText>
        </w:r>
        <w:r w:rsidRPr="006C32D3" w:rsidDel="00D5131F">
          <w:rPr>
            <w:b w:val="0"/>
          </w:rPr>
          <w:delText>ucculent Karoo mosaic)</w:delText>
        </w:r>
        <w:bookmarkEnd w:id="1578"/>
      </w:del>
    </w:p>
    <w:p w14:paraId="65368C9C" w14:textId="77777777" w:rsidR="00D61588" w:rsidRDefault="00D61588" w:rsidP="00D61588">
      <w:pPr>
        <w:rPr>
          <w:ins w:id="1580" w:author="dugalh" w:date="2018-08-02T18:45:00Z"/>
        </w:rPr>
      </w:pPr>
    </w:p>
    <w:p w14:paraId="21B34D09" w14:textId="77777777" w:rsidR="00D4102C" w:rsidRDefault="00D4102C" w:rsidP="00D4102C">
      <w:pPr>
        <w:keepNext/>
        <w:jc w:val="center"/>
        <w:rPr>
          <w:ins w:id="1581" w:author="dugalh" w:date="2018-08-02T18:49:00Z"/>
        </w:rPr>
      </w:pPr>
      <w:ins w:id="1582" w:author="dugalh" w:date="2018-08-02T18:49:00Z">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ins>
    </w:p>
    <w:p w14:paraId="6B56B5FA" w14:textId="3B5AD1B0" w:rsidR="00D4102C" w:rsidRPr="00B44B64" w:rsidRDefault="00D4102C" w:rsidP="00D4102C">
      <w:pPr>
        <w:pStyle w:val="Caption"/>
        <w:jc w:val="center"/>
      </w:pPr>
      <w:bookmarkStart w:id="1583" w:name="_Ref520999298"/>
      <w:bookmarkStart w:id="1584" w:name="_Toc521505430"/>
      <w:ins w:id="1585" w:author="dugalh" w:date="2018-08-02T18:49:00Z">
        <w:r>
          <w:t>Fig</w:t>
        </w:r>
      </w:ins>
      <w:ins w:id="1586" w:author="dugalh" w:date="2018-08-02T18:50:00Z">
        <w:r>
          <w:t>.</w:t>
        </w:r>
      </w:ins>
      <w:ins w:id="1587" w:author="dugalh" w:date="2018-08-02T18:49:00Z">
        <w:r>
          <w:t xml:space="preserve"> </w:t>
        </w:r>
        <w:r>
          <w:fldChar w:fldCharType="begin"/>
        </w:r>
        <w:r>
          <w:instrText xml:space="preserve"> SEQ Figure \* ARABIC </w:instrText>
        </w:r>
      </w:ins>
      <w:r>
        <w:fldChar w:fldCharType="separate"/>
      </w:r>
      <w:r w:rsidR="00AD4274">
        <w:rPr>
          <w:noProof/>
        </w:rPr>
        <w:t>8</w:t>
      </w:r>
      <w:ins w:id="1588" w:author="dugalh" w:date="2018-08-02T18:49:00Z">
        <w:r>
          <w:fldChar w:fldCharType="end"/>
        </w:r>
      </w:ins>
      <w:bookmarkEnd w:id="1583"/>
      <w:ins w:id="1589" w:author="dugalh" w:date="2018-08-02T18:50:00Z">
        <w:r>
          <w:t xml:space="preserve">   Global Spekboom canopy cover map</w:t>
        </w:r>
      </w:ins>
      <w:bookmarkEnd w:id="1584"/>
    </w:p>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AD4274" w:rsidRPr="00AD4274">
        <w:t xml:space="preserve">Table </w:t>
      </w:r>
      <w:r w:rsidR="00AD4274" w:rsidRPr="00AD4274">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w:t>
      </w:r>
      <w:r w:rsidRPr="00B44B64">
        <w:lastRenderedPageBreak/>
        <w:t xml:space="preserve">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633BEB1C"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he performances of the kNN and decision tree classifiers are as good as or better than the more complex SVM and random forest classifiers</w:t>
      </w:r>
      <w:r w:rsidR="0038598A" w:rsidRPr="00B44B64">
        <w:t xml:space="preserve"> (see </w:t>
      </w:r>
      <w:ins w:id="1590" w:author="dugalh" w:date="2018-08-09T13:16:00Z">
        <w:r w:rsidR="009305FA" w:rsidRPr="009305FA">
          <w:rPr>
            <w:rPrChange w:id="1591" w:author="dugalh" w:date="2018-08-09T13:16:00Z">
              <w:rPr/>
            </w:rPrChange>
          </w:rPr>
          <w:fldChar w:fldCharType="begin"/>
        </w:r>
        <w:r w:rsidR="009305FA" w:rsidRPr="009305FA">
          <w:rPr>
            <w:rPrChange w:id="1592" w:author="dugalh" w:date="2018-08-09T13:16:00Z">
              <w:rPr/>
            </w:rPrChange>
          </w:rPr>
          <w:instrText xml:space="preserve"> REF _Ref521583938 \h </w:instrText>
        </w:r>
        <w:r w:rsidR="009305FA" w:rsidRPr="009305FA">
          <w:rPr>
            <w:rPrChange w:id="1593" w:author="dugalh" w:date="2018-08-09T13:16:00Z">
              <w:rPr/>
            </w:rPrChange>
          </w:rPr>
        </w:r>
      </w:ins>
      <w:r w:rsidR="009305FA" w:rsidRPr="009305FA">
        <w:rPr>
          <w:rPrChange w:id="1594" w:author="dugalh" w:date="2018-08-09T13:16:00Z">
            <w:rPr>
              <w:b/>
            </w:rPr>
          </w:rPrChange>
        </w:rPr>
        <w:instrText xml:space="preserve"> \* MERGEFORMAT </w:instrText>
      </w:r>
      <w:r w:rsidR="009305FA" w:rsidRPr="009305FA">
        <w:rPr>
          <w:rPrChange w:id="1595" w:author="dugalh" w:date="2018-08-09T13:16:00Z">
            <w:rPr/>
          </w:rPrChange>
        </w:rPr>
        <w:fldChar w:fldCharType="separate"/>
      </w:r>
      <w:ins w:id="1596" w:author="dugalh" w:date="2018-07-30T15:52:00Z">
        <w:r w:rsidR="009305FA" w:rsidRPr="009305FA">
          <w:rPr>
            <w:rPrChange w:id="1597" w:author="dugalh" w:date="2018-08-09T13:16:00Z">
              <w:rPr>
                <w:b/>
              </w:rPr>
            </w:rPrChange>
          </w:rPr>
          <w:t xml:space="preserve">Table </w:t>
        </w:r>
      </w:ins>
      <w:ins w:id="1598" w:author="dugalh" w:date="2018-08-09T13:16:00Z">
        <w:r w:rsidR="009305FA" w:rsidRPr="009305FA">
          <w:rPr>
            <w:noProof/>
            <w:rPrChange w:id="1599" w:author="dugalh" w:date="2018-08-09T13:16:00Z">
              <w:rPr>
                <w:b/>
                <w:noProof/>
              </w:rPr>
            </w:rPrChange>
          </w:rPr>
          <w:t>7</w:t>
        </w:r>
        <w:r w:rsidR="009305FA" w:rsidRPr="009305FA">
          <w:rPr>
            <w:rPrChange w:id="1600" w:author="dugalh" w:date="2018-08-09T13:16:00Z">
              <w:rPr/>
            </w:rPrChange>
          </w:rPr>
          <w:fldChar w:fldCharType="end"/>
        </w:r>
      </w:ins>
      <w:r w:rsidR="0038598A" w:rsidRPr="00B44B64">
        <w:fldChar w:fldCharType="begin"/>
      </w:r>
      <w:r w:rsidR="0038598A" w:rsidRPr="00B44B64">
        <w:instrText xml:space="preserve"> REF _Ref394945112 \h  \* MERGEFORMAT </w:instrText>
      </w:r>
      <w:r w:rsidR="0038598A" w:rsidRPr="00B44B64">
        <w:fldChar w:fldCharType="end"/>
      </w:r>
      <w:r w:rsidR="0038598A" w:rsidRPr="00B44B64">
        <w:t>)</w:t>
      </w:r>
      <w:r w:rsidRPr="00B44B64">
        <w:t xml:space="preserve">.  The excellent performance </w:t>
      </w:r>
      <w:r w:rsidRPr="00B44B64">
        <w:lastRenderedPageBreak/>
        <w:t xml:space="preserve">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ins w:id="1601" w:author="dugalh" w:date="2018-07-31T11:56:00Z">
        <w:r w:rsidR="00D96BFC">
          <w:t>The c</w:t>
        </w:r>
      </w:ins>
      <w:ins w:id="1602" w:author="dugalh" w:date="2018-07-31T11:55:00Z">
        <w:r w:rsidR="00D96BFC">
          <w:t>lassifier p</w:t>
        </w:r>
      </w:ins>
      <w:ins w:id="1603" w:author="dugalh" w:date="2018-07-31T11:54:00Z">
        <w:r w:rsidR="00D96BFC">
          <w:t xml:space="preserve">erformance variability </w:t>
        </w:r>
      </w:ins>
      <w:ins w:id="1604" w:author="dugalh" w:date="2018-07-31T11:55:00Z">
        <w:r w:rsidR="00D96BFC">
          <w:t>on</w:t>
        </w:r>
      </w:ins>
      <w:ins w:id="1605" w:author="dugalh" w:date="2018-07-31T11:54:00Z">
        <w:r w:rsidR="00D96BFC">
          <w:t xml:space="preserve"> the labeled pixel data</w:t>
        </w:r>
      </w:ins>
      <w:ins w:id="1606" w:author="dugalh" w:date="2018-07-31T11:53:00Z">
        <w:r w:rsidR="00D96BFC">
          <w:t xml:space="preserve"> </w:t>
        </w:r>
      </w:ins>
      <w:ins w:id="1607" w:author="dugalh" w:date="2018-07-31T11:55:00Z">
        <w:r w:rsidR="00D96BFC">
          <w:t xml:space="preserve">was low in general, </w:t>
        </w:r>
      </w:ins>
      <w:ins w:id="1608" w:author="dugalh" w:date="2018-07-31T11:56:00Z">
        <w:r w:rsidR="00D96BFC">
          <w:t xml:space="preserve">as evidenced by the standard errors in </w:t>
        </w:r>
      </w:ins>
      <w:ins w:id="1609" w:author="dugalh" w:date="2018-08-09T13:19:00Z">
        <w:r w:rsidR="009305FA" w:rsidRPr="009305FA">
          <w:rPr>
            <w:rPrChange w:id="1610" w:author="dugalh" w:date="2018-08-09T13:19:00Z">
              <w:rPr/>
            </w:rPrChange>
          </w:rPr>
          <w:fldChar w:fldCharType="begin"/>
        </w:r>
        <w:r w:rsidR="009305FA" w:rsidRPr="009305FA">
          <w:rPr>
            <w:rPrChange w:id="1611" w:author="dugalh" w:date="2018-08-09T13:19:00Z">
              <w:rPr/>
            </w:rPrChange>
          </w:rPr>
          <w:instrText xml:space="preserve"> REF _Ref521583938 \h </w:instrText>
        </w:r>
        <w:r w:rsidR="009305FA" w:rsidRPr="009305FA">
          <w:rPr>
            <w:rPrChange w:id="1612" w:author="dugalh" w:date="2018-08-09T13:19:00Z">
              <w:rPr/>
            </w:rPrChange>
          </w:rPr>
        </w:r>
      </w:ins>
      <w:r w:rsidR="009305FA" w:rsidRPr="009305FA">
        <w:rPr>
          <w:rPrChange w:id="1613" w:author="dugalh" w:date="2018-08-09T13:19:00Z">
            <w:rPr>
              <w:b/>
            </w:rPr>
          </w:rPrChange>
        </w:rPr>
        <w:instrText xml:space="preserve"> \* MERGEFORMAT </w:instrText>
      </w:r>
      <w:r w:rsidR="009305FA" w:rsidRPr="009305FA">
        <w:rPr>
          <w:rPrChange w:id="1614" w:author="dugalh" w:date="2018-08-09T13:19:00Z">
            <w:rPr/>
          </w:rPrChange>
        </w:rPr>
        <w:fldChar w:fldCharType="separate"/>
      </w:r>
      <w:ins w:id="1615" w:author="dugalh" w:date="2018-07-30T15:52:00Z">
        <w:r w:rsidR="009305FA" w:rsidRPr="009305FA">
          <w:rPr>
            <w:rPrChange w:id="1616" w:author="dugalh" w:date="2018-08-09T13:19:00Z">
              <w:rPr>
                <w:b/>
              </w:rPr>
            </w:rPrChange>
          </w:rPr>
          <w:t xml:space="preserve">Table </w:t>
        </w:r>
      </w:ins>
      <w:ins w:id="1617" w:author="dugalh" w:date="2018-08-09T13:19:00Z">
        <w:r w:rsidR="009305FA" w:rsidRPr="009305FA">
          <w:rPr>
            <w:noProof/>
            <w:rPrChange w:id="1618" w:author="dugalh" w:date="2018-08-09T13:19:00Z">
              <w:rPr>
                <w:b/>
                <w:noProof/>
              </w:rPr>
            </w:rPrChange>
          </w:rPr>
          <w:t>7</w:t>
        </w:r>
        <w:r w:rsidR="009305FA" w:rsidRPr="009305FA">
          <w:rPr>
            <w:rPrChange w:id="1619" w:author="dugalh" w:date="2018-08-09T13:19:00Z">
              <w:rPr/>
            </w:rPrChange>
          </w:rPr>
          <w:fldChar w:fldCharType="end"/>
        </w:r>
      </w:ins>
      <w:ins w:id="1620" w:author="dugalh" w:date="2018-07-31T11:56:00Z">
        <w:r w:rsidR="00D96BFC" w:rsidRPr="00B44B64">
          <w:fldChar w:fldCharType="begin"/>
        </w:r>
        <w:r w:rsidR="00D96BFC" w:rsidRPr="00B44B64">
          <w:instrText xml:space="preserve"> REF _Ref394945112 \h  \* MERGEFORMAT </w:instrText>
        </w:r>
      </w:ins>
      <w:ins w:id="1621" w:author="dugalh" w:date="2018-07-31T11:56:00Z">
        <w:r w:rsidR="00D96BFC" w:rsidRPr="00B44B64">
          <w:fldChar w:fldCharType="end"/>
        </w:r>
      </w:ins>
      <w:ins w:id="1622" w:author="dugalh" w:date="2018-07-31T12:24:00Z">
        <w:r w:rsidR="00CD3CB8">
          <w:t>, with t</w:t>
        </w:r>
      </w:ins>
      <w:ins w:id="1623" w:author="dugalh" w:date="2018-07-31T11:56:00Z">
        <w:r w:rsidR="00D96BFC">
          <w:t xml:space="preserve">he SVM </w:t>
        </w:r>
      </w:ins>
      <w:ins w:id="1624" w:author="dugalh" w:date="2018-07-31T12:24:00Z">
        <w:r w:rsidR="00CD3CB8">
          <w:t>producing the highest variability of the tested classifiers</w:t>
        </w:r>
      </w:ins>
      <w:ins w:id="1625" w:author="dugalh" w:date="2018-07-31T11:55:00Z">
        <w:r w:rsidR="00D96BFC">
          <w:t>.</w:t>
        </w:r>
      </w:ins>
    </w:p>
    <w:p w14:paraId="5A567B42" w14:textId="143101CB" w:rsidR="007022E8" w:rsidRPr="00B44B64" w:rsidRDefault="007022E8" w:rsidP="000104B9">
      <w:pPr>
        <w:pStyle w:val="BodyTextIndented"/>
      </w:pPr>
      <w:r w:rsidRPr="00B44B64">
        <w:t xml:space="preserve">Of the performance measures in </w:t>
      </w:r>
      <w:ins w:id="1626" w:author="dugalh" w:date="2018-08-09T13:19:00Z">
        <w:r w:rsidR="009305FA" w:rsidRPr="009305FA">
          <w:rPr>
            <w:rPrChange w:id="1627" w:author="dugalh" w:date="2018-08-09T13:19:00Z">
              <w:rPr/>
            </w:rPrChange>
          </w:rPr>
          <w:fldChar w:fldCharType="begin"/>
        </w:r>
        <w:r w:rsidR="009305FA" w:rsidRPr="009305FA">
          <w:rPr>
            <w:rPrChange w:id="1628" w:author="dugalh" w:date="2018-08-09T13:19:00Z">
              <w:rPr/>
            </w:rPrChange>
          </w:rPr>
          <w:instrText xml:space="preserve"> REF _Ref521583938 \h </w:instrText>
        </w:r>
        <w:r w:rsidR="009305FA" w:rsidRPr="009305FA">
          <w:rPr>
            <w:rPrChange w:id="1629" w:author="dugalh" w:date="2018-08-09T13:19:00Z">
              <w:rPr/>
            </w:rPrChange>
          </w:rPr>
        </w:r>
      </w:ins>
      <w:r w:rsidR="009305FA" w:rsidRPr="009305FA">
        <w:rPr>
          <w:rPrChange w:id="1630" w:author="dugalh" w:date="2018-08-09T13:19:00Z">
            <w:rPr>
              <w:b/>
            </w:rPr>
          </w:rPrChange>
        </w:rPr>
        <w:instrText xml:space="preserve"> \* MERGEFORMAT </w:instrText>
      </w:r>
      <w:r w:rsidR="009305FA" w:rsidRPr="009305FA">
        <w:rPr>
          <w:rPrChange w:id="1631" w:author="dugalh" w:date="2018-08-09T13:19:00Z">
            <w:rPr/>
          </w:rPrChange>
        </w:rPr>
        <w:fldChar w:fldCharType="separate"/>
      </w:r>
      <w:ins w:id="1632" w:author="dugalh" w:date="2018-07-30T15:52:00Z">
        <w:r w:rsidR="009305FA" w:rsidRPr="009305FA">
          <w:rPr>
            <w:rPrChange w:id="1633" w:author="dugalh" w:date="2018-08-09T13:19:00Z">
              <w:rPr>
                <w:b/>
              </w:rPr>
            </w:rPrChange>
          </w:rPr>
          <w:t xml:space="preserve">Table </w:t>
        </w:r>
      </w:ins>
      <w:ins w:id="1634" w:author="dugalh" w:date="2018-08-09T13:19:00Z">
        <w:r w:rsidR="009305FA" w:rsidRPr="009305FA">
          <w:rPr>
            <w:noProof/>
            <w:rPrChange w:id="1635" w:author="dugalh" w:date="2018-08-09T13:19:00Z">
              <w:rPr>
                <w:b/>
                <w:noProof/>
              </w:rPr>
            </w:rPrChange>
          </w:rPr>
          <w:t>7</w:t>
        </w:r>
        <w:r w:rsidR="009305FA" w:rsidRPr="009305FA">
          <w:rPr>
            <w:rPrChange w:id="1636" w:author="dugalh" w:date="2018-08-09T13:19:00Z">
              <w:rPr/>
            </w:rPrChange>
          </w:rPr>
          <w:fldChar w:fldCharType="end"/>
        </w:r>
      </w:ins>
      <w:r w:rsidRPr="00B44B64">
        <w:fldChar w:fldCharType="begin"/>
      </w:r>
      <w:r w:rsidRPr="00B44B64">
        <w:instrText xml:space="preserve"> REF _Ref394945112 \h </w:instrText>
      </w:r>
      <w:r w:rsidR="00C95AC4" w:rsidRPr="00B44B64">
        <w:instrText xml:space="preserve"> \* MERGEFORMAT </w:instrTex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w:t>
      </w:r>
      <w:del w:id="1637" w:author="dugalh" w:date="2018-07-30T23:09:00Z">
        <w:r w:rsidRPr="00B44B64" w:rsidDel="00F41037">
          <w:delText xml:space="preserve">second </w:delText>
        </w:r>
      </w:del>
      <w:r w:rsidRPr="00B44B64">
        <w:t>fastest option</w:t>
      </w:r>
      <w:ins w:id="1638" w:author="dugalh" w:date="2018-07-31T11:51:00Z">
        <w:r w:rsidR="00585595">
          <w:t xml:space="preserve"> (see </w:t>
        </w:r>
        <w:r w:rsidR="00585595">
          <w:fldChar w:fldCharType="begin"/>
        </w:r>
        <w:r w:rsidR="00585595">
          <w:instrText xml:space="preserve"> REF _Ref520753869 \h </w:instrText>
        </w:r>
      </w:ins>
      <w:r w:rsidR="00585595">
        <w:fldChar w:fldCharType="separate"/>
      </w:r>
      <w:ins w:id="1639" w:author="dugalh" w:date="2018-07-30T22:19:00Z">
        <w:r w:rsidR="00AD4274">
          <w:t xml:space="preserve">Table </w:t>
        </w:r>
      </w:ins>
      <w:r w:rsidR="00AD4274">
        <w:rPr>
          <w:noProof/>
        </w:rPr>
        <w:t>8</w:t>
      </w:r>
      <w:ins w:id="1640" w:author="dugalh" w:date="2018-07-31T11:51:00Z">
        <w:r w:rsidR="00585595">
          <w:fldChar w:fldCharType="end"/>
        </w:r>
        <w:r w:rsidR="00585595">
          <w:t>)</w:t>
        </w:r>
      </w:ins>
      <w:del w:id="1641" w:author="dugalh" w:date="2018-07-30T23:10:00Z">
        <w:r w:rsidRPr="00B44B64" w:rsidDel="00F41037">
          <w:delText xml:space="preserve">, being marginally slower than the Bayes </w:delText>
        </w:r>
        <w:r w:rsidR="009509DA" w:rsidRPr="00B44B64" w:rsidDel="00F41037">
          <w:delText>n</w:delText>
        </w:r>
        <w:r w:rsidRPr="00B44B64" w:rsidDel="00F41037">
          <w:delText>ormal classifier</w:delText>
        </w:r>
      </w:del>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CAB0CF3"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end"/>
      </w:r>
      <w:r w:rsidR="00D52290" w:rsidRPr="00B44B64">
        <w:t xml:space="preserve"> </w:t>
      </w:r>
      <w:del w:id="1642" w:author="dugalh" w:date="2018-08-02T13:34:00Z">
        <w:r w:rsidR="00D52290" w:rsidRPr="00B44B64" w:rsidDel="00792A2A">
          <w:delText xml:space="preserve">to </w:delText>
        </w:r>
        <w:r w:rsidR="00D52290" w:rsidRPr="00B44B64" w:rsidDel="00792A2A">
          <w:fldChar w:fldCharType="begin"/>
        </w:r>
        <w:r w:rsidR="00D52290" w:rsidRPr="00B44B64" w:rsidDel="00792A2A">
          <w:delInstrText xml:space="preserve"> REF _Ref395293949 \h  \* MERGEFORMAT </w:delInstrText>
        </w:r>
        <w:r w:rsidR="00D52290" w:rsidRPr="00B44B64" w:rsidDel="00792A2A">
          <w:fldChar w:fldCharType="separate"/>
        </w:r>
        <w:r w:rsidR="00B31736" w:rsidRPr="00B44B64" w:rsidDel="00792A2A">
          <w:delText>Fig</w:delText>
        </w:r>
        <w:r w:rsidR="00B31736" w:rsidDel="00792A2A">
          <w:delText>.</w:delText>
        </w:r>
        <w:r w:rsidR="00B31736" w:rsidRPr="00B44B64" w:rsidDel="00792A2A">
          <w:rPr>
            <w:noProof/>
          </w:rPr>
          <w:delText xml:space="preserve"> </w:delText>
        </w:r>
        <w:r w:rsidR="00B31736" w:rsidDel="00792A2A">
          <w:rPr>
            <w:noProof/>
          </w:rPr>
          <w:delText>10</w:delText>
        </w:r>
        <w:r w:rsidR="00D52290" w:rsidRPr="00B44B64" w:rsidDel="00792A2A">
          <w:fldChar w:fldCharType="end"/>
        </w:r>
        <w:r w:rsidR="00D52290" w:rsidRPr="00B44B64" w:rsidDel="00792A2A">
          <w:delText xml:space="preserve"> </w:delText>
        </w:r>
      </w:del>
      <w:ins w:id="1643" w:author="dugalh" w:date="2018-08-09T13:19:00Z">
        <w:r w:rsidR="009305FA">
          <w:fldChar w:fldCharType="begin"/>
        </w:r>
        <w:r w:rsidR="009305FA">
          <w:instrText xml:space="preserve"> REF _Ref521583751 \h </w:instrText>
        </w:r>
      </w:ins>
      <w:r w:rsidR="009305FA">
        <w:fldChar w:fldCharType="separate"/>
      </w:r>
      <w:ins w:id="1644" w:author="dugalh" w:date="2018-08-09T13:19:00Z">
        <w:r w:rsidR="009305FA">
          <w:t xml:space="preserve">Fig. </w:t>
        </w:r>
        <w:r w:rsidR="009305FA">
          <w:rPr>
            <w:noProof/>
          </w:rPr>
          <w:t>7</w:t>
        </w:r>
        <w:r w:rsidR="009305FA">
          <w:fldChar w:fldCharType="end"/>
        </w:r>
        <w:r w:rsidR="009305FA">
          <w:t xml:space="preserve"> </w:t>
        </w:r>
      </w:ins>
      <w:r w:rsidR="00D52290" w:rsidRPr="00B44B64">
        <w:t>show</w:t>
      </w:r>
      <w:ins w:id="1645" w:author="dugalh" w:date="2018-08-02T13:34:00Z">
        <w:r w:rsidR="00792A2A">
          <w:t>s</w:t>
        </w:r>
      </w:ins>
      <w:r w:rsidR="00D52290" w:rsidRPr="00B44B64">
        <w:t xml:space="preserve">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ins w:id="1646" w:author="dugalh" w:date="2018-08-09T13:20:00Z">
        <w:r w:rsidR="009305FA">
          <w:fldChar w:fldCharType="begin"/>
        </w:r>
        <w:r w:rsidR="009305FA">
          <w:instrText xml:space="preserve"> REF _Ref521582408 \h </w:instrText>
        </w:r>
      </w:ins>
      <w:r w:rsidR="009305FA">
        <w:fldChar w:fldCharType="separate"/>
      </w:r>
      <w:ins w:id="1647" w:author="dugalh" w:date="2018-07-27T21:43:00Z">
        <w:r w:rsidR="009305FA" w:rsidRPr="00B44B64">
          <w:t xml:space="preserve">Table </w:t>
        </w:r>
      </w:ins>
      <w:ins w:id="1648" w:author="dugalh" w:date="2018-08-09T13:20:00Z">
        <w:r w:rsidR="009305FA">
          <w:rPr>
            <w:noProof/>
          </w:rPr>
          <w:t>1</w:t>
        </w:r>
        <w:r w:rsidR="009305FA">
          <w:fldChar w:fldCharType="end"/>
        </w:r>
      </w:ins>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end"/>
      </w:r>
      <w:r w:rsidR="00D52290" w:rsidRPr="00B44B64">
        <w:t>).  Arid areas</w:t>
      </w:r>
      <w:r w:rsidRPr="00B44B64">
        <w:t xml:space="preserve">, such as Rooiberg, </w:t>
      </w:r>
      <w:r w:rsidR="00D52290" w:rsidRPr="00B44B64">
        <w:t>seem more prone to underestimation, p</w:t>
      </w:r>
      <w:r w:rsidRPr="00B44B64">
        <w:t>robably</w:t>
      </w:r>
      <w:r w:rsidR="00D52290" w:rsidRPr="00B44B64">
        <w:t xml:space="preserve"> due to spect</w:t>
      </w:r>
      <w:bookmarkStart w:id="1649" w:name="_GoBack"/>
      <w:bookmarkEnd w:id="1649"/>
      <w:r w:rsidR="00D52290" w:rsidRPr="00B44B64">
        <w:t xml:space="preserve">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r>
      <w:commentRangeStart w:id="1650"/>
      <w:r w:rsidR="000104B9">
        <w:rPr>
          <w:vanish/>
        </w:rPr>
        <w:t>brationro conflicts of interest to declare</w:t>
      </w:r>
      <w:r w:rsidR="000104B9">
        <w:rPr>
          <w:vanish/>
        </w:rPr>
        <w:cr/>
      </w:r>
      <w:commentRangeEnd w:id="1650"/>
      <w:r w:rsidR="00C75D67">
        <w:rPr>
          <w:rStyle w:val="CommentReference"/>
        </w:rPr>
        <w:commentReference w:id="1650"/>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ins w:id="1651" w:author="dugalh" w:date="2018-07-31T13:06:00Z">
        <w:r w:rsidR="00955429">
          <w:t>elevation</w:t>
        </w:r>
      </w:ins>
      <w:ins w:id="1652" w:author="dugalh" w:date="2018-07-31T12:56:00Z">
        <w:r w:rsidR="008F3AD0">
          <w:t xml:space="preserve">, </w:t>
        </w:r>
      </w:ins>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ins w:id="1653" w:author="dugalh" w:date="2018-07-31T12:56:00Z">
        <w:r w:rsidR="008F3AD0">
          <w:t xml:space="preserve"> and </w:t>
        </w:r>
      </w:ins>
      <w:ins w:id="1654" w:author="dugalh" w:date="2018-07-31T13:07:00Z">
        <w:r w:rsidR="00955429">
          <w:t>Su</w:t>
        </w:r>
        <w:r w:rsidR="00955429">
          <w:fldChar w:fldCharType="begin" w:fldLock="1"/>
        </w:r>
      </w:ins>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ins w:id="1655" w:author="dugalh" w:date="2018-07-31T13:07:00Z">
        <w:r w:rsidR="00955429">
          <w:fldChar w:fldCharType="end"/>
        </w:r>
      </w:ins>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4306A9F"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rPr>
          <w:ins w:id="1656" w:author="dugalh" w:date="2018-07-31T13:38:00Z"/>
        </w:rPr>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rPr>
          <w:ins w:id="1657" w:author="dugalh" w:date="2018-07-31T13:41:00Z"/>
        </w:rPr>
      </w:pPr>
    </w:p>
    <w:p w14:paraId="0C8B05DE" w14:textId="7E1827FE" w:rsidR="00BC6A85" w:rsidRDefault="00BC6A85" w:rsidP="00BC6A85">
      <w:pPr>
        <w:pStyle w:val="Heading2"/>
        <w:numPr>
          <w:ilvl w:val="0"/>
          <w:numId w:val="0"/>
        </w:numPr>
        <w:rPr>
          <w:ins w:id="1658" w:author="dugalh" w:date="2018-07-31T13:38:00Z"/>
        </w:rPr>
      </w:pPr>
      <w:ins w:id="1659" w:author="dugalh" w:date="2018-07-31T13:41:00Z">
        <w:r>
          <w:lastRenderedPageBreak/>
          <w:t>Table of Figures</w:t>
        </w:r>
      </w:ins>
    </w:p>
    <w:p w14:paraId="0E381B59" w14:textId="77777777" w:rsidR="00AD4274" w:rsidRDefault="00BC6A85">
      <w:pPr>
        <w:pStyle w:val="TableofFigures"/>
        <w:tabs>
          <w:tab w:val="right" w:leader="dot" w:pos="9016"/>
        </w:tabs>
        <w:rPr>
          <w:rFonts w:asciiTheme="minorHAnsi" w:eastAsiaTheme="minorEastAsia" w:hAnsiTheme="minorHAnsi" w:cstheme="minorBidi"/>
          <w:noProof/>
          <w:sz w:val="22"/>
          <w:szCs w:val="22"/>
          <w:lang w:val="en-GB" w:eastAsia="en-GB"/>
        </w:rPr>
      </w:pPr>
      <w:ins w:id="1660" w:author="dugalh" w:date="2018-07-31T13:41:00Z">
        <w:r>
          <w:fldChar w:fldCharType="begin"/>
        </w:r>
        <w:r>
          <w:instrText xml:space="preserve"> TOC \c "Figure" </w:instrText>
        </w:r>
      </w:ins>
      <w:r>
        <w:fldChar w:fldCharType="separate"/>
      </w:r>
      <w:r w:rsidR="00AD4274">
        <w:rPr>
          <w:noProof/>
        </w:rPr>
        <w:t xml:space="preserve">Fig. 1  </w:t>
      </w:r>
      <w:r w:rsidR="00AD4274" w:rsidRPr="002229FF">
        <w:rPr>
          <w:noProof/>
        </w:rPr>
        <w:t>Little Karoo study area</w:t>
      </w:r>
      <w:r w:rsidR="00AD4274">
        <w:rPr>
          <w:noProof/>
        </w:rPr>
        <w:tab/>
      </w:r>
      <w:r w:rsidR="00AD4274">
        <w:rPr>
          <w:noProof/>
        </w:rPr>
        <w:fldChar w:fldCharType="begin"/>
      </w:r>
      <w:r w:rsidR="00AD4274">
        <w:rPr>
          <w:noProof/>
        </w:rPr>
        <w:instrText xml:space="preserve"> PAGEREF _Toc521505423 \h </w:instrText>
      </w:r>
      <w:r w:rsidR="00AD4274">
        <w:rPr>
          <w:noProof/>
        </w:rPr>
      </w:r>
      <w:r w:rsidR="00AD4274">
        <w:rPr>
          <w:noProof/>
        </w:rPr>
        <w:fldChar w:fldCharType="separate"/>
      </w:r>
      <w:r w:rsidR="00AD4274">
        <w:rPr>
          <w:noProof/>
        </w:rPr>
        <w:t>6</w:t>
      </w:r>
      <w:r w:rsidR="00AD4274">
        <w:rPr>
          <w:noProof/>
        </w:rPr>
        <w:fldChar w:fldCharType="end"/>
      </w:r>
    </w:p>
    <w:p w14:paraId="197DE300"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2</w:t>
      </w:r>
      <w:r w:rsidRPr="002229FF">
        <w:rPr>
          <w:noProof/>
        </w:rPr>
        <w:t xml:space="preserve">  Study area spekboom habitats and field ground truth sites</w:t>
      </w:r>
      <w:r>
        <w:rPr>
          <w:noProof/>
        </w:rPr>
        <w:tab/>
      </w:r>
      <w:r>
        <w:rPr>
          <w:noProof/>
        </w:rPr>
        <w:fldChar w:fldCharType="begin"/>
      </w:r>
      <w:r>
        <w:rPr>
          <w:noProof/>
        </w:rPr>
        <w:instrText xml:space="preserve"> PAGEREF _Toc521505424 \h </w:instrText>
      </w:r>
      <w:r>
        <w:rPr>
          <w:noProof/>
        </w:rPr>
      </w:r>
      <w:r>
        <w:rPr>
          <w:noProof/>
        </w:rPr>
        <w:fldChar w:fldCharType="separate"/>
      </w:r>
      <w:r>
        <w:rPr>
          <w:noProof/>
        </w:rPr>
        <w:t>8</w:t>
      </w:r>
      <w:r>
        <w:rPr>
          <w:noProof/>
        </w:rPr>
        <w:fldChar w:fldCharType="end"/>
      </w:r>
    </w:p>
    <w:p w14:paraId="0D7A3D49"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lang w:eastAsia="en-ZA"/>
        </w:rPr>
        <w:t>Fig.</w:t>
      </w:r>
      <w:r>
        <w:rPr>
          <w:noProof/>
        </w:rPr>
        <w:t xml:space="preserve"> 3  </w:t>
      </w:r>
      <w:r w:rsidRPr="002229FF">
        <w:rPr>
          <w:noProof/>
        </w:rPr>
        <w:t>Matjiesvlei2 canopy-cover ground truth site</w:t>
      </w:r>
      <w:r>
        <w:rPr>
          <w:noProof/>
        </w:rPr>
        <w:tab/>
      </w:r>
      <w:r>
        <w:rPr>
          <w:noProof/>
        </w:rPr>
        <w:fldChar w:fldCharType="begin"/>
      </w:r>
      <w:r>
        <w:rPr>
          <w:noProof/>
        </w:rPr>
        <w:instrText xml:space="preserve"> PAGEREF _Toc521505425 \h </w:instrText>
      </w:r>
      <w:r>
        <w:rPr>
          <w:noProof/>
        </w:rPr>
      </w:r>
      <w:r>
        <w:rPr>
          <w:noProof/>
        </w:rPr>
        <w:fldChar w:fldCharType="separate"/>
      </w:r>
      <w:r>
        <w:rPr>
          <w:noProof/>
        </w:rPr>
        <w:t>9</w:t>
      </w:r>
      <w:r>
        <w:rPr>
          <w:noProof/>
        </w:rPr>
        <w:fldChar w:fldCharType="end"/>
      </w:r>
    </w:p>
    <w:p w14:paraId="258DDB89"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4</w:t>
      </w:r>
      <w:r w:rsidRPr="002229FF">
        <w:rPr>
          <w:noProof/>
        </w:rPr>
        <w:t xml:space="preserve">  Example image class labels</w:t>
      </w:r>
      <w:r>
        <w:rPr>
          <w:noProof/>
        </w:rPr>
        <w:tab/>
      </w:r>
      <w:r>
        <w:rPr>
          <w:noProof/>
        </w:rPr>
        <w:fldChar w:fldCharType="begin"/>
      </w:r>
      <w:r>
        <w:rPr>
          <w:noProof/>
        </w:rPr>
        <w:instrText xml:space="preserve"> PAGEREF _Toc521505426 \h </w:instrText>
      </w:r>
      <w:r>
        <w:rPr>
          <w:noProof/>
        </w:rPr>
      </w:r>
      <w:r>
        <w:rPr>
          <w:noProof/>
        </w:rPr>
        <w:fldChar w:fldCharType="separate"/>
      </w:r>
      <w:r>
        <w:rPr>
          <w:noProof/>
        </w:rPr>
        <w:t>11</w:t>
      </w:r>
      <w:r>
        <w:rPr>
          <w:noProof/>
        </w:rPr>
        <w:fldChar w:fldCharType="end"/>
      </w:r>
    </w:p>
    <w:p w14:paraId="4E2BCB38"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5  MODIS and DMC RSR’s</w:t>
      </w:r>
      <w:r>
        <w:rPr>
          <w:noProof/>
        </w:rPr>
        <w:tab/>
      </w:r>
      <w:r>
        <w:rPr>
          <w:noProof/>
        </w:rPr>
        <w:fldChar w:fldCharType="begin"/>
      </w:r>
      <w:r>
        <w:rPr>
          <w:noProof/>
        </w:rPr>
        <w:instrText xml:space="preserve"> PAGEREF _Toc521505427 \h </w:instrText>
      </w:r>
      <w:r>
        <w:rPr>
          <w:noProof/>
        </w:rPr>
      </w:r>
      <w:r>
        <w:rPr>
          <w:noProof/>
        </w:rPr>
        <w:fldChar w:fldCharType="separate"/>
      </w:r>
      <w:r>
        <w:rPr>
          <w:noProof/>
        </w:rPr>
        <w:t>12</w:t>
      </w:r>
      <w:r>
        <w:rPr>
          <w:noProof/>
        </w:rPr>
        <w:fldChar w:fldCharType="end"/>
      </w:r>
    </w:p>
    <w:p w14:paraId="012002E2"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6</w:t>
      </w:r>
      <w:r w:rsidRPr="002229FF">
        <w:rPr>
          <w:noProof/>
        </w:rPr>
        <w:t xml:space="preserve">  Clustering of correlated features</w:t>
      </w:r>
      <w:r>
        <w:rPr>
          <w:noProof/>
        </w:rPr>
        <w:tab/>
      </w:r>
      <w:r>
        <w:rPr>
          <w:noProof/>
        </w:rPr>
        <w:fldChar w:fldCharType="begin"/>
      </w:r>
      <w:r>
        <w:rPr>
          <w:noProof/>
        </w:rPr>
        <w:instrText xml:space="preserve"> PAGEREF _Toc521505428 \h </w:instrText>
      </w:r>
      <w:r>
        <w:rPr>
          <w:noProof/>
        </w:rPr>
      </w:r>
      <w:r>
        <w:rPr>
          <w:noProof/>
        </w:rPr>
        <w:fldChar w:fldCharType="separate"/>
      </w:r>
      <w:r>
        <w:rPr>
          <w:noProof/>
        </w:rPr>
        <w:t>23</w:t>
      </w:r>
      <w:r>
        <w:rPr>
          <w:noProof/>
        </w:rPr>
        <w:fldChar w:fldCharType="end"/>
      </w:r>
    </w:p>
    <w:p w14:paraId="441B3BEB"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7   </w:t>
      </w:r>
      <w:r w:rsidRPr="002229FF">
        <w:rPr>
          <w:noProof/>
        </w:rPr>
        <w:t>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Pr>
          <w:noProof/>
        </w:rPr>
        <w:tab/>
      </w:r>
      <w:r>
        <w:rPr>
          <w:noProof/>
        </w:rPr>
        <w:fldChar w:fldCharType="begin"/>
      </w:r>
      <w:r>
        <w:rPr>
          <w:noProof/>
        </w:rPr>
        <w:instrText xml:space="preserve"> PAGEREF _Toc521505429 \h </w:instrText>
      </w:r>
      <w:r>
        <w:rPr>
          <w:noProof/>
        </w:rPr>
      </w:r>
      <w:r>
        <w:rPr>
          <w:noProof/>
        </w:rPr>
        <w:fldChar w:fldCharType="separate"/>
      </w:r>
      <w:r>
        <w:rPr>
          <w:noProof/>
        </w:rPr>
        <w:t>28</w:t>
      </w:r>
      <w:r>
        <w:rPr>
          <w:noProof/>
        </w:rPr>
        <w:fldChar w:fldCharType="end"/>
      </w:r>
    </w:p>
    <w:p w14:paraId="63D67977"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8   Global Spekboom canopy cover map</w:t>
      </w:r>
      <w:r>
        <w:rPr>
          <w:noProof/>
        </w:rPr>
        <w:tab/>
      </w:r>
      <w:r>
        <w:rPr>
          <w:noProof/>
        </w:rPr>
        <w:fldChar w:fldCharType="begin"/>
      </w:r>
      <w:r>
        <w:rPr>
          <w:noProof/>
        </w:rPr>
        <w:instrText xml:space="preserve"> PAGEREF _Toc521505430 \h </w:instrText>
      </w:r>
      <w:r>
        <w:rPr>
          <w:noProof/>
        </w:rPr>
      </w:r>
      <w:r>
        <w:rPr>
          <w:noProof/>
        </w:rPr>
        <w:fldChar w:fldCharType="separate"/>
      </w:r>
      <w:r>
        <w:rPr>
          <w:noProof/>
        </w:rPr>
        <w:t>29</w:t>
      </w:r>
      <w:r>
        <w:rPr>
          <w:noProof/>
        </w:rPr>
        <w:fldChar w:fldCharType="end"/>
      </w:r>
    </w:p>
    <w:p w14:paraId="3FB750A4" w14:textId="0F563766" w:rsidR="00BC6A85" w:rsidRPr="00B44B64" w:rsidRDefault="00BC6A85" w:rsidP="00AC1022">
      <w:pPr>
        <w:pStyle w:val="BodyTextIndented"/>
      </w:pPr>
      <w:ins w:id="1661" w:author="dugalh" w:date="2018-07-31T13:41:00Z">
        <w:r>
          <w:fldChar w:fldCharType="end"/>
        </w:r>
      </w:ins>
    </w:p>
    <w:bookmarkEnd w:id="882"/>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3D6F2490" w:rsidR="000D2F55" w:rsidRPr="00B44B64" w:rsidRDefault="00AE16C1" w:rsidP="000D2F55">
      <w:pPr>
        <w:spacing w:line="480" w:lineRule="auto"/>
        <w:jc w:val="both"/>
        <w:rPr>
          <w:b/>
          <w:szCs w:val="28"/>
        </w:rPr>
      </w:pPr>
      <w:del w:id="1662" w:author="dugalh" w:date="2018-08-08T15:22:00Z">
        <w:r w:rsidRPr="00B44B64" w:rsidDel="009745A6">
          <w:delText>We would like to thank</w:delText>
        </w:r>
      </w:del>
      <w:ins w:id="1663" w:author="dugalh" w:date="2018-08-08T15:22:00Z">
        <w:r w:rsidR="009745A6">
          <w:t>Special thanks to</w:t>
        </w:r>
      </w:ins>
      <w:r w:rsidRPr="00B44B64">
        <w:t xml:space="preserve"> </w:t>
      </w:r>
      <w:ins w:id="1664" w:author="dugalh" w:date="2018-08-08T15:22:00Z">
        <w:r w:rsidR="009745A6" w:rsidRPr="00B44B64">
          <w:t>Julie Verhulp and NGI for provision of the aerial imagery</w:t>
        </w:r>
      </w:ins>
      <w:ins w:id="1665" w:author="dugalh" w:date="2018-08-08T15:23:00Z">
        <w:r w:rsidR="009745A6">
          <w:t>,</w:t>
        </w:r>
      </w:ins>
      <w:ins w:id="1666" w:author="dugalh" w:date="2018-08-08T15:22:00Z">
        <w:r w:rsidR="009745A6" w:rsidRPr="00B44B64">
          <w:t xml:space="preserve"> </w:t>
        </w:r>
      </w:ins>
      <w:r w:rsidRPr="00B44B64">
        <w:t xml:space="preserve">Adrian Roos and Intergraph South Africa for providing a license for Intergraph PPS, Bernard Jacobs of Geospace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data</w:t>
      </w:r>
      <w:del w:id="1667" w:author="dugalh" w:date="2018-08-08T15:23:00Z">
        <w:r w:rsidRPr="00B44B64" w:rsidDel="009745A6">
          <w:delText>,</w:delText>
        </w:r>
      </w:del>
      <w:ins w:id="1668" w:author="dugalh" w:date="2018-08-08T15:23:00Z">
        <w:r w:rsidR="009745A6">
          <w:t xml:space="preserve"> and</w:t>
        </w:r>
      </w:ins>
      <w:r w:rsidRPr="00B44B64">
        <w:t xml:space="preserve"> Theo Pauw and Garth Stephenson of CGA for assistance with computing and software resources</w:t>
      </w:r>
      <w:ins w:id="1669" w:author="dugalh" w:date="2018-08-08T15:23:00Z">
        <w:r w:rsidR="009745A6">
          <w:t>.</w:t>
        </w:r>
      </w:ins>
      <w:del w:id="1670" w:author="dugalh" w:date="2018-08-08T15:23:00Z">
        <w:r w:rsidR="009509DA" w:rsidRPr="00B44B64" w:rsidDel="009745A6">
          <w:delText>,</w:delText>
        </w:r>
        <w:r w:rsidRPr="00B44B64" w:rsidDel="009745A6">
          <w:delText xml:space="preserve"> and</w:delText>
        </w:r>
      </w:del>
      <w:del w:id="1671" w:author="dugalh" w:date="2018-08-08T15:22:00Z">
        <w:r w:rsidRPr="00B44B64" w:rsidDel="009745A6">
          <w:delText xml:space="preserve"> Julie Verhulp and NGI for provision of the aerial imagery</w:delText>
        </w:r>
      </w:del>
      <w:r w:rsidRPr="00B44B64">
        <w:t xml:space="preserve">.  </w:t>
      </w:r>
      <w:r w:rsidR="00A87ABF" w:rsidRPr="00B44B64">
        <w:t xml:space="preserve">The financial assistance of the National Research Foundation (NRF) towards this research is hereby acknowledged. Opinions expressed and conclusions arrived at, are those of the author and are not necessarily to be attributed to the </w:t>
      </w:r>
      <w:r w:rsidR="00A87ABF" w:rsidRPr="00B44B64">
        <w:lastRenderedPageBreak/>
        <w:t>NRF.</w:t>
      </w:r>
      <w:r w:rsidR="0059305F" w:rsidRPr="00B44B64">
        <w:t xml:space="preserve"> This work was </w:t>
      </w:r>
      <w:ins w:id="1672" w:author="dugalh" w:date="2018-08-08T15:24:00Z">
        <w:r w:rsidR="009745A6">
          <w:t xml:space="preserve">also </w:t>
        </w:r>
      </w:ins>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3"/>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50" w:author="Adriaan Van Niekerk" w:date="2018-08-06T08:17:00Z" w:initials="VNAP&lt;">
    <w:p w14:paraId="693C100C" w14:textId="4040796C" w:rsidR="005423F9" w:rsidRDefault="005423F9">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3C10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9CC16" w14:textId="77777777" w:rsidR="0019364B" w:rsidRDefault="0019364B" w:rsidP="007C5F60">
      <w:r>
        <w:separator/>
      </w:r>
    </w:p>
  </w:endnote>
  <w:endnote w:type="continuationSeparator" w:id="0">
    <w:p w14:paraId="1286127F" w14:textId="77777777" w:rsidR="0019364B" w:rsidRDefault="0019364B"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040A8C" w14:textId="77777777" w:rsidR="0019364B" w:rsidRDefault="0019364B" w:rsidP="007C5F60">
      <w:r>
        <w:separator/>
      </w:r>
    </w:p>
  </w:footnote>
  <w:footnote w:type="continuationSeparator" w:id="0">
    <w:p w14:paraId="7A2FFCF3" w14:textId="77777777" w:rsidR="0019364B" w:rsidRDefault="0019364B"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5423F9" w:rsidRDefault="005423F9">
        <w:pPr>
          <w:pStyle w:val="Header"/>
          <w:jc w:val="right"/>
        </w:pPr>
        <w:r>
          <w:fldChar w:fldCharType="begin"/>
        </w:r>
        <w:r>
          <w:instrText xml:space="preserve"> PAGE   \* MERGEFORMAT </w:instrText>
        </w:r>
        <w:r>
          <w:fldChar w:fldCharType="separate"/>
        </w:r>
        <w:r w:rsidR="009305FA">
          <w:rPr>
            <w:noProof/>
          </w:rPr>
          <w:t>45</w:t>
        </w:r>
        <w:r>
          <w:rPr>
            <w:noProof/>
          </w:rPr>
          <w:fldChar w:fldCharType="end"/>
        </w:r>
      </w:p>
    </w:sdtContent>
  </w:sdt>
  <w:p w14:paraId="40F080E7" w14:textId="77777777" w:rsidR="005423F9" w:rsidRDefault="005423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galh">
    <w15:presenceInfo w15:providerId="None" w15:userId="dugalh"/>
  </w15:person>
  <w15:person w15:author="Adriaan Van Niekerk">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revisionView w:formatting="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1A53"/>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364B"/>
    <w:rsid w:val="00196E1D"/>
    <w:rsid w:val="001A0A10"/>
    <w:rsid w:val="001A0EBF"/>
    <w:rsid w:val="001A3972"/>
    <w:rsid w:val="001A48D1"/>
    <w:rsid w:val="001A4E23"/>
    <w:rsid w:val="001A5A62"/>
    <w:rsid w:val="001A5C3A"/>
    <w:rsid w:val="001A79B9"/>
    <w:rsid w:val="001A7FFD"/>
    <w:rsid w:val="001B1177"/>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205F"/>
    <w:rsid w:val="002F4133"/>
    <w:rsid w:val="002F43DD"/>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1500E"/>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3F9"/>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368E"/>
    <w:rsid w:val="00824750"/>
    <w:rsid w:val="0082559B"/>
    <w:rsid w:val="00825A70"/>
    <w:rsid w:val="00825B4A"/>
    <w:rsid w:val="00827A8E"/>
    <w:rsid w:val="008308EF"/>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33C"/>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05FA"/>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27F2"/>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4518"/>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32855"/>
    <w:rsid w:val="00C32AC3"/>
    <w:rsid w:val="00C365B6"/>
    <w:rsid w:val="00C36C9F"/>
    <w:rsid w:val="00C40019"/>
    <w:rsid w:val="00C41471"/>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C5F"/>
    <w:rsid w:val="00DE0F7D"/>
    <w:rsid w:val="00DE1A9A"/>
    <w:rsid w:val="00DE4C78"/>
    <w:rsid w:val="00DF037B"/>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43B3F-ED45-4973-BDAF-84B248F51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19731</TotalTime>
  <Pages>47</Pages>
  <Words>55117</Words>
  <Characters>314169</Characters>
  <Application>Microsoft Office Word</Application>
  <DocSecurity>0</DocSecurity>
  <Lines>2618</Lines>
  <Paragraphs>737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70</cp:revision>
  <cp:lastPrinted>2018-02-21T15:00:00Z</cp:lastPrinted>
  <dcterms:created xsi:type="dcterms:W3CDTF">2018-02-15T08:40:00Z</dcterms:created>
  <dcterms:modified xsi:type="dcterms:W3CDTF">2018-08-09T11:20:00Z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