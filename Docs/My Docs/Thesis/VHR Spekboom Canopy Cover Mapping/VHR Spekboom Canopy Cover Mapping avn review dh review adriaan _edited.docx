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7508925E" w:rsidR="00D61588" w:rsidRDefault="006D483D" w:rsidP="00D61588">
      <w:pPr>
        <w:pStyle w:val="Heading1"/>
        <w:numPr>
          <w:ilvl w:val="0"/>
          <w:numId w:val="0"/>
        </w:numPr>
      </w:pPr>
      <w:bookmarkStart w:id="0" w:name="_Toc448324310"/>
      <w:r>
        <w:t xml:space="preserve">Regional </w:t>
      </w:r>
      <w:r w:rsidR="00D61588">
        <w:t xml:space="preserve">mapping of </w:t>
      </w:r>
      <w:ins w:id="1" w:author="Helene Van Niekerk" w:date="2018-02-06T10:51:00Z">
        <w:r w:rsidR="001B6754">
          <w:t>s</w:t>
        </w:r>
      </w:ins>
      <w:del w:id="2" w:author="Helene Van Niekerk" w:date="2018-02-06T10:51:00Z">
        <w:r w:rsidR="0084644E" w:rsidRPr="000B7E0A" w:rsidDel="001B6754">
          <w:delText>S</w:delText>
        </w:r>
      </w:del>
      <w:r w:rsidR="0084644E" w:rsidRPr="000B7E0A">
        <w:t>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1B7C7951" w14:textId="4C5E3683" w:rsidR="00334A4C" w:rsidRDefault="00D61588">
      <w:pPr>
        <w:pStyle w:val="1TeksCharChar"/>
        <w:spacing w:line="480" w:lineRule="auto"/>
        <w:rPr>
          <w:ins w:id="3" w:author="Helene Van Niekerk" w:date="2018-02-05T13:15:00Z"/>
        </w:rPr>
        <w:pPrChange w:id="4" w:author="Helene Van Niekerk" w:date="2018-02-05T10:43:00Z">
          <w:pPr>
            <w:pStyle w:val="1TeksCharChar"/>
          </w:pPr>
        </w:pPrChange>
      </w:pPr>
      <w:commentRangeStart w:id="5"/>
      <w:r w:rsidRPr="005504CA">
        <w:t>Very high resolution canopy</w:t>
      </w:r>
      <w:ins w:id="6" w:author="Helene Van Niekerk" w:date="2018-02-07T20:59:00Z">
        <w:r w:rsidR="00694B80">
          <w:t>-</w:t>
        </w:r>
      </w:ins>
      <w:del w:id="7" w:author="Helene Van Niekerk" w:date="2018-02-07T20:59:00Z">
        <w:r w:rsidRPr="005504CA" w:rsidDel="00694B80">
          <w:delText xml:space="preserve"> </w:delText>
        </w:r>
      </w:del>
      <w:r w:rsidRPr="005504CA">
        <w:t xml:space="preserve">cover maps of </w:t>
      </w:r>
      <w:ins w:id="8" w:author="Helene Van Niekerk" w:date="2018-02-06T10:51:00Z">
        <w:r w:rsidR="001B6754">
          <w:t>s</w:t>
        </w:r>
      </w:ins>
      <w:del w:id="9" w:author="Helene Van Niekerk" w:date="2018-02-06T10:51:00Z">
        <w:r w:rsidR="0084644E" w:rsidRPr="0084644E" w:rsidDel="001B6754">
          <w:delText>S</w:delText>
        </w:r>
      </w:del>
      <w:r w:rsidR="0084644E" w:rsidRPr="0084644E">
        <w:t>pekboom</w:t>
      </w:r>
      <w:r w:rsidRPr="005504CA">
        <w:t xml:space="preserve"> are required to assist with </w:t>
      </w:r>
      <w:ins w:id="10" w:author="Helene Van Niekerk" w:date="2018-02-05T13:02:00Z">
        <w:r w:rsidR="00DF7DD0">
          <w:t xml:space="preserve">the </w:t>
        </w:r>
      </w:ins>
      <w:r w:rsidRPr="005504CA">
        <w:t xml:space="preserve">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ins w:id="11" w:author="Helene Van Niekerk" w:date="2018-02-06T10:51:00Z">
        <w:r w:rsidR="001B6754">
          <w:t>s</w:t>
        </w:r>
      </w:ins>
      <w:del w:id="12" w:author="Helene Van Niekerk" w:date="2018-02-06T10:51:00Z">
        <w:r w:rsidR="002542E3" w:rsidDel="001B6754">
          <w:delText>S</w:delText>
        </w:r>
      </w:del>
      <w:r w:rsidR="002542E3">
        <w:t>pekboom</w:t>
      </w:r>
      <w:r w:rsidR="000B6046">
        <w:t xml:space="preserve"> mapping</w:t>
      </w:r>
      <w:r w:rsidRPr="005504CA">
        <w:t xml:space="preserve"> </w:t>
      </w:r>
      <w:r w:rsidR="001F7CBB">
        <w:t xml:space="preserve">at a regional scale </w:t>
      </w:r>
      <w:r w:rsidRPr="005504CA">
        <w:t xml:space="preserve">a challenging problem.  </w:t>
      </w:r>
    </w:p>
    <w:p w14:paraId="0E4E65BD" w14:textId="6FE0863C" w:rsidR="00D61588" w:rsidRDefault="009B18ED">
      <w:pPr>
        <w:pStyle w:val="1TeksCharChar"/>
        <w:spacing w:line="480" w:lineRule="auto"/>
        <w:pPrChange w:id="13" w:author="Helene Van Niekerk" w:date="2018-02-05T10:43:00Z">
          <w:pPr>
            <w:pStyle w:val="1TeksCharChar"/>
          </w:pPr>
        </w:pPrChange>
      </w:pPr>
      <w:r>
        <w:t xml:space="preserve">In this </w:t>
      </w:r>
      <w:r w:rsidR="002542E3">
        <w:t>article,</w:t>
      </w:r>
      <w:r>
        <w:t xml:space="preserve"> w</w:t>
      </w:r>
      <w:r w:rsidR="00D61588" w:rsidRPr="005504CA">
        <w:t>e present a per-pixel classification approach for canopy</w:t>
      </w:r>
      <w:ins w:id="14" w:author="Helene Van Niekerk" w:date="2018-02-07T21:36:00Z">
        <w:r w:rsidR="00375A60">
          <w:t>-</w:t>
        </w:r>
      </w:ins>
      <w:del w:id="15" w:author="Helene Van Niekerk" w:date="2018-02-07T21:36:00Z">
        <w:r w:rsidR="00D61588" w:rsidRPr="005504CA" w:rsidDel="00375A60">
          <w:delText xml:space="preserve"> </w:delText>
        </w:r>
      </w:del>
      <w:r w:rsidR="00D61588" w:rsidRPr="005504CA">
        <w:t xml:space="preserve">cover mapping of </w:t>
      </w:r>
      <w:ins w:id="16" w:author="Helene Van Niekerk" w:date="2018-02-06T10:51:00Z">
        <w:r w:rsidR="001B6754">
          <w:t>s</w:t>
        </w:r>
      </w:ins>
      <w:del w:id="17" w:author="Helene Van Niekerk" w:date="2018-02-06T10:51:00Z">
        <w:r w:rsidR="0084644E" w:rsidRPr="0084644E" w:rsidDel="001B6754">
          <w:delText>S</w:delText>
        </w:r>
      </w:del>
      <w:r w:rsidR="0084644E" w:rsidRPr="0084644E">
        <w:t>pekboom</w:t>
      </w:r>
      <w:r>
        <w:t xml:space="preserve"> using m</w:t>
      </w:r>
      <w:r w:rsidR="00D61588" w:rsidRPr="005504CA">
        <w:t xml:space="preserve">ulti-spectral </w:t>
      </w:r>
      <w:r w:rsidR="00D61588">
        <w:t>0.5</w:t>
      </w:r>
      <w:ins w:id="18" w:author="Helene Van Niekerk" w:date="2018-02-05T13:15:00Z">
        <w:r w:rsidR="00334A4C">
          <w:t xml:space="preserve"> </w:t>
        </w:r>
      </w:ins>
      <w:r w:rsidR="00D61588">
        <w:t xml:space="preserve">m resolution aerial </w:t>
      </w:r>
      <w:r w:rsidR="00D61588"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rsidR="00D61588">
        <w:t xml:space="preserve">was </w:t>
      </w:r>
      <w:r w:rsidR="0052508A">
        <w:t xml:space="preserve">radiometrically </w:t>
      </w:r>
      <w:r w:rsidR="00870771">
        <w:t>homogeni</w:t>
      </w:r>
      <w:ins w:id="19" w:author="Helene Van Niekerk" w:date="2018-02-09T12:52:00Z">
        <w:r w:rsidR="000B7347">
          <w:t>zed</w:t>
        </w:r>
      </w:ins>
      <w:del w:id="20" w:author="Helene Van Niekerk" w:date="2018-02-09T12:52:00Z">
        <w:r w:rsidR="00870771" w:rsidDel="000B7347">
          <w:delText>sed</w:delText>
        </w:r>
      </w:del>
      <w:r w:rsidR="00870771">
        <w:t xml:space="preserve"> </w:t>
      </w:r>
      <w:r w:rsidR="004F3147">
        <w:t xml:space="preserve">with a novel technique </w:t>
      </w:r>
      <w:r>
        <w:t xml:space="preserve">that uses </w:t>
      </w:r>
      <w:r w:rsidR="004F3147">
        <w:t>satellite data</w:t>
      </w:r>
      <w:r>
        <w:t xml:space="preserve"> to convert digital numbers to estimated surface reflectance values</w:t>
      </w:r>
      <w:r w:rsidR="00D61588" w:rsidRPr="005504CA">
        <w:t xml:space="preserve">.  </w:t>
      </w:r>
      <w:r w:rsidR="00D61588">
        <w:t>A feature clustering and ranking procedure that is robust to feature</w:t>
      </w:r>
      <w:r w:rsidR="008C1374">
        <w:t xml:space="preserve"> redundancy</w:t>
      </w:r>
      <w:r w:rsidR="00D61588">
        <w:t xml:space="preserve"> was applied </w:t>
      </w:r>
      <w:ins w:id="21" w:author="Helene Van Niekerk" w:date="2018-02-05T13:24:00Z">
        <w:r w:rsidR="00302B2B">
          <w:t xml:space="preserve">in order </w:t>
        </w:r>
      </w:ins>
      <w:r w:rsidR="00D61588">
        <w:t xml:space="preserve">to select an informative feature subset from a typical set of spectral, textural and vegetation index features.  Support </w:t>
      </w:r>
      <w:r>
        <w:t>v</w:t>
      </w:r>
      <w:r w:rsidR="00D61588">
        <w:t xml:space="preserve">ector </w:t>
      </w:r>
      <w:r>
        <w:t>m</w:t>
      </w:r>
      <w:r w:rsidR="00D61588">
        <w:t xml:space="preserve">achine (SVM), random forest, decision tree, </w:t>
      </w:r>
      <w:ins w:id="22" w:author="Helene Van Niekerk" w:date="2018-02-06T10:51:00Z">
        <w:r w:rsidR="001B6754">
          <w:t>k</w:t>
        </w:r>
      </w:ins>
      <w:del w:id="23" w:author="Helene Van Niekerk" w:date="2018-02-06T10:51:00Z">
        <w:r w:rsidR="00D61588" w:rsidDel="001B6754">
          <w:delText>K</w:delText>
        </w:r>
      </w:del>
      <w:r w:rsidR="00D61588">
        <w:t>-</w:t>
      </w:r>
      <w:ins w:id="24" w:author="Helene Van Niekerk" w:date="2018-02-06T10:51:00Z">
        <w:r w:rsidR="001B6754">
          <w:t>n</w:t>
        </w:r>
      </w:ins>
      <w:del w:id="25" w:author="Helene Van Niekerk" w:date="2018-02-06T10:51:00Z">
        <w:r w:rsidR="00D61588" w:rsidDel="001B6754">
          <w:delText>N</w:delText>
        </w:r>
      </w:del>
      <w:r w:rsidR="00D61588">
        <w:t xml:space="preserve">earest </w:t>
      </w:r>
      <w:ins w:id="26" w:author="Helene Van Niekerk" w:date="2018-02-06T10:51:00Z">
        <w:r w:rsidR="001B6754">
          <w:t>n</w:t>
        </w:r>
      </w:ins>
      <w:del w:id="27" w:author="Helene Van Niekerk" w:date="2018-02-06T10:51:00Z">
        <w:r w:rsidR="00D61588" w:rsidDel="001B6754">
          <w:delText>N</w:delText>
        </w:r>
      </w:del>
      <w:r w:rsidR="00D61588">
        <w:t>eighbo</w:t>
      </w:r>
      <w:ins w:id="28" w:author="Helene Van Niekerk" w:date="2018-02-09T12:53:00Z">
        <w:r w:rsidR="000B7347">
          <w:t>r</w:t>
        </w:r>
      </w:ins>
      <w:del w:id="29" w:author="Helene Van Niekerk" w:date="2018-02-09T12:53:00Z">
        <w:r w:rsidR="00D61588" w:rsidDel="000B7347">
          <w:delText>ur</w:delText>
        </w:r>
      </w:del>
      <w:r w:rsidR="00D61588">
        <w:t xml:space="preserve"> (</w:t>
      </w:r>
      <w:r w:rsidR="00C22C18">
        <w:t>kNN</w:t>
      </w:r>
      <w:r w:rsidR="00D61588">
        <w:t xml:space="preserve">) and </w:t>
      </w:r>
      <w:commentRangeStart w:id="30"/>
      <w:r w:rsidR="00D61588">
        <w:t xml:space="preserve">Bayes normal classifiers </w:t>
      </w:r>
      <w:commentRangeEnd w:id="30"/>
      <w:r w:rsidR="00375A60">
        <w:rPr>
          <w:rStyle w:val="CommentReference"/>
        </w:rPr>
        <w:commentReference w:id="30"/>
      </w:r>
      <w:r w:rsidR="00D61588">
        <w:t>were evaluated against label</w:t>
      </w:r>
      <w:ins w:id="31" w:author="Helene Van Niekerk" w:date="2018-02-09T12:52:00Z">
        <w:r w:rsidR="000B7347">
          <w:t>ed</w:t>
        </w:r>
      </w:ins>
      <w:del w:id="32" w:author="Helene Van Niekerk" w:date="2018-02-09T12:52:00Z">
        <w:r w:rsidR="00D61588" w:rsidDel="000B7347">
          <w:delText>led</w:delText>
        </w:r>
      </w:del>
      <w:r w:rsidR="00D61588">
        <w:t xml:space="preserve"> </w:t>
      </w:r>
      <w:r w:rsidR="00675B4F">
        <w:t>pixel data</w:t>
      </w:r>
      <w:r w:rsidR="00D61588">
        <w:t xml:space="preserve"> and canopy</w:t>
      </w:r>
      <w:ins w:id="33" w:author="Helene Van Niekerk" w:date="2018-02-09T12:29:00Z">
        <w:r w:rsidR="00FA2071">
          <w:t>-cover</w:t>
        </w:r>
      </w:ins>
      <w:del w:id="34" w:author="Helene Van Niekerk" w:date="2018-02-09T12:29:00Z">
        <w:r w:rsidR="00D61588" w:rsidDel="00FA2071">
          <w:delText xml:space="preserve"> cover</w:delText>
        </w:r>
      </w:del>
      <w:r w:rsidR="00D61588">
        <w:t xml:space="preserve"> ground truth acquired at 20 field sites.  </w:t>
      </w:r>
      <w:r>
        <w:t>The results showed that a</w:t>
      </w:r>
      <w:r w:rsidR="00D61588">
        <w:t xml:space="preserve">ll </w:t>
      </w:r>
      <w:r>
        <w:t xml:space="preserve">the </w:t>
      </w:r>
      <w:r w:rsidR="00D61588">
        <w:t>classifiers</w:t>
      </w:r>
      <w:r>
        <w:t>,</w:t>
      </w:r>
      <w:r w:rsidR="00D61588">
        <w:t xml:space="preserve"> except the Bayes normal classifier</w:t>
      </w:r>
      <w:r>
        <w:t>,</w:t>
      </w:r>
      <w:r w:rsidR="00D61588">
        <w:t xml:space="preserve"> performed well.  The decision tree produced the best results </w:t>
      </w:r>
      <w:ins w:id="35" w:author="Helene Van Niekerk" w:date="2018-02-05T13:26:00Z">
        <w:r w:rsidR="00302B2B">
          <w:t>(</w:t>
        </w:r>
        <w:r w:rsidR="00302B2B" w:rsidRPr="005504CA">
          <w:t>mean absolute canopy</w:t>
        </w:r>
      </w:ins>
      <w:ins w:id="36" w:author="Helene Van Niekerk" w:date="2018-02-07T21:40:00Z">
        <w:r w:rsidR="00375A60">
          <w:t>-</w:t>
        </w:r>
      </w:ins>
      <w:ins w:id="37" w:author="Helene Van Niekerk" w:date="2018-02-05T13:26:00Z">
        <w:r w:rsidR="00302B2B" w:rsidRPr="005504CA">
          <w:t>cover error of 5.85% with a standard deviation of 4.65%</w:t>
        </w:r>
        <w:r w:rsidR="00302B2B">
          <w:t xml:space="preserve">) </w:t>
        </w:r>
      </w:ins>
      <w:r w:rsidR="0022238F">
        <w:t xml:space="preserve">compared to </w:t>
      </w:r>
      <w:r w:rsidR="00D61588">
        <w:t xml:space="preserve">the </w:t>
      </w:r>
      <w:r w:rsidR="007076DE">
        <w:t>in situ canopy</w:t>
      </w:r>
      <w:ins w:id="38" w:author="Helene Van Niekerk" w:date="2018-02-09T12:29:00Z">
        <w:r w:rsidR="00FA2071">
          <w:t>-cover</w:t>
        </w:r>
      </w:ins>
      <w:del w:id="39" w:author="Helene Van Niekerk" w:date="2018-02-09T12:29:00Z">
        <w:r w:rsidR="007076DE" w:rsidDel="00FA2071">
          <w:delText xml:space="preserve"> cover</w:delText>
        </w:r>
      </w:del>
      <w:r w:rsidR="007076DE">
        <w:t xml:space="preserve"> data</w:t>
      </w:r>
      <w:r w:rsidR="00D61588" w:rsidRPr="005504CA">
        <w:t xml:space="preserve">.  </w:t>
      </w:r>
      <w:del w:id="40" w:author="Helene Van Niekerk" w:date="2018-02-05T13:26:00Z">
        <w:r w:rsidR="00D61588" w:rsidDel="00302B2B">
          <w:delText>It produced a</w:delText>
        </w:r>
      </w:del>
      <w:del w:id="41" w:author="Helene Van Niekerk" w:date="2018-02-05T13:25:00Z">
        <w:r w:rsidR="00D61588" w:rsidRPr="005504CA" w:rsidDel="00302B2B">
          <w:delText xml:space="preserve"> mean absolute canopy cover error of 5.85% with a standard deviation of 4.65%</w:delText>
        </w:r>
      </w:del>
      <w:del w:id="42" w:author="Helene Van Niekerk" w:date="2018-02-05T13:26:00Z">
        <w:r w:rsidR="00D61588" w:rsidRPr="005504CA" w:rsidDel="00302B2B">
          <w:delText xml:space="preserve">.  </w:delText>
        </w:r>
        <w:commentRangeEnd w:id="5"/>
        <w:r w:rsidR="007E3215" w:rsidDel="00302B2B">
          <w:rPr>
            <w:rStyle w:val="CommentReference"/>
          </w:rPr>
          <w:commentReference w:id="5"/>
        </w:r>
      </w:del>
    </w:p>
    <w:p w14:paraId="2E495162" w14:textId="60C08F3C" w:rsidR="007E3215" w:rsidDel="00302B2B" w:rsidRDefault="007C5F60">
      <w:pPr>
        <w:pStyle w:val="Heading2"/>
        <w:numPr>
          <w:ilvl w:val="0"/>
          <w:numId w:val="0"/>
        </w:numPr>
        <w:spacing w:line="480" w:lineRule="auto"/>
        <w:rPr>
          <w:del w:id="43" w:author="Helene Van Niekerk" w:date="2018-02-05T13:26:00Z"/>
          <w:rStyle w:val="1TeksCharCharChar"/>
          <w:b w:val="0"/>
        </w:rPr>
        <w:pPrChange w:id="44" w:author="Helene Van Niekerk" w:date="2018-02-05T10:43:00Z">
          <w:pPr>
            <w:pStyle w:val="Heading2"/>
            <w:numPr>
              <w:ilvl w:val="0"/>
              <w:numId w:val="0"/>
            </w:numPr>
            <w:ind w:left="0" w:firstLine="0"/>
          </w:pPr>
        </w:pPrChange>
      </w:pPr>
      <w:r>
        <w:lastRenderedPageBreak/>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w:t>
      </w:r>
      <w:ins w:id="45" w:author="Helene Van Niekerk" w:date="2018-02-09T12:52:00Z">
        <w:r w:rsidR="000B7347">
          <w:rPr>
            <w:b w:val="0"/>
          </w:rPr>
          <w:t>zation</w:t>
        </w:r>
      </w:ins>
      <w:del w:id="46" w:author="Helene Van Niekerk" w:date="2018-02-09T12:52:00Z">
        <w:r w:rsidR="00C84DC8" w:rsidDel="000B7347">
          <w:rPr>
            <w:b w:val="0"/>
          </w:rPr>
          <w:delText>sation</w:delText>
        </w:r>
      </w:del>
      <w:r w:rsidR="009F29BD">
        <w:rPr>
          <w:b w:val="0"/>
        </w:rPr>
        <w:t xml:space="preserve">, feature </w:t>
      </w:r>
      <w:commentRangeStart w:id="47"/>
      <w:r w:rsidR="009F29BD">
        <w:rPr>
          <w:b w:val="0"/>
        </w:rPr>
        <w:t>redundancy</w:t>
      </w:r>
      <w:commentRangeEnd w:id="47"/>
      <w:r w:rsidR="007E3215">
        <w:rPr>
          <w:rStyle w:val="CommentReference"/>
          <w:b w:val="0"/>
        </w:rPr>
        <w:commentReference w:id="47"/>
      </w:r>
    </w:p>
    <w:p w14:paraId="70A1C106" w14:textId="651E1CE9" w:rsidR="00E66AC2" w:rsidRDefault="00E66AC2">
      <w:pPr>
        <w:pStyle w:val="Heading2"/>
        <w:numPr>
          <w:ilvl w:val="0"/>
          <w:numId w:val="0"/>
        </w:numPr>
        <w:spacing w:line="480" w:lineRule="auto"/>
        <w:pPrChange w:id="48" w:author="Helene Van Niekerk" w:date="2018-02-05T13:26:00Z">
          <w:pPr>
            <w:spacing w:after="160" w:line="259" w:lineRule="auto"/>
          </w:pPr>
        </w:pPrChange>
      </w:pPr>
      <w:r>
        <w:br w:type="page"/>
      </w:r>
    </w:p>
    <w:p w14:paraId="0876FA52" w14:textId="77777777" w:rsidR="00D61588" w:rsidRDefault="00D61588" w:rsidP="00D61588">
      <w:pPr>
        <w:pStyle w:val="Heading1"/>
      </w:pPr>
      <w:r>
        <w:lastRenderedPageBreak/>
        <w:t>Introduction</w:t>
      </w:r>
    </w:p>
    <w:p w14:paraId="576DC812" w14:textId="7C213F2C" w:rsidR="00D61588" w:rsidRDefault="0084644E" w:rsidP="001A4E23">
      <w:pPr>
        <w:pStyle w:val="1TeksCharChar"/>
        <w:spacing w:line="480" w:lineRule="auto"/>
      </w:pPr>
      <w:r w:rsidRPr="0084644E">
        <w:t>Spekboom</w:t>
      </w:r>
      <w:r w:rsidR="00366F27">
        <w:t xml:space="preserve"> </w:t>
      </w:r>
      <w:r w:rsidR="00D61588">
        <w:t>(</w:t>
      </w:r>
      <w:r w:rsidR="00366F27">
        <w:rPr>
          <w:i/>
        </w:rPr>
        <w:t>Portulacaria afra</w:t>
      </w:r>
      <w:r w:rsidR="00D61588">
        <w:t xml:space="preserve">) is an evergreen succulent tree </w:t>
      </w:r>
      <w:ins w:id="49" w:author="Helene Van Niekerk" w:date="2018-02-05T13:28:00Z">
        <w:r w:rsidR="00302B2B">
          <w:t xml:space="preserve">with a dense canopy of small fleshy leaves </w:t>
        </w:r>
      </w:ins>
      <w:ins w:id="50" w:author="Helene Van Niekerk" w:date="2018-02-05T13:27:00Z">
        <w:r w:rsidR="00302B2B">
          <w:t xml:space="preserve">that can </w:t>
        </w:r>
      </w:ins>
      <w:r w:rsidR="00D61588">
        <w:t>grow</w:t>
      </w:r>
      <w:ins w:id="51" w:author="Helene Van Niekerk" w:date="2018-02-05T13:27:00Z">
        <w:r w:rsidR="00302B2B">
          <w:t xml:space="preserve"> up</w:t>
        </w:r>
      </w:ins>
      <w:del w:id="52" w:author="Helene Van Niekerk" w:date="2018-02-05T13:27:00Z">
        <w:r w:rsidR="00D61588" w:rsidDel="00302B2B">
          <w:delText>ing</w:delText>
        </w:r>
      </w:del>
      <w:r w:rsidR="00D61588">
        <w:t xml:space="preserve"> to 2.5</w:t>
      </w:r>
      <w:ins w:id="53" w:author="Helene Van Niekerk" w:date="2018-02-05T13:26:00Z">
        <w:r w:rsidR="00302B2B">
          <w:t xml:space="preserve"> </w:t>
        </w:r>
      </w:ins>
      <w:r w:rsidR="00D61588">
        <w:t>m</w:t>
      </w:r>
      <w:ins w:id="54" w:author="Helene Van Niekerk" w:date="2018-02-05T13:28:00Z">
        <w:r w:rsidR="00302B2B">
          <w:t xml:space="preserve"> </w:t>
        </w:r>
      </w:ins>
      <w:ins w:id="55" w:author="Helene Van Niekerk" w:date="2018-02-05T13:30:00Z">
        <w:r w:rsidR="00302B2B">
          <w:t>in height</w:t>
        </w:r>
      </w:ins>
      <w:del w:id="56" w:author="Helene Van Niekerk" w:date="2018-02-05T13:28:00Z">
        <w:r w:rsidR="00D61588" w:rsidDel="00302B2B">
          <w:delText>, with a dense canopy of small fleshy leaves</w:delText>
        </w:r>
      </w:del>
      <w:r w:rsidR="00D61588">
        <w:t xml:space="preserve">.  It occurs in the </w:t>
      </w:r>
      <w:ins w:id="57" w:author="Helene Van Niekerk" w:date="2018-02-05T13:35:00Z">
        <w:r w:rsidR="0086497C">
          <w:t>s</w:t>
        </w:r>
      </w:ins>
      <w:del w:id="58" w:author="Helene Van Niekerk" w:date="2018-02-05T13:35:00Z">
        <w:r w:rsidR="00D61588" w:rsidDel="0086497C">
          <w:delText>S</w:delText>
        </w:r>
      </w:del>
      <w:r w:rsidR="00D61588">
        <w:t xml:space="preserve">ubtropical </w:t>
      </w:r>
      <w:ins w:id="59" w:author="Helene Van Niekerk" w:date="2018-02-05T13:35:00Z">
        <w:r w:rsidR="0086497C">
          <w:t>t</w:t>
        </w:r>
      </w:ins>
      <w:del w:id="60" w:author="Helene Van Niekerk" w:date="2018-02-05T13:35:00Z">
        <w:r w:rsidR="00D61588" w:rsidDel="0086497C">
          <w:delText>T</w:delText>
        </w:r>
      </w:del>
      <w:r w:rsidR="00D61588">
        <w:t xml:space="preserve">hicket biome in the semi-arid Eastern Cape and Little Karoo regions </w:t>
      </w:r>
      <w:del w:id="61" w:author="Helene Van Niekerk" w:date="2018-02-07T21:41:00Z">
        <w:r w:rsidR="00D61588" w:rsidDel="00375A60">
          <w:delText xml:space="preserve">in </w:delText>
        </w:r>
      </w:del>
      <w:ins w:id="62" w:author="Helene Van Niekerk" w:date="2018-02-07T21:41:00Z">
        <w:r w:rsidR="00375A60">
          <w:t xml:space="preserve">of </w:t>
        </w:r>
      </w:ins>
      <w:r w:rsidR="00D61588">
        <w:t xml:space="preserve">South Africa </w:t>
      </w:r>
      <w:r w:rsidR="00D61588">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D61588">
        <w:fldChar w:fldCharType="separate"/>
      </w:r>
      <w:r w:rsidR="00DF6845" w:rsidRPr="00DF6845">
        <w:rPr>
          <w:noProof/>
          <w:lang w:val="en-ZA" w:eastAsia="en-ZA"/>
        </w:rPr>
        <w:t>(Vlok, Cowling</w:t>
      </w:r>
      <w:ins w:id="63" w:author="Helene Van Niekerk" w:date="2018-02-05T10:54:00Z">
        <w:r w:rsidR="00E91E86">
          <w:rPr>
            <w:noProof/>
            <w:lang w:val="en-ZA" w:eastAsia="en-ZA"/>
          </w:rPr>
          <w:t xml:space="preserve"> &amp; </w:t>
        </w:r>
      </w:ins>
      <w:del w:id="64" w:author="Helene Van Niekerk" w:date="2018-02-05T10:54:00Z">
        <w:r w:rsidR="00DF6845" w:rsidRPr="00DF6845" w:rsidDel="00E91E86">
          <w:rPr>
            <w:noProof/>
            <w:lang w:val="en-ZA" w:eastAsia="en-ZA"/>
          </w:rPr>
          <w:delText xml:space="preserve">, and </w:delText>
        </w:r>
      </w:del>
      <w:r w:rsidR="00DF6845" w:rsidRPr="00DF6845">
        <w:rPr>
          <w:noProof/>
          <w:lang w:val="en-ZA" w:eastAsia="en-ZA"/>
        </w:rPr>
        <w:t>Wolf 2005</w:t>
      </w:r>
      <w:ins w:id="65" w:author="Helene Van Niekerk" w:date="2018-02-05T10:54:00Z">
        <w:r w:rsidR="00E91E86">
          <w:rPr>
            <w:noProof/>
            <w:vertAlign w:val="superscript"/>
            <w:lang w:val="en-ZA" w:eastAsia="en-ZA"/>
          </w:rPr>
          <w:t>1</w:t>
        </w:r>
      </w:ins>
      <w:r w:rsidR="00DF6845" w:rsidRPr="00DF6845">
        <w:rPr>
          <w:noProof/>
          <w:lang w:val="en-ZA" w:eastAsia="en-ZA"/>
        </w:rPr>
        <w:t>)</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  </w:t>
      </w:r>
      <w:r w:rsidR="00D61588">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41)", "plainTextFormattedCitation" : "(Vlok, Cowling, and Wolf 2005)", "previouslyFormattedCitation" : "(Vlok, Cowling, and Wolf 2005)" }, "properties" : {  }, "schema" : "https://github.com/citation-style-language/schema/raw/master/csl-citation.json" }</w:instrText>
      </w:r>
      <w:r w:rsidR="00D61588">
        <w:fldChar w:fldCharType="separate"/>
      </w:r>
      <w:r w:rsidR="00D61588">
        <w:rPr>
          <w:noProof/>
          <w:lang w:val="en-ZA" w:eastAsia="en-ZA"/>
        </w:rPr>
        <w:t>(Vlok, Cowling &amp; Wolf 2005: 41</w:t>
      </w:r>
      <w:ins w:id="66" w:author="Helene Van Niekerk" w:date="2018-02-05T10:56:00Z">
        <w:r w:rsidR="00E91E86">
          <w:rPr>
            <w:noProof/>
            <w:vertAlign w:val="superscript"/>
            <w:lang w:val="en-ZA" w:eastAsia="en-ZA"/>
          </w:rPr>
          <w:t>1</w:t>
        </w:r>
      </w:ins>
      <w:r w:rsidR="00D61588">
        <w:rPr>
          <w:noProof/>
          <w:lang w:val="en-ZA" w:eastAsia="en-ZA"/>
        </w:rPr>
        <w:t>)</w:t>
      </w:r>
      <w:r w:rsidR="00D61588">
        <w:rPr>
          <w:lang w:val="en-ZA" w:eastAsia="en-ZA"/>
        </w:rPr>
        <w:fldChar w:fldCharType="end"/>
      </w:r>
      <w:r w:rsidR="00D61588">
        <w:t xml:space="preserve">.  While </w:t>
      </w:r>
      <w:ins w:id="67" w:author="Helene Van Niekerk" w:date="2018-02-06T10:52:00Z">
        <w:r w:rsidR="001B6754">
          <w:t>s</w:t>
        </w:r>
      </w:ins>
      <w:del w:id="68" w:author="Helene Van Niekerk" w:date="2018-02-06T10:52:00Z">
        <w:r w:rsidRPr="0084644E" w:rsidDel="001B6754">
          <w:delText>S</w:delText>
        </w:r>
      </w:del>
      <w:r w:rsidRPr="0084644E">
        <w:t>pekboom</w:t>
      </w:r>
      <w:r w:rsidR="00D61588">
        <w:t xml:space="preserve"> </w:t>
      </w:r>
      <w:del w:id="69" w:author="Helene Van Niekerk" w:date="2018-02-05T13:36:00Z">
        <w:r w:rsidR="00D61588" w:rsidDel="0086497C">
          <w:delText xml:space="preserve">is </w:delText>
        </w:r>
      </w:del>
      <w:r w:rsidR="00D61588">
        <w:t>toler</w:t>
      </w:r>
      <w:ins w:id="70" w:author="Helene Van Niekerk" w:date="2018-02-05T13:36:00Z">
        <w:r w:rsidR="0086497C">
          <w:t>ates</w:t>
        </w:r>
      </w:ins>
      <w:del w:id="71" w:author="Helene Van Niekerk" w:date="2018-02-05T13:36:00Z">
        <w:r w:rsidR="00D61588" w:rsidDel="0086497C">
          <w:delText>ant</w:delText>
        </w:r>
      </w:del>
      <w:r w:rsidR="00D61588">
        <w:t xml:space="preserve"> </w:t>
      </w:r>
      <w:del w:id="72" w:author="Helene Van Niekerk" w:date="2018-02-05T13:36:00Z">
        <w:r w:rsidR="00D61588" w:rsidDel="0086497C">
          <w:delText xml:space="preserve">of </w:delText>
        </w:r>
      </w:del>
      <w:r w:rsidR="00D61588">
        <w:t>browsing by indigenous herbivores, it is highly susceptible to over</w:t>
      </w:r>
      <w:ins w:id="73" w:author="Helene Van Niekerk" w:date="2018-02-05T13:36:00Z">
        <w:r w:rsidR="0086497C">
          <w:t>-</w:t>
        </w:r>
      </w:ins>
      <w:del w:id="74" w:author="Helene Van Niekerk" w:date="2018-02-05T13:36:00Z">
        <w:r w:rsidR="00D61588" w:rsidDel="0086497C">
          <w:delText xml:space="preserve"> </w:delText>
        </w:r>
      </w:del>
      <w:r w:rsidR="00D61588">
        <w:t xml:space="preserve">browsing by goats </w:t>
      </w:r>
      <w:r w:rsidR="00D61588">
        <w:fldChar w:fldCharType="begin" w:fldLock="1"/>
      </w:r>
      <w:r w:rsidR="007D3D69">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"(Marais, Cowling, and Powell 2009; Sigwela et al. 2009; Mills et al. 2007; Mills et al. 2005)", "plainTextFormattedCitation" : "(Marais, Cowling, and Powell 2009; Sigwela et al. 2009; Mills et al. 2007; Mills et al. 2005)", "previouslyFormattedCitation" : "(Marais, Cowling, and Powell 2009; Sigwela et al. 2009; Mills et al. 2007; Mills et al. 2005)" }, "properties" : {  }, "schema" : "https://github.com/citation-style-language/schema/raw/master/csl-citation.json" }</w:instrText>
      </w:r>
      <w:r w:rsidR="00D61588">
        <w:fldChar w:fldCharType="separate"/>
      </w:r>
      <w:r w:rsidR="00DF6845" w:rsidRPr="00DF6845">
        <w:rPr>
          <w:noProof/>
          <w:lang w:val="en-ZA" w:eastAsia="en-ZA"/>
        </w:rPr>
        <w:t>(Marais, Cowling</w:t>
      </w:r>
      <w:ins w:id="75" w:author="Helene Van Niekerk" w:date="2018-02-05T10:56:00Z">
        <w:r w:rsidR="00E91E86">
          <w:rPr>
            <w:noProof/>
            <w:lang w:val="en-ZA" w:eastAsia="en-ZA"/>
          </w:rPr>
          <w:t xml:space="preserve"> &amp; </w:t>
        </w:r>
      </w:ins>
      <w:del w:id="76" w:author="Helene Van Niekerk" w:date="2018-02-05T10:56:00Z">
        <w:r w:rsidR="00DF6845" w:rsidRPr="00DF6845" w:rsidDel="00E91E86">
          <w:rPr>
            <w:noProof/>
            <w:lang w:val="en-ZA" w:eastAsia="en-ZA"/>
          </w:rPr>
          <w:delText xml:space="preserve">, and </w:delText>
        </w:r>
      </w:del>
      <w:r w:rsidR="00DF6845" w:rsidRPr="00DF6845">
        <w:rPr>
          <w:noProof/>
          <w:lang w:val="en-ZA" w:eastAsia="en-ZA"/>
        </w:rPr>
        <w:t>Powell 2009</w:t>
      </w:r>
      <w:ins w:id="77" w:author="Helene Van Niekerk" w:date="2018-02-05T10:57:00Z">
        <w:r w:rsidR="00E91E86">
          <w:rPr>
            <w:noProof/>
            <w:vertAlign w:val="superscript"/>
            <w:lang w:val="en-ZA" w:eastAsia="en-ZA"/>
          </w:rPr>
          <w:t>2</w:t>
        </w:r>
      </w:ins>
      <w:r w:rsidR="00DF6845" w:rsidRPr="00DF6845">
        <w:rPr>
          <w:noProof/>
          <w:lang w:val="en-ZA" w:eastAsia="en-ZA"/>
        </w:rPr>
        <w:t>; Sigwela et al. 2009</w:t>
      </w:r>
      <w:ins w:id="78" w:author="Helene Van Niekerk" w:date="2018-02-05T10:57:00Z">
        <w:r w:rsidR="00E91E86">
          <w:rPr>
            <w:noProof/>
            <w:vertAlign w:val="superscript"/>
            <w:lang w:val="en-ZA" w:eastAsia="en-ZA"/>
          </w:rPr>
          <w:t>3</w:t>
        </w:r>
      </w:ins>
      <w:r w:rsidR="00DF6845" w:rsidRPr="00DF6845">
        <w:rPr>
          <w:noProof/>
          <w:lang w:val="en-ZA" w:eastAsia="en-ZA"/>
        </w:rPr>
        <w:t>; Mills et al. 2007</w:t>
      </w:r>
      <w:ins w:id="79" w:author="Helene Van Niekerk" w:date="2018-02-05T10:57:00Z">
        <w:r w:rsidR="00E91E86">
          <w:rPr>
            <w:noProof/>
            <w:vertAlign w:val="superscript"/>
            <w:lang w:val="en-ZA" w:eastAsia="en-ZA"/>
          </w:rPr>
          <w:t>4</w:t>
        </w:r>
      </w:ins>
      <w:r w:rsidR="00DF6845" w:rsidRPr="00DF6845">
        <w:rPr>
          <w:noProof/>
          <w:lang w:val="en-ZA" w:eastAsia="en-ZA"/>
        </w:rPr>
        <w:t>; Mills et al. 2005</w:t>
      </w:r>
      <w:ins w:id="80" w:author="Helene Van Niekerk" w:date="2018-02-05T10:57:00Z">
        <w:r w:rsidR="00E91E86">
          <w:rPr>
            <w:noProof/>
            <w:vertAlign w:val="superscript"/>
            <w:lang w:val="en-ZA" w:eastAsia="en-ZA"/>
          </w:rPr>
          <w:t>5</w:t>
        </w:r>
      </w:ins>
      <w:r w:rsidR="00DF6845" w:rsidRPr="00DF6845">
        <w:rPr>
          <w:noProof/>
          <w:lang w:val="en-ZA" w:eastAsia="en-ZA"/>
        </w:rPr>
        <w:t>)</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 </w:t>
      </w:r>
      <w:r w:rsidR="00D61588">
        <w:fldChar w:fldCharType="begin" w:fldLock="1"/>
      </w:r>
      <w:r w:rsidR="007D3D6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 "schema" : "https://github.com/citation-style-language/schema/raw/master/csl-citation.json" }</w:instrText>
      </w:r>
      <w:r w:rsidR="00D61588">
        <w:fldChar w:fldCharType="separate"/>
      </w:r>
      <w:r w:rsidR="00DF6845" w:rsidRPr="00DF6845">
        <w:rPr>
          <w:noProof/>
          <w:lang w:val="en-ZA" w:eastAsia="en-ZA"/>
        </w:rPr>
        <w:t>(Mills et al. 2005</w:t>
      </w:r>
      <w:ins w:id="81" w:author="Helene Van Niekerk" w:date="2018-02-05T11:02:00Z">
        <w:r w:rsidR="0056264E">
          <w:rPr>
            <w:noProof/>
            <w:vertAlign w:val="superscript"/>
            <w:lang w:val="en-ZA" w:eastAsia="en-ZA"/>
          </w:rPr>
          <w:t>5</w:t>
        </w:r>
      </w:ins>
      <w:r w:rsidR="00DF6845" w:rsidRPr="00DF6845">
        <w:rPr>
          <w:noProof/>
          <w:lang w:val="en-ZA" w:eastAsia="en-ZA"/>
        </w:rPr>
        <w:t>)</w:t>
      </w:r>
      <w:r w:rsidR="00D61588">
        <w:rPr>
          <w:lang w:val="en-ZA" w:eastAsia="en-ZA"/>
        </w:rPr>
        <w:fldChar w:fldCharType="end"/>
      </w:r>
      <w:r w:rsidR="00D61588">
        <w:t xml:space="preserve">.  </w:t>
      </w:r>
    </w:p>
    <w:p w14:paraId="171C9429" w14:textId="77777777" w:rsidR="00002830" w:rsidRDefault="00002830" w:rsidP="001A4E23">
      <w:pPr>
        <w:pStyle w:val="1TeksCharChar"/>
        <w:spacing w:line="480" w:lineRule="auto"/>
      </w:pPr>
    </w:p>
    <w:p w14:paraId="1D8E1DCB" w14:textId="28E7144C" w:rsidR="00D61588" w:rsidRDefault="00971E97" w:rsidP="001A4E23">
      <w:pPr>
        <w:pStyle w:val="1TeksCharChar"/>
        <w:spacing w:line="480" w:lineRule="auto"/>
      </w:pPr>
      <w:ins w:id="82" w:author="Helene Van Niekerk" w:date="2018-02-05T14:08:00Z">
        <w:r>
          <w:t xml:space="preserve">The benefits of </w:t>
        </w:r>
      </w:ins>
      <w:del w:id="83" w:author="Helene Van Niekerk" w:date="2018-02-05T14:08:00Z">
        <w:r w:rsidR="008F0206" w:rsidDel="00971E97">
          <w:delText>R</w:delText>
        </w:r>
      </w:del>
      <w:ins w:id="84" w:author="Helene Van Niekerk" w:date="2018-02-05T14:08:00Z">
        <w:r>
          <w:t>r</w:t>
        </w:r>
      </w:ins>
      <w:r w:rsidR="008F0206">
        <w:t>estor</w:t>
      </w:r>
      <w:ins w:id="85" w:author="Helene Van Niekerk" w:date="2018-02-05T14:08:00Z">
        <w:r>
          <w:t>ing</w:t>
        </w:r>
      </w:ins>
      <w:del w:id="86" w:author="Helene Van Niekerk" w:date="2018-02-05T14:08:00Z">
        <w:r w:rsidR="008F0206" w:rsidDel="00971E97">
          <w:delText>ation</w:delText>
        </w:r>
      </w:del>
      <w:r w:rsidR="008F0206">
        <w:t xml:space="preserve"> </w:t>
      </w:r>
      <w:del w:id="87" w:author="Helene Van Niekerk" w:date="2018-02-05T14:08:00Z">
        <w:r w:rsidR="008F0206" w:rsidDel="00971E97">
          <w:delText xml:space="preserve">of </w:delText>
        </w:r>
      </w:del>
      <w:r w:rsidR="008F0206">
        <w:t>degraded thicket habitat</w:t>
      </w:r>
      <w:r w:rsidR="00AB432C">
        <w:t xml:space="preserve"> </w:t>
      </w:r>
      <w:r w:rsidR="008F0206">
        <w:t xml:space="preserve">is </w:t>
      </w:r>
      <w:del w:id="88" w:author="Helene Van Niekerk" w:date="2018-02-05T14:08:00Z">
        <w:r w:rsidR="008F0206" w:rsidDel="00971E97">
          <w:delText xml:space="preserve">beneficial </w:delText>
        </w:r>
      </w:del>
      <w:ins w:id="89" w:author="Helene Van Niekerk" w:date="2018-02-05T14:08:00Z">
        <w:r>
          <w:t xml:space="preserve">evident </w:t>
        </w:r>
      </w:ins>
      <w:r w:rsidR="008F0206">
        <w:t>from a number of perspectives</w:t>
      </w:r>
      <w:r w:rsidR="00D61588">
        <w:t xml:space="preserve">.  </w:t>
      </w:r>
      <w:r w:rsidR="0084644E" w:rsidRPr="0084644E">
        <w:t>Spekboom</w:t>
      </w:r>
      <w:r w:rsidR="00D61588">
        <w:t xml:space="preserve"> is unusually effective at storing carbon </w:t>
      </w:r>
      <w:r w:rsidR="00626994">
        <w:t xml:space="preserve">for an </w:t>
      </w:r>
      <w:r w:rsidR="00D61588">
        <w:t xml:space="preserve">arid region </w:t>
      </w:r>
      <w:r w:rsidR="00626994">
        <w:t xml:space="preserve">plant </w:t>
      </w:r>
      <w:r w:rsidR="00D61588">
        <w:fldChar w:fldCharType="begin" w:fldLock="1"/>
      </w:r>
      <w:r w:rsidR="007D3D69">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"(Mills et al. 2005)", "plainTextFormattedCitation" : "(Mills et al. 2005)", "previouslyFormattedCitation" : "(Mills et al. 2005)" }, "properties" : {  }, "schema" : "https://github.com/citation-style-language/schema/raw/master/csl-citation.json" }</w:instrText>
      </w:r>
      <w:r w:rsidR="00D61588">
        <w:fldChar w:fldCharType="separate"/>
      </w:r>
      <w:r w:rsidR="00DF6845" w:rsidRPr="00DF6845">
        <w:rPr>
          <w:noProof/>
          <w:lang w:val="en-ZA" w:eastAsia="en-ZA"/>
        </w:rPr>
        <w:t>(Mills et al. 2005</w:t>
      </w:r>
      <w:ins w:id="90" w:author="Helene Van Niekerk" w:date="2018-02-05T11:02:00Z">
        <w:r w:rsidR="0056264E">
          <w:rPr>
            <w:noProof/>
            <w:vertAlign w:val="superscript"/>
            <w:lang w:val="en-ZA" w:eastAsia="en-ZA"/>
          </w:rPr>
          <w:t>5</w:t>
        </w:r>
      </w:ins>
      <w:r w:rsidR="00DF6845" w:rsidRPr="00DF6845">
        <w:rPr>
          <w:noProof/>
          <w:lang w:val="en-ZA" w:eastAsia="en-ZA"/>
        </w:rPr>
        <w:t>)</w:t>
      </w:r>
      <w:r w:rsidR="00D61588">
        <w:rPr>
          <w:lang w:val="en-ZA" w:eastAsia="en-ZA"/>
        </w:rPr>
        <w:fldChar w:fldCharType="end"/>
      </w:r>
      <w:r w:rsidR="00D61588">
        <w:t xml:space="preserve">.  Subtropical </w:t>
      </w:r>
      <w:ins w:id="91" w:author="Helene Van Niekerk" w:date="2018-02-05T14:09:00Z">
        <w:r>
          <w:t>t</w:t>
        </w:r>
      </w:ins>
      <w:del w:id="92" w:author="Helene Van Niekerk" w:date="2018-02-05T14:09:00Z">
        <w:r w:rsidR="00D61588" w:rsidDel="00971E97">
          <w:delText>T</w:delText>
        </w:r>
      </w:del>
      <w:r w:rsidR="00D61588">
        <w:t xml:space="preserve">hicket </w:t>
      </w:r>
      <w:ins w:id="93" w:author="Helene Van Niekerk" w:date="2018-02-05T14:09:00Z">
        <w:r>
          <w:t xml:space="preserve">furthermore </w:t>
        </w:r>
      </w:ins>
      <w:r w:rsidR="00D61588">
        <w:t xml:space="preserve">provides an important source of food for many herbivores, including domesticated livestock </w:t>
      </w:r>
      <w:r w:rsidR="00D61588">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"(Thompson et al. 2009; Vlok, Cowling, and Wolf 2005)", "plainTextFormattedCitation" : "(Thompson et al. 2009; Vlok, Cowling, and Wolf 2005)", "previouslyFormattedCitation" : "(Thompson et al. 2009; Vlok, Cowling, and Wolf 2005)" }, "properties" : {  }, "schema" : "https://github.com/citation-style-language/schema/raw/master/csl-citation.json" }</w:instrText>
      </w:r>
      <w:r w:rsidR="00D61588">
        <w:fldChar w:fldCharType="separate"/>
      </w:r>
      <w:r w:rsidR="00DF6845" w:rsidRPr="00DF6845">
        <w:rPr>
          <w:noProof/>
          <w:lang w:val="en-ZA" w:eastAsia="en-ZA"/>
        </w:rPr>
        <w:t>(Thompson et al. 2009</w:t>
      </w:r>
      <w:ins w:id="94" w:author="Helene Van Niekerk" w:date="2018-02-05T11:03:00Z">
        <w:r w:rsidR="0056264E">
          <w:rPr>
            <w:noProof/>
            <w:vertAlign w:val="superscript"/>
            <w:lang w:val="en-ZA" w:eastAsia="en-ZA"/>
          </w:rPr>
          <w:t>6</w:t>
        </w:r>
      </w:ins>
      <w:r w:rsidR="00DF6845" w:rsidRPr="00DF6845">
        <w:rPr>
          <w:noProof/>
          <w:lang w:val="en-ZA" w:eastAsia="en-ZA"/>
        </w:rPr>
        <w:t>; Vlok, Cowling</w:t>
      </w:r>
      <w:del w:id="95" w:author="Helene Van Niekerk" w:date="2018-02-05T11:02:00Z">
        <w:r w:rsidR="00DF6845" w:rsidRPr="00DF6845" w:rsidDel="0056264E">
          <w:rPr>
            <w:noProof/>
            <w:lang w:val="en-ZA" w:eastAsia="en-ZA"/>
          </w:rPr>
          <w:delText>,</w:delText>
        </w:r>
      </w:del>
      <w:ins w:id="96" w:author="Helene Van Niekerk" w:date="2018-02-05T11:02:00Z">
        <w:r w:rsidR="0056264E">
          <w:rPr>
            <w:noProof/>
            <w:lang w:val="en-ZA" w:eastAsia="en-ZA"/>
          </w:rPr>
          <w:t xml:space="preserve"> &amp;</w:t>
        </w:r>
      </w:ins>
      <w:r w:rsidR="00DF6845" w:rsidRPr="00DF6845">
        <w:rPr>
          <w:noProof/>
          <w:lang w:val="en-ZA" w:eastAsia="en-ZA"/>
        </w:rPr>
        <w:t xml:space="preserve"> and Wolf 2005</w:t>
      </w:r>
      <w:ins w:id="97" w:author="Helene Van Niekerk" w:date="2018-02-05T11:02:00Z">
        <w:r w:rsidR="0056264E">
          <w:rPr>
            <w:noProof/>
            <w:vertAlign w:val="superscript"/>
            <w:lang w:val="en-ZA" w:eastAsia="en-ZA"/>
          </w:rPr>
          <w:t>1</w:t>
        </w:r>
      </w:ins>
      <w:r w:rsidR="00DF6845" w:rsidRPr="00DF6845">
        <w:rPr>
          <w:noProof/>
          <w:lang w:val="en-ZA" w:eastAsia="en-ZA"/>
        </w:rPr>
        <w:t>)</w:t>
      </w:r>
      <w:r w:rsidR="00D61588">
        <w:rPr>
          <w:lang w:val="en-ZA" w:eastAsia="en-ZA"/>
        </w:rPr>
        <w:fldChar w:fldCharType="end"/>
      </w:r>
      <w:r w:rsidR="00D61588">
        <w:t xml:space="preserve">.  </w:t>
      </w:r>
      <w:ins w:id="98" w:author="Helene Van Niekerk" w:date="2018-02-07T21:44:00Z">
        <w:r w:rsidR="00375A60">
          <w:t xml:space="preserve">The </w:t>
        </w:r>
      </w:ins>
      <w:del w:id="99" w:author="Helene Van Niekerk" w:date="2018-02-07T21:44:00Z">
        <w:r w:rsidR="00D61588" w:rsidDel="00375A60">
          <w:delText>R</w:delText>
        </w:r>
      </w:del>
      <w:ins w:id="100" w:author="Helene Van Niekerk" w:date="2018-02-07T21:44:00Z">
        <w:r w:rsidR="00375A60">
          <w:t>r</w:t>
        </w:r>
      </w:ins>
      <w:r w:rsidR="00D61588">
        <w:t xml:space="preserve">e-establishment of </w:t>
      </w:r>
      <w:ins w:id="101" w:author="Helene Van Niekerk" w:date="2018-02-06T10:52:00Z">
        <w:r w:rsidR="001B6754">
          <w:t>s</w:t>
        </w:r>
      </w:ins>
      <w:del w:id="102" w:author="Helene Van Niekerk" w:date="2018-02-06T10:52:00Z">
        <w:r w:rsidR="0084644E" w:rsidRPr="0084644E" w:rsidDel="001B6754">
          <w:delText>S</w:delText>
        </w:r>
      </w:del>
      <w:r w:rsidR="0084644E" w:rsidRPr="0084644E">
        <w:t>pekboom</w:t>
      </w:r>
      <w:r w:rsidR="00D61588">
        <w:t xml:space="preserve"> in degraded areas will reduce erosion</w:t>
      </w:r>
      <w:ins w:id="103" w:author="Helene Van Niekerk" w:date="2018-02-05T14:10:00Z">
        <w:r>
          <w:t xml:space="preserve"> and</w:t>
        </w:r>
      </w:ins>
      <w:del w:id="104" w:author="Helene Van Niekerk" w:date="2018-02-05T14:10:00Z">
        <w:r w:rsidR="00D61588" w:rsidDel="00971E97">
          <w:delText>, reduce</w:delText>
        </w:r>
      </w:del>
      <w:r w:rsidR="00D61588">
        <w:t xml:space="preserve"> flood severity and improve water quality </w:t>
      </w:r>
      <w:r w:rsidR="00D61588">
        <w:fldChar w:fldCharType="begin" w:fldLock="1"/>
      </w:r>
      <w:r w:rsidR="007D3D69">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"(van Luijk et al. 2013; Mills and Cowling 2006)", "plainTextFormattedCitation" : "(van Luijk et al. 2013; Mills and Cowling 2006)", "previouslyFormattedCitation" : "(van Luijk et al. 2013; Mills and Cowling 2006)" }, "properties" : {  }, "schema" : "https://github.com/citation-style-language/schema/raw/master/csl-citation.json" }</w:instrText>
      </w:r>
      <w:r w:rsidR="00D61588">
        <w:fldChar w:fldCharType="separate"/>
      </w:r>
      <w:r w:rsidR="00DF6845" w:rsidRPr="00DF6845">
        <w:rPr>
          <w:noProof/>
          <w:lang w:val="en-ZA" w:eastAsia="en-ZA"/>
        </w:rPr>
        <w:t>(</w:t>
      </w:r>
      <w:ins w:id="105" w:author="Helene Van Niekerk" w:date="2018-02-05T11:05:00Z">
        <w:r w:rsidR="0056264E">
          <w:rPr>
            <w:noProof/>
            <w:lang w:val="en-ZA" w:eastAsia="en-ZA"/>
          </w:rPr>
          <w:t>V</w:t>
        </w:r>
      </w:ins>
      <w:del w:id="106" w:author="Helene Van Niekerk" w:date="2018-02-05T11:05:00Z">
        <w:r w:rsidR="00DF6845" w:rsidRPr="00DF6845" w:rsidDel="0056264E">
          <w:rPr>
            <w:noProof/>
            <w:lang w:val="en-ZA" w:eastAsia="en-ZA"/>
          </w:rPr>
          <w:delText>v</w:delText>
        </w:r>
      </w:del>
      <w:r w:rsidR="00DF6845" w:rsidRPr="00DF6845">
        <w:rPr>
          <w:noProof/>
          <w:lang w:val="en-ZA" w:eastAsia="en-ZA"/>
        </w:rPr>
        <w:t>an Luijk et al. 2013</w:t>
      </w:r>
      <w:ins w:id="107" w:author="Helene Van Niekerk" w:date="2018-02-05T11:05:00Z">
        <w:r w:rsidR="0056264E">
          <w:rPr>
            <w:noProof/>
            <w:vertAlign w:val="superscript"/>
            <w:lang w:val="en-ZA" w:eastAsia="en-ZA"/>
          </w:rPr>
          <w:t>7</w:t>
        </w:r>
      </w:ins>
      <w:r w:rsidR="00DF6845" w:rsidRPr="00DF6845">
        <w:rPr>
          <w:noProof/>
          <w:lang w:val="en-ZA" w:eastAsia="en-ZA"/>
        </w:rPr>
        <w:t xml:space="preserve">; Mills </w:t>
      </w:r>
      <w:del w:id="108" w:author="Helene Van Niekerk" w:date="2018-02-05T11:06:00Z">
        <w:r w:rsidR="00DF6845" w:rsidRPr="00DF6845" w:rsidDel="0056264E">
          <w:rPr>
            <w:noProof/>
            <w:lang w:val="en-ZA" w:eastAsia="en-ZA"/>
          </w:rPr>
          <w:delText xml:space="preserve">and </w:delText>
        </w:r>
      </w:del>
      <w:ins w:id="109" w:author="Helene Van Niekerk" w:date="2018-02-05T11:06:00Z">
        <w:r w:rsidR="0056264E">
          <w:rPr>
            <w:noProof/>
            <w:lang w:val="en-ZA" w:eastAsia="en-ZA"/>
          </w:rPr>
          <w:t>&amp;</w:t>
        </w:r>
        <w:r w:rsidR="0056264E" w:rsidRPr="00DF6845">
          <w:rPr>
            <w:noProof/>
            <w:lang w:val="en-ZA" w:eastAsia="en-ZA"/>
          </w:rPr>
          <w:t xml:space="preserve"> </w:t>
        </w:r>
      </w:ins>
      <w:r w:rsidR="00DF6845" w:rsidRPr="00DF6845">
        <w:rPr>
          <w:noProof/>
          <w:lang w:val="en-ZA" w:eastAsia="en-ZA"/>
        </w:rPr>
        <w:t>Cowling 2006</w:t>
      </w:r>
      <w:ins w:id="110" w:author="Helene Van Niekerk" w:date="2018-02-05T11:06:00Z">
        <w:r w:rsidR="0056264E">
          <w:rPr>
            <w:noProof/>
            <w:vertAlign w:val="superscript"/>
            <w:lang w:val="en-ZA" w:eastAsia="en-ZA"/>
          </w:rPr>
          <w:t>8</w:t>
        </w:r>
      </w:ins>
      <w:r w:rsidR="00DF6845" w:rsidRPr="00DF6845">
        <w:rPr>
          <w:noProof/>
          <w:lang w:val="en-ZA" w:eastAsia="en-ZA"/>
        </w:rPr>
        <w:t>)</w:t>
      </w:r>
      <w:r w:rsidR="00D61588">
        <w:rPr>
          <w:lang w:val="en-ZA" w:eastAsia="en-ZA"/>
        </w:rPr>
        <w:fldChar w:fldCharType="end"/>
      </w:r>
      <w:r w:rsidR="00D61588">
        <w:t xml:space="preserve">.  </w:t>
      </w:r>
      <w:ins w:id="111" w:author="Helene Van Niekerk" w:date="2018-02-05T14:10:00Z">
        <w:r>
          <w:t xml:space="preserve">The </w:t>
        </w:r>
      </w:ins>
      <w:del w:id="112" w:author="Helene Van Niekerk" w:date="2018-02-05T14:10:00Z">
        <w:r w:rsidR="00384F66" w:rsidDel="00971E97">
          <w:delText>R</w:delText>
        </w:r>
      </w:del>
      <w:ins w:id="113" w:author="Helene Van Niekerk" w:date="2018-02-05T14:10:00Z">
        <w:r>
          <w:t>r</w:t>
        </w:r>
      </w:ins>
      <w:r w:rsidR="00384F66">
        <w:t xml:space="preserve">estoration of </w:t>
      </w:r>
      <w:ins w:id="114" w:author="Helene Van Niekerk" w:date="2018-02-06T10:52:00Z">
        <w:r w:rsidR="001B6754">
          <w:t>s</w:t>
        </w:r>
      </w:ins>
      <w:del w:id="115" w:author="Helene Van Niekerk" w:date="2018-02-06T10:52:00Z">
        <w:r w:rsidR="00384F66" w:rsidDel="001B6754">
          <w:delText>S</w:delText>
        </w:r>
      </w:del>
      <w:r w:rsidR="00C84DC8">
        <w:t>p</w:t>
      </w:r>
      <w:r w:rsidR="00384F66">
        <w:t xml:space="preserve">ekboom </w:t>
      </w:r>
      <w:r w:rsidR="00D61588">
        <w:t>is also attractive from an employment perspective</w:t>
      </w:r>
      <w:ins w:id="116" w:author="Helene Van Niekerk" w:date="2018-02-05T14:13:00Z">
        <w:r>
          <w:t>, since the restoration process could</w:t>
        </w:r>
      </w:ins>
      <w:del w:id="117" w:author="Helene Van Niekerk" w:date="2018-02-05T14:13:00Z">
        <w:r w:rsidR="00D61588" w:rsidDel="00971E97">
          <w:delText>;</w:delText>
        </w:r>
      </w:del>
      <w:r w:rsidR="00D61588">
        <w:t xml:space="preserve"> potentially creat</w:t>
      </w:r>
      <w:ins w:id="118" w:author="Helene Van Niekerk" w:date="2018-02-05T14:13:00Z">
        <w:r>
          <w:t>e</w:t>
        </w:r>
      </w:ins>
      <w:del w:id="119" w:author="Helene Van Niekerk" w:date="2018-02-05T14:13:00Z">
        <w:r w:rsidR="00D61588" w:rsidDel="00971E97">
          <w:delText>ing</w:delText>
        </w:r>
      </w:del>
      <w:r w:rsidR="00D61588">
        <w:t xml:space="preserve"> thousands of jobs in impoverished areas</w:t>
      </w:r>
      <w:del w:id="120" w:author="Helene Van Niekerk" w:date="2018-02-05T14:13:00Z">
        <w:r w:rsidR="00D61588" w:rsidDel="00971E97">
          <w:delText>,</w:delText>
        </w:r>
      </w:del>
      <w:r w:rsidR="00D61588">
        <w:t xml:space="preserve">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ins w:id="121" w:author="Helene Van Niekerk" w:date="2018-02-06T10:52:00Z">
        <w:r w:rsidR="001B6754">
          <w:t>s</w:t>
        </w:r>
      </w:ins>
      <w:del w:id="122" w:author="Helene Van Niekerk" w:date="2018-02-06T10:52:00Z">
        <w:r w:rsidR="00B3692E" w:rsidDel="001B6754">
          <w:delText>S</w:delText>
        </w:r>
      </w:del>
      <w:r w:rsidR="00B3692E">
        <w:t>pekboom cuttings</w:t>
      </w:r>
      <w:r w:rsidR="00B3692E" w:rsidRPr="00B3692E">
        <w:t xml:space="preserve"> </w:t>
      </w:r>
      <w:r w:rsidR="00925D5C">
        <w:fldChar w:fldCharType="begin" w:fldLock="1"/>
      </w:r>
      <w:r w:rsidR="007D3D69">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"(Mills et al. 2007; Vyver et al. 2012)", "plainTextFormattedCitation" : "(Mills et al. 2007; Vyver et al. 2012)", "previouslyFormattedCitation" : "(Mills et al. 2007; Vyver et al. 2012)" }, "properties" : {  }, "schema" : "https://github.com/citation-style-language/schema/raw/master/csl-citation.json" }</w:instrText>
      </w:r>
      <w:r w:rsidR="00925D5C">
        <w:fldChar w:fldCharType="separate"/>
      </w:r>
      <w:r w:rsidR="00DF6845" w:rsidRPr="00DF6845">
        <w:rPr>
          <w:noProof/>
        </w:rPr>
        <w:t>(Mills et al. 2007</w:t>
      </w:r>
      <w:ins w:id="123" w:author="Helene Van Niekerk" w:date="2018-02-05T11:07:00Z">
        <w:r w:rsidR="0056264E">
          <w:rPr>
            <w:noProof/>
            <w:vertAlign w:val="superscript"/>
          </w:rPr>
          <w:t>4</w:t>
        </w:r>
      </w:ins>
      <w:r w:rsidR="00DF6845" w:rsidRPr="00DF6845">
        <w:rPr>
          <w:noProof/>
        </w:rPr>
        <w:t xml:space="preserve">; </w:t>
      </w:r>
      <w:r w:rsidR="00DF6845" w:rsidRPr="00DF6845">
        <w:rPr>
          <w:noProof/>
        </w:rPr>
        <w:lastRenderedPageBreak/>
        <w:t>Vyver et al. 2012</w:t>
      </w:r>
      <w:ins w:id="124" w:author="Helene Van Niekerk" w:date="2018-02-05T11:08:00Z">
        <w:r w:rsidR="0056264E">
          <w:rPr>
            <w:noProof/>
            <w:vertAlign w:val="superscript"/>
          </w:rPr>
          <w:t>9</w:t>
        </w:r>
      </w:ins>
      <w:r w:rsidR="00DF6845" w:rsidRPr="00DF6845">
        <w:rPr>
          <w:noProof/>
        </w:rPr>
        <w:t>)</w:t>
      </w:r>
      <w:r w:rsidR="00925D5C">
        <w:fldChar w:fldCharType="end"/>
      </w:r>
      <w:r w:rsidR="00925D5C">
        <w:t xml:space="preserve">.  </w:t>
      </w:r>
      <w:r w:rsidR="0084644E" w:rsidRPr="0084644E">
        <w:t>Spekboom</w:t>
      </w:r>
      <w:r w:rsidR="00D91A4E">
        <w:t xml:space="preserve"> acts as a </w:t>
      </w:r>
      <w:commentRangeStart w:id="125"/>
      <w:r w:rsidR="00D91A4E">
        <w:t>nurse plant and facilitates the creation of a favo</w:t>
      </w:r>
      <w:ins w:id="126" w:author="Helene Van Niekerk" w:date="2018-02-09T12:52:00Z">
        <w:r w:rsidR="000B7347">
          <w:t>rable</w:t>
        </w:r>
      </w:ins>
      <w:del w:id="127" w:author="Helene Van Niekerk" w:date="2018-02-09T12:52:00Z">
        <w:r w:rsidR="00D91A4E" w:rsidDel="000B7347">
          <w:delText>urable</w:delText>
        </w:r>
      </w:del>
      <w:r w:rsidR="00D91A4E">
        <w:t xml:space="preserve"> environment </w:t>
      </w:r>
      <w:r w:rsidR="00D61588">
        <w:t xml:space="preserve">for </w:t>
      </w:r>
      <w:r w:rsidR="00D91A4E">
        <w:t xml:space="preserve">the </w:t>
      </w:r>
      <w:r w:rsidR="00B3692E">
        <w:t>spontaneous recruitment of other plants</w:t>
      </w:r>
      <w:r w:rsidR="00D61588">
        <w:t xml:space="preserve"> </w:t>
      </w:r>
      <w:commentRangeEnd w:id="125"/>
      <w:r w:rsidR="00375A60">
        <w:rPr>
          <w:rStyle w:val="CommentReference"/>
        </w:rPr>
        <w:commentReference w:id="125"/>
      </w:r>
      <w:r w:rsidR="00D61588">
        <w:fldChar w:fldCharType="begin" w:fldLock="1"/>
      </w:r>
      <w:r w:rsidR="007D3D69">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"(Adie and Yeaton 2013; Mills and Cowling 2010)", "plainTextFormattedCitation" : "(Adie and Yeaton 2013; Mills and Cowling 2010)", "previouslyFormattedCitation" : "(Adie and Yeaton 2013; Mills and Cowling 2010)" }, "properties" : {  }, "schema" : "https://github.com/citation-style-language/schema/raw/master/csl-citation.json" }</w:instrText>
      </w:r>
      <w:r w:rsidR="00D61588">
        <w:fldChar w:fldCharType="separate"/>
      </w:r>
      <w:r w:rsidR="00DF6845" w:rsidRPr="00DF6845">
        <w:rPr>
          <w:noProof/>
          <w:lang w:val="en-ZA" w:eastAsia="en-ZA"/>
        </w:rPr>
        <w:t xml:space="preserve">(Adie </w:t>
      </w:r>
      <w:del w:id="128" w:author="Helene Van Niekerk" w:date="2018-02-05T11:08:00Z">
        <w:r w:rsidR="00DF6845" w:rsidRPr="00DF6845" w:rsidDel="0056264E">
          <w:rPr>
            <w:noProof/>
            <w:lang w:val="en-ZA" w:eastAsia="en-ZA"/>
          </w:rPr>
          <w:delText xml:space="preserve">and </w:delText>
        </w:r>
      </w:del>
      <w:ins w:id="129" w:author="Helene Van Niekerk" w:date="2018-02-05T11:08:00Z">
        <w:r w:rsidR="0056264E">
          <w:rPr>
            <w:noProof/>
            <w:lang w:val="en-ZA" w:eastAsia="en-ZA"/>
          </w:rPr>
          <w:t>&amp;</w:t>
        </w:r>
        <w:r w:rsidR="0056264E" w:rsidRPr="00DF6845">
          <w:rPr>
            <w:noProof/>
            <w:lang w:val="en-ZA" w:eastAsia="en-ZA"/>
          </w:rPr>
          <w:t xml:space="preserve"> </w:t>
        </w:r>
      </w:ins>
      <w:r w:rsidR="00DF6845" w:rsidRPr="00DF6845">
        <w:rPr>
          <w:noProof/>
          <w:lang w:val="en-ZA" w:eastAsia="en-ZA"/>
        </w:rPr>
        <w:t>Yeaton 2013</w:t>
      </w:r>
      <w:ins w:id="130" w:author="Helene Van Niekerk" w:date="2018-02-05T11:09:00Z">
        <w:r w:rsidR="0030155B">
          <w:rPr>
            <w:noProof/>
            <w:vertAlign w:val="superscript"/>
            <w:lang w:val="en-ZA" w:eastAsia="en-ZA"/>
          </w:rPr>
          <w:t>10</w:t>
        </w:r>
      </w:ins>
      <w:r w:rsidR="00DF6845" w:rsidRPr="00DF6845">
        <w:rPr>
          <w:noProof/>
          <w:lang w:val="en-ZA" w:eastAsia="en-ZA"/>
        </w:rPr>
        <w:t xml:space="preserve">; Mills </w:t>
      </w:r>
      <w:del w:id="131" w:author="Helene Van Niekerk" w:date="2018-02-05T11:08:00Z">
        <w:r w:rsidR="00DF6845" w:rsidRPr="00DF6845" w:rsidDel="0056264E">
          <w:rPr>
            <w:noProof/>
            <w:lang w:val="en-ZA" w:eastAsia="en-ZA"/>
          </w:rPr>
          <w:delText xml:space="preserve">and </w:delText>
        </w:r>
      </w:del>
      <w:ins w:id="132" w:author="Helene Van Niekerk" w:date="2018-02-05T11:08:00Z">
        <w:r w:rsidR="0056264E">
          <w:rPr>
            <w:noProof/>
            <w:lang w:val="en-ZA" w:eastAsia="en-ZA"/>
          </w:rPr>
          <w:t>&amp;</w:t>
        </w:r>
        <w:r w:rsidR="0056264E" w:rsidRPr="00DF6845">
          <w:rPr>
            <w:noProof/>
            <w:lang w:val="en-ZA" w:eastAsia="en-ZA"/>
          </w:rPr>
          <w:t xml:space="preserve"> </w:t>
        </w:r>
      </w:ins>
      <w:r w:rsidR="00DF6845" w:rsidRPr="00DF6845">
        <w:rPr>
          <w:noProof/>
          <w:lang w:val="en-ZA" w:eastAsia="en-ZA"/>
        </w:rPr>
        <w:t>Cowling 2010</w:t>
      </w:r>
      <w:ins w:id="133" w:author="Helene Van Niekerk" w:date="2018-02-05T11:09:00Z">
        <w:r w:rsidR="0030155B">
          <w:rPr>
            <w:noProof/>
            <w:vertAlign w:val="superscript"/>
            <w:lang w:val="en-ZA" w:eastAsia="en-ZA"/>
          </w:rPr>
          <w:t>11</w:t>
        </w:r>
      </w:ins>
      <w:r w:rsidR="00DF6845" w:rsidRPr="00DF6845">
        <w:rPr>
          <w:noProof/>
          <w:lang w:val="en-ZA" w:eastAsia="en-ZA"/>
        </w:rPr>
        <w:t>)</w:t>
      </w:r>
      <w:r w:rsidR="00D61588">
        <w:rPr>
          <w:lang w:val="en-ZA" w:eastAsia="en-ZA"/>
        </w:rPr>
        <w:fldChar w:fldCharType="end"/>
      </w:r>
      <w:r w:rsidR="00D61588">
        <w:t xml:space="preserve">.  </w:t>
      </w:r>
    </w:p>
    <w:p w14:paraId="7019AFF0" w14:textId="77777777" w:rsidR="00D61588" w:rsidRDefault="00D61588" w:rsidP="001A4E23">
      <w:pPr>
        <w:pStyle w:val="1TeksCharChar"/>
        <w:spacing w:line="480" w:lineRule="auto"/>
      </w:pPr>
    </w:p>
    <w:p w14:paraId="247F770F" w14:textId="022C41B2" w:rsidR="00D61588" w:rsidRDefault="0084644E" w:rsidP="001A4E23">
      <w:pPr>
        <w:pStyle w:val="1TeksCharChar"/>
        <w:spacing w:line="480" w:lineRule="auto"/>
      </w:pPr>
      <w:r w:rsidRPr="0084644E">
        <w:t>Spekboom</w:t>
      </w:r>
      <w:r w:rsidR="00D61588">
        <w:t xml:space="preserve"> canopy</w:t>
      </w:r>
      <w:ins w:id="134" w:author="Helene Van Niekerk" w:date="2018-02-07T21:46:00Z">
        <w:r w:rsidR="00375A60">
          <w:t>-</w:t>
        </w:r>
      </w:ins>
      <w:del w:id="135" w:author="Helene Van Niekerk" w:date="2018-02-07T21:46:00Z">
        <w:r w:rsidR="00D61588" w:rsidDel="00375A60">
          <w:delText xml:space="preserve"> </w:delText>
        </w:r>
      </w:del>
      <w:r w:rsidR="00D61588">
        <w:t xml:space="preserve">cover maps are required </w:t>
      </w:r>
      <w:del w:id="136" w:author="Helene Van Niekerk" w:date="2018-02-05T14:16:00Z">
        <w:r w:rsidR="00D61588" w:rsidDel="00971E97">
          <w:delText xml:space="preserve">to </w:delText>
        </w:r>
      </w:del>
      <w:ins w:id="137" w:author="Helene Van Niekerk" w:date="2018-02-05T14:16:00Z">
        <w:r w:rsidR="00971E97">
          <w:t xml:space="preserve">for </w:t>
        </w:r>
      </w:ins>
      <w:r w:rsidR="00D61588">
        <w:t>assist</w:t>
      </w:r>
      <w:ins w:id="138" w:author="Helene Van Niekerk" w:date="2018-02-05T14:16:00Z">
        <w:r w:rsidR="00971E97">
          <w:t>ing</w:t>
        </w:r>
      </w:ins>
      <w:r w:rsidR="00D61588">
        <w:t xml:space="preserve"> in the restoration process.  There is a need for greater accuracy and repeatability than </w:t>
      </w:r>
      <w:ins w:id="139" w:author="Helene Van Niekerk" w:date="2018-02-07T21:49:00Z">
        <w:r w:rsidR="00F1197D">
          <w:t xml:space="preserve">that </w:t>
        </w:r>
      </w:ins>
      <w:del w:id="140" w:author="Helene Van Niekerk" w:date="2018-02-07T21:47:00Z">
        <w:r w:rsidR="00D61588" w:rsidDel="00F1197D">
          <w:delText xml:space="preserve">is </w:delText>
        </w:r>
      </w:del>
      <w:ins w:id="141" w:author="Helene Van Niekerk" w:date="2018-02-07T21:47:00Z">
        <w:r w:rsidR="00F1197D">
          <w:t xml:space="preserve">provided </w:t>
        </w:r>
      </w:ins>
      <w:del w:id="142" w:author="Helene Van Niekerk" w:date="2018-02-07T21:49:00Z">
        <w:r w:rsidR="00D61588" w:rsidDel="00F1197D">
          <w:delText xml:space="preserve">possible </w:delText>
        </w:r>
      </w:del>
      <w:ins w:id="143" w:author="Helene Van Niekerk" w:date="2018-02-07T21:49:00Z">
        <w:r w:rsidR="00F1197D">
          <w:t>by</w:t>
        </w:r>
      </w:ins>
      <w:del w:id="144" w:author="Helene Van Niekerk" w:date="2018-02-07T21:49:00Z">
        <w:r w:rsidR="00D61588" w:rsidDel="00F1197D">
          <w:delText>with</w:delText>
        </w:r>
      </w:del>
      <w:r w:rsidR="00D61588">
        <w:t xml:space="preserve"> </w:t>
      </w:r>
      <w:r w:rsidR="000B7E0A">
        <w:t>field</w:t>
      </w:r>
      <w:ins w:id="145" w:author="Helene Van Niekerk" w:date="2018-02-05T14:16:00Z">
        <w:r w:rsidR="00971E97">
          <w:t>-</w:t>
        </w:r>
      </w:ins>
      <w:del w:id="146" w:author="Helene Van Niekerk" w:date="2018-02-05T14:16:00Z">
        <w:r w:rsidR="000B7E0A" w:rsidDel="00971E97">
          <w:delText xml:space="preserve"> </w:delText>
        </w:r>
      </w:del>
      <w:r w:rsidR="000B7E0A">
        <w:t xml:space="preserve">based mapping </w:t>
      </w:r>
      <w:r w:rsidR="00D61588">
        <w:t>technique</w:t>
      </w:r>
      <w:r w:rsidR="000B7E0A">
        <w:t>s</w:t>
      </w:r>
      <w:r w:rsidR="00D61588">
        <w:t xml:space="preserve">.  </w:t>
      </w:r>
      <w:r w:rsidR="003768C7">
        <w:t xml:space="preserve">Field mapping is time consuming and costly and is not practical </w:t>
      </w:r>
      <w:r w:rsidR="00384F66">
        <w:t xml:space="preserve">over large areas </w:t>
      </w:r>
      <w:r w:rsidR="003768C7">
        <w:rPr>
          <w:lang w:eastAsia="zh-CN"/>
        </w:rP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Powell 2009; Lu 2006)", "plainTextFormattedCitation" : "(Eisfelder, Kuenzer, and Dech 2012; Powell 2009; Lu 2006)", "previouslyFormattedCitation" : "(Eisfelder, Kuenzer, and Dech 2012; Powell 2009; Lu 2006)" }, "properties" : {  }, "schema" : "https://github.com/citation-style-language/schema/raw/master/csl-citation.json" }</w:instrText>
      </w:r>
      <w:r w:rsidR="003768C7">
        <w:rPr>
          <w:lang w:eastAsia="zh-CN"/>
        </w:rPr>
        <w:fldChar w:fldCharType="separate"/>
      </w:r>
      <w:r w:rsidR="00DF6845" w:rsidRPr="00DF6845">
        <w:rPr>
          <w:noProof/>
          <w:lang w:val="en-ZA" w:eastAsia="en-ZA"/>
        </w:rPr>
        <w:t>(Eisfelder, Kuenzer</w:t>
      </w:r>
      <w:del w:id="147" w:author="Helene Van Niekerk" w:date="2018-02-05T11:09:00Z">
        <w:r w:rsidR="00DF6845" w:rsidRPr="00DF6845" w:rsidDel="0030155B">
          <w:rPr>
            <w:noProof/>
            <w:lang w:val="en-ZA" w:eastAsia="en-ZA"/>
          </w:rPr>
          <w:delText>,</w:delText>
        </w:r>
      </w:del>
      <w:r w:rsidR="00DF6845" w:rsidRPr="00DF6845">
        <w:rPr>
          <w:noProof/>
          <w:lang w:val="en-ZA" w:eastAsia="en-ZA"/>
        </w:rPr>
        <w:t xml:space="preserve"> </w:t>
      </w:r>
      <w:del w:id="148" w:author="Helene Van Niekerk" w:date="2018-02-05T11:09:00Z">
        <w:r w:rsidR="00DF6845" w:rsidRPr="00DF6845" w:rsidDel="0030155B">
          <w:rPr>
            <w:noProof/>
            <w:lang w:val="en-ZA" w:eastAsia="en-ZA"/>
          </w:rPr>
          <w:delText xml:space="preserve">and </w:delText>
        </w:r>
      </w:del>
      <w:ins w:id="149" w:author="Helene Van Niekerk" w:date="2018-02-05T11:09:00Z">
        <w:r w:rsidR="0030155B">
          <w:rPr>
            <w:noProof/>
            <w:lang w:val="en-ZA" w:eastAsia="en-ZA"/>
          </w:rPr>
          <w:t>&amp;</w:t>
        </w:r>
        <w:r w:rsidR="0030155B" w:rsidRPr="00DF6845">
          <w:rPr>
            <w:noProof/>
            <w:lang w:val="en-ZA" w:eastAsia="en-ZA"/>
          </w:rPr>
          <w:t xml:space="preserve"> </w:t>
        </w:r>
      </w:ins>
      <w:r w:rsidR="00DF6845" w:rsidRPr="00DF6845">
        <w:rPr>
          <w:noProof/>
          <w:lang w:val="en-ZA" w:eastAsia="en-ZA"/>
        </w:rPr>
        <w:t>Dech 2012</w:t>
      </w:r>
      <w:ins w:id="150" w:author="Helene Van Niekerk" w:date="2018-02-05T11:10:00Z">
        <w:r w:rsidR="0030155B">
          <w:rPr>
            <w:noProof/>
            <w:vertAlign w:val="superscript"/>
            <w:lang w:val="en-ZA" w:eastAsia="en-ZA"/>
          </w:rPr>
          <w:t>12</w:t>
        </w:r>
      </w:ins>
      <w:r w:rsidR="00DF6845" w:rsidRPr="00DF6845">
        <w:rPr>
          <w:noProof/>
          <w:lang w:val="en-ZA" w:eastAsia="en-ZA"/>
        </w:rPr>
        <w:t>; Powell 2009</w:t>
      </w:r>
      <w:ins w:id="151" w:author="Helene Van Niekerk" w:date="2018-02-05T11:11:00Z">
        <w:r w:rsidR="0030155B">
          <w:rPr>
            <w:noProof/>
            <w:vertAlign w:val="superscript"/>
            <w:lang w:val="en-ZA" w:eastAsia="en-ZA"/>
          </w:rPr>
          <w:t>13</w:t>
        </w:r>
      </w:ins>
      <w:r w:rsidR="00DF6845" w:rsidRPr="00DF6845">
        <w:rPr>
          <w:noProof/>
          <w:lang w:val="en-ZA" w:eastAsia="en-ZA"/>
        </w:rPr>
        <w:t>; Lu 2006</w:t>
      </w:r>
      <w:ins w:id="152" w:author="Helene Van Niekerk" w:date="2018-02-05T11:11:00Z">
        <w:r w:rsidR="0030155B">
          <w:rPr>
            <w:noProof/>
            <w:vertAlign w:val="superscript"/>
            <w:lang w:val="en-ZA" w:eastAsia="en-ZA"/>
          </w:rPr>
          <w:t>14</w:t>
        </w:r>
      </w:ins>
      <w:r w:rsidR="00DF6845" w:rsidRPr="00DF6845">
        <w:rPr>
          <w:noProof/>
          <w:lang w:val="en-ZA" w:eastAsia="en-ZA"/>
        </w:rPr>
        <w:t>)</w:t>
      </w:r>
      <w:r w:rsidR="003768C7">
        <w:rPr>
          <w:lang w:val="en-ZA" w:eastAsia="en-ZA"/>
        </w:rPr>
        <w:fldChar w:fldCharType="end"/>
      </w:r>
      <w:r w:rsidR="003768C7">
        <w:rPr>
          <w:lang w:val="en-ZA" w:eastAsia="en-ZA"/>
        </w:rPr>
        <w:t xml:space="preserve">.  </w:t>
      </w:r>
      <w:del w:id="153" w:author="Helene Van Niekerk" w:date="2018-02-05T14:20:00Z">
        <w:r w:rsidR="003768C7" w:rsidDel="001A4E23">
          <w:delText>The impracticality of m</w:delText>
        </w:r>
      </w:del>
      <w:ins w:id="154" w:author="Helene Van Niekerk" w:date="2018-02-05T14:20:00Z">
        <w:r w:rsidR="001A4E23">
          <w:t>M</w:t>
        </w:r>
      </w:ins>
      <w:r w:rsidR="003768C7">
        <w:t xml:space="preserve">anual field mapping is confounded </w:t>
      </w:r>
      <w:ins w:id="155" w:author="Helene Van Niekerk" w:date="2018-02-05T14:21:00Z">
        <w:r w:rsidR="001A4E23">
          <w:t xml:space="preserve">by </w:t>
        </w:r>
      </w:ins>
      <w:del w:id="156" w:author="Helene Van Niekerk" w:date="2018-02-05T14:21:00Z">
        <w:r w:rsidR="003768C7" w:rsidDel="001A4E23">
          <w:delText xml:space="preserve">in the </w:delText>
        </w:r>
      </w:del>
      <w:del w:id="157" w:author="Helene Van Niekerk" w:date="2018-02-05T14:17:00Z">
        <w:r w:rsidR="003768C7" w:rsidDel="00971E97">
          <w:delText>S</w:delText>
        </w:r>
      </w:del>
      <w:del w:id="158" w:author="Helene Van Niekerk" w:date="2018-02-05T14:21:00Z">
        <w:r w:rsidR="003768C7" w:rsidDel="001A4E23">
          <w:delText xml:space="preserve">ubtropical </w:delText>
        </w:r>
      </w:del>
      <w:del w:id="159" w:author="Helene Van Niekerk" w:date="2018-02-05T14:17:00Z">
        <w:r w:rsidR="003768C7" w:rsidDel="00971E97">
          <w:delText>T</w:delText>
        </w:r>
      </w:del>
      <w:del w:id="160" w:author="Helene Van Niekerk" w:date="2018-02-05T14:21:00Z">
        <w:r w:rsidR="003768C7" w:rsidDel="001A4E23">
          <w:delText>hicket biome due to its</w:delText>
        </w:r>
      </w:del>
      <w:ins w:id="161" w:author="Helene Van Niekerk" w:date="2018-02-05T14:21:00Z">
        <w:r w:rsidR="001A4E23">
          <w:t>the</w:t>
        </w:r>
      </w:ins>
      <w:r w:rsidR="003768C7">
        <w:t xml:space="preserve"> density</w:t>
      </w:r>
      <w:r w:rsidR="00384F66">
        <w:t xml:space="preserve"> (inaccessibility)</w:t>
      </w:r>
      <w:r w:rsidR="003768C7">
        <w:t xml:space="preserve">, heterogeneous nature and complex growth forms </w:t>
      </w:r>
      <w:ins w:id="162" w:author="Helene Van Niekerk" w:date="2018-02-05T14:21:00Z">
        <w:r w:rsidR="001A4E23">
          <w:t xml:space="preserve">of the subtropical thicket biome </w:t>
        </w:r>
      </w:ins>
      <w:r w:rsidR="003768C7">
        <w:fldChar w:fldCharType="begin" w:fldLock="1"/>
      </w:r>
      <w:r w:rsidR="007D3D69">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"(Powell 2009)", "plainTextFormattedCitation" : "(Powell 2009)", "previouslyFormattedCitation" : "(Powell 2009)" }, "properties" : {  }, "schema" : "https://github.com/citation-style-language/schema/raw/master/csl-citation.json" }</w:instrText>
      </w:r>
      <w:r w:rsidR="003768C7">
        <w:fldChar w:fldCharType="separate"/>
      </w:r>
      <w:r w:rsidR="00DF6845" w:rsidRPr="00DF6845">
        <w:rPr>
          <w:noProof/>
        </w:rPr>
        <w:t>(Powell 2009</w:t>
      </w:r>
      <w:ins w:id="163" w:author="Helene Van Niekerk" w:date="2018-02-05T11:11:00Z">
        <w:r w:rsidR="0030155B">
          <w:rPr>
            <w:noProof/>
            <w:vertAlign w:val="superscript"/>
          </w:rPr>
          <w:t>13</w:t>
        </w:r>
      </w:ins>
      <w:r w:rsidR="00DF6845" w:rsidRPr="00DF6845">
        <w:rPr>
          <w:noProof/>
        </w:rPr>
        <w:t>)</w:t>
      </w:r>
      <w:r w:rsidR="003768C7">
        <w:fldChar w:fldCharType="end"/>
      </w:r>
      <w:r w:rsidR="003768C7">
        <w:t>.</w:t>
      </w:r>
      <w:r w:rsidR="0060746A" w:rsidDel="0060746A">
        <w:t xml:space="preserve"> </w:t>
      </w:r>
    </w:p>
    <w:p w14:paraId="49075171" w14:textId="77777777" w:rsidR="00D61588" w:rsidRDefault="00D61588" w:rsidP="001A4E23">
      <w:pPr>
        <w:pStyle w:val="1TeksCharChar"/>
        <w:spacing w:line="480" w:lineRule="auto"/>
      </w:pPr>
    </w:p>
    <w:p w14:paraId="38CC3178" w14:textId="40EE307E" w:rsidR="00D61588" w:rsidRDefault="00D61588" w:rsidP="001A4E23">
      <w:pPr>
        <w:pStyle w:val="1TeksCharChar"/>
        <w:spacing w:line="480" w:lineRule="auto"/>
      </w:pPr>
      <w:r>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fldChar w:fldCharType="separate"/>
      </w:r>
      <w:r w:rsidRPr="00F1536C">
        <w:rPr>
          <w:noProof/>
          <w:lang w:val="en-ZA" w:eastAsia="en-ZA"/>
        </w:rPr>
        <w:t xml:space="preserve">Thompson et al. </w:t>
      </w:r>
      <w:r>
        <w:rPr>
          <w:noProof/>
          <w:lang w:val="en-ZA" w:eastAsia="en-ZA"/>
        </w:rPr>
        <w:t>(</w:t>
      </w:r>
      <w:r w:rsidRPr="00F1536C">
        <w:rPr>
          <w:noProof/>
          <w:lang w:val="en-ZA" w:eastAsia="en-ZA"/>
        </w:rPr>
        <w:t>2009</w:t>
      </w:r>
      <w:ins w:id="164" w:author="Helene Van Niekerk" w:date="2018-02-05T11:12:00Z">
        <w:r w:rsidR="0030155B">
          <w:rPr>
            <w:noProof/>
            <w:vertAlign w:val="superscript"/>
            <w:lang w:val="en-ZA" w:eastAsia="en-ZA"/>
          </w:rPr>
          <w:t>6</w:t>
        </w:r>
      </w:ins>
      <w:r w:rsidRPr="00F1536C">
        <w:rPr>
          <w:noProof/>
          <w:lang w:val="en-ZA" w:eastAsia="en-ZA"/>
        </w:rPr>
        <w:t>)</w:t>
      </w:r>
      <w:r>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in the Little Karoo.  A 1:50000 vegetation map</w:t>
      </w:r>
      <w:ins w:id="165" w:author="Helene Van Niekerk" w:date="2018-02-05T14:23:00Z">
        <w:r w:rsidR="001A4E23">
          <w:t>,</w:t>
        </w:r>
      </w:ins>
      <w:r>
        <w:t xml:space="preserve"> developed by </w:t>
      </w:r>
      <w:r>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"manualFormatting" : "Vlok, Cowling &amp; Wolf (2005)", "plainTextFormattedCitation" : "(Vlok, Cowling, and Wolf 2005)", "previouslyFormattedCitation" : "(Vlok, Cowling, and Wolf 2005)" }, "properties" : {  }, "schema" : "https://github.com/citation-style-language/schema/raw/master/csl-citation.json" }</w:instrText>
      </w:r>
      <w:r>
        <w:fldChar w:fldCharType="separate"/>
      </w:r>
      <w:r w:rsidRPr="00F1536C">
        <w:rPr>
          <w:noProof/>
          <w:lang w:val="en-ZA" w:eastAsia="en-ZA"/>
        </w:rPr>
        <w:t xml:space="preserve">Vlok, Cowling </w:t>
      </w:r>
      <w:del w:id="166" w:author="Helene Van Niekerk" w:date="2018-02-05T11:12:00Z">
        <w:r w:rsidRPr="00F1536C" w:rsidDel="0030155B">
          <w:rPr>
            <w:noProof/>
            <w:lang w:val="en-ZA" w:eastAsia="en-ZA"/>
          </w:rPr>
          <w:delText xml:space="preserve">&amp; </w:delText>
        </w:r>
      </w:del>
      <w:ins w:id="167" w:author="Helene Van Niekerk" w:date="2018-02-05T11:12:00Z">
        <w:r w:rsidR="0030155B">
          <w:rPr>
            <w:noProof/>
            <w:lang w:val="en-ZA" w:eastAsia="en-ZA"/>
          </w:rPr>
          <w:t>and</w:t>
        </w:r>
        <w:r w:rsidR="0030155B" w:rsidRPr="00F1536C">
          <w:rPr>
            <w:noProof/>
            <w:lang w:val="en-ZA" w:eastAsia="en-ZA"/>
          </w:rPr>
          <w:t xml:space="preserve"> </w:t>
        </w:r>
      </w:ins>
      <w:r w:rsidRPr="00F1536C">
        <w:rPr>
          <w:noProof/>
          <w:lang w:val="en-ZA" w:eastAsia="en-ZA"/>
        </w:rPr>
        <w:t xml:space="preserve">Wolf </w:t>
      </w:r>
      <w:r>
        <w:rPr>
          <w:noProof/>
          <w:lang w:val="en-ZA" w:eastAsia="en-ZA"/>
        </w:rPr>
        <w:t>(</w:t>
      </w:r>
      <w:r w:rsidRPr="00F1536C">
        <w:rPr>
          <w:noProof/>
          <w:lang w:val="en-ZA" w:eastAsia="en-ZA"/>
        </w:rPr>
        <w:t>2005</w:t>
      </w:r>
      <w:ins w:id="168" w:author="Helene Van Niekerk" w:date="2018-02-05T11:12:00Z">
        <w:r w:rsidR="0030155B">
          <w:rPr>
            <w:noProof/>
            <w:vertAlign w:val="superscript"/>
            <w:lang w:val="en-ZA" w:eastAsia="en-ZA"/>
          </w:rPr>
          <w:t>1</w:t>
        </w:r>
      </w:ins>
      <w:r w:rsidRPr="00F1536C">
        <w:rPr>
          <w:noProof/>
          <w:lang w:val="en-ZA" w:eastAsia="en-ZA"/>
        </w:rPr>
        <w:t>)</w:t>
      </w:r>
      <w:r>
        <w:rPr>
          <w:lang w:val="en-ZA" w:eastAsia="en-ZA"/>
        </w:rPr>
        <w:fldChar w:fldCharType="end"/>
      </w:r>
      <w:ins w:id="169" w:author="Helene Van Niekerk" w:date="2018-02-05T14:23:00Z">
        <w:r w:rsidR="001A4E23">
          <w:rPr>
            <w:lang w:val="en-ZA" w:eastAsia="en-ZA"/>
          </w:rPr>
          <w:t>,</w:t>
        </w:r>
      </w:ins>
      <w:r>
        <w:t xml:space="preserve"> was used to delineate different habitats so they could be treated separately.  </w:t>
      </w:r>
      <w:r w:rsidR="00D91A4E">
        <w:t>A coarse three</w:t>
      </w:r>
      <w:ins w:id="170" w:author="Helene Van Niekerk" w:date="2018-02-05T14:24:00Z">
        <w:r w:rsidR="001A4E23">
          <w:t>-</w:t>
        </w:r>
      </w:ins>
      <w:del w:id="171" w:author="Helene Van Niekerk" w:date="2018-02-05T14:24:00Z">
        <w:r w:rsidR="00D91A4E" w:rsidDel="001A4E23">
          <w:delText xml:space="preserve"> </w:delText>
        </w:r>
      </w:del>
      <w:r w:rsidR="00D91A4E">
        <w:t xml:space="preserve">level </w:t>
      </w:r>
      <w:r>
        <w:t xml:space="preserve">degradation </w:t>
      </w:r>
      <w:r w:rsidR="00D91A4E">
        <w:t xml:space="preserve">classification </w:t>
      </w:r>
      <w:r>
        <w:t xml:space="preserve">of </w:t>
      </w:r>
      <w:ins w:id="172" w:author="Helene Van Niekerk" w:date="2018-02-05T14:24:00Z">
        <w:r w:rsidR="001A4E23">
          <w:t>s</w:t>
        </w:r>
      </w:ins>
      <w:del w:id="173" w:author="Helene Van Niekerk" w:date="2018-02-05T14:24:00Z">
        <w:r w:rsidDel="001A4E23">
          <w:delText>S</w:delText>
        </w:r>
      </w:del>
      <w:r>
        <w:t xml:space="preserve">ubtropical </w:t>
      </w:r>
      <w:ins w:id="174" w:author="Helene Van Niekerk" w:date="2018-02-05T14:24:00Z">
        <w:r w:rsidR="001A4E23">
          <w:t>t</w:t>
        </w:r>
      </w:ins>
      <w:del w:id="175" w:author="Helene Van Niekerk" w:date="2018-02-05T14:24:00Z">
        <w:r w:rsidDel="001A4E23">
          <w:delText>T</w:delText>
        </w:r>
      </w:del>
      <w:r>
        <w:t xml:space="preserve">hicket </w:t>
      </w:r>
      <w:r w:rsidR="00D91A4E">
        <w:t xml:space="preserve">was </w:t>
      </w:r>
      <w:r>
        <w:t xml:space="preserve">derived by thresholding </w:t>
      </w:r>
      <w:r w:rsidR="00672EE4">
        <w:t>250</w:t>
      </w:r>
      <w:ins w:id="176" w:author="Helene Van Niekerk" w:date="2018-02-05T14:23:00Z">
        <w:r w:rsidR="001A4E23">
          <w:t xml:space="preserve"> </w:t>
        </w:r>
      </w:ins>
      <w:r w:rsidR="00672EE4">
        <w:t xml:space="preserve">m resolution </w:t>
      </w:r>
      <w:r>
        <w:t xml:space="preserve">MODIS </w:t>
      </w:r>
      <w:ins w:id="177" w:author="Helene Van Niekerk" w:date="2018-02-09T12:54:00Z">
        <w:r w:rsidR="000B7347">
          <w:t>normalized difference vegetation index (NDVI)</w:t>
        </w:r>
      </w:ins>
      <w:del w:id="178" w:author="Helene Van Niekerk" w:date="2018-02-09T12:54:00Z">
        <w:r w:rsidDel="000B7347">
          <w:delText>NDVI</w:delText>
        </w:r>
      </w:del>
      <w:r>
        <w:t xml:space="preserve"> data.  The study was successful at estimating </w:t>
      </w:r>
      <w:r w:rsidR="00D91A4E">
        <w:t xml:space="preserve">three </w:t>
      </w:r>
      <w:r>
        <w:t>degradation levels</w:t>
      </w:r>
      <w:r w:rsidR="00D91A4E">
        <w:t xml:space="preserve"> (intact, moderate and severe)</w:t>
      </w:r>
      <w:r>
        <w:t xml:space="preserve"> of </w:t>
      </w:r>
      <w:ins w:id="179" w:author="Helene Van Niekerk" w:date="2018-02-06T10:53:00Z">
        <w:r w:rsidR="001B6754">
          <w:t>s</w:t>
        </w:r>
      </w:ins>
      <w:del w:id="180" w:author="Helene Van Niekerk" w:date="2018-02-06T10:52:00Z">
        <w:r w:rsidR="0084644E" w:rsidRPr="0084644E" w:rsidDel="001B6754">
          <w:delText>S</w:delText>
        </w:r>
      </w:del>
      <w:r w:rsidR="0084644E" w:rsidRPr="0084644E">
        <w:t>pekboom</w:t>
      </w:r>
      <w:r>
        <w:t xml:space="preserve"> thicket</w:t>
      </w:r>
      <w:r w:rsidR="00466499">
        <w:t xml:space="preserve"> at the 250</w:t>
      </w:r>
      <w:ins w:id="181" w:author="Helene Van Niekerk" w:date="2018-02-05T14:24:00Z">
        <w:r w:rsidR="001A4E23">
          <w:t xml:space="preserve"> </w:t>
        </w:r>
      </w:ins>
      <w:r w:rsidR="00466499">
        <w:t>m MODIS resolution</w:t>
      </w:r>
      <w:r>
        <w:t xml:space="preserve">.  </w:t>
      </w:r>
      <w:r w:rsidR="00D91A4E">
        <w:t xml:space="preserve"> </w:t>
      </w:r>
    </w:p>
    <w:p w14:paraId="69A297DE" w14:textId="360826B6" w:rsidR="006B0D71" w:rsidRDefault="006B0D71" w:rsidP="001A4E23">
      <w:pPr>
        <w:pStyle w:val="1TeksCharChar"/>
        <w:spacing w:line="480" w:lineRule="auto"/>
      </w:pPr>
    </w:p>
    <w:p w14:paraId="559EF4F9" w14:textId="6C48A208" w:rsidR="00B439B1" w:rsidRDefault="00B439B1" w:rsidP="001A4E23">
      <w:pPr>
        <w:pStyle w:val="1TeksCharChar"/>
        <w:spacing w:line="480" w:lineRule="auto"/>
      </w:pPr>
      <w:r>
        <w:t>Currently, there is an initiative to involve private land</w:t>
      </w:r>
      <w:del w:id="182" w:author="Helene Van Niekerk" w:date="2018-02-07T21:51:00Z">
        <w:r w:rsidDel="00F1197D">
          <w:delText>-</w:delText>
        </w:r>
      </w:del>
      <w:ins w:id="183" w:author="Helene Van Niekerk" w:date="2018-02-07T21:51:00Z">
        <w:r w:rsidR="00F1197D">
          <w:t xml:space="preserve"> </w:t>
        </w:r>
      </w:ins>
      <w:r>
        <w:t xml:space="preserve">owners in </w:t>
      </w:r>
      <w:ins w:id="184" w:author="Helene Van Niekerk" w:date="2018-02-05T14:24:00Z">
        <w:r w:rsidR="001A4E23">
          <w:t>s</w:t>
        </w:r>
      </w:ins>
      <w:del w:id="185" w:author="Helene Van Niekerk" w:date="2018-02-05T14:24:00Z">
        <w:r w:rsidR="00341A97" w:rsidDel="001A4E23">
          <w:delText>S</w:delText>
        </w:r>
      </w:del>
      <w:r w:rsidR="00341A97">
        <w:t xml:space="preserve">ubtropical </w:t>
      </w:r>
      <w:ins w:id="186" w:author="Helene Van Niekerk" w:date="2018-02-05T14:24:00Z">
        <w:r w:rsidR="001A4E23">
          <w:t>t</w:t>
        </w:r>
      </w:ins>
      <w:del w:id="187" w:author="Helene Van Niekerk" w:date="2018-02-05T14:24:00Z">
        <w:r w:rsidR="00341A97" w:rsidDel="001A4E23">
          <w:delText>T</w:delText>
        </w:r>
      </w:del>
      <w:r w:rsidR="00341A97">
        <w:t xml:space="preserve">hicket </w:t>
      </w:r>
      <w:r>
        <w:t xml:space="preserve">restoration in order to broaden its impact </w:t>
      </w:r>
      <w:r>
        <w:fldChar w:fldCharType="begin" w:fldLock="1"/>
      </w:r>
      <w:r w:rsidR="007D3D69">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"(Curran et al. 2012; Mills et al. 2010)", "plainTextFormattedCitation" : "(Curran et al. 2012; Mills et al. 2010)", "previouslyFormattedCitation" : "(Curran et al. 2012; Mills et al. 2010)" }, "properties" : {  }, "schema" : "https://github.com/citation-style-language/schema/raw/master/csl-citation.json" }</w:instrText>
      </w:r>
      <w:r>
        <w:fldChar w:fldCharType="separate"/>
      </w:r>
      <w:r w:rsidR="00DF6845" w:rsidRPr="00DF6845">
        <w:rPr>
          <w:noProof/>
          <w:lang w:val="en-ZA" w:eastAsia="en-ZA"/>
        </w:rPr>
        <w:t>(Curran et al. 2012</w:t>
      </w:r>
      <w:ins w:id="188" w:author="Helene Van Niekerk" w:date="2018-02-05T11:17:00Z">
        <w:r w:rsidR="0030155B">
          <w:rPr>
            <w:noProof/>
            <w:vertAlign w:val="superscript"/>
            <w:lang w:val="en-ZA" w:eastAsia="en-ZA"/>
          </w:rPr>
          <w:t>15</w:t>
        </w:r>
      </w:ins>
      <w:r w:rsidR="00DF6845" w:rsidRPr="00DF6845">
        <w:rPr>
          <w:noProof/>
          <w:lang w:val="en-ZA" w:eastAsia="en-ZA"/>
        </w:rPr>
        <w:t>; Mills et al. 2010</w:t>
      </w:r>
      <w:ins w:id="189" w:author="Helene Van Niekerk" w:date="2018-02-05T11:17:00Z">
        <w:r w:rsidR="0030155B">
          <w:rPr>
            <w:noProof/>
            <w:vertAlign w:val="superscript"/>
            <w:lang w:val="en-ZA" w:eastAsia="en-ZA"/>
          </w:rPr>
          <w:t>1</w:t>
        </w:r>
      </w:ins>
      <w:ins w:id="190" w:author="Helene Van Niekerk" w:date="2018-02-05T12:02:00Z">
        <w:r w:rsidR="00131F7A">
          <w:rPr>
            <w:noProof/>
            <w:vertAlign w:val="superscript"/>
            <w:lang w:val="en-ZA" w:eastAsia="en-ZA"/>
          </w:rPr>
          <w:t>6</w:t>
        </w:r>
      </w:ins>
      <w:r w:rsidR="00DF6845" w:rsidRPr="00DF6845">
        <w:rPr>
          <w:noProof/>
          <w:lang w:val="en-ZA" w:eastAsia="en-ZA"/>
        </w:rPr>
        <w:t>)</w:t>
      </w:r>
      <w:r>
        <w:rPr>
          <w:lang w:val="en-ZA" w:eastAsia="en-ZA"/>
        </w:rPr>
        <w:fldChar w:fldCharType="end"/>
      </w:r>
      <w:r>
        <w:t xml:space="preserve">.  </w:t>
      </w:r>
      <w:r w:rsidR="007E12F1">
        <w:t xml:space="preserve">Spekboom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lastRenderedPageBreak/>
        <w:t xml:space="preserve">planting </w:t>
      </w:r>
      <w:r>
        <w:t>stand</w:t>
      </w:r>
      <w:r w:rsidR="007E12F1">
        <w:t>s</w:t>
      </w:r>
      <w:r>
        <w:t xml:space="preserve">.  High spatial resolution imagery is also necessary to facilitate discrimination of small </w:t>
      </w:r>
      <w:ins w:id="191" w:author="Helene Van Niekerk" w:date="2018-02-06T10:53:00Z">
        <w:r w:rsidR="001B6754">
          <w:t>s</w:t>
        </w:r>
      </w:ins>
      <w:del w:id="192" w:author="Helene Van Niekerk" w:date="2018-02-06T10:53:00Z">
        <w:r w:rsidDel="001B6754">
          <w:delText>S</w:delText>
        </w:r>
      </w:del>
      <w:r>
        <w:t xml:space="preserve">pekboom clumps from the complex and varying mosaic vegetation in which it occurs.  </w:t>
      </w:r>
      <w:del w:id="193" w:author="Helene Van Niekerk" w:date="2018-02-07T21:51:00Z">
        <w:r w:rsidR="006C2A76" w:rsidDel="00F1197D">
          <w:rPr>
            <w:lang w:val="en-ZA" w:eastAsia="en-ZA"/>
          </w:rPr>
          <w:delText xml:space="preserve"> </w:delText>
        </w:r>
      </w:del>
      <w:r>
        <w:t xml:space="preserve">To achieve sufficient accuracy for carbon storage estimations, it </w:t>
      </w:r>
      <w:r w:rsidR="0031512B">
        <w:t>is</w:t>
      </w:r>
      <w:r>
        <w:t xml:space="preserve"> necessary to estimate canopy cover in finer detail than the three levels of degradation </w:t>
      </w:r>
      <w:r w:rsidR="009F5E97">
        <w:t>and</w:t>
      </w:r>
      <w:r w:rsidR="00802278">
        <w:t xml:space="preserve"> </w:t>
      </w:r>
      <w:r w:rsidR="009F5E97">
        <w:t>250</w:t>
      </w:r>
      <w:ins w:id="194" w:author="Helene Van Niekerk" w:date="2018-02-05T14:26:00Z">
        <w:r w:rsidR="00BD0257">
          <w:t xml:space="preserve"> </w:t>
        </w:r>
      </w:ins>
      <w:r w:rsidR="009F5E97">
        <w:t xml:space="preserve">m resolution </w:t>
      </w:r>
      <w:r>
        <w:t xml:space="preserve">used in </w:t>
      </w:r>
      <w:r>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fldChar w:fldCharType="separate"/>
      </w:r>
      <w:r>
        <w:rPr>
          <w:noProof/>
          <w:lang w:val="en-ZA" w:eastAsia="en-ZA"/>
        </w:rPr>
        <w:t>Thompson et al. (2009</w:t>
      </w:r>
      <w:ins w:id="195" w:author="Helene Van Niekerk" w:date="2018-02-05T11:18:00Z">
        <w:r w:rsidR="0030155B">
          <w:rPr>
            <w:noProof/>
            <w:vertAlign w:val="superscript"/>
            <w:lang w:val="en-ZA" w:eastAsia="en-ZA"/>
          </w:rPr>
          <w:t>6</w:t>
        </w:r>
      </w:ins>
      <w:r>
        <w:rPr>
          <w:noProof/>
          <w:lang w:val="en-ZA" w:eastAsia="en-ZA"/>
        </w:rPr>
        <w:t>)</w:t>
      </w:r>
      <w:r>
        <w:rPr>
          <w:lang w:val="en-ZA" w:eastAsia="en-ZA"/>
        </w:rPr>
        <w:fldChar w:fldCharType="end"/>
      </w:r>
      <w:r>
        <w:t xml:space="preserve">.   </w:t>
      </w:r>
    </w:p>
    <w:p w14:paraId="7702B965" w14:textId="77777777" w:rsidR="00B439B1" w:rsidRDefault="00B439B1" w:rsidP="001A4E23">
      <w:pPr>
        <w:pStyle w:val="1TeksCharChar"/>
        <w:spacing w:line="480" w:lineRule="auto"/>
      </w:pPr>
    </w:p>
    <w:p w14:paraId="2B49BD79" w14:textId="72D9969A" w:rsidR="0014609F" w:rsidRDefault="000B7998" w:rsidP="001A4E23">
      <w:pPr>
        <w:spacing w:line="480" w:lineRule="auto"/>
        <w:jc w:val="both"/>
      </w:pPr>
      <w:r>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3969AF">
        <w:t xml:space="preserve">A combination of spectral, vegetation index, band ratio and textural features are commonly used to provide informative measures capable of distinguishing vegetation classes </w:t>
      </w:r>
      <w:r w:rsidR="003969AF">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Ghosh and Joshi 2014; Johansen et al. 2007; Koll\u00e1r, Vekerdy, and M\u00e1rkus 2013; Mustafa and Habeeb 2014)", "plainTextFormattedCitation" : "(Basu et al. 2015; Ghosh and Joshi 2014; Johansen et al. 2007; Koll\u00e1r, Vekerdy, and M\u00e1rkus 2013; Mustafa and Habeeb 2014)", "previouslyFormattedCitation" : "(Basu et al. 2015; Ghosh and Joshi 2014; Johansen et al. 2007; Koll\u00e1r, Vekerdy, and M\u00e1rkus 2013; Mustafa and Habeeb 2014)" }, "properties" : {  }, "schema" : "https://github.com/citation-style-language/schema/raw/master/csl-citation.json" }</w:instrText>
      </w:r>
      <w:r w:rsidR="003969AF">
        <w:fldChar w:fldCharType="separate"/>
      </w:r>
      <w:r w:rsidR="00DF6845" w:rsidRPr="00DF6845">
        <w:rPr>
          <w:noProof/>
        </w:rPr>
        <w:t>(Basu et al. 2015</w:t>
      </w:r>
      <w:ins w:id="196" w:author="Helene Van Niekerk" w:date="2018-02-05T11:18:00Z">
        <w:r w:rsidR="0030155B">
          <w:rPr>
            <w:noProof/>
            <w:vertAlign w:val="superscript"/>
          </w:rPr>
          <w:t>1</w:t>
        </w:r>
      </w:ins>
      <w:ins w:id="197" w:author="Helene Van Niekerk" w:date="2018-02-05T12:04:00Z">
        <w:r w:rsidR="00131F7A">
          <w:rPr>
            <w:noProof/>
            <w:vertAlign w:val="superscript"/>
          </w:rPr>
          <w:t>7</w:t>
        </w:r>
      </w:ins>
      <w:r w:rsidR="00DF6845" w:rsidRPr="00DF6845">
        <w:rPr>
          <w:noProof/>
        </w:rPr>
        <w:t xml:space="preserve">; Ghosh </w:t>
      </w:r>
      <w:del w:id="198" w:author="Helene Van Niekerk" w:date="2018-02-05T11:18:00Z">
        <w:r w:rsidR="00DF6845" w:rsidRPr="00DF6845" w:rsidDel="0030155B">
          <w:rPr>
            <w:noProof/>
          </w:rPr>
          <w:delText xml:space="preserve">and </w:delText>
        </w:r>
      </w:del>
      <w:ins w:id="199" w:author="Helene Van Niekerk" w:date="2018-02-05T11:18:00Z">
        <w:r w:rsidR="0030155B">
          <w:rPr>
            <w:noProof/>
          </w:rPr>
          <w:t>&amp;</w:t>
        </w:r>
        <w:r w:rsidR="0030155B" w:rsidRPr="00DF6845">
          <w:rPr>
            <w:noProof/>
          </w:rPr>
          <w:t xml:space="preserve"> </w:t>
        </w:r>
      </w:ins>
      <w:r w:rsidR="00DF6845" w:rsidRPr="00DF6845">
        <w:rPr>
          <w:noProof/>
        </w:rPr>
        <w:t>Joshi 2014</w:t>
      </w:r>
      <w:ins w:id="200" w:author="Helene Van Niekerk" w:date="2018-02-05T11:18:00Z">
        <w:r w:rsidR="0030155B">
          <w:rPr>
            <w:noProof/>
            <w:vertAlign w:val="superscript"/>
          </w:rPr>
          <w:t>1</w:t>
        </w:r>
      </w:ins>
      <w:ins w:id="201" w:author="Helene Van Niekerk" w:date="2018-02-05T12:04:00Z">
        <w:r w:rsidR="00131F7A">
          <w:rPr>
            <w:noProof/>
            <w:vertAlign w:val="superscript"/>
          </w:rPr>
          <w:t>8</w:t>
        </w:r>
      </w:ins>
      <w:r w:rsidR="00DF6845" w:rsidRPr="00DF6845">
        <w:rPr>
          <w:noProof/>
        </w:rPr>
        <w:t>; Johansen et al. 2007</w:t>
      </w:r>
      <w:ins w:id="202" w:author="Helene Van Niekerk" w:date="2018-02-05T11:19:00Z">
        <w:r w:rsidR="0030155B">
          <w:rPr>
            <w:noProof/>
            <w:vertAlign w:val="superscript"/>
          </w:rPr>
          <w:t>1</w:t>
        </w:r>
      </w:ins>
      <w:ins w:id="203" w:author="Helene Van Niekerk" w:date="2018-02-05T12:04:00Z">
        <w:r w:rsidR="00131F7A">
          <w:rPr>
            <w:noProof/>
            <w:vertAlign w:val="superscript"/>
          </w:rPr>
          <w:t>9</w:t>
        </w:r>
      </w:ins>
      <w:r w:rsidR="00DF6845" w:rsidRPr="00DF6845">
        <w:rPr>
          <w:noProof/>
        </w:rPr>
        <w:t>; Kollár, Vekerdy</w:t>
      </w:r>
      <w:del w:id="204" w:author="Helene Van Niekerk" w:date="2018-02-05T11:19:00Z">
        <w:r w:rsidR="00DF6845" w:rsidRPr="00DF6845" w:rsidDel="0030155B">
          <w:rPr>
            <w:noProof/>
          </w:rPr>
          <w:delText>,</w:delText>
        </w:r>
      </w:del>
      <w:r w:rsidR="00DF6845" w:rsidRPr="00DF6845">
        <w:rPr>
          <w:noProof/>
        </w:rPr>
        <w:t xml:space="preserve"> </w:t>
      </w:r>
      <w:del w:id="205" w:author="Helene Van Niekerk" w:date="2018-02-05T11:19:00Z">
        <w:r w:rsidR="00DF6845" w:rsidRPr="00DF6845" w:rsidDel="0030155B">
          <w:rPr>
            <w:noProof/>
          </w:rPr>
          <w:delText xml:space="preserve">and </w:delText>
        </w:r>
      </w:del>
      <w:ins w:id="206" w:author="Helene Van Niekerk" w:date="2018-02-05T11:19:00Z">
        <w:r w:rsidR="0030155B">
          <w:rPr>
            <w:noProof/>
          </w:rPr>
          <w:t>&amp;</w:t>
        </w:r>
        <w:r w:rsidR="0030155B" w:rsidRPr="00DF6845">
          <w:rPr>
            <w:noProof/>
          </w:rPr>
          <w:t xml:space="preserve"> </w:t>
        </w:r>
      </w:ins>
      <w:r w:rsidR="00DF6845" w:rsidRPr="00DF6845">
        <w:rPr>
          <w:noProof/>
        </w:rPr>
        <w:t>Márkus 2013</w:t>
      </w:r>
      <w:ins w:id="207" w:author="Helene Van Niekerk" w:date="2018-02-05T12:04:00Z">
        <w:r w:rsidR="00131F7A">
          <w:rPr>
            <w:noProof/>
            <w:vertAlign w:val="superscript"/>
          </w:rPr>
          <w:t>20</w:t>
        </w:r>
      </w:ins>
      <w:r w:rsidR="00DF6845" w:rsidRPr="00DF6845">
        <w:rPr>
          <w:noProof/>
        </w:rPr>
        <w:t xml:space="preserve">; Mustafa </w:t>
      </w:r>
      <w:del w:id="208" w:author="Helene Van Niekerk" w:date="2018-02-05T11:20:00Z">
        <w:r w:rsidR="00DF6845" w:rsidRPr="00DF6845" w:rsidDel="00CF7D2C">
          <w:rPr>
            <w:noProof/>
          </w:rPr>
          <w:delText xml:space="preserve">and </w:delText>
        </w:r>
      </w:del>
      <w:ins w:id="209" w:author="Helene Van Niekerk" w:date="2018-02-05T11:20:00Z">
        <w:r w:rsidR="00CF7D2C">
          <w:rPr>
            <w:noProof/>
          </w:rPr>
          <w:t>&amp;</w:t>
        </w:r>
        <w:r w:rsidR="00CF7D2C" w:rsidRPr="00DF6845">
          <w:rPr>
            <w:noProof/>
          </w:rPr>
          <w:t xml:space="preserve"> </w:t>
        </w:r>
      </w:ins>
      <w:r w:rsidR="00DF6845" w:rsidRPr="00DF6845">
        <w:rPr>
          <w:noProof/>
        </w:rPr>
        <w:t>Habeeb 2014</w:t>
      </w:r>
      <w:ins w:id="210" w:author="Helene Van Niekerk" w:date="2018-02-05T11:20:00Z">
        <w:r w:rsidR="00CF7D2C">
          <w:rPr>
            <w:noProof/>
            <w:vertAlign w:val="superscript"/>
          </w:rPr>
          <w:t>2</w:t>
        </w:r>
        <w:r w:rsidR="00131F7A">
          <w:rPr>
            <w:noProof/>
            <w:vertAlign w:val="superscript"/>
          </w:rPr>
          <w:t>1</w:t>
        </w:r>
      </w:ins>
      <w:r w:rsidR="00DF6845" w:rsidRPr="00DF6845">
        <w:rPr>
          <w:noProof/>
        </w:rPr>
        <w:t>)</w:t>
      </w:r>
      <w:r w:rsidR="003969AF">
        <w:fldChar w:fldCharType="end"/>
      </w:r>
      <w:r w:rsidR="003969AF">
        <w:t xml:space="preserve">. </w:t>
      </w:r>
      <w:r w:rsidR="00466499" w:rsidRPr="00466499">
        <w:t xml:space="preserve"> </w:t>
      </w:r>
      <w:r w:rsidR="00466499">
        <w:t>Object</w:t>
      </w:r>
      <w:ins w:id="211" w:author="Helene Van Niekerk" w:date="2018-02-05T14:26:00Z">
        <w:r w:rsidR="00BD0257">
          <w:t>-</w:t>
        </w:r>
      </w:ins>
      <w:del w:id="212" w:author="Helene Van Niekerk" w:date="2018-02-05T14:26:00Z">
        <w:r w:rsidR="00466499" w:rsidDel="00BD0257">
          <w:delText xml:space="preserve"> </w:delText>
        </w:r>
      </w:del>
      <w:r w:rsidR="00466499">
        <w:t xml:space="preserve">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 </w:t>
      </w:r>
      <w:r w:rsidR="00466499">
        <w:fldChar w:fldCharType="begin" w:fldLock="1"/>
      </w:r>
      <w:r w:rsidR="007D3D69">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"(Koll\u00e1r, Vekerdy, and M\u00e1rkus 2013; Ouyang et al. 2011; Ghosh and Joshi 2014)", "plainTextFormattedCitation" : "(Koll\u00e1r, Vekerdy, and M\u00e1rkus 2013; Ouyang et al. 2011; Ghosh and Joshi 2014)", "previouslyFormattedCitation" : "(Koll\u00e1r, Vekerdy, and M\u00e1rkus 2013; Ouyang et al. 2011; Ghosh and Joshi 2014)" }, "properties" : {  }, "schema" : "https://github.com/citation-style-language/schema/raw/master/csl-citation.json" }</w:instrText>
      </w:r>
      <w:r w:rsidR="00466499">
        <w:fldChar w:fldCharType="separate"/>
      </w:r>
      <w:r w:rsidR="00DF6845" w:rsidRPr="00DF6845">
        <w:rPr>
          <w:noProof/>
        </w:rPr>
        <w:t>(Kollár, Vekerdy</w:t>
      </w:r>
      <w:del w:id="213" w:author="Helene Van Niekerk" w:date="2018-02-05T11:20:00Z">
        <w:r w:rsidR="00DF6845" w:rsidRPr="00DF6845" w:rsidDel="00CF7D2C">
          <w:rPr>
            <w:noProof/>
          </w:rPr>
          <w:delText>,</w:delText>
        </w:r>
      </w:del>
      <w:r w:rsidR="00DF6845" w:rsidRPr="00DF6845">
        <w:rPr>
          <w:noProof/>
        </w:rPr>
        <w:t xml:space="preserve"> </w:t>
      </w:r>
      <w:del w:id="214" w:author="Helene Van Niekerk" w:date="2018-02-05T11:20:00Z">
        <w:r w:rsidR="00DF6845" w:rsidRPr="00DF6845" w:rsidDel="00CF7D2C">
          <w:rPr>
            <w:noProof/>
          </w:rPr>
          <w:delText xml:space="preserve">and </w:delText>
        </w:r>
      </w:del>
      <w:ins w:id="215" w:author="Helene Van Niekerk" w:date="2018-02-05T11:20:00Z">
        <w:r w:rsidR="00CF7D2C">
          <w:rPr>
            <w:noProof/>
          </w:rPr>
          <w:t>&amp;</w:t>
        </w:r>
        <w:r w:rsidR="00CF7D2C" w:rsidRPr="00DF6845">
          <w:rPr>
            <w:noProof/>
          </w:rPr>
          <w:t xml:space="preserve"> </w:t>
        </w:r>
      </w:ins>
      <w:r w:rsidR="00DF6845" w:rsidRPr="00DF6845">
        <w:rPr>
          <w:noProof/>
        </w:rPr>
        <w:t>Márkus 2013</w:t>
      </w:r>
      <w:ins w:id="216" w:author="Helene Van Niekerk" w:date="2018-02-05T12:08:00Z">
        <w:r w:rsidR="00131F7A">
          <w:rPr>
            <w:noProof/>
            <w:vertAlign w:val="superscript"/>
          </w:rPr>
          <w:t>20</w:t>
        </w:r>
      </w:ins>
      <w:r w:rsidR="00DF6845" w:rsidRPr="00DF6845">
        <w:rPr>
          <w:noProof/>
        </w:rPr>
        <w:t>; Ouyang et al. 2011</w:t>
      </w:r>
      <w:ins w:id="217" w:author="Helene Van Niekerk" w:date="2018-02-05T11:21:00Z">
        <w:r w:rsidR="00CF7D2C">
          <w:rPr>
            <w:noProof/>
            <w:vertAlign w:val="superscript"/>
          </w:rPr>
          <w:t>2</w:t>
        </w:r>
      </w:ins>
      <w:ins w:id="218" w:author="Helene Van Niekerk" w:date="2018-02-05T12:10:00Z">
        <w:r w:rsidR="00131F7A">
          <w:rPr>
            <w:noProof/>
            <w:vertAlign w:val="superscript"/>
          </w:rPr>
          <w:t>2</w:t>
        </w:r>
      </w:ins>
      <w:r w:rsidR="00DF6845" w:rsidRPr="00DF6845">
        <w:rPr>
          <w:noProof/>
        </w:rPr>
        <w:t xml:space="preserve">; Ghosh </w:t>
      </w:r>
      <w:del w:id="219" w:author="Helene Van Niekerk" w:date="2018-02-05T11:21:00Z">
        <w:r w:rsidR="00DF6845" w:rsidRPr="00DF6845" w:rsidDel="00CF7D2C">
          <w:rPr>
            <w:noProof/>
          </w:rPr>
          <w:delText xml:space="preserve">and </w:delText>
        </w:r>
      </w:del>
      <w:ins w:id="220" w:author="Helene Van Niekerk" w:date="2018-02-05T11:21:00Z">
        <w:r w:rsidR="00CF7D2C">
          <w:rPr>
            <w:noProof/>
          </w:rPr>
          <w:t>&amp;</w:t>
        </w:r>
        <w:r w:rsidR="00CF7D2C" w:rsidRPr="00DF6845">
          <w:rPr>
            <w:noProof/>
          </w:rPr>
          <w:t xml:space="preserve"> </w:t>
        </w:r>
      </w:ins>
      <w:r w:rsidR="00DF6845" w:rsidRPr="00DF6845">
        <w:rPr>
          <w:noProof/>
        </w:rPr>
        <w:t>Joshi 2014</w:t>
      </w:r>
      <w:ins w:id="221" w:author="Helene Van Niekerk" w:date="2018-02-05T12:06:00Z">
        <w:r w:rsidR="00131F7A">
          <w:rPr>
            <w:noProof/>
            <w:vertAlign w:val="superscript"/>
          </w:rPr>
          <w:t>18</w:t>
        </w:r>
      </w:ins>
      <w:r w:rsidR="00DF6845" w:rsidRPr="00DF6845">
        <w:rPr>
          <w:noProof/>
        </w:rPr>
        <w:t>)</w:t>
      </w:r>
      <w:r w:rsidR="00466499">
        <w:fldChar w:fldCharType="end"/>
      </w:r>
      <w:r w:rsidR="00466499">
        <w:t>.  These approaches are often favo</w:t>
      </w:r>
      <w:ins w:id="222" w:author="Helene Van Niekerk" w:date="2018-02-09T12:52:00Z">
        <w:r w:rsidR="000B7347">
          <w:t>red</w:t>
        </w:r>
      </w:ins>
      <w:del w:id="223" w:author="Helene Van Niekerk" w:date="2018-02-09T12:52:00Z">
        <w:r w:rsidR="00466499" w:rsidDel="000B7347">
          <w:delText>ured</w:delText>
        </w:r>
      </w:del>
      <w:r w:rsidR="00466499">
        <w:t xml:space="preserve"> for VHR imagery </w:t>
      </w:r>
      <w:r w:rsidR="00466499">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"(Basu et al. 2015; Ghosh and Joshi 2014; Johansen et al. 2007; Koll\u00e1r, Vekerdy, and M\u00e1rkus 2013; Mustafa and Habeeb 2014; Ouyang et al. 2011)", "plainTextFormattedCitation" : "(Basu et al. 2015; Ghosh and Joshi 2014; Johansen et al. 2007; Koll\u00e1r, Vekerdy, and M\u00e1rkus 2013; Mustafa and Habeeb 2014; Ouyang et al. 2011)", "previouslyFormattedCitation" : "(Basu et al. 2015; Ghosh and Joshi 2014; Johansen et al. 2007; Koll\u00e1r, Vekerdy, and M\u00e1rkus 2013; Mustafa and Habeeb 2014; Ouyang et al. 2011)" }, "properties" : {  }, "schema" : "https://github.com/citation-style-language/schema/raw/master/csl-citation.json" }</w:instrText>
      </w:r>
      <w:r w:rsidR="00466499">
        <w:fldChar w:fldCharType="separate"/>
      </w:r>
      <w:r w:rsidR="00DF6845" w:rsidRPr="00DF6845">
        <w:rPr>
          <w:noProof/>
        </w:rPr>
        <w:t>(Basu et al. 2015</w:t>
      </w:r>
      <w:ins w:id="224" w:author="Helene Van Niekerk" w:date="2018-02-05T11:22:00Z">
        <w:r w:rsidR="00CF7D2C">
          <w:rPr>
            <w:noProof/>
            <w:vertAlign w:val="superscript"/>
          </w:rPr>
          <w:t>1</w:t>
        </w:r>
      </w:ins>
      <w:ins w:id="225" w:author="Helene Van Niekerk" w:date="2018-02-05T12:05:00Z">
        <w:r w:rsidR="00131F7A">
          <w:rPr>
            <w:noProof/>
            <w:vertAlign w:val="superscript"/>
          </w:rPr>
          <w:t>7</w:t>
        </w:r>
      </w:ins>
      <w:r w:rsidR="00DF6845" w:rsidRPr="00DF6845">
        <w:rPr>
          <w:noProof/>
        </w:rPr>
        <w:t xml:space="preserve">; Ghosh </w:t>
      </w:r>
      <w:del w:id="226" w:author="Helene Van Niekerk" w:date="2018-02-05T11:21:00Z">
        <w:r w:rsidR="00DF6845" w:rsidRPr="00DF6845" w:rsidDel="00CF7D2C">
          <w:rPr>
            <w:noProof/>
          </w:rPr>
          <w:delText xml:space="preserve">and </w:delText>
        </w:r>
      </w:del>
      <w:ins w:id="227" w:author="Helene Van Niekerk" w:date="2018-02-05T11:21:00Z">
        <w:r w:rsidR="00CF7D2C">
          <w:rPr>
            <w:noProof/>
          </w:rPr>
          <w:t>&amp;</w:t>
        </w:r>
        <w:r w:rsidR="00CF7D2C" w:rsidRPr="00DF6845">
          <w:rPr>
            <w:noProof/>
          </w:rPr>
          <w:t xml:space="preserve"> </w:t>
        </w:r>
      </w:ins>
      <w:r w:rsidR="00DF6845" w:rsidRPr="00DF6845">
        <w:rPr>
          <w:noProof/>
        </w:rPr>
        <w:t>Joshi 2014</w:t>
      </w:r>
      <w:ins w:id="228" w:author="Helene Van Niekerk" w:date="2018-02-05T11:21:00Z">
        <w:r w:rsidR="00CF7D2C">
          <w:rPr>
            <w:noProof/>
            <w:vertAlign w:val="superscript"/>
          </w:rPr>
          <w:t>1</w:t>
        </w:r>
      </w:ins>
      <w:ins w:id="229" w:author="Helene Van Niekerk" w:date="2018-02-05T12:06:00Z">
        <w:r w:rsidR="00131F7A">
          <w:rPr>
            <w:noProof/>
            <w:vertAlign w:val="superscript"/>
          </w:rPr>
          <w:t>8</w:t>
        </w:r>
      </w:ins>
      <w:r w:rsidR="00DF6845" w:rsidRPr="00DF6845">
        <w:rPr>
          <w:noProof/>
        </w:rPr>
        <w:t>; Johansen et al. 2007</w:t>
      </w:r>
      <w:ins w:id="230" w:author="Helene Van Niekerk" w:date="2018-02-05T11:22:00Z">
        <w:r w:rsidR="00CF7D2C">
          <w:rPr>
            <w:noProof/>
            <w:vertAlign w:val="superscript"/>
          </w:rPr>
          <w:t>1</w:t>
        </w:r>
      </w:ins>
      <w:ins w:id="231" w:author="Helene Van Niekerk" w:date="2018-02-05T12:07:00Z">
        <w:r w:rsidR="00131F7A">
          <w:rPr>
            <w:noProof/>
            <w:vertAlign w:val="superscript"/>
          </w:rPr>
          <w:t>9</w:t>
        </w:r>
      </w:ins>
      <w:r w:rsidR="00DF6845" w:rsidRPr="00DF6845">
        <w:rPr>
          <w:noProof/>
        </w:rPr>
        <w:t>; Kollár, Vekerdy</w:t>
      </w:r>
      <w:del w:id="232" w:author="Helene Van Niekerk" w:date="2018-02-05T11:22:00Z">
        <w:r w:rsidR="00DF6845" w:rsidRPr="00DF6845" w:rsidDel="00CF7D2C">
          <w:rPr>
            <w:noProof/>
          </w:rPr>
          <w:delText>,</w:delText>
        </w:r>
      </w:del>
      <w:ins w:id="233" w:author="Helene Van Niekerk" w:date="2018-02-05T11:22:00Z">
        <w:r w:rsidR="00CF7D2C">
          <w:rPr>
            <w:noProof/>
          </w:rPr>
          <w:t xml:space="preserve"> </w:t>
        </w:r>
      </w:ins>
      <w:del w:id="234" w:author="Helene Van Niekerk" w:date="2018-02-05T11:22:00Z">
        <w:r w:rsidR="00DF6845" w:rsidRPr="00DF6845" w:rsidDel="00CF7D2C">
          <w:rPr>
            <w:noProof/>
          </w:rPr>
          <w:delText xml:space="preserve"> and</w:delText>
        </w:r>
      </w:del>
      <w:ins w:id="235" w:author="Helene Van Niekerk" w:date="2018-02-05T11:22:00Z">
        <w:r w:rsidR="00CF7D2C">
          <w:rPr>
            <w:noProof/>
          </w:rPr>
          <w:t>&amp;</w:t>
        </w:r>
      </w:ins>
      <w:r w:rsidR="00DF6845" w:rsidRPr="00DF6845">
        <w:rPr>
          <w:noProof/>
        </w:rPr>
        <w:t xml:space="preserve"> Márkus 2013</w:t>
      </w:r>
      <w:ins w:id="236" w:author="Helene Van Niekerk" w:date="2018-02-05T12:08:00Z">
        <w:r w:rsidR="00131F7A">
          <w:rPr>
            <w:noProof/>
            <w:vertAlign w:val="superscript"/>
          </w:rPr>
          <w:t>20</w:t>
        </w:r>
      </w:ins>
      <w:r w:rsidR="00DF6845" w:rsidRPr="00DF6845">
        <w:rPr>
          <w:noProof/>
        </w:rPr>
        <w:t xml:space="preserve">; Mustafa </w:t>
      </w:r>
      <w:del w:id="237" w:author="Helene Van Niekerk" w:date="2018-02-05T11:22:00Z">
        <w:r w:rsidR="00DF6845" w:rsidRPr="00DF6845" w:rsidDel="00CF7D2C">
          <w:rPr>
            <w:noProof/>
          </w:rPr>
          <w:delText xml:space="preserve">and </w:delText>
        </w:r>
      </w:del>
      <w:ins w:id="238" w:author="Helene Van Niekerk" w:date="2018-02-05T11:22:00Z">
        <w:r w:rsidR="00CF7D2C">
          <w:rPr>
            <w:noProof/>
          </w:rPr>
          <w:t>&amp;</w:t>
        </w:r>
        <w:r w:rsidR="00CF7D2C" w:rsidRPr="00DF6845">
          <w:rPr>
            <w:noProof/>
          </w:rPr>
          <w:t xml:space="preserve"> </w:t>
        </w:r>
      </w:ins>
      <w:r w:rsidR="00DF6845" w:rsidRPr="00DF6845">
        <w:rPr>
          <w:noProof/>
        </w:rPr>
        <w:t>Habeeb 2014</w:t>
      </w:r>
      <w:ins w:id="239" w:author="Helene Van Niekerk" w:date="2018-02-05T11:22:00Z">
        <w:r w:rsidR="00CF7D2C">
          <w:rPr>
            <w:noProof/>
            <w:vertAlign w:val="superscript"/>
          </w:rPr>
          <w:t>2</w:t>
        </w:r>
        <w:r w:rsidR="00131F7A">
          <w:rPr>
            <w:noProof/>
            <w:vertAlign w:val="superscript"/>
          </w:rPr>
          <w:t>1</w:t>
        </w:r>
      </w:ins>
      <w:r w:rsidR="00DF6845" w:rsidRPr="00DF6845">
        <w:rPr>
          <w:noProof/>
        </w:rPr>
        <w:t>; Ouyang et al. 2011</w:t>
      </w:r>
      <w:ins w:id="240" w:author="Helene Van Niekerk" w:date="2018-02-05T11:22:00Z">
        <w:r w:rsidR="00CF7D2C">
          <w:rPr>
            <w:noProof/>
            <w:vertAlign w:val="superscript"/>
          </w:rPr>
          <w:t>2</w:t>
        </w:r>
      </w:ins>
      <w:ins w:id="241" w:author="Helene Van Niekerk" w:date="2018-02-05T12:10:00Z">
        <w:r w:rsidR="00131F7A">
          <w:rPr>
            <w:noProof/>
            <w:vertAlign w:val="superscript"/>
          </w:rPr>
          <w:t>2</w:t>
        </w:r>
      </w:ins>
      <w:r w:rsidR="00DF6845" w:rsidRPr="00DF6845">
        <w:rPr>
          <w:noProof/>
        </w:rPr>
        <w:t>)</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7D3D69">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"(Ouyang et al. 2011; Ghosh and Joshi 2014)", "plainTextFormattedCitation" : "(Ouyang et al. 2011; Ghosh and Joshi 2014)", "previouslyFormattedCitation" : "(Ouyang et al. 2011; Ghosh and Joshi 2014)" }, "properties" : {  }, "schema" : "https://github.com/citation-style-language/schema/raw/master/csl-citation.json" }</w:instrText>
      </w:r>
      <w:r w:rsidR="00466499">
        <w:fldChar w:fldCharType="separate"/>
      </w:r>
      <w:r w:rsidR="00DF6845" w:rsidRPr="00DF6845">
        <w:rPr>
          <w:noProof/>
        </w:rPr>
        <w:t>(Ouyang et al. 2011</w:t>
      </w:r>
      <w:ins w:id="242" w:author="Helene Van Niekerk" w:date="2018-02-05T11:23:00Z">
        <w:r w:rsidR="00CF7D2C">
          <w:rPr>
            <w:noProof/>
            <w:vertAlign w:val="superscript"/>
          </w:rPr>
          <w:t>2</w:t>
        </w:r>
      </w:ins>
      <w:ins w:id="243" w:author="Helene Van Niekerk" w:date="2018-02-05T12:10:00Z">
        <w:r w:rsidR="00131F7A">
          <w:rPr>
            <w:noProof/>
            <w:vertAlign w:val="superscript"/>
          </w:rPr>
          <w:t>2</w:t>
        </w:r>
      </w:ins>
      <w:r w:rsidR="00DF6845" w:rsidRPr="00DF6845">
        <w:rPr>
          <w:noProof/>
        </w:rPr>
        <w:t xml:space="preserve">; Ghosh </w:t>
      </w:r>
      <w:del w:id="244" w:author="Helene Van Niekerk" w:date="2018-02-05T11:23:00Z">
        <w:r w:rsidR="00DF6845" w:rsidRPr="00DF6845" w:rsidDel="00CF7D2C">
          <w:rPr>
            <w:noProof/>
          </w:rPr>
          <w:delText xml:space="preserve">and </w:delText>
        </w:r>
      </w:del>
      <w:ins w:id="245" w:author="Helene Van Niekerk" w:date="2018-02-05T11:23:00Z">
        <w:r w:rsidR="00CF7D2C">
          <w:rPr>
            <w:noProof/>
          </w:rPr>
          <w:t>&amp;</w:t>
        </w:r>
        <w:r w:rsidR="00CF7D2C" w:rsidRPr="00DF6845">
          <w:rPr>
            <w:noProof/>
          </w:rPr>
          <w:t xml:space="preserve"> </w:t>
        </w:r>
      </w:ins>
      <w:r w:rsidR="00DF6845" w:rsidRPr="00DF6845">
        <w:rPr>
          <w:noProof/>
        </w:rPr>
        <w:t>Joshi 2014</w:t>
      </w:r>
      <w:ins w:id="246" w:author="Helene Van Niekerk" w:date="2018-02-05T11:23:00Z">
        <w:r w:rsidR="00CF7D2C">
          <w:rPr>
            <w:noProof/>
            <w:vertAlign w:val="superscript"/>
          </w:rPr>
          <w:t>1</w:t>
        </w:r>
      </w:ins>
      <w:ins w:id="247" w:author="Helene Van Niekerk" w:date="2018-02-05T12:06:00Z">
        <w:r w:rsidR="00131F7A">
          <w:rPr>
            <w:noProof/>
            <w:vertAlign w:val="superscript"/>
          </w:rPr>
          <w:t>8</w:t>
        </w:r>
      </w:ins>
      <w:r w:rsidR="00DF6845" w:rsidRPr="00DF6845">
        <w:rPr>
          <w:noProof/>
        </w:rPr>
        <w:t>)</w:t>
      </w:r>
      <w:r w:rsidR="00466499">
        <w:fldChar w:fldCharType="end"/>
      </w:r>
      <w:r w:rsidR="00466499">
        <w:t>.  The segmentation problem is</w:t>
      </w:r>
      <w:ins w:id="248" w:author="Helene Van Niekerk" w:date="2018-02-05T15:39:00Z">
        <w:r w:rsidR="00E645D9">
          <w:t>,</w:t>
        </w:r>
      </w:ins>
      <w:r w:rsidR="00466499">
        <w:t xml:space="preserve"> however</w:t>
      </w:r>
      <w:ins w:id="249" w:author="Helene Van Niekerk" w:date="2018-02-05T15:39:00Z">
        <w:r w:rsidR="00E645D9">
          <w:t>,</w:t>
        </w:r>
      </w:ins>
      <w:r w:rsidR="00466499">
        <w:t xml:space="preserve"> recogni</w:t>
      </w:r>
      <w:ins w:id="250" w:author="Helene Van Niekerk" w:date="2018-02-09T12:53:00Z">
        <w:r w:rsidR="000B7347">
          <w:t>z</w:t>
        </w:r>
      </w:ins>
      <w:del w:id="251" w:author="Helene Van Niekerk" w:date="2018-02-09T12:53:00Z">
        <w:r w:rsidR="00466499" w:rsidDel="000B7347">
          <w:delText>s</w:delText>
        </w:r>
      </w:del>
      <w:r w:rsidR="00466499">
        <w:t xml:space="preserve">ed as being poorly posed, requiring manual adjustment of parameters and being difficult to solve </w:t>
      </w:r>
      <w:del w:id="252" w:author="Helene Van Niekerk" w:date="2018-02-05T15:43:00Z">
        <w:r w:rsidR="00466499" w:rsidDel="00E645D9">
          <w:delText xml:space="preserve">robustly </w:delText>
        </w:r>
      </w:del>
      <w:r w:rsidR="00466499">
        <w:fldChar w:fldCharType="begin" w:fldLock="1"/>
      </w:r>
      <w:r w:rsidR="007D3D69">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"(Baraldi et al. 2010)", "plainTextFormattedCitation" : "(Baraldi et al. 2010)", "previouslyFormattedCitation" : "(Baraldi et al. 2010)" }, "properties" : {  }, "schema" : "https://github.com/citation-style-language/schema/raw/master/csl-citation.json" }</w:instrText>
      </w:r>
      <w:r w:rsidR="00466499">
        <w:fldChar w:fldCharType="separate"/>
      </w:r>
      <w:r w:rsidR="00DF6845" w:rsidRPr="00DF6845">
        <w:rPr>
          <w:noProof/>
        </w:rPr>
        <w:t>(Baraldi et al. 2010</w:t>
      </w:r>
      <w:ins w:id="253" w:author="Helene Van Niekerk" w:date="2018-02-05T11:23:00Z">
        <w:r w:rsidR="00CF7D2C">
          <w:rPr>
            <w:noProof/>
            <w:vertAlign w:val="superscript"/>
          </w:rPr>
          <w:t>2</w:t>
        </w:r>
      </w:ins>
      <w:ins w:id="254" w:author="Helene Van Niekerk" w:date="2018-02-05T12:11:00Z">
        <w:r w:rsidR="00CA6FF5">
          <w:rPr>
            <w:noProof/>
            <w:vertAlign w:val="superscript"/>
          </w:rPr>
          <w:t>3</w:t>
        </w:r>
      </w:ins>
      <w:r w:rsidR="00DF6845" w:rsidRPr="00DF6845">
        <w:rPr>
          <w:noProof/>
        </w:rPr>
        <w:t>)</w:t>
      </w:r>
      <w:r w:rsidR="00466499">
        <w:fldChar w:fldCharType="end"/>
      </w:r>
      <w:r w:rsidR="00466499">
        <w:t xml:space="preserve">.  </w:t>
      </w:r>
      <w:r w:rsidR="00084E58">
        <w:t>Per</w:t>
      </w:r>
      <w:ins w:id="255" w:author="Helene Van Niekerk" w:date="2018-02-05T15:43:00Z">
        <w:r w:rsidR="00E645D9">
          <w:t>-</w:t>
        </w:r>
      </w:ins>
      <w:del w:id="256" w:author="Helene Van Niekerk" w:date="2018-02-05T15:43:00Z">
        <w:r w:rsidR="00084E58" w:rsidDel="00E645D9">
          <w:delText xml:space="preserve"> </w:delText>
        </w:r>
      </w:del>
      <w:r w:rsidR="00084E58">
        <w:t xml:space="preserve">pixel classification </w:t>
      </w:r>
      <w:r w:rsidR="009F5E97">
        <w:t xml:space="preserve">provided </w:t>
      </w:r>
      <w:r w:rsidR="00084E58">
        <w:t xml:space="preserve">good and useful mapping accuracy in a number of studies </w:t>
      </w:r>
      <w:r w:rsidR="00084E58">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 "schema" : "https://github.com/citation-style-language/schema/raw/master/csl-citation.json" }</w:instrText>
      </w:r>
      <w:r w:rsidR="00084E58">
        <w:fldChar w:fldCharType="separate"/>
      </w:r>
      <w:r w:rsidR="00DF6845" w:rsidRPr="00DF6845">
        <w:rPr>
          <w:noProof/>
        </w:rPr>
        <w:t>(Boyden et al. 2007</w:t>
      </w:r>
      <w:ins w:id="257" w:author="Helene Van Niekerk" w:date="2018-02-05T11:23:00Z">
        <w:r w:rsidR="00CF7D2C">
          <w:rPr>
            <w:noProof/>
            <w:vertAlign w:val="superscript"/>
          </w:rPr>
          <w:t>2</w:t>
        </w:r>
      </w:ins>
      <w:ins w:id="258" w:author="Helene Van Niekerk" w:date="2018-02-05T12:11:00Z">
        <w:r w:rsidR="00CA6FF5">
          <w:rPr>
            <w:noProof/>
            <w:vertAlign w:val="superscript"/>
          </w:rPr>
          <w:t>4</w:t>
        </w:r>
      </w:ins>
      <w:r w:rsidR="00DF6845" w:rsidRPr="00DF6845">
        <w:rPr>
          <w:noProof/>
        </w:rPr>
        <w:t xml:space="preserve">; </w:t>
      </w:r>
      <w:ins w:id="259" w:author="Helene Van Niekerk" w:date="2018-02-05T11:23:00Z">
        <w:r w:rsidR="00CF7D2C">
          <w:rPr>
            <w:noProof/>
          </w:rPr>
          <w:t>D</w:t>
        </w:r>
      </w:ins>
      <w:del w:id="260" w:author="Helene Van Niekerk" w:date="2018-02-05T11:23:00Z">
        <w:r w:rsidR="00DF6845" w:rsidRPr="00DF6845" w:rsidDel="00CF7D2C">
          <w:rPr>
            <w:noProof/>
          </w:rPr>
          <w:delText>d</w:delText>
        </w:r>
      </w:del>
      <w:r w:rsidR="00DF6845" w:rsidRPr="00DF6845">
        <w:rPr>
          <w:noProof/>
        </w:rPr>
        <w:t>e Castro et al. 2012</w:t>
      </w:r>
      <w:ins w:id="261" w:author="Helene Van Niekerk" w:date="2018-02-05T11:24:00Z">
        <w:r w:rsidR="00CF7D2C">
          <w:rPr>
            <w:noProof/>
            <w:vertAlign w:val="superscript"/>
          </w:rPr>
          <w:t>2</w:t>
        </w:r>
      </w:ins>
      <w:ins w:id="262" w:author="Helene Van Niekerk" w:date="2018-02-05T12:41:00Z">
        <w:r w:rsidR="00EB2CC8">
          <w:rPr>
            <w:noProof/>
            <w:vertAlign w:val="superscript"/>
          </w:rPr>
          <w:t>5</w:t>
        </w:r>
      </w:ins>
      <w:r w:rsidR="00DF6845" w:rsidRPr="00DF6845">
        <w:rPr>
          <w:noProof/>
        </w:rPr>
        <w:t>; Mehner et al. 2004</w:t>
      </w:r>
      <w:ins w:id="263" w:author="Helene Van Niekerk" w:date="2018-02-05T11:24:00Z">
        <w:r w:rsidR="00CF7D2C">
          <w:rPr>
            <w:noProof/>
            <w:vertAlign w:val="superscript"/>
          </w:rPr>
          <w:t>2</w:t>
        </w:r>
      </w:ins>
      <w:ins w:id="264" w:author="Helene Van Niekerk" w:date="2018-02-05T12:41:00Z">
        <w:r w:rsidR="00EB2CC8">
          <w:rPr>
            <w:noProof/>
            <w:vertAlign w:val="superscript"/>
          </w:rPr>
          <w:t>6</w:t>
        </w:r>
      </w:ins>
      <w:r w:rsidR="00DF6845" w:rsidRPr="00DF6845">
        <w:rPr>
          <w:noProof/>
        </w:rPr>
        <w:t>)</w:t>
      </w:r>
      <w:r w:rsidR="00084E58">
        <w:fldChar w:fldCharType="end"/>
      </w:r>
      <w:r w:rsidR="00F941FB">
        <w:t xml:space="preserve"> and is a simpler and faster method</w:t>
      </w:r>
      <w:r w:rsidR="00CE146A">
        <w:t>, not requiring user specification of algorithm</w:t>
      </w:r>
      <w:ins w:id="265" w:author="Helene Van Niekerk" w:date="2018-02-05T15:44:00Z">
        <w:r w:rsidR="00E645D9">
          <w:t>s</w:t>
        </w:r>
      </w:ins>
      <w:r w:rsidR="00CE146A">
        <w:t xml:space="preserve"> and associated parameters.</w:t>
      </w:r>
      <w:r w:rsidR="00F941FB">
        <w:t xml:space="preserve"> </w:t>
      </w:r>
    </w:p>
    <w:p w14:paraId="04074E75" w14:textId="77777777" w:rsidR="007C0DCA" w:rsidRDefault="007C0DCA" w:rsidP="001A4E23">
      <w:pPr>
        <w:pStyle w:val="1TeksCharChar"/>
        <w:spacing w:line="480" w:lineRule="auto"/>
      </w:pPr>
    </w:p>
    <w:p w14:paraId="7F3C965B" w14:textId="6D379DD5" w:rsidR="0014609F" w:rsidRDefault="003969AF" w:rsidP="001A4E23">
      <w:pPr>
        <w:pStyle w:val="1TeksCharChar"/>
        <w:spacing w:line="480" w:lineRule="auto"/>
      </w:pPr>
      <w:r>
        <w:lastRenderedPageBreak/>
        <w:t>A variety of supervised approaches are used for classif</w:t>
      </w:r>
      <w:r w:rsidR="00802278">
        <w:t>ying</w:t>
      </w:r>
      <w:r>
        <w:t xml:space="preserve"> features derived from VHR imagery.  Some authors found the Bayes normal (maximum likelihood (ML)) classifier to adequately model their class distributions </w:t>
      </w:r>
      <w:r>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"(Boyden et al. 2007; de Castro et al. 2012; Mehner et al. 2004)", "plainTextFormattedCitation" : "(Boyden et al. 2007; de Castro et al. 2012; Mehner et al. 2004)", "previouslyFormattedCitation" : "(Boyden et al. 2007; de Castro et al. 2012; Mehner et al. 2004)" }, "properties" : {  }, "schema" : "https://github.com/citation-style-language/schema/raw/master/csl-citation.json" }</w:instrText>
      </w:r>
      <w:r>
        <w:fldChar w:fldCharType="separate"/>
      </w:r>
      <w:r w:rsidR="00DF6845" w:rsidRPr="00DF6845">
        <w:rPr>
          <w:noProof/>
        </w:rPr>
        <w:t>(Boyden et al. 2007</w:t>
      </w:r>
      <w:ins w:id="266" w:author="Helene Van Niekerk" w:date="2018-02-05T11:25:00Z">
        <w:r w:rsidR="00CF7D2C">
          <w:rPr>
            <w:noProof/>
            <w:vertAlign w:val="superscript"/>
          </w:rPr>
          <w:t>2</w:t>
        </w:r>
      </w:ins>
      <w:ins w:id="267" w:author="Helene Van Niekerk" w:date="2018-02-05T12:11:00Z">
        <w:r w:rsidR="00CA6FF5">
          <w:rPr>
            <w:noProof/>
            <w:vertAlign w:val="superscript"/>
          </w:rPr>
          <w:t>4</w:t>
        </w:r>
      </w:ins>
      <w:r w:rsidR="00DF6845" w:rsidRPr="00DF6845">
        <w:rPr>
          <w:noProof/>
        </w:rPr>
        <w:t xml:space="preserve">; </w:t>
      </w:r>
      <w:ins w:id="268" w:author="Helene Van Niekerk" w:date="2018-02-05T11:25:00Z">
        <w:r w:rsidR="00CF7D2C">
          <w:rPr>
            <w:noProof/>
          </w:rPr>
          <w:t>D</w:t>
        </w:r>
      </w:ins>
      <w:del w:id="269" w:author="Helene Van Niekerk" w:date="2018-02-05T11:25:00Z">
        <w:r w:rsidR="00DF6845" w:rsidRPr="00DF6845" w:rsidDel="00CF7D2C">
          <w:rPr>
            <w:noProof/>
          </w:rPr>
          <w:delText>d</w:delText>
        </w:r>
      </w:del>
      <w:r w:rsidR="00DF6845" w:rsidRPr="00DF6845">
        <w:rPr>
          <w:noProof/>
        </w:rPr>
        <w:t>e Castro et al. 2012</w:t>
      </w:r>
      <w:ins w:id="270" w:author="Helene Van Niekerk" w:date="2018-02-05T11:25:00Z">
        <w:r w:rsidR="00CF7D2C">
          <w:rPr>
            <w:noProof/>
            <w:vertAlign w:val="superscript"/>
          </w:rPr>
          <w:t>2</w:t>
        </w:r>
      </w:ins>
      <w:ins w:id="271" w:author="Helene Van Niekerk" w:date="2018-02-05T12:41:00Z">
        <w:r w:rsidR="00EB2CC8">
          <w:rPr>
            <w:noProof/>
            <w:vertAlign w:val="superscript"/>
          </w:rPr>
          <w:t>5</w:t>
        </w:r>
      </w:ins>
      <w:r w:rsidR="00DF6845" w:rsidRPr="00DF6845">
        <w:rPr>
          <w:noProof/>
        </w:rPr>
        <w:t>; Mehner et al. 2004</w:t>
      </w:r>
      <w:ins w:id="272" w:author="Helene Van Niekerk" w:date="2018-02-05T11:25:00Z">
        <w:r w:rsidR="00CF7D2C">
          <w:rPr>
            <w:noProof/>
            <w:vertAlign w:val="superscript"/>
          </w:rPr>
          <w:t>2</w:t>
        </w:r>
      </w:ins>
      <w:ins w:id="273" w:author="Helene Van Niekerk" w:date="2018-02-05T12:42:00Z">
        <w:r w:rsidR="00EB2CC8">
          <w:rPr>
            <w:noProof/>
            <w:vertAlign w:val="superscript"/>
          </w:rPr>
          <w:t>6</w:t>
        </w:r>
      </w:ins>
      <w:r w:rsidR="00DF6845" w:rsidRPr="00DF6845">
        <w:rPr>
          <w:noProof/>
        </w:rPr>
        <w:t>)</w:t>
      </w:r>
      <w:r>
        <w:fldChar w:fldCharType="end"/>
      </w:r>
      <w:r>
        <w:t xml:space="preserve">.  Others adopted more sophisticated approaches such as </w:t>
      </w:r>
      <w:ins w:id="274" w:author="Helene Van Niekerk" w:date="2018-02-09T12:57:00Z">
        <w:r w:rsidR="000B7347">
          <w:t>SVMs</w:t>
        </w:r>
      </w:ins>
      <w:del w:id="275" w:author="Helene Van Niekerk" w:date="2018-02-09T12:57:00Z">
        <w:r w:rsidDel="000B7347">
          <w:delText>support vector machines</w:delText>
        </w:r>
      </w:del>
      <w:r>
        <w:t xml:space="preserve"> </w:t>
      </w:r>
      <w:r>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"plainTextFormattedCitation" : "(Ghosh and Joshi 2014)", "previouslyFormattedCitation" : "(Ghosh and Joshi 2014)" }, "properties" : {  }, "schema" : "https://github.com/citation-style-language/schema/raw/master/csl-citation.json" }</w:instrText>
      </w:r>
      <w:r>
        <w:fldChar w:fldCharType="separate"/>
      </w:r>
      <w:r w:rsidR="00DF6845" w:rsidRPr="00DF6845">
        <w:rPr>
          <w:noProof/>
        </w:rPr>
        <w:t xml:space="preserve">(Ghosh </w:t>
      </w:r>
      <w:del w:id="276" w:author="Helene Van Niekerk" w:date="2018-02-05T11:25:00Z">
        <w:r w:rsidR="00DF6845" w:rsidRPr="00DF6845" w:rsidDel="00CF7D2C">
          <w:rPr>
            <w:noProof/>
          </w:rPr>
          <w:delText xml:space="preserve">and </w:delText>
        </w:r>
      </w:del>
      <w:ins w:id="277" w:author="Helene Van Niekerk" w:date="2018-02-05T11:25:00Z">
        <w:r w:rsidR="00CF7D2C">
          <w:rPr>
            <w:noProof/>
          </w:rPr>
          <w:t>&amp;</w:t>
        </w:r>
        <w:r w:rsidR="00CF7D2C" w:rsidRPr="00DF6845">
          <w:rPr>
            <w:noProof/>
          </w:rPr>
          <w:t xml:space="preserve"> </w:t>
        </w:r>
      </w:ins>
      <w:r w:rsidR="00DF6845" w:rsidRPr="00DF6845">
        <w:rPr>
          <w:noProof/>
        </w:rPr>
        <w:t>Joshi 2014</w:t>
      </w:r>
      <w:ins w:id="278" w:author="Helene Van Niekerk" w:date="2018-02-05T11:25:00Z">
        <w:r w:rsidR="00CF7D2C">
          <w:rPr>
            <w:noProof/>
            <w:vertAlign w:val="superscript"/>
          </w:rPr>
          <w:t>1</w:t>
        </w:r>
      </w:ins>
      <w:ins w:id="279" w:author="Helene Van Niekerk" w:date="2018-02-05T12:06:00Z">
        <w:r w:rsidR="00131F7A">
          <w:rPr>
            <w:noProof/>
            <w:vertAlign w:val="superscript"/>
          </w:rPr>
          <w:t>8</w:t>
        </w:r>
      </w:ins>
      <w:r w:rsidR="00DF6845" w:rsidRPr="00DF6845">
        <w:rPr>
          <w:noProof/>
        </w:rPr>
        <w:t>)</w:t>
      </w:r>
      <w:r>
        <w:fldChar w:fldCharType="end"/>
      </w:r>
      <w:r>
        <w:t xml:space="preserve"> and neural networks </w:t>
      </w:r>
      <w:r>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"(Basu et al. 2015; Mustafa and Habeeb 2014)", "plainTextFormattedCitation" : "(Basu et al. 2015; Mustafa and Habeeb 2014)", "previouslyFormattedCitation" : "(Basu et al. 2015; Mustafa and Habeeb 2014)" }, "properties" : {  }, "schema" : "https://github.com/citation-style-language/schema/raw/master/csl-citation.json" }</w:instrText>
      </w:r>
      <w:r>
        <w:fldChar w:fldCharType="separate"/>
      </w:r>
      <w:r w:rsidR="00DF6845" w:rsidRPr="00DF6845">
        <w:rPr>
          <w:noProof/>
        </w:rPr>
        <w:t>(Basu et al. 2015</w:t>
      </w:r>
      <w:ins w:id="280" w:author="Helene Van Niekerk" w:date="2018-02-05T11:26:00Z">
        <w:r w:rsidR="00CF7D2C">
          <w:rPr>
            <w:noProof/>
            <w:vertAlign w:val="superscript"/>
          </w:rPr>
          <w:t>1</w:t>
        </w:r>
      </w:ins>
      <w:ins w:id="281" w:author="Helene Van Niekerk" w:date="2018-02-05T12:05:00Z">
        <w:r w:rsidR="00131F7A">
          <w:rPr>
            <w:noProof/>
            <w:vertAlign w:val="superscript"/>
          </w:rPr>
          <w:t>7</w:t>
        </w:r>
      </w:ins>
      <w:r w:rsidR="00DF6845" w:rsidRPr="00DF6845">
        <w:rPr>
          <w:noProof/>
        </w:rPr>
        <w:t xml:space="preserve">; Mustafa </w:t>
      </w:r>
      <w:del w:id="282" w:author="Helene Van Niekerk" w:date="2018-02-05T11:26:00Z">
        <w:r w:rsidR="00DF6845" w:rsidRPr="00DF6845" w:rsidDel="00CF7D2C">
          <w:rPr>
            <w:noProof/>
          </w:rPr>
          <w:delText xml:space="preserve">and </w:delText>
        </w:r>
      </w:del>
      <w:ins w:id="283" w:author="Helene Van Niekerk" w:date="2018-02-05T11:26:00Z">
        <w:r w:rsidR="00CF7D2C">
          <w:rPr>
            <w:noProof/>
          </w:rPr>
          <w:t>&amp;</w:t>
        </w:r>
        <w:r w:rsidR="00CF7D2C" w:rsidRPr="00DF6845">
          <w:rPr>
            <w:noProof/>
          </w:rPr>
          <w:t xml:space="preserve"> </w:t>
        </w:r>
      </w:ins>
      <w:r w:rsidR="00DF6845" w:rsidRPr="00DF6845">
        <w:rPr>
          <w:noProof/>
        </w:rPr>
        <w:t>Habeeb 2014</w:t>
      </w:r>
      <w:ins w:id="284" w:author="Helene Van Niekerk" w:date="2018-02-05T11:26:00Z">
        <w:r w:rsidR="00CF7D2C">
          <w:rPr>
            <w:noProof/>
            <w:vertAlign w:val="superscript"/>
          </w:rPr>
          <w:t>2</w:t>
        </w:r>
        <w:r w:rsidR="00131F7A">
          <w:rPr>
            <w:noProof/>
            <w:vertAlign w:val="superscript"/>
          </w:rPr>
          <w:t>1</w:t>
        </w:r>
      </w:ins>
      <w:r w:rsidR="00DF6845" w:rsidRPr="00DF6845">
        <w:rPr>
          <w:noProof/>
        </w:rPr>
        <w:t>)</w:t>
      </w:r>
      <w:r>
        <w:fldChar w:fldCharType="end"/>
      </w:r>
      <w:r>
        <w:t xml:space="preserve">.  </w:t>
      </w:r>
      <w:r w:rsidR="005762CF">
        <w:t>A</w:t>
      </w:r>
      <w:r>
        <w:t xml:space="preserve">lgorithms implemented in the eCognition software package </w:t>
      </w:r>
      <w:r>
        <w:fldChar w:fldCharType="begin" w:fldLock="1"/>
      </w:r>
      <w:r w:rsidR="007D3D69">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"(Trimble 2016)", "plainTextFormattedCitation" : "(Trimble 2016)", "previouslyFormattedCitation" : "(Trimble 2016)" }, "properties" : {  }, "schema" : "https://github.com/citation-style-language/schema/raw/master/csl-citation.json" }</w:instrText>
      </w:r>
      <w:r>
        <w:fldChar w:fldCharType="separate"/>
      </w:r>
      <w:r w:rsidR="00DF6845" w:rsidRPr="00DF6845">
        <w:rPr>
          <w:noProof/>
        </w:rPr>
        <w:t>(Trimble 2016</w:t>
      </w:r>
      <w:ins w:id="285" w:author="Helene Van Niekerk" w:date="2018-02-05T11:26:00Z">
        <w:r w:rsidR="00CF7D2C">
          <w:rPr>
            <w:noProof/>
            <w:vertAlign w:val="superscript"/>
          </w:rPr>
          <w:t>2</w:t>
        </w:r>
        <w:r w:rsidR="00EB2CC8">
          <w:rPr>
            <w:noProof/>
            <w:vertAlign w:val="superscript"/>
          </w:rPr>
          <w:t>7</w:t>
        </w:r>
      </w:ins>
      <w:r w:rsidR="00DF6845" w:rsidRPr="00DF6845">
        <w:rPr>
          <w:noProof/>
        </w:rPr>
        <w:t>)</w:t>
      </w:r>
      <w:r>
        <w:fldChar w:fldCharType="end"/>
      </w:r>
      <w:r w:rsidR="00FC29D9">
        <w:t>, such as the fuzzy and hierarchical approaches,</w:t>
      </w:r>
      <w:r>
        <w:t xml:space="preserve"> are also frequently used for VHR image classification </w:t>
      </w:r>
      <w:r>
        <w:fldChar w:fldCharType="begin" w:fldLock="1"/>
      </w:r>
      <w:r w:rsidR="007D3D69">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"(Johansen et al. 2007; Koll\u00e1r, Vekerdy, and M\u00e1rkus 2013; Ouyang et al. 2011)", "plainTextFormattedCitation" : "(Johansen et al. 2007; Koll\u00e1r, Vekerdy, and M\u00e1rkus 2013; Ouyang et al. 2011)", "previouslyFormattedCitation" : "(Johansen et al. 2007; Koll\u00e1r, Vekerdy, and M\u00e1rkus 2013; Ouyang et al. 2011)" }, "properties" : {  }, "schema" : "https://github.com/citation-style-language/schema/raw/master/csl-citation.json" }</w:instrText>
      </w:r>
      <w:r>
        <w:fldChar w:fldCharType="separate"/>
      </w:r>
      <w:r w:rsidR="00DF6845" w:rsidRPr="00DF6845">
        <w:rPr>
          <w:noProof/>
        </w:rPr>
        <w:t>(Johansen et al. 2007</w:t>
      </w:r>
      <w:ins w:id="286" w:author="Helene Van Niekerk" w:date="2018-02-05T11:27:00Z">
        <w:r w:rsidR="00CF7D2C">
          <w:rPr>
            <w:noProof/>
            <w:vertAlign w:val="superscript"/>
          </w:rPr>
          <w:t>1</w:t>
        </w:r>
      </w:ins>
      <w:ins w:id="287" w:author="Helene Van Niekerk" w:date="2018-02-05T12:07:00Z">
        <w:r w:rsidR="00131F7A">
          <w:rPr>
            <w:noProof/>
            <w:vertAlign w:val="superscript"/>
          </w:rPr>
          <w:t>9</w:t>
        </w:r>
      </w:ins>
      <w:r w:rsidR="00DF6845" w:rsidRPr="00DF6845">
        <w:rPr>
          <w:noProof/>
        </w:rPr>
        <w:t>; Kollár, Vekerdy</w:t>
      </w:r>
      <w:del w:id="288" w:author="Helene Van Niekerk" w:date="2018-02-05T11:27:00Z">
        <w:r w:rsidR="00DF6845" w:rsidRPr="00DF6845" w:rsidDel="00CF7D2C">
          <w:rPr>
            <w:noProof/>
          </w:rPr>
          <w:delText>,</w:delText>
        </w:r>
      </w:del>
      <w:ins w:id="289" w:author="Helene Van Niekerk" w:date="2018-02-05T11:27:00Z">
        <w:r w:rsidR="00CF7D2C">
          <w:rPr>
            <w:noProof/>
          </w:rPr>
          <w:t xml:space="preserve"> &amp;</w:t>
        </w:r>
      </w:ins>
      <w:del w:id="290" w:author="Helene Van Niekerk" w:date="2018-02-05T11:27:00Z">
        <w:r w:rsidR="00DF6845" w:rsidRPr="00DF6845" w:rsidDel="00CF7D2C">
          <w:rPr>
            <w:noProof/>
          </w:rPr>
          <w:delText xml:space="preserve"> and</w:delText>
        </w:r>
      </w:del>
      <w:r w:rsidR="00DF6845" w:rsidRPr="00DF6845">
        <w:rPr>
          <w:noProof/>
        </w:rPr>
        <w:t xml:space="preserve"> Márkus 2013</w:t>
      </w:r>
      <w:ins w:id="291" w:author="Helene Van Niekerk" w:date="2018-02-05T12:09:00Z">
        <w:r w:rsidR="00131F7A">
          <w:rPr>
            <w:noProof/>
            <w:vertAlign w:val="superscript"/>
          </w:rPr>
          <w:t>20</w:t>
        </w:r>
      </w:ins>
      <w:r w:rsidR="00DF6845" w:rsidRPr="00DF6845">
        <w:rPr>
          <w:noProof/>
        </w:rPr>
        <w:t>; Ouyang et al. 2011</w:t>
      </w:r>
      <w:ins w:id="292" w:author="Helene Van Niekerk" w:date="2018-02-05T11:27:00Z">
        <w:r w:rsidR="00CF7D2C">
          <w:rPr>
            <w:noProof/>
            <w:vertAlign w:val="superscript"/>
          </w:rPr>
          <w:t>2</w:t>
        </w:r>
      </w:ins>
      <w:ins w:id="293" w:author="Helene Van Niekerk" w:date="2018-02-05T12:10:00Z">
        <w:r w:rsidR="00131F7A">
          <w:rPr>
            <w:noProof/>
            <w:vertAlign w:val="superscript"/>
          </w:rPr>
          <w:t>2</w:t>
        </w:r>
      </w:ins>
      <w:r w:rsidR="00DF6845" w:rsidRPr="00DF6845">
        <w:rPr>
          <w:noProof/>
        </w:rPr>
        <w:t>)</w:t>
      </w:r>
      <w:r>
        <w:fldChar w:fldCharType="end"/>
      </w:r>
      <w:r>
        <w:t>.</w:t>
      </w:r>
    </w:p>
    <w:p w14:paraId="279DEADD" w14:textId="77777777" w:rsidR="007C0DCA" w:rsidRDefault="007C0DCA" w:rsidP="001A4E23">
      <w:pPr>
        <w:pStyle w:val="1TeksCharChar"/>
        <w:spacing w:line="480" w:lineRule="auto"/>
      </w:pPr>
    </w:p>
    <w:p w14:paraId="260ED064" w14:textId="41F14CDA" w:rsidR="007E44BA" w:rsidRDefault="00012564" w:rsidP="001A4E23">
      <w:pPr>
        <w:pStyle w:val="1TeksCharChar"/>
        <w:spacing w:line="480" w:lineRule="auto"/>
      </w:pPr>
      <w:r>
        <w:t xml:space="preserve">As the number of features increases, the amount of data required to adequately represent class distributions in the increased feature space increases exponentially.  This is known as the “curse of  dimensionality”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ins w:id="294" w:author="Helene Van Niekerk" w:date="2018-02-05T11:27:00Z">
        <w:r w:rsidR="00CF7D2C">
          <w:rPr>
            <w:noProof/>
            <w:vertAlign w:val="superscript"/>
          </w:rPr>
          <w:t>2</w:t>
        </w:r>
      </w:ins>
      <w:ins w:id="295" w:author="Helene Van Niekerk" w:date="2018-02-05T12:43:00Z">
        <w:r w:rsidR="00EB2CC8">
          <w:rPr>
            <w:noProof/>
            <w:vertAlign w:val="superscript"/>
          </w:rPr>
          <w:t>8</w:t>
        </w:r>
      </w:ins>
      <w:r w:rsidR="00DF6845" w:rsidRPr="00DF6845">
        <w:rPr>
          <w:noProof/>
        </w:rPr>
        <w:t>)</w:t>
      </w:r>
      <w:r>
        <w:fldChar w:fldCharType="end"/>
      </w:r>
      <w:r>
        <w:t xml:space="preserve">.  </w:t>
      </w:r>
      <w:del w:id="296" w:author="Helene Van Niekerk" w:date="2018-02-05T15:47:00Z">
        <w:r w:rsidDel="00E645D9">
          <w:delText xml:space="preserve"> </w:delText>
        </w:r>
      </w:del>
      <w:r>
        <w:t>For finite training samples, increasing the features beyond a certain point results in overtraining and a decrease in the classifier</w:t>
      </w:r>
      <w:r w:rsidR="00240F94">
        <w:t>’s</w:t>
      </w:r>
      <w:r>
        <w:t xml:space="preserve"> </w:t>
      </w:r>
      <w:r w:rsidR="00240F94">
        <w:t>ability to generali</w:t>
      </w:r>
      <w:ins w:id="297" w:author="Helene Van Niekerk" w:date="2018-02-09T12:52:00Z">
        <w:r w:rsidR="000B7347">
          <w:t>z</w:t>
        </w:r>
      </w:ins>
      <w:del w:id="298" w:author="Helene Van Niekerk" w:date="2018-02-09T12:52:00Z">
        <w:r w:rsidR="00240F94" w:rsidDel="000B7347">
          <w:delText>s</w:delText>
        </w:r>
      </w:del>
      <w:r w:rsidR="00240F94">
        <w:t>e</w:t>
      </w:r>
      <w:r>
        <w:t xml:space="preserve">.  This “peaking phenomenon”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w:t>
      </w:r>
      <w:ins w:id="299" w:author="Helene Van Niekerk" w:date="2018-02-05T11:27:00Z">
        <w:r w:rsidR="00CF7D2C">
          <w:rPr>
            <w:noProof/>
          </w:rPr>
          <w:t xml:space="preserve"> </w:t>
        </w:r>
      </w:ins>
      <w:del w:id="300" w:author="Helene Van Niekerk" w:date="2018-02-05T11:27:00Z">
        <w:r w:rsidR="00DF6845" w:rsidRPr="00DF6845" w:rsidDel="00CF7D2C">
          <w:rPr>
            <w:noProof/>
          </w:rPr>
          <w:delText>, and</w:delText>
        </w:r>
      </w:del>
      <w:ins w:id="301" w:author="Helene Van Niekerk" w:date="2018-02-05T11:27:00Z">
        <w:r w:rsidR="00CF7D2C">
          <w:rPr>
            <w:noProof/>
          </w:rPr>
          <w:t>&amp;</w:t>
        </w:r>
      </w:ins>
      <w:r w:rsidR="00DF6845" w:rsidRPr="00DF6845">
        <w:rPr>
          <w:noProof/>
        </w:rPr>
        <w:t xml:space="preserve"> Mao 2000</w:t>
      </w:r>
      <w:ins w:id="302" w:author="Helene Van Niekerk" w:date="2018-02-05T11:28:00Z">
        <w:r w:rsidR="00CF7D2C">
          <w:rPr>
            <w:noProof/>
            <w:vertAlign w:val="superscript"/>
          </w:rPr>
          <w:t>2</w:t>
        </w:r>
      </w:ins>
      <w:ins w:id="303" w:author="Helene Van Niekerk" w:date="2018-02-05T12:43:00Z">
        <w:r w:rsidR="00EB2CC8">
          <w:rPr>
            <w:noProof/>
            <w:vertAlign w:val="superscript"/>
          </w:rPr>
          <w:t>9</w:t>
        </w:r>
      </w:ins>
      <w:r w:rsidR="00DF6845" w:rsidRPr="00DF6845">
        <w:rPr>
          <w:noProof/>
        </w:rPr>
        <w:t>)</w:t>
      </w:r>
      <w:r>
        <w:fldChar w:fldCharType="end"/>
      </w:r>
      <w:r>
        <w:t xml:space="preserve"> makes it necessary to </w:t>
      </w:r>
      <w:r w:rsidR="00556491">
        <w:t xml:space="preserve">apply feature selection to </w:t>
      </w:r>
      <w:r>
        <w:t>reduce the size of the feature</w:t>
      </w:r>
      <w:ins w:id="304" w:author="Helene Van Niekerk" w:date="2018-02-08T21:06:00Z">
        <w:r w:rsidR="00FF5235">
          <w:t>-</w:t>
        </w:r>
      </w:ins>
      <w:del w:id="305" w:author="Helene Van Niekerk" w:date="2018-02-08T21:06:00Z">
        <w:r w:rsidDel="00FF5235">
          <w:delText xml:space="preserve"> </w:delText>
        </w:r>
      </w:del>
      <w:r>
        <w:t xml:space="preserve">set to a salient minimum in order to achieve an accurate </w:t>
      </w:r>
      <w:r w:rsidR="00046186">
        <w:t>classification</w:t>
      </w:r>
      <w:r>
        <w:t xml:space="preserve">.  </w:t>
      </w:r>
      <w:r w:rsidR="00806B6C">
        <w:t>Feature selection by r</w:t>
      </w:r>
      <w:r w:rsidR="00864485">
        <w:t>anking</w:t>
      </w:r>
      <w:ins w:id="306" w:author="Helene Van Niekerk" w:date="2018-02-08T21:06:00Z">
        <w:r w:rsidR="00FF5235">
          <w:t>,</w:t>
        </w:r>
      </w:ins>
      <w:r w:rsidR="001F0BAA">
        <w:t xml:space="preserve"> </w:t>
      </w:r>
      <w:r w:rsidR="00864485">
        <w:t xml:space="preserve">based on some separability </w:t>
      </w:r>
      <w:r w:rsidR="0014609F">
        <w:t xml:space="preserve">or importance </w:t>
      </w:r>
      <w:r w:rsidR="00864485">
        <w:t>measure</w:t>
      </w:r>
      <w:r w:rsidR="0014609F">
        <w:t xml:space="preserve"> </w:t>
      </w:r>
      <w:r w:rsidR="00E7054D">
        <w:t>of individual features</w:t>
      </w:r>
      <w:ins w:id="307" w:author="Helene Van Niekerk" w:date="2018-02-08T21:06:00Z">
        <w:r w:rsidR="00FF5235">
          <w:t>,</w:t>
        </w:r>
      </w:ins>
      <w:r w:rsidR="00E7054D">
        <w:t xml:space="preserve"> </w:t>
      </w:r>
      <w:r w:rsidR="00864485">
        <w:t xml:space="preserve">is </w:t>
      </w:r>
      <w:r w:rsidR="00806B6C">
        <w:t xml:space="preserve">frequently </w:t>
      </w:r>
      <w:r w:rsidR="000B7998">
        <w:t>used</w:t>
      </w:r>
      <w:r w:rsidR="0014609F">
        <w:t xml:space="preserve"> </w:t>
      </w:r>
      <w:r w:rsidR="0014609F">
        <w:fldChar w:fldCharType="begin" w:fldLock="1"/>
      </w:r>
      <w:r w:rsidR="007D3D69">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"(Basu et al. 2015; Johansen et al. 2007; Koll\u00e1r, Vekerdy, and M\u00e1rkus 2013)", "plainTextFormattedCitation" : "(Basu et al. 2015; Johansen et al. 2007; Koll\u00e1r, Vekerdy, and M\u00e1rkus 2013)", "previouslyFormattedCitation" : "(Basu et al. 2015; Johansen et al. 2007; Koll\u00e1r, Vekerdy, and M\u00e1rkus 2013)" }, "properties" : {  }, "schema" : "https://github.com/citation-style-language/schema/raw/master/csl-citation.json" }</w:instrText>
      </w:r>
      <w:r w:rsidR="0014609F">
        <w:fldChar w:fldCharType="separate"/>
      </w:r>
      <w:r w:rsidR="00DF6845" w:rsidRPr="00DF6845">
        <w:rPr>
          <w:noProof/>
        </w:rPr>
        <w:t>(Basu et al. 2015</w:t>
      </w:r>
      <w:ins w:id="308" w:author="Helene Van Niekerk" w:date="2018-02-05T11:28:00Z">
        <w:r w:rsidR="00CF7D2C">
          <w:rPr>
            <w:noProof/>
            <w:vertAlign w:val="superscript"/>
          </w:rPr>
          <w:t>1</w:t>
        </w:r>
      </w:ins>
      <w:ins w:id="309" w:author="Helene Van Niekerk" w:date="2018-02-05T12:05:00Z">
        <w:r w:rsidR="00131F7A">
          <w:rPr>
            <w:noProof/>
            <w:vertAlign w:val="superscript"/>
          </w:rPr>
          <w:t>7</w:t>
        </w:r>
      </w:ins>
      <w:r w:rsidR="00DF6845" w:rsidRPr="00DF6845">
        <w:rPr>
          <w:noProof/>
        </w:rPr>
        <w:t>; Johansen et al. 2007</w:t>
      </w:r>
      <w:ins w:id="310" w:author="Helene Van Niekerk" w:date="2018-02-05T11:28:00Z">
        <w:r w:rsidR="00CF7D2C">
          <w:rPr>
            <w:noProof/>
            <w:vertAlign w:val="superscript"/>
          </w:rPr>
          <w:t>1</w:t>
        </w:r>
      </w:ins>
      <w:ins w:id="311" w:author="Helene Van Niekerk" w:date="2018-02-05T12:07:00Z">
        <w:r w:rsidR="00131F7A">
          <w:rPr>
            <w:noProof/>
            <w:vertAlign w:val="superscript"/>
          </w:rPr>
          <w:t>9</w:t>
        </w:r>
      </w:ins>
      <w:r w:rsidR="00DF6845" w:rsidRPr="00DF6845">
        <w:rPr>
          <w:noProof/>
        </w:rPr>
        <w:t>; Kollár, Vekerdy</w:t>
      </w:r>
      <w:del w:id="312" w:author="Helene Van Niekerk" w:date="2018-02-05T11:28:00Z">
        <w:r w:rsidR="00DF6845" w:rsidRPr="00DF6845" w:rsidDel="00CF7D2C">
          <w:rPr>
            <w:noProof/>
          </w:rPr>
          <w:delText>,</w:delText>
        </w:r>
      </w:del>
      <w:ins w:id="313" w:author="Helene Van Niekerk" w:date="2018-02-05T11:28:00Z">
        <w:r w:rsidR="00CF7D2C">
          <w:rPr>
            <w:noProof/>
          </w:rPr>
          <w:t xml:space="preserve"> </w:t>
        </w:r>
      </w:ins>
      <w:del w:id="314" w:author="Helene Van Niekerk" w:date="2018-02-05T11:28:00Z">
        <w:r w:rsidR="00DF6845" w:rsidRPr="00DF6845" w:rsidDel="00CF7D2C">
          <w:rPr>
            <w:noProof/>
          </w:rPr>
          <w:delText xml:space="preserve"> and</w:delText>
        </w:r>
      </w:del>
      <w:ins w:id="315" w:author="Helene Van Niekerk" w:date="2018-02-05T11:28:00Z">
        <w:r w:rsidR="00CF7D2C">
          <w:rPr>
            <w:noProof/>
          </w:rPr>
          <w:t>&amp;</w:t>
        </w:r>
      </w:ins>
      <w:r w:rsidR="00DF6845" w:rsidRPr="00DF6845">
        <w:rPr>
          <w:noProof/>
        </w:rPr>
        <w:t xml:space="preserve"> Márkus 2013</w:t>
      </w:r>
      <w:ins w:id="316" w:author="Helene Van Niekerk" w:date="2018-02-05T11:28:00Z">
        <w:r w:rsidR="00131F7A">
          <w:rPr>
            <w:noProof/>
            <w:vertAlign w:val="superscript"/>
          </w:rPr>
          <w:t>20</w:t>
        </w:r>
      </w:ins>
      <w:r w:rsidR="00DF6845" w:rsidRPr="00DF6845">
        <w:rPr>
          <w:noProof/>
        </w:rPr>
        <w:t>)</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7D3D69">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"(Tolosi and Lengauer 2011)", "plainTextFormattedCitation" : "(Tolosi and Lengauer 2011)", "previouslyFormattedCitation" : "(Tolosi and Lengauer 2011)" }, "properties" : {  }, "schema" : "https://github.com/citation-style-language/schema/raw/master/csl-citation.json" }</w:instrText>
      </w:r>
      <w:r w:rsidR="00E7054D">
        <w:fldChar w:fldCharType="separate"/>
      </w:r>
      <w:r w:rsidR="00DF6845" w:rsidRPr="00DF6845">
        <w:rPr>
          <w:noProof/>
        </w:rPr>
        <w:t xml:space="preserve">(Tolosi </w:t>
      </w:r>
      <w:del w:id="317" w:author="Helene Van Niekerk" w:date="2018-02-05T11:28:00Z">
        <w:r w:rsidR="00DF6845" w:rsidRPr="00DF6845" w:rsidDel="00CF7D2C">
          <w:rPr>
            <w:noProof/>
          </w:rPr>
          <w:delText xml:space="preserve">and </w:delText>
        </w:r>
      </w:del>
      <w:ins w:id="318" w:author="Helene Van Niekerk" w:date="2018-02-05T11:28:00Z">
        <w:r w:rsidR="00CF7D2C">
          <w:rPr>
            <w:noProof/>
          </w:rPr>
          <w:t>&amp;</w:t>
        </w:r>
        <w:r w:rsidR="00CF7D2C" w:rsidRPr="00DF6845">
          <w:rPr>
            <w:noProof/>
          </w:rPr>
          <w:t xml:space="preserve"> </w:t>
        </w:r>
      </w:ins>
      <w:r w:rsidR="00DF6845" w:rsidRPr="00DF6845">
        <w:rPr>
          <w:noProof/>
        </w:rPr>
        <w:t>Lengauer 2011</w:t>
      </w:r>
      <w:ins w:id="319" w:author="Helene Van Niekerk" w:date="2018-02-05T11:29:00Z">
        <w:r w:rsidR="00EB2CC8">
          <w:rPr>
            <w:noProof/>
            <w:vertAlign w:val="superscript"/>
          </w:rPr>
          <w:t>30</w:t>
        </w:r>
      </w:ins>
      <w:r w:rsidR="00DF6845" w:rsidRPr="00DF6845">
        <w:rPr>
          <w:noProof/>
        </w:rPr>
        <w:t>)</w:t>
      </w:r>
      <w:r w:rsidR="00E7054D">
        <w:fldChar w:fldCharType="end"/>
      </w:r>
      <w:r w:rsidR="00E7054D">
        <w:t xml:space="preserve">.  </w:t>
      </w:r>
      <w:r w:rsidR="0014609F">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 "schema" : "https://github.com/citation-style-language/schema/raw/master/csl-citation.json" }</w:instrText>
      </w:r>
      <w:r w:rsidR="0014609F">
        <w:fldChar w:fldCharType="separate"/>
      </w:r>
      <w:r w:rsidR="0014609F" w:rsidRPr="0014609F">
        <w:rPr>
          <w:noProof/>
        </w:rPr>
        <w:t xml:space="preserve">Ghosh and Joshi </w:t>
      </w:r>
      <w:r w:rsidR="00E7054D">
        <w:rPr>
          <w:noProof/>
        </w:rPr>
        <w:t>(</w:t>
      </w:r>
      <w:r w:rsidR="0014609F" w:rsidRPr="0014609F">
        <w:rPr>
          <w:noProof/>
        </w:rPr>
        <w:t>2014</w:t>
      </w:r>
      <w:ins w:id="320" w:author="Helene Van Niekerk" w:date="2018-02-05T11:29:00Z">
        <w:r w:rsidR="00CF7D2C">
          <w:rPr>
            <w:noProof/>
            <w:vertAlign w:val="superscript"/>
          </w:rPr>
          <w:t>1</w:t>
        </w:r>
      </w:ins>
      <w:ins w:id="321" w:author="Helene Van Niekerk" w:date="2018-02-05T12:06:00Z">
        <w:r w:rsidR="00131F7A">
          <w:rPr>
            <w:noProof/>
            <w:vertAlign w:val="superscript"/>
          </w:rPr>
          <w:t>8</w:t>
        </w:r>
      </w:ins>
      <w:r w:rsidR="0014609F" w:rsidRPr="0014609F">
        <w:rPr>
          <w:noProof/>
        </w:rPr>
        <w:t>)</w:t>
      </w:r>
      <w:r w:rsidR="0014609F">
        <w:fldChar w:fldCharType="end"/>
      </w:r>
      <w:r w:rsidR="0014609F">
        <w:t xml:space="preserve"> used recursive feature elimination</w:t>
      </w:r>
      <w:del w:id="322" w:author="Helene Van Niekerk" w:date="2018-02-09T12:58:00Z">
        <w:r w:rsidR="0014609F" w:rsidDel="000B7347">
          <w:delText xml:space="preserve"> (RFE)</w:delText>
        </w:r>
      </w:del>
      <w:r w:rsidR="0014609F">
        <w:t xml:space="preserve"> (also known as backward elimination)</w:t>
      </w:r>
      <w:del w:id="323" w:author="Helene Van Niekerk" w:date="2018-02-05T15:51:00Z">
        <w:r w:rsidR="00E7054D" w:rsidDel="007432B9">
          <w:delText>;</w:delText>
        </w:r>
      </w:del>
      <w:ins w:id="324" w:author="Helene Van Niekerk" w:date="2018-02-05T15:51:00Z">
        <w:r w:rsidR="007432B9">
          <w:t xml:space="preserve"> –</w:t>
        </w:r>
      </w:ins>
      <w:r w:rsidR="0014609F">
        <w:t xml:space="preserve"> a greedy search technique</w:t>
      </w:r>
      <w:r w:rsidR="001F0BAA">
        <w:t xml:space="preserve"> to select informative features</w:t>
      </w:r>
      <w:r w:rsidR="00E7054D">
        <w:t xml:space="preserve">.  Of the reviewed studies, </w:t>
      </w:r>
      <w:r w:rsidR="00046186">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"(Ghosh and Joshi 2014)", "manualFormatting" : "Ghosh and Joshi (2014)", "plainTextFormattedCitation" : "(Ghosh and Joshi 2014)", "previouslyFormattedCitation" : "(Ghosh and Joshi 2014)" }, "properties" : {  }, "schema" : "https://github.com/citation-style-language/schema/raw/master/csl-citation.json" }</w:instrText>
      </w:r>
      <w:r w:rsidR="00046186">
        <w:fldChar w:fldCharType="separate"/>
      </w:r>
      <w:r w:rsidR="00046186" w:rsidRPr="0014609F">
        <w:rPr>
          <w:noProof/>
        </w:rPr>
        <w:t xml:space="preserve">Ghosh and Joshi </w:t>
      </w:r>
      <w:r w:rsidR="00046186">
        <w:rPr>
          <w:noProof/>
        </w:rPr>
        <w:t>(</w:t>
      </w:r>
      <w:r w:rsidR="00046186" w:rsidRPr="0014609F">
        <w:rPr>
          <w:noProof/>
        </w:rPr>
        <w:t>2014</w:t>
      </w:r>
      <w:ins w:id="325" w:author="Helene Van Niekerk" w:date="2018-02-05T11:29:00Z">
        <w:r w:rsidR="00652DE0">
          <w:rPr>
            <w:noProof/>
            <w:vertAlign w:val="superscript"/>
          </w:rPr>
          <w:t>1</w:t>
        </w:r>
      </w:ins>
      <w:ins w:id="326" w:author="Helene Van Niekerk" w:date="2018-02-05T12:06:00Z">
        <w:r w:rsidR="00131F7A">
          <w:rPr>
            <w:noProof/>
            <w:vertAlign w:val="superscript"/>
          </w:rPr>
          <w:t>8</w:t>
        </w:r>
      </w:ins>
      <w:r w:rsidR="00046186" w:rsidRPr="0014609F">
        <w:rPr>
          <w:noProof/>
        </w:rPr>
        <w:t>)</w:t>
      </w:r>
      <w:r w:rsidR="00046186">
        <w:fldChar w:fldCharType="end"/>
      </w:r>
      <w:ins w:id="327" w:author="Helene Van Niekerk" w:date="2018-02-05T11:29:00Z">
        <w:r w:rsidR="00652DE0">
          <w:t xml:space="preserve"> </w:t>
        </w:r>
      </w:ins>
      <w:del w:id="328" w:author="Helene Van Niekerk" w:date="2018-02-05T15:52:00Z">
        <w:r w:rsidR="00E7054D" w:rsidDel="007432B9">
          <w:delText xml:space="preserve">was </w:delText>
        </w:r>
      </w:del>
      <w:ins w:id="329" w:author="Helene Van Niekerk" w:date="2018-02-05T15:52:00Z">
        <w:r w:rsidR="007432B9">
          <w:t xml:space="preserve">were </w:t>
        </w:r>
      </w:ins>
      <w:r w:rsidR="00E7054D">
        <w:t>the only one</w:t>
      </w:r>
      <w:ins w:id="330" w:author="Helene Van Niekerk" w:date="2018-02-05T15:52:00Z">
        <w:r w:rsidR="007432B9">
          <w:t>s</w:t>
        </w:r>
      </w:ins>
      <w:r w:rsidR="00E7054D">
        <w:t xml:space="preserve"> to use a feature selection method</w:t>
      </w:r>
      <w:r w:rsidR="0014609F">
        <w:t xml:space="preserve"> that considers the </w:t>
      </w:r>
      <w:r w:rsidR="00E7054D">
        <w:t xml:space="preserve">effect of feature redundancy </w:t>
      </w:r>
      <w:r w:rsidR="0014609F">
        <w:t xml:space="preserve">by evaluating </w:t>
      </w:r>
      <w:ins w:id="331" w:author="Helene Van Niekerk" w:date="2018-02-05T15:52:00Z">
        <w:r w:rsidR="007432B9">
          <w:t xml:space="preserve">combined </w:t>
        </w:r>
      </w:ins>
      <w:r w:rsidR="00E7054D">
        <w:t>features</w:t>
      </w:r>
      <w:del w:id="332" w:author="Helene Van Niekerk" w:date="2018-02-05T15:52:00Z">
        <w:r w:rsidR="0014609F" w:rsidDel="007432B9">
          <w:delText xml:space="preserve"> in combination</w:delText>
        </w:r>
      </w:del>
      <w:r w:rsidR="0014609F">
        <w:t xml:space="preserve">.   </w:t>
      </w:r>
    </w:p>
    <w:p w14:paraId="7BD7E42C" w14:textId="77777777" w:rsidR="000B7998" w:rsidRDefault="000B7998" w:rsidP="001A4E23">
      <w:pPr>
        <w:pStyle w:val="1TeksCharChar"/>
        <w:spacing w:line="480" w:lineRule="auto"/>
      </w:pPr>
    </w:p>
    <w:p w14:paraId="3EA8C581" w14:textId="1D81DAAB" w:rsidR="003A25E0" w:rsidRDefault="00002830" w:rsidP="001A4E23">
      <w:pPr>
        <w:pStyle w:val="1TeksCharChar"/>
        <w:spacing w:line="480" w:lineRule="auto"/>
      </w:pPr>
      <w:r>
        <w:lastRenderedPageBreak/>
        <w:t>The majority</w:t>
      </w:r>
      <w:r w:rsidR="009A6874">
        <w:t xml:space="preserve"> of the reviewed vegetation mapping studies were applied to small areas, typically covered by a single satellite image </w:t>
      </w:r>
      <w:r w:rsidR="009A6874">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"(Boyden et al. 2007; Ghosh and Joshi 2014; Johansen et al. 2007; Koll\u00e1r, Vekerdy, and M\u00e1rkus 2013; Mehner et al. 2004; Ouyang et al. 2011)", "plainTextFormattedCitation" : "(Boyden et al. 2007; Ghosh and Joshi 2014; Johansen et al. 2007; Koll\u00e1r, Vekerdy, and M\u00e1rkus 2013; Mehner et al. 2004; Ouyang et al. 2011)", "previouslyFormattedCitation" : "(Boyden et al. 2007; Ghosh and Joshi 2014; Johansen et al. 2007; Koll\u00e1r, Vekerdy, and M\u00e1rkus 2013; Mehner et al. 2004; Ouyang et al. 2011)" }, "properties" : {  }, "schema" : "https://github.com/citation-style-language/schema/raw/master/csl-citation.json" }</w:instrText>
      </w:r>
      <w:r w:rsidR="009A6874">
        <w:fldChar w:fldCharType="separate"/>
      </w:r>
      <w:r w:rsidR="00DF6845" w:rsidRPr="00DF6845">
        <w:rPr>
          <w:noProof/>
        </w:rPr>
        <w:t>(Boyden et al. 2007</w:t>
      </w:r>
      <w:ins w:id="333" w:author="Helene Van Niekerk" w:date="2018-02-05T11:30:00Z">
        <w:r w:rsidR="00652DE0">
          <w:rPr>
            <w:noProof/>
            <w:vertAlign w:val="superscript"/>
          </w:rPr>
          <w:t>2</w:t>
        </w:r>
      </w:ins>
      <w:ins w:id="334" w:author="Helene Van Niekerk" w:date="2018-02-05T12:11:00Z">
        <w:r w:rsidR="00CA6FF5">
          <w:rPr>
            <w:noProof/>
            <w:vertAlign w:val="superscript"/>
          </w:rPr>
          <w:t>4</w:t>
        </w:r>
      </w:ins>
      <w:r w:rsidR="00DF6845" w:rsidRPr="00DF6845">
        <w:rPr>
          <w:noProof/>
        </w:rPr>
        <w:t xml:space="preserve">; Ghosh </w:t>
      </w:r>
      <w:del w:id="335" w:author="Helene Van Niekerk" w:date="2018-02-05T11:30:00Z">
        <w:r w:rsidR="00DF6845" w:rsidRPr="00DF6845" w:rsidDel="00652DE0">
          <w:rPr>
            <w:noProof/>
          </w:rPr>
          <w:delText xml:space="preserve">and </w:delText>
        </w:r>
      </w:del>
      <w:ins w:id="336" w:author="Helene Van Niekerk" w:date="2018-02-05T11:30:00Z">
        <w:r w:rsidR="00652DE0">
          <w:rPr>
            <w:noProof/>
          </w:rPr>
          <w:t>&amp;</w:t>
        </w:r>
        <w:r w:rsidR="00652DE0" w:rsidRPr="00DF6845">
          <w:rPr>
            <w:noProof/>
          </w:rPr>
          <w:t xml:space="preserve"> </w:t>
        </w:r>
      </w:ins>
      <w:r w:rsidR="00DF6845" w:rsidRPr="00DF6845">
        <w:rPr>
          <w:noProof/>
        </w:rPr>
        <w:t>Joshi 2014</w:t>
      </w:r>
      <w:ins w:id="337" w:author="Helene Van Niekerk" w:date="2018-02-05T11:30:00Z">
        <w:r w:rsidR="00652DE0">
          <w:rPr>
            <w:noProof/>
            <w:vertAlign w:val="superscript"/>
          </w:rPr>
          <w:t>1</w:t>
        </w:r>
      </w:ins>
      <w:ins w:id="338" w:author="Helene Van Niekerk" w:date="2018-02-05T12:06:00Z">
        <w:r w:rsidR="00131F7A">
          <w:rPr>
            <w:noProof/>
            <w:vertAlign w:val="superscript"/>
          </w:rPr>
          <w:t>8</w:t>
        </w:r>
      </w:ins>
      <w:r w:rsidR="00DF6845" w:rsidRPr="00DF6845">
        <w:rPr>
          <w:noProof/>
        </w:rPr>
        <w:t>; Johansen et al. 2007</w:t>
      </w:r>
      <w:ins w:id="339" w:author="Helene Van Niekerk" w:date="2018-02-05T11:30:00Z">
        <w:r w:rsidR="00652DE0">
          <w:rPr>
            <w:noProof/>
            <w:vertAlign w:val="superscript"/>
          </w:rPr>
          <w:t>1</w:t>
        </w:r>
      </w:ins>
      <w:ins w:id="340" w:author="Helene Van Niekerk" w:date="2018-02-05T12:08:00Z">
        <w:r w:rsidR="00131F7A">
          <w:rPr>
            <w:noProof/>
            <w:vertAlign w:val="superscript"/>
          </w:rPr>
          <w:t>9</w:t>
        </w:r>
      </w:ins>
      <w:r w:rsidR="00DF6845" w:rsidRPr="00DF6845">
        <w:rPr>
          <w:noProof/>
        </w:rPr>
        <w:t>; Kollár, Vekerdy</w:t>
      </w:r>
      <w:del w:id="341" w:author="Helene Van Niekerk" w:date="2018-02-05T11:30:00Z">
        <w:r w:rsidR="00DF6845" w:rsidRPr="00DF6845" w:rsidDel="00652DE0">
          <w:rPr>
            <w:noProof/>
          </w:rPr>
          <w:delText>, and</w:delText>
        </w:r>
      </w:del>
      <w:ins w:id="342" w:author="Helene Van Niekerk" w:date="2018-02-05T11:30:00Z">
        <w:r w:rsidR="00652DE0">
          <w:rPr>
            <w:noProof/>
          </w:rPr>
          <w:t xml:space="preserve"> &amp;</w:t>
        </w:r>
      </w:ins>
      <w:r w:rsidR="00DF6845" w:rsidRPr="00DF6845">
        <w:rPr>
          <w:noProof/>
        </w:rPr>
        <w:t xml:space="preserve"> Márkus 2013</w:t>
      </w:r>
      <w:ins w:id="343" w:author="Helene Van Niekerk" w:date="2018-02-05T11:30:00Z">
        <w:r w:rsidR="00131F7A">
          <w:rPr>
            <w:noProof/>
            <w:vertAlign w:val="superscript"/>
          </w:rPr>
          <w:t>20</w:t>
        </w:r>
      </w:ins>
      <w:r w:rsidR="00DF6845" w:rsidRPr="00DF6845">
        <w:rPr>
          <w:noProof/>
        </w:rPr>
        <w:t>; Mehner et al. 2004</w:t>
      </w:r>
      <w:ins w:id="344" w:author="Helene Van Niekerk" w:date="2018-02-05T11:30:00Z">
        <w:r w:rsidR="00652DE0">
          <w:rPr>
            <w:noProof/>
            <w:vertAlign w:val="superscript"/>
          </w:rPr>
          <w:t>2</w:t>
        </w:r>
      </w:ins>
      <w:ins w:id="345" w:author="Helene Van Niekerk" w:date="2018-02-05T12:42:00Z">
        <w:r w:rsidR="00EB2CC8">
          <w:rPr>
            <w:noProof/>
            <w:vertAlign w:val="superscript"/>
          </w:rPr>
          <w:t>6</w:t>
        </w:r>
      </w:ins>
      <w:r w:rsidR="00DF6845" w:rsidRPr="00DF6845">
        <w:rPr>
          <w:noProof/>
        </w:rPr>
        <w:t>; Ouyang et al. 2011</w:t>
      </w:r>
      <w:ins w:id="346" w:author="Helene Van Niekerk" w:date="2018-02-05T11:31:00Z">
        <w:r w:rsidR="00652DE0">
          <w:rPr>
            <w:noProof/>
            <w:vertAlign w:val="superscript"/>
          </w:rPr>
          <w:t>2</w:t>
        </w:r>
        <w:r w:rsidR="00131F7A">
          <w:rPr>
            <w:noProof/>
            <w:vertAlign w:val="superscript"/>
          </w:rPr>
          <w:t>2</w:t>
        </w:r>
      </w:ins>
      <w:r w:rsidR="00DF6845" w:rsidRPr="00DF6845">
        <w:rPr>
          <w:noProof/>
        </w:rPr>
        <w:t>)</w:t>
      </w:r>
      <w:r w:rsidR="009A6874">
        <w:fldChar w:fldCharType="end"/>
      </w:r>
      <w:r w:rsidR="009A6874">
        <w:t xml:space="preserve">.  </w:t>
      </w:r>
      <w:r w:rsidR="009A076A">
        <w:t>Radiometric corrections</w:t>
      </w:r>
      <w:r w:rsidR="009A6874">
        <w:t xml:space="preserve"> are sometimes </w:t>
      </w:r>
      <w:del w:id="347" w:author="Helene Van Niekerk" w:date="2018-02-05T15:54:00Z">
        <w:r w:rsidR="009A6874" w:rsidDel="007432B9">
          <w:delText xml:space="preserve">ignored </w:delText>
        </w:r>
      </w:del>
      <w:ins w:id="348" w:author="Helene Van Niekerk" w:date="2018-02-05T15:54:00Z">
        <w:r w:rsidR="007432B9">
          <w:t>not applied in</w:t>
        </w:r>
      </w:ins>
      <w:del w:id="349" w:author="Helene Van Niekerk" w:date="2018-02-05T15:54:00Z">
        <w:r w:rsidR="009A6874" w:rsidDel="007432B9">
          <w:delText>for</w:delText>
        </w:r>
      </w:del>
      <w:r w:rsidR="009A6874">
        <w:t xml:space="preserve"> </w:t>
      </w:r>
      <w:r w:rsidR="009A076A">
        <w:t>small study areas</w:t>
      </w:r>
      <w:r w:rsidR="009A6874">
        <w:t xml:space="preserve"> </w:t>
      </w:r>
      <w:r w:rsidR="009A6874">
        <w:fldChar w:fldCharType="begin" w:fldLock="1"/>
      </w:r>
      <w:r w:rsidR="007D3D69">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"(Boyden et al. 2007)", "plainTextFormattedCitation" : "(Boyden et al. 2007)", "previouslyFormattedCitation" : "(Boyden et al. 2007)" }, "properties" : {  }, "schema" : "https://github.com/citation-style-language/schema/raw/master/csl-citation.json" }</w:instrText>
      </w:r>
      <w:r w:rsidR="009A6874">
        <w:fldChar w:fldCharType="separate"/>
      </w:r>
      <w:r w:rsidR="00DF6845" w:rsidRPr="00DF6845">
        <w:rPr>
          <w:noProof/>
        </w:rPr>
        <w:t>(Boyden et al. 2007</w:t>
      </w:r>
      <w:ins w:id="350" w:author="Helene Van Niekerk" w:date="2018-02-05T11:31:00Z">
        <w:r w:rsidR="00652DE0">
          <w:rPr>
            <w:noProof/>
            <w:vertAlign w:val="superscript"/>
          </w:rPr>
          <w:t>2</w:t>
        </w:r>
      </w:ins>
      <w:ins w:id="351" w:author="Helene Van Niekerk" w:date="2018-02-05T12:11:00Z">
        <w:r w:rsidR="00CA6FF5">
          <w:rPr>
            <w:noProof/>
            <w:vertAlign w:val="superscript"/>
          </w:rPr>
          <w:t>4</w:t>
        </w:r>
      </w:ins>
      <w:r w:rsidR="00DF6845" w:rsidRPr="00DF6845">
        <w:rPr>
          <w:noProof/>
        </w:rPr>
        <w:t>)</w:t>
      </w:r>
      <w:r w:rsidR="009A6874">
        <w:fldChar w:fldCharType="end"/>
      </w:r>
      <w:r w:rsidR="009A6874">
        <w:t xml:space="preserve"> or partially handled using </w:t>
      </w:r>
      <w:r w:rsidR="009A076A">
        <w:t>conversion</w:t>
      </w:r>
      <w:r w:rsidR="009A6874">
        <w:t xml:space="preserve"> to top of atmosphere</w:t>
      </w:r>
      <w:del w:id="352" w:author="Helene Van Niekerk" w:date="2018-02-09T12:58:00Z">
        <w:r w:rsidR="009A6874" w:rsidDel="000B7347">
          <w:delText xml:space="preserve"> (TOA)</w:delText>
        </w:r>
      </w:del>
      <w:r w:rsidR="009A6874">
        <w:t xml:space="preserve"> radiance </w:t>
      </w:r>
      <w:r w:rsidR="009A6874">
        <w:fldChar w:fldCharType="begin" w:fldLock="1"/>
      </w:r>
      <w:r w:rsidR="007D3D69">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"(Johansen et al. 2007; Mehner et al. 2004)", "plainTextFormattedCitation" : "(Johansen et al. 2007; Mehner et al. 2004)", "previouslyFormattedCitation" : "(Johansen et al. 2007; Mehner et al. 2004)" }, "properties" : {  }, "schema" : "https://github.com/citation-style-language/schema/raw/master/csl-citation.json" }</w:instrText>
      </w:r>
      <w:r w:rsidR="009A6874">
        <w:fldChar w:fldCharType="separate"/>
      </w:r>
      <w:r w:rsidR="00DF6845" w:rsidRPr="00DF6845">
        <w:rPr>
          <w:noProof/>
        </w:rPr>
        <w:t>(Johansen et al. 2007</w:t>
      </w:r>
      <w:ins w:id="353" w:author="Helene Van Niekerk" w:date="2018-02-05T11:31:00Z">
        <w:r w:rsidR="00652DE0">
          <w:rPr>
            <w:noProof/>
            <w:vertAlign w:val="superscript"/>
          </w:rPr>
          <w:t>1</w:t>
        </w:r>
      </w:ins>
      <w:ins w:id="354" w:author="Helene Van Niekerk" w:date="2018-02-05T12:08:00Z">
        <w:r w:rsidR="00131F7A">
          <w:rPr>
            <w:noProof/>
            <w:vertAlign w:val="superscript"/>
          </w:rPr>
          <w:t>9</w:t>
        </w:r>
      </w:ins>
      <w:r w:rsidR="00DF6845" w:rsidRPr="00DF6845">
        <w:rPr>
          <w:noProof/>
        </w:rPr>
        <w:t>; Mehner et al. 2004</w:t>
      </w:r>
      <w:ins w:id="355" w:author="Helene Van Niekerk" w:date="2018-02-05T11:31:00Z">
        <w:r w:rsidR="00652DE0">
          <w:rPr>
            <w:noProof/>
            <w:vertAlign w:val="superscript"/>
          </w:rPr>
          <w:t>2</w:t>
        </w:r>
      </w:ins>
      <w:ins w:id="356" w:author="Helene Van Niekerk" w:date="2018-02-05T12:42:00Z">
        <w:r w:rsidR="00EB2CC8">
          <w:rPr>
            <w:noProof/>
            <w:vertAlign w:val="superscript"/>
          </w:rPr>
          <w:t>6</w:t>
        </w:r>
      </w:ins>
      <w:r w:rsidR="00DF6845" w:rsidRPr="00DF6845">
        <w:rPr>
          <w:noProof/>
        </w:rPr>
        <w:t>)</w:t>
      </w:r>
      <w:r w:rsidR="009A6874">
        <w:fldChar w:fldCharType="end"/>
      </w:r>
      <w:r w:rsidR="009A6874">
        <w:t xml:space="preserve">.  These corrections </w:t>
      </w:r>
      <w:r w:rsidR="00742DBE">
        <w:t>do not</w:t>
      </w:r>
      <w:r w:rsidR="00814BC8">
        <w:t xml:space="preserve"> compensate for varying atmospheric and bi-directional distribution function (BRDF) effects</w:t>
      </w:r>
      <w:ins w:id="357" w:author="Helene Van Niekerk" w:date="2018-02-05T15:55:00Z">
        <w:r w:rsidR="007432B9">
          <w:t>,</w:t>
        </w:r>
      </w:ins>
      <w:r w:rsidR="00814BC8">
        <w:t xml:space="preserve"> </w:t>
      </w:r>
      <w:del w:id="358" w:author="Helene Van Niekerk" w:date="2018-02-05T15:55:00Z">
        <w:r w:rsidR="00742DBE" w:rsidDel="007432B9">
          <w:delText xml:space="preserve">that are </w:delText>
        </w:r>
      </w:del>
      <w:r w:rsidR="00742DBE">
        <w:t xml:space="preserve">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1A4E23">
      <w:pPr>
        <w:pStyle w:val="1TeksCharChar"/>
        <w:spacing w:line="480" w:lineRule="auto"/>
      </w:pPr>
    </w:p>
    <w:p w14:paraId="65332898" w14:textId="256B36D3" w:rsidR="00002830" w:rsidRDefault="003A25E0" w:rsidP="001A4E23">
      <w:pPr>
        <w:pStyle w:val="1TeksCharChar"/>
        <w:spacing w:line="480" w:lineRule="auto"/>
      </w:pPr>
      <w:r>
        <w:t xml:space="preserve">In this paper, we present a method for mapping </w:t>
      </w:r>
      <w:ins w:id="359" w:author="Helene Van Niekerk" w:date="2018-02-06T10:53:00Z">
        <w:r w:rsidR="001B6754">
          <w:t>s</w:t>
        </w:r>
      </w:ins>
      <w:del w:id="360" w:author="Helene Van Niekerk" w:date="2018-02-06T10:53:00Z">
        <w:r w:rsidRPr="0084644E" w:rsidDel="001B6754">
          <w:delText>S</w:delText>
        </w:r>
      </w:del>
      <w:r w:rsidRPr="0084644E">
        <w:t>pekboom</w:t>
      </w:r>
      <w:r>
        <w:t xml:space="preserve"> canopy cover at a spatial resolution of 0.5</w:t>
      </w:r>
      <w:ins w:id="361" w:author="Helene Van Niekerk" w:date="2018-02-05T15:55:00Z">
        <w:r w:rsidR="007432B9">
          <w:t xml:space="preserve"> </w:t>
        </w:r>
      </w:ins>
      <w:r>
        <w:t xml:space="preserve">m.  </w:t>
      </w:r>
      <w:r w:rsidR="009954EA">
        <w:t xml:space="preserve">A total of </w:t>
      </w:r>
      <w:r w:rsidR="009954EA" w:rsidRPr="00A62A08">
        <w:t xml:space="preserve">2228 </w:t>
      </w:r>
      <w:r w:rsidR="009954EA">
        <w:t>multi-spectral aerial im</w:t>
      </w:r>
      <w:r>
        <w:t>ages</w:t>
      </w:r>
      <w:ins w:id="362" w:author="Helene Van Niekerk" w:date="2018-02-05T15:56:00Z">
        <w:r w:rsidR="007432B9">
          <w:t>,</w:t>
        </w:r>
      </w:ins>
      <w:r>
        <w:t xml:space="preserve"> </w:t>
      </w:r>
      <w:r w:rsidR="009954EA">
        <w:t>acquired over multiple days from 22 January to 8 February 2010</w:t>
      </w:r>
      <w:ins w:id="363" w:author="Helene Van Niekerk" w:date="2018-02-05T15:56:00Z">
        <w:r w:rsidR="007432B9">
          <w:t>,</w:t>
        </w:r>
      </w:ins>
      <w:r w:rsidR="009954EA">
        <w:t xml:space="preserve">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homogeni</w:t>
      </w:r>
      <w:ins w:id="364" w:author="Helene Van Niekerk" w:date="2018-02-09T12:52:00Z">
        <w:r w:rsidR="000B7347">
          <w:t>z</w:t>
        </w:r>
      </w:ins>
      <w:del w:id="365" w:author="Helene Van Niekerk" w:date="2018-02-09T12:52:00Z">
        <w:r w:rsidR="000C446C" w:rsidDel="000B7347">
          <w:delText>s</w:delText>
        </w:r>
      </w:del>
      <w:r w:rsidR="000C446C">
        <w:t xml:space="preserve">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r w:rsidR="009954EA">
        <w:t xml:space="preserve">This not only allowed for the application of a single classification algorithm </w:t>
      </w:r>
      <w:del w:id="366" w:author="Helene Van Niekerk" w:date="2018-02-08T21:09:00Z">
        <w:r w:rsidR="009954EA" w:rsidDel="00FF5235">
          <w:delText xml:space="preserve">on </w:delText>
        </w:r>
      </w:del>
      <w:ins w:id="367" w:author="Helene Van Niekerk" w:date="2018-02-08T21:09:00Z">
        <w:r w:rsidR="00FF5235">
          <w:t xml:space="preserve">to </w:t>
        </w:r>
      </w:ins>
      <w:r w:rsidR="009954EA">
        <w:t xml:space="preserve">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textural features using a novel feature selection method that is robust to redundancy typically found in high</w:t>
      </w:r>
      <w:ins w:id="368" w:author="Helene Van Niekerk" w:date="2018-02-09T12:32:00Z">
        <w:r w:rsidR="000F4F02">
          <w:t>-</w:t>
        </w:r>
      </w:ins>
      <w:del w:id="369" w:author="Helene Van Niekerk" w:date="2018-02-09T12:32:00Z">
        <w:r w:rsidR="000A2580" w:rsidDel="000F4F02">
          <w:delText xml:space="preserve"> </w:delText>
        </w:r>
      </w:del>
      <w:r w:rsidR="000A2580">
        <w:t>dimensional feature</w:t>
      </w:r>
      <w:ins w:id="370" w:author="Helene Van Niekerk" w:date="2018-02-08T21:10:00Z">
        <w:r w:rsidR="00FF5235">
          <w:t>-</w:t>
        </w:r>
      </w:ins>
      <w:del w:id="371" w:author="Helene Van Niekerk" w:date="2018-02-08T21:10:00Z">
        <w:r w:rsidR="000A2580" w:rsidDel="00FF5235">
          <w:delText xml:space="preserve"> </w:delText>
        </w:r>
      </w:del>
      <w:r w:rsidR="000A2580">
        <w:t xml:space="preserve">sets. </w:t>
      </w:r>
      <w:r w:rsidR="00467030">
        <w:t xml:space="preserve"> The selected features were used to evaluate a set of</w:t>
      </w:r>
      <w:r w:rsidR="00F16845">
        <w:t xml:space="preserve"> candidate classifiers.</w:t>
      </w:r>
      <w:r w:rsidR="005C5BB2" w:rsidDel="005C5BB2">
        <w:t xml:space="preserve"> </w:t>
      </w:r>
    </w:p>
    <w:p w14:paraId="0207AF8E" w14:textId="2AAF86BE" w:rsidR="00006DC2" w:rsidDel="007E3215" w:rsidRDefault="00006DC2" w:rsidP="002949C4">
      <w:pPr>
        <w:pStyle w:val="1TeksCharChar"/>
        <w:keepNext/>
        <w:keepLines/>
        <w:rPr>
          <w:del w:id="372" w:author="Helene Van Niekerk" w:date="2018-02-05T10:44:00Z"/>
        </w:rPr>
      </w:pP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2FF402C6" w:rsidR="00D61588" w:rsidRDefault="00D61588">
      <w:pPr>
        <w:pStyle w:val="1TeksCharChar"/>
        <w:keepNext/>
        <w:keepLines/>
        <w:spacing w:line="480" w:lineRule="auto"/>
        <w:pPrChange w:id="373" w:author="Helene Van Niekerk" w:date="2018-02-05T10:44:00Z">
          <w:pPr>
            <w:pStyle w:val="1TeksCharChar"/>
            <w:keepNext/>
            <w:keepLines/>
          </w:pPr>
        </w:pPrChange>
      </w:pPr>
      <w:r>
        <w:t>The Little Karoo</w:t>
      </w:r>
      <w:r w:rsidR="00E402AB">
        <w:t xml:space="preserve"> </w:t>
      </w:r>
      <w:r>
        <w:t>is a semi-arid</w:t>
      </w:r>
      <w:ins w:id="374" w:author="Helene Van Niekerk" w:date="2018-02-06T10:44:00Z">
        <w:r w:rsidR="001B6754">
          <w:t>,</w:t>
        </w:r>
      </w:ins>
      <w:r>
        <w:t xml:space="preserve"> </w:t>
      </w:r>
      <w:del w:id="375" w:author="Helene Van Niekerk" w:date="2018-02-06T10:44:00Z">
        <w:r w:rsidDel="001B6754">
          <w:delText xml:space="preserve">region of </w:delText>
        </w:r>
      </w:del>
      <w:del w:id="376" w:author="Helene Van Niekerk" w:date="2018-02-06T10:45:00Z">
        <w:r w:rsidR="005C5BB2" w:rsidDel="001B6754">
          <w:delText xml:space="preserve">high </w:delText>
        </w:r>
      </w:del>
      <w:r>
        <w:t>biodivers</w:t>
      </w:r>
      <w:ins w:id="377" w:author="Helene Van Niekerk" w:date="2018-02-06T10:45:00Z">
        <w:r w:rsidR="001B6754">
          <w:t>e area</w:t>
        </w:r>
      </w:ins>
      <w:del w:id="378" w:author="Helene Van Niekerk" w:date="2018-02-06T10:45:00Z">
        <w:r w:rsidDel="001B6754">
          <w:delText>ity</w:delText>
        </w:r>
      </w:del>
      <w:r>
        <w:t xml:space="preserve">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7E3215">
        <w:instrText xml:space="preserve"> \* MERGEFORMAT </w:instrText>
      </w:r>
      <w:r w:rsidR="006D483D">
        <w:fldChar w:fldCharType="separate"/>
      </w:r>
      <w:r w:rsidR="006D483D">
        <w:t xml:space="preserve">Figure </w:t>
      </w:r>
      <w:r w:rsidR="006D483D">
        <w:rPr>
          <w:noProof/>
        </w:rPr>
        <w:t>1</w:t>
      </w:r>
      <w:r w:rsidR="006D483D">
        <w:fldChar w:fldCharType="end"/>
      </w:r>
      <w:r w:rsidR="006D483D">
        <w:t>)</w:t>
      </w:r>
      <w:r>
        <w:t xml:space="preserve">.  The </w:t>
      </w:r>
      <w:ins w:id="379" w:author="Helene Van Niekerk" w:date="2018-02-06T10:46:00Z">
        <w:r w:rsidR="001B6754">
          <w:t>s</w:t>
        </w:r>
      </w:ins>
      <w:del w:id="380" w:author="Helene Van Niekerk" w:date="2018-02-06T10:46:00Z">
        <w:r w:rsidDel="001B6754">
          <w:delText>S</w:delText>
        </w:r>
      </w:del>
      <w:r>
        <w:t xml:space="preserve">ubtropical </w:t>
      </w:r>
      <w:ins w:id="381" w:author="Helene Van Niekerk" w:date="2018-02-06T10:46:00Z">
        <w:r w:rsidR="001B6754">
          <w:t>t</w:t>
        </w:r>
      </w:ins>
      <w:del w:id="382" w:author="Helene Van Niekerk" w:date="2018-02-06T10:46:00Z">
        <w:r w:rsidDel="001B6754">
          <w:delText>T</w:delText>
        </w:r>
      </w:del>
      <w:r>
        <w:t>hicket biome makes up 35.3% of the 23</w:t>
      </w:r>
      <w:ins w:id="383" w:author="Helene Van Niekerk" w:date="2018-02-06T10:46:00Z">
        <w:r w:rsidR="001B6754">
          <w:t xml:space="preserve"> </w:t>
        </w:r>
      </w:ins>
      <w:r>
        <w:t xml:space="preserve">439 </w:t>
      </w:r>
      <w:r w:rsidR="006D483D">
        <w:t>km</w:t>
      </w:r>
      <w:r w:rsidR="006D483D" w:rsidRPr="007E1405">
        <w:rPr>
          <w:vertAlign w:val="superscript"/>
        </w:rPr>
        <w:t>2</w:t>
      </w:r>
      <w:r w:rsidR="006D483D">
        <w:t xml:space="preserve"> </w:t>
      </w:r>
      <w:r w:rsidR="00E402AB">
        <w:t xml:space="preserve">area </w:t>
      </w:r>
      <w:r w:rsidR="00E402AB">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E402AB">
        <w:fldChar w:fldCharType="separate"/>
      </w:r>
      <w:r w:rsidR="00DF6845" w:rsidRPr="00DF6845">
        <w:rPr>
          <w:noProof/>
          <w:lang w:val="en-ZA" w:eastAsia="en-ZA"/>
        </w:rPr>
        <w:t>(Vlok, Cowling</w:t>
      </w:r>
      <w:del w:id="384" w:author="Helene Van Niekerk" w:date="2018-02-05T11:31:00Z">
        <w:r w:rsidR="00DF6845" w:rsidRPr="00DF6845" w:rsidDel="00652DE0">
          <w:rPr>
            <w:noProof/>
            <w:lang w:val="en-ZA" w:eastAsia="en-ZA"/>
          </w:rPr>
          <w:delText>,</w:delText>
        </w:r>
      </w:del>
      <w:r w:rsidR="00DF6845" w:rsidRPr="00DF6845">
        <w:rPr>
          <w:noProof/>
          <w:lang w:val="en-ZA" w:eastAsia="en-ZA"/>
        </w:rPr>
        <w:t xml:space="preserve"> </w:t>
      </w:r>
      <w:del w:id="385" w:author="Helene Van Niekerk" w:date="2018-02-05T11:31:00Z">
        <w:r w:rsidR="00DF6845" w:rsidRPr="00DF6845" w:rsidDel="00652DE0">
          <w:rPr>
            <w:noProof/>
            <w:lang w:val="en-ZA" w:eastAsia="en-ZA"/>
          </w:rPr>
          <w:delText xml:space="preserve">and </w:delText>
        </w:r>
      </w:del>
      <w:ins w:id="386" w:author="Helene Van Niekerk" w:date="2018-02-05T11:31:00Z">
        <w:r w:rsidR="00652DE0">
          <w:rPr>
            <w:noProof/>
            <w:lang w:val="en-ZA" w:eastAsia="en-ZA"/>
          </w:rPr>
          <w:t>&amp;</w:t>
        </w:r>
        <w:r w:rsidR="00652DE0" w:rsidRPr="00DF6845">
          <w:rPr>
            <w:noProof/>
            <w:lang w:val="en-ZA" w:eastAsia="en-ZA"/>
          </w:rPr>
          <w:t xml:space="preserve"> </w:t>
        </w:r>
      </w:ins>
      <w:r w:rsidR="00DF6845" w:rsidRPr="00DF6845">
        <w:rPr>
          <w:noProof/>
          <w:lang w:val="en-ZA" w:eastAsia="en-ZA"/>
        </w:rPr>
        <w:t>Wolf 2005</w:t>
      </w:r>
      <w:ins w:id="387" w:author="Helene Van Niekerk" w:date="2018-02-05T11:31:00Z">
        <w:r w:rsidR="00652DE0">
          <w:rPr>
            <w:noProof/>
            <w:vertAlign w:val="superscript"/>
            <w:lang w:val="en-ZA" w:eastAsia="en-ZA"/>
          </w:rPr>
          <w:t>1</w:t>
        </w:r>
      </w:ins>
      <w:r w:rsidR="00DF6845" w:rsidRPr="00DF6845">
        <w:rPr>
          <w:noProof/>
          <w:lang w:val="en-ZA" w:eastAsia="en-ZA"/>
        </w:rPr>
        <w:t>)</w:t>
      </w:r>
      <w:r w:rsidR="00E402AB">
        <w:rPr>
          <w:lang w:val="en-ZA" w:eastAsia="en-ZA"/>
        </w:rPr>
        <w:fldChar w:fldCharType="end"/>
      </w:r>
      <w:r w:rsidR="00E402AB">
        <w:t xml:space="preserve">.  A total of 54 habitat types are present, of which </w:t>
      </w:r>
      <w:del w:id="388" w:author="Helene Van Niekerk" w:date="2018-02-06T10:47:00Z">
        <w:r w:rsidR="00E402AB" w:rsidDel="001B6754">
          <w:delText xml:space="preserve">ten </w:delText>
        </w:r>
      </w:del>
      <w:ins w:id="389" w:author="Helene Van Niekerk" w:date="2018-02-06T10:47:00Z">
        <w:r w:rsidR="001B6754">
          <w:t xml:space="preserve">10 </w:t>
        </w:r>
      </w:ins>
      <w:r w:rsidR="00E402AB">
        <w:t xml:space="preserve">support </w:t>
      </w:r>
      <w:ins w:id="390" w:author="Helene Van Niekerk" w:date="2018-02-06T10:53:00Z">
        <w:r w:rsidR="001B6754">
          <w:t>s</w:t>
        </w:r>
      </w:ins>
      <w:del w:id="391" w:author="Helene Van Niekerk" w:date="2018-02-06T10:53:00Z">
        <w:r w:rsidR="00E402AB" w:rsidRPr="0084644E" w:rsidDel="001B6754">
          <w:delText>S</w:delText>
        </w:r>
      </w:del>
      <w:r w:rsidR="00E402AB" w:rsidRPr="0084644E">
        <w:t>pekboom</w:t>
      </w:r>
      <w:r w:rsidR="00E402AB">
        <w:t xml:space="preserve"> </w:t>
      </w:r>
      <w:r w:rsidR="007E1405">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7E1405">
        <w:fldChar w:fldCharType="separate"/>
      </w:r>
      <w:r w:rsidR="00DF6845" w:rsidRPr="00DF6845">
        <w:rPr>
          <w:noProof/>
        </w:rPr>
        <w:t>(Vlok, Cowling</w:t>
      </w:r>
      <w:del w:id="392" w:author="Helene Van Niekerk" w:date="2018-02-05T11:32:00Z">
        <w:r w:rsidR="00DF6845" w:rsidRPr="00DF6845" w:rsidDel="00652DE0">
          <w:rPr>
            <w:noProof/>
          </w:rPr>
          <w:delText>,</w:delText>
        </w:r>
      </w:del>
      <w:r w:rsidR="00DF6845" w:rsidRPr="00DF6845">
        <w:rPr>
          <w:noProof/>
        </w:rPr>
        <w:t xml:space="preserve"> </w:t>
      </w:r>
      <w:del w:id="393" w:author="Helene Van Niekerk" w:date="2018-02-05T11:32:00Z">
        <w:r w:rsidR="00DF6845" w:rsidRPr="00DF6845" w:rsidDel="00652DE0">
          <w:rPr>
            <w:noProof/>
          </w:rPr>
          <w:delText>and</w:delText>
        </w:r>
      </w:del>
      <w:ins w:id="394" w:author="Helene Van Niekerk" w:date="2018-02-05T11:32:00Z">
        <w:r w:rsidR="00652DE0">
          <w:rPr>
            <w:noProof/>
          </w:rPr>
          <w:t>&amp;</w:t>
        </w:r>
      </w:ins>
      <w:r w:rsidR="00DF6845" w:rsidRPr="00DF6845">
        <w:rPr>
          <w:noProof/>
        </w:rPr>
        <w:t xml:space="preserve"> Wolf 2005</w:t>
      </w:r>
      <w:ins w:id="395" w:author="Helene Van Niekerk" w:date="2018-02-05T11:32:00Z">
        <w:r w:rsidR="00652DE0">
          <w:rPr>
            <w:noProof/>
            <w:vertAlign w:val="superscript"/>
          </w:rPr>
          <w:t>1</w:t>
        </w:r>
      </w:ins>
      <w:r w:rsidR="00DF6845" w:rsidRPr="00DF6845">
        <w:rPr>
          <w:noProof/>
        </w:rPr>
        <w:t>)</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ins w:id="396" w:author="Helene Van Niekerk" w:date="2018-02-06T10:53:00Z">
        <w:r w:rsidR="001B6754">
          <w:t>s</w:t>
        </w:r>
      </w:ins>
      <w:del w:id="397" w:author="Helene Van Niekerk" w:date="2018-02-06T10:53:00Z">
        <w:r w:rsidR="0084644E" w:rsidRPr="0084644E" w:rsidDel="001B6754">
          <w:delText>S</w:delText>
        </w:r>
      </w:del>
      <w:r w:rsidR="0084644E" w:rsidRPr="0084644E">
        <w:t>pekboom</w:t>
      </w:r>
      <w:r>
        <w:t xml:space="preserve"> thicket </w:t>
      </w:r>
      <w:r w:rsidR="00E402AB">
        <w:t xml:space="preserve">in the area is </w:t>
      </w:r>
      <w:r>
        <w:t xml:space="preserve">degraded </w:t>
      </w:r>
      <w:del w:id="398" w:author="Helene Van Niekerk" w:date="2018-02-06T10:54:00Z">
        <w:r w:rsidDel="001B6754">
          <w:delText>to some extent</w:delText>
        </w:r>
        <w:r w:rsidR="005C5BB2" w:rsidDel="001B6754">
          <w:delText xml:space="preserve"> </w:delText>
        </w:r>
      </w:del>
      <w:r w:rsidR="005C5BB2">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"plainTextFormattedCitation" : "(Thompson et al. 2009)", "previouslyFormattedCitation" : "(Thompson et al. 2009)" }, "properties" : {  }, "schema" : "https://github.com/citation-style-language/schema/raw/master/csl-citation.json" }</w:instrText>
      </w:r>
      <w:r w:rsidR="005C5BB2">
        <w:fldChar w:fldCharType="separate"/>
      </w:r>
      <w:r w:rsidR="005C5BB2" w:rsidRPr="005C5BB2">
        <w:rPr>
          <w:noProof/>
        </w:rPr>
        <w:t>(Thompson et al. 2009</w:t>
      </w:r>
      <w:ins w:id="399" w:author="Helene Van Niekerk" w:date="2018-02-05T11:32:00Z">
        <w:r w:rsidR="00652DE0">
          <w:rPr>
            <w:noProof/>
            <w:vertAlign w:val="superscript"/>
          </w:rPr>
          <w:t>6</w:t>
        </w:r>
      </w:ins>
      <w:r w:rsidR="005C5BB2" w:rsidRPr="005C5BB2">
        <w:rPr>
          <w:noProof/>
        </w:rPr>
        <w:t>)</w:t>
      </w:r>
      <w:r w:rsidR="005C5BB2">
        <w:fldChar w:fldCharType="end"/>
      </w:r>
      <w:r w:rsidR="005C5BB2">
        <w:t>.</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rsidR="007E3215">
        <w:instrText xml:space="preserve"> \* MERGEFORMAT </w:instrText>
      </w:r>
      <w:r>
        <w:fldChar w:fldCharType="separate"/>
      </w:r>
      <w:r w:rsidR="00060E17">
        <w:t xml:space="preserve">Figure </w:t>
      </w:r>
      <w:r w:rsidR="00060E17">
        <w:rPr>
          <w:noProof/>
        </w:rPr>
        <w:t>1</w:t>
      </w:r>
      <w:r>
        <w:fldChar w:fldCharType="end"/>
      </w:r>
      <w:r>
        <w:t xml:space="preserve">.  This area includes </w:t>
      </w:r>
      <w:del w:id="400" w:author="Helene Van Niekerk" w:date="2018-02-06T10:54:00Z">
        <w:r w:rsidDel="001B7690">
          <w:delText xml:space="preserve">nine </w:delText>
        </w:r>
      </w:del>
      <w:ins w:id="401" w:author="Helene Van Niekerk" w:date="2018-02-06T10:54:00Z">
        <w:r w:rsidR="001B7690">
          <w:t xml:space="preserve">9 </w:t>
        </w:r>
      </w:ins>
      <w:r>
        <w:t xml:space="preserve">of the </w:t>
      </w:r>
      <w:del w:id="402" w:author="Helene Van Niekerk" w:date="2018-02-06T10:54:00Z">
        <w:r w:rsidDel="001B7690">
          <w:delText xml:space="preserve">ten </w:delText>
        </w:r>
      </w:del>
      <w:ins w:id="403" w:author="Helene Van Niekerk" w:date="2018-02-06T10:54:00Z">
        <w:r w:rsidR="001B7690">
          <w:t xml:space="preserve">10 </w:t>
        </w:r>
      </w:ins>
      <w:r>
        <w:t xml:space="preserve">habitat types supporting </w:t>
      </w:r>
      <w:ins w:id="404" w:author="Helene Van Niekerk" w:date="2018-02-06T10:54:00Z">
        <w:r w:rsidR="001B7690">
          <w:t>s</w:t>
        </w:r>
      </w:ins>
      <w:del w:id="405" w:author="Helene Van Niekerk" w:date="2018-02-06T10:54:00Z">
        <w:r w:rsidR="0084644E" w:rsidRPr="0084644E" w:rsidDel="001B7690">
          <w:delText>S</w:delText>
        </w:r>
      </w:del>
      <w:r w:rsidR="0084644E" w:rsidRPr="0084644E">
        <w:t>pekboom</w:t>
      </w:r>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commentRangeStart w:id="406"/>
      <w:r>
        <w:rPr>
          <w:noProof/>
          <w:lang w:val="en-US"/>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commentRangeEnd w:id="406"/>
      <w:r w:rsidR="00DF7DD0">
        <w:rPr>
          <w:rStyle w:val="CommentReference"/>
        </w:rPr>
        <w:commentReference w:id="406"/>
      </w:r>
    </w:p>
    <w:p w14:paraId="356CEA1D" w14:textId="2D1327F5" w:rsidR="00D61588" w:rsidRDefault="00D61588" w:rsidP="00D61588">
      <w:pPr>
        <w:pStyle w:val="Caption"/>
        <w:keepNext/>
        <w:keepLines/>
      </w:pPr>
      <w:bookmarkStart w:id="407" w:name="_Ref392330397"/>
      <w:bookmarkStart w:id="408" w:name="_Ref392330306"/>
      <w:bookmarkStart w:id="409" w:name="_Toc394582255"/>
      <w:bookmarkStart w:id="410"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407"/>
      <w:r>
        <w:t xml:space="preserve">  Little Karoo study area</w:t>
      </w:r>
      <w:bookmarkEnd w:id="408"/>
      <w:bookmarkEnd w:id="409"/>
      <w:bookmarkEnd w:id="410"/>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5B96AE21" w:rsidR="00D61588" w:rsidRDefault="00D61588">
      <w:pPr>
        <w:pStyle w:val="1TeksCharChar"/>
        <w:spacing w:line="480" w:lineRule="auto"/>
        <w:pPrChange w:id="411" w:author="Helene Van Niekerk" w:date="2018-02-05T10:44:00Z">
          <w:pPr>
            <w:pStyle w:val="1TeksCharChar"/>
          </w:pPr>
        </w:pPrChange>
      </w:pPr>
      <w:r>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w:t>
      </w:r>
      <w:r w:rsidRPr="005564D0">
        <w:lastRenderedPageBreak/>
        <w:t>Development and Land Reform</w:t>
      </w:r>
      <w:r>
        <w:t xml:space="preserve">.  The images </w:t>
      </w:r>
      <w:r w:rsidR="000130AD">
        <w:t xml:space="preserve">were </w:t>
      </w:r>
      <w:r>
        <w:t xml:space="preserve">captured at </w:t>
      </w:r>
      <w:del w:id="412" w:author="Helene Van Niekerk" w:date="2018-02-06T10:55:00Z">
        <w:r w:rsidDel="001B7690">
          <w:delText xml:space="preserve">a </w:delText>
        </w:r>
      </w:del>
      <w:r>
        <w:t>0.5</w:t>
      </w:r>
      <w:ins w:id="413" w:author="Helene Van Niekerk" w:date="2018-02-06T10:55:00Z">
        <w:r w:rsidR="001B7690">
          <w:t xml:space="preserve"> </w:t>
        </w:r>
      </w:ins>
      <w:r>
        <w:t xml:space="preserve">m resolution with an Intergraph </w:t>
      </w:r>
      <w:r w:rsidR="000130AD">
        <w:t>Digital Mapping Camera (</w:t>
      </w:r>
      <w:r>
        <w:t>DMC</w:t>
      </w:r>
      <w:r w:rsidR="00430964">
        <w:t>)</w:t>
      </w:r>
      <w:ins w:id="414" w:author="Helene Van Niekerk" w:date="2018-02-08T21:12:00Z">
        <w:r w:rsidR="00FF5235">
          <w:t xml:space="preserve"> </w:t>
        </w:r>
      </w:ins>
      <w:del w:id="415" w:author="Helene Van Niekerk" w:date="2018-02-08T21:12:00Z">
        <w:r w:rsidR="00430964" w:rsidDel="00FF5235">
          <w:delText>, which</w:delText>
        </w:r>
      </w:del>
      <w:ins w:id="416" w:author="Helene Van Niekerk" w:date="2018-02-08T21:12:00Z">
        <w:r w:rsidR="00FF5235">
          <w:t>that</w:t>
        </w:r>
      </w:ins>
      <w:r>
        <w:t xml:space="preserve"> provides multi-spectral red, green, blue and near-infrared (NIR) bands.  The study area </w:t>
      </w:r>
      <w:r w:rsidR="000130AD">
        <w:t xml:space="preserve">is covered by </w:t>
      </w:r>
      <w:r w:rsidRPr="00A62A08">
        <w:t xml:space="preserve">2228 </w:t>
      </w:r>
      <w:r>
        <w:t>images</w:t>
      </w:r>
      <w:ins w:id="417" w:author="Helene Van Niekerk" w:date="2018-02-06T11:01:00Z">
        <w:r w:rsidR="001B7690">
          <w:t>,</w:t>
        </w:r>
      </w:ins>
      <w:r>
        <w:t xml:space="preserve"> acquired over multiple days from 22 January to 8 February </w:t>
      </w:r>
      <w:r w:rsidR="00430964">
        <w:t xml:space="preserve">2010, </w:t>
      </w:r>
      <w:del w:id="418" w:author="Helene Van Niekerk" w:date="2018-02-06T11:01:00Z">
        <w:r w:rsidR="00430964" w:rsidDel="001B7690">
          <w:delText>which</w:delText>
        </w:r>
        <w:r w:rsidR="001E688D" w:rsidDel="001B7690">
          <w:delText xml:space="preserve"> is </w:delText>
        </w:r>
      </w:del>
      <w:r w:rsidR="001E688D">
        <w:t>during the area’s dry season</w:t>
      </w:r>
      <w:r>
        <w:t xml:space="preserve">.  </w:t>
      </w:r>
      <w:r w:rsidR="001E688D" w:rsidRPr="0084644E">
        <w:t>Spekboom</w:t>
      </w:r>
      <w:r w:rsidR="001E688D">
        <w:t xml:space="preserve"> has a characteristic lime green colo</w:t>
      </w:r>
      <w:ins w:id="419" w:author="Helene Van Niekerk" w:date="2018-02-09T12:35:00Z">
        <w:r w:rsidR="000F4F02">
          <w:t>r</w:t>
        </w:r>
      </w:ins>
      <w:del w:id="420" w:author="Helene Van Niekerk" w:date="2018-02-09T12:35:00Z">
        <w:r w:rsidR="001E688D" w:rsidDel="000F4F02">
          <w:delText>ur</w:delText>
        </w:r>
      </w:del>
      <w:r w:rsidR="001E688D">
        <w:t xml:space="preserve"> and is evergreen.  </w:t>
      </w:r>
      <w:ins w:id="421" w:author="Helene Van Niekerk" w:date="2018-02-06T11:04:00Z">
        <w:r w:rsidR="001B7690">
          <w:t>The imagery of the evergreen s</w:t>
        </w:r>
        <w:r w:rsidR="001B7690" w:rsidRPr="0084644E">
          <w:t>pekboom</w:t>
        </w:r>
        <w:r w:rsidR="001B7690">
          <w:t xml:space="preserve"> </w:t>
        </w:r>
      </w:ins>
      <w:ins w:id="422" w:author="Helene Van Niekerk" w:date="2018-02-06T11:06:00Z">
        <w:r w:rsidR="00A0790D">
          <w:t xml:space="preserve">formed a </w:t>
        </w:r>
      </w:ins>
      <w:ins w:id="423" w:author="Helene Van Niekerk" w:date="2018-02-06T11:09:00Z">
        <w:r w:rsidR="00A0790D">
          <w:t xml:space="preserve">sharp </w:t>
        </w:r>
      </w:ins>
      <w:ins w:id="424" w:author="Helene Van Niekerk" w:date="2018-02-06T11:04:00Z">
        <w:r w:rsidR="00A0790D">
          <w:t xml:space="preserve">contrast against </w:t>
        </w:r>
      </w:ins>
      <w:del w:id="425" w:author="Helene Van Niekerk" w:date="2018-02-06T11:06:00Z">
        <w:r w:rsidR="001E688D" w:rsidDel="00A0790D">
          <w:delText>T</w:delText>
        </w:r>
      </w:del>
      <w:ins w:id="426" w:author="Helene Van Niekerk" w:date="2018-02-06T11:06:00Z">
        <w:r w:rsidR="00A0790D">
          <w:t>t</w:t>
        </w:r>
      </w:ins>
      <w:r w:rsidR="001E688D">
        <w:t xml:space="preserve">he </w:t>
      </w:r>
      <w:del w:id="427" w:author="Helene Van Niekerk" w:date="2018-02-06T11:06:00Z">
        <w:r w:rsidR="001E688D" w:rsidDel="00A0790D">
          <w:delText xml:space="preserve">dry season </w:delText>
        </w:r>
      </w:del>
      <w:ins w:id="428" w:author="Helene Van Niekerk" w:date="2018-02-06T11:06:00Z">
        <w:r w:rsidR="00A0790D">
          <w:t>imagery of the</w:t>
        </w:r>
      </w:ins>
      <w:ins w:id="429" w:author="Helene Van Niekerk" w:date="2018-02-06T11:03:00Z">
        <w:r w:rsidR="001B7690">
          <w:t xml:space="preserve"> dry background vegetation</w:t>
        </w:r>
      </w:ins>
      <w:del w:id="430" w:author="Helene Van Niekerk" w:date="2018-02-06T11:02:00Z">
        <w:r w:rsidR="001E688D" w:rsidDel="001B7690">
          <w:delText xml:space="preserve">imagery helped contrast the evergreen </w:delText>
        </w:r>
        <w:r w:rsidR="001E688D" w:rsidRPr="0084644E" w:rsidDel="001B7690">
          <w:delText>Spekboom</w:delText>
        </w:r>
        <w:r w:rsidR="001E688D" w:rsidDel="001B7690">
          <w:delText xml:space="preserve"> against the comparatively drier background vegetation</w:delText>
        </w:r>
      </w:del>
      <w:r w:rsidR="001E688D">
        <w:t xml:space="preserve">.  </w:t>
      </w:r>
      <w:r>
        <w:t xml:space="preserve">While the imagery provided by NGI is orthorectified, </w:t>
      </w:r>
      <w:del w:id="431" w:author="Helene Van Niekerk" w:date="2018-02-06T11:09:00Z">
        <w:r w:rsidDel="00A0790D">
          <w:delText xml:space="preserve">it has </w:delText>
        </w:r>
      </w:del>
      <w:r>
        <w:t xml:space="preserve">no radiometric corrections </w:t>
      </w:r>
      <w:ins w:id="432" w:author="Helene Van Niekerk" w:date="2018-02-06T11:09:00Z">
        <w:r w:rsidR="00A0790D">
          <w:t xml:space="preserve">were </w:t>
        </w:r>
      </w:ins>
      <w:r>
        <w:t xml:space="preserve">applied to it.  The NGI imagery contains variations due to BRDF </w:t>
      </w:r>
      <w:r w:rsidR="009027D6">
        <w:t>and</w:t>
      </w:r>
      <w:r>
        <w:t xml:space="preserve"> atmospheric effects</w:t>
      </w:r>
      <w:r w:rsidR="00430964">
        <w:t>, which</w:t>
      </w:r>
      <w:r>
        <w:t xml:space="preserve"> make</w:t>
      </w:r>
      <w:ins w:id="433" w:author="Helene Van Niekerk" w:date="2018-02-06T11:10:00Z">
        <w:r w:rsidR="00A0790D">
          <w:t>s</w:t>
        </w:r>
      </w:ins>
      <w:r>
        <w:t xml:space="preserve"> it poorly suited to quantitative remote sensing techniques.  </w:t>
      </w:r>
      <w:r w:rsidR="000130AD">
        <w:t xml:space="preserve">The imagery was consequently </w:t>
      </w:r>
      <w:r w:rsidR="005D64BF">
        <w:t xml:space="preserve">radiometrically </w:t>
      </w:r>
      <w:r w:rsidR="00595F50">
        <w:t>homogeni</w:t>
      </w:r>
      <w:ins w:id="434" w:author="Helene Van Niekerk" w:date="2018-02-09T12:52:00Z">
        <w:r w:rsidR="000B7347">
          <w:t>zed</w:t>
        </w:r>
      </w:ins>
      <w:del w:id="435" w:author="Helene Van Niekerk" w:date="2018-02-09T12:52:00Z">
        <w:r w:rsidR="00595F50" w:rsidDel="000B7347">
          <w:delText>sed</w:delText>
        </w:r>
      </w:del>
      <w:r w:rsidR="004F558C">
        <w:t xml:space="preserve"> </w:t>
      </w:r>
      <w:del w:id="436" w:author="Helene Van Niekerk" w:date="2018-02-06T11:13:00Z">
        <w:r w:rsidR="000130AD" w:rsidDel="00A0790D">
          <w:delText xml:space="preserve">by </w:delText>
        </w:r>
      </w:del>
      <w:ins w:id="437" w:author="Helene Van Niekerk" w:date="2018-02-06T11:13:00Z">
        <w:r w:rsidR="00A0790D">
          <w:t xml:space="preserve">through the application of </w:t>
        </w:r>
      </w:ins>
      <w:del w:id="438" w:author="Helene Van Niekerk" w:date="2018-02-06T11:13:00Z">
        <w:r w:rsidR="000130AD" w:rsidDel="00A0790D">
          <w:delText xml:space="preserve">applying </w:delText>
        </w:r>
      </w:del>
      <w:r w:rsidR="005D64BF">
        <w:t xml:space="preserve">a </w:t>
      </w:r>
      <w:del w:id="439" w:author="Helene Van Niekerk" w:date="2018-02-06T11:14:00Z">
        <w:r w:rsidR="005D64BF" w:rsidDel="00A0790D">
          <w:delText xml:space="preserve">technique for </w:delText>
        </w:r>
      </w:del>
      <w:del w:id="440" w:author="Helene Van Niekerk" w:date="2018-02-06T11:11:00Z">
        <w:r w:rsidR="005D64BF" w:rsidDel="00A0790D">
          <w:delText xml:space="preserve"> </w:delText>
        </w:r>
      </w:del>
      <w:r w:rsidR="005D64BF">
        <w:t xml:space="preserve">surface reflectance </w:t>
      </w:r>
      <w:r w:rsidR="00595F50">
        <w:t xml:space="preserve">estimation </w:t>
      </w:r>
      <w:ins w:id="441" w:author="Helene Van Niekerk" w:date="2018-02-06T11:14:00Z">
        <w:r w:rsidR="00A0790D">
          <w:t>technique</w:t>
        </w:r>
      </w:ins>
      <w:del w:id="442" w:author="Helene Van Niekerk" w:date="2018-02-06T11:14:00Z">
        <w:r w:rsidR="005D64BF" w:rsidDel="0048213D">
          <w:delText xml:space="preserve">by calibration with </w:delText>
        </w:r>
      </w:del>
      <w:del w:id="443" w:author="Helene Van Niekerk" w:date="2018-02-06T11:16:00Z">
        <w:r w:rsidR="005D64BF" w:rsidDel="0048213D">
          <w:delText>satellite data</w:delText>
        </w:r>
      </w:del>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w:t>
      </w:r>
      <w:del w:id="444" w:author="Helene Van Niekerk" w:date="2018-02-06T11:16:00Z">
        <w:r w:rsidR="005D64BF" w:rsidDel="0048213D">
          <w:delText xml:space="preserve">from </w:delText>
        </w:r>
      </w:del>
      <w:ins w:id="445" w:author="Helene Van Niekerk" w:date="2018-02-06T11:16:00Z">
        <w:r w:rsidR="0048213D">
          <w:t xml:space="preserve">of </w:t>
        </w:r>
      </w:ins>
      <w:r w:rsidR="005D64BF">
        <w:t xml:space="preserve">25 January 2010 to 9 February 2010 </w:t>
      </w:r>
      <w:r w:rsidR="009027D6">
        <w:t xml:space="preserve">for </w:t>
      </w:r>
      <w:r w:rsidR="000130AD">
        <w:t>this purpose</w:t>
      </w:r>
      <w:r w:rsidR="005D64BF">
        <w:t>.  This image has a 500</w:t>
      </w:r>
      <w:ins w:id="446" w:author="Helene Van Niekerk" w:date="2018-02-06T11:17:00Z">
        <w:r w:rsidR="0048213D">
          <w:t xml:space="preserve"> </w:t>
        </w:r>
      </w:ins>
      <w:r w:rsidR="005D64BF">
        <w:t>m resolution and contains n</w:t>
      </w:r>
      <w:r w:rsidR="005D64BF" w:rsidRPr="00342E9F">
        <w:t>adir BRDF-</w:t>
      </w:r>
      <w:r w:rsidR="005D64BF">
        <w:t>a</w:t>
      </w:r>
      <w:r w:rsidR="005D64BF" w:rsidRPr="00342E9F">
        <w:t xml:space="preserve">djusted </w:t>
      </w:r>
      <w:r w:rsidR="005D64BF">
        <w:t>reflectance</w:t>
      </w:r>
      <w:del w:id="447" w:author="Helene Van Niekerk" w:date="2018-02-09T12:58:00Z">
        <w:r w:rsidR="005D64BF" w:rsidDel="000B7347">
          <w:delText xml:space="preserve"> (NBAR)</w:delText>
        </w:r>
      </w:del>
      <w:r w:rsidR="005D64BF">
        <w:t xml:space="preserve"> data composited from the best values over a 16</w:t>
      </w:r>
      <w:ins w:id="448" w:author="Helene Van Niekerk" w:date="2018-02-06T11:17:00Z">
        <w:r w:rsidR="0048213D">
          <w:t>-</w:t>
        </w:r>
      </w:ins>
      <w:del w:id="449" w:author="Helene Van Niekerk" w:date="2018-02-06T11:17:00Z">
        <w:r w:rsidR="005D64BF" w:rsidDel="0048213D">
          <w:delText xml:space="preserve"> </w:delText>
        </w:r>
      </w:del>
      <w:r w:rsidR="005D64BF">
        <w:t xml:space="preserve">day period.  </w:t>
      </w:r>
      <w:r>
        <w:t xml:space="preserve">Radiometric </w:t>
      </w:r>
      <w:r w:rsidR="001A48D1">
        <w:t xml:space="preserve">correction </w:t>
      </w:r>
      <w:r>
        <w:t xml:space="preserve">is important </w:t>
      </w:r>
      <w:del w:id="450" w:author="Helene Van Niekerk" w:date="2018-02-06T11:17:00Z">
        <w:r w:rsidDel="0048213D">
          <w:delText xml:space="preserve">for our study </w:delText>
        </w:r>
      </w:del>
      <w:r>
        <w:t xml:space="preserve">as it allows accurate snapshot mapping </w:t>
      </w:r>
      <w:del w:id="451" w:author="Helene Van Niekerk" w:date="2018-02-06T11:18:00Z">
        <w:r w:rsidDel="0048213D">
          <w:delText>over a</w:delText>
        </w:r>
      </w:del>
      <w:ins w:id="452" w:author="Helene Van Niekerk" w:date="2018-02-06T11:18:00Z">
        <w:r w:rsidR="0048213D">
          <w:t>of</w:t>
        </w:r>
      </w:ins>
      <w:r>
        <w:t xml:space="preserve"> large </w:t>
      </w:r>
      <w:del w:id="453" w:author="Helene Van Niekerk" w:date="2018-02-06T11:18:00Z">
        <w:r w:rsidDel="0048213D">
          <w:delText xml:space="preserve">spatial </w:delText>
        </w:r>
        <w:r w:rsidR="000130AD" w:rsidDel="0048213D">
          <w:delText>extent</w:delText>
        </w:r>
      </w:del>
      <w:ins w:id="454" w:author="Helene Van Niekerk" w:date="2018-02-06T11:18:00Z">
        <w:r w:rsidR="0048213D">
          <w:t>spaces</w:t>
        </w:r>
      </w:ins>
      <w:r w:rsidR="000130AD">
        <w:t xml:space="preserve"> and</w:t>
      </w:r>
      <w:r>
        <w:t xml:space="preserve"> provides the possibility of repeating the canopy</w:t>
      </w:r>
      <w:ins w:id="455" w:author="Helene Van Niekerk" w:date="2018-02-08T21:14:00Z">
        <w:r w:rsidR="00FF5235">
          <w:t>-</w:t>
        </w:r>
      </w:ins>
      <w:del w:id="456" w:author="Helene Van Niekerk" w:date="2018-02-08T21:14:00Z">
        <w:r w:rsidDel="00FF5235">
          <w:delText xml:space="preserve"> </w:delText>
        </w:r>
      </w:del>
      <w:r>
        <w:t>cover mapping</w:t>
      </w:r>
      <w:del w:id="457" w:author="Helene Van Niekerk" w:date="2018-02-06T11:19:00Z">
        <w:r w:rsidDel="0048213D">
          <w:delText xml:space="preserve"> over time</w:delText>
        </w:r>
      </w:del>
      <w:r>
        <w:t xml:space="preserve">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6D1A7919" w:rsidR="00F16830" w:rsidRDefault="00F16830">
      <w:pPr>
        <w:spacing w:line="480" w:lineRule="auto"/>
        <w:jc w:val="both"/>
        <w:pPrChange w:id="458" w:author="Helene Van Niekerk" w:date="2018-02-05T10:44:00Z">
          <w:pPr>
            <w:spacing w:line="360" w:lineRule="auto"/>
            <w:jc w:val="both"/>
          </w:pPr>
        </w:pPrChange>
      </w:pPr>
      <w:r>
        <w:t>The image resolution of 0.5</w:t>
      </w:r>
      <w:ins w:id="459" w:author="Helene Van Niekerk" w:date="2018-02-06T11:19:00Z">
        <w:r w:rsidR="0048213D">
          <w:t xml:space="preserve"> </w:t>
        </w:r>
      </w:ins>
      <w:r>
        <w:t xml:space="preserve">m, combined with the tendency of </w:t>
      </w:r>
      <w:ins w:id="460" w:author="Helene Van Niekerk" w:date="2018-02-06T11:19:00Z">
        <w:r w:rsidR="0048213D">
          <w:t>s</w:t>
        </w:r>
      </w:ins>
      <w:del w:id="461" w:author="Helene Van Niekerk" w:date="2018-02-06T11:19:00Z">
        <w:r w:rsidRPr="0084644E" w:rsidDel="0048213D">
          <w:delText>S</w:delText>
        </w:r>
      </w:del>
      <w:r w:rsidRPr="0084644E">
        <w:t>pekboom</w:t>
      </w:r>
      <w:r>
        <w:t xml:space="preserve"> to grow in continuous stands, meant that there was little spectral mixing and </w:t>
      </w:r>
      <w:ins w:id="462" w:author="Helene Van Niekerk" w:date="2018-02-06T11:20:00Z">
        <w:r w:rsidR="0048213D">
          <w:t xml:space="preserve">that </w:t>
        </w:r>
      </w:ins>
      <w:r>
        <w:t xml:space="preserve">pixels covering </w:t>
      </w:r>
      <w:ins w:id="463" w:author="Helene Van Niekerk" w:date="2018-02-06T11:20:00Z">
        <w:r w:rsidR="0048213D">
          <w:t>s</w:t>
        </w:r>
      </w:ins>
      <w:del w:id="464" w:author="Helene Van Niekerk" w:date="2018-02-06T11:20:00Z">
        <w:r w:rsidRPr="0084644E" w:rsidDel="0048213D">
          <w:delText>S</w:delText>
        </w:r>
      </w:del>
      <w:r w:rsidRPr="0084644E">
        <w:t>pekboom</w:t>
      </w:r>
      <w:r>
        <w:t xml:space="preserve"> were relatively pure.  This supported a per-pixel classification approach</w:t>
      </w:r>
      <w:r w:rsidR="005C22B9">
        <w:t xml:space="preserve"> to </w:t>
      </w:r>
      <w:r w:rsidR="005C22B9">
        <w:lastRenderedPageBreak/>
        <w:t xml:space="preserve">distinguish </w:t>
      </w:r>
      <w:ins w:id="465" w:author="Helene Van Niekerk" w:date="2018-02-06T11:20:00Z">
        <w:r w:rsidR="0048213D">
          <w:t>s</w:t>
        </w:r>
      </w:ins>
      <w:del w:id="466" w:author="Helene Van Niekerk" w:date="2018-02-06T11:20:00Z">
        <w:r w:rsidR="005C22B9" w:rsidDel="0048213D">
          <w:delText>S</w:delText>
        </w:r>
      </w:del>
      <w:r w:rsidR="005C22B9">
        <w:t>pekboom from the surrounding vegetation</w:t>
      </w:r>
      <w:r>
        <w:t xml:space="preserve">.  </w:t>
      </w:r>
      <w:r w:rsidR="005C22B9">
        <w:t xml:space="preserve">The </w:t>
      </w:r>
      <w:r w:rsidR="00430964">
        <w:t>pixel-based</w:t>
      </w:r>
      <w:r w:rsidR="005C22B9">
        <w:t xml:space="preserve"> approach also </w:t>
      </w:r>
      <w:ins w:id="467" w:author="Helene Van Niekerk" w:date="2018-02-06T11:22:00Z">
        <w:r w:rsidR="0048213D">
          <w:t>ensured that</w:t>
        </w:r>
      </w:ins>
      <w:del w:id="468" w:author="Helene Van Niekerk" w:date="2018-02-06T11:22:00Z">
        <w:r w:rsidR="00482CAF" w:rsidDel="0048213D">
          <w:delText>allow</w:delText>
        </w:r>
      </w:del>
      <w:del w:id="469" w:author="Helene Van Niekerk" w:date="2018-02-06T11:23:00Z">
        <w:r w:rsidR="00482CAF" w:rsidDel="0048213D">
          <w:delText>ed</w:delText>
        </w:r>
      </w:del>
      <w:r w:rsidR="005C22B9">
        <w:t xml:space="preserve"> the complexities associated with segmentation </w:t>
      </w:r>
      <w:del w:id="470" w:author="Helene Van Niekerk" w:date="2018-02-06T11:23:00Z">
        <w:r w:rsidR="00482CAF" w:rsidDel="0048213D">
          <w:delText>to</w:delText>
        </w:r>
        <w:r w:rsidR="005C22B9" w:rsidDel="0048213D">
          <w:delText xml:space="preserve"> </w:delText>
        </w:r>
      </w:del>
      <w:ins w:id="471" w:author="Helene Van Niekerk" w:date="2018-02-06T11:23:00Z">
        <w:r w:rsidR="0048213D">
          <w:t xml:space="preserve">could </w:t>
        </w:r>
      </w:ins>
      <w:r w:rsidR="005C22B9">
        <w:t xml:space="preserve">be avoided.   </w:t>
      </w:r>
      <w:r>
        <w:t xml:space="preserve">The fractional canopy cover was determined as the portion of pixels classified as </w:t>
      </w:r>
      <w:ins w:id="472" w:author="Helene Van Niekerk" w:date="2018-02-06T11:23:00Z">
        <w:r w:rsidR="0048213D">
          <w:t>s</w:t>
        </w:r>
      </w:ins>
      <w:del w:id="473" w:author="Helene Van Niekerk" w:date="2018-02-06T11:23:00Z">
        <w:r w:rsidRPr="0084644E" w:rsidDel="0048213D">
          <w:delText>S</w:delText>
        </w:r>
      </w:del>
      <w:r w:rsidRPr="0084644E">
        <w:t>pekboom</w:t>
      </w:r>
      <w:r>
        <w:t xml:space="preserve"> over an area of interest.  </w:t>
      </w:r>
    </w:p>
    <w:p w14:paraId="3ABACEF7" w14:textId="77777777" w:rsidR="00A0276C" w:rsidRDefault="00A0276C">
      <w:pPr>
        <w:pStyle w:val="1TeksCharChar"/>
        <w:spacing w:line="480" w:lineRule="auto"/>
        <w:pPrChange w:id="474" w:author="Helene Van Niekerk" w:date="2018-02-05T10:44:00Z">
          <w:pPr>
            <w:pStyle w:val="1TeksCharChar"/>
          </w:pPr>
        </w:pPrChange>
      </w:pPr>
    </w:p>
    <w:p w14:paraId="2BA2AEDA" w14:textId="58B3B487" w:rsidR="00A0276C" w:rsidRDefault="00A0276C">
      <w:pPr>
        <w:pStyle w:val="1TeksCharChar"/>
        <w:spacing w:line="480" w:lineRule="auto"/>
        <w:pPrChange w:id="475" w:author="Helene Van Niekerk" w:date="2018-02-05T10:44:00Z">
          <w:pPr>
            <w:pStyle w:val="1TeksCharChar"/>
          </w:pPr>
        </w:pPrChange>
      </w:pPr>
      <w:r>
        <w:t>Given the large number of images</w:t>
      </w:r>
      <w:r w:rsidR="00BA31F1">
        <w:t>,</w:t>
      </w:r>
      <w:r>
        <w:t xml:space="preserve"> computation time </w:t>
      </w:r>
      <w:r w:rsidR="00BA31F1">
        <w:t>was an</w:t>
      </w:r>
      <w:r>
        <w:t xml:space="preserve"> important consideration in the formulation of our method.  </w:t>
      </w:r>
      <w:r w:rsidR="00BA31F1">
        <w:t>Radiometric homogeni</w:t>
      </w:r>
      <w:ins w:id="476" w:author="Helene Van Niekerk" w:date="2018-02-09T12:52:00Z">
        <w:r w:rsidR="000B7347">
          <w:t>zation</w:t>
        </w:r>
      </w:ins>
      <w:del w:id="477" w:author="Helene Van Niekerk" w:date="2018-02-09T12:52:00Z">
        <w:r w:rsidR="00BA31F1" w:rsidDel="000B7347">
          <w:delText>sation</w:delText>
        </w:r>
      </w:del>
      <w:r>
        <w:t xml:space="preserve"> and classification software tools were developed using </w:t>
      </w:r>
      <w:r w:rsidR="00BA31F1">
        <w:t>the GDAL</w:t>
      </w:r>
      <w:r w:rsidR="00186FDB">
        <w:t xml:space="preserve"> </w:t>
      </w:r>
      <w:r w:rsidR="00186FDB">
        <w:fldChar w:fldCharType="begin" w:fldLock="1"/>
      </w:r>
      <w:r w:rsidR="007D3D69">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 "schema" : "https://github.com/citation-style-language/schema/raw/master/csl-citation.json" }</w:instrText>
      </w:r>
      <w:r w:rsidR="00186FDB">
        <w:fldChar w:fldCharType="separate"/>
      </w:r>
      <w:r w:rsidR="00DF6845" w:rsidRPr="00DF6845">
        <w:rPr>
          <w:noProof/>
        </w:rPr>
        <w:t>(GDAL Development Team 2014</w:t>
      </w:r>
      <w:ins w:id="478" w:author="Helene Van Niekerk" w:date="2018-02-05T11:33:00Z">
        <w:r w:rsidR="00652DE0">
          <w:rPr>
            <w:noProof/>
            <w:vertAlign w:val="superscript"/>
          </w:rPr>
          <w:t>3</w:t>
        </w:r>
        <w:r w:rsidR="00EB2CC8">
          <w:rPr>
            <w:noProof/>
            <w:vertAlign w:val="superscript"/>
          </w:rPr>
          <w:t>1</w:t>
        </w:r>
      </w:ins>
      <w:r w:rsidR="00DF6845" w:rsidRPr="00DF6845">
        <w:rPr>
          <w:noProof/>
        </w:rPr>
        <w:t>)</w:t>
      </w:r>
      <w:r w:rsidR="00186FDB">
        <w:fldChar w:fldCharType="end"/>
      </w:r>
      <w:r w:rsidR="00BA31F1">
        <w:t xml:space="preserve"> and OpenCV </w:t>
      </w:r>
      <w:r w:rsidR="00634A3A">
        <w:fldChar w:fldCharType="begin" w:fldLock="1"/>
      </w:r>
      <w:r w:rsidR="007D3D69">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"(Bradski 2000)", "plainTextFormattedCitation" : "(Bradski 2000)", "previouslyFormattedCitation" : "(Bradski 2000)" }, "properties" : {  }, "schema" : "https://github.com/citation-style-language/schema/raw/master/csl-citation.json" }</w:instrText>
      </w:r>
      <w:r w:rsidR="00634A3A">
        <w:fldChar w:fldCharType="separate"/>
      </w:r>
      <w:r w:rsidR="00DF6845" w:rsidRPr="00DF6845">
        <w:rPr>
          <w:noProof/>
        </w:rPr>
        <w:t>(Bradski 2000</w:t>
      </w:r>
      <w:ins w:id="479" w:author="Helene Van Niekerk" w:date="2018-02-05T11:33:00Z">
        <w:r w:rsidR="00652DE0">
          <w:rPr>
            <w:noProof/>
            <w:vertAlign w:val="superscript"/>
          </w:rPr>
          <w:t>3</w:t>
        </w:r>
        <w:r w:rsidR="00EB2CC8">
          <w:rPr>
            <w:noProof/>
            <w:vertAlign w:val="superscript"/>
          </w:rPr>
          <w:t>2</w:t>
        </w:r>
      </w:ins>
      <w:r w:rsidR="00DF6845" w:rsidRPr="00DF6845">
        <w:rPr>
          <w:noProof/>
        </w:rPr>
        <w:t>)</w:t>
      </w:r>
      <w:r w:rsidR="00634A3A">
        <w:fldChar w:fldCharType="end"/>
      </w:r>
      <w:r w:rsidR="00634A3A">
        <w:t xml:space="preserve"> </w:t>
      </w:r>
      <w:r w:rsidR="00BA31F1">
        <w:t>software</w:t>
      </w:r>
      <w:r>
        <w:t xml:space="preserve"> libraries.  Careful consideration was given to computational efficiency in the selection of features and classification algorithm.  </w:t>
      </w:r>
    </w:p>
    <w:p w14:paraId="20C18292" w14:textId="77777777" w:rsidR="00A0276C" w:rsidRDefault="00A0276C" w:rsidP="00F16830">
      <w:pPr>
        <w:spacing w:line="360" w:lineRule="auto"/>
        <w:jc w:val="both"/>
      </w:pP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t>Data Collection</w:t>
      </w:r>
    </w:p>
    <w:p w14:paraId="406506EB" w14:textId="1778C37E" w:rsidR="009978D1" w:rsidRDefault="00BB1598">
      <w:pPr>
        <w:pStyle w:val="1TeksCharChar"/>
        <w:spacing w:line="480" w:lineRule="auto"/>
        <w:rPr>
          <w:ins w:id="480" w:author="Helene Van Niekerk" w:date="2018-02-06T11:38:00Z"/>
        </w:rPr>
        <w:pPrChange w:id="481" w:author="Helene Van Niekerk" w:date="2018-02-05T10:44:00Z">
          <w:pPr>
            <w:pStyle w:val="1TeksCharChar"/>
          </w:pPr>
        </w:pPrChange>
      </w:pPr>
      <w:r>
        <w:t>T</w:t>
      </w:r>
      <w:r w:rsidR="008539F9">
        <w:t>wo datasets</w:t>
      </w:r>
      <w:r>
        <w:t xml:space="preserve"> were constructed: one for evaluating the canopy</w:t>
      </w:r>
      <w:ins w:id="482" w:author="Helene Van Niekerk" w:date="2018-02-08T21:17:00Z">
        <w:r w:rsidR="002C1203">
          <w:t>-</w:t>
        </w:r>
      </w:ins>
      <w:del w:id="483" w:author="Helene Van Niekerk" w:date="2018-02-08T21:17:00Z">
        <w:r w:rsidDel="002C1203">
          <w:delText xml:space="preserve"> </w:delText>
        </w:r>
      </w:del>
      <w:r>
        <w:t>cover estimates obtained from the classifier outputs</w:t>
      </w:r>
      <w:ins w:id="484" w:author="Helene Van Niekerk" w:date="2018-02-06T11:25:00Z">
        <w:r w:rsidR="00A929AA">
          <w:t>,</w:t>
        </w:r>
      </w:ins>
      <w:r>
        <w:t xml:space="preserve"> and a second for training and evaluating the classifier on a per-pixel basis.</w:t>
      </w:r>
      <w:r w:rsidR="008539F9">
        <w:t xml:space="preserve"> </w:t>
      </w:r>
      <w:r w:rsidR="008F22FC">
        <w:t xml:space="preserve"> The first data</w:t>
      </w:r>
      <w:del w:id="485" w:author="Helene Van Niekerk" w:date="2018-02-06T11:25:00Z">
        <w:r w:rsidR="008F22FC" w:rsidDel="00A929AA">
          <w:delText xml:space="preserve"> </w:delText>
        </w:r>
      </w:del>
      <w:r w:rsidR="008F22FC">
        <w:t xml:space="preserve">set consisted of in situ estimates of canopy cover </w:t>
      </w:r>
      <w:r w:rsidR="00D61588">
        <w:t xml:space="preserve">acquired at 20 different sites, each of roughly one hectare.  A botanist </w:t>
      </w:r>
      <w:del w:id="486" w:author="Helene Van Niekerk" w:date="2018-02-06T11:34:00Z">
        <w:r w:rsidR="00D61588" w:rsidDel="00A929AA">
          <w:delText xml:space="preserve">with </w:delText>
        </w:r>
      </w:del>
      <w:ins w:id="487" w:author="Helene Van Niekerk" w:date="2018-02-06T11:34:00Z">
        <w:r w:rsidR="00A929AA">
          <w:t xml:space="preserve">knowledgeable about </w:t>
        </w:r>
      </w:ins>
      <w:del w:id="488" w:author="Helene Van Niekerk" w:date="2018-02-06T11:34:00Z">
        <w:r w:rsidR="00D61588" w:rsidDel="00A929AA">
          <w:delText xml:space="preserve">experience in </w:delText>
        </w:r>
      </w:del>
      <w:r w:rsidR="00D61588">
        <w:t xml:space="preserve">the area provided expertise in the selection of sites to encompass variation in geology, habitat and level of degradation.  Boundary polygons were recorded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r w:rsidR="00D61588">
        <w:t xml:space="preserve">were post-processed to provide </w:t>
      </w:r>
      <w:r w:rsidR="00916A1A">
        <w:t>about 30</w:t>
      </w:r>
      <w:ins w:id="489" w:author="Helene Van Niekerk" w:date="2018-02-06T11:35:00Z">
        <w:r w:rsidR="009978D1">
          <w:t xml:space="preserve"> </w:t>
        </w:r>
      </w:ins>
      <w:r w:rsidR="00916A1A">
        <w:t>cm</w:t>
      </w:r>
      <w:r w:rsidR="00D61588">
        <w:t xml:space="preserve"> accuracy.  </w:t>
      </w:r>
      <w:ins w:id="490" w:author="Helene Van Niekerk" w:date="2018-02-06T11:35:00Z">
        <w:r w:rsidR="009978D1">
          <w:t xml:space="preserve">During the field visits, </w:t>
        </w:r>
      </w:ins>
      <w:del w:id="491" w:author="Helene Van Niekerk" w:date="2018-02-06T11:35:00Z">
        <w:r w:rsidR="00482CAF" w:rsidDel="009978D1">
          <w:delText>E</w:delText>
        </w:r>
      </w:del>
      <w:ins w:id="492" w:author="Helene Van Niekerk" w:date="2018-02-06T11:35:00Z">
        <w:r w:rsidR="009978D1">
          <w:t>e</w:t>
        </w:r>
      </w:ins>
      <w:r w:rsidR="00D61588">
        <w:t xml:space="preserve">stimates of canopy cover inside the </w:t>
      </w:r>
      <w:r w:rsidR="00A24F89">
        <w:t xml:space="preserve">site perimeters </w:t>
      </w:r>
      <w:r w:rsidR="00D61588">
        <w:t xml:space="preserve">were </w:t>
      </w:r>
      <w:r w:rsidR="00916A1A">
        <w:t>made</w:t>
      </w:r>
      <w:del w:id="493" w:author="Helene Van Niekerk" w:date="2018-02-06T11:35:00Z">
        <w:r w:rsidR="00D61588" w:rsidDel="009978D1">
          <w:delText xml:space="preserve"> </w:delText>
        </w:r>
        <w:r w:rsidR="00E21737" w:rsidDel="009978D1">
          <w:delText>during the field visits</w:delText>
        </w:r>
      </w:del>
      <w:r w:rsidR="00D61588">
        <w:t xml:space="preserve">.  The locations of the ground truth sites and their corresponding area names are shown in </w:t>
      </w:r>
      <w:r w:rsidR="00D61588">
        <w:fldChar w:fldCharType="begin"/>
      </w:r>
      <w:r w:rsidR="00D61588">
        <w:instrText xml:space="preserve"> REF _Ref392342998 \h </w:instrText>
      </w:r>
      <w:r w:rsidR="007E3215">
        <w:instrText xml:space="preserve"> \* MERGEFORMAT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 xml:space="preserve">canopy cover </w:t>
      </w:r>
      <w:del w:id="494" w:author="Helene Van Niekerk" w:date="2018-02-06T11:37:00Z">
        <w:r w:rsidR="00D61588" w:rsidDel="009978D1">
          <w:delText xml:space="preserve">for </w:delText>
        </w:r>
      </w:del>
      <w:ins w:id="495" w:author="Helene Van Niekerk" w:date="2018-02-06T11:37:00Z">
        <w:r w:rsidR="009978D1">
          <w:t xml:space="preserve">of </w:t>
        </w:r>
      </w:ins>
      <w:r w:rsidR="00D61588">
        <w:t>each site are given in</w:t>
      </w:r>
      <w:r w:rsidR="00825B4A">
        <w:t xml:space="preserve"> </w:t>
      </w:r>
      <w:r w:rsidR="00825B4A">
        <w:fldChar w:fldCharType="begin"/>
      </w:r>
      <w:r w:rsidR="00825B4A">
        <w:instrText xml:space="preserve"> REF _Ref466457780 \h </w:instrText>
      </w:r>
      <w:r w:rsidR="007E3215">
        <w:instrText xml:space="preserve"> \* MERGEFORMAT </w:instrText>
      </w:r>
      <w:r w:rsidR="00825B4A">
        <w:fldChar w:fldCharType="separate"/>
      </w:r>
      <w:r w:rsidR="00825B4A" w:rsidRPr="00F4774D">
        <w:t>Table 1</w:t>
      </w:r>
      <w:r w:rsidR="00825B4A">
        <w:fldChar w:fldCharType="end"/>
      </w:r>
      <w:r w:rsidR="00D61588">
        <w:t>.  A three</w:t>
      </w:r>
      <w:ins w:id="496" w:author="Helene Van Niekerk" w:date="2018-02-06T11:37:00Z">
        <w:r w:rsidR="009978D1">
          <w:t>-</w:t>
        </w:r>
      </w:ins>
      <w:del w:id="497" w:author="Helene Van Niekerk" w:date="2018-02-06T11:37:00Z">
        <w:r w:rsidR="00D61588" w:rsidDel="009978D1">
          <w:delText xml:space="preserve"> </w:delText>
        </w:r>
      </w:del>
      <w:r w:rsidR="00D61588">
        <w:t xml:space="preserve">level degradation measure, as used in </w:t>
      </w:r>
      <w:r w:rsidR="003F0D6E">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rsidR="003F0D6E">
        <w:fldChar w:fldCharType="separate"/>
      </w:r>
      <w:r w:rsidR="003F0D6E" w:rsidRPr="003F0D6E">
        <w:rPr>
          <w:noProof/>
        </w:rPr>
        <w:t xml:space="preserve">Thompson et al. </w:t>
      </w:r>
      <w:r w:rsidR="003F0D6E">
        <w:rPr>
          <w:noProof/>
        </w:rPr>
        <w:t>(</w:t>
      </w:r>
      <w:r w:rsidR="003F0D6E" w:rsidRPr="003F0D6E">
        <w:rPr>
          <w:noProof/>
        </w:rPr>
        <w:t>2009</w:t>
      </w:r>
      <w:ins w:id="498" w:author="Helene Van Niekerk" w:date="2018-02-05T11:34:00Z">
        <w:r w:rsidR="00652DE0">
          <w:rPr>
            <w:noProof/>
            <w:vertAlign w:val="superscript"/>
          </w:rPr>
          <w:t>6</w:t>
        </w:r>
      </w:ins>
      <w:r w:rsidR="003F0D6E" w:rsidRPr="003F0D6E">
        <w:rPr>
          <w:noProof/>
        </w:rPr>
        <w:t>)</w:t>
      </w:r>
      <w:r w:rsidR="003F0D6E">
        <w:fldChar w:fldCharType="end"/>
      </w:r>
      <w:r w:rsidR="00D61588">
        <w:t xml:space="preserve">, is reported </w:t>
      </w:r>
      <w:r w:rsidR="00D61588">
        <w:lastRenderedPageBreak/>
        <w:t>for each site.  This data</w:t>
      </w:r>
      <w:del w:id="499" w:author="Helene Van Niekerk" w:date="2018-02-06T11:37:00Z">
        <w:r w:rsidR="00D61588" w:rsidDel="009978D1">
          <w:delText xml:space="preserve"> </w:delText>
        </w:r>
      </w:del>
      <w:r w:rsidR="00D61588">
        <w:t>set is referred to as the “</w:t>
      </w:r>
      <w:r w:rsidR="00F8201B">
        <w:t>in situ canopy</w:t>
      </w:r>
      <w:ins w:id="500" w:author="Helene Van Niekerk" w:date="2018-02-09T12:29:00Z">
        <w:r w:rsidR="00FA2071">
          <w:t>-cover</w:t>
        </w:r>
      </w:ins>
      <w:del w:id="501" w:author="Helene Van Niekerk" w:date="2018-02-09T12:29:00Z">
        <w:r w:rsidR="00F8201B" w:rsidDel="00FA2071">
          <w:delText xml:space="preserve"> cover</w:delText>
        </w:r>
      </w:del>
      <w:r w:rsidR="00F8201B">
        <w:t xml:space="preserve"> data</w:t>
      </w:r>
      <w:r w:rsidR="00D61588">
        <w:t>”</w:t>
      </w:r>
      <w:r>
        <w:t xml:space="preserve"> and was used for evaluating the </w:t>
      </w:r>
      <w:r w:rsidR="0089437E">
        <w:t xml:space="preserve">accuracy of </w:t>
      </w:r>
      <w:r>
        <w:t>canopy</w:t>
      </w:r>
      <w:ins w:id="502" w:author="Helene Van Niekerk" w:date="2018-02-06T11:38:00Z">
        <w:r w:rsidR="009978D1">
          <w:t>-</w:t>
        </w:r>
      </w:ins>
      <w:del w:id="503" w:author="Helene Van Niekerk" w:date="2018-02-06T11:38:00Z">
        <w:r w:rsidDel="009978D1">
          <w:delText xml:space="preserve"> </w:delText>
        </w:r>
      </w:del>
      <w:r>
        <w:t>cover estimates obtained from the classifier output</w:t>
      </w:r>
      <w:r w:rsidR="00D61588">
        <w:t xml:space="preserve">.  </w:t>
      </w:r>
    </w:p>
    <w:p w14:paraId="4B68F231" w14:textId="3C55584E" w:rsidR="00D61588" w:rsidRDefault="00D61588">
      <w:pPr>
        <w:pStyle w:val="1TeksCharChar"/>
        <w:spacing w:line="480" w:lineRule="auto"/>
        <w:pPrChange w:id="504" w:author="Helene Van Niekerk" w:date="2018-02-05T10:44:00Z">
          <w:pPr>
            <w:pStyle w:val="1TeksCharChar"/>
          </w:pPr>
        </w:pPrChange>
      </w:pPr>
      <w:r>
        <w:fldChar w:fldCharType="begin"/>
      </w:r>
      <w:r>
        <w:instrText xml:space="preserve"> REF _Ref392343684 \h </w:instrText>
      </w:r>
      <w:r w:rsidR="007E3215">
        <w:instrText xml:space="preserve"> \* MERGEFORMAT </w:instrText>
      </w:r>
      <w:r>
        <w:fldChar w:fldCharType="separate"/>
      </w:r>
      <w:r w:rsidR="00825B4A" w:rsidRPr="00F4774D">
        <w:t>Figure 3</w:t>
      </w:r>
      <w:r>
        <w:fldChar w:fldCharType="end"/>
      </w:r>
      <w:r>
        <w:t xml:space="preserve"> shows an example of a </w:t>
      </w:r>
      <w:r w:rsidR="00F8201B">
        <w:t>site perimeter</w:t>
      </w:r>
      <w:r>
        <w:t xml:space="preserve"> on a background of the NGI imagery, rendered in </w:t>
      </w:r>
      <w:commentRangeStart w:id="505"/>
      <w:r>
        <w:t>RGB</w:t>
      </w:r>
      <w:commentRangeEnd w:id="505"/>
      <w:r w:rsidR="000B7347">
        <w:rPr>
          <w:rStyle w:val="CommentReference"/>
        </w:rPr>
        <w:commentReference w:id="505"/>
      </w:r>
      <w:r>
        <w:t>.</w:t>
      </w:r>
      <w:r w:rsidR="006D2436">
        <w:t xml:space="preserve">  This in situ canopy</w:t>
      </w:r>
      <w:ins w:id="506" w:author="Helene Van Niekerk" w:date="2018-02-09T12:29:00Z">
        <w:r w:rsidR="00FA2071">
          <w:t>-cover</w:t>
        </w:r>
      </w:ins>
      <w:del w:id="507" w:author="Helene Van Niekerk" w:date="2018-02-09T12:29:00Z">
        <w:r w:rsidR="006D2436" w:rsidDel="00FA2071">
          <w:delText xml:space="preserve"> cover</w:delText>
        </w:r>
      </w:del>
      <w:r w:rsidR="006D2436">
        <w:t xml:space="preserve"> data was gathered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w:t>
      </w:r>
      <w:ins w:id="508" w:author="Helene Van Niekerk" w:date="2018-02-06T11:39:00Z">
        <w:r w:rsidR="009978D1">
          <w:t>s</w:t>
        </w:r>
      </w:ins>
      <w:del w:id="509" w:author="Helene Van Niekerk" w:date="2018-02-06T11:39:00Z">
        <w:r w:rsidR="00353043" w:rsidDel="009978D1">
          <w:delText>S</w:delText>
        </w:r>
      </w:del>
      <w:r w:rsidR="00353043">
        <w:t xml:space="preserve">pekboom canopy cover may have occurred </w:t>
      </w:r>
      <w:r w:rsidR="00E20146">
        <w:t>during</w:t>
      </w:r>
      <w:r w:rsidR="00353043">
        <w:t xml:space="preserve"> this time in recovering areas, but </w:t>
      </w:r>
      <w:ins w:id="510" w:author="Helene Van Niekerk" w:date="2018-02-06T11:39:00Z">
        <w:r w:rsidR="009978D1">
          <w:t>s</w:t>
        </w:r>
      </w:ins>
      <w:del w:id="511" w:author="Helene Van Niekerk" w:date="2018-02-06T11:39:00Z">
        <w:r w:rsidR="00E20146" w:rsidDel="009978D1">
          <w:delText>S</w:delText>
        </w:r>
      </w:del>
      <w:r w:rsidR="00E20146">
        <w:t xml:space="preserve">pekboom is relatively slow-growing </w:t>
      </w:r>
      <w:r w:rsidR="00E20146">
        <w:fldChar w:fldCharType="begin" w:fldLock="1"/>
      </w:r>
      <w:r w:rsidR="007D3D69">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00E20146">
        <w:fldChar w:fldCharType="separate"/>
      </w:r>
      <w:r w:rsidR="00E20146" w:rsidRPr="00E20146">
        <w:rPr>
          <w:noProof/>
        </w:rPr>
        <w:t>(Vlok, Cowling</w:t>
      </w:r>
      <w:del w:id="512" w:author="Helene Van Niekerk" w:date="2018-02-05T11:34:00Z">
        <w:r w:rsidR="00E20146" w:rsidRPr="00E20146" w:rsidDel="00652DE0">
          <w:rPr>
            <w:noProof/>
          </w:rPr>
          <w:delText>,</w:delText>
        </w:r>
      </w:del>
      <w:r w:rsidR="00E20146" w:rsidRPr="00E20146">
        <w:rPr>
          <w:noProof/>
        </w:rPr>
        <w:t xml:space="preserve"> </w:t>
      </w:r>
      <w:del w:id="513" w:author="Helene Van Niekerk" w:date="2018-02-05T11:34:00Z">
        <w:r w:rsidR="00E20146" w:rsidRPr="00E20146" w:rsidDel="00652DE0">
          <w:rPr>
            <w:noProof/>
          </w:rPr>
          <w:delText>and</w:delText>
        </w:r>
      </w:del>
      <w:ins w:id="514" w:author="Helene Van Niekerk" w:date="2018-02-05T11:34:00Z">
        <w:r w:rsidR="00652DE0">
          <w:rPr>
            <w:noProof/>
          </w:rPr>
          <w:t>&amp;</w:t>
        </w:r>
      </w:ins>
      <w:r w:rsidR="00E20146" w:rsidRPr="00E20146">
        <w:rPr>
          <w:noProof/>
        </w:rPr>
        <w:t xml:space="preserve"> Wolf 2005</w:t>
      </w:r>
      <w:ins w:id="515" w:author="Helene Van Niekerk" w:date="2018-02-05T11:34:00Z">
        <w:r w:rsidR="00652DE0">
          <w:rPr>
            <w:noProof/>
            <w:vertAlign w:val="superscript"/>
          </w:rPr>
          <w:t>1</w:t>
        </w:r>
      </w:ins>
      <w:r w:rsidR="00E20146" w:rsidRPr="00E20146">
        <w:rPr>
          <w:noProof/>
        </w:rPr>
        <w:t>)</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commentRangeStart w:id="516"/>
      <w:r>
        <w:rPr>
          <w:noProof/>
          <w:lang w:val="en-US"/>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commentRangeEnd w:id="516"/>
      <w:r w:rsidR="009978D1">
        <w:rPr>
          <w:rStyle w:val="CommentReference"/>
        </w:rPr>
        <w:commentReference w:id="516"/>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7" w:author="Helene Van Niekerk" w:date="2018-02-06T11:40:00Z">
          <w:tblPr>
            <w:tblStyle w:val="TableGrid"/>
            <w:tblW w:w="0" w:type="auto"/>
            <w:tblLook w:val="04A0" w:firstRow="1" w:lastRow="0" w:firstColumn="1" w:lastColumn="0" w:noHBand="0" w:noVBand="1"/>
          </w:tblPr>
        </w:tblPrChange>
      </w:tblPr>
      <w:tblGrid>
        <w:gridCol w:w="8784"/>
        <w:tblGridChange w:id="518">
          <w:tblGrid>
            <w:gridCol w:w="4651"/>
          </w:tblGrid>
        </w:tblGridChange>
      </w:tblGrid>
      <w:tr w:rsidR="009978D1" w14:paraId="3B1E0478" w14:textId="77777777" w:rsidTr="009978D1">
        <w:tc>
          <w:tcPr>
            <w:tcW w:w="8784" w:type="dxa"/>
            <w:tcPrChange w:id="519" w:author="Helene Van Niekerk" w:date="2018-02-06T11:40:00Z">
              <w:tcPr>
                <w:tcW w:w="4651" w:type="dxa"/>
              </w:tcPr>
            </w:tcPrChange>
          </w:tcPr>
          <w:p w14:paraId="5FDBF9DC" w14:textId="04B9C8CC" w:rsidR="009978D1" w:rsidRDefault="009978D1" w:rsidP="00F4774D">
            <w:pPr>
              <w:pStyle w:val="Caption"/>
            </w:pPr>
            <w:bookmarkStart w:id="520" w:name="_Ref392342998"/>
            <w:bookmarkStart w:id="521" w:name="_Ref392342738"/>
            <w:bookmarkStart w:id="522" w:name="_Toc394582256"/>
            <w:bookmarkStart w:id="523" w:name="_Toc448324365"/>
            <w:r w:rsidRPr="00D75F03">
              <w:t xml:space="preserve">Figure </w:t>
            </w:r>
            <w:r>
              <w:fldChar w:fldCharType="begin"/>
            </w:r>
            <w:r>
              <w:instrText xml:space="preserve"> SEQ Figure \* ARABIC </w:instrText>
            </w:r>
            <w:r>
              <w:fldChar w:fldCharType="separate"/>
            </w:r>
            <w:r>
              <w:rPr>
                <w:noProof/>
              </w:rPr>
              <w:t>2</w:t>
            </w:r>
            <w:r>
              <w:fldChar w:fldCharType="end"/>
            </w:r>
            <w:bookmarkEnd w:id="520"/>
            <w:r w:rsidRPr="00D75F03">
              <w:t xml:space="preserve">  Study area </w:t>
            </w:r>
            <w:ins w:id="524" w:author="Helene Van Niekerk" w:date="2018-02-08T21:20:00Z">
              <w:r w:rsidR="002C1203">
                <w:t>s</w:t>
              </w:r>
            </w:ins>
            <w:del w:id="525" w:author="Helene Van Niekerk" w:date="2018-02-08T21:20:00Z">
              <w:r w:rsidRPr="0084644E" w:rsidDel="002C1203">
                <w:delText>S</w:delText>
              </w:r>
            </w:del>
            <w:r w:rsidRPr="0084644E">
              <w:t>pekboom</w:t>
            </w:r>
            <w:r w:rsidRPr="00D75F03">
              <w:t xml:space="preserve"> habitats and</w:t>
            </w:r>
            <w:r>
              <w:t xml:space="preserve"> field</w:t>
            </w:r>
            <w:r w:rsidRPr="00D75F03">
              <w:t xml:space="preserve"> ground truth sites</w:t>
            </w:r>
            <w:bookmarkEnd w:id="521"/>
            <w:bookmarkEnd w:id="522"/>
            <w:bookmarkEnd w:id="523"/>
            <w:r w:rsidRPr="00D75F03">
              <w:t xml:space="preserve"> </w:t>
            </w:r>
          </w:p>
        </w:tc>
      </w:tr>
    </w:tbl>
    <w:p w14:paraId="099E3009" w14:textId="7174F857" w:rsidR="00D61588" w:rsidRDefault="009978D1">
      <w:pPr>
        <w:pStyle w:val="1FigureTablesource"/>
        <w:ind w:left="5040" w:firstLine="720"/>
        <w:jc w:val="left"/>
        <w:pPrChange w:id="526" w:author="Helene Van Niekerk" w:date="2018-02-06T11:40:00Z">
          <w:pPr>
            <w:pStyle w:val="1FigureTablesource"/>
            <w:jc w:val="left"/>
          </w:pPr>
        </w:pPrChange>
      </w:pPr>
      <w:ins w:id="527" w:author="Helene Van Niekerk" w:date="2018-02-06T11:40:00Z">
        <w:r w:rsidRPr="00F4774D">
          <w:rPr>
            <w:sz w:val="20"/>
          </w:rPr>
          <w:t xml:space="preserve">Source: </w:t>
        </w:r>
        <w:r w:rsidRPr="00F4774D">
          <w:rPr>
            <w:sz w:val="20"/>
          </w:rPr>
          <w:fldChar w:fldCharType="begin" w:fldLock="1"/>
        </w:r>
        <w:r>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"(Vlok, Cowling, and Wolf 2005)", "plainTextFormattedCitation" : "(Vlok, Cowling, and Wolf 2005)", "previouslyFormattedCitation" : "(Vlok, Cowling, and Wolf 2005)" }, "properties" : {  }, "schema" : "https://github.com/citation-style-language/schema/raw/master/csl-citation.json" }</w:instrText>
        </w:r>
        <w:r w:rsidRPr="00F4774D">
          <w:rPr>
            <w:sz w:val="20"/>
          </w:rPr>
          <w:fldChar w:fldCharType="separate"/>
        </w:r>
        <w:r w:rsidRPr="00DF6845">
          <w:rPr>
            <w:noProof/>
            <w:sz w:val="20"/>
          </w:rPr>
          <w:t>Vlok, Cowling</w:t>
        </w:r>
        <w:r>
          <w:rPr>
            <w:noProof/>
            <w:sz w:val="20"/>
          </w:rPr>
          <w:t xml:space="preserve"> &amp;</w:t>
        </w:r>
        <w:r w:rsidRPr="00DF6845">
          <w:rPr>
            <w:noProof/>
            <w:sz w:val="20"/>
          </w:rPr>
          <w:t xml:space="preserve"> Wolf 2005</w:t>
        </w:r>
        <w:r>
          <w:rPr>
            <w:noProof/>
            <w:sz w:val="20"/>
            <w:vertAlign w:val="superscript"/>
          </w:rPr>
          <w:t>1</w:t>
        </w:r>
        <w:r w:rsidRPr="00F4774D">
          <w:rPr>
            <w:sz w:val="20"/>
          </w:rPr>
          <w:fldChar w:fldCharType="end"/>
        </w:r>
      </w:ins>
    </w:p>
    <w:p w14:paraId="22B57573" w14:textId="20096ECF" w:rsidR="00F4774D" w:rsidRPr="00F4774D" w:rsidRDefault="00F4774D" w:rsidP="001239FB">
      <w:pPr>
        <w:pStyle w:val="Caption"/>
        <w:keepNext/>
        <w:keepLines/>
        <w:spacing w:line="360" w:lineRule="auto"/>
      </w:pPr>
      <w:bookmarkStart w:id="528"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528"/>
      <w:r w:rsidRPr="00F4774D">
        <w:t xml:space="preserve">   </w:t>
      </w:r>
      <w:r w:rsidR="00F8201B">
        <w:t>In situ canopy</w:t>
      </w:r>
      <w:ins w:id="529" w:author="Helene Van Niekerk" w:date="2018-02-09T12:29:00Z">
        <w:r w:rsidR="00FA2071">
          <w:t>-</w:t>
        </w:r>
      </w:ins>
      <w:del w:id="530" w:author="Helene Van Niekerk" w:date="2018-02-09T12:29:00Z">
        <w:r w:rsidR="00F8201B" w:rsidDel="00FA2071">
          <w:delText xml:space="preserve"> </w:delText>
        </w:r>
      </w:del>
      <w:r w:rsidR="00F8201B">
        <w:t>cover data</w:t>
      </w:r>
    </w:p>
    <w:tbl>
      <w:tblPr>
        <w:tblStyle w:val="MyThesisTable"/>
        <w:tblW w:w="0" w:type="auto"/>
        <w:tblLook w:val="01E0" w:firstRow="1" w:lastRow="1" w:firstColumn="1" w:lastColumn="1" w:noHBand="0" w:noVBand="0"/>
      </w:tblPr>
      <w:tblGrid>
        <w:gridCol w:w="1070"/>
        <w:gridCol w:w="821"/>
        <w:gridCol w:w="1572"/>
        <w:gridCol w:w="1296"/>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7414EFA5" w:rsidR="00D61588" w:rsidRPr="008E0C3A" w:rsidRDefault="00D61588" w:rsidP="001239FB">
            <w:pPr>
              <w:rPr>
                <w:sz w:val="16"/>
              </w:rPr>
            </w:pPr>
            <w:r w:rsidRPr="008E0C3A">
              <w:rPr>
                <w:sz w:val="16"/>
              </w:rPr>
              <w:t xml:space="preserve">Arid </w:t>
            </w:r>
            <w:ins w:id="531" w:author="Helene Van Niekerk" w:date="2018-02-06T11:42:00Z">
              <w:r w:rsidR="009978D1">
                <w:rPr>
                  <w:sz w:val="16"/>
                </w:rPr>
                <w:t>s</w:t>
              </w:r>
            </w:ins>
            <w:del w:id="532" w:author="Helene Van Niekerk" w:date="2018-02-06T11:42:00Z">
              <w:r w:rsidR="0084644E" w:rsidRPr="0084644E" w:rsidDel="009978D1">
                <w:rPr>
                  <w:sz w:val="16"/>
                </w:rPr>
                <w:delText>S</w:delText>
              </w:r>
            </w:del>
            <w:r w:rsidR="0084644E" w:rsidRPr="0084644E">
              <w:rPr>
                <w:sz w:val="16"/>
              </w:rPr>
              <w:t>pekboom</w:t>
            </w:r>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623A893F" w:rsidR="00D61588" w:rsidRPr="008E0C3A" w:rsidRDefault="00D61588" w:rsidP="001239FB">
            <w:pPr>
              <w:rPr>
                <w:sz w:val="16"/>
              </w:rPr>
            </w:pPr>
            <w:r w:rsidRPr="008E0C3A">
              <w:rPr>
                <w:sz w:val="16"/>
              </w:rPr>
              <w:t xml:space="preserve">Arid </w:t>
            </w:r>
            <w:ins w:id="533" w:author="Helene Van Niekerk" w:date="2018-02-06T11:42:00Z">
              <w:r w:rsidR="009978D1">
                <w:rPr>
                  <w:sz w:val="16"/>
                </w:rPr>
                <w:t>s</w:t>
              </w:r>
            </w:ins>
            <w:del w:id="534" w:author="Helene Van Niekerk" w:date="2018-02-06T11:42:00Z">
              <w:r w:rsidR="0084644E" w:rsidRPr="0084644E" w:rsidDel="009978D1">
                <w:rPr>
                  <w:sz w:val="16"/>
                </w:rPr>
                <w:delText>S</w:delText>
              </w:r>
            </w:del>
            <w:r w:rsidR="0084644E" w:rsidRPr="0084644E">
              <w:rPr>
                <w:sz w:val="16"/>
              </w:rPr>
              <w:t>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5D15AC7F" w:rsidR="00D61588" w:rsidRPr="008E0C3A" w:rsidRDefault="00D61588" w:rsidP="001239FB">
            <w:pPr>
              <w:rPr>
                <w:sz w:val="16"/>
              </w:rPr>
            </w:pPr>
            <w:r w:rsidRPr="008E0C3A">
              <w:rPr>
                <w:sz w:val="16"/>
              </w:rPr>
              <w:t xml:space="preserve">Enon </w:t>
            </w:r>
            <w:ins w:id="535" w:author="Helene Van Niekerk" w:date="2018-02-08T21:21:00Z">
              <w:r w:rsidR="002C1203">
                <w:rPr>
                  <w:sz w:val="16"/>
                </w:rPr>
                <w:t>c</w:t>
              </w:r>
            </w:ins>
            <w:del w:id="536" w:author="Helene Van Niekerk" w:date="2018-02-08T21:21:00Z">
              <w:r w:rsidRPr="008E0C3A" w:rsidDel="002C1203">
                <w:rPr>
                  <w:sz w:val="16"/>
                </w:rPr>
                <w:delText>C</w:delText>
              </w:r>
            </w:del>
            <w:r w:rsidRPr="008E0C3A">
              <w:rPr>
                <w:sz w:val="16"/>
              </w:rPr>
              <w:t>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val="en-US"/>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26BF56FB" w:rsidR="000059AA" w:rsidRDefault="00D61588" w:rsidP="00F4774D">
      <w:pPr>
        <w:pStyle w:val="Caption"/>
      </w:pPr>
      <w:bookmarkStart w:id="537" w:name="_Ref392343684"/>
      <w:bookmarkStart w:id="538" w:name="_Toc394582257"/>
      <w:bookmarkStart w:id="539" w:name="_Toc448324366"/>
      <w:r w:rsidRPr="00F4774D">
        <w:rPr>
          <w:lang w:eastAsia="en-ZA"/>
        </w:rPr>
        <w:t>Figure</w:t>
      </w:r>
      <w:r w:rsidRPr="00F4774D">
        <w:t xml:space="preserv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537"/>
      <w:r w:rsidRPr="00F4774D">
        <w:t xml:space="preserve">  Matjiesvlei2 </w:t>
      </w:r>
      <w:r w:rsidR="00F8201B">
        <w:t>canopy</w:t>
      </w:r>
      <w:ins w:id="540" w:author="Helene Van Niekerk" w:date="2018-02-09T12:29:00Z">
        <w:r w:rsidR="00FA2071">
          <w:t>-</w:t>
        </w:r>
      </w:ins>
      <w:del w:id="541" w:author="Helene Van Niekerk" w:date="2018-02-09T12:29:00Z">
        <w:r w:rsidR="00F8201B" w:rsidDel="00FA2071">
          <w:delText xml:space="preserve"> </w:delText>
        </w:r>
      </w:del>
      <w:r w:rsidR="00F8201B">
        <w:t xml:space="preserve">cover </w:t>
      </w:r>
      <w:r w:rsidRPr="00F4774D">
        <w:t>ground truth site</w:t>
      </w:r>
      <w:bookmarkEnd w:id="538"/>
      <w:bookmarkEnd w:id="539"/>
      <w:r w:rsidRPr="00F4774D">
        <w:t xml:space="preserve"> </w:t>
      </w:r>
    </w:p>
    <w:p w14:paraId="432B95C2" w14:textId="1686D500" w:rsidR="00D61588" w:rsidRPr="00F4774D" w:rsidRDefault="00D61588" w:rsidP="00F4774D">
      <w:pPr>
        <w:pStyle w:val="Caption"/>
      </w:pPr>
    </w:p>
    <w:p w14:paraId="480E717A" w14:textId="7950FDFD" w:rsidR="00D61588" w:rsidRDefault="008F22FC">
      <w:pPr>
        <w:spacing w:line="480" w:lineRule="auto"/>
        <w:jc w:val="both"/>
        <w:pPrChange w:id="542" w:author="Helene Van Niekerk" w:date="2018-02-05T10:44:00Z">
          <w:pPr>
            <w:spacing w:line="360" w:lineRule="auto"/>
            <w:jc w:val="both"/>
          </w:pPr>
        </w:pPrChange>
      </w:pPr>
      <w:r>
        <w:t>For the second data</w:t>
      </w:r>
      <w:del w:id="543" w:author="Helene Van Niekerk" w:date="2018-02-06T11:43:00Z">
        <w:r w:rsidDel="009978D1">
          <w:delText xml:space="preserve"> </w:delText>
        </w:r>
      </w:del>
      <w:r>
        <w:t>set, a</w:t>
      </w:r>
      <w:r w:rsidR="00D61588">
        <w:t xml:space="preserve"> label</w:t>
      </w:r>
      <w:ins w:id="544" w:author="Helene Van Niekerk" w:date="2018-02-09T12:52:00Z">
        <w:r w:rsidR="000B7347">
          <w:t>ing</w:t>
        </w:r>
      </w:ins>
      <w:del w:id="545" w:author="Helene Van Niekerk" w:date="2018-02-09T12:52:00Z">
        <w:r w:rsidR="00D61588" w:rsidDel="000B7347">
          <w:delText>ling</w:delText>
        </w:r>
      </w:del>
      <w:r w:rsidR="00D61588">
        <w:t xml:space="preserve">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7E3215">
        <w:instrText xml:space="preserve"> \* MERGEFORMAT </w:instrText>
      </w:r>
      <w:r w:rsidR="00D61588">
        <w:fldChar w:fldCharType="separate"/>
      </w:r>
      <w:r w:rsidR="00C712CF">
        <w:t xml:space="preserve">Table </w:t>
      </w:r>
      <w:r w:rsidR="00C712CF">
        <w:rPr>
          <w:noProof/>
        </w:rPr>
        <w:t>2</w:t>
      </w:r>
      <w:r w:rsidR="00D61588">
        <w:fldChar w:fldCharType="end"/>
      </w:r>
      <w:r w:rsidR="00D61588">
        <w:t>.  While canopy</w:t>
      </w:r>
      <w:ins w:id="546" w:author="Helene Van Niekerk" w:date="2018-02-09T12:30:00Z">
        <w:r w:rsidR="00FA2071">
          <w:t>-cover</w:t>
        </w:r>
      </w:ins>
      <w:del w:id="547" w:author="Helene Van Niekerk" w:date="2018-02-09T12:30:00Z">
        <w:r w:rsidR="00D61588" w:rsidDel="00FA2071">
          <w:delText xml:space="preserve"> cover</w:delText>
        </w:r>
      </w:del>
      <w:r w:rsidR="00D61588">
        <w:t xml:space="preserve"> mapping is in essence a </w:t>
      </w:r>
      <w:r w:rsidR="00745C69">
        <w:t>two-class</w:t>
      </w:r>
      <w:r w:rsidR="00D61588">
        <w:t xml:space="preserve"> problem (</w:t>
      </w:r>
      <w:ins w:id="548" w:author="Helene Van Niekerk" w:date="2018-02-06T11:43:00Z">
        <w:r w:rsidR="009978D1">
          <w:t>s</w:t>
        </w:r>
      </w:ins>
      <w:del w:id="549" w:author="Helene Van Niekerk" w:date="2018-02-06T11:43:00Z">
        <w:r w:rsidR="0084644E" w:rsidRPr="0084644E" w:rsidDel="009978D1">
          <w:delText>S</w:delText>
        </w:r>
      </w:del>
      <w:r w:rsidR="0084644E" w:rsidRPr="0084644E">
        <w:t>pekboom</w:t>
      </w:r>
      <w:r w:rsidR="00D61588">
        <w:t xml:space="preserve"> and everything else), the addition of </w:t>
      </w:r>
      <w:r w:rsidR="00000CC8">
        <w:t xml:space="preserve">a </w:t>
      </w:r>
      <w:r w:rsidR="00D61588">
        <w:t>third class</w:t>
      </w:r>
      <w:r w:rsidR="00000CC8">
        <w:t>, label</w:t>
      </w:r>
      <w:ins w:id="550" w:author="Helene Van Niekerk" w:date="2018-02-09T12:52:00Z">
        <w:r w:rsidR="000B7347">
          <w:t>ed</w:t>
        </w:r>
      </w:ins>
      <w:del w:id="551" w:author="Helene Van Niekerk" w:date="2018-02-09T12:52:00Z">
        <w:r w:rsidR="00000CC8" w:rsidDel="000B7347">
          <w:delText>led</w:delText>
        </w:r>
      </w:del>
      <w:r w:rsidR="00000CC8">
        <w:t xml:space="preserve"> as </w:t>
      </w:r>
      <w:ins w:id="552" w:author="Helene Van Niekerk" w:date="2018-02-06T11:47:00Z">
        <w:r w:rsidR="007F44C9" w:rsidRPr="00FA2071">
          <w:t>t</w:t>
        </w:r>
      </w:ins>
      <w:del w:id="553" w:author="Helene Van Niekerk" w:date="2018-02-06T11:47:00Z">
        <w:r w:rsidR="00000CC8" w:rsidRPr="00FA2071" w:rsidDel="007F44C9">
          <w:delText>T</w:delText>
        </w:r>
      </w:del>
      <w:r w:rsidR="00000CC8" w:rsidRPr="00FA2071">
        <w:t>re</w:t>
      </w:r>
      <w:ins w:id="554" w:author="Helene Van Niekerk" w:date="2018-02-08T21:23:00Z">
        <w:r w:rsidR="002C1203" w:rsidRPr="00FA2071">
          <w:rPr>
            <w:rPrChange w:id="555" w:author="Helene Van Niekerk" w:date="2018-02-09T12:23:00Z">
              <w:rPr>
                <w:i/>
              </w:rPr>
            </w:rPrChange>
          </w:rPr>
          <w:t>e</w:t>
        </w:r>
      </w:ins>
      <w:del w:id="556" w:author="Helene Van Niekerk" w:date="2018-02-08T21:23:00Z">
        <w:r w:rsidR="00000CC8" w:rsidRPr="002C1203" w:rsidDel="002C1203">
          <w:rPr>
            <w:i/>
            <w:rPrChange w:id="557" w:author="Helene Van Niekerk" w:date="2018-02-08T21:22:00Z">
              <w:rPr/>
            </w:rPrChange>
          </w:rPr>
          <w:delText>e</w:delText>
        </w:r>
      </w:del>
      <w:r w:rsidR="00000CC8">
        <w:t>,</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w:t>
      </w:r>
      <w:r w:rsidR="00D61588">
        <w:lastRenderedPageBreak/>
        <w:t xml:space="preserve">on identifying each class correctly </w:t>
      </w:r>
      <w:r w:rsidR="00D61588">
        <w:fldChar w:fldCharType="begin" w:fldLock="1"/>
      </w:r>
      <w:r w:rsidR="007D3D69">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"(Mingguo, Qianguo, and Mingzhou 2009)", "plainTextFormattedCitation" : "(Mingguo, Qianguo, and Mingzhou 2009)", "previouslyFormattedCitation" : "(Mingguo, Qianguo, and Mingzhou 2009)" }, "properties" : {  }, "schema" : "https://github.com/citation-style-language/schema/raw/master/csl-citation.json" }</w:instrText>
      </w:r>
      <w:r w:rsidR="00D61588">
        <w:fldChar w:fldCharType="separate"/>
      </w:r>
      <w:r w:rsidR="00DF6845" w:rsidRPr="00DF6845">
        <w:rPr>
          <w:noProof/>
        </w:rPr>
        <w:t>(Mingguo, Qianguo</w:t>
      </w:r>
      <w:del w:id="558" w:author="Helene Van Niekerk" w:date="2018-02-05T11:36:00Z">
        <w:r w:rsidR="00DF6845" w:rsidRPr="00DF6845" w:rsidDel="00652DE0">
          <w:rPr>
            <w:noProof/>
          </w:rPr>
          <w:delText>, and</w:delText>
        </w:r>
      </w:del>
      <w:ins w:id="559" w:author="Helene Van Niekerk" w:date="2018-02-05T11:36:00Z">
        <w:r w:rsidR="00652DE0">
          <w:rPr>
            <w:noProof/>
          </w:rPr>
          <w:t xml:space="preserve"> &amp;</w:t>
        </w:r>
      </w:ins>
      <w:r w:rsidR="00DF6845" w:rsidRPr="00DF6845">
        <w:rPr>
          <w:noProof/>
        </w:rPr>
        <w:t xml:space="preserve"> Mingzhou 2009</w:t>
      </w:r>
      <w:ins w:id="560" w:author="Helene Van Niekerk" w:date="2018-02-05T11:36:00Z">
        <w:r w:rsidR="00652DE0">
          <w:rPr>
            <w:noProof/>
            <w:vertAlign w:val="superscript"/>
          </w:rPr>
          <w:t>3</w:t>
        </w:r>
        <w:r w:rsidR="00D34FDE">
          <w:rPr>
            <w:noProof/>
            <w:vertAlign w:val="superscript"/>
          </w:rPr>
          <w:t>3</w:t>
        </w:r>
      </w:ins>
      <w:r w:rsidR="00DF6845" w:rsidRPr="00DF6845">
        <w:rPr>
          <w:noProof/>
        </w:rPr>
        <w:t>)</w:t>
      </w:r>
      <w:r w:rsidR="00D61588">
        <w:fldChar w:fldCharType="end"/>
      </w:r>
      <w:r w:rsidR="00D61588">
        <w:t xml:space="preserve">.  </w:t>
      </w:r>
      <w:ins w:id="561" w:author="Helene Van Niekerk" w:date="2018-02-06T11:45:00Z">
        <w:r w:rsidR="007F44C9">
          <w:t xml:space="preserve">As </w:t>
        </w:r>
        <w:r w:rsidR="007F44C9" w:rsidRPr="00FA2071">
          <w:t>spekboom</w:t>
        </w:r>
        <w:r w:rsidR="007F44C9">
          <w:t xml:space="preserve"> and </w:t>
        </w:r>
        <w:r w:rsidR="007F44C9" w:rsidRPr="00FA2071">
          <w:t>trees</w:t>
        </w:r>
        <w:r w:rsidR="007F44C9">
          <w:t xml:space="preserve"> have similar spectral and textural features, </w:t>
        </w:r>
      </w:ins>
      <w:del w:id="562" w:author="Helene Van Niekerk" w:date="2018-02-06T11:45:00Z">
        <w:r w:rsidR="00D61588" w:rsidDel="007F44C9">
          <w:delText>T</w:delText>
        </w:r>
      </w:del>
      <w:del w:id="563" w:author="Helene Van Niekerk" w:date="2018-02-06T11:46:00Z">
        <w:r w:rsidR="00D61588" w:rsidDel="007F44C9">
          <w:delText xml:space="preserve">he </w:delText>
        </w:r>
      </w:del>
      <w:ins w:id="564" w:author="Helene Van Niekerk" w:date="2018-02-06T11:46:00Z">
        <w:r w:rsidR="007F44C9">
          <w:t xml:space="preserve">making a </w:t>
        </w:r>
      </w:ins>
      <w:r w:rsidR="00D61588">
        <w:t xml:space="preserve">differentiation </w:t>
      </w:r>
      <w:del w:id="565" w:author="Helene Van Niekerk" w:date="2018-02-06T11:46:00Z">
        <w:r w:rsidR="00D61588" w:rsidDel="007F44C9">
          <w:delText xml:space="preserve">of </w:delText>
        </w:r>
      </w:del>
      <w:del w:id="566" w:author="Helene Van Niekerk" w:date="2018-02-06T11:44:00Z">
        <w:r w:rsidR="0084644E" w:rsidRPr="0084644E" w:rsidDel="007F44C9">
          <w:delText>S</w:delText>
        </w:r>
      </w:del>
      <w:del w:id="567" w:author="Helene Van Niekerk" w:date="2018-02-06T11:46:00Z">
        <w:r w:rsidR="0084644E" w:rsidRPr="0084644E" w:rsidDel="007F44C9">
          <w:delText>pekboom</w:delText>
        </w:r>
        <w:r w:rsidR="00D61588" w:rsidDel="007F44C9">
          <w:delText xml:space="preserve"> from trees</w:delText>
        </w:r>
      </w:del>
      <w:ins w:id="568" w:author="Helene Van Niekerk" w:date="2018-02-06T11:46:00Z">
        <w:r w:rsidR="007F44C9">
          <w:t>between them</w:t>
        </w:r>
      </w:ins>
      <w:r w:rsidR="00D61588">
        <w:t xml:space="preserve"> is a particularly challenging part of the problem</w:t>
      </w:r>
      <w:del w:id="569" w:author="Helene Van Niekerk" w:date="2018-02-06T11:46:00Z">
        <w:r w:rsidR="00D61588" w:rsidDel="007F44C9">
          <w:delText xml:space="preserve"> </w:delText>
        </w:r>
      </w:del>
      <w:del w:id="570" w:author="Helene Van Niekerk" w:date="2018-02-06T11:45:00Z">
        <w:r w:rsidR="00D61588" w:rsidDel="007F44C9">
          <w:delText>due to their spectral and textural similarity</w:delText>
        </w:r>
      </w:del>
      <w:r w:rsidR="00D61588">
        <w:t>.  Thus</w:t>
      </w:r>
      <w:ins w:id="571" w:author="Helene Van Niekerk" w:date="2018-02-06T11:46:00Z">
        <w:r w:rsidR="007F44C9">
          <w:t>,</w:t>
        </w:r>
      </w:ins>
      <w:r w:rsidR="00D61588">
        <w:t xml:space="preserve"> the addition of the </w:t>
      </w:r>
      <w:ins w:id="572" w:author="Helene Van Niekerk" w:date="2018-02-06T11:47:00Z">
        <w:r w:rsidR="007F44C9" w:rsidRPr="00FA2071">
          <w:t>t</w:t>
        </w:r>
      </w:ins>
      <w:del w:id="573" w:author="Helene Van Niekerk" w:date="2018-02-06T11:47:00Z">
        <w:r w:rsidR="00D61588" w:rsidRPr="00FA2071" w:rsidDel="007F44C9">
          <w:delText>T</w:delText>
        </w:r>
      </w:del>
      <w:r w:rsidR="00D61588" w:rsidRPr="00FA2071">
        <w:t>ree</w:t>
      </w:r>
      <w:r w:rsidR="00D61588">
        <w:t xml:space="preserve"> class is useful, as it allow</w:t>
      </w:r>
      <w:r w:rsidR="00FB627B">
        <w:t>ed</w:t>
      </w:r>
      <w:r w:rsidR="00D61588">
        <w:t xml:space="preserve"> control over the classification accuracy of trees relative to the other classes.  </w:t>
      </w:r>
      <w:r w:rsidR="00D32509" w:rsidDel="00A43F62">
        <w:t xml:space="preserve">The size of the </w:t>
      </w:r>
      <w:ins w:id="574" w:author="Helene Van Niekerk" w:date="2018-02-06T11:47:00Z">
        <w:r w:rsidR="007F44C9">
          <w:t>b</w:t>
        </w:r>
      </w:ins>
      <w:del w:id="575" w:author="Helene Van Niekerk" w:date="2018-02-06T11:47:00Z">
        <w:r w:rsidR="00D32509" w:rsidDel="007F44C9">
          <w:delText>B</w:delText>
        </w:r>
      </w:del>
      <w:r w:rsidR="00D32509" w:rsidDel="00A43F62">
        <w:t xml:space="preserve">ackground class was reduced to be the same as the </w:t>
      </w:r>
      <w:ins w:id="576" w:author="Helene Van Niekerk" w:date="2018-02-06T11:47:00Z">
        <w:r w:rsidR="007F44C9">
          <w:t>s</w:t>
        </w:r>
      </w:ins>
      <w:del w:id="577" w:author="Helene Van Niekerk" w:date="2018-02-06T11:47:00Z">
        <w:r w:rsidR="00D32509" w:rsidRPr="0084644E" w:rsidDel="007F44C9">
          <w:delText>S</w:delText>
        </w:r>
      </w:del>
      <w:r w:rsidR="00D32509" w:rsidRPr="0084644E" w:rsidDel="00A43F62">
        <w:t>pekboom</w:t>
      </w:r>
      <w:r w:rsidR="00D32509" w:rsidDel="00A43F62">
        <w:t xml:space="preserve"> class by taking a random subsample.  This was done to expedite classifier training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r w:rsidRPr="0084644E">
              <w:t>Spekboom</w:t>
            </w:r>
          </w:p>
        </w:tc>
        <w:tc>
          <w:tcPr>
            <w:tcW w:w="7873" w:type="dxa"/>
          </w:tcPr>
          <w:p w14:paraId="1EE02EC7" w14:textId="77777777" w:rsidR="00F8201B" w:rsidRPr="008B03B5" w:rsidRDefault="00F8201B" w:rsidP="000F603E">
            <w:pPr>
              <w:pStyle w:val="1TableText"/>
              <w:tabs>
                <w:tab w:val="num" w:pos="993"/>
              </w:tabs>
              <w:rPr>
                <w:i/>
              </w:rPr>
            </w:pPr>
            <w:r w:rsidRPr="0084644E">
              <w:t>Spekboom</w:t>
            </w:r>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6F830B1A" w:rsidR="00F8201B" w:rsidRPr="0002729A" w:rsidRDefault="00F8201B" w:rsidP="000F603E">
            <w:pPr>
              <w:pStyle w:val="1TableText"/>
              <w:tabs>
                <w:tab w:val="num" w:pos="993"/>
              </w:tabs>
            </w:pPr>
            <w:r>
              <w:t>A</w:t>
            </w:r>
            <w:r w:rsidRPr="007250D2">
              <w:t>ny recogni</w:t>
            </w:r>
            <w:ins w:id="578" w:author="Helene Van Niekerk" w:date="2018-02-09T12:53:00Z">
              <w:r w:rsidR="000B7347">
                <w:t>z</w:t>
              </w:r>
            </w:ins>
            <w:del w:id="579" w:author="Helene Van Niekerk" w:date="2018-02-09T12:53:00Z">
              <w:r w:rsidRPr="007250D2" w:rsidDel="000B7347">
                <w:delText>s</w:delText>
              </w:r>
            </w:del>
            <w:r w:rsidRPr="007250D2">
              <w:t>able tree</w:t>
            </w:r>
            <w:r>
              <w:t xml:space="preserve"> other than </w:t>
            </w:r>
            <w:ins w:id="580" w:author="Helene Van Niekerk" w:date="2018-02-06T11:49:00Z">
              <w:r w:rsidR="007F44C9">
                <w:t>s</w:t>
              </w:r>
            </w:ins>
            <w:del w:id="581" w:author="Helene Van Niekerk" w:date="2018-02-06T11:49:00Z">
              <w:r w:rsidDel="007F44C9">
                <w:delText>S</w:delText>
              </w:r>
            </w:del>
            <w:r>
              <w:t>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ins w:id="582" w:author="Helene Van Niekerk" w:date="2018-02-06T11:49:00Z">
              <w:r w:rsidR="007F44C9">
                <w:t>s</w:t>
              </w:r>
            </w:ins>
            <w:del w:id="583" w:author="Helene Van Niekerk" w:date="2018-02-06T11:49:00Z">
              <w:r w:rsidRPr="0084644E" w:rsidDel="007F44C9">
                <w:delText>S</w:delText>
              </w:r>
            </w:del>
            <w:r w:rsidRPr="0084644E">
              <w:t>pekboom</w:t>
            </w:r>
            <w:del w:id="584" w:author="Helene Van Niekerk" w:date="2018-02-06T11:49:00Z">
              <w:r w:rsidRPr="007250D2" w:rsidDel="007F44C9">
                <w:delText>.</w:delText>
              </w:r>
            </w:del>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77777777" w:rsidR="00F8201B" w:rsidRPr="0002729A" w:rsidRDefault="00F8201B" w:rsidP="000F603E">
            <w:pPr>
              <w:pStyle w:val="1TableText"/>
              <w:tabs>
                <w:tab w:val="num" w:pos="993"/>
              </w:tabs>
            </w:pPr>
            <w:r>
              <w:t>Bare ground, small shrubs, herbs and anything else not included in the first two classes</w:t>
            </w:r>
            <w:del w:id="585" w:author="Helene Van Niekerk" w:date="2018-02-06T11:49:00Z">
              <w:r w:rsidDel="007F44C9">
                <w:delText>.</w:delText>
              </w:r>
            </w:del>
          </w:p>
        </w:tc>
      </w:tr>
    </w:tbl>
    <w:p w14:paraId="7E0E1D27" w14:textId="77777777" w:rsidR="00F8201B" w:rsidRDefault="00F8201B" w:rsidP="00D61588">
      <w:pPr>
        <w:spacing w:line="360" w:lineRule="auto"/>
        <w:jc w:val="both"/>
      </w:pPr>
    </w:p>
    <w:p w14:paraId="217F7A91" w14:textId="43A865FC" w:rsidR="00D61588" w:rsidRDefault="001E6DC0">
      <w:pPr>
        <w:spacing w:line="480" w:lineRule="auto"/>
        <w:jc w:val="both"/>
        <w:pPrChange w:id="586" w:author="Helene Van Niekerk" w:date="2018-02-05T10:45:00Z">
          <w:pPr>
            <w:spacing w:line="360" w:lineRule="auto"/>
            <w:jc w:val="both"/>
          </w:pPr>
        </w:pPrChange>
      </w:pPr>
      <w:r>
        <w:t>Due to the small 0.5</w:t>
      </w:r>
      <w:ins w:id="587" w:author="Helene Van Niekerk" w:date="2018-02-06T11:49:00Z">
        <w:r w:rsidR="007F44C9">
          <w:t xml:space="preserve"> </w:t>
        </w:r>
      </w:ins>
      <w:r>
        <w:t xml:space="preserve">m pixel size, limited DGPS and image spatial accuracy, dense vegetation growth and rugged terrain, it was not practical to obtain per-pixel class labels by in situ observation.  </w:t>
      </w:r>
      <w:r w:rsidR="00BB1598">
        <w:t xml:space="preserve">Per-pixel </w:t>
      </w:r>
      <w:r w:rsidR="008F22FC">
        <w:t>class labels for the second data</w:t>
      </w:r>
      <w:del w:id="588" w:author="Helene Van Niekerk" w:date="2018-02-06T11:50:00Z">
        <w:r w:rsidR="008F22FC" w:rsidDel="007F44C9">
          <w:delText xml:space="preserve"> </w:delText>
        </w:r>
      </w:del>
      <w:r w:rsidR="008F22FC">
        <w:t xml:space="preserve">set were </w:t>
      </w:r>
      <w:r>
        <w:t xml:space="preserve">therefore </w:t>
      </w:r>
      <w:r w:rsidR="00D61588">
        <w:t xml:space="preserve">obtained by visual discrimination and </w:t>
      </w:r>
      <w:ins w:id="589" w:author="Helene Van Niekerk" w:date="2018-02-06T11:51:00Z">
        <w:r w:rsidR="007F44C9">
          <w:t xml:space="preserve">the </w:t>
        </w:r>
      </w:ins>
      <w:r w:rsidR="00D61588">
        <w:t>hand label</w:t>
      </w:r>
      <w:ins w:id="590" w:author="Helene Van Niekerk" w:date="2018-02-09T12:52:00Z">
        <w:r w:rsidR="000B7347">
          <w:t>ing</w:t>
        </w:r>
      </w:ins>
      <w:del w:id="591" w:author="Helene Van Niekerk" w:date="2018-02-09T12:52:00Z">
        <w:r w:rsidR="00D61588" w:rsidDel="000B7347">
          <w:delText>ling</w:delText>
        </w:r>
      </w:del>
      <w:r w:rsidR="00D61588">
        <w:t xml:space="preserve"> of images.  </w:t>
      </w:r>
      <w:r w:rsidR="002104D0">
        <w:t xml:space="preserve">Image </w:t>
      </w:r>
      <w:r w:rsidR="00804C5F">
        <w:t>areas</w:t>
      </w:r>
      <w:r w:rsidR="002104D0">
        <w:t xml:space="preserve"> </w:t>
      </w:r>
      <w:r w:rsidR="00D61588">
        <w:t xml:space="preserve">belonging to the various classes were delineated </w:t>
      </w:r>
      <w:r w:rsidR="0018013C">
        <w:t xml:space="preserve">as </w:t>
      </w:r>
      <w:r w:rsidR="00D61588">
        <w:t>polygons</w:t>
      </w:r>
      <w:r w:rsidR="002104D0">
        <w:t xml:space="preserve"> in a GIS package</w:t>
      </w:r>
      <w:r w:rsidR="008F22FC">
        <w:t>.  An example is</w:t>
      </w:r>
      <w:r w:rsidR="00D61588">
        <w:t xml:space="preserve"> shown in </w:t>
      </w:r>
      <w:r w:rsidR="00D61588">
        <w:fldChar w:fldCharType="begin"/>
      </w:r>
      <w:r w:rsidR="00D61588">
        <w:instrText xml:space="preserve"> REF _Ref392445255 \h </w:instrText>
      </w:r>
      <w:r w:rsidR="007E3215">
        <w:instrText xml:space="preserve"> \* MERGEFORMAT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were assigned the same class label.  </w:t>
      </w:r>
      <w:r w:rsidR="000843A5">
        <w:t>Polygon a</w:t>
      </w:r>
      <w:r w:rsidR="00D61588">
        <w:t xml:space="preserve">reas were selected to encompass variability in habitat and level of degradation. </w:t>
      </w:r>
      <w:r w:rsidR="008F22FC">
        <w:t xml:space="preserve"> </w:t>
      </w:r>
      <w:r w:rsidR="00D61588">
        <w:t>The total number</w:t>
      </w:r>
      <w:r w:rsidR="00420505">
        <w:t xml:space="preserve"> of</w:t>
      </w:r>
      <w:r w:rsidR="00D61588">
        <w:t xml:space="preserve"> polygons and pixels </w:t>
      </w:r>
      <w:r w:rsidR="001F18C1">
        <w:t>label</w:t>
      </w:r>
      <w:ins w:id="592" w:author="Helene Van Niekerk" w:date="2018-02-09T12:52:00Z">
        <w:r w:rsidR="000B7347">
          <w:t>ed</w:t>
        </w:r>
      </w:ins>
      <w:del w:id="593" w:author="Helene Van Niekerk" w:date="2018-02-09T12:52:00Z">
        <w:r w:rsidR="001F18C1" w:rsidDel="000B7347">
          <w:delText>led</w:delText>
        </w:r>
      </w:del>
      <w:r w:rsidR="00D61588">
        <w:t xml:space="preserve"> for each class is shown in </w:t>
      </w:r>
      <w:r w:rsidR="00D61588">
        <w:fldChar w:fldCharType="begin"/>
      </w:r>
      <w:r w:rsidR="00D61588">
        <w:instrText xml:space="preserve"> REF _Ref392530242 \h </w:instrText>
      </w:r>
      <w:r w:rsidR="007E3215">
        <w:instrText xml:space="preserve"> \* MERGEFORMAT </w:instrText>
      </w:r>
      <w:r w:rsidR="00D61588">
        <w:fldChar w:fldCharType="separate"/>
      </w:r>
      <w:r w:rsidR="00C712CF">
        <w:t xml:space="preserve">Table </w:t>
      </w:r>
      <w:r w:rsidR="00C712CF">
        <w:rPr>
          <w:noProof/>
        </w:rPr>
        <w:t>3</w:t>
      </w:r>
      <w:r w:rsidR="00D61588">
        <w:fldChar w:fldCharType="end"/>
      </w:r>
      <w:r w:rsidR="00D61588">
        <w:t>.  This data</w:t>
      </w:r>
      <w:del w:id="594" w:author="Helene Van Niekerk" w:date="2018-02-06T11:51:00Z">
        <w:r w:rsidR="00D61588" w:rsidDel="007F44C9">
          <w:delText xml:space="preserve"> </w:delText>
        </w:r>
      </w:del>
      <w:r w:rsidR="00D61588">
        <w:t>set is referred to as the “</w:t>
      </w:r>
      <w:r w:rsidR="00C02B4A">
        <w:t>label</w:t>
      </w:r>
      <w:ins w:id="595" w:author="Helene Van Niekerk" w:date="2018-02-09T12:52:00Z">
        <w:r w:rsidR="000B7347">
          <w:t>ed</w:t>
        </w:r>
      </w:ins>
      <w:del w:id="596" w:author="Helene Van Niekerk" w:date="2018-02-09T12:52:00Z">
        <w:r w:rsidR="00C02B4A" w:rsidDel="000B7347">
          <w:delText>led</w:delText>
        </w:r>
      </w:del>
      <w:r w:rsidR="00C02B4A">
        <w:t xml:space="preserve">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val="en-US"/>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CD1C51" w:rsidRPr="00804C5F" w:rsidRDefault="00CD1C51"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CD1C51" w:rsidRPr="00804C5F" w:rsidRDefault="00CD1C51"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val="en-US"/>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597" w:name="_Ref392445255"/>
      <w:bookmarkStart w:id="598" w:name="_Toc394582258"/>
      <w:bookmarkStart w:id="599"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597"/>
      <w:r>
        <w:t xml:space="preserve">  </w:t>
      </w:r>
      <w:bookmarkEnd w:id="598"/>
      <w:bookmarkEnd w:id="599"/>
      <w:r w:rsidR="00041CA2">
        <w:t>Example image class labels</w:t>
      </w:r>
    </w:p>
    <w:p w14:paraId="464AAB84" w14:textId="77777777" w:rsidR="00D61588" w:rsidRDefault="00D61588" w:rsidP="00D61588">
      <w:pPr>
        <w:spacing w:line="360" w:lineRule="auto"/>
        <w:jc w:val="both"/>
      </w:pPr>
    </w:p>
    <w:p w14:paraId="39A2B3E8" w14:textId="414DD3D0" w:rsidR="00D61588" w:rsidRDefault="00D61588" w:rsidP="003C7A4E">
      <w:pPr>
        <w:pStyle w:val="1Tablecaption"/>
      </w:pPr>
      <w:bookmarkStart w:id="600" w:name="_Ref392530242"/>
      <w:bookmarkStart w:id="601" w:name="_Toc394582239"/>
      <w:bookmarkStart w:id="602"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600"/>
      <w:r>
        <w:t xml:space="preserve">   </w:t>
      </w:r>
      <w:r w:rsidR="00D01883">
        <w:t xml:space="preserve">Details of </w:t>
      </w:r>
      <w:r w:rsidR="00C02B4A">
        <w:t>label</w:t>
      </w:r>
      <w:ins w:id="603" w:author="Helene Van Niekerk" w:date="2018-02-09T12:52:00Z">
        <w:r w:rsidR="000B7347">
          <w:t>ed</w:t>
        </w:r>
      </w:ins>
      <w:del w:id="604" w:author="Helene Van Niekerk" w:date="2018-02-09T12:52:00Z">
        <w:r w:rsidR="00C02B4A" w:rsidDel="000B7347">
          <w:delText>led</w:delText>
        </w:r>
      </w:del>
      <w:r w:rsidR="00C02B4A">
        <w:t xml:space="preserve"> </w:t>
      </w:r>
      <w:r w:rsidR="00E771F6">
        <w:t>pixel</w:t>
      </w:r>
      <w:r>
        <w:t xml:space="preserve"> </w:t>
      </w:r>
      <w:r w:rsidR="00C02B4A">
        <w:t>data</w:t>
      </w:r>
      <w:bookmarkEnd w:id="601"/>
      <w:bookmarkEnd w:id="602"/>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429124EF" w:rsidR="00684B18" w:rsidRDefault="00D61588">
      <w:pPr>
        <w:spacing w:line="480" w:lineRule="auto"/>
        <w:jc w:val="both"/>
        <w:pPrChange w:id="605" w:author="Helene Van Niekerk" w:date="2018-02-05T10:45:00Z">
          <w:pPr>
            <w:spacing w:line="360" w:lineRule="auto"/>
            <w:jc w:val="both"/>
          </w:pPr>
        </w:pPrChange>
      </w:pPr>
      <w:r>
        <w:t xml:space="preserve">A set of 46 features that would aid in describing the visual characteristics of </w:t>
      </w:r>
      <w:ins w:id="606" w:author="Helene Van Niekerk" w:date="2018-02-06T11:52:00Z">
        <w:r w:rsidR="007F44C9">
          <w:t>s</w:t>
        </w:r>
      </w:ins>
      <w:del w:id="607" w:author="Helene Van Niekerk" w:date="2018-02-06T11:52:00Z">
        <w:r w:rsidR="0084644E" w:rsidRPr="0084644E" w:rsidDel="007F44C9">
          <w:delText>S</w:delText>
        </w:r>
      </w:del>
      <w:r w:rsidR="0084644E" w:rsidRPr="0084644E">
        <w:t>pekboom</w:t>
      </w:r>
      <w:r w:rsidRPr="00CF7C56">
        <w:t xml:space="preserve"> </w:t>
      </w:r>
      <w:r>
        <w:t xml:space="preserve">were evaluated.  The set included a typical combination of spectral features, vegetation indices and texture features.  Similar features have been used in </w:t>
      </w:r>
      <w:r>
        <w:fldChar w:fldCharType="begin" w:fldLock="1"/>
      </w:r>
      <w:r w:rsidR="007D3D6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 "schema" : "https://github.com/citation-style-language/schema/raw/master/csl-citation.json" }</w:instrText>
      </w:r>
      <w:r>
        <w:fldChar w:fldCharType="separate"/>
      </w:r>
      <w:r w:rsidRPr="001F56CD">
        <w:rPr>
          <w:noProof/>
        </w:rPr>
        <w:t xml:space="preserve">Li et al. </w:t>
      </w:r>
      <w:r>
        <w:rPr>
          <w:noProof/>
        </w:rPr>
        <w:t>(</w:t>
      </w:r>
      <w:r w:rsidRPr="001F56CD">
        <w:rPr>
          <w:noProof/>
        </w:rPr>
        <w:t>2010</w:t>
      </w:r>
      <w:ins w:id="608" w:author="Helene Van Niekerk" w:date="2018-02-05T11:37:00Z">
        <w:r w:rsidR="00652DE0">
          <w:rPr>
            <w:noProof/>
            <w:vertAlign w:val="superscript"/>
          </w:rPr>
          <w:t>3</w:t>
        </w:r>
        <w:r w:rsidR="00D34FDE">
          <w:rPr>
            <w:noProof/>
            <w:vertAlign w:val="superscript"/>
          </w:rPr>
          <w:t>4</w:t>
        </w:r>
      </w:ins>
      <w:r w:rsidRPr="001F56CD">
        <w:rPr>
          <w:noProof/>
        </w:rPr>
        <w:t>)</w:t>
      </w:r>
      <w:r>
        <w:fldChar w:fldCharType="end"/>
      </w:r>
      <w:r>
        <w:t xml:space="preserve"> and </w:t>
      </w:r>
      <w:r>
        <w:fldChar w:fldCharType="begin" w:fldLock="1"/>
      </w:r>
      <w:r w:rsidR="007D3D6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"manualFormatting" : "Trias-Sanz, Stamon &amp; Louchet (2008)", "plainTextFormattedCitation" : "(Trias-Sanz, Stamon, and Louchet 2008)", "previouslyFormattedCitation" : "(Trias-Sanz, Stamon, and Louchet 2008)" }, "properties" : {  }, "schema" : "https://github.com/citation-style-language/schema/raw/master/csl-citation.json" }</w:instrText>
      </w:r>
      <w:r>
        <w:fldChar w:fldCharType="separate"/>
      </w:r>
      <w:r w:rsidRPr="001F56CD">
        <w:rPr>
          <w:noProof/>
        </w:rPr>
        <w:t xml:space="preserve">Trias-Sanz, Stamon </w:t>
      </w:r>
      <w:del w:id="609" w:author="Helene Van Niekerk" w:date="2018-02-05T11:37:00Z">
        <w:r w:rsidRPr="001F56CD" w:rsidDel="00652DE0">
          <w:rPr>
            <w:noProof/>
          </w:rPr>
          <w:delText xml:space="preserve">&amp; </w:delText>
        </w:r>
      </w:del>
      <w:ins w:id="610" w:author="Helene Van Niekerk" w:date="2018-02-05T11:37:00Z">
        <w:r w:rsidR="00652DE0">
          <w:rPr>
            <w:noProof/>
          </w:rPr>
          <w:t>and</w:t>
        </w:r>
        <w:r w:rsidR="00652DE0" w:rsidRPr="001F56CD">
          <w:rPr>
            <w:noProof/>
          </w:rPr>
          <w:t xml:space="preserve"> </w:t>
        </w:r>
      </w:ins>
      <w:r w:rsidRPr="001F56CD">
        <w:rPr>
          <w:noProof/>
        </w:rPr>
        <w:t xml:space="preserve">Louchet </w:t>
      </w:r>
      <w:r>
        <w:rPr>
          <w:noProof/>
        </w:rPr>
        <w:t>(</w:t>
      </w:r>
      <w:r w:rsidRPr="001F56CD">
        <w:rPr>
          <w:noProof/>
        </w:rPr>
        <w:t>2008</w:t>
      </w:r>
      <w:ins w:id="611" w:author="Helene Van Niekerk" w:date="2018-02-05T11:37:00Z">
        <w:r w:rsidR="00652DE0">
          <w:rPr>
            <w:noProof/>
            <w:vertAlign w:val="superscript"/>
          </w:rPr>
          <w:t>3</w:t>
        </w:r>
        <w:r w:rsidR="00D34FDE">
          <w:rPr>
            <w:noProof/>
            <w:vertAlign w:val="superscript"/>
          </w:rPr>
          <w:t>5</w:t>
        </w:r>
      </w:ins>
      <w:r w:rsidRPr="001F56CD">
        <w:rPr>
          <w:noProof/>
        </w:rPr>
        <w:t>)</w:t>
      </w:r>
      <w:r>
        <w:fldChar w:fldCharType="end"/>
      </w:r>
      <w:r>
        <w:t xml:space="preserve">.  The features can be </w:t>
      </w:r>
      <w:r w:rsidR="00FE5226">
        <w:t xml:space="preserve">grouped </w:t>
      </w:r>
      <w:r>
        <w:t>into two broad categories: per-pixel and sliding window features.  The per-pixel features are found with the spectral information from only that pixel, while the sliding window features are found from</w:t>
      </w:r>
      <w:commentRangeStart w:id="612"/>
      <w:r>
        <w:t xml:space="preserve"> some statistic or function of the pixels</w:t>
      </w:r>
      <w:commentRangeEnd w:id="612"/>
      <w:r w:rsidR="00344B27">
        <w:rPr>
          <w:rStyle w:val="CommentReference"/>
        </w:rPr>
        <w:commentReference w:id="612"/>
      </w:r>
      <w:r>
        <w:t xml:space="preserve"> inside a small local neighbo</w:t>
      </w:r>
      <w:ins w:id="613" w:author="Helene Van Niekerk" w:date="2018-02-09T12:53:00Z">
        <w:r w:rsidR="000B7347">
          <w:t>rhood</w:t>
        </w:r>
      </w:ins>
      <w:del w:id="614" w:author="Helene Van Niekerk" w:date="2018-02-09T12:53:00Z">
        <w:r w:rsidDel="000B7347">
          <w:delText>urhood</w:delText>
        </w:r>
      </w:del>
      <w:r>
        <w:t xml:space="preserve">.  While the spectral resolution of the VHR imagery is poor, the spatial resolution </w:t>
      </w:r>
      <w:del w:id="615" w:author="Helene Van Niekerk" w:date="2018-02-06T16:05:00Z">
        <w:r w:rsidDel="00344B27">
          <w:delText xml:space="preserve">allows </w:delText>
        </w:r>
      </w:del>
      <w:ins w:id="616" w:author="Helene Van Niekerk" w:date="2018-02-06T16:05:00Z">
        <w:r w:rsidR="00344B27">
          <w:t xml:space="preserve">enables a </w:t>
        </w:r>
      </w:ins>
      <w:r>
        <w:t xml:space="preserve">description of </w:t>
      </w:r>
      <w:ins w:id="617" w:author="Helene Van Niekerk" w:date="2018-02-06T16:05:00Z">
        <w:r w:rsidR="00344B27">
          <w:t xml:space="preserve">the </w:t>
        </w:r>
      </w:ins>
      <w:r>
        <w:t>vegetation structure and spatial patterns</w:t>
      </w:r>
      <w:ins w:id="618" w:author="Helene Van Niekerk" w:date="2018-02-06T16:05:00Z">
        <w:r w:rsidR="00344B27">
          <w:t>, which is</w:t>
        </w:r>
      </w:ins>
      <w:del w:id="619" w:author="Helene Van Niekerk" w:date="2018-02-06T16:05:00Z">
        <w:r w:rsidDel="00344B27">
          <w:delText xml:space="preserve"> that is </w:delText>
        </w:r>
      </w:del>
      <w:ins w:id="620" w:author="Helene Van Niekerk" w:date="2018-02-06T16:06:00Z">
        <w:r w:rsidR="00344B27">
          <w:t xml:space="preserve"> </w:t>
        </w:r>
      </w:ins>
      <w:r>
        <w:t xml:space="preserve">not possible with lower resolution satellite imagery.  </w:t>
      </w:r>
      <w:r w:rsidR="00C32AC3">
        <w:t xml:space="preserve">Texture features are a popular way of encapsulating spatial and structural information.  </w:t>
      </w:r>
      <w:r w:rsidR="00C32AC3">
        <w:lastRenderedPageBreak/>
        <w:t xml:space="preserve">Measures of vegetation texture are sensitive to shadow variations, </w:t>
      </w:r>
      <w:del w:id="621" w:author="Helene Van Niekerk" w:date="2018-02-06T16:07:00Z">
        <w:r w:rsidR="00C32AC3" w:rsidDel="00344B27">
          <w:delText>which are</w:delText>
        </w:r>
      </w:del>
      <w:ins w:id="622" w:author="Helene Van Niekerk" w:date="2018-02-06T16:07:00Z">
        <w:r w:rsidR="00344B27">
          <w:t>an</w:t>
        </w:r>
      </w:ins>
      <w:r w:rsidR="00C32AC3">
        <w:t xml:space="preserve"> unavoidable </w:t>
      </w:r>
      <w:ins w:id="623" w:author="Helene Van Niekerk" w:date="2018-02-06T16:07:00Z">
        <w:r w:rsidR="00344B27">
          <w:t xml:space="preserve">phenomenon </w:t>
        </w:r>
      </w:ins>
      <w:r w:rsidR="00C32AC3">
        <w:t xml:space="preserve">in aerial imagery </w:t>
      </w:r>
      <w:del w:id="624" w:author="Helene Van Niekerk" w:date="2018-02-06T16:07:00Z">
        <w:r w:rsidR="00C32AC3" w:rsidDel="00344B27">
          <w:delText xml:space="preserve">due </w:delText>
        </w:r>
      </w:del>
      <w:ins w:id="625" w:author="Helene Van Niekerk" w:date="2018-02-06T16:07:00Z">
        <w:r w:rsidR="00344B27">
          <w:t>caused by</w:t>
        </w:r>
      </w:ins>
      <w:del w:id="626" w:author="Helene Van Niekerk" w:date="2018-02-06T16:07:00Z">
        <w:r w:rsidR="00C32AC3" w:rsidDel="00344B27">
          <w:delText>to</w:delText>
        </w:r>
      </w:del>
      <w:r w:rsidR="00C32AC3">
        <w:t xml:space="preserve"> the long flight times and varying sun angle.  Nevertheless, texture </w:t>
      </w:r>
      <w:r>
        <w:t>is recogni</w:t>
      </w:r>
      <w:ins w:id="627" w:author="Helene Van Niekerk" w:date="2018-02-09T12:53:00Z">
        <w:r w:rsidR="000B7347">
          <w:t>zed</w:t>
        </w:r>
      </w:ins>
      <w:del w:id="628" w:author="Helene Van Niekerk" w:date="2018-02-09T12:53:00Z">
        <w:r w:rsidDel="000B7347">
          <w:delText>sed</w:delText>
        </w:r>
      </w:del>
      <w:r>
        <w:t xml:space="preserve"> as an important feature in biomass estimation in complex habitats </w:t>
      </w:r>
      <w:r>
        <w:fldChar w:fldCharType="begin" w:fldLock="1"/>
      </w:r>
      <w:r w:rsidR="007D3D69">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"(Singh, Malhi, and Bhagwat 2014; Lu 2006)", "plainTextFormattedCitation" : "(Singh, Malhi, and Bhagwat 2014; Lu 2006)", "previouslyFormattedCitation" : "(Singh, Malhi, and Bhagwat 2014; Lu 2006)" }, "properties" : {  }, "schema" : "https://github.com/citation-style-language/schema/raw/master/csl-citation.json" }</w:instrText>
      </w:r>
      <w:r>
        <w:fldChar w:fldCharType="separate"/>
      </w:r>
      <w:r w:rsidR="00DF6845" w:rsidRPr="00DF6845">
        <w:rPr>
          <w:noProof/>
        </w:rPr>
        <w:t>(Singh, Malhi</w:t>
      </w:r>
      <w:del w:id="629" w:author="Helene Van Niekerk" w:date="2018-02-05T11:38:00Z">
        <w:r w:rsidR="00DF6845" w:rsidRPr="00DF6845" w:rsidDel="00652DE0">
          <w:rPr>
            <w:noProof/>
          </w:rPr>
          <w:delText>,</w:delText>
        </w:r>
      </w:del>
      <w:r w:rsidR="00DF6845" w:rsidRPr="00DF6845">
        <w:rPr>
          <w:noProof/>
        </w:rPr>
        <w:t xml:space="preserve"> </w:t>
      </w:r>
      <w:del w:id="630" w:author="Helene Van Niekerk" w:date="2018-02-05T11:38:00Z">
        <w:r w:rsidR="00DF6845" w:rsidRPr="00DF6845" w:rsidDel="00652DE0">
          <w:rPr>
            <w:noProof/>
          </w:rPr>
          <w:delText xml:space="preserve">and </w:delText>
        </w:r>
      </w:del>
      <w:ins w:id="631" w:author="Helene Van Niekerk" w:date="2018-02-05T11:38:00Z">
        <w:r w:rsidR="00652DE0">
          <w:rPr>
            <w:noProof/>
          </w:rPr>
          <w:t>&amp;</w:t>
        </w:r>
        <w:r w:rsidR="00652DE0" w:rsidRPr="00DF6845">
          <w:rPr>
            <w:noProof/>
          </w:rPr>
          <w:t xml:space="preserve"> </w:t>
        </w:r>
      </w:ins>
      <w:r w:rsidR="00DF6845" w:rsidRPr="00DF6845">
        <w:rPr>
          <w:noProof/>
        </w:rPr>
        <w:t>Bhagwat 2014</w:t>
      </w:r>
      <w:ins w:id="632" w:author="Helene Van Niekerk" w:date="2018-02-05T11:38:00Z">
        <w:r w:rsidR="00652DE0">
          <w:rPr>
            <w:noProof/>
            <w:vertAlign w:val="superscript"/>
          </w:rPr>
          <w:t>3</w:t>
        </w:r>
        <w:r w:rsidR="00D34FDE">
          <w:rPr>
            <w:noProof/>
            <w:vertAlign w:val="superscript"/>
          </w:rPr>
          <w:t>6</w:t>
        </w:r>
      </w:ins>
      <w:r w:rsidR="00DF6845" w:rsidRPr="00DF6845">
        <w:rPr>
          <w:noProof/>
        </w:rPr>
        <w:t>; Lu 2006</w:t>
      </w:r>
      <w:ins w:id="633" w:author="Helene Van Niekerk" w:date="2018-02-05T11:38:00Z">
        <w:r w:rsidR="00652DE0">
          <w:rPr>
            <w:noProof/>
            <w:vertAlign w:val="superscript"/>
          </w:rPr>
          <w:t>14</w:t>
        </w:r>
      </w:ins>
      <w:r w:rsidR="00DF6845" w:rsidRPr="00DF6845">
        <w:rPr>
          <w:noProof/>
        </w:rPr>
        <w:t>)</w:t>
      </w:r>
      <w:r>
        <w:fldChar w:fldCharType="end"/>
      </w:r>
      <w:r>
        <w:t xml:space="preserve">.  The sliding window features were included to exploit this source of information </w:t>
      </w:r>
      <w:del w:id="634" w:author="Helene Van Niekerk" w:date="2018-02-06T16:08:00Z">
        <w:r w:rsidDel="00344B27">
          <w:delText xml:space="preserve">in </w:delText>
        </w:r>
      </w:del>
      <w:ins w:id="635" w:author="Helene Van Niekerk" w:date="2018-02-06T16:08:00Z">
        <w:r w:rsidR="00344B27">
          <w:t xml:space="preserve">when </w:t>
        </w:r>
      </w:ins>
      <w:r>
        <w:t xml:space="preserve">distinguishing </w:t>
      </w:r>
      <w:r w:rsidR="00FE5226">
        <w:t xml:space="preserve">the </w:t>
      </w:r>
      <w:r>
        <w:t xml:space="preserve">classes.  </w:t>
      </w:r>
    </w:p>
    <w:p w14:paraId="630E3098" w14:textId="77777777" w:rsidR="0054491E" w:rsidRDefault="0054491E" w:rsidP="00684B18">
      <w:pPr>
        <w:spacing w:line="360" w:lineRule="auto"/>
        <w:jc w:val="both"/>
      </w:pPr>
    </w:p>
    <w:p w14:paraId="6AA96322" w14:textId="1A6CADE1" w:rsidR="00D61588" w:rsidRDefault="00FE5226">
      <w:pPr>
        <w:spacing w:line="480" w:lineRule="auto"/>
        <w:jc w:val="both"/>
        <w:pPrChange w:id="636" w:author="Helene Van Niekerk" w:date="2018-02-05T10:45:00Z">
          <w:pPr>
            <w:spacing w:line="360" w:lineRule="auto"/>
            <w:jc w:val="both"/>
          </w:pPr>
        </w:pPrChange>
      </w:pPr>
      <w:r>
        <w:t xml:space="preserve">Although the imagery was calibrated to surface reflectance, it was done at a coarse spatial scale and </w:t>
      </w:r>
      <w:ins w:id="637" w:author="Helene Van Niekerk" w:date="2018-02-06T16:10:00Z">
        <w:r w:rsidR="00344B27">
          <w:t xml:space="preserve">fine resolution </w:t>
        </w:r>
      </w:ins>
      <w:r>
        <w:t xml:space="preserve">radiometric variations </w:t>
      </w:r>
      <w:del w:id="638" w:author="Helene Van Niekerk" w:date="2018-02-06T16:10:00Z">
        <w:r w:rsidDel="00344B27">
          <w:delText xml:space="preserve">at a fine resolution </w:delText>
        </w:r>
      </w:del>
      <w:r>
        <w:t xml:space="preserve">were not taken into account.  </w:t>
      </w:r>
      <w:r w:rsidR="00693FDF">
        <w:t>A normali</w:t>
      </w:r>
      <w:ins w:id="639" w:author="Helene Van Niekerk" w:date="2018-02-09T12:53:00Z">
        <w:r w:rsidR="000B7347">
          <w:t>zed</w:t>
        </w:r>
      </w:ins>
      <w:del w:id="640" w:author="Helene Van Niekerk" w:date="2018-02-09T12:53:00Z">
        <w:r w:rsidR="00693FDF" w:rsidDel="000B7347">
          <w:delText>sed</w:delText>
        </w:r>
      </w:del>
      <w:r w:rsidR="00693FDF">
        <w:t xml:space="preserve"> colo</w:t>
      </w:r>
      <w:ins w:id="641" w:author="Helene Van Niekerk" w:date="2018-02-09T12:35:00Z">
        <w:r w:rsidR="000F4F02">
          <w:t>r</w:t>
        </w:r>
      </w:ins>
      <w:del w:id="642" w:author="Helene Van Niekerk" w:date="2018-02-09T12:35:00Z">
        <w:r w:rsidR="00693FDF" w:rsidDel="000F4F02">
          <w:delText>ur</w:delText>
        </w:r>
      </w:del>
      <w:r w:rsidR="00693FDF">
        <w:t xml:space="preserve"> space </w:t>
      </w:r>
      <w:r w:rsidR="00196E1D">
        <w:t xml:space="preserve">was consequently included in the features to </w:t>
      </w:r>
      <w:r>
        <w:t xml:space="preserve">reduce intensity variations not removed by the surface reflectance corrections.  </w:t>
      </w:r>
      <w:r w:rsidR="00D61588">
        <w:t>Colo</w:t>
      </w:r>
      <w:ins w:id="643" w:author="Helene Van Niekerk" w:date="2018-02-09T12:35:00Z">
        <w:r w:rsidR="000F4F02">
          <w:t>r</w:t>
        </w:r>
      </w:ins>
      <w:del w:id="644" w:author="Helene Van Niekerk" w:date="2018-02-09T12:35:00Z">
        <w:r w:rsidR="00D61588" w:rsidDel="000F4F02">
          <w:delText>ur</w:delText>
        </w:r>
      </w:del>
      <w:r w:rsidR="00D61588">
        <w:t xml:space="preserve"> is captured by the relative amounts of the raw colo</w:t>
      </w:r>
      <w:ins w:id="645" w:author="Helene Van Niekerk" w:date="2018-02-09T12:35:00Z">
        <w:r w:rsidR="000F4F02">
          <w:t>r</w:t>
        </w:r>
      </w:ins>
      <w:del w:id="646" w:author="Helene Van Niekerk" w:date="2018-02-09T12:35:00Z">
        <w:r w:rsidR="00D61588" w:rsidDel="000F4F02">
          <w:delText>ur</w:delText>
        </w:r>
      </w:del>
      <w:r w:rsidR="00D61588">
        <w:t xml:space="preserve"> bands rather than their absolute values.  Normali</w:t>
      </w:r>
      <w:ins w:id="647" w:author="Helene Van Niekerk" w:date="2018-02-09T12:53:00Z">
        <w:r w:rsidR="000B7347">
          <w:t>zed</w:t>
        </w:r>
      </w:ins>
      <w:del w:id="648" w:author="Helene Van Niekerk" w:date="2018-02-09T12:53:00Z">
        <w:r w:rsidR="00D61588" w:rsidDel="000B7347">
          <w:delText>sed</w:delText>
        </w:r>
      </w:del>
      <w:r w:rsidR="00D61588">
        <w:t xml:space="preserve"> colo</w:t>
      </w:r>
      <w:ins w:id="649" w:author="Helene Van Niekerk" w:date="2018-02-09T12:35:00Z">
        <w:r w:rsidR="000F4F02">
          <w:t>r</w:t>
        </w:r>
      </w:ins>
      <w:del w:id="650" w:author="Helene Van Niekerk" w:date="2018-02-09T12:35:00Z">
        <w:r w:rsidR="00D61588" w:rsidDel="000F4F02">
          <w:delText>ur</w:delText>
        </w:r>
      </w:del>
      <w:r w:rsidR="00D61588">
        <w:t xml:space="preserve"> features are defined </w:t>
      </w:r>
      <w:del w:id="651" w:author="Helene Van Niekerk" w:date="2018-02-06T16:11:00Z">
        <w:r w:rsidR="00D61588" w:rsidDel="00344B27">
          <w:delText xml:space="preserve">by </w:delText>
        </w:r>
      </w:del>
      <w:ins w:id="652" w:author="Helene Van Niekerk" w:date="2018-02-06T16:11:00Z">
        <w:r w:rsidR="00344B27">
          <w:t xml:space="preserve">as </w:t>
        </w:r>
      </w:ins>
      <w:r w:rsidR="00D61588">
        <w:fldChar w:fldCharType="begin" w:fldLock="1"/>
      </w:r>
      <w:r w:rsidR="007D3D69">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"(Blauensteiner et al. 2006)", "plainTextFormattedCitation" : "(Blauensteiner et al. 2006)", "previouslyFormattedCitation" : "(Blauensteiner et al. 2006)" }, "properties" : {  }, "schema" : "https://github.com/citation-style-language/schema/raw/master/csl-citation.json" }</w:instrText>
      </w:r>
      <w:r w:rsidR="00D61588">
        <w:fldChar w:fldCharType="separate"/>
      </w:r>
      <w:r w:rsidR="00DF6845" w:rsidRPr="00DF6845">
        <w:rPr>
          <w:noProof/>
        </w:rPr>
        <w:t>(Blauensteiner et al. 2006</w:t>
      </w:r>
      <w:ins w:id="653" w:author="Helene Van Niekerk" w:date="2018-02-05T11:39:00Z">
        <w:r w:rsidR="00652DE0">
          <w:rPr>
            <w:noProof/>
            <w:vertAlign w:val="superscript"/>
          </w:rPr>
          <w:t>3</w:t>
        </w:r>
      </w:ins>
      <w:ins w:id="654" w:author="Helene Van Niekerk" w:date="2018-02-05T12:47:00Z">
        <w:r w:rsidR="00D34FDE">
          <w:rPr>
            <w:noProof/>
            <w:vertAlign w:val="superscript"/>
          </w:rPr>
          <w:t>7</w:t>
        </w:r>
      </w:ins>
      <w:r w:rsidR="00DF6845" w:rsidRPr="00DF6845">
        <w:rPr>
          <w:noProof/>
        </w:rPr>
        <w:t>)</w:t>
      </w:r>
      <w:r w:rsidR="00D61588">
        <w:fldChar w:fldCharType="end"/>
      </w:r>
      <w:r w:rsidR="00D6158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D1C51"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655"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655"/>
          </w:p>
        </w:tc>
      </w:tr>
    </w:tbl>
    <w:p w14:paraId="5B18A0AF" w14:textId="4A62615B" w:rsidR="00D61588" w:rsidRDefault="00344B27">
      <w:pPr>
        <w:spacing w:line="480" w:lineRule="auto"/>
        <w:jc w:val="both"/>
        <w:pPrChange w:id="656" w:author="Helene Van Niekerk" w:date="2018-02-05T10:45:00Z">
          <w:pPr>
            <w:spacing w:line="360" w:lineRule="auto"/>
            <w:jc w:val="both"/>
          </w:pPr>
        </w:pPrChange>
      </w:pPr>
      <w:ins w:id="657" w:author="Helene Van Niekerk" w:date="2018-02-06T16:11:00Z">
        <w:r>
          <w:t>w</w:t>
        </w:r>
      </w:ins>
      <w:del w:id="658" w:author="Helene Van Niekerk" w:date="2018-02-06T16:11:00Z">
        <w:r w:rsidR="00D61588" w:rsidDel="00344B27">
          <w:delText>W</w:delText>
        </w:r>
      </w:del>
      <w:r w:rsidR="00D61588">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t xml:space="preserve"> are the raw R, G, B and NIR band values and </w:t>
      </w:r>
      <m:oMath>
        <m:r>
          <w:rPr>
            <w:rFonts w:ascii="Cambria Math" w:hAnsi="Cambria Math"/>
          </w:rPr>
          <m:t>i</m:t>
        </m:r>
      </m:oMath>
      <w:r w:rsidR="00D61588">
        <w:t xml:space="preserve"> is the band number.  The denominator normali</w:t>
      </w:r>
      <w:ins w:id="659" w:author="Helene Van Niekerk" w:date="2018-02-09T12:53:00Z">
        <w:r w:rsidR="000B7347">
          <w:t>zes</w:t>
        </w:r>
      </w:ins>
      <w:del w:id="660" w:author="Helene Van Niekerk" w:date="2018-02-09T12:53:00Z">
        <w:r w:rsidR="00D61588" w:rsidDel="000B7347">
          <w:delText>ses</w:delText>
        </w:r>
      </w:del>
      <w:r w:rsidR="00D61588">
        <w:t xml:space="preserve"> for intensity.  </w:t>
      </w:r>
    </w:p>
    <w:p w14:paraId="5AD94339" w14:textId="77777777" w:rsidR="00D61588" w:rsidRDefault="00D61588">
      <w:pPr>
        <w:spacing w:line="480" w:lineRule="auto"/>
        <w:jc w:val="both"/>
        <w:pPrChange w:id="661" w:author="Helene Van Niekerk" w:date="2018-02-05T10:45:00Z">
          <w:pPr>
            <w:spacing w:line="360" w:lineRule="auto"/>
            <w:jc w:val="both"/>
          </w:pPr>
        </w:pPrChange>
      </w:pPr>
    </w:p>
    <w:p w14:paraId="5BF4BFE4" w14:textId="2AE85C39" w:rsidR="00D61588" w:rsidRDefault="00D61588">
      <w:pPr>
        <w:spacing w:line="480" w:lineRule="auto"/>
        <w:jc w:val="both"/>
        <w:pPrChange w:id="662" w:author="Helene Van Niekerk" w:date="2018-02-05T10:45:00Z">
          <w:pPr>
            <w:spacing w:line="360" w:lineRule="auto"/>
            <w:jc w:val="both"/>
          </w:pPr>
        </w:pPrChange>
      </w:pPr>
      <w:r>
        <w:t xml:space="preserve">Green, living vegetation absorbs light in the </w:t>
      </w:r>
      <w:ins w:id="663" w:author="Helene Van Niekerk" w:date="2018-02-06T16:12:00Z">
        <w:r w:rsidR="005B4ECE">
          <w:t>p</w:t>
        </w:r>
      </w:ins>
      <w:del w:id="664" w:author="Helene Van Niekerk" w:date="2018-02-06T16:12:00Z">
        <w:r w:rsidDel="005B4ECE">
          <w:delText>P</w:delText>
        </w:r>
      </w:del>
      <w:r>
        <w:t xml:space="preserve">hotosynthetically </w:t>
      </w:r>
      <w:ins w:id="665" w:author="Helene Van Niekerk" w:date="2018-02-06T16:12:00Z">
        <w:r w:rsidR="005B4ECE">
          <w:t>a</w:t>
        </w:r>
      </w:ins>
      <w:del w:id="666" w:author="Helene Van Niekerk" w:date="2018-02-06T16:12:00Z">
        <w:r w:rsidDel="005B4ECE">
          <w:delText>A</w:delText>
        </w:r>
      </w:del>
      <w:r>
        <w:t xml:space="preserve">ctive </w:t>
      </w:r>
      <w:ins w:id="667" w:author="Helene Van Niekerk" w:date="2018-02-06T16:12:00Z">
        <w:r w:rsidR="005B4ECE">
          <w:t>r</w:t>
        </w:r>
      </w:ins>
      <w:del w:id="668" w:author="Helene Van Niekerk" w:date="2018-02-06T16:12:00Z">
        <w:r w:rsidDel="005B4ECE">
          <w:delText>R</w:delText>
        </w:r>
      </w:del>
      <w:r>
        <w:t>adiation</w:t>
      </w:r>
      <w:del w:id="669" w:author="Helene Van Niekerk" w:date="2018-02-09T12:58:00Z">
        <w:r w:rsidDel="000B7347">
          <w:delText xml:space="preserve"> (PAR)</w:delText>
        </w:r>
      </w:del>
      <w:r>
        <w:t xml:space="preserve"> region of the spectrum</w:t>
      </w:r>
      <w:r w:rsidR="0001287C">
        <w:t>,</w:t>
      </w:r>
      <w:r>
        <w:t xml:space="preserve"> which corresponds to the red band.  There is a sharp transition from absorption to reflection around 700</w:t>
      </w:r>
      <w:ins w:id="670" w:author="Helene Van Niekerk" w:date="2018-02-06T16:13:00Z">
        <w:r w:rsidR="005B4ECE">
          <w:t xml:space="preserve"> </w:t>
        </w:r>
      </w:ins>
      <w:r>
        <w:t xml:space="preserve">nm </w:t>
      </w:r>
      <w:r>
        <w:fldChar w:fldCharType="begin" w:fldLock="1"/>
      </w:r>
      <w:r w:rsidR="007D3D69">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"(Gates 1980)", "plainTextFormattedCitation" : "(Gates 1980)", "previouslyFormattedCitation" : "(Gates 1980)" }, "properties" : {  }, "schema" : "https://github.com/citation-style-language/schema/raw/master/csl-citation.json" }</w:instrText>
      </w:r>
      <w:r>
        <w:fldChar w:fldCharType="separate"/>
      </w:r>
      <w:r w:rsidR="00DF6845" w:rsidRPr="00DF6845">
        <w:rPr>
          <w:noProof/>
        </w:rPr>
        <w:t>(Gates 1980</w:t>
      </w:r>
      <w:ins w:id="671" w:author="Helene Van Niekerk" w:date="2018-02-05T11:39:00Z">
        <w:r w:rsidR="00652DE0">
          <w:rPr>
            <w:noProof/>
            <w:vertAlign w:val="superscript"/>
          </w:rPr>
          <w:t>3</w:t>
        </w:r>
        <w:r w:rsidR="00D34FDE">
          <w:rPr>
            <w:noProof/>
            <w:vertAlign w:val="superscript"/>
          </w:rPr>
          <w:t>8</w:t>
        </w:r>
      </w:ins>
      <w:r w:rsidR="00DF6845" w:rsidRPr="00DF6845">
        <w:rPr>
          <w:noProof/>
        </w:rPr>
        <w:t>)</w:t>
      </w:r>
      <w:r>
        <w:fldChar w:fldCharType="end"/>
      </w:r>
      <w:r>
        <w:t>.  Vegetation is highly reflective in the near</w:t>
      </w:r>
      <w:ins w:id="672" w:author="Helene Van Niekerk" w:date="2018-02-06T16:15:00Z">
        <w:r w:rsidR="005B4ECE">
          <w:t>-</w:t>
        </w:r>
      </w:ins>
      <w:del w:id="673" w:author="Helene Van Niekerk" w:date="2018-02-06T16:15:00Z">
        <w:r w:rsidDel="005B4ECE">
          <w:delText xml:space="preserve"> </w:delText>
        </w:r>
      </w:del>
      <w:r w:rsidR="00A45255">
        <w:t>infrared</w:t>
      </w:r>
      <w:r>
        <w:t xml:space="preserve"> band as the energy in these wavelengths is insufficient for photosynthesis and potentially harmful due to </w:t>
      </w:r>
      <w:commentRangeStart w:id="674"/>
      <w:r>
        <w:t>its heating effects</w:t>
      </w:r>
      <w:commentRangeEnd w:id="674"/>
      <w:r w:rsidR="00C95DDE">
        <w:rPr>
          <w:rStyle w:val="CommentReference"/>
        </w:rPr>
        <w:commentReference w:id="674"/>
      </w:r>
      <w:r>
        <w:t xml:space="preserve">.   Various vegetation indices exploit these spectral properties.  The </w:t>
      </w:r>
      <w:ins w:id="675" w:author="Helene Van Niekerk" w:date="2018-02-06T16:18:00Z">
        <w:r w:rsidR="00C95DDE">
          <w:t>r</w:t>
        </w:r>
      </w:ins>
      <w:del w:id="676" w:author="Helene Van Niekerk" w:date="2018-02-06T16:18:00Z">
        <w:r w:rsidDel="00C95DDE">
          <w:delText>R</w:delText>
        </w:r>
      </w:del>
      <w:r>
        <w:t xml:space="preserve">atio </w:t>
      </w:r>
      <w:ins w:id="677" w:author="Helene Van Niekerk" w:date="2018-02-06T16:18:00Z">
        <w:r w:rsidR="00C95DDE">
          <w:t>v</w:t>
        </w:r>
      </w:ins>
      <w:del w:id="678" w:author="Helene Van Niekerk" w:date="2018-02-06T16:18:00Z">
        <w:r w:rsidDel="00C95DDE">
          <w:delText>V</w:delText>
        </w:r>
      </w:del>
      <w:r>
        <w:t xml:space="preserve">egetation </w:t>
      </w:r>
      <w:ins w:id="679" w:author="Helene Van Niekerk" w:date="2018-02-06T16:18:00Z">
        <w:r w:rsidR="00C95DDE">
          <w:t>i</w:t>
        </w:r>
      </w:ins>
      <w:del w:id="680" w:author="Helene Van Niekerk" w:date="2018-02-06T16:18:00Z">
        <w:r w:rsidDel="00C95DDE">
          <w:delText>I</w:delText>
        </w:r>
      </w:del>
      <w:r>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5CAE474B" w:rsidR="00D61588" w:rsidRPr="003B5532" w:rsidRDefault="00C95DDE">
            <w:pPr>
              <w:pStyle w:val="Caption"/>
              <w:jc w:val="center"/>
              <w:rPr>
                <w:sz w:val="24"/>
                <w:szCs w:val="24"/>
              </w:rPr>
              <w:pPrChange w:id="681" w:author="Helene Van Niekerk" w:date="2018-02-09T08:45:00Z">
                <w:pPr>
                  <w:pStyle w:val="Caption"/>
                  <w:jc w:val="right"/>
                </w:pPr>
              </w:pPrChange>
            </w:pPr>
            <w:ins w:id="682" w:author="Helene Van Niekerk" w:date="2018-02-06T16:19:00Z">
              <w:r>
                <w:rPr>
                  <w:sz w:val="24"/>
                  <w:szCs w:val="24"/>
                </w:rPr>
                <w:t xml:space="preserve">             (</w:t>
              </w:r>
            </w:ins>
            <w:del w:id="683" w:author="Helene Van Niekerk" w:date="2018-02-06T16:18:00Z">
              <w:r w:rsidR="00892B0C" w:rsidDel="00C95DDE">
                <w:delText>(</w:delText>
              </w:r>
            </w:del>
            <w:r w:rsidR="00892B0C">
              <w:fldChar w:fldCharType="begin"/>
            </w:r>
            <w:r w:rsidR="00892B0C">
              <w:rPr>
                <w:rStyle w:val="MyEquationChar"/>
              </w:rPr>
              <w:instrText xml:space="preserve"> SEQ MyEquation \* ARABIC </w:instrText>
            </w:r>
            <w:r w:rsidR="00892B0C">
              <w:fldChar w:fldCharType="separate"/>
            </w:r>
            <w:r w:rsidR="00892B0C">
              <w:rPr>
                <w:rStyle w:val="MyEquationChar"/>
                <w:noProof/>
              </w:rPr>
              <w:t>2</w:t>
            </w:r>
            <w:r w:rsidR="00892B0C">
              <w:fldChar w:fldCharType="end"/>
            </w:r>
            <w:r w:rsidR="00D61588" w:rsidRPr="00F4774D">
              <w:rPr>
                <w:rStyle w:val="MyEquationChar"/>
              </w:rPr>
              <w:t>)</w:t>
            </w:r>
          </w:p>
        </w:tc>
      </w:tr>
    </w:tbl>
    <w:p w14:paraId="24FB8E31" w14:textId="71A77078" w:rsidR="00D61588" w:rsidRDefault="00D61588">
      <w:pPr>
        <w:spacing w:line="480" w:lineRule="auto"/>
        <w:jc w:val="both"/>
        <w:pPrChange w:id="684" w:author="Helene Van Niekerk" w:date="2018-02-05T10:45:00Z">
          <w:pPr>
            <w:spacing w:line="360" w:lineRule="auto"/>
            <w:jc w:val="both"/>
          </w:pPr>
        </w:pPrChange>
      </w:pPr>
      <w:r>
        <w:lastRenderedPageBreak/>
        <w:t xml:space="preserve">It has a range of zero to infinity and increases as the vegetation becomes denser and photosynthetically more active </w:t>
      </w:r>
      <w:r>
        <w:fldChar w:fldCharType="begin" w:fldLock="1"/>
      </w:r>
      <w:r w:rsidR="007D3D69">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"(Myneni et al. 1995)", "plainTextFormattedCitation" : "(Myneni et al. 1995)", "previouslyFormattedCitation" : "(Myneni et al. 1995)" }, "properties" : {  }, "schema" : "https://github.com/citation-style-language/schema/raw/master/csl-citation.json" }</w:instrText>
      </w:r>
      <w:r>
        <w:fldChar w:fldCharType="separate"/>
      </w:r>
      <w:r w:rsidR="00DF6845" w:rsidRPr="00DF6845">
        <w:rPr>
          <w:noProof/>
        </w:rPr>
        <w:t>(Myneni et al. 1995</w:t>
      </w:r>
      <w:ins w:id="685" w:author="Helene Van Niekerk" w:date="2018-02-05T11:40:00Z">
        <w:r w:rsidR="004D3461">
          <w:rPr>
            <w:noProof/>
            <w:vertAlign w:val="superscript"/>
          </w:rPr>
          <w:t>3</w:t>
        </w:r>
        <w:r w:rsidR="00D34FDE">
          <w:rPr>
            <w:noProof/>
            <w:vertAlign w:val="superscript"/>
          </w:rPr>
          <w:t>9</w:t>
        </w:r>
      </w:ins>
      <w:r w:rsidR="00DF6845" w:rsidRPr="00DF6845">
        <w:rPr>
          <w:noProof/>
        </w:rPr>
        <w:t>)</w:t>
      </w:r>
      <w:r>
        <w:fldChar w:fldCharType="end"/>
      </w:r>
      <w:r>
        <w:t xml:space="preserve">.  The well-known </w:t>
      </w:r>
      <w:ins w:id="686" w:author="Helene Van Niekerk" w:date="2018-02-09T12:55:00Z">
        <w:r w:rsidR="000B7347">
          <w:t>NDVI</w:t>
        </w:r>
      </w:ins>
      <w:del w:id="687" w:author="Helene Van Niekerk" w:date="2018-02-06T16:20:00Z">
        <w:r w:rsidDel="00C95DDE">
          <w:delText>N</w:delText>
        </w:r>
      </w:del>
      <w:del w:id="688" w:author="Helene Van Niekerk" w:date="2018-02-09T12:55:00Z">
        <w:r w:rsidDel="000B7347">
          <w:delText>ormali</w:delText>
        </w:r>
      </w:del>
      <w:del w:id="689" w:author="Helene Van Niekerk" w:date="2018-02-09T12:53:00Z">
        <w:r w:rsidDel="000B7347">
          <w:delText>sed</w:delText>
        </w:r>
      </w:del>
      <w:del w:id="690" w:author="Helene Van Niekerk" w:date="2018-02-09T12:55:00Z">
        <w:r w:rsidDel="000B7347">
          <w:delText xml:space="preserve"> </w:delText>
        </w:r>
      </w:del>
      <w:del w:id="691" w:author="Helene Van Niekerk" w:date="2018-02-06T16:20:00Z">
        <w:r w:rsidDel="00C95DDE">
          <w:delText>D</w:delText>
        </w:r>
      </w:del>
      <w:del w:id="692" w:author="Helene Van Niekerk" w:date="2018-02-09T12:55:00Z">
        <w:r w:rsidDel="000B7347">
          <w:delText xml:space="preserve">ifference </w:delText>
        </w:r>
      </w:del>
      <w:del w:id="693" w:author="Helene Van Niekerk" w:date="2018-02-06T16:20:00Z">
        <w:r w:rsidDel="00C95DDE">
          <w:delText>V</w:delText>
        </w:r>
      </w:del>
      <w:del w:id="694" w:author="Helene Van Niekerk" w:date="2018-02-09T12:55:00Z">
        <w:r w:rsidDel="000B7347">
          <w:delText xml:space="preserve">egetation </w:delText>
        </w:r>
      </w:del>
      <w:del w:id="695" w:author="Helene Van Niekerk" w:date="2018-02-06T16:20:00Z">
        <w:r w:rsidDel="00C95DDE">
          <w:delText>I</w:delText>
        </w:r>
      </w:del>
      <w:del w:id="696" w:author="Helene Van Niekerk" w:date="2018-02-09T12:55:00Z">
        <w:r w:rsidDel="000B7347">
          <w:delText>ndex (NDVI)</w:delText>
        </w:r>
      </w:del>
      <w:r>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64712397" w:rsidR="00D61588" w:rsidRDefault="00D61588" w:rsidP="00C95DDE">
      <w:pPr>
        <w:spacing w:line="480" w:lineRule="auto"/>
        <w:jc w:val="both"/>
      </w:pPr>
      <w:r>
        <w:t>NDVI is limited to the range -1 to 1 and contains the same information as RVI</w:t>
      </w:r>
      <w:r w:rsidR="0001287C">
        <w:t>,</w:t>
      </w:r>
      <w:r>
        <w:t xml:space="preserve"> but is easier to visuali</w:t>
      </w:r>
      <w:ins w:id="697" w:author="Helene Van Niekerk" w:date="2018-02-09T12:54:00Z">
        <w:r w:rsidR="000B7347">
          <w:t>z</w:t>
        </w:r>
      </w:ins>
      <w:del w:id="698" w:author="Helene Van Niekerk" w:date="2018-02-09T12:54:00Z">
        <w:r w:rsidDel="000B7347">
          <w:delText>s</w:delText>
        </w:r>
      </w:del>
      <w:r>
        <w:t xml:space="preserve">e and interpret due to its limited range.  Both indices are </w:t>
      </w:r>
      <w:del w:id="699" w:author="Helene Van Niekerk" w:date="2018-02-06T16:25:00Z">
        <w:r w:rsidDel="00C95DDE">
          <w:delText xml:space="preserve">invariant </w:delText>
        </w:r>
      </w:del>
      <w:ins w:id="700" w:author="Helene Van Niekerk" w:date="2018-02-06T16:25:00Z">
        <w:r w:rsidR="00C95DDE">
          <w:t>unaffected by</w:t>
        </w:r>
      </w:ins>
      <w:del w:id="701" w:author="Helene Van Niekerk" w:date="2018-02-06T16:25:00Z">
        <w:r w:rsidDel="00C95DDE">
          <w:delText>to</w:delText>
        </w:r>
      </w:del>
      <w:r>
        <w:t xml:space="preserve"> intensity changes.  </w:t>
      </w:r>
    </w:p>
    <w:p w14:paraId="547CA523" w14:textId="77777777" w:rsidR="00D61588" w:rsidRDefault="00D61588" w:rsidP="00C95DDE">
      <w:pPr>
        <w:spacing w:line="480" w:lineRule="auto"/>
        <w:jc w:val="both"/>
      </w:pPr>
    </w:p>
    <w:p w14:paraId="4CD81F95" w14:textId="40936D3F" w:rsidR="00D61588" w:rsidRDefault="00D61588" w:rsidP="00C95DDE">
      <w:pPr>
        <w:spacing w:line="480" w:lineRule="auto"/>
        <w:jc w:val="both"/>
      </w:pPr>
      <w:r>
        <w:t>The tassel</w:t>
      </w:r>
      <w:ins w:id="702" w:author="Helene Van Niekerk" w:date="2018-02-09T12:54:00Z">
        <w:r w:rsidR="000B7347">
          <w:t>ed</w:t>
        </w:r>
      </w:ins>
      <w:del w:id="703" w:author="Helene Van Niekerk" w:date="2018-02-09T12:54:00Z">
        <w:r w:rsidDel="000B7347">
          <w:delText>led</w:delText>
        </w:r>
      </w:del>
      <w:r>
        <w:t xml:space="preserve">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t xml:space="preserve"> </w:t>
      </w:r>
      <w:r>
        <w:fldChar w:fldCharType="begin" w:fldLock="1"/>
      </w:r>
      <w:r w:rsidR="007D3D69">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"(Kauth and Thomas 1976)", "plainTextFormattedCitation" : "(Kauth and Thomas 1976)", "previouslyFormattedCitation" : "(Kauth and Thomas 1976)" }, "properties" : {  }, "schema" : "https://github.com/citation-style-language/schema/raw/master/csl-citation.json" }</w:instrText>
      </w:r>
      <w:r>
        <w:fldChar w:fldCharType="separate"/>
      </w:r>
      <w:r w:rsidR="00DF6845" w:rsidRPr="00DF6845">
        <w:rPr>
          <w:noProof/>
        </w:rPr>
        <w:t xml:space="preserve">(Kauth </w:t>
      </w:r>
      <w:del w:id="704" w:author="Helene Van Niekerk" w:date="2018-02-05T11:40:00Z">
        <w:r w:rsidR="00DF6845" w:rsidRPr="00DF6845" w:rsidDel="004D3461">
          <w:rPr>
            <w:noProof/>
          </w:rPr>
          <w:delText xml:space="preserve">and </w:delText>
        </w:r>
      </w:del>
      <w:ins w:id="705" w:author="Helene Van Niekerk" w:date="2018-02-05T11:40:00Z">
        <w:r w:rsidR="004D3461">
          <w:rPr>
            <w:noProof/>
          </w:rPr>
          <w:t>&amp;</w:t>
        </w:r>
        <w:r w:rsidR="004D3461" w:rsidRPr="00DF6845">
          <w:rPr>
            <w:noProof/>
          </w:rPr>
          <w:t xml:space="preserve"> </w:t>
        </w:r>
      </w:ins>
      <w:r w:rsidR="00DF6845" w:rsidRPr="00DF6845">
        <w:rPr>
          <w:noProof/>
        </w:rPr>
        <w:t>Thomas 1976</w:t>
      </w:r>
      <w:ins w:id="706" w:author="Helene Van Niekerk" w:date="2018-02-05T12:48:00Z">
        <w:r w:rsidR="00D34FDE">
          <w:rPr>
            <w:noProof/>
            <w:vertAlign w:val="superscript"/>
          </w:rPr>
          <w:t>40</w:t>
        </w:r>
      </w:ins>
      <w:r w:rsidR="00DF6845" w:rsidRPr="00DF6845">
        <w:rPr>
          <w:noProof/>
        </w:rPr>
        <w:t>)</w:t>
      </w:r>
      <w:r>
        <w:fldChar w:fldCharType="end"/>
      </w:r>
      <w:r>
        <w:t>.  The tassel</w:t>
      </w:r>
      <w:ins w:id="707" w:author="Helene Van Niekerk" w:date="2018-02-09T12:54:00Z">
        <w:r w:rsidR="000B7347">
          <w:t>ed</w:t>
        </w:r>
      </w:ins>
      <w:del w:id="708" w:author="Helene Van Niekerk" w:date="2018-02-09T12:54:00Z">
        <w:r w:rsidDel="000B7347">
          <w:delText>led</w:delText>
        </w:r>
      </w:del>
      <w:r>
        <w:t xml:space="preserve"> cap transform was approximated </w:t>
      </w:r>
      <w:r w:rsidR="0001287C">
        <w:t>in this study</w:t>
      </w:r>
      <w:r>
        <w:t xml:space="preserve"> </w:t>
      </w:r>
      <w:ins w:id="709" w:author="Helene Van Niekerk" w:date="2018-02-06T16:27:00Z">
        <w:r w:rsidR="000E6D82">
          <w:t xml:space="preserve">by </w:t>
        </w:r>
      </w:ins>
      <w:r>
        <w:t xml:space="preserve">using a principal component transform derived from the variance of the </w:t>
      </w:r>
      <w:ins w:id="710" w:author="Helene Van Niekerk" w:date="2018-02-06T16:27:00Z">
        <w:r w:rsidR="000E6D82">
          <w:t>s</w:t>
        </w:r>
      </w:ins>
      <w:del w:id="711" w:author="Helene Van Niekerk" w:date="2018-02-06T16:27:00Z">
        <w:r w:rsidR="0084644E" w:rsidRPr="0084644E" w:rsidDel="000E6D82">
          <w:delText>S</w:delText>
        </w:r>
      </w:del>
      <w:r w:rsidR="0084644E" w:rsidRPr="0084644E">
        <w:t>pekboom</w:t>
      </w:r>
      <w:r>
        <w:t xml:space="preserve"> class.  </w:t>
      </w:r>
      <w:r w:rsidR="0001287C">
        <w:t>T</w:t>
      </w:r>
      <w:r>
        <w:t xml:space="preserve">he first component was aligned with </w:t>
      </w:r>
      <w:ins w:id="712" w:author="Helene Van Niekerk" w:date="2018-02-06T16:28:00Z">
        <w:r w:rsidR="000E6D82">
          <w:t>s</w:t>
        </w:r>
      </w:ins>
      <w:del w:id="713" w:author="Helene Van Niekerk" w:date="2018-02-06T16:28:00Z">
        <w:r w:rsidR="0084644E" w:rsidRPr="0084644E" w:rsidDel="000E6D82">
          <w:delText>S</w:delText>
        </w:r>
      </w:del>
      <w:r w:rsidR="0084644E" w:rsidRPr="0084644E">
        <w:t>pekboom</w:t>
      </w:r>
      <w:r>
        <w:t xml:space="preserve"> variation rather than wheat variation</w:t>
      </w:r>
      <w:r w:rsidR="00A45255">
        <w:t>,</w:t>
      </w:r>
      <w:r>
        <w:t xml:space="preserve"> as in the original tassel</w:t>
      </w:r>
      <w:ins w:id="714" w:author="Helene Van Niekerk" w:date="2018-02-09T12:54:00Z">
        <w:r w:rsidR="000B7347">
          <w:t>ed</w:t>
        </w:r>
      </w:ins>
      <w:del w:id="715" w:author="Helene Van Niekerk" w:date="2018-02-09T12:54:00Z">
        <w:r w:rsidDel="000B7347">
          <w:delText>led</w:delText>
        </w:r>
      </w:del>
      <w:r>
        <w:t xml:space="preserve"> cap transform.  As it is simply a rotation of the raw band space, it</w:t>
      </w:r>
      <w:ins w:id="716" w:author="Helene Van Niekerk" w:date="2018-02-06T16:29:00Z">
        <w:r w:rsidR="000E6D82">
          <w:t xml:space="preserve"> i</w:t>
        </w:r>
      </w:ins>
      <w:r>
        <w:t xml:space="preserve">s </w:t>
      </w:r>
      <w:ins w:id="717" w:author="Helene Van Niekerk" w:date="2018-02-09T08:54:00Z">
        <w:r w:rsidR="00FD3E24">
          <w:t xml:space="preserve">more </w:t>
        </w:r>
      </w:ins>
      <w:r>
        <w:t>useful</w:t>
      </w:r>
      <w:del w:id="718" w:author="Helene Van Niekerk" w:date="2018-02-06T16:29:00Z">
        <w:r w:rsidDel="000E6D82">
          <w:delText xml:space="preserve">ness is </w:delText>
        </w:r>
      </w:del>
      <w:ins w:id="719" w:author="Helene Van Niekerk" w:date="2018-02-06T16:29:00Z">
        <w:r w:rsidR="000E6D82">
          <w:t xml:space="preserve"> </w:t>
        </w:r>
      </w:ins>
      <w:r>
        <w:t xml:space="preserve">as a dimensionality reduction technique </w:t>
      </w:r>
      <w:ins w:id="720" w:author="Helene Van Niekerk" w:date="2018-02-06T16:29:00Z">
        <w:r w:rsidR="000E6D82">
          <w:t>(</w:t>
        </w:r>
      </w:ins>
      <w:r>
        <w:t xml:space="preserve">similar to </w:t>
      </w:r>
      <w:commentRangeStart w:id="721"/>
      <w:commentRangeStart w:id="722"/>
      <w:r>
        <w:t>PCA</w:t>
      </w:r>
      <w:commentRangeEnd w:id="721"/>
      <w:r w:rsidR="000B7347">
        <w:rPr>
          <w:rStyle w:val="CommentReference"/>
        </w:rPr>
        <w:commentReference w:id="721"/>
      </w:r>
      <w:commentRangeEnd w:id="722"/>
      <w:r w:rsidR="000B7347">
        <w:rPr>
          <w:rStyle w:val="CommentReference"/>
        </w:rPr>
        <w:commentReference w:id="722"/>
      </w:r>
      <w:ins w:id="723" w:author="Helene Van Niekerk" w:date="2018-02-06T16:30:00Z">
        <w:r w:rsidR="000E6D82">
          <w:t>)</w:t>
        </w:r>
      </w:ins>
      <w:del w:id="724" w:author="Helene Van Niekerk" w:date="2018-02-09T08:54:00Z">
        <w:r w:rsidDel="00FD3E24">
          <w:delText>,</w:delText>
        </w:r>
      </w:del>
      <w:r>
        <w:t xml:space="preserve"> </w:t>
      </w:r>
      <w:del w:id="725" w:author="Helene Van Niekerk" w:date="2018-02-09T08:54:00Z">
        <w:r w:rsidDel="00FD3E24">
          <w:delText xml:space="preserve">rather </w:delText>
        </w:r>
      </w:del>
      <w:r>
        <w:t xml:space="preserve">than </w:t>
      </w:r>
      <w:del w:id="726" w:author="Helene Van Niekerk" w:date="2018-02-09T08:55:00Z">
        <w:r w:rsidDel="00FD3E24">
          <w:delText xml:space="preserve">as </w:delText>
        </w:r>
      </w:del>
      <w:r>
        <w:t>an extractor of novel features.  The principal components of the normali</w:t>
      </w:r>
      <w:ins w:id="727" w:author="Helene Van Niekerk" w:date="2018-02-09T12:53:00Z">
        <w:r w:rsidR="000B7347">
          <w:t>z</w:t>
        </w:r>
      </w:ins>
      <w:del w:id="728" w:author="Helene Van Niekerk" w:date="2018-02-09T12:53:00Z">
        <w:r w:rsidDel="000B7347">
          <w:delText>s</w:delText>
        </w:r>
      </w:del>
      <w:r>
        <w:t>ed colo</w:t>
      </w:r>
      <w:ins w:id="729" w:author="Helene Van Niekerk" w:date="2018-02-09T12:35:00Z">
        <w:r w:rsidR="000F4F02">
          <w:t>rs</w:t>
        </w:r>
      </w:ins>
      <w:del w:id="730" w:author="Helene Van Niekerk" w:date="2018-02-09T12:35:00Z">
        <w:r w:rsidDel="000F4F02">
          <w:delText>urs</w:delText>
        </w:r>
      </w:del>
      <w:r>
        <w:t xml:space="preserve"> of Equation </w:t>
      </w:r>
      <w:r>
        <w:fldChar w:fldCharType="begin"/>
      </w:r>
      <w:r>
        <w:instrText xml:space="preserve"> REF _Ref393446217 \h </w:instrText>
      </w:r>
      <w:r w:rsidR="007E3215">
        <w:instrText xml:space="preserve"> \* MERGEFORMAT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C95DDE">
      <w:pPr>
        <w:spacing w:line="480" w:lineRule="auto"/>
        <w:jc w:val="both"/>
      </w:pPr>
    </w:p>
    <w:p w14:paraId="36517F39" w14:textId="7E23ACD1" w:rsidR="00D61588" w:rsidRDefault="00D61588" w:rsidP="00C95DDE">
      <w:pPr>
        <w:spacing w:line="480" w:lineRule="auto"/>
        <w:jc w:val="both"/>
      </w:pPr>
      <w:r>
        <w:t>Entropy is a statistic that describes the amount of randomness in a variable.  It was included in our feature</w:t>
      </w:r>
      <w:ins w:id="731" w:author="Helene Van Niekerk" w:date="2018-02-06T16:31:00Z">
        <w:r w:rsidR="002E11FE">
          <w:t>-</w:t>
        </w:r>
      </w:ins>
      <w:del w:id="732" w:author="Helene Van Niekerk" w:date="2018-02-06T16:31:00Z">
        <w:r w:rsidDel="002E11FE">
          <w:delText xml:space="preserve"> </w:delText>
        </w:r>
      </w:del>
      <w:r>
        <w:t>set as a texture feature to describe complexity in the local neighbo</w:t>
      </w:r>
      <w:ins w:id="733" w:author="Helene Van Niekerk" w:date="2018-02-09T12:53:00Z">
        <w:r w:rsidR="000B7347">
          <w:t>rhood</w:t>
        </w:r>
      </w:ins>
      <w:del w:id="734" w:author="Helene Van Niekerk" w:date="2018-02-09T12:53:00Z">
        <w:r w:rsidDel="000B7347">
          <w:delText>urhood</w:delText>
        </w:r>
      </w:del>
      <w:r>
        <w:t xml:space="preserve"> of a sliding window.  The entropy of the values in the image window </w:t>
      </w:r>
      <m:oMath>
        <m:r>
          <m:rPr>
            <m:sty m:val="b"/>
          </m:rPr>
          <w:rPr>
            <w:rFonts w:ascii="Cambria Math" w:hAnsi="Cambria Math"/>
          </w:rPr>
          <m:t>x</m:t>
        </m:r>
      </m:oMath>
      <w:r>
        <w:t xml:space="preserve"> is defined </w:t>
      </w:r>
      <w:del w:id="735" w:author="Helene Van Niekerk" w:date="2018-02-09T08:55:00Z">
        <w:r w:rsidDel="00FD3E24">
          <w:delText xml:space="preserve">by </w:delText>
        </w:r>
      </w:del>
      <w:ins w:id="736" w:author="Helene Van Niekerk" w:date="2018-02-09T08:55:00Z">
        <w:r w:rsidR="00FD3E24">
          <w:t xml:space="preserve">as </w:t>
        </w:r>
      </w:ins>
      <w:r>
        <w:fldChar w:fldCharType="begin" w:fldLock="1"/>
      </w:r>
      <w:r w:rsidR="007D3D6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"(Trias-Sanz, Stamon, and Louchet 2008)", "plainTextFormattedCitation" : "(Trias-Sanz, Stamon, and Louchet 2008)", "previouslyFormattedCitation" : "(Trias-Sanz, Stamon, and Louchet 2008)" }, "properties" : {  }, "schema" : "https://github.com/citation-style-language/schema/raw/master/csl-citation.json" }</w:instrText>
      </w:r>
      <w:r>
        <w:fldChar w:fldCharType="separate"/>
      </w:r>
      <w:r w:rsidR="00DF6845" w:rsidRPr="00DF6845">
        <w:rPr>
          <w:noProof/>
        </w:rPr>
        <w:t>(Trias-Sanz, Stamon</w:t>
      </w:r>
      <w:del w:id="737" w:author="Helene Van Niekerk" w:date="2018-02-05T11:40:00Z">
        <w:r w:rsidR="00DF6845" w:rsidRPr="00DF6845" w:rsidDel="004D3461">
          <w:rPr>
            <w:noProof/>
          </w:rPr>
          <w:delText xml:space="preserve">, </w:delText>
        </w:r>
      </w:del>
      <w:ins w:id="738" w:author="Helene Van Niekerk" w:date="2018-02-05T11:40:00Z">
        <w:r w:rsidR="004D3461">
          <w:rPr>
            <w:noProof/>
          </w:rPr>
          <w:t xml:space="preserve"> </w:t>
        </w:r>
      </w:ins>
      <w:del w:id="739" w:author="Helene Van Niekerk" w:date="2018-02-05T11:40:00Z">
        <w:r w:rsidR="00DF6845" w:rsidRPr="00DF6845" w:rsidDel="004D3461">
          <w:rPr>
            <w:noProof/>
          </w:rPr>
          <w:delText>and</w:delText>
        </w:r>
      </w:del>
      <w:ins w:id="740" w:author="Helene Van Niekerk" w:date="2018-02-05T11:40:00Z">
        <w:r w:rsidR="004D3461">
          <w:rPr>
            <w:noProof/>
          </w:rPr>
          <w:t>&amp;</w:t>
        </w:r>
      </w:ins>
      <w:r w:rsidR="00DF6845" w:rsidRPr="00DF6845">
        <w:rPr>
          <w:noProof/>
        </w:rPr>
        <w:t xml:space="preserve"> Louchet 2008</w:t>
      </w:r>
      <w:ins w:id="741" w:author="Helene Van Niekerk" w:date="2018-02-05T11:41:00Z">
        <w:r w:rsidR="004D3461">
          <w:rPr>
            <w:noProof/>
            <w:vertAlign w:val="superscript"/>
          </w:rPr>
          <w:t>3</w:t>
        </w:r>
        <w:r w:rsidR="00D34FDE">
          <w:rPr>
            <w:noProof/>
            <w:vertAlign w:val="superscript"/>
          </w:rPr>
          <w:t>5</w:t>
        </w:r>
      </w:ins>
      <w:r w:rsidR="00DF6845" w:rsidRPr="00DF6845">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w:lastRenderedPageBreak/>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23B0C28B" w:rsidR="00D61588" w:rsidRDefault="002E11FE">
      <w:pPr>
        <w:spacing w:line="480" w:lineRule="auto"/>
        <w:jc w:val="both"/>
        <w:pPrChange w:id="742" w:author="Helene Van Niekerk" w:date="2018-02-05T10:45:00Z">
          <w:pPr>
            <w:spacing w:line="360" w:lineRule="auto"/>
            <w:jc w:val="both"/>
          </w:pPr>
        </w:pPrChange>
      </w:pPr>
      <w:ins w:id="743" w:author="Helene Van Niekerk" w:date="2018-02-06T16:36:00Z">
        <w:r>
          <w:t>w</w:t>
        </w:r>
      </w:ins>
      <w:del w:id="744" w:author="Helene Van Niekerk" w:date="2018-02-06T16:36:00Z">
        <w:r w:rsidR="00D61588" w:rsidDel="002E11FE">
          <w:delText>W</w:delText>
        </w:r>
      </w:del>
      <w:r w:rsidR="00D61588">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t xml:space="preserve"> histogram bin of </w:t>
      </w:r>
      <m:oMath>
        <m:r>
          <m:rPr>
            <m:sty m:val="b"/>
          </m:rPr>
          <w:rPr>
            <w:rFonts w:ascii="Cambria Math" w:hAnsi="Cambria Math"/>
          </w:rPr>
          <m:t>x</m:t>
        </m:r>
      </m:oMath>
      <w:r w:rsidR="00D61588">
        <w:t xml:space="preserve">. </w:t>
      </w:r>
      <w:r w:rsidR="0001287C">
        <w:t xml:space="preserve">A total of </w:t>
      </w:r>
      <w:r w:rsidR="00D61588">
        <w:t xml:space="preserve">256 bins were used in all cases.  </w:t>
      </w:r>
    </w:p>
    <w:p w14:paraId="5FEEFA4D" w14:textId="77777777" w:rsidR="00D61588" w:rsidRDefault="00D61588">
      <w:pPr>
        <w:spacing w:line="480" w:lineRule="auto"/>
        <w:jc w:val="both"/>
        <w:pPrChange w:id="745" w:author="Helene Van Niekerk" w:date="2018-02-05T10:45:00Z">
          <w:pPr>
            <w:spacing w:line="360" w:lineRule="auto"/>
            <w:jc w:val="both"/>
          </w:pPr>
        </w:pPrChange>
      </w:pPr>
    </w:p>
    <w:p w14:paraId="6A51D4AE" w14:textId="23F9260E" w:rsidR="009F4D59" w:rsidRDefault="00D61588">
      <w:pPr>
        <w:spacing w:line="480" w:lineRule="auto"/>
        <w:jc w:val="both"/>
        <w:pPrChange w:id="746" w:author="Helene Van Niekerk" w:date="2018-02-05T10:45:00Z">
          <w:pPr>
            <w:spacing w:line="360" w:lineRule="auto"/>
            <w:jc w:val="both"/>
          </w:pPr>
        </w:pPrChange>
      </w:pPr>
      <w:r>
        <w:t xml:space="preserve">In addition to the entropy, the median and the four central moment features (mean, standard deviation, skewness and kurtosis) of </w:t>
      </w:r>
      <w:r>
        <w:fldChar w:fldCharType="begin" w:fldLock="1"/>
      </w:r>
      <w:r w:rsidR="007D3D6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"(Li et al. 2010)", "manualFormatting" : "Li et al. (2010)", "plainTextFormattedCitation" : "(Li et al. 2010)", "previouslyFormattedCitation" : "(Li et al. 2010)" }, "properties" : {  }, "schema" : "https://github.com/citation-style-language/schema/raw/master/csl-citation.json" }</w:instrText>
      </w:r>
      <w:r>
        <w:fldChar w:fldCharType="separate"/>
      </w:r>
      <w:r w:rsidRPr="002F3582">
        <w:rPr>
          <w:noProof/>
        </w:rPr>
        <w:t xml:space="preserve">Li et al. </w:t>
      </w:r>
      <w:r>
        <w:rPr>
          <w:noProof/>
        </w:rPr>
        <w:t>(</w:t>
      </w:r>
      <w:r w:rsidRPr="002F3582">
        <w:rPr>
          <w:noProof/>
        </w:rPr>
        <w:t>2010</w:t>
      </w:r>
      <w:ins w:id="747" w:author="Helene Van Niekerk" w:date="2018-02-05T11:41:00Z">
        <w:r w:rsidR="004D3461">
          <w:rPr>
            <w:noProof/>
            <w:vertAlign w:val="superscript"/>
          </w:rPr>
          <w:t>3</w:t>
        </w:r>
        <w:r w:rsidR="00D34FDE">
          <w:rPr>
            <w:noProof/>
            <w:vertAlign w:val="superscript"/>
          </w:rPr>
          <w:t>4</w:t>
        </w:r>
      </w:ins>
      <w:r w:rsidRPr="002F3582">
        <w:rPr>
          <w:noProof/>
        </w:rPr>
        <w:t>)</w:t>
      </w:r>
      <w:r>
        <w:fldChar w:fldCharType="end"/>
      </w:r>
      <w:r>
        <w:t xml:space="preserve"> were included as sliding window features.  The first principal component, RVI, NDVI and normali</w:t>
      </w:r>
      <w:ins w:id="748" w:author="Helene Van Niekerk" w:date="2018-02-09T12:53:00Z">
        <w:r w:rsidR="000B7347">
          <w:t>zed</w:t>
        </w:r>
      </w:ins>
      <w:del w:id="749" w:author="Helene Van Niekerk" w:date="2018-02-09T12:53:00Z">
        <w:r w:rsidDel="000B7347">
          <w:delText>sed</w:delText>
        </w:r>
      </w:del>
      <w:r>
        <w:t xml:space="preserve"> green channel were all used as inputs to the sliding window feature</w:t>
      </w:r>
      <w:ins w:id="750" w:author="Helene Van Niekerk" w:date="2018-02-06T16:37:00Z">
        <w:r w:rsidR="002E11FE">
          <w:t>-</w:t>
        </w:r>
      </w:ins>
      <w:del w:id="751" w:author="Helene Van Niekerk" w:date="2018-02-06T16:37:00Z">
        <w:r w:rsidDel="002E11FE">
          <w:delText xml:space="preserve"> </w:delText>
        </w:r>
      </w:del>
      <w:r>
        <w:t>set.  The complete feature</w:t>
      </w:r>
      <w:ins w:id="752" w:author="Helene Van Niekerk" w:date="2018-02-06T16:37:00Z">
        <w:r w:rsidR="002E11FE">
          <w:t>-</w:t>
        </w:r>
      </w:ins>
      <w:del w:id="753" w:author="Helene Van Niekerk" w:date="2018-02-06T16:37:00Z">
        <w:r w:rsidDel="002E11FE">
          <w:delText xml:space="preserve"> </w:delText>
        </w:r>
      </w:del>
      <w:r>
        <w:t xml:space="preserve">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r w:rsidR="009F4D59">
        <w:t xml:space="preserve">A sliding window size of five was selected using a cross-validated grid search, with the accuracy of a naïve Bayes classifier trained on the EntropyPc1 feature as the performance criterion.  This size seemed sensible </w:t>
      </w:r>
      <w:commentRangeStart w:id="754"/>
      <w:r w:rsidR="009F4D59">
        <w:t xml:space="preserve">as it is of the same order as the size of a small </w:t>
      </w:r>
      <w:ins w:id="755" w:author="Helene Van Niekerk" w:date="2018-02-06T16:37:00Z">
        <w:r w:rsidR="00D26AC5">
          <w:t>s</w:t>
        </w:r>
      </w:ins>
      <w:del w:id="756" w:author="Helene Van Niekerk" w:date="2018-02-06T16:37:00Z">
        <w:r w:rsidR="009F4D59" w:rsidDel="00D26AC5">
          <w:delText>S</w:delText>
        </w:r>
      </w:del>
      <w:r w:rsidR="009F4D59">
        <w:t>pekboom clump</w:t>
      </w:r>
      <w:commentRangeEnd w:id="754"/>
      <w:r w:rsidR="00D26AC5">
        <w:rPr>
          <w:rStyle w:val="CommentReference"/>
        </w:rPr>
        <w:commentReference w:id="754"/>
      </w:r>
      <w:r w:rsidR="009F4D59">
        <w:t xml:space="preserve">.   </w:t>
      </w:r>
    </w:p>
    <w:p w14:paraId="27865594" w14:textId="77777777" w:rsidR="009F4D59" w:rsidRDefault="009F4D59" w:rsidP="007820B5">
      <w:pPr>
        <w:spacing w:line="360" w:lineRule="auto"/>
        <w:jc w:val="both"/>
      </w:pPr>
    </w:p>
    <w:p w14:paraId="6A2A6C5F" w14:textId="692415D4" w:rsidR="00D61588" w:rsidRDefault="00D61588" w:rsidP="003C7A4E">
      <w:pPr>
        <w:pStyle w:val="1Tablecaption"/>
      </w:pPr>
      <w:bookmarkStart w:id="757" w:name="_Ref393463827"/>
      <w:bookmarkStart w:id="758" w:name="_Ref393463822"/>
      <w:bookmarkStart w:id="759" w:name="_Toc394582240"/>
      <w:bookmarkStart w:id="760" w:name="_Toc448324339"/>
      <w:r>
        <w:lastRenderedPageBreak/>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757"/>
      <w:r>
        <w:t xml:space="preserve">   Features</w:t>
      </w:r>
      <w:bookmarkEnd w:id="758"/>
      <w:bookmarkEnd w:id="759"/>
      <w:bookmarkEnd w:id="760"/>
    </w:p>
    <w:tbl>
      <w:tblPr>
        <w:tblStyle w:val="MyThesisTable"/>
        <w:tblW w:w="0" w:type="auto"/>
        <w:tblLayout w:type="fixed"/>
        <w:tblLook w:val="01E0" w:firstRow="1" w:lastRow="1" w:firstColumn="1" w:lastColumn="1" w:noHBand="0" w:noVBand="0"/>
        <w:tblPrChange w:id="761" w:author="Helene Van Niekerk" w:date="2018-02-06T16:40:00Z">
          <w:tblPr>
            <w:tblStyle w:val="MyThesisTable"/>
            <w:tblW w:w="0" w:type="auto"/>
            <w:tblLayout w:type="fixed"/>
            <w:tblLook w:val="01E0" w:firstRow="1" w:lastRow="1" w:firstColumn="1" w:lastColumn="1" w:noHBand="0" w:noVBand="0"/>
          </w:tblPr>
        </w:tblPrChange>
      </w:tblPr>
      <w:tblGrid>
        <w:gridCol w:w="709"/>
        <w:gridCol w:w="1134"/>
        <w:gridCol w:w="4401"/>
        <w:tblGridChange w:id="762">
          <w:tblGrid>
            <w:gridCol w:w="626"/>
            <w:gridCol w:w="1124"/>
            <w:gridCol w:w="4494"/>
          </w:tblGrid>
        </w:tblGridChange>
      </w:tblGrid>
      <w:tr w:rsidR="00D61588" w:rsidRPr="00240C8B" w14:paraId="2BDD4A88" w14:textId="77777777" w:rsidTr="00D26AC5">
        <w:trPr>
          <w:cnfStyle w:val="100000000000" w:firstRow="1" w:lastRow="0" w:firstColumn="0" w:lastColumn="0" w:oddVBand="0" w:evenVBand="0" w:oddHBand="0" w:evenHBand="0" w:firstRowFirstColumn="0" w:firstRowLastColumn="0" w:lastRowFirstColumn="0" w:lastRowLastColumn="0"/>
          <w:trHeight w:val="340"/>
          <w:trPrChange w:id="763" w:author="Helene Van Niekerk" w:date="2018-02-06T16:40:00Z">
            <w:trPr>
              <w:trHeight w:val="340"/>
            </w:trPr>
          </w:trPrChange>
        </w:trPr>
        <w:tc>
          <w:tcPr>
            <w:tcW w:w="709" w:type="dxa"/>
            <w:tcPrChange w:id="764" w:author="Helene Van Niekerk" w:date="2018-02-06T16:40:00Z">
              <w:tcPr>
                <w:tcW w:w="626" w:type="dxa"/>
              </w:tcPr>
            </w:tcPrChange>
          </w:tcPr>
          <w:p w14:paraId="788C654E" w14:textId="77777777" w:rsidR="00D61588" w:rsidRPr="008E0C3A" w:rsidRDefault="00D61588" w:rsidP="007C5F60">
            <w:pPr>
              <w:pStyle w:val="1TableText"/>
              <w:tabs>
                <w:tab w:val="num" w:pos="993"/>
              </w:tabs>
              <w:spacing w:before="0" w:after="0"/>
              <w:cnfStyle w:val="100000000000" w:firstRow="1" w:lastRow="0" w:firstColumn="0" w:lastColumn="0" w:oddVBand="0" w:evenVBand="0" w:oddHBand="0" w:evenHBand="0" w:firstRowFirstColumn="0" w:firstRowLastColumn="0" w:lastRowFirstColumn="0" w:lastRowLastColumn="0"/>
            </w:pPr>
            <w:r w:rsidRPr="008E0C3A">
              <w:t>No.</w:t>
            </w:r>
          </w:p>
        </w:tc>
        <w:tc>
          <w:tcPr>
            <w:tcW w:w="1134" w:type="dxa"/>
            <w:tcPrChange w:id="765" w:author="Helene Van Niekerk" w:date="2018-02-06T16:40:00Z">
              <w:tcPr>
                <w:tcW w:w="1124" w:type="dxa"/>
              </w:tcPr>
            </w:tcPrChange>
          </w:tcPr>
          <w:p w14:paraId="3D1757A6" w14:textId="77777777" w:rsidR="00D61588" w:rsidRPr="008E0C3A" w:rsidRDefault="00D61588" w:rsidP="007C5F60">
            <w:pPr>
              <w:pStyle w:val="1TableText"/>
              <w:tabs>
                <w:tab w:val="num" w:pos="993"/>
              </w:tabs>
              <w:spacing w:before="0" w:after="0"/>
              <w:cnfStyle w:val="100000000000" w:firstRow="1" w:lastRow="0" w:firstColumn="0" w:lastColumn="0" w:oddVBand="0" w:evenVBand="0" w:oddHBand="0" w:evenHBand="0" w:firstRowFirstColumn="0" w:firstRowLastColumn="0" w:lastRowFirstColumn="0" w:lastRowLastColumn="0"/>
            </w:pPr>
            <w:r w:rsidRPr="008E0C3A">
              <w:t>Name</w:t>
            </w:r>
          </w:p>
        </w:tc>
        <w:tc>
          <w:tcPr>
            <w:tcW w:w="4401" w:type="dxa"/>
            <w:tcPrChange w:id="766" w:author="Helene Van Niekerk" w:date="2018-02-06T16:40:00Z">
              <w:tcPr>
                <w:tcW w:w="4494" w:type="dxa"/>
              </w:tcPr>
            </w:tcPrChange>
          </w:tcPr>
          <w:p w14:paraId="438A4DF3" w14:textId="77777777" w:rsidR="00D61588" w:rsidRPr="008E0C3A" w:rsidRDefault="00D61588" w:rsidP="007C5F60">
            <w:pPr>
              <w:pStyle w:val="1TableText"/>
              <w:tabs>
                <w:tab w:val="num" w:pos="993"/>
              </w:tabs>
              <w:spacing w:before="0" w:after="0"/>
              <w:cnfStyle w:val="100000000000" w:firstRow="1" w:lastRow="0" w:firstColumn="0" w:lastColumn="0" w:oddVBand="0" w:evenVBand="0" w:oddHBand="0" w:evenHBand="0" w:firstRowFirstColumn="0" w:firstRowLastColumn="0" w:lastRowFirstColumn="0" w:lastRowLastColumn="0"/>
            </w:pPr>
            <w:r w:rsidRPr="008E0C3A">
              <w:t>Description</w:t>
            </w:r>
          </w:p>
        </w:tc>
      </w:tr>
      <w:tr w:rsidR="00D61588" w:rsidRPr="00240C8B" w14:paraId="18C0DD3E" w14:textId="77777777" w:rsidTr="00D26AC5">
        <w:trPr>
          <w:trHeight w:val="340"/>
          <w:trPrChange w:id="767" w:author="Helene Van Niekerk" w:date="2018-02-06T16:40:00Z">
            <w:trPr>
              <w:trHeight w:val="340"/>
            </w:trPr>
          </w:trPrChange>
        </w:trPr>
        <w:tc>
          <w:tcPr>
            <w:tcW w:w="709" w:type="dxa"/>
            <w:tcPrChange w:id="768" w:author="Helene Van Niekerk" w:date="2018-02-06T16:40:00Z">
              <w:tcPr>
                <w:tcW w:w="626" w:type="dxa"/>
              </w:tcPr>
            </w:tcPrChange>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34" w:type="dxa"/>
            <w:tcPrChange w:id="769" w:author="Helene Van Niekerk" w:date="2018-02-06T16:40:00Z">
              <w:tcPr>
                <w:tcW w:w="1124" w:type="dxa"/>
              </w:tcPr>
            </w:tcPrChange>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01" w:type="dxa"/>
            <w:tcPrChange w:id="770" w:author="Helene Van Niekerk" w:date="2018-02-06T16:40:00Z">
              <w:tcPr>
                <w:tcW w:w="4494" w:type="dxa"/>
              </w:tcPr>
            </w:tcPrChange>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D26AC5">
        <w:trPr>
          <w:trHeight w:val="340"/>
          <w:trPrChange w:id="771" w:author="Helene Van Niekerk" w:date="2018-02-06T16:40:00Z">
            <w:trPr>
              <w:trHeight w:val="340"/>
            </w:trPr>
          </w:trPrChange>
        </w:trPr>
        <w:tc>
          <w:tcPr>
            <w:tcW w:w="709" w:type="dxa"/>
            <w:tcPrChange w:id="772" w:author="Helene Van Niekerk" w:date="2018-02-06T16:40:00Z">
              <w:tcPr>
                <w:tcW w:w="626" w:type="dxa"/>
              </w:tcPr>
            </w:tcPrChange>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34" w:type="dxa"/>
            <w:tcPrChange w:id="773" w:author="Helene Van Niekerk" w:date="2018-02-06T16:40:00Z">
              <w:tcPr>
                <w:tcW w:w="1124" w:type="dxa"/>
              </w:tcPr>
            </w:tcPrChange>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01" w:type="dxa"/>
            <w:tcPrChange w:id="774" w:author="Helene Van Niekerk" w:date="2018-02-06T16:40:00Z">
              <w:tcPr>
                <w:tcW w:w="4494" w:type="dxa"/>
              </w:tcPr>
            </w:tcPrChange>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D26AC5">
        <w:trPr>
          <w:trHeight w:val="340"/>
          <w:trPrChange w:id="775" w:author="Helene Van Niekerk" w:date="2018-02-06T16:40:00Z">
            <w:trPr>
              <w:trHeight w:val="340"/>
            </w:trPr>
          </w:trPrChange>
        </w:trPr>
        <w:tc>
          <w:tcPr>
            <w:tcW w:w="709" w:type="dxa"/>
            <w:tcPrChange w:id="776" w:author="Helene Van Niekerk" w:date="2018-02-06T16:40:00Z">
              <w:tcPr>
                <w:tcW w:w="626" w:type="dxa"/>
              </w:tcPr>
            </w:tcPrChange>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34" w:type="dxa"/>
            <w:tcPrChange w:id="777" w:author="Helene Van Niekerk" w:date="2018-02-06T16:40:00Z">
              <w:tcPr>
                <w:tcW w:w="1124" w:type="dxa"/>
              </w:tcPr>
            </w:tcPrChange>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01" w:type="dxa"/>
            <w:tcPrChange w:id="778" w:author="Helene Van Niekerk" w:date="2018-02-06T16:40:00Z">
              <w:tcPr>
                <w:tcW w:w="4494" w:type="dxa"/>
              </w:tcPr>
            </w:tcPrChange>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D26AC5">
        <w:trPr>
          <w:trHeight w:val="340"/>
          <w:trPrChange w:id="779" w:author="Helene Van Niekerk" w:date="2018-02-06T16:40:00Z">
            <w:trPr>
              <w:trHeight w:val="340"/>
            </w:trPr>
          </w:trPrChange>
        </w:trPr>
        <w:tc>
          <w:tcPr>
            <w:tcW w:w="709" w:type="dxa"/>
            <w:tcPrChange w:id="780" w:author="Helene Van Niekerk" w:date="2018-02-06T16:40:00Z">
              <w:tcPr>
                <w:tcW w:w="626" w:type="dxa"/>
              </w:tcPr>
            </w:tcPrChange>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34" w:type="dxa"/>
            <w:tcPrChange w:id="781" w:author="Helene Van Niekerk" w:date="2018-02-06T16:40:00Z">
              <w:tcPr>
                <w:tcW w:w="1124" w:type="dxa"/>
              </w:tcPr>
            </w:tcPrChange>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01" w:type="dxa"/>
            <w:tcPrChange w:id="782" w:author="Helene Van Niekerk" w:date="2018-02-06T16:40:00Z">
              <w:tcPr>
                <w:tcW w:w="4494" w:type="dxa"/>
              </w:tcPr>
            </w:tcPrChange>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D26AC5">
        <w:trPr>
          <w:trHeight w:val="340"/>
          <w:trPrChange w:id="783" w:author="Helene Van Niekerk" w:date="2018-02-06T16:40:00Z">
            <w:trPr>
              <w:trHeight w:val="340"/>
            </w:trPr>
          </w:trPrChange>
        </w:trPr>
        <w:tc>
          <w:tcPr>
            <w:tcW w:w="709" w:type="dxa"/>
            <w:tcPrChange w:id="784" w:author="Helene Van Niekerk" w:date="2018-02-06T16:40:00Z">
              <w:tcPr>
                <w:tcW w:w="626" w:type="dxa"/>
              </w:tcPr>
            </w:tcPrChange>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34" w:type="dxa"/>
            <w:tcPrChange w:id="785" w:author="Helene Van Niekerk" w:date="2018-02-06T16:40:00Z">
              <w:tcPr>
                <w:tcW w:w="1124" w:type="dxa"/>
              </w:tcPr>
            </w:tcPrChange>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01" w:type="dxa"/>
            <w:tcPrChange w:id="786" w:author="Helene Van Niekerk" w:date="2018-02-06T16:40:00Z">
              <w:tcPr>
                <w:tcW w:w="4494" w:type="dxa"/>
              </w:tcPr>
            </w:tcPrChange>
          </w:tcPr>
          <w:p w14:paraId="4C1BAEE7" w14:textId="2BEC92AA" w:rsidR="00D61588" w:rsidRPr="00240C8B" w:rsidRDefault="00D61588" w:rsidP="007C5F60">
            <w:pPr>
              <w:pStyle w:val="1TableText"/>
              <w:tabs>
                <w:tab w:val="num" w:pos="993"/>
              </w:tabs>
              <w:spacing w:before="0" w:after="0"/>
              <w:rPr>
                <w:rFonts w:cs="Arial"/>
              </w:rPr>
            </w:pPr>
            <w:r>
              <w:rPr>
                <w:rFonts w:cs="Arial"/>
              </w:rPr>
              <w:t>Normali</w:t>
            </w:r>
            <w:ins w:id="787" w:author="Helene Van Niekerk" w:date="2018-02-09T12:53:00Z">
              <w:r w:rsidR="000B7347">
                <w:rPr>
                  <w:rFonts w:cs="Arial"/>
                </w:rPr>
                <w:t>zed</w:t>
              </w:r>
            </w:ins>
            <w:del w:id="788" w:author="Helene Van Niekerk" w:date="2018-02-09T12:53:00Z">
              <w:r w:rsidDel="000B7347">
                <w:rPr>
                  <w:rFonts w:cs="Arial"/>
                </w:rPr>
                <w:delText>sed</w:delText>
              </w:r>
            </w:del>
            <w:r>
              <w:rPr>
                <w:rFonts w:cs="Arial"/>
              </w:rPr>
              <w:t xml:space="preserve"> R</w:t>
            </w:r>
          </w:p>
        </w:tc>
      </w:tr>
      <w:tr w:rsidR="00D61588" w:rsidRPr="00240C8B" w14:paraId="5677EF4A" w14:textId="77777777" w:rsidTr="00D26AC5">
        <w:trPr>
          <w:trHeight w:val="340"/>
          <w:trPrChange w:id="789" w:author="Helene Van Niekerk" w:date="2018-02-06T16:40:00Z">
            <w:trPr>
              <w:trHeight w:val="340"/>
            </w:trPr>
          </w:trPrChange>
        </w:trPr>
        <w:tc>
          <w:tcPr>
            <w:tcW w:w="709" w:type="dxa"/>
            <w:tcPrChange w:id="790" w:author="Helene Van Niekerk" w:date="2018-02-06T16:40:00Z">
              <w:tcPr>
                <w:tcW w:w="626" w:type="dxa"/>
              </w:tcPr>
            </w:tcPrChange>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34" w:type="dxa"/>
            <w:tcPrChange w:id="791" w:author="Helene Van Niekerk" w:date="2018-02-06T16:40:00Z">
              <w:tcPr>
                <w:tcW w:w="1124" w:type="dxa"/>
              </w:tcPr>
            </w:tcPrChange>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01" w:type="dxa"/>
            <w:tcPrChange w:id="792" w:author="Helene Van Niekerk" w:date="2018-02-06T16:40:00Z">
              <w:tcPr>
                <w:tcW w:w="4494" w:type="dxa"/>
              </w:tcPr>
            </w:tcPrChange>
          </w:tcPr>
          <w:p w14:paraId="6EFF62A3" w14:textId="417B1789" w:rsidR="00D61588" w:rsidRPr="00240C8B" w:rsidRDefault="00D61588" w:rsidP="007C5F60">
            <w:pPr>
              <w:pStyle w:val="1TableText"/>
              <w:tabs>
                <w:tab w:val="num" w:pos="993"/>
              </w:tabs>
              <w:spacing w:before="0" w:after="0"/>
              <w:rPr>
                <w:rFonts w:cs="Arial"/>
              </w:rPr>
            </w:pPr>
            <w:r>
              <w:rPr>
                <w:rFonts w:cs="Arial"/>
              </w:rPr>
              <w:t>Normali</w:t>
            </w:r>
            <w:ins w:id="793" w:author="Helene Van Niekerk" w:date="2018-02-09T12:53:00Z">
              <w:r w:rsidR="000B7347">
                <w:rPr>
                  <w:rFonts w:cs="Arial"/>
                </w:rPr>
                <w:t>zed</w:t>
              </w:r>
            </w:ins>
            <w:del w:id="794" w:author="Helene Van Niekerk" w:date="2018-02-09T12:53:00Z">
              <w:r w:rsidDel="000B7347">
                <w:rPr>
                  <w:rFonts w:cs="Arial"/>
                </w:rPr>
                <w:delText>sed</w:delText>
              </w:r>
            </w:del>
            <w:r>
              <w:rPr>
                <w:rFonts w:cs="Arial"/>
              </w:rPr>
              <w:t xml:space="preserve"> G</w:t>
            </w:r>
          </w:p>
        </w:tc>
      </w:tr>
      <w:tr w:rsidR="00D61588" w:rsidRPr="00240C8B" w14:paraId="5B2BD570" w14:textId="77777777" w:rsidTr="00D26AC5">
        <w:trPr>
          <w:trHeight w:val="340"/>
          <w:trPrChange w:id="795" w:author="Helene Van Niekerk" w:date="2018-02-06T16:40:00Z">
            <w:trPr>
              <w:trHeight w:val="340"/>
            </w:trPr>
          </w:trPrChange>
        </w:trPr>
        <w:tc>
          <w:tcPr>
            <w:tcW w:w="709" w:type="dxa"/>
            <w:tcPrChange w:id="796" w:author="Helene Van Niekerk" w:date="2018-02-06T16:40:00Z">
              <w:tcPr>
                <w:tcW w:w="626" w:type="dxa"/>
              </w:tcPr>
            </w:tcPrChange>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34" w:type="dxa"/>
            <w:tcPrChange w:id="797" w:author="Helene Van Niekerk" w:date="2018-02-06T16:40:00Z">
              <w:tcPr>
                <w:tcW w:w="1124" w:type="dxa"/>
              </w:tcPr>
            </w:tcPrChange>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01" w:type="dxa"/>
            <w:tcPrChange w:id="798" w:author="Helene Van Niekerk" w:date="2018-02-06T16:40:00Z">
              <w:tcPr>
                <w:tcW w:w="4494" w:type="dxa"/>
              </w:tcPr>
            </w:tcPrChange>
          </w:tcPr>
          <w:p w14:paraId="35CB814A" w14:textId="27904D0C" w:rsidR="00D61588" w:rsidRPr="00240C8B" w:rsidRDefault="00D61588" w:rsidP="007C5F60">
            <w:pPr>
              <w:pStyle w:val="1TableText"/>
              <w:tabs>
                <w:tab w:val="num" w:pos="993"/>
              </w:tabs>
              <w:spacing w:before="0" w:after="0"/>
              <w:rPr>
                <w:rFonts w:cs="Arial"/>
              </w:rPr>
            </w:pPr>
            <w:r>
              <w:rPr>
                <w:rFonts w:cs="Arial"/>
              </w:rPr>
              <w:t>Normali</w:t>
            </w:r>
            <w:ins w:id="799" w:author="Helene Van Niekerk" w:date="2018-02-09T12:53:00Z">
              <w:r w:rsidR="000B7347">
                <w:rPr>
                  <w:rFonts w:cs="Arial"/>
                </w:rPr>
                <w:t>zed</w:t>
              </w:r>
            </w:ins>
            <w:del w:id="800" w:author="Helene Van Niekerk" w:date="2018-02-09T12:53:00Z">
              <w:r w:rsidDel="000B7347">
                <w:rPr>
                  <w:rFonts w:cs="Arial"/>
                </w:rPr>
                <w:delText>sed</w:delText>
              </w:r>
            </w:del>
            <w:r>
              <w:rPr>
                <w:rFonts w:cs="Arial"/>
              </w:rPr>
              <w:t xml:space="preserve"> B</w:t>
            </w:r>
          </w:p>
        </w:tc>
      </w:tr>
      <w:tr w:rsidR="00D61588" w:rsidRPr="00240C8B" w14:paraId="453358BD" w14:textId="77777777" w:rsidTr="00D26AC5">
        <w:trPr>
          <w:trHeight w:val="340"/>
          <w:trPrChange w:id="801" w:author="Helene Van Niekerk" w:date="2018-02-06T16:40:00Z">
            <w:trPr>
              <w:trHeight w:val="340"/>
            </w:trPr>
          </w:trPrChange>
        </w:trPr>
        <w:tc>
          <w:tcPr>
            <w:tcW w:w="709" w:type="dxa"/>
            <w:tcPrChange w:id="802" w:author="Helene Van Niekerk" w:date="2018-02-06T16:40:00Z">
              <w:tcPr>
                <w:tcW w:w="626" w:type="dxa"/>
              </w:tcPr>
            </w:tcPrChange>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34" w:type="dxa"/>
            <w:tcPrChange w:id="803" w:author="Helene Van Niekerk" w:date="2018-02-06T16:40:00Z">
              <w:tcPr>
                <w:tcW w:w="1124" w:type="dxa"/>
              </w:tcPr>
            </w:tcPrChange>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01" w:type="dxa"/>
            <w:tcPrChange w:id="804" w:author="Helene Van Niekerk" w:date="2018-02-06T16:40:00Z">
              <w:tcPr>
                <w:tcW w:w="4494" w:type="dxa"/>
              </w:tcPr>
            </w:tcPrChange>
          </w:tcPr>
          <w:p w14:paraId="65F00D19" w14:textId="18E98A4B" w:rsidR="00D61588" w:rsidRPr="00944CEC" w:rsidRDefault="00D61588" w:rsidP="007C5F60">
            <w:pPr>
              <w:pStyle w:val="1TableText"/>
              <w:tabs>
                <w:tab w:val="num" w:pos="993"/>
              </w:tabs>
              <w:spacing w:before="0" w:after="0"/>
              <w:rPr>
                <w:rFonts w:cs="Arial"/>
                <w:b/>
              </w:rPr>
            </w:pPr>
            <w:r>
              <w:rPr>
                <w:rFonts w:cs="Arial"/>
              </w:rPr>
              <w:t>Normali</w:t>
            </w:r>
            <w:ins w:id="805" w:author="Helene Van Niekerk" w:date="2018-02-09T12:53:00Z">
              <w:r w:rsidR="000B7347">
                <w:rPr>
                  <w:rFonts w:cs="Arial"/>
                </w:rPr>
                <w:t>zed</w:t>
              </w:r>
            </w:ins>
            <w:del w:id="806" w:author="Helene Van Niekerk" w:date="2018-02-09T12:53:00Z">
              <w:r w:rsidDel="000B7347">
                <w:rPr>
                  <w:rFonts w:cs="Arial"/>
                </w:rPr>
                <w:delText>sed</w:delText>
              </w:r>
            </w:del>
            <w:r>
              <w:rPr>
                <w:rFonts w:cs="Arial"/>
              </w:rPr>
              <w:t xml:space="preserve"> NIR</w:t>
            </w:r>
          </w:p>
        </w:tc>
      </w:tr>
      <w:tr w:rsidR="00D61588" w:rsidRPr="00240C8B" w14:paraId="73DCB305" w14:textId="77777777" w:rsidTr="00D26AC5">
        <w:trPr>
          <w:trHeight w:val="340"/>
          <w:trPrChange w:id="807" w:author="Helene Van Niekerk" w:date="2018-02-06T16:40:00Z">
            <w:trPr>
              <w:trHeight w:val="340"/>
            </w:trPr>
          </w:trPrChange>
        </w:trPr>
        <w:tc>
          <w:tcPr>
            <w:tcW w:w="709" w:type="dxa"/>
            <w:tcPrChange w:id="808" w:author="Helene Van Niekerk" w:date="2018-02-06T16:40:00Z">
              <w:tcPr>
                <w:tcW w:w="626" w:type="dxa"/>
              </w:tcPr>
            </w:tcPrChange>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34" w:type="dxa"/>
            <w:tcPrChange w:id="809" w:author="Helene Van Niekerk" w:date="2018-02-06T16:40:00Z">
              <w:tcPr>
                <w:tcW w:w="1124" w:type="dxa"/>
              </w:tcPr>
            </w:tcPrChange>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01" w:type="dxa"/>
            <w:tcPrChange w:id="810" w:author="Helene Van Niekerk" w:date="2018-02-06T16:40:00Z">
              <w:tcPr>
                <w:tcW w:w="4494" w:type="dxa"/>
              </w:tcPr>
            </w:tcPrChange>
          </w:tcPr>
          <w:p w14:paraId="09D2B7AA" w14:textId="5484550C" w:rsidR="00D61588" w:rsidRPr="00240C8B" w:rsidRDefault="00D26AC5" w:rsidP="007C5F60">
            <w:pPr>
              <w:pStyle w:val="1TableText"/>
              <w:tabs>
                <w:tab w:val="num" w:pos="993"/>
              </w:tabs>
              <w:spacing w:before="0" w:after="0"/>
              <w:rPr>
                <w:rFonts w:cs="Arial"/>
              </w:rPr>
            </w:pPr>
            <w:r w:rsidRPr="00944CEC">
              <w:rPr>
                <w:rFonts w:cs="Arial"/>
              </w:rPr>
              <w:t>Normali</w:t>
            </w:r>
            <w:ins w:id="811" w:author="Helene Van Niekerk" w:date="2018-02-09T12:53:00Z">
              <w:r w:rsidR="000B7347">
                <w:rPr>
                  <w:rFonts w:cs="Arial"/>
                </w:rPr>
                <w:t>zed</w:t>
              </w:r>
            </w:ins>
            <w:del w:id="812" w:author="Helene Van Niekerk" w:date="2018-02-09T12:53:00Z">
              <w:r w:rsidRPr="00944CEC" w:rsidDel="000B7347">
                <w:rPr>
                  <w:rFonts w:cs="Arial"/>
                </w:rPr>
                <w:delText>sed</w:delText>
              </w:r>
            </w:del>
            <w:r w:rsidRPr="00944CEC">
              <w:rPr>
                <w:rFonts w:cs="Arial"/>
              </w:rPr>
              <w:t xml:space="preserve"> difference vegetation index</w:t>
            </w:r>
          </w:p>
        </w:tc>
      </w:tr>
      <w:tr w:rsidR="00D61588" w:rsidRPr="00240C8B" w14:paraId="5BB2A48B" w14:textId="77777777" w:rsidTr="00D26AC5">
        <w:trPr>
          <w:trHeight w:val="340"/>
          <w:trPrChange w:id="813" w:author="Helene Van Niekerk" w:date="2018-02-06T16:40:00Z">
            <w:trPr>
              <w:trHeight w:val="340"/>
            </w:trPr>
          </w:trPrChange>
        </w:trPr>
        <w:tc>
          <w:tcPr>
            <w:tcW w:w="709" w:type="dxa"/>
            <w:tcPrChange w:id="814" w:author="Helene Van Niekerk" w:date="2018-02-06T16:40:00Z">
              <w:tcPr>
                <w:tcW w:w="626" w:type="dxa"/>
              </w:tcPr>
            </w:tcPrChange>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34" w:type="dxa"/>
            <w:tcPrChange w:id="815" w:author="Helene Van Niekerk" w:date="2018-02-06T16:40:00Z">
              <w:tcPr>
                <w:tcW w:w="1124" w:type="dxa"/>
              </w:tcPr>
            </w:tcPrChange>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01" w:type="dxa"/>
            <w:tcPrChange w:id="816" w:author="Helene Van Niekerk" w:date="2018-02-06T16:40:00Z">
              <w:tcPr>
                <w:tcW w:w="4494" w:type="dxa"/>
              </w:tcPr>
            </w:tcPrChange>
          </w:tcPr>
          <w:p w14:paraId="515241C9" w14:textId="4DC00FB4" w:rsidR="00D61588" w:rsidRPr="00240C8B" w:rsidRDefault="00D26AC5"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D26AC5">
        <w:trPr>
          <w:trHeight w:val="340"/>
          <w:trPrChange w:id="817" w:author="Helene Van Niekerk" w:date="2018-02-06T16:40:00Z">
            <w:trPr>
              <w:trHeight w:val="340"/>
            </w:trPr>
          </w:trPrChange>
        </w:trPr>
        <w:tc>
          <w:tcPr>
            <w:tcW w:w="709" w:type="dxa"/>
            <w:tcPrChange w:id="818" w:author="Helene Van Niekerk" w:date="2018-02-06T16:40:00Z">
              <w:tcPr>
                <w:tcW w:w="626" w:type="dxa"/>
              </w:tcPr>
            </w:tcPrChange>
          </w:tcPr>
          <w:p w14:paraId="6F5F513E" w14:textId="6A732EF5" w:rsidR="00D61588" w:rsidRPr="00240C8B" w:rsidRDefault="00D61588">
            <w:pPr>
              <w:pStyle w:val="1TableText"/>
              <w:tabs>
                <w:tab w:val="num" w:pos="993"/>
              </w:tabs>
              <w:spacing w:before="0" w:after="0"/>
              <w:rPr>
                <w:rFonts w:cs="Arial"/>
              </w:rPr>
            </w:pPr>
            <w:r w:rsidRPr="00240C8B">
              <w:rPr>
                <w:rFonts w:cs="Arial"/>
              </w:rPr>
              <w:t>11</w:t>
            </w:r>
            <w:ins w:id="819" w:author="Helene Van Niekerk" w:date="2018-02-06T16:40:00Z">
              <w:r w:rsidR="00D26AC5">
                <w:rPr>
                  <w:rFonts w:cs="Arial"/>
                </w:rPr>
                <w:t>–</w:t>
              </w:r>
            </w:ins>
            <w:del w:id="820" w:author="Helene Van Niekerk" w:date="2018-02-06T16:40:00Z">
              <w:r w:rsidDel="00D26AC5">
                <w:rPr>
                  <w:rFonts w:cs="Arial"/>
                </w:rPr>
                <w:delText>-</w:delText>
              </w:r>
            </w:del>
            <w:r>
              <w:rPr>
                <w:rFonts w:cs="Arial"/>
              </w:rPr>
              <w:t>14</w:t>
            </w:r>
          </w:p>
        </w:tc>
        <w:tc>
          <w:tcPr>
            <w:tcW w:w="1134" w:type="dxa"/>
            <w:tcPrChange w:id="821" w:author="Helene Van Niekerk" w:date="2018-02-06T16:40:00Z">
              <w:tcPr>
                <w:tcW w:w="1124" w:type="dxa"/>
              </w:tcPr>
            </w:tcPrChange>
          </w:tcPr>
          <w:p w14:paraId="36BCB52E" w14:textId="2CEAB43D" w:rsidR="00D61588" w:rsidRPr="00240C8B" w:rsidRDefault="00D61588" w:rsidP="007C5F60">
            <w:pPr>
              <w:pStyle w:val="1TableText"/>
              <w:tabs>
                <w:tab w:val="num" w:pos="993"/>
              </w:tabs>
              <w:spacing w:before="0" w:after="0"/>
              <w:rPr>
                <w:rFonts w:cs="Arial"/>
              </w:rPr>
            </w:pPr>
            <w:r>
              <w:rPr>
                <w:rFonts w:cs="Arial"/>
              </w:rPr>
              <w:t>tc1</w:t>
            </w:r>
            <w:ins w:id="822" w:author="Helene Van Niekerk" w:date="2018-02-06T16:40:00Z">
              <w:r w:rsidR="00D26AC5">
                <w:rPr>
                  <w:rFonts w:cs="Arial"/>
                </w:rPr>
                <w:t>–</w:t>
              </w:r>
            </w:ins>
            <w:del w:id="823" w:author="Helene Van Niekerk" w:date="2018-02-06T16:40:00Z">
              <w:r w:rsidDel="00D26AC5">
                <w:rPr>
                  <w:rFonts w:cs="Arial"/>
                </w:rPr>
                <w:delText>-</w:delText>
              </w:r>
            </w:del>
            <w:r>
              <w:rPr>
                <w:rFonts w:cs="Arial"/>
              </w:rPr>
              <w:t>4</w:t>
            </w:r>
          </w:p>
        </w:tc>
        <w:tc>
          <w:tcPr>
            <w:tcW w:w="4401" w:type="dxa"/>
            <w:tcPrChange w:id="824" w:author="Helene Van Niekerk" w:date="2018-02-06T16:40:00Z">
              <w:tcPr>
                <w:tcW w:w="4494" w:type="dxa"/>
              </w:tcPr>
            </w:tcPrChange>
          </w:tcPr>
          <w:p w14:paraId="007F70B8" w14:textId="4CD10921" w:rsidR="00D61588" w:rsidRPr="00240C8B" w:rsidRDefault="00D61588" w:rsidP="007C5F60">
            <w:pPr>
              <w:pStyle w:val="1TableText"/>
              <w:tabs>
                <w:tab w:val="num" w:pos="993"/>
              </w:tabs>
              <w:spacing w:before="0" w:after="0"/>
              <w:rPr>
                <w:rFonts w:cs="Arial"/>
              </w:rPr>
            </w:pPr>
            <w:r>
              <w:rPr>
                <w:rFonts w:cs="Arial"/>
              </w:rPr>
              <w:t>Tassel</w:t>
            </w:r>
            <w:ins w:id="825" w:author="Helene Van Niekerk" w:date="2018-02-09T12:54:00Z">
              <w:r w:rsidR="000B7347">
                <w:rPr>
                  <w:rFonts w:cs="Arial"/>
                </w:rPr>
                <w:t>ed</w:t>
              </w:r>
            </w:ins>
            <w:del w:id="826" w:author="Helene Van Niekerk" w:date="2018-02-09T12:54:00Z">
              <w:r w:rsidDel="000B7347">
                <w:rPr>
                  <w:rFonts w:cs="Arial"/>
                </w:rPr>
                <w:delText>led</w:delText>
              </w:r>
            </w:del>
            <w:r>
              <w:rPr>
                <w:rFonts w:cs="Arial"/>
              </w:rPr>
              <w:t xml:space="preserve"> cap components</w:t>
            </w:r>
          </w:p>
        </w:tc>
      </w:tr>
      <w:tr w:rsidR="00D61588" w:rsidRPr="00240C8B" w14:paraId="1408C538" w14:textId="77777777" w:rsidTr="00D26AC5">
        <w:trPr>
          <w:trHeight w:val="340"/>
          <w:trPrChange w:id="827" w:author="Helene Van Niekerk" w:date="2018-02-06T16:40:00Z">
            <w:trPr>
              <w:trHeight w:val="340"/>
            </w:trPr>
          </w:trPrChange>
        </w:trPr>
        <w:tc>
          <w:tcPr>
            <w:tcW w:w="709" w:type="dxa"/>
            <w:tcPrChange w:id="828" w:author="Helene Van Niekerk" w:date="2018-02-06T16:40:00Z">
              <w:tcPr>
                <w:tcW w:w="626" w:type="dxa"/>
              </w:tcPr>
            </w:tcPrChange>
          </w:tcPr>
          <w:p w14:paraId="7BD7E53A" w14:textId="1130B368" w:rsidR="00D61588" w:rsidRPr="00240C8B" w:rsidRDefault="00D61588" w:rsidP="007C5F60">
            <w:pPr>
              <w:pStyle w:val="1TableText"/>
              <w:tabs>
                <w:tab w:val="num" w:pos="993"/>
              </w:tabs>
              <w:spacing w:before="0" w:after="0"/>
              <w:rPr>
                <w:rFonts w:cs="Arial"/>
              </w:rPr>
            </w:pPr>
            <w:r w:rsidRPr="00240C8B">
              <w:rPr>
                <w:rFonts w:cs="Arial"/>
              </w:rPr>
              <w:t>15</w:t>
            </w:r>
            <w:ins w:id="829" w:author="Helene Van Niekerk" w:date="2018-02-06T16:40:00Z">
              <w:r w:rsidR="00D26AC5">
                <w:rPr>
                  <w:rFonts w:cs="Arial"/>
                </w:rPr>
                <w:t>–</w:t>
              </w:r>
            </w:ins>
            <w:del w:id="830" w:author="Helene Van Niekerk" w:date="2018-02-06T16:40:00Z">
              <w:r w:rsidDel="00D26AC5">
                <w:rPr>
                  <w:rFonts w:cs="Arial"/>
                </w:rPr>
                <w:delText>-</w:delText>
              </w:r>
            </w:del>
            <w:r>
              <w:rPr>
                <w:rFonts w:cs="Arial"/>
              </w:rPr>
              <w:t>18</w:t>
            </w:r>
          </w:p>
        </w:tc>
        <w:tc>
          <w:tcPr>
            <w:tcW w:w="1134" w:type="dxa"/>
            <w:tcPrChange w:id="831" w:author="Helene Van Niekerk" w:date="2018-02-06T16:40:00Z">
              <w:tcPr>
                <w:tcW w:w="1124" w:type="dxa"/>
              </w:tcPr>
            </w:tcPrChange>
          </w:tcPr>
          <w:p w14:paraId="2481E4B6" w14:textId="08FE38CF" w:rsidR="00D61588" w:rsidRPr="00240C8B" w:rsidRDefault="00D61588" w:rsidP="007C5F60">
            <w:pPr>
              <w:pStyle w:val="1TableText"/>
              <w:tabs>
                <w:tab w:val="num" w:pos="993"/>
              </w:tabs>
              <w:spacing w:before="0" w:after="0"/>
              <w:rPr>
                <w:rFonts w:cs="Arial"/>
              </w:rPr>
            </w:pPr>
            <w:r>
              <w:rPr>
                <w:rFonts w:cs="Arial"/>
              </w:rPr>
              <w:t>pc1</w:t>
            </w:r>
            <w:ins w:id="832" w:author="Helene Van Niekerk" w:date="2018-02-06T16:40:00Z">
              <w:r w:rsidR="00D26AC5">
                <w:rPr>
                  <w:rFonts w:cs="Arial"/>
                </w:rPr>
                <w:t>–</w:t>
              </w:r>
            </w:ins>
            <w:del w:id="833" w:author="Helene Van Niekerk" w:date="2018-02-06T16:40:00Z">
              <w:r w:rsidDel="00D26AC5">
                <w:rPr>
                  <w:rFonts w:cs="Arial"/>
                </w:rPr>
                <w:delText>-</w:delText>
              </w:r>
            </w:del>
            <w:r>
              <w:rPr>
                <w:rFonts w:cs="Arial"/>
              </w:rPr>
              <w:t>4</w:t>
            </w:r>
          </w:p>
        </w:tc>
        <w:tc>
          <w:tcPr>
            <w:tcW w:w="4401" w:type="dxa"/>
            <w:tcPrChange w:id="834" w:author="Helene Van Niekerk" w:date="2018-02-06T16:40:00Z">
              <w:tcPr>
                <w:tcW w:w="4494" w:type="dxa"/>
              </w:tcPr>
            </w:tcPrChange>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D26AC5">
        <w:trPr>
          <w:trHeight w:val="340"/>
          <w:trPrChange w:id="835" w:author="Helene Van Niekerk" w:date="2018-02-06T16:40:00Z">
            <w:trPr>
              <w:trHeight w:val="340"/>
            </w:trPr>
          </w:trPrChange>
        </w:trPr>
        <w:tc>
          <w:tcPr>
            <w:tcW w:w="709" w:type="dxa"/>
            <w:tcPrChange w:id="836" w:author="Helene Van Niekerk" w:date="2018-02-06T16:40:00Z">
              <w:tcPr>
                <w:tcW w:w="626" w:type="dxa"/>
              </w:tcPr>
            </w:tcPrChange>
          </w:tcPr>
          <w:p w14:paraId="2F82BA81" w14:textId="25DEF970" w:rsidR="00D61588" w:rsidRPr="00240C8B" w:rsidRDefault="00D61588" w:rsidP="007C5F60">
            <w:pPr>
              <w:pStyle w:val="1TableText"/>
              <w:tabs>
                <w:tab w:val="num" w:pos="993"/>
              </w:tabs>
              <w:spacing w:before="0" w:after="0"/>
              <w:rPr>
                <w:rFonts w:cs="Arial"/>
              </w:rPr>
            </w:pPr>
            <w:r w:rsidRPr="00240C8B">
              <w:rPr>
                <w:rFonts w:cs="Arial"/>
              </w:rPr>
              <w:t>19</w:t>
            </w:r>
            <w:ins w:id="837" w:author="Helene Van Niekerk" w:date="2018-02-06T16:40:00Z">
              <w:r w:rsidR="00D26AC5">
                <w:rPr>
                  <w:rFonts w:cs="Arial"/>
                </w:rPr>
                <w:t>–</w:t>
              </w:r>
            </w:ins>
            <w:del w:id="838" w:author="Helene Van Niekerk" w:date="2018-02-06T16:40:00Z">
              <w:r w:rsidDel="00D26AC5">
                <w:rPr>
                  <w:rFonts w:cs="Arial"/>
                </w:rPr>
                <w:delText>-</w:delText>
              </w:r>
            </w:del>
            <w:r>
              <w:rPr>
                <w:rFonts w:cs="Arial"/>
              </w:rPr>
              <w:t>22</w:t>
            </w:r>
          </w:p>
        </w:tc>
        <w:tc>
          <w:tcPr>
            <w:tcW w:w="1134" w:type="dxa"/>
            <w:tcPrChange w:id="839" w:author="Helene Van Niekerk" w:date="2018-02-06T16:40:00Z">
              <w:tcPr>
                <w:tcW w:w="1124" w:type="dxa"/>
              </w:tcPr>
            </w:tcPrChange>
          </w:tcPr>
          <w:p w14:paraId="4539B371" w14:textId="010ACED7" w:rsidR="00D61588" w:rsidRPr="00240C8B" w:rsidRDefault="00D61588" w:rsidP="007C5F60">
            <w:pPr>
              <w:pStyle w:val="1TableText"/>
              <w:tabs>
                <w:tab w:val="num" w:pos="993"/>
              </w:tabs>
              <w:spacing w:before="0" w:after="0"/>
              <w:rPr>
                <w:rFonts w:cs="Arial"/>
              </w:rPr>
            </w:pPr>
            <w:r>
              <w:rPr>
                <w:rFonts w:cs="Arial"/>
              </w:rPr>
              <w:t>nc1</w:t>
            </w:r>
            <w:ins w:id="840" w:author="Helene Van Niekerk" w:date="2018-02-06T16:40:00Z">
              <w:r w:rsidR="00D26AC5">
                <w:rPr>
                  <w:rFonts w:cs="Arial"/>
                </w:rPr>
                <w:t>–</w:t>
              </w:r>
            </w:ins>
            <w:del w:id="841" w:author="Helene Van Niekerk" w:date="2018-02-06T16:40:00Z">
              <w:r w:rsidDel="00D26AC5">
                <w:rPr>
                  <w:rFonts w:cs="Arial"/>
                </w:rPr>
                <w:delText>-</w:delText>
              </w:r>
            </w:del>
            <w:r>
              <w:rPr>
                <w:rFonts w:cs="Arial"/>
              </w:rPr>
              <w:t>4</w:t>
            </w:r>
          </w:p>
        </w:tc>
        <w:tc>
          <w:tcPr>
            <w:tcW w:w="4401" w:type="dxa"/>
            <w:tcPrChange w:id="842" w:author="Helene Van Niekerk" w:date="2018-02-06T16:40:00Z">
              <w:tcPr>
                <w:tcW w:w="4494" w:type="dxa"/>
              </w:tcPr>
            </w:tcPrChange>
          </w:tcPr>
          <w:p w14:paraId="51A5C1F4" w14:textId="4112CF71" w:rsidR="00D61588" w:rsidRPr="00240C8B" w:rsidRDefault="00D61588" w:rsidP="007C5F60">
            <w:pPr>
              <w:pStyle w:val="1TableText"/>
              <w:tabs>
                <w:tab w:val="num" w:pos="993"/>
              </w:tabs>
              <w:spacing w:before="0" w:after="0"/>
              <w:rPr>
                <w:rFonts w:cs="Arial"/>
              </w:rPr>
            </w:pPr>
            <w:r>
              <w:rPr>
                <w:rFonts w:cs="Arial"/>
              </w:rPr>
              <w:t>Principal components of normali</w:t>
            </w:r>
            <w:ins w:id="843" w:author="Helene Van Niekerk" w:date="2018-02-09T12:53:00Z">
              <w:r w:rsidR="000B7347">
                <w:rPr>
                  <w:rFonts w:cs="Arial"/>
                </w:rPr>
                <w:t>zed</w:t>
              </w:r>
            </w:ins>
            <w:del w:id="844" w:author="Helene Van Niekerk" w:date="2018-02-09T12:53:00Z">
              <w:r w:rsidDel="000B7347">
                <w:rPr>
                  <w:rFonts w:cs="Arial"/>
                </w:rPr>
                <w:delText>sed</w:delText>
              </w:r>
            </w:del>
            <w:r>
              <w:rPr>
                <w:rFonts w:cs="Arial"/>
              </w:rPr>
              <w:t xml:space="preserve"> bands</w:t>
            </w:r>
          </w:p>
        </w:tc>
      </w:tr>
      <w:tr w:rsidR="00D61588" w:rsidRPr="00240C8B" w14:paraId="4F343E7C" w14:textId="77777777" w:rsidTr="00D26AC5">
        <w:trPr>
          <w:trHeight w:val="340"/>
          <w:trPrChange w:id="845" w:author="Helene Van Niekerk" w:date="2018-02-06T16:40:00Z">
            <w:trPr>
              <w:trHeight w:val="340"/>
            </w:trPr>
          </w:trPrChange>
        </w:trPr>
        <w:tc>
          <w:tcPr>
            <w:tcW w:w="709" w:type="dxa"/>
            <w:tcPrChange w:id="846" w:author="Helene Van Niekerk" w:date="2018-02-06T16:40:00Z">
              <w:tcPr>
                <w:tcW w:w="626" w:type="dxa"/>
              </w:tcPr>
            </w:tcPrChange>
          </w:tcPr>
          <w:p w14:paraId="4B732B3A" w14:textId="78876DDD" w:rsidR="00D61588" w:rsidRPr="00240C8B" w:rsidRDefault="00D61588" w:rsidP="007C5F60">
            <w:pPr>
              <w:pStyle w:val="1TableText"/>
              <w:tabs>
                <w:tab w:val="num" w:pos="993"/>
              </w:tabs>
              <w:spacing w:before="0" w:after="0"/>
              <w:rPr>
                <w:rFonts w:cs="Arial"/>
              </w:rPr>
            </w:pPr>
            <w:r w:rsidRPr="00240C8B">
              <w:rPr>
                <w:rFonts w:cs="Arial"/>
              </w:rPr>
              <w:t>23</w:t>
            </w:r>
            <w:ins w:id="847" w:author="Helene Van Niekerk" w:date="2018-02-06T16:40:00Z">
              <w:r w:rsidR="00D26AC5">
                <w:rPr>
                  <w:rFonts w:cs="Arial"/>
                </w:rPr>
                <w:t>–</w:t>
              </w:r>
            </w:ins>
            <w:del w:id="848" w:author="Helene Van Niekerk" w:date="2018-02-06T16:40:00Z">
              <w:r w:rsidDel="00D26AC5">
                <w:rPr>
                  <w:rFonts w:cs="Arial"/>
                </w:rPr>
                <w:delText>-</w:delText>
              </w:r>
            </w:del>
            <w:r>
              <w:rPr>
                <w:rFonts w:cs="Arial"/>
              </w:rPr>
              <w:t>26</w:t>
            </w:r>
          </w:p>
        </w:tc>
        <w:tc>
          <w:tcPr>
            <w:tcW w:w="1134" w:type="dxa"/>
            <w:tcPrChange w:id="849" w:author="Helene Van Niekerk" w:date="2018-02-06T16:40:00Z">
              <w:tcPr>
                <w:tcW w:w="1124" w:type="dxa"/>
              </w:tcPr>
            </w:tcPrChange>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01" w:type="dxa"/>
            <w:tcPrChange w:id="850" w:author="Helene Van Niekerk" w:date="2018-02-06T16:40:00Z">
              <w:tcPr>
                <w:tcW w:w="4494" w:type="dxa"/>
              </w:tcPr>
            </w:tcPrChange>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D26AC5">
        <w:trPr>
          <w:trHeight w:val="340"/>
          <w:trPrChange w:id="851" w:author="Helene Van Niekerk" w:date="2018-02-06T16:40:00Z">
            <w:trPr>
              <w:trHeight w:val="340"/>
            </w:trPr>
          </w:trPrChange>
        </w:trPr>
        <w:tc>
          <w:tcPr>
            <w:tcW w:w="709" w:type="dxa"/>
            <w:tcPrChange w:id="852" w:author="Helene Van Niekerk" w:date="2018-02-06T16:40:00Z">
              <w:tcPr>
                <w:tcW w:w="626" w:type="dxa"/>
              </w:tcPr>
            </w:tcPrChange>
          </w:tcPr>
          <w:p w14:paraId="224DF8C9" w14:textId="424A9D5E" w:rsidR="00D61588" w:rsidRPr="00240C8B" w:rsidRDefault="00D61588" w:rsidP="007C5F60">
            <w:pPr>
              <w:pStyle w:val="1TableText"/>
              <w:tabs>
                <w:tab w:val="num" w:pos="993"/>
              </w:tabs>
              <w:spacing w:before="0" w:after="0"/>
              <w:rPr>
                <w:rFonts w:cs="Arial"/>
              </w:rPr>
            </w:pPr>
            <w:r w:rsidRPr="00240C8B">
              <w:rPr>
                <w:rFonts w:cs="Arial"/>
              </w:rPr>
              <w:t>2</w:t>
            </w:r>
            <w:r>
              <w:rPr>
                <w:rFonts w:cs="Arial"/>
              </w:rPr>
              <w:t>7</w:t>
            </w:r>
            <w:ins w:id="853" w:author="Helene Van Niekerk" w:date="2018-02-06T16:40:00Z">
              <w:r w:rsidR="00D26AC5">
                <w:rPr>
                  <w:rFonts w:cs="Arial"/>
                </w:rPr>
                <w:t>–</w:t>
              </w:r>
            </w:ins>
            <w:del w:id="854" w:author="Helene Van Niekerk" w:date="2018-02-06T16:40:00Z">
              <w:r w:rsidDel="00D26AC5">
                <w:rPr>
                  <w:rFonts w:cs="Arial"/>
                </w:rPr>
                <w:delText>-</w:delText>
              </w:r>
            </w:del>
            <w:r>
              <w:rPr>
                <w:rFonts w:cs="Arial"/>
              </w:rPr>
              <w:t>30</w:t>
            </w:r>
          </w:p>
        </w:tc>
        <w:tc>
          <w:tcPr>
            <w:tcW w:w="1134" w:type="dxa"/>
            <w:tcPrChange w:id="855" w:author="Helene Van Niekerk" w:date="2018-02-06T16:40:00Z">
              <w:tcPr>
                <w:tcW w:w="1124" w:type="dxa"/>
              </w:tcPr>
            </w:tcPrChange>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01" w:type="dxa"/>
            <w:tcPrChange w:id="856" w:author="Helene Van Niekerk" w:date="2018-02-06T16:40:00Z">
              <w:tcPr>
                <w:tcW w:w="4494" w:type="dxa"/>
              </w:tcPr>
            </w:tcPrChange>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D26AC5">
        <w:trPr>
          <w:trHeight w:val="340"/>
          <w:trPrChange w:id="857" w:author="Helene Van Niekerk" w:date="2018-02-06T16:40:00Z">
            <w:trPr>
              <w:trHeight w:val="340"/>
            </w:trPr>
          </w:trPrChange>
        </w:trPr>
        <w:tc>
          <w:tcPr>
            <w:tcW w:w="709" w:type="dxa"/>
            <w:tcPrChange w:id="858" w:author="Helene Van Niekerk" w:date="2018-02-06T16:40:00Z">
              <w:tcPr>
                <w:tcW w:w="626" w:type="dxa"/>
              </w:tcPr>
            </w:tcPrChange>
          </w:tcPr>
          <w:p w14:paraId="2E0C5036" w14:textId="37BD618D" w:rsidR="00D61588" w:rsidRPr="00240C8B" w:rsidRDefault="00D61588" w:rsidP="007C5F60">
            <w:pPr>
              <w:pStyle w:val="1TableText"/>
              <w:tabs>
                <w:tab w:val="num" w:pos="993"/>
              </w:tabs>
              <w:spacing w:before="0" w:after="0"/>
              <w:rPr>
                <w:rFonts w:cs="Arial"/>
              </w:rPr>
            </w:pPr>
            <w:r>
              <w:rPr>
                <w:rFonts w:cs="Arial"/>
              </w:rPr>
              <w:t>31</w:t>
            </w:r>
            <w:ins w:id="859" w:author="Helene Van Niekerk" w:date="2018-02-06T16:40:00Z">
              <w:r w:rsidR="00D26AC5">
                <w:rPr>
                  <w:rFonts w:cs="Arial"/>
                </w:rPr>
                <w:t>–</w:t>
              </w:r>
            </w:ins>
            <w:del w:id="860" w:author="Helene Van Niekerk" w:date="2018-02-06T16:40:00Z">
              <w:r w:rsidDel="00D26AC5">
                <w:rPr>
                  <w:rFonts w:cs="Arial"/>
                </w:rPr>
                <w:delText>-</w:delText>
              </w:r>
            </w:del>
            <w:r>
              <w:rPr>
                <w:rFonts w:cs="Arial"/>
              </w:rPr>
              <w:t>34</w:t>
            </w:r>
          </w:p>
        </w:tc>
        <w:tc>
          <w:tcPr>
            <w:tcW w:w="1134" w:type="dxa"/>
            <w:tcPrChange w:id="861" w:author="Helene Van Niekerk" w:date="2018-02-06T16:40:00Z">
              <w:tcPr>
                <w:tcW w:w="1124" w:type="dxa"/>
              </w:tcPr>
            </w:tcPrChange>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01" w:type="dxa"/>
            <w:tcPrChange w:id="862" w:author="Helene Van Niekerk" w:date="2018-02-06T16:40:00Z">
              <w:tcPr>
                <w:tcW w:w="4494" w:type="dxa"/>
              </w:tcPr>
            </w:tcPrChange>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D26AC5">
        <w:trPr>
          <w:trHeight w:val="340"/>
          <w:trPrChange w:id="863" w:author="Helene Van Niekerk" w:date="2018-02-06T16:40:00Z">
            <w:trPr>
              <w:trHeight w:val="340"/>
            </w:trPr>
          </w:trPrChange>
        </w:trPr>
        <w:tc>
          <w:tcPr>
            <w:tcW w:w="709" w:type="dxa"/>
            <w:tcPrChange w:id="864" w:author="Helene Van Niekerk" w:date="2018-02-06T16:40:00Z">
              <w:tcPr>
                <w:tcW w:w="626" w:type="dxa"/>
              </w:tcPr>
            </w:tcPrChange>
          </w:tcPr>
          <w:p w14:paraId="5A7AFCAC" w14:textId="729BEAA4" w:rsidR="00D61588" w:rsidRPr="00240C8B" w:rsidRDefault="00D61588" w:rsidP="007C5F60">
            <w:pPr>
              <w:pStyle w:val="1TableText"/>
              <w:tabs>
                <w:tab w:val="num" w:pos="993"/>
              </w:tabs>
              <w:spacing w:before="0" w:after="0"/>
              <w:rPr>
                <w:rFonts w:cs="Arial"/>
              </w:rPr>
            </w:pPr>
            <w:r>
              <w:rPr>
                <w:rFonts w:cs="Arial"/>
              </w:rPr>
              <w:t>35</w:t>
            </w:r>
            <w:ins w:id="865" w:author="Helene Van Niekerk" w:date="2018-02-06T16:40:00Z">
              <w:r w:rsidR="00D26AC5">
                <w:rPr>
                  <w:rFonts w:cs="Arial"/>
                </w:rPr>
                <w:t>–</w:t>
              </w:r>
            </w:ins>
            <w:del w:id="866" w:author="Helene Van Niekerk" w:date="2018-02-06T16:40:00Z">
              <w:r w:rsidDel="00D26AC5">
                <w:rPr>
                  <w:rFonts w:cs="Arial"/>
                </w:rPr>
                <w:delText>-</w:delText>
              </w:r>
            </w:del>
            <w:r>
              <w:rPr>
                <w:rFonts w:cs="Arial"/>
              </w:rPr>
              <w:t>38</w:t>
            </w:r>
          </w:p>
        </w:tc>
        <w:tc>
          <w:tcPr>
            <w:tcW w:w="1134" w:type="dxa"/>
            <w:tcPrChange w:id="867" w:author="Helene Van Niekerk" w:date="2018-02-06T16:40:00Z">
              <w:tcPr>
                <w:tcW w:w="1124" w:type="dxa"/>
              </w:tcPr>
            </w:tcPrChange>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01" w:type="dxa"/>
            <w:tcPrChange w:id="868" w:author="Helene Van Niekerk" w:date="2018-02-06T16:40:00Z">
              <w:tcPr>
                <w:tcW w:w="4494" w:type="dxa"/>
              </w:tcPr>
            </w:tcPrChange>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D26AC5">
        <w:trPr>
          <w:trHeight w:val="340"/>
          <w:trPrChange w:id="869" w:author="Helene Van Niekerk" w:date="2018-02-06T16:40:00Z">
            <w:trPr>
              <w:trHeight w:val="340"/>
            </w:trPr>
          </w:trPrChange>
        </w:trPr>
        <w:tc>
          <w:tcPr>
            <w:tcW w:w="709" w:type="dxa"/>
            <w:tcPrChange w:id="870" w:author="Helene Van Niekerk" w:date="2018-02-06T16:40:00Z">
              <w:tcPr>
                <w:tcW w:w="626" w:type="dxa"/>
              </w:tcPr>
            </w:tcPrChange>
          </w:tcPr>
          <w:p w14:paraId="79C9C175" w14:textId="37350968" w:rsidR="00D61588" w:rsidRPr="00240C8B" w:rsidRDefault="00D61588" w:rsidP="007C5F60">
            <w:pPr>
              <w:pStyle w:val="1TableText"/>
              <w:tabs>
                <w:tab w:val="num" w:pos="993"/>
              </w:tabs>
              <w:spacing w:before="0" w:after="0"/>
              <w:rPr>
                <w:rFonts w:cs="Arial"/>
              </w:rPr>
            </w:pPr>
            <w:r>
              <w:rPr>
                <w:rFonts w:cs="Arial"/>
              </w:rPr>
              <w:t>39</w:t>
            </w:r>
            <w:ins w:id="871" w:author="Helene Van Niekerk" w:date="2018-02-06T16:40:00Z">
              <w:r w:rsidR="00D26AC5">
                <w:rPr>
                  <w:rFonts w:cs="Arial"/>
                </w:rPr>
                <w:t>–</w:t>
              </w:r>
            </w:ins>
            <w:del w:id="872" w:author="Helene Van Niekerk" w:date="2018-02-06T16:40:00Z">
              <w:r w:rsidDel="00D26AC5">
                <w:rPr>
                  <w:rFonts w:cs="Arial"/>
                </w:rPr>
                <w:delText>-</w:delText>
              </w:r>
            </w:del>
            <w:r>
              <w:rPr>
                <w:rFonts w:cs="Arial"/>
              </w:rPr>
              <w:t>42</w:t>
            </w:r>
          </w:p>
        </w:tc>
        <w:tc>
          <w:tcPr>
            <w:tcW w:w="1134" w:type="dxa"/>
            <w:tcPrChange w:id="873" w:author="Helene Van Niekerk" w:date="2018-02-06T16:40:00Z">
              <w:tcPr>
                <w:tcW w:w="1124" w:type="dxa"/>
              </w:tcPr>
            </w:tcPrChange>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01" w:type="dxa"/>
            <w:tcPrChange w:id="874" w:author="Helene Van Niekerk" w:date="2018-02-06T16:40:00Z">
              <w:tcPr>
                <w:tcW w:w="4494" w:type="dxa"/>
              </w:tcPr>
            </w:tcPrChange>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D26AC5">
        <w:trPr>
          <w:trHeight w:val="340"/>
          <w:trPrChange w:id="875" w:author="Helene Van Niekerk" w:date="2018-02-06T16:40:00Z">
            <w:trPr>
              <w:trHeight w:val="340"/>
            </w:trPr>
          </w:trPrChange>
        </w:trPr>
        <w:tc>
          <w:tcPr>
            <w:tcW w:w="709" w:type="dxa"/>
            <w:tcPrChange w:id="876" w:author="Helene Van Niekerk" w:date="2018-02-06T16:40:00Z">
              <w:tcPr>
                <w:tcW w:w="626" w:type="dxa"/>
              </w:tcPr>
            </w:tcPrChange>
          </w:tcPr>
          <w:p w14:paraId="4C5C8E15" w14:textId="64C3235A" w:rsidR="00D61588" w:rsidRPr="00240C8B" w:rsidRDefault="00D61588" w:rsidP="007C5F60">
            <w:pPr>
              <w:pStyle w:val="1TableText"/>
              <w:tabs>
                <w:tab w:val="num" w:pos="993"/>
              </w:tabs>
              <w:spacing w:before="0" w:after="0"/>
              <w:rPr>
                <w:rFonts w:cs="Arial"/>
              </w:rPr>
            </w:pPr>
            <w:r>
              <w:rPr>
                <w:rFonts w:cs="Arial"/>
              </w:rPr>
              <w:t>43</w:t>
            </w:r>
            <w:ins w:id="877" w:author="Helene Van Niekerk" w:date="2018-02-06T16:40:00Z">
              <w:r w:rsidR="00D26AC5">
                <w:rPr>
                  <w:rFonts w:cs="Arial"/>
                </w:rPr>
                <w:t>–</w:t>
              </w:r>
            </w:ins>
            <w:del w:id="878" w:author="Helene Van Niekerk" w:date="2018-02-06T16:40:00Z">
              <w:r w:rsidDel="00D26AC5">
                <w:rPr>
                  <w:rFonts w:cs="Arial"/>
                </w:rPr>
                <w:delText>-</w:delText>
              </w:r>
            </w:del>
            <w:r>
              <w:rPr>
                <w:rFonts w:cs="Arial"/>
              </w:rPr>
              <w:t>46</w:t>
            </w:r>
          </w:p>
        </w:tc>
        <w:tc>
          <w:tcPr>
            <w:tcW w:w="1134" w:type="dxa"/>
            <w:tcPrChange w:id="879" w:author="Helene Van Niekerk" w:date="2018-02-06T16:40:00Z">
              <w:tcPr>
                <w:tcW w:w="1124" w:type="dxa"/>
              </w:tcPr>
            </w:tcPrChange>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01" w:type="dxa"/>
            <w:tcPrChange w:id="880" w:author="Helene Van Niekerk" w:date="2018-02-06T16:40:00Z">
              <w:tcPr>
                <w:tcW w:w="4494" w:type="dxa"/>
              </w:tcPr>
            </w:tcPrChange>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758891A6" w:rsidR="00D61588" w:rsidRDefault="00D61588" w:rsidP="001C14D5">
      <w:pPr>
        <w:spacing w:line="480" w:lineRule="auto"/>
        <w:jc w:val="both"/>
      </w:pPr>
      <w:r>
        <w:t xml:space="preserve">The bands of the imagery have significant spectral overlap </w:t>
      </w:r>
      <w:r>
        <w:fldChar w:fldCharType="begin" w:fldLock="1"/>
      </w:r>
      <w:r w:rsidR="007D3D69">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"(Intergraph 2008)", "plainTextFormattedCitation" : "(Intergraph 2008)", "previouslyFormattedCitation" : "(Intergraph 2008)" }, "properties" : {  }, "schema" : "https://github.com/citation-style-language/schema/raw/master/csl-citation.json" }</w:instrText>
      </w:r>
      <w:r>
        <w:fldChar w:fldCharType="separate"/>
      </w:r>
      <w:r w:rsidR="00DF6845" w:rsidRPr="00DF6845">
        <w:rPr>
          <w:noProof/>
        </w:rPr>
        <w:t>(Intergraph 2008</w:t>
      </w:r>
      <w:ins w:id="881" w:author="Helene Van Niekerk" w:date="2018-02-05T11:41:00Z">
        <w:r w:rsidR="004D3461">
          <w:rPr>
            <w:noProof/>
            <w:vertAlign w:val="superscript"/>
          </w:rPr>
          <w:t>4</w:t>
        </w:r>
        <w:r w:rsidR="00D34FDE">
          <w:rPr>
            <w:noProof/>
            <w:vertAlign w:val="superscript"/>
          </w:rPr>
          <w:t>1</w:t>
        </w:r>
      </w:ins>
      <w:r w:rsidR="00DF6845" w:rsidRPr="00DF6845">
        <w:rPr>
          <w:noProof/>
        </w:rPr>
        <w:t>)</w:t>
      </w:r>
      <w:r>
        <w:fldChar w:fldCharType="end"/>
      </w:r>
      <w:r>
        <w:t xml:space="preserve"> and consequently are highly correlated.  </w:t>
      </w:r>
      <w:r w:rsidR="00931E4E">
        <w:t xml:space="preserve">Given that the </w:t>
      </w:r>
      <w:r>
        <w:t xml:space="preserve">bands are the source data for all the derived features, the derived feature definitions </w:t>
      </w:r>
      <w:del w:id="882" w:author="Helene Van Niekerk" w:date="2018-02-07T10:56:00Z">
        <w:r w:rsidR="00F978E9" w:rsidDel="008C67D1">
          <w:delText xml:space="preserve">too </w:delText>
        </w:r>
      </w:del>
      <w:ins w:id="883" w:author="Helene Van Niekerk" w:date="2018-02-07T10:56:00Z">
        <w:r w:rsidR="008C67D1">
          <w:t xml:space="preserve">also </w:t>
        </w:r>
      </w:ins>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w:t>
      </w:r>
      <w:del w:id="884" w:author="Helene Van Niekerk" w:date="2018-02-07T11:02:00Z">
        <w:r w:rsidDel="001C14D5">
          <w:delText xml:space="preserve">using </w:delText>
        </w:r>
      </w:del>
      <w:r w:rsidR="00196E1D">
        <w:t xml:space="preserve">traditional </w:t>
      </w:r>
      <w:r>
        <w:t xml:space="preserve">approaches </w:t>
      </w:r>
      <w:ins w:id="885" w:author="Helene Van Niekerk" w:date="2018-02-07T11:02:00Z">
        <w:r w:rsidR="001C14D5">
          <w:t>(</w:t>
        </w:r>
      </w:ins>
      <w:r w:rsidR="00196E1D">
        <w:t>such as ranking, forward selection and backward elimination</w:t>
      </w:r>
      <w:ins w:id="886" w:author="Helene Van Niekerk" w:date="2018-02-07T11:02:00Z">
        <w:r w:rsidR="001C14D5">
          <w:t xml:space="preserve">) are used </w:t>
        </w:r>
      </w:ins>
      <w:del w:id="887" w:author="Helene Van Niekerk" w:date="2018-02-07T11:02:00Z">
        <w:r w:rsidR="00196E1D" w:rsidDel="001C14D5">
          <w:delText xml:space="preserve"> </w:delText>
        </w:r>
      </w:del>
      <w:r>
        <w:fldChar w:fldCharType="begin" w:fldLock="1"/>
      </w:r>
      <w:r w:rsidR="007D3D69">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"(Sahu and Mishra 2011; Tolosi and Lengauer 2011; Strobl et al. 2008; Yousef et al. 2007)", "plainTextFormattedCitation" : "(Sahu and Mishra 2011; Tolosi and Lengauer 2011; Strobl et al. 2008; Yousef et al. 2007)", "previouslyFormattedCitation" : "(Sahu and Mishra 2011; Tolosi and Lengauer 2011; Strobl et al. 2008; Yousef et al. 2007)" }, "properties" : {  }, "schema" : "https://github.com/citation-style-language/schema/raw/master/csl-citation.json" }</w:instrText>
      </w:r>
      <w:r>
        <w:fldChar w:fldCharType="separate"/>
      </w:r>
      <w:r w:rsidR="00DF6845" w:rsidRPr="00DF6845">
        <w:rPr>
          <w:noProof/>
        </w:rPr>
        <w:t xml:space="preserve">(Sahu </w:t>
      </w:r>
      <w:del w:id="888" w:author="Helene Van Niekerk" w:date="2018-02-05T11:42:00Z">
        <w:r w:rsidR="00DF6845" w:rsidRPr="00DF6845" w:rsidDel="004D3461">
          <w:rPr>
            <w:noProof/>
          </w:rPr>
          <w:delText xml:space="preserve">and </w:delText>
        </w:r>
      </w:del>
      <w:ins w:id="889" w:author="Helene Van Niekerk" w:date="2018-02-05T11:42:00Z">
        <w:r w:rsidR="004D3461">
          <w:rPr>
            <w:noProof/>
          </w:rPr>
          <w:t>&amp;</w:t>
        </w:r>
        <w:r w:rsidR="004D3461" w:rsidRPr="00DF6845">
          <w:rPr>
            <w:noProof/>
          </w:rPr>
          <w:t xml:space="preserve"> </w:t>
        </w:r>
      </w:ins>
      <w:r w:rsidR="00DF6845" w:rsidRPr="00DF6845">
        <w:rPr>
          <w:noProof/>
        </w:rPr>
        <w:t>Mishra 2011</w:t>
      </w:r>
      <w:ins w:id="890" w:author="Helene Van Niekerk" w:date="2018-02-05T11:42:00Z">
        <w:r w:rsidR="004D3461">
          <w:rPr>
            <w:noProof/>
            <w:vertAlign w:val="superscript"/>
          </w:rPr>
          <w:t>4</w:t>
        </w:r>
        <w:r w:rsidR="00D34FDE">
          <w:rPr>
            <w:noProof/>
            <w:vertAlign w:val="superscript"/>
          </w:rPr>
          <w:t>2</w:t>
        </w:r>
      </w:ins>
      <w:r w:rsidR="00DF6845" w:rsidRPr="00DF6845">
        <w:rPr>
          <w:noProof/>
        </w:rPr>
        <w:t xml:space="preserve">; Tolosi </w:t>
      </w:r>
      <w:del w:id="891" w:author="Helene Van Niekerk" w:date="2018-02-05T11:42:00Z">
        <w:r w:rsidR="00DF6845" w:rsidRPr="00DF6845" w:rsidDel="004D3461">
          <w:rPr>
            <w:noProof/>
          </w:rPr>
          <w:delText xml:space="preserve">and </w:delText>
        </w:r>
      </w:del>
      <w:ins w:id="892" w:author="Helene Van Niekerk" w:date="2018-02-05T11:42:00Z">
        <w:r w:rsidR="004D3461">
          <w:rPr>
            <w:noProof/>
          </w:rPr>
          <w:t>&amp;</w:t>
        </w:r>
        <w:r w:rsidR="004D3461" w:rsidRPr="00DF6845">
          <w:rPr>
            <w:noProof/>
          </w:rPr>
          <w:t xml:space="preserve"> </w:t>
        </w:r>
      </w:ins>
      <w:r w:rsidR="00DF6845" w:rsidRPr="00DF6845">
        <w:rPr>
          <w:noProof/>
        </w:rPr>
        <w:t>Lengauer 2011</w:t>
      </w:r>
      <w:ins w:id="893" w:author="Helene Van Niekerk" w:date="2018-02-05T11:43:00Z">
        <w:r w:rsidR="00EB2CC8">
          <w:rPr>
            <w:noProof/>
            <w:vertAlign w:val="superscript"/>
          </w:rPr>
          <w:t>30</w:t>
        </w:r>
      </w:ins>
      <w:r w:rsidR="00DF6845" w:rsidRPr="00DF6845">
        <w:rPr>
          <w:noProof/>
        </w:rPr>
        <w:t>; Strobl et al. 2008</w:t>
      </w:r>
      <w:ins w:id="894" w:author="Helene Van Niekerk" w:date="2018-02-05T11:43:00Z">
        <w:r w:rsidR="004D3461">
          <w:rPr>
            <w:noProof/>
            <w:vertAlign w:val="superscript"/>
          </w:rPr>
          <w:t>4</w:t>
        </w:r>
        <w:r w:rsidR="00D34FDE">
          <w:rPr>
            <w:noProof/>
            <w:vertAlign w:val="superscript"/>
          </w:rPr>
          <w:t>3</w:t>
        </w:r>
      </w:ins>
      <w:r w:rsidR="00DF6845" w:rsidRPr="00DF6845">
        <w:rPr>
          <w:noProof/>
        </w:rPr>
        <w:t>; Yousef et al. 2007</w:t>
      </w:r>
      <w:ins w:id="895" w:author="Helene Van Niekerk" w:date="2018-02-05T11:43:00Z">
        <w:r w:rsidR="004D3461">
          <w:rPr>
            <w:noProof/>
            <w:vertAlign w:val="superscript"/>
          </w:rPr>
          <w:t>4</w:t>
        </w:r>
        <w:r w:rsidR="00D34FDE">
          <w:rPr>
            <w:noProof/>
            <w:vertAlign w:val="superscript"/>
          </w:rPr>
          <w:t>4</w:t>
        </w:r>
      </w:ins>
      <w:r w:rsidR="00DF6845" w:rsidRPr="00DF6845">
        <w:rPr>
          <w:noProof/>
        </w:rPr>
        <w:t>)</w:t>
      </w:r>
      <w:r>
        <w:fldChar w:fldCharType="end"/>
      </w:r>
      <w:r>
        <w:t xml:space="preserve">.  </w:t>
      </w:r>
      <w:r w:rsidR="00F978E9">
        <w:t xml:space="preserve">Redundancy </w:t>
      </w:r>
      <w:r>
        <w:t xml:space="preserve">can be </w:t>
      </w:r>
      <w:r w:rsidR="00156C2B">
        <w:t>reduced</w:t>
      </w:r>
      <w:r>
        <w:t xml:space="preserve"> </w:t>
      </w:r>
      <w:ins w:id="896" w:author="Helene Van Niekerk" w:date="2018-02-07T11:03:00Z">
        <w:r w:rsidR="001C14D5">
          <w:t xml:space="preserve">by </w:t>
        </w:r>
      </w:ins>
      <w:r>
        <w:t>using a feature extraction approach such as PCA</w:t>
      </w:r>
      <w:r w:rsidR="00156C2B">
        <w:t>,</w:t>
      </w:r>
      <w:r>
        <w:t xml:space="preserve"> but </w:t>
      </w:r>
      <w:del w:id="897" w:author="Helene Van Niekerk" w:date="2018-02-09T08:59:00Z">
        <w:r w:rsidDel="00FD3E24">
          <w:delText xml:space="preserve">this </w:delText>
        </w:r>
      </w:del>
      <w:r>
        <w:t>requires computation of the full feature</w:t>
      </w:r>
      <w:ins w:id="898" w:author="Helene Van Niekerk" w:date="2018-02-07T11:03:00Z">
        <w:r w:rsidR="001C14D5">
          <w:t>-</w:t>
        </w:r>
      </w:ins>
      <w:del w:id="899" w:author="Helene Van Niekerk" w:date="2018-02-07T11:03:00Z">
        <w:r w:rsidDel="001C14D5">
          <w:delText xml:space="preserve"> </w:delText>
        </w:r>
      </w:del>
      <w:r>
        <w:t>set</w:t>
      </w:r>
      <w:ins w:id="900" w:author="Helene Van Niekerk" w:date="2018-02-07T11:03:00Z">
        <w:r w:rsidR="001C14D5">
          <w:t xml:space="preserve"> and </w:t>
        </w:r>
      </w:ins>
      <w:del w:id="901" w:author="Helene Van Niekerk" w:date="2018-02-07T11:04:00Z">
        <w:r w:rsidR="00156C2B" w:rsidDel="001C14D5">
          <w:delText xml:space="preserve">, which </w:delText>
        </w:r>
      </w:del>
      <w:r>
        <w:t xml:space="preserve">is not practical in computationally demanding applications such as ours. </w:t>
      </w:r>
    </w:p>
    <w:p w14:paraId="6B0B98DC" w14:textId="77777777" w:rsidR="00D61588" w:rsidRDefault="00D61588" w:rsidP="001C14D5">
      <w:pPr>
        <w:spacing w:line="480" w:lineRule="auto"/>
        <w:jc w:val="both"/>
      </w:pPr>
    </w:p>
    <w:p w14:paraId="4F211572" w14:textId="0725B1A6" w:rsidR="00D61588" w:rsidRDefault="00156C2B" w:rsidP="001C14D5">
      <w:pPr>
        <w:spacing w:line="480" w:lineRule="auto"/>
        <w:jc w:val="both"/>
      </w:pPr>
      <w:r>
        <w:t>A</w:t>
      </w:r>
      <w:r w:rsidR="00F978E9">
        <w:t xml:space="preserve"> feature ranking method</w:t>
      </w:r>
      <w:r w:rsidR="00D61588">
        <w:t xml:space="preserve">, called feature clustering and ranking, </w:t>
      </w:r>
      <w:r>
        <w:t xml:space="preserve">was used to </w:t>
      </w:r>
      <w:r w:rsidR="00196E1D">
        <w:t xml:space="preserve">select relevant features in the presence of </w:t>
      </w:r>
      <w:r>
        <w:t>redundancy</w:t>
      </w:r>
      <w:r w:rsidR="00D61588">
        <w:t xml:space="preserve">. </w:t>
      </w:r>
      <w:r>
        <w:t xml:space="preserve">The approach </w:t>
      </w:r>
      <w:r w:rsidR="00D61588">
        <w:t>is described as follows:</w:t>
      </w:r>
    </w:p>
    <w:p w14:paraId="4340A349" w14:textId="72A89252" w:rsidR="00D61588" w:rsidRDefault="00D61588" w:rsidP="001C14D5">
      <w:pPr>
        <w:pStyle w:val="ListParagraph"/>
        <w:numPr>
          <w:ilvl w:val="0"/>
          <w:numId w:val="17"/>
        </w:numPr>
        <w:spacing w:line="480" w:lineRule="auto"/>
        <w:jc w:val="both"/>
      </w:pPr>
      <w:r>
        <w:t xml:space="preserve">Perform average-linkage hierarchical clustering </w:t>
      </w:r>
      <w:r>
        <w:fldChar w:fldCharType="begin" w:fldLock="1"/>
      </w:r>
      <w:r w:rsidR="007D3D69">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"(Szekely and Rizzo 2005)", "plainTextFormattedCitation" : "(Szekely and Rizzo 2005)", "previouslyFormattedCitation" : "(Szekely and Rizzo 2005)" }, "properties" : {  }, "schema" : "https://github.com/citation-style-language/schema/raw/master/csl-citation.json" }</w:instrText>
      </w:r>
      <w:r>
        <w:fldChar w:fldCharType="separate"/>
      </w:r>
      <w:r w:rsidR="00DF6845" w:rsidRPr="00DF6845">
        <w:rPr>
          <w:noProof/>
        </w:rPr>
        <w:t xml:space="preserve">(Szekely </w:t>
      </w:r>
      <w:del w:id="902" w:author="Helene Van Niekerk" w:date="2018-02-05T11:44:00Z">
        <w:r w:rsidR="00DF6845" w:rsidRPr="00DF6845" w:rsidDel="004D3461">
          <w:rPr>
            <w:noProof/>
          </w:rPr>
          <w:delText xml:space="preserve">and </w:delText>
        </w:r>
      </w:del>
      <w:ins w:id="903" w:author="Helene Van Niekerk" w:date="2018-02-05T11:44:00Z">
        <w:r w:rsidR="004D3461">
          <w:rPr>
            <w:noProof/>
          </w:rPr>
          <w:t>&amp;</w:t>
        </w:r>
        <w:r w:rsidR="004D3461" w:rsidRPr="00DF6845">
          <w:rPr>
            <w:noProof/>
          </w:rPr>
          <w:t xml:space="preserve"> </w:t>
        </w:r>
      </w:ins>
      <w:r w:rsidR="00DF6845" w:rsidRPr="00DF6845">
        <w:rPr>
          <w:noProof/>
        </w:rPr>
        <w:t>Rizzo 2005</w:t>
      </w:r>
      <w:ins w:id="904" w:author="Helene Van Niekerk" w:date="2018-02-05T11:45:00Z">
        <w:r w:rsidR="004D3461">
          <w:rPr>
            <w:noProof/>
            <w:vertAlign w:val="superscript"/>
          </w:rPr>
          <w:t>4</w:t>
        </w:r>
        <w:r w:rsidR="00D34FDE">
          <w:rPr>
            <w:noProof/>
            <w:vertAlign w:val="superscript"/>
          </w:rPr>
          <w:t>5</w:t>
        </w:r>
      </w:ins>
      <w:r w:rsidR="00DF6845" w:rsidRPr="00DF6845">
        <w:rPr>
          <w:noProof/>
        </w:rPr>
        <w:t>)</w:t>
      </w:r>
      <w:r>
        <w:fldChar w:fldCharType="end"/>
      </w:r>
      <w:r>
        <w:t xml:space="preserve"> of the feature</w:t>
      </w:r>
      <w:ins w:id="905" w:author="Helene Van Niekerk" w:date="2018-02-07T11:07:00Z">
        <w:r w:rsidR="001C14D5">
          <w:t>-</w:t>
        </w:r>
      </w:ins>
      <w:del w:id="906" w:author="Helene Van Niekerk" w:date="2018-02-07T11:07:00Z">
        <w:r w:rsidDel="001C14D5">
          <w:delText xml:space="preserve"> </w:delText>
        </w:r>
      </w:del>
      <w:r>
        <w:t>set using the correlation coefficient as the dissimilarity metric</w:t>
      </w:r>
      <w:r w:rsidR="00065A81">
        <w:t xml:space="preserve"> and create </w:t>
      </w:r>
      <w:r w:rsidR="00123C39">
        <w:t>a</w:t>
      </w:r>
      <w:r w:rsidR="00065A81">
        <w:t xml:space="preserve"> dendrogram</w:t>
      </w:r>
      <w:r>
        <w:t>.</w:t>
      </w:r>
    </w:p>
    <w:p w14:paraId="21C4FE70" w14:textId="7051C9CC" w:rsidR="00D61588" w:rsidRDefault="00D61588" w:rsidP="001C14D5">
      <w:pPr>
        <w:pStyle w:val="ListParagraph"/>
        <w:numPr>
          <w:ilvl w:val="0"/>
          <w:numId w:val="17"/>
        </w:numPr>
        <w:spacing w:line="480" w:lineRule="auto"/>
        <w:jc w:val="both"/>
      </w:pPr>
      <w:r>
        <w:t xml:space="preserve">Select a natural number of </w:t>
      </w:r>
      <w:commentRangeStart w:id="907"/>
      <w:ins w:id="908" w:author="Helene Van Niekerk" w:date="2018-02-07T11:08:00Z">
        <w:r w:rsidR="001C14D5">
          <w:t xml:space="preserve">highly correlated </w:t>
        </w:r>
      </w:ins>
      <w:r>
        <w:t xml:space="preserve">clusters </w:t>
      </w:r>
      <w:commentRangeEnd w:id="907"/>
      <w:r w:rsidR="001C14D5">
        <w:rPr>
          <w:rStyle w:val="CommentReference"/>
        </w:rPr>
        <w:commentReference w:id="907"/>
      </w:r>
      <w:del w:id="909" w:author="Helene Van Niekerk" w:date="2018-02-07T11:08:00Z">
        <w:r w:rsidDel="001C14D5">
          <w:delText xml:space="preserve">containing high correlation </w:delText>
        </w:r>
      </w:del>
      <w:r>
        <w:t>by visual inspection of the dendrogram.</w:t>
      </w:r>
    </w:p>
    <w:p w14:paraId="0380FC18" w14:textId="77777777" w:rsidR="00172392" w:rsidRDefault="00172392" w:rsidP="001C14D5">
      <w:pPr>
        <w:pStyle w:val="ListParagraph"/>
        <w:keepNext/>
        <w:keepLines/>
        <w:numPr>
          <w:ilvl w:val="0"/>
          <w:numId w:val="17"/>
        </w:numPr>
        <w:spacing w:line="480" w:lineRule="auto"/>
        <w:jc w:val="both"/>
      </w:pPr>
      <w:r>
        <w:t>Rank each cluster’s importance by finding the value of a relevance criterion for each individual feature and then finding the median of the feature relevance values in the cluster.</w:t>
      </w:r>
    </w:p>
    <w:p w14:paraId="4E6D685F" w14:textId="2C87978F" w:rsidR="00D61588" w:rsidRDefault="00D61588" w:rsidP="001C14D5">
      <w:pPr>
        <w:pStyle w:val="ListParagraph"/>
        <w:numPr>
          <w:ilvl w:val="0"/>
          <w:numId w:val="17"/>
        </w:numPr>
        <w:spacing w:line="480" w:lineRule="auto"/>
        <w:jc w:val="both"/>
      </w:pPr>
      <w:r>
        <w:t xml:space="preserve">Select a single feature from each of the </w:t>
      </w:r>
      <w:r w:rsidRPr="001D62D1">
        <w:rPr>
          <w:i/>
        </w:rPr>
        <w:t>N</w:t>
      </w:r>
      <w:r>
        <w:t xml:space="preserve"> clusters </w:t>
      </w:r>
      <w:del w:id="910" w:author="Helene Van Niekerk" w:date="2018-02-07T11:10:00Z">
        <w:r w:rsidR="00E11F1D" w:rsidDel="001C14D5">
          <w:delText xml:space="preserve">having </w:delText>
        </w:r>
      </w:del>
      <w:ins w:id="911" w:author="Helene Van Niekerk" w:date="2018-02-07T11:10:00Z">
        <w:r w:rsidR="001C14D5">
          <w:t xml:space="preserve">with </w:t>
        </w:r>
      </w:ins>
      <w:r>
        <w:t>the best importance scores.</w:t>
      </w:r>
    </w:p>
    <w:p w14:paraId="5649EA7D" w14:textId="77777777" w:rsidR="00D61588" w:rsidRDefault="00D61588" w:rsidP="001C14D5">
      <w:pPr>
        <w:spacing w:line="480" w:lineRule="auto"/>
        <w:jc w:val="both"/>
      </w:pPr>
    </w:p>
    <w:p w14:paraId="6CB59F6A" w14:textId="386321C2" w:rsidR="00D61588" w:rsidRDefault="00D61588" w:rsidP="001C14D5">
      <w:pPr>
        <w:spacing w:line="48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w:t>
      </w:r>
      <w:commentRangeStart w:id="912"/>
      <w:r w:rsidR="00172392">
        <w:t xml:space="preserve">naïve Bayes classifier </w:t>
      </w:r>
      <w:commentRangeEnd w:id="912"/>
      <w:r w:rsidR="00B37C27">
        <w:rPr>
          <w:rStyle w:val="CommentReference"/>
        </w:rPr>
        <w:commentReference w:id="912"/>
      </w:r>
      <w:r w:rsidR="00065A81">
        <w:t xml:space="preserve">was used </w:t>
      </w:r>
      <w:r w:rsidR="00172392">
        <w:t xml:space="preserve">as the feature relevance criterion.  </w:t>
      </w:r>
      <w:r w:rsidR="00C22C18">
        <w:t>The naïve Bayes criterion makes no assumptions about the form of the class distributions and can thus provide a generic measure of separability.  It is simple, fast and recogni</w:t>
      </w:r>
      <w:ins w:id="913" w:author="Helene Van Niekerk" w:date="2018-02-09T12:53:00Z">
        <w:r w:rsidR="000B7347">
          <w:t>z</w:t>
        </w:r>
      </w:ins>
      <w:del w:id="914" w:author="Helene Van Niekerk" w:date="2018-02-09T12:53:00Z">
        <w:r w:rsidR="00C22C18" w:rsidDel="000B7347">
          <w:delText>s</w:delText>
        </w:r>
      </w:del>
      <w:r w:rsidR="00C22C18">
        <w:t xml:space="preserve">ed as being accurate for a variety of problems </w:t>
      </w:r>
      <w:r w:rsidR="00C22C18">
        <w:fldChar w:fldCharType="begin" w:fldLock="1"/>
      </w:r>
      <w:r w:rsidR="007D3D69">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"(Hand and Yu 2001)", "plainTextFormattedCitation" : "(Hand and Yu 2001)", "previouslyFormattedCitation" : "(Hand and Yu 2001)" }, "properties" : {  }, "schema" : "https://github.com/citation-style-language/schema/raw/master/csl-citation.json" }</w:instrText>
      </w:r>
      <w:r w:rsidR="00C22C18">
        <w:fldChar w:fldCharType="separate"/>
      </w:r>
      <w:r w:rsidR="00DF6845" w:rsidRPr="00DF6845">
        <w:rPr>
          <w:noProof/>
        </w:rPr>
        <w:t xml:space="preserve">(Hand </w:t>
      </w:r>
      <w:del w:id="915" w:author="Helene Van Niekerk" w:date="2018-02-05T11:45:00Z">
        <w:r w:rsidR="00DF6845" w:rsidRPr="00DF6845" w:rsidDel="004D3461">
          <w:rPr>
            <w:noProof/>
          </w:rPr>
          <w:delText xml:space="preserve">and </w:delText>
        </w:r>
      </w:del>
      <w:ins w:id="916" w:author="Helene Van Niekerk" w:date="2018-02-05T11:45:00Z">
        <w:r w:rsidR="004D3461">
          <w:rPr>
            <w:noProof/>
          </w:rPr>
          <w:t>&amp;</w:t>
        </w:r>
        <w:r w:rsidR="004D3461" w:rsidRPr="00DF6845">
          <w:rPr>
            <w:noProof/>
          </w:rPr>
          <w:t xml:space="preserve"> </w:t>
        </w:r>
      </w:ins>
      <w:r w:rsidR="00DF6845" w:rsidRPr="00DF6845">
        <w:rPr>
          <w:noProof/>
        </w:rPr>
        <w:t>Yu 2001</w:t>
      </w:r>
      <w:ins w:id="917" w:author="Helene Van Niekerk" w:date="2018-02-05T11:45:00Z">
        <w:r w:rsidR="004D3461">
          <w:rPr>
            <w:noProof/>
            <w:vertAlign w:val="superscript"/>
          </w:rPr>
          <w:t>4</w:t>
        </w:r>
        <w:r w:rsidR="00D34FDE">
          <w:rPr>
            <w:noProof/>
            <w:vertAlign w:val="superscript"/>
          </w:rPr>
          <w:t>6</w:t>
        </w:r>
      </w:ins>
      <w:r w:rsidR="00DF6845" w:rsidRPr="00DF6845">
        <w:rPr>
          <w:noProof/>
        </w:rPr>
        <w:t>)</w:t>
      </w:r>
      <w:r w:rsidR="00C22C18">
        <w:fldChar w:fldCharType="end"/>
      </w:r>
      <w:r w:rsidR="00C22C18">
        <w:t xml:space="preserve">.  </w:t>
      </w:r>
      <w:r>
        <w:t>To avoid biased accuracy estimates, all classifier accuracy evaluation</w:t>
      </w:r>
      <w:r w:rsidR="00156C2B">
        <w:t>s</w:t>
      </w:r>
      <w:del w:id="918" w:author="Helene Van Niekerk" w:date="2018-02-07T11:11:00Z">
        <w:r w:rsidDel="001C14D5">
          <w:delText>,</w:delText>
        </w:r>
      </w:del>
      <w:r>
        <w:t xml:space="preserve"> </w:t>
      </w:r>
      <w:del w:id="919" w:author="Helene Van Niekerk" w:date="2018-02-07T11:11:00Z">
        <w:r w:rsidDel="001C14D5">
          <w:delText xml:space="preserve">for </w:delText>
        </w:r>
      </w:del>
      <w:ins w:id="920" w:author="Helene Van Niekerk" w:date="2018-02-07T11:11:00Z">
        <w:r w:rsidR="001C14D5">
          <w:t xml:space="preserve">of </w:t>
        </w:r>
      </w:ins>
      <w:r w:rsidR="00C22C18">
        <w:t>feature relevance</w:t>
      </w:r>
      <w:r>
        <w:t xml:space="preserve"> or selection of </w:t>
      </w:r>
      <w:r w:rsidRPr="00295A34">
        <w:rPr>
          <w:i/>
        </w:rPr>
        <w:t>N</w:t>
      </w:r>
      <w:del w:id="921" w:author="Helene Van Niekerk" w:date="2018-02-07T11:11:00Z">
        <w:r w:rsidDel="00E4498B">
          <w:delText>,</w:delText>
        </w:r>
      </w:del>
      <w:r>
        <w:t xml:space="preserve"> </w:t>
      </w:r>
      <w:r w:rsidR="00156C2B">
        <w:t>were</w:t>
      </w:r>
      <w:r>
        <w:t xml:space="preserve"> done on unseen test data using a ten</w:t>
      </w:r>
      <w:ins w:id="922" w:author="Helene Van Niekerk" w:date="2018-02-07T11:12:00Z">
        <w:r w:rsidR="00E4498B">
          <w:t>-</w:t>
        </w:r>
      </w:ins>
      <w:del w:id="923" w:author="Helene Van Niekerk" w:date="2018-02-07T11:12:00Z">
        <w:r w:rsidR="007820B5" w:rsidDel="00E4498B">
          <w:delText xml:space="preserve"> </w:delText>
        </w:r>
      </w:del>
      <w:r>
        <w:t xml:space="preserve">fold cross validation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ins w:id="924" w:author="Helene Van Niekerk" w:date="2018-02-05T11:46:00Z">
        <w:r w:rsidR="004D3461">
          <w:rPr>
            <w:noProof/>
            <w:vertAlign w:val="superscript"/>
          </w:rPr>
          <w:t>2</w:t>
        </w:r>
      </w:ins>
      <w:ins w:id="925" w:author="Helene Van Niekerk" w:date="2018-02-05T12:43:00Z">
        <w:r w:rsidR="00EB2CC8">
          <w:rPr>
            <w:noProof/>
            <w:vertAlign w:val="superscript"/>
          </w:rPr>
          <w:t>8</w:t>
        </w:r>
      </w:ins>
      <w:r w:rsidR="00DF6845" w:rsidRPr="00DF6845">
        <w:rPr>
          <w:noProof/>
        </w:rPr>
        <w:t>)</w:t>
      </w:r>
      <w:r>
        <w:fldChar w:fldCharType="end"/>
      </w:r>
      <w:r>
        <w:t xml:space="preserve">.  </w:t>
      </w:r>
      <w:del w:id="926" w:author="Helene Van Niekerk" w:date="2018-02-07T11:13:00Z">
        <w:r w:rsidR="00420E53" w:rsidDel="00E4498B">
          <w:delText>B</w:delText>
        </w:r>
        <w:r w:rsidDel="00E4498B">
          <w:delText>enefits of t</w:delText>
        </w:r>
      </w:del>
      <w:ins w:id="927" w:author="Helene Van Niekerk" w:date="2018-02-07T11:13:00Z">
        <w:r w:rsidR="00E4498B">
          <w:t>T</w:t>
        </w:r>
      </w:ins>
      <w:r>
        <w:t>he cluster</w:t>
      </w:r>
      <w:ins w:id="928" w:author="Helene Van Niekerk" w:date="2018-02-07T11:13:00Z">
        <w:r w:rsidR="00E4498B">
          <w:t>-</w:t>
        </w:r>
      </w:ins>
      <w:del w:id="929" w:author="Helene Van Niekerk" w:date="2018-02-07T11:13:00Z">
        <w:r w:rsidDel="00E4498B">
          <w:delText xml:space="preserve"> </w:delText>
        </w:r>
      </w:del>
      <w:r>
        <w:t xml:space="preserve">ranking method </w:t>
      </w:r>
      <w:ins w:id="930" w:author="Helene Van Niekerk" w:date="2018-02-07T11:13:00Z">
        <w:r w:rsidR="00E4498B">
          <w:t>has the advantage</w:t>
        </w:r>
      </w:ins>
      <w:ins w:id="931" w:author="Helene Van Niekerk" w:date="2018-02-07T11:14:00Z">
        <w:r w:rsidR="00E4498B">
          <w:t>s</w:t>
        </w:r>
      </w:ins>
      <w:ins w:id="932" w:author="Helene Van Niekerk" w:date="2018-02-07T11:13:00Z">
        <w:r w:rsidR="00E4498B">
          <w:t xml:space="preserve"> of being quick and </w:t>
        </w:r>
      </w:ins>
      <w:del w:id="933" w:author="Helene Van Niekerk" w:date="2018-02-07T11:14:00Z">
        <w:r w:rsidDel="00E4498B">
          <w:delText xml:space="preserve">are its speed and that it </w:delText>
        </w:r>
      </w:del>
      <w:r>
        <w:t>allow</w:t>
      </w:r>
      <w:del w:id="934" w:author="Helene Van Niekerk" w:date="2018-02-07T11:14:00Z">
        <w:r w:rsidDel="00E4498B">
          <w:delText>s</w:delText>
        </w:r>
      </w:del>
      <w:ins w:id="935" w:author="Helene Van Niekerk" w:date="2018-02-07T11:14:00Z">
        <w:r w:rsidR="00E4498B">
          <w:t>ing</w:t>
        </w:r>
      </w:ins>
      <w:r>
        <w:t xml:space="preserve"> hand-picking of the single features that represent each cluster.  The flexibility to choose features </w:t>
      </w:r>
      <w:del w:id="936" w:author="Helene Van Niekerk" w:date="2018-02-07T11:16:00Z">
        <w:r w:rsidDel="00E4498B">
          <w:delText xml:space="preserve">allows </w:delText>
        </w:r>
      </w:del>
      <w:ins w:id="937" w:author="Helene Van Niekerk" w:date="2018-02-07T11:16:00Z">
        <w:r w:rsidR="00E4498B">
          <w:t xml:space="preserve">enables </w:t>
        </w:r>
      </w:ins>
      <w:r>
        <w:t>the user to favo</w:t>
      </w:r>
      <w:ins w:id="938" w:author="Helene Van Niekerk" w:date="2018-02-09T12:52:00Z">
        <w:r w:rsidR="000B7347">
          <w:t>r</w:t>
        </w:r>
      </w:ins>
      <w:del w:id="939" w:author="Helene Van Niekerk" w:date="2018-02-09T12:52:00Z">
        <w:r w:rsidDel="000B7347">
          <w:delText>ur</w:delText>
        </w:r>
      </w:del>
      <w:r>
        <w:t xml:space="preserve"> those features that are fastest to </w:t>
      </w:r>
      <w:r>
        <w:lastRenderedPageBreak/>
        <w:t>compute</w:t>
      </w:r>
      <w:ins w:id="940" w:author="Helene Van Niekerk" w:date="2018-02-07T11:18:00Z">
        <w:r w:rsidR="00E4498B">
          <w:t>,</w:t>
        </w:r>
      </w:ins>
      <w:r>
        <w:t xml:space="preserve"> or perhaps to choose those features that are more readily understood.</w:t>
      </w:r>
      <w:r w:rsidR="00BB64CD">
        <w:t xml:space="preserve">  </w:t>
      </w:r>
      <w:del w:id="941" w:author="Helene Van Niekerk" w:date="2018-02-07T11:18:00Z">
        <w:r w:rsidR="00BB64CD" w:rsidDel="00E4498B">
          <w:delText xml:space="preserve"> </w:delText>
        </w:r>
      </w:del>
      <w:r w:rsidR="0075473B">
        <w:t xml:space="preserve">The method was applied to the </w:t>
      </w:r>
      <w:r w:rsidR="00C769BD">
        <w:t>label</w:t>
      </w:r>
      <w:ins w:id="942" w:author="Helene Van Niekerk" w:date="2018-02-09T12:52:00Z">
        <w:r w:rsidR="000B7347">
          <w:t>ed</w:t>
        </w:r>
      </w:ins>
      <w:del w:id="943" w:author="Helene Van Niekerk" w:date="2018-02-09T12:52:00Z">
        <w:r w:rsidR="00C769BD" w:rsidDel="000B7347">
          <w:delText>led</w:delText>
        </w:r>
      </w:del>
      <w:r w:rsidR="00C769BD">
        <w:t xml:space="preserve"> pixel data</w:t>
      </w:r>
      <w:r w:rsidR="0075473B">
        <w:t>.</w:t>
      </w:r>
    </w:p>
    <w:p w14:paraId="0EB195D4" w14:textId="77777777" w:rsidR="00D61588" w:rsidRDefault="00D61588" w:rsidP="00D61588">
      <w:pPr>
        <w:spacing w:line="360" w:lineRule="auto"/>
        <w:jc w:val="both"/>
      </w:pPr>
    </w:p>
    <w:p w14:paraId="4DCDA448" w14:textId="23BFBFF2" w:rsidR="00D61588" w:rsidRDefault="00E64254" w:rsidP="00D61588">
      <w:pPr>
        <w:pStyle w:val="Heading2"/>
      </w:pPr>
      <w:r>
        <w:t>Classification</w:t>
      </w:r>
      <w:r w:rsidR="00905BD5">
        <w:t xml:space="preserve"> and Canopy</w:t>
      </w:r>
      <w:ins w:id="944" w:author="Helene Van Niekerk" w:date="2018-02-09T12:30:00Z">
        <w:r w:rsidR="00FA2071">
          <w:t>-</w:t>
        </w:r>
      </w:ins>
      <w:del w:id="945" w:author="Helene Van Niekerk" w:date="2018-02-09T12:30:00Z">
        <w:r w:rsidR="00905BD5" w:rsidDel="00FA2071">
          <w:delText xml:space="preserve"> </w:delText>
        </w:r>
      </w:del>
      <w:r w:rsidR="00905BD5">
        <w:t>Cover Estimation</w:t>
      </w:r>
    </w:p>
    <w:p w14:paraId="1D8659B3" w14:textId="485F6178" w:rsidR="00E4498B" w:rsidRDefault="00D61588">
      <w:pPr>
        <w:spacing w:line="480" w:lineRule="auto"/>
        <w:jc w:val="both"/>
        <w:rPr>
          <w:ins w:id="946" w:author="Helene Van Niekerk" w:date="2018-02-07T11:21:00Z"/>
        </w:rPr>
        <w:pPrChange w:id="947" w:author="Helene Van Niekerk" w:date="2018-02-05T10:46:00Z">
          <w:pPr>
            <w:spacing w:line="360" w:lineRule="auto"/>
            <w:jc w:val="both"/>
          </w:pPr>
        </w:pPrChange>
      </w:pPr>
      <w:r>
        <w:t xml:space="preserve">The decision tree, random forest, </w:t>
      </w:r>
      <w:ins w:id="948" w:author="Helene Van Niekerk" w:date="2018-02-09T12:55:00Z">
        <w:r w:rsidR="000B7347">
          <w:t>SVM</w:t>
        </w:r>
      </w:ins>
      <w:del w:id="949" w:author="Helene Van Niekerk" w:date="2018-02-07T11:18:00Z">
        <w:r w:rsidDel="00E4498B">
          <w:delText>S</w:delText>
        </w:r>
      </w:del>
      <w:del w:id="950" w:author="Helene Van Niekerk" w:date="2018-02-09T12:55:00Z">
        <w:r w:rsidDel="000B7347">
          <w:delText xml:space="preserve">upport </w:delText>
        </w:r>
      </w:del>
      <w:del w:id="951" w:author="Helene Van Niekerk" w:date="2018-02-07T11:18:00Z">
        <w:r w:rsidDel="00E4498B">
          <w:delText>V</w:delText>
        </w:r>
      </w:del>
      <w:del w:id="952" w:author="Helene Van Niekerk" w:date="2018-02-09T12:55:00Z">
        <w:r w:rsidDel="000B7347">
          <w:delText xml:space="preserve">ector </w:delText>
        </w:r>
      </w:del>
      <w:del w:id="953" w:author="Helene Van Niekerk" w:date="2018-02-07T11:18:00Z">
        <w:r w:rsidDel="00E4498B">
          <w:delText>M</w:delText>
        </w:r>
      </w:del>
      <w:del w:id="954" w:author="Helene Van Niekerk" w:date="2018-02-09T12:55:00Z">
        <w:r w:rsidDel="000B7347">
          <w:delText>achine (SVM)</w:delText>
        </w:r>
      </w:del>
      <w:r>
        <w:t xml:space="preserve">, Bayes normal and </w:t>
      </w:r>
      <w:r w:rsidR="00C22C18">
        <w:t>k-</w:t>
      </w:r>
      <w:ins w:id="955" w:author="Helene Van Niekerk" w:date="2018-02-07T11:19:00Z">
        <w:r w:rsidR="00E4498B">
          <w:t>n</w:t>
        </w:r>
      </w:ins>
      <w:del w:id="956" w:author="Helene Van Niekerk" w:date="2018-02-07T11:19:00Z">
        <w:r w:rsidR="00C22C18" w:rsidDel="00E4498B">
          <w:delText>N</w:delText>
        </w:r>
      </w:del>
      <w:r w:rsidR="00C22C18">
        <w:t>earest-</w:t>
      </w:r>
      <w:ins w:id="957" w:author="Helene Van Niekerk" w:date="2018-02-07T11:19:00Z">
        <w:r w:rsidR="00E4498B">
          <w:t>n</w:t>
        </w:r>
      </w:ins>
      <w:del w:id="958" w:author="Helene Van Niekerk" w:date="2018-02-07T11:19:00Z">
        <w:r w:rsidR="00C22C18" w:rsidDel="00E4498B">
          <w:delText>N</w:delText>
        </w:r>
      </w:del>
      <w:r w:rsidR="00C22C18">
        <w:t>eighbo</w:t>
      </w:r>
      <w:ins w:id="959" w:author="Helene Van Niekerk" w:date="2018-02-09T12:53:00Z">
        <w:r w:rsidR="000B7347">
          <w:t>r</w:t>
        </w:r>
      </w:ins>
      <w:del w:id="960" w:author="Helene Van Niekerk" w:date="2018-02-09T12:53:00Z">
        <w:r w:rsidR="00C22C18" w:rsidDel="000B7347">
          <w:delText>ur</w:delText>
        </w:r>
      </w:del>
      <w:r>
        <w:t xml:space="preserve"> (</w:t>
      </w:r>
      <w:r w:rsidR="00C22C18">
        <w:t>kNN</w:t>
      </w:r>
      <w:r>
        <w:t>) classifiers were evaluated</w:t>
      </w:r>
      <w:r w:rsidR="00156C2B">
        <w:t xml:space="preserve"> in this study</w:t>
      </w:r>
      <w:r>
        <w:t>.</w:t>
      </w:r>
      <w:r w:rsidR="00156C2B">
        <w:t xml:space="preserve"> </w:t>
      </w:r>
      <w:r>
        <w:t xml:space="preserve">A decision tree is a tree of binary decision nodes based on thresholds of different features.  </w:t>
      </w:r>
      <w:moveToRangeStart w:id="961" w:author="Helene Van Niekerk" w:date="2018-02-07T11:23:00Z" w:name="move505765908"/>
      <w:moveTo w:id="962" w:author="Helene Van Niekerk" w:date="2018-02-07T11:23:00Z">
        <w:r w:rsidR="00C45804">
          <w:t>Decision tree execution is fast</w:t>
        </w:r>
      </w:moveTo>
      <w:ins w:id="963" w:author="Helene Van Niekerk" w:date="2018-02-07T11:23:00Z">
        <w:r w:rsidR="00C45804">
          <w:t xml:space="preserve"> and </w:t>
        </w:r>
      </w:ins>
      <w:moveTo w:id="964" w:author="Helene Van Niekerk" w:date="2018-02-07T11:23:00Z">
        <w:del w:id="965" w:author="Helene Van Niekerk" w:date="2018-02-07T11:23:00Z">
          <w:r w:rsidR="00C45804" w:rsidDel="00C45804">
            <w:delText xml:space="preserve">.  </w:delText>
          </w:r>
        </w:del>
      </w:moveTo>
      <w:moveToRangeEnd w:id="961"/>
      <w:del w:id="966" w:author="Helene Van Niekerk" w:date="2018-02-07T11:23:00Z">
        <w:r w:rsidDel="00C45804">
          <w:delText>D</w:delText>
        </w:r>
      </w:del>
      <w:ins w:id="967" w:author="Helene Van Niekerk" w:date="2018-02-07T11:23:00Z">
        <w:r w:rsidR="00C45804">
          <w:t>d</w:t>
        </w:r>
      </w:ins>
      <w:r>
        <w:t xml:space="preserve">ata is recursively split at each branch node until a terminal </w:t>
      </w:r>
      <w:del w:id="968" w:author="Helene Van Niekerk" w:date="2018-02-07T11:19:00Z">
        <w:r w:rsidDel="00E4498B">
          <w:delText xml:space="preserve">is reached </w:delText>
        </w:r>
      </w:del>
      <w:r>
        <w:t>representing a class label</w:t>
      </w:r>
      <w:ins w:id="969" w:author="Helene Van Niekerk" w:date="2018-02-07T11:19:00Z">
        <w:r w:rsidR="00E4498B">
          <w:t xml:space="preserve"> is reached</w:t>
        </w:r>
      </w:ins>
      <w:r>
        <w:t xml:space="preserve"> </w:t>
      </w:r>
      <w:r>
        <w:fldChar w:fldCharType="begin" w:fldLock="1"/>
      </w:r>
      <w:r w:rsidR="007D3D6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 "schema" : "https://github.com/citation-style-language/schema/raw/master/csl-citation.json" }</w:instrText>
      </w:r>
      <w:r>
        <w:fldChar w:fldCharType="separate"/>
      </w:r>
      <w:r w:rsidR="00DF6845" w:rsidRPr="00DF6845">
        <w:rPr>
          <w:noProof/>
        </w:rPr>
        <w:t>(Breiman et al. 1984</w:t>
      </w:r>
      <w:ins w:id="970" w:author="Helene Van Niekerk" w:date="2018-02-05T11:46:00Z">
        <w:r w:rsidR="004D3461">
          <w:rPr>
            <w:noProof/>
            <w:vertAlign w:val="superscript"/>
          </w:rPr>
          <w:t>4</w:t>
        </w:r>
        <w:r w:rsidR="00D34FDE">
          <w:rPr>
            <w:noProof/>
            <w:vertAlign w:val="superscript"/>
          </w:rPr>
          <w:t>7</w:t>
        </w:r>
      </w:ins>
      <w:r w:rsidR="00DF6845" w:rsidRPr="00DF6845">
        <w:rPr>
          <w:noProof/>
        </w:rPr>
        <w:t>)</w:t>
      </w:r>
      <w:r>
        <w:fldChar w:fldCharType="end"/>
      </w:r>
      <w:r>
        <w:t>.  Training is performed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w:t>
      </w:r>
      <w:del w:id="971" w:author="Helene Van Niekerk" w:date="2018-02-05T11:47:00Z">
        <w:r w:rsidR="00DF6845" w:rsidRPr="00DF6845" w:rsidDel="004D3461">
          <w:rPr>
            <w:noProof/>
          </w:rPr>
          <w:delText>,</w:delText>
        </w:r>
      </w:del>
      <w:ins w:id="972" w:author="Helene Van Niekerk" w:date="2018-02-05T11:47:00Z">
        <w:r w:rsidR="004D3461">
          <w:rPr>
            <w:noProof/>
          </w:rPr>
          <w:t xml:space="preserve"> </w:t>
        </w:r>
      </w:ins>
      <w:del w:id="973" w:author="Helene Van Niekerk" w:date="2018-02-05T11:47:00Z">
        <w:r w:rsidR="00DF6845" w:rsidRPr="00DF6845" w:rsidDel="004D3461">
          <w:rPr>
            <w:noProof/>
          </w:rPr>
          <w:delText xml:space="preserve"> and</w:delText>
        </w:r>
      </w:del>
      <w:ins w:id="974" w:author="Helene Van Niekerk" w:date="2018-02-05T11:47:00Z">
        <w:r w:rsidR="004D3461">
          <w:rPr>
            <w:noProof/>
          </w:rPr>
          <w:t>&amp;</w:t>
        </w:r>
      </w:ins>
      <w:r w:rsidR="00DF6845" w:rsidRPr="00DF6845">
        <w:rPr>
          <w:noProof/>
        </w:rPr>
        <w:t xml:space="preserve"> Mao 2000</w:t>
      </w:r>
      <w:ins w:id="975" w:author="Helene Van Niekerk" w:date="2018-02-05T11:47:00Z">
        <w:r w:rsidR="004D3461">
          <w:rPr>
            <w:noProof/>
            <w:vertAlign w:val="superscript"/>
          </w:rPr>
          <w:t>2</w:t>
        </w:r>
      </w:ins>
      <w:ins w:id="976" w:author="Helene Van Niekerk" w:date="2018-02-05T12:44:00Z">
        <w:r w:rsidR="00EB2CC8">
          <w:rPr>
            <w:noProof/>
            <w:vertAlign w:val="superscript"/>
          </w:rPr>
          <w:t>9</w:t>
        </w:r>
      </w:ins>
      <w:r w:rsidR="00DF6845" w:rsidRPr="00DF6845">
        <w:rPr>
          <w:noProof/>
        </w:rPr>
        <w:t>)</w:t>
      </w:r>
      <w:r>
        <w:fldChar w:fldCharType="end"/>
      </w:r>
      <w:r>
        <w:t xml:space="preserve">.  Overtraining is a concern and trees can be pruned in a post-training step to reduce variance.  </w:t>
      </w:r>
    </w:p>
    <w:p w14:paraId="40E2C842" w14:textId="21E17BB0" w:rsidR="00D61588" w:rsidRDefault="00D61588">
      <w:pPr>
        <w:spacing w:line="480" w:lineRule="auto"/>
        <w:jc w:val="both"/>
        <w:pPrChange w:id="977" w:author="Helene Van Niekerk" w:date="2018-02-05T10:46:00Z">
          <w:pPr>
            <w:spacing w:line="360" w:lineRule="auto"/>
            <w:jc w:val="both"/>
          </w:pPr>
        </w:pPrChange>
      </w:pPr>
      <w:moveFromRangeStart w:id="978" w:author="Helene Van Niekerk" w:date="2018-02-07T11:23:00Z" w:name="move505765908"/>
      <w:moveFrom w:id="979" w:author="Helene Van Niekerk" w:date="2018-02-07T11:23:00Z">
        <w:del w:id="980" w:author="Helene Van Niekerk" w:date="2018-02-07T11:23:00Z">
          <w:r w:rsidDel="00C45804">
            <w:delText xml:space="preserve">Decision tree execution is fast.  </w:delText>
          </w:r>
        </w:del>
      </w:moveFrom>
      <w:moveFromRangeEnd w:id="978"/>
      <w:del w:id="981" w:author="Helene Van Niekerk" w:date="2018-02-07T11:23:00Z">
        <w:r w:rsidDel="00C45804">
          <w:delText xml:space="preserve">They </w:delText>
        </w:r>
      </w:del>
      <w:ins w:id="982" w:author="Helene Van Niekerk" w:date="2018-02-07T11:23:00Z">
        <w:del w:id="983" w:author="Helene Van Niekerk" w:date="2018-02-07T11:23:00Z">
          <w:r w:rsidR="00C45804" w:rsidDel="00C45804">
            <w:delText xml:space="preserve">Decision tree execution is fast.  </w:delText>
          </w:r>
        </w:del>
        <w:r w:rsidR="00C45804">
          <w:t xml:space="preserve">Decision trees </w:t>
        </w:r>
      </w:ins>
      <w:r>
        <w:t xml:space="preserve">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w:t>
      </w:r>
      <w:del w:id="984" w:author="Helene Van Niekerk" w:date="2018-02-07T11:24:00Z">
        <w:r w:rsidDel="00C45804">
          <w:delText xml:space="preserve">to </w:delText>
        </w:r>
      </w:del>
      <w:ins w:id="985" w:author="Helene Van Niekerk" w:date="2018-02-07T11:24:00Z">
        <w:r w:rsidR="00C45804">
          <w:t xml:space="preserve">of </w:t>
        </w:r>
      </w:ins>
      <w:r>
        <w:t xml:space="preserve">the optimal boundary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w:t>
      </w:r>
      <w:del w:id="986" w:author="Helene Van Niekerk" w:date="2018-02-05T11:47:00Z">
        <w:r w:rsidR="00DF6845" w:rsidRPr="00DF6845" w:rsidDel="004D3461">
          <w:rPr>
            <w:noProof/>
          </w:rPr>
          <w:delText>, and</w:delText>
        </w:r>
      </w:del>
      <w:ins w:id="987" w:author="Helene Van Niekerk" w:date="2018-02-05T11:47:00Z">
        <w:r w:rsidR="004D3461">
          <w:rPr>
            <w:noProof/>
          </w:rPr>
          <w:t xml:space="preserve"> &amp;</w:t>
        </w:r>
      </w:ins>
      <w:r w:rsidR="00DF6845" w:rsidRPr="00DF6845">
        <w:rPr>
          <w:noProof/>
        </w:rPr>
        <w:t xml:space="preserve"> Mao 2000</w:t>
      </w:r>
      <w:ins w:id="988" w:author="Helene Van Niekerk" w:date="2018-02-05T11:47:00Z">
        <w:r w:rsidR="004D3461">
          <w:rPr>
            <w:noProof/>
            <w:vertAlign w:val="superscript"/>
          </w:rPr>
          <w:t>2</w:t>
        </w:r>
      </w:ins>
      <w:ins w:id="989" w:author="Helene Van Niekerk" w:date="2018-02-05T12:44:00Z">
        <w:r w:rsidR="00EB2CC8">
          <w:rPr>
            <w:noProof/>
            <w:vertAlign w:val="superscript"/>
          </w:rPr>
          <w:t>9</w:t>
        </w:r>
      </w:ins>
      <w:r w:rsidR="00DF6845" w:rsidRPr="00DF6845">
        <w:rPr>
          <w:noProof/>
        </w:rPr>
        <w:t>)</w:t>
      </w:r>
      <w:r>
        <w:fldChar w:fldCharType="end"/>
      </w:r>
      <w:r>
        <w:t xml:space="preserve">.  Decision trees are flexible and broadly applied as they make no assumptions </w:t>
      </w:r>
      <w:del w:id="990" w:author="Helene Van Niekerk" w:date="2018-02-07T11:24:00Z">
        <w:r w:rsidDel="00C45804">
          <w:delText>on</w:delText>
        </w:r>
      </w:del>
      <w:ins w:id="991" w:author="Helene Van Niekerk" w:date="2018-02-07T11:24:00Z">
        <w:r w:rsidR="00C45804">
          <w:t>about</w:t>
        </w:r>
      </w:ins>
      <w:r>
        <w:t xml:space="preserve"> the form of class distributions and can deal with categorical as well as continuous variables </w:t>
      </w:r>
      <w:r>
        <w:fldChar w:fldCharType="begin" w:fldLock="1"/>
      </w:r>
      <w:r w:rsidR="007D3D69">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"(Breiman et al. 1984)", "plainTextFormattedCitation" : "(Breiman et al. 1984)", "previouslyFormattedCitation" : "(Breiman et al. 1984)" }, "properties" : {  }, "schema" : "https://github.com/citation-style-language/schema/raw/master/csl-citation.json" }</w:instrText>
      </w:r>
      <w:r>
        <w:fldChar w:fldCharType="separate"/>
      </w:r>
      <w:r w:rsidR="00DF6845" w:rsidRPr="00DF6845">
        <w:rPr>
          <w:noProof/>
        </w:rPr>
        <w:t>(Breiman et al. 1984</w:t>
      </w:r>
      <w:ins w:id="992" w:author="Helene Van Niekerk" w:date="2018-02-05T11:47:00Z">
        <w:r w:rsidR="004D3461">
          <w:rPr>
            <w:noProof/>
            <w:vertAlign w:val="superscript"/>
          </w:rPr>
          <w:t>4</w:t>
        </w:r>
        <w:r w:rsidR="00D34FDE">
          <w:rPr>
            <w:noProof/>
            <w:vertAlign w:val="superscript"/>
          </w:rPr>
          <w:t>7</w:t>
        </w:r>
      </w:ins>
      <w:r w:rsidR="00DF6845" w:rsidRPr="00DF6845">
        <w:rPr>
          <w:noProof/>
        </w:rPr>
        <w:t>)</w:t>
      </w:r>
      <w:r>
        <w:fldChar w:fldCharType="end"/>
      </w:r>
      <w:r>
        <w:t xml:space="preserve">.  </w:t>
      </w:r>
    </w:p>
    <w:p w14:paraId="572975B3" w14:textId="77777777" w:rsidR="00D61588" w:rsidRDefault="00D61588">
      <w:pPr>
        <w:spacing w:line="480" w:lineRule="auto"/>
        <w:jc w:val="both"/>
        <w:pPrChange w:id="993" w:author="Helene Van Niekerk" w:date="2018-02-05T10:46:00Z">
          <w:pPr>
            <w:spacing w:line="360" w:lineRule="auto"/>
            <w:jc w:val="both"/>
          </w:pPr>
        </w:pPrChange>
      </w:pPr>
    </w:p>
    <w:p w14:paraId="6C95392E" w14:textId="6FC1043A" w:rsidR="00D61588" w:rsidRDefault="00D61588">
      <w:pPr>
        <w:spacing w:line="480" w:lineRule="auto"/>
        <w:jc w:val="both"/>
        <w:pPrChange w:id="994" w:author="Helene Van Niekerk" w:date="2018-02-05T10:46:00Z">
          <w:pPr>
            <w:spacing w:line="360" w:lineRule="auto"/>
            <w:jc w:val="both"/>
          </w:pPr>
        </w:pPrChange>
      </w:pPr>
      <w:r>
        <w:t xml:space="preserve">Random forests are classifiers that use bootstrapped aggregation (bagging) </w:t>
      </w:r>
      <w:r>
        <w:fldChar w:fldCharType="begin" w:fldLock="1"/>
      </w:r>
      <w:r w:rsidR="007D3D69">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"(Breiman 1996)", "plainTextFormattedCitation" : "(Breiman 1996)", "previouslyFormattedCitation" : "(Breiman 1996)" }, "properties" : {  }, "schema" : "https://github.com/citation-style-language/schema/raw/master/csl-citation.json" }</w:instrText>
      </w:r>
      <w:r>
        <w:fldChar w:fldCharType="separate"/>
      </w:r>
      <w:r w:rsidR="00DF6845" w:rsidRPr="00DF6845">
        <w:rPr>
          <w:noProof/>
        </w:rPr>
        <w:t>(Breiman 1996</w:t>
      </w:r>
      <w:ins w:id="995" w:author="Helene Van Niekerk" w:date="2018-02-05T11:47:00Z">
        <w:r w:rsidR="004D3461">
          <w:rPr>
            <w:noProof/>
            <w:vertAlign w:val="superscript"/>
          </w:rPr>
          <w:t>4</w:t>
        </w:r>
        <w:r w:rsidR="00D34FDE">
          <w:rPr>
            <w:noProof/>
            <w:vertAlign w:val="superscript"/>
          </w:rPr>
          <w:t>8</w:t>
        </w:r>
      </w:ins>
      <w:r w:rsidR="00DF6845" w:rsidRPr="00DF6845">
        <w:rPr>
          <w:noProof/>
        </w:rPr>
        <w:t>)</w:t>
      </w:r>
      <w:r>
        <w:fldChar w:fldCharType="end"/>
      </w:r>
      <w:r>
        <w:t xml:space="preserve"> of a large collection of decision tree classifiers.  Each tree is trained on a bootstrapped version of the data</w:t>
      </w:r>
      <w:del w:id="996" w:author="Helene Van Niekerk" w:date="2018-02-07T14:43:00Z">
        <w:r w:rsidDel="00C56296">
          <w:delText xml:space="preserve"> </w:delText>
        </w:r>
      </w:del>
      <w:r>
        <w:t>set and the decision feature for each node is selected from a random subset of the full feature</w:t>
      </w:r>
      <w:ins w:id="997" w:author="Helene Van Niekerk" w:date="2018-02-07T14:43:00Z">
        <w:r w:rsidR="00C56296">
          <w:t>-</w:t>
        </w:r>
      </w:ins>
      <w:del w:id="998" w:author="Helene Van Niekerk" w:date="2018-02-07T14:43:00Z">
        <w:r w:rsidDel="00C56296">
          <w:delText xml:space="preserve"> </w:delText>
        </w:r>
      </w:del>
      <w:r>
        <w:t xml:space="preserve">set </w:t>
      </w:r>
      <w:r>
        <w:fldChar w:fldCharType="begin" w:fldLock="1"/>
      </w:r>
      <w:r w:rsidR="007D3D69">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"(Breiman 2001)", "plainTextFormattedCitation" : "(Breiman 2001)", "previouslyFormattedCitation" : "(Breiman 2001)" }, "properties" : {  }, "schema" : "https://github.com/citation-style-language/schema/raw/master/csl-citation.json" }</w:instrText>
      </w:r>
      <w:r>
        <w:fldChar w:fldCharType="separate"/>
      </w:r>
      <w:r w:rsidR="00DF6845" w:rsidRPr="00DF6845">
        <w:rPr>
          <w:noProof/>
        </w:rPr>
        <w:t>(Breiman 2001</w:t>
      </w:r>
      <w:ins w:id="999" w:author="Helene Van Niekerk" w:date="2018-02-05T11:48:00Z">
        <w:r w:rsidR="004D3461">
          <w:rPr>
            <w:noProof/>
            <w:vertAlign w:val="superscript"/>
          </w:rPr>
          <w:t>4</w:t>
        </w:r>
        <w:r w:rsidR="00D34FDE">
          <w:rPr>
            <w:noProof/>
            <w:vertAlign w:val="superscript"/>
          </w:rPr>
          <w:t>9</w:t>
        </w:r>
      </w:ins>
      <w:r w:rsidR="00DF6845" w:rsidRPr="00DF6845">
        <w:rPr>
          <w:noProof/>
        </w:rPr>
        <w:t>)</w:t>
      </w:r>
      <w:r>
        <w:fldChar w:fldCharType="end"/>
      </w:r>
      <w:r>
        <w:t xml:space="preserve">.  The bootstrapping and random feature subsets </w:t>
      </w:r>
      <w:del w:id="1000" w:author="Helene Van Niekerk" w:date="2018-02-07T14:46:00Z">
        <w:r w:rsidDel="00C56296">
          <w:delText xml:space="preserve">help </w:delText>
        </w:r>
      </w:del>
      <w:ins w:id="1001" w:author="Helene Van Niekerk" w:date="2018-02-07T14:46:00Z">
        <w:r w:rsidR="00C56296">
          <w:lastRenderedPageBreak/>
          <w:t xml:space="preserve">contribute </w:t>
        </w:r>
      </w:ins>
      <w:ins w:id="1002" w:author="Helene Van Niekerk" w:date="2018-02-09T12:54:00Z">
        <w:r w:rsidR="000B7347">
          <w:t>toward</w:t>
        </w:r>
      </w:ins>
      <w:del w:id="1003" w:author="Helene Van Niekerk" w:date="2018-02-07T14:46:00Z">
        <w:r w:rsidDel="00C56296">
          <w:delText>introduce</w:delText>
        </w:r>
      </w:del>
      <w:ins w:id="1004" w:author="Helene Van Niekerk" w:date="2018-02-07T14:46:00Z">
        <w:r w:rsidR="00C56296">
          <w:t xml:space="preserve"> the</w:t>
        </w:r>
      </w:ins>
      <w:r>
        <w:t xml:space="preserve"> variation </w:t>
      </w:r>
      <w:ins w:id="1005" w:author="Helene Van Niekerk" w:date="2018-02-09T12:35:00Z">
        <w:r w:rsidR="000F4F02">
          <w:t>among</w:t>
        </w:r>
      </w:ins>
      <w:del w:id="1006" w:author="Helene Van Niekerk" w:date="2018-02-09T12:35:00Z">
        <w:r w:rsidDel="000F4F02">
          <w:delText>amongst</w:delText>
        </w:r>
      </w:del>
      <w:r>
        <w:t xml:space="preserve"> the base</w:t>
      </w:r>
      <w:ins w:id="1007" w:author="Helene Van Niekerk" w:date="2018-02-07T14:46:00Z">
        <w:r w:rsidR="00C56296">
          <w:t>-</w:t>
        </w:r>
      </w:ins>
      <w:del w:id="1008" w:author="Helene Van Niekerk" w:date="2018-02-07T14:46:00Z">
        <w:r w:rsidDel="00C56296">
          <w:delText xml:space="preserve"> </w:delText>
        </w:r>
      </w:del>
      <w:r>
        <w:t xml:space="preserve">tree classifiers.  The </w:t>
      </w:r>
      <w:del w:id="1009" w:author="Helene Van Niekerk" w:date="2018-02-07T14:49:00Z">
        <w:r w:rsidDel="00C56296">
          <w:delText>combinatio</w:delText>
        </w:r>
      </w:del>
      <w:del w:id="1010" w:author="Helene Van Niekerk" w:date="2018-02-07T14:48:00Z">
        <w:r w:rsidDel="00C56296">
          <w:delText>n</w:delText>
        </w:r>
      </w:del>
      <w:del w:id="1011" w:author="Helene Van Niekerk" w:date="2018-02-07T14:49:00Z">
        <w:r w:rsidDel="00C56296">
          <w:delText xml:space="preserve"> of </w:delText>
        </w:r>
      </w:del>
      <w:r>
        <w:t>uncorrelated decision trees</w:t>
      </w:r>
      <w:ins w:id="1012" w:author="Helene Van Niekerk" w:date="2018-02-07T14:49:00Z">
        <w:r w:rsidR="00C56296">
          <w:t>, in combination,</w:t>
        </w:r>
      </w:ins>
      <w:r>
        <w:t xml:space="preserve"> has greater predictive power than any single one.  Importantly, a random forest is not prone to overtraining.  Random forests are also robust </w:t>
      </w:r>
      <w:ins w:id="1013" w:author="Helene Van Niekerk" w:date="2018-02-07T14:50:00Z">
        <w:r w:rsidR="00C56296">
          <w:t>and remain unaffected by</w:t>
        </w:r>
      </w:ins>
      <w:del w:id="1014" w:author="Helene Van Niekerk" w:date="2018-02-07T14:50:00Z">
        <w:r w:rsidDel="00C56296">
          <w:delText>to</w:delText>
        </w:r>
      </w:del>
      <w:r>
        <w:t xml:space="preserve"> mislabelled training data.  Both training and execution </w:t>
      </w:r>
      <w:del w:id="1015" w:author="Helene Van Niekerk" w:date="2018-02-07T14:55:00Z">
        <w:r w:rsidDel="00492308">
          <w:delText xml:space="preserve">are </w:delText>
        </w:r>
      </w:del>
      <w:ins w:id="1016" w:author="Helene Van Niekerk" w:date="2018-02-07T14:55:00Z">
        <w:r w:rsidR="00492308">
          <w:t xml:space="preserve">demand a </w:t>
        </w:r>
      </w:ins>
      <w:r>
        <w:t>moderate</w:t>
      </w:r>
      <w:ins w:id="1017" w:author="Helene Van Niekerk" w:date="2018-02-07T14:56:00Z">
        <w:r w:rsidR="00492308">
          <w:t xml:space="preserve"> amount</w:t>
        </w:r>
      </w:ins>
      <w:del w:id="1018" w:author="Helene Van Niekerk" w:date="2018-02-07T14:56:00Z">
        <w:r w:rsidDel="00492308">
          <w:delText>ly demanding</w:delText>
        </w:r>
      </w:del>
      <w:r>
        <w:t xml:space="preserve"> of computation time.  The two main parameters for tuning a random forest are the number of trees and the number of features considered for each node.</w:t>
      </w:r>
    </w:p>
    <w:p w14:paraId="33BF7BCB" w14:textId="77777777" w:rsidR="00D61588" w:rsidRDefault="00D61588">
      <w:pPr>
        <w:spacing w:line="480" w:lineRule="auto"/>
        <w:jc w:val="both"/>
        <w:pPrChange w:id="1019" w:author="Helene Van Niekerk" w:date="2018-02-05T10:46:00Z">
          <w:pPr>
            <w:spacing w:line="360" w:lineRule="auto"/>
            <w:jc w:val="both"/>
          </w:pPr>
        </w:pPrChange>
      </w:pPr>
    </w:p>
    <w:p w14:paraId="53FCEBBE" w14:textId="1B7C7732" w:rsidR="00D61588" w:rsidRDefault="00492308">
      <w:pPr>
        <w:spacing w:line="480" w:lineRule="auto"/>
        <w:jc w:val="both"/>
        <w:pPrChange w:id="1020" w:author="Helene Van Niekerk" w:date="2018-02-05T10:46:00Z">
          <w:pPr>
            <w:spacing w:line="360" w:lineRule="auto"/>
            <w:jc w:val="both"/>
          </w:pPr>
        </w:pPrChange>
      </w:pPr>
      <w:ins w:id="1021" w:author="Helene Van Niekerk" w:date="2018-02-07T15:03:00Z">
        <w:r>
          <w:t xml:space="preserve">Ground-breaking </w:t>
        </w:r>
      </w:ins>
      <w:ins w:id="1022" w:author="Helene Van Niekerk" w:date="2018-02-09T09:26:00Z">
        <w:r w:rsidR="00525B25">
          <w:t xml:space="preserve">and widespread </w:t>
        </w:r>
      </w:ins>
      <w:ins w:id="1023" w:author="Helene Van Niekerk" w:date="2018-02-07T15:04:00Z">
        <w:r>
          <w:t xml:space="preserve">pattern recognition </w:t>
        </w:r>
      </w:ins>
      <w:ins w:id="1024" w:author="Helene Van Niekerk" w:date="2018-02-07T15:03:00Z">
        <w:r>
          <w:t>work has been done with t</w:t>
        </w:r>
      </w:ins>
      <w:del w:id="1025" w:author="Helene Van Niekerk" w:date="2018-02-07T15:03:00Z">
        <w:r w:rsidR="00D61588" w:rsidDel="00492308">
          <w:delText>T</w:delText>
        </w:r>
      </w:del>
      <w:r w:rsidR="00D61588">
        <w:t xml:space="preserve">he </w:t>
      </w:r>
      <w:ins w:id="1026" w:author="Helene Van Niekerk" w:date="2018-02-09T12:55:00Z">
        <w:r w:rsidR="000B7347">
          <w:t>SVM</w:t>
        </w:r>
      </w:ins>
      <w:del w:id="1027" w:author="Helene Van Niekerk" w:date="2018-02-07T15:01:00Z">
        <w:r w:rsidR="00D61588" w:rsidDel="00492308">
          <w:delText>S</w:delText>
        </w:r>
      </w:del>
      <w:del w:id="1028" w:author="Helene Van Niekerk" w:date="2018-02-09T12:55:00Z">
        <w:r w:rsidR="00D61588" w:rsidDel="000B7347">
          <w:delText xml:space="preserve">upport </w:delText>
        </w:r>
      </w:del>
      <w:del w:id="1029" w:author="Helene Van Niekerk" w:date="2018-02-07T15:01:00Z">
        <w:r w:rsidR="00D61588" w:rsidDel="00492308">
          <w:delText>V</w:delText>
        </w:r>
      </w:del>
      <w:del w:id="1030" w:author="Helene Van Niekerk" w:date="2018-02-09T12:55:00Z">
        <w:r w:rsidR="00D61588" w:rsidDel="000B7347">
          <w:delText xml:space="preserve">ector </w:delText>
        </w:r>
      </w:del>
      <w:del w:id="1031" w:author="Helene Van Niekerk" w:date="2018-02-07T15:01:00Z">
        <w:r w:rsidR="00D61588" w:rsidDel="00492308">
          <w:delText>M</w:delText>
        </w:r>
      </w:del>
      <w:del w:id="1032" w:author="Helene Van Niekerk" w:date="2018-02-09T12:55:00Z">
        <w:r w:rsidR="00D61588" w:rsidDel="000B7347">
          <w:delText>achine (SVM)</w:delText>
        </w:r>
      </w:del>
      <w:r w:rsidR="00D61588">
        <w:t xml:space="preserve"> </w:t>
      </w:r>
      <w:del w:id="1033" w:author="Helene Van Niekerk" w:date="2018-02-07T15:04:00Z">
        <w:r w:rsidR="00D61588" w:rsidDel="00492308">
          <w:delText xml:space="preserve">has been something of a breakthrough in pattern recognition </w:delText>
        </w:r>
      </w:del>
      <w:del w:id="1034" w:author="Helene Van Niekerk" w:date="2018-02-09T09:26:00Z">
        <w:r w:rsidR="00D61588" w:rsidDel="00525B25">
          <w:delText xml:space="preserve">and has </w:delText>
        </w:r>
      </w:del>
      <w:del w:id="1035" w:author="Helene Van Niekerk" w:date="2018-02-07T15:04:00Z">
        <w:r w:rsidR="00D61588" w:rsidDel="00492308">
          <w:delText>received widespread</w:delText>
        </w:r>
      </w:del>
      <w:del w:id="1036" w:author="Helene Van Niekerk" w:date="2018-02-09T09:26:00Z">
        <w:r w:rsidR="00D61588" w:rsidDel="00525B25">
          <w:delText xml:space="preserve"> successful </w:delText>
        </w:r>
      </w:del>
      <w:del w:id="1037" w:author="Helene Van Niekerk" w:date="2018-02-07T15:05:00Z">
        <w:r w:rsidR="00D61588" w:rsidDel="00492308">
          <w:delText xml:space="preserve">use </w:delText>
        </w:r>
      </w:del>
      <w:del w:id="1038" w:author="Helene Van Niekerk" w:date="2018-02-07T15:06:00Z">
        <w:r w:rsidR="00D61588" w:rsidDel="00345912">
          <w:delText xml:space="preserve">in recent years </w:delText>
        </w:r>
      </w:del>
      <w:r w:rsidR="00D61588">
        <w:fldChar w:fldCharType="begin" w:fldLock="1"/>
      </w:r>
      <w:r w:rsidR="007D3D69">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"(Amor\u00f3s L\u00f3pez et al. 2011; Sahu and Mishra 2011; Li et al. 2010; Yousef et al. 2007)", "plainTextFormattedCitation" : "(Amor\u00f3s L\u00f3pez et al. 2011; Sahu and Mishra 2011; Li et al. 2010; Yousef et al. 2007)", "previouslyFormattedCitation" : "(Amor\u00f3s L\u00f3pez et al. 2011; Sahu and Mishra 2011; Li et al. 2010; Yousef et al. 2007)" }, "properties" : {  }, "schema" : "https://github.com/citation-style-language/schema/raw/master/csl-citation.json" }</w:instrText>
      </w:r>
      <w:r w:rsidR="00D61588">
        <w:fldChar w:fldCharType="separate"/>
      </w:r>
      <w:r w:rsidR="00DF6845" w:rsidRPr="00DF6845">
        <w:rPr>
          <w:noProof/>
        </w:rPr>
        <w:t>(Amorós López et al. 2011</w:t>
      </w:r>
      <w:ins w:id="1039" w:author="Helene Van Niekerk" w:date="2018-02-05T11:48:00Z">
        <w:r w:rsidR="00D34FDE">
          <w:rPr>
            <w:noProof/>
            <w:vertAlign w:val="superscript"/>
          </w:rPr>
          <w:t>50</w:t>
        </w:r>
      </w:ins>
      <w:r w:rsidR="00DF6845" w:rsidRPr="00DF6845">
        <w:rPr>
          <w:noProof/>
        </w:rPr>
        <w:t xml:space="preserve">; Sahu </w:t>
      </w:r>
      <w:del w:id="1040" w:author="Helene Van Niekerk" w:date="2018-02-05T11:48:00Z">
        <w:r w:rsidR="00DF6845" w:rsidRPr="00DF6845" w:rsidDel="004D3461">
          <w:rPr>
            <w:noProof/>
          </w:rPr>
          <w:delText xml:space="preserve">and </w:delText>
        </w:r>
      </w:del>
      <w:ins w:id="1041" w:author="Helene Van Niekerk" w:date="2018-02-05T11:48:00Z">
        <w:r w:rsidR="004D3461">
          <w:rPr>
            <w:noProof/>
          </w:rPr>
          <w:t>&amp;</w:t>
        </w:r>
        <w:r w:rsidR="004D3461" w:rsidRPr="00DF6845">
          <w:rPr>
            <w:noProof/>
          </w:rPr>
          <w:t xml:space="preserve"> </w:t>
        </w:r>
      </w:ins>
      <w:r w:rsidR="00DF6845" w:rsidRPr="00DF6845">
        <w:rPr>
          <w:noProof/>
        </w:rPr>
        <w:t>Mishra 2011</w:t>
      </w:r>
      <w:ins w:id="1042" w:author="Helene Van Niekerk" w:date="2018-02-05T11:48:00Z">
        <w:r w:rsidR="004D3461">
          <w:rPr>
            <w:noProof/>
            <w:vertAlign w:val="superscript"/>
          </w:rPr>
          <w:t>4</w:t>
        </w:r>
        <w:r w:rsidR="00D34FDE">
          <w:rPr>
            <w:noProof/>
            <w:vertAlign w:val="superscript"/>
          </w:rPr>
          <w:t>2</w:t>
        </w:r>
      </w:ins>
      <w:r w:rsidR="00DF6845" w:rsidRPr="00DF6845">
        <w:rPr>
          <w:noProof/>
        </w:rPr>
        <w:t>; Li et al. 2010</w:t>
      </w:r>
      <w:ins w:id="1043" w:author="Helene Van Niekerk" w:date="2018-02-05T11:49:00Z">
        <w:r w:rsidR="004D3461">
          <w:rPr>
            <w:noProof/>
            <w:vertAlign w:val="superscript"/>
          </w:rPr>
          <w:t>3</w:t>
        </w:r>
        <w:r w:rsidR="00D34FDE">
          <w:rPr>
            <w:noProof/>
            <w:vertAlign w:val="superscript"/>
          </w:rPr>
          <w:t>4</w:t>
        </w:r>
      </w:ins>
      <w:r w:rsidR="00DF6845" w:rsidRPr="00DF6845">
        <w:rPr>
          <w:noProof/>
        </w:rPr>
        <w:t>; Yousef et al. 2007</w:t>
      </w:r>
      <w:ins w:id="1044" w:author="Helene Van Niekerk" w:date="2018-02-05T11:49:00Z">
        <w:r w:rsidR="004D3461">
          <w:rPr>
            <w:noProof/>
            <w:vertAlign w:val="superscript"/>
          </w:rPr>
          <w:t>4</w:t>
        </w:r>
        <w:r w:rsidR="00D34FDE">
          <w:rPr>
            <w:noProof/>
            <w:vertAlign w:val="superscript"/>
          </w:rPr>
          <w:t>4</w:t>
        </w:r>
      </w:ins>
      <w:r w:rsidR="00DF6845" w:rsidRPr="00DF6845">
        <w:rPr>
          <w:noProof/>
        </w:rPr>
        <w:t>)</w:t>
      </w:r>
      <w:r w:rsidR="00D61588">
        <w:fldChar w:fldCharType="end"/>
      </w:r>
      <w:r w:rsidR="00D61588">
        <w:t xml:space="preserve">.  </w:t>
      </w:r>
      <w:commentRangeStart w:id="1045"/>
      <w:r w:rsidR="00D61588">
        <w:t>The SVM was first posed as the problem</w:t>
      </w:r>
      <w:commentRangeEnd w:id="1045"/>
      <w:r w:rsidR="009123ED">
        <w:rPr>
          <w:rStyle w:val="CommentReference"/>
        </w:rPr>
        <w:commentReference w:id="1045"/>
      </w:r>
      <w:r w:rsidR="00D61588">
        <w:t xml:space="preserve"> of maximi</w:t>
      </w:r>
      <w:ins w:id="1046" w:author="Helene Van Niekerk" w:date="2018-02-09T12:53:00Z">
        <w:r w:rsidR="000B7347">
          <w:t>zing</w:t>
        </w:r>
      </w:ins>
      <w:del w:id="1047" w:author="Helene Van Niekerk" w:date="2018-02-09T12:53:00Z">
        <w:r w:rsidR="00D61588" w:rsidDel="000B7347">
          <w:delText>sing</w:delText>
        </w:r>
      </w:del>
      <w:r w:rsidR="00D61588">
        <w:t xml:space="preserve"> the margin from a </w:t>
      </w:r>
      <w:r w:rsidR="00745C69">
        <w:t>two-class</w:t>
      </w:r>
      <w:r w:rsidR="00D61588">
        <w:t xml:space="preserve"> linear decision boundary to the nearest objects, called “support vectors” </w:t>
      </w:r>
      <w:r w:rsidR="00D61588">
        <w:fldChar w:fldCharType="begin" w:fldLock="1"/>
      </w:r>
      <w:r w:rsidR="007D3D6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 "schema" : "https://github.com/citation-style-language/schema/raw/master/csl-citation.json" }</w:instrText>
      </w:r>
      <w:r w:rsidR="00D61588">
        <w:fldChar w:fldCharType="separate"/>
      </w:r>
      <w:r w:rsidR="00DF6845" w:rsidRPr="00DF6845">
        <w:rPr>
          <w:noProof/>
        </w:rPr>
        <w:t>(Burges 1998</w:t>
      </w:r>
      <w:ins w:id="1048" w:author="Helene Van Niekerk" w:date="2018-02-05T11:49:00Z">
        <w:r w:rsidR="004D3461">
          <w:rPr>
            <w:noProof/>
            <w:vertAlign w:val="superscript"/>
          </w:rPr>
          <w:t>5</w:t>
        </w:r>
        <w:r w:rsidR="00D34FDE">
          <w:rPr>
            <w:noProof/>
            <w:vertAlign w:val="superscript"/>
          </w:rPr>
          <w:t>1</w:t>
        </w:r>
      </w:ins>
      <w:r w:rsidR="00DF6845" w:rsidRPr="00DF6845">
        <w:rPr>
          <w:noProof/>
        </w:rPr>
        <w:t>)</w:t>
      </w:r>
      <w:r w:rsidR="00D61588">
        <w:fldChar w:fldCharType="end"/>
      </w:r>
      <w:r w:rsidR="00D61588">
        <w:t>.  The decision boundary is determined only by the support vectors, not directly by features or generative descriptions of class distributions.  The SVM minimi</w:t>
      </w:r>
      <w:ins w:id="1049" w:author="Helene Van Niekerk" w:date="2018-02-09T12:53:00Z">
        <w:r w:rsidR="000B7347">
          <w:t>zes</w:t>
        </w:r>
      </w:ins>
      <w:del w:id="1050" w:author="Helene Van Niekerk" w:date="2018-02-09T12:53:00Z">
        <w:r w:rsidR="00D61588" w:rsidDel="000B7347">
          <w:delText>ses</w:delText>
        </w:r>
      </w:del>
      <w:r w:rsidR="00D61588">
        <w:t xml:space="preserve"> the Vapnik-Chervonenkis</w:t>
      </w:r>
      <w:del w:id="1051" w:author="Helene Van Niekerk" w:date="2018-02-09T12:58:00Z">
        <w:r w:rsidR="00D61588" w:rsidDel="000B7347">
          <w:delText xml:space="preserve"> (VC)</w:delText>
        </w:r>
      </w:del>
      <w:r w:rsidR="00D61588">
        <w:t xml:space="preserve"> dimension, a measure of the complexity of the classifier.  This is an important property of the SVM and explains how it effectively adapts its complexity to the data, is robust to overtraining and performs well in high</w:t>
      </w:r>
      <w:ins w:id="1052" w:author="Helene Van Niekerk" w:date="2018-02-07T15:49:00Z">
        <w:r w:rsidR="00E70BB5">
          <w:t>-</w:t>
        </w:r>
      </w:ins>
      <w:del w:id="1053" w:author="Helene Van Niekerk" w:date="2018-02-07T15:49:00Z">
        <w:r w:rsidR="00D61588" w:rsidDel="00E70BB5">
          <w:delText xml:space="preserve"> </w:delText>
        </w:r>
      </w:del>
      <w:r w:rsidR="00D61588">
        <w:t xml:space="preserve">dimensional feature spaces.  The original formulation was extended to the case of overlapping multi-class problems using a penalty term with user-defined multiplier </w:t>
      </w:r>
      <w:r w:rsidR="00D61588" w:rsidRPr="003435CE">
        <w:rPr>
          <w:i/>
        </w:rPr>
        <w:t>C</w:t>
      </w:r>
      <w:r w:rsidR="00D61588">
        <w:t xml:space="preserve">, </w:t>
      </w:r>
      <w:del w:id="1054" w:author="Helene Van Niekerk" w:date="2018-02-07T15:50:00Z">
        <w:r w:rsidR="00D61588" w:rsidDel="00E70BB5">
          <w:delText xml:space="preserve">that </w:delText>
        </w:r>
      </w:del>
      <w:ins w:id="1055" w:author="Helene Van Niekerk" w:date="2018-02-07T15:50:00Z">
        <w:r w:rsidR="00E70BB5">
          <w:t xml:space="preserve">which </w:t>
        </w:r>
      </w:ins>
      <w:r w:rsidR="00D61588">
        <w:t>punishes class overlap.  Using the kernel trick, the linear SVM was further extended to allow model</w:t>
      </w:r>
      <w:ins w:id="1056" w:author="Helene Van Niekerk" w:date="2018-02-09T12:53:00Z">
        <w:r w:rsidR="000B7347">
          <w:t>ing</w:t>
        </w:r>
      </w:ins>
      <w:del w:id="1057" w:author="Helene Van Niekerk" w:date="2018-02-09T12:53:00Z">
        <w:r w:rsidR="00D61588" w:rsidDel="000B7347">
          <w:delText>ling</w:delText>
        </w:r>
      </w:del>
      <w:r w:rsidR="00D61588">
        <w:t xml:space="preserve"> of non-linear decision boundaries </w:t>
      </w:r>
      <w:r w:rsidR="00D61588">
        <w:fldChar w:fldCharType="begin" w:fldLock="1"/>
      </w:r>
      <w:r w:rsidR="007D3D69">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"(Burges 1998)", "plainTextFormattedCitation" : "(Burges 1998)", "previouslyFormattedCitation" : "(Burges 1998)" }, "properties" : {  }, "schema" : "https://github.com/citation-style-language/schema/raw/master/csl-citation.json" }</w:instrText>
      </w:r>
      <w:r w:rsidR="00D61588">
        <w:fldChar w:fldCharType="separate"/>
      </w:r>
      <w:r w:rsidR="00DF6845" w:rsidRPr="00DF6845">
        <w:rPr>
          <w:noProof/>
        </w:rPr>
        <w:t>(Burges 1998)</w:t>
      </w:r>
      <w:r w:rsidR="00D61588">
        <w:fldChar w:fldCharType="end"/>
      </w:r>
      <w:r w:rsidR="00D61588">
        <w:t xml:space="preserve">.  Different kernels such as polynomials or </w:t>
      </w:r>
      <w:ins w:id="1058" w:author="Helene Van Niekerk" w:date="2018-02-07T15:51:00Z">
        <w:r w:rsidR="00E70BB5">
          <w:t>r</w:t>
        </w:r>
      </w:ins>
      <w:del w:id="1059" w:author="Helene Van Niekerk" w:date="2018-02-07T15:51:00Z">
        <w:r w:rsidR="00D61588" w:rsidDel="00E70BB5">
          <w:delText>R</w:delText>
        </w:r>
      </w:del>
      <w:r w:rsidR="00D61588">
        <w:t xml:space="preserve">adial </w:t>
      </w:r>
      <w:ins w:id="1060" w:author="Helene Van Niekerk" w:date="2018-02-07T15:51:00Z">
        <w:r w:rsidR="00E70BB5">
          <w:t>b</w:t>
        </w:r>
      </w:ins>
      <w:del w:id="1061" w:author="Helene Van Niekerk" w:date="2018-02-07T15:51:00Z">
        <w:r w:rsidR="00D61588" w:rsidDel="00E70BB5">
          <w:delText>B</w:delText>
        </w:r>
      </w:del>
      <w:r w:rsidR="00D61588">
        <w:t xml:space="preserve">asis </w:t>
      </w:r>
      <w:ins w:id="1062" w:author="Helene Van Niekerk" w:date="2018-02-07T15:51:00Z">
        <w:r w:rsidR="00E70BB5">
          <w:t>f</w:t>
        </w:r>
      </w:ins>
      <w:del w:id="1063" w:author="Helene Van Niekerk" w:date="2018-02-07T15:51:00Z">
        <w:r w:rsidR="00D61588" w:rsidDel="00E70BB5">
          <w:delText>F</w:delText>
        </w:r>
      </w:del>
      <w:r w:rsidR="00D61588">
        <w:t xml:space="preserve">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rsidR="00D61588">
        <w:t xml:space="preserve">The training </w:t>
      </w:r>
      <w:del w:id="1064" w:author="Helene Van Niekerk" w:date="2018-02-07T15:56:00Z">
        <w:r w:rsidR="00D61588" w:rsidDel="00E70BB5">
          <w:delText xml:space="preserve">procedure </w:delText>
        </w:r>
      </w:del>
      <w:ins w:id="1065" w:author="Helene Van Niekerk" w:date="2018-02-07T15:56:00Z">
        <w:r w:rsidR="00E70BB5">
          <w:t>is done by using</w:t>
        </w:r>
      </w:ins>
      <w:del w:id="1066" w:author="Helene Van Niekerk" w:date="2018-02-07T15:56:00Z">
        <w:r w:rsidR="00D61588" w:rsidDel="00E70BB5">
          <w:delText xml:space="preserve">is </w:delText>
        </w:r>
      </w:del>
      <w:ins w:id="1067" w:author="Helene Van Niekerk" w:date="2018-02-07T15:56:00Z">
        <w:r w:rsidR="00E70BB5">
          <w:t xml:space="preserve"> </w:t>
        </w:r>
      </w:ins>
      <w:r w:rsidR="00D61588">
        <w:t xml:space="preserve">a </w:t>
      </w:r>
      <w:ins w:id="1068" w:author="Helene Van Niekerk" w:date="2018-02-07T15:56:00Z">
        <w:r w:rsidR="00E70BB5">
          <w:t xml:space="preserve">computationally demanding </w:t>
        </w:r>
      </w:ins>
      <w:r w:rsidR="00D61588">
        <w:t>quadratic optimi</w:t>
      </w:r>
      <w:ins w:id="1069" w:author="Helene Van Niekerk" w:date="2018-02-09T12:53:00Z">
        <w:r w:rsidR="000B7347">
          <w:t>zation</w:t>
        </w:r>
      </w:ins>
      <w:del w:id="1070" w:author="Helene Van Niekerk" w:date="2018-02-09T12:53:00Z">
        <w:r w:rsidR="00D61588" w:rsidDel="000B7347">
          <w:delText>sation</w:delText>
        </w:r>
      </w:del>
      <w:r w:rsidR="00D61588">
        <w:t xml:space="preserve"> </w:t>
      </w:r>
      <w:r w:rsidR="00D61588">
        <w:lastRenderedPageBreak/>
        <w:t>problem</w:t>
      </w:r>
      <w:del w:id="1071" w:author="Helene Van Niekerk" w:date="2018-02-07T15:56:00Z">
        <w:r w:rsidR="00D61588" w:rsidDel="00E70BB5">
          <w:delText xml:space="preserve"> which is computationally demanding</w:delText>
        </w:r>
      </w:del>
      <w:r w:rsidR="00D61588">
        <w:t xml:space="preserve">.  </w:t>
      </w:r>
      <w:ins w:id="1072" w:author="Helene Van Niekerk" w:date="2018-02-07T15:57:00Z">
        <w:r w:rsidR="00E70BB5">
          <w:t xml:space="preserve">However, </w:t>
        </w:r>
      </w:ins>
      <w:del w:id="1073" w:author="Helene Van Niekerk" w:date="2018-02-07T15:57:00Z">
        <w:r w:rsidR="00D61588" w:rsidDel="00E70BB5">
          <w:delText>E</w:delText>
        </w:r>
      </w:del>
      <w:ins w:id="1074" w:author="Helene Van Niekerk" w:date="2018-02-07T15:57:00Z">
        <w:r w:rsidR="00E70BB5">
          <w:t>e</w:t>
        </w:r>
      </w:ins>
      <w:r w:rsidR="00D61588">
        <w:t>xecution is fast</w:t>
      </w:r>
      <w:del w:id="1075" w:author="Helene Van Niekerk" w:date="2018-02-07T15:57:00Z">
        <w:r w:rsidR="00D61588" w:rsidDel="00E70BB5">
          <w:delText xml:space="preserve"> howe</w:delText>
        </w:r>
      </w:del>
      <w:del w:id="1076" w:author="Helene Van Niekerk" w:date="2018-02-07T15:58:00Z">
        <w:r w:rsidR="00D61588" w:rsidDel="00E70BB5">
          <w:delText>ver</w:delText>
        </w:r>
      </w:del>
      <w:r w:rsidR="00D61588">
        <w:t xml:space="preserve"> as it only requires </w:t>
      </w:r>
      <w:ins w:id="1077" w:author="Helene Van Niekerk" w:date="2018-02-07T15:58:00Z">
        <w:r w:rsidR="00E70BB5">
          <w:t xml:space="preserve">an </w:t>
        </w:r>
      </w:ins>
      <w:r w:rsidR="00D61588">
        <w:t xml:space="preserve">evaluation of the kernel function for the support vector – object vector pairs </w:t>
      </w:r>
      <w:r w:rsidR="00D61588">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rsidR="00D61588">
        <w:fldChar w:fldCharType="separate"/>
      </w:r>
      <w:r w:rsidR="00DF6845" w:rsidRPr="00DF6845">
        <w:rPr>
          <w:noProof/>
        </w:rPr>
        <w:t>(Jain, Duin</w:t>
      </w:r>
      <w:del w:id="1078" w:author="Helene Van Niekerk" w:date="2018-02-05T11:49:00Z">
        <w:r w:rsidR="00DF6845" w:rsidRPr="00DF6845" w:rsidDel="004D3461">
          <w:rPr>
            <w:noProof/>
          </w:rPr>
          <w:delText>,</w:delText>
        </w:r>
      </w:del>
      <w:r w:rsidR="00DF6845" w:rsidRPr="00DF6845">
        <w:rPr>
          <w:noProof/>
        </w:rPr>
        <w:t xml:space="preserve"> </w:t>
      </w:r>
      <w:del w:id="1079" w:author="Helene Van Niekerk" w:date="2018-02-05T11:49:00Z">
        <w:r w:rsidR="00DF6845" w:rsidRPr="00DF6845" w:rsidDel="004D3461">
          <w:rPr>
            <w:noProof/>
          </w:rPr>
          <w:delText xml:space="preserve">and </w:delText>
        </w:r>
      </w:del>
      <w:ins w:id="1080" w:author="Helene Van Niekerk" w:date="2018-02-05T11:49:00Z">
        <w:r w:rsidR="004D3461">
          <w:rPr>
            <w:noProof/>
          </w:rPr>
          <w:t>&amp;</w:t>
        </w:r>
        <w:r w:rsidR="004D3461" w:rsidRPr="00DF6845">
          <w:rPr>
            <w:noProof/>
          </w:rPr>
          <w:t xml:space="preserve"> </w:t>
        </w:r>
      </w:ins>
      <w:r w:rsidR="00DF6845" w:rsidRPr="00DF6845">
        <w:rPr>
          <w:noProof/>
        </w:rPr>
        <w:t>Mao 2000</w:t>
      </w:r>
      <w:ins w:id="1081" w:author="Helene Van Niekerk" w:date="2018-02-05T11:50:00Z">
        <w:r w:rsidR="002D7691">
          <w:rPr>
            <w:noProof/>
            <w:vertAlign w:val="superscript"/>
          </w:rPr>
          <w:t>2</w:t>
        </w:r>
      </w:ins>
      <w:ins w:id="1082" w:author="Helene Van Niekerk" w:date="2018-02-05T12:44:00Z">
        <w:r w:rsidR="00EB2CC8">
          <w:rPr>
            <w:noProof/>
            <w:vertAlign w:val="superscript"/>
          </w:rPr>
          <w:t>9</w:t>
        </w:r>
      </w:ins>
      <w:r w:rsidR="00DF6845" w:rsidRPr="00DF6845">
        <w:rPr>
          <w:noProof/>
        </w:rPr>
        <w:t>)</w:t>
      </w:r>
      <w:r w:rsidR="00D61588">
        <w:fldChar w:fldCharType="end"/>
      </w:r>
      <w:r w:rsidR="00D61588">
        <w:t>.</w:t>
      </w:r>
    </w:p>
    <w:p w14:paraId="28ECBF6D" w14:textId="77777777" w:rsidR="00D61588" w:rsidRDefault="00D61588">
      <w:pPr>
        <w:spacing w:line="480" w:lineRule="auto"/>
        <w:jc w:val="both"/>
        <w:pPrChange w:id="1083" w:author="Helene Van Niekerk" w:date="2018-02-05T10:46:00Z">
          <w:pPr>
            <w:spacing w:line="360" w:lineRule="auto"/>
            <w:jc w:val="both"/>
          </w:pPr>
        </w:pPrChange>
      </w:pPr>
    </w:p>
    <w:p w14:paraId="1D78858D" w14:textId="03186E3B" w:rsidR="00D61588" w:rsidRDefault="00D61588">
      <w:pPr>
        <w:spacing w:line="480" w:lineRule="auto"/>
        <w:jc w:val="both"/>
        <w:pPrChange w:id="1084" w:author="Helene Van Niekerk" w:date="2018-02-05T10:46:00Z">
          <w:pPr>
            <w:spacing w:line="360" w:lineRule="auto"/>
            <w:jc w:val="both"/>
          </w:pPr>
        </w:pPrChange>
      </w:pPr>
      <w:r>
        <w:t xml:space="preserve">The Bayes normal classifier, sometimes referred to as the </w:t>
      </w:r>
      <w:ins w:id="1085" w:author="Helene Van Niekerk" w:date="2018-02-09T12:55:00Z">
        <w:r w:rsidR="000B7347">
          <w:t>ML</w:t>
        </w:r>
      </w:ins>
      <w:del w:id="1086" w:author="Helene Van Niekerk" w:date="2018-02-09T12:55:00Z">
        <w:r w:rsidDel="000B7347">
          <w:delText>maximum likelihood</w:delText>
        </w:r>
        <w:r w:rsidR="00A27834" w:rsidDel="000B7347">
          <w:delText xml:space="preserve"> (ML)</w:delText>
        </w:r>
      </w:del>
      <w:r>
        <w:t xml:space="preserve"> classifier, assumes </w:t>
      </w:r>
      <w:ins w:id="1087" w:author="Helene Van Niekerk" w:date="2018-02-07T15:59:00Z">
        <w:r w:rsidR="00126A40">
          <w:t xml:space="preserve">that </w:t>
        </w:r>
      </w:ins>
      <w:r>
        <w:t xml:space="preserve">the classes are normally distributed.  Mean and covariance parameters are estimated for each class from the data, usually with the </w:t>
      </w:r>
      <w:ins w:id="1088" w:author="Helene Van Niekerk" w:date="2018-02-09T12:57:00Z">
        <w:r w:rsidR="000B7347">
          <w:t>ML</w:t>
        </w:r>
      </w:ins>
      <w:del w:id="1089" w:author="Helene Van Niekerk" w:date="2018-02-09T12:57:00Z">
        <w:r w:rsidDel="000B7347">
          <w:delText>maximum likelihood</w:delText>
        </w:r>
      </w:del>
      <w:r>
        <w:t xml:space="preserve"> criterion.  Bayes</w:t>
      </w:r>
      <w:ins w:id="1090" w:author="Helene Van Niekerk" w:date="2018-02-07T16:01:00Z">
        <w:r w:rsidR="00126A40">
          <w:t xml:space="preserve">’ </w:t>
        </w:r>
      </w:ins>
      <w:del w:id="1091" w:author="Helene Van Niekerk" w:date="2018-02-07T16:01:00Z">
        <w:r w:rsidDel="00126A40">
          <w:delText xml:space="preserve"> </w:delText>
        </w:r>
      </w:del>
      <w:r>
        <w:t xml:space="preserve">rule is then used to define the decision boundary </w:t>
      </w:r>
      <w:r>
        <w:fldChar w:fldCharType="begin" w:fldLock="1"/>
      </w:r>
      <w:r w:rsidR="007D3D69">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"(Duin and Tax 2005)", "plainTextFormattedCitation" : "(Duin and Tax 2005)", "previouslyFormattedCitation" : "(Duin and Tax 2005)" }, "properties" : {  }, "schema" : "https://github.com/citation-style-language/schema/raw/master/csl-citation.json" }</w:instrText>
      </w:r>
      <w:r>
        <w:fldChar w:fldCharType="separate"/>
      </w:r>
      <w:r w:rsidR="00DF6845" w:rsidRPr="00DF6845">
        <w:rPr>
          <w:noProof/>
        </w:rPr>
        <w:t xml:space="preserve">(Duin </w:t>
      </w:r>
      <w:del w:id="1092" w:author="Helene Van Niekerk" w:date="2018-02-05T11:50:00Z">
        <w:r w:rsidR="00DF6845" w:rsidRPr="00DF6845" w:rsidDel="002D7691">
          <w:rPr>
            <w:noProof/>
          </w:rPr>
          <w:delText xml:space="preserve">and </w:delText>
        </w:r>
      </w:del>
      <w:ins w:id="1093" w:author="Helene Van Niekerk" w:date="2018-02-05T11:50:00Z">
        <w:r w:rsidR="002D7691">
          <w:rPr>
            <w:noProof/>
          </w:rPr>
          <w:t>&amp;</w:t>
        </w:r>
        <w:r w:rsidR="002D7691" w:rsidRPr="00DF6845">
          <w:rPr>
            <w:noProof/>
          </w:rPr>
          <w:t xml:space="preserve"> </w:t>
        </w:r>
      </w:ins>
      <w:r w:rsidR="00DF6845" w:rsidRPr="00DF6845">
        <w:rPr>
          <w:noProof/>
        </w:rPr>
        <w:t>Tax 2005</w:t>
      </w:r>
      <w:ins w:id="1094" w:author="Helene Van Niekerk" w:date="2018-02-05T11:50:00Z">
        <w:r w:rsidR="002D7691">
          <w:rPr>
            <w:noProof/>
            <w:vertAlign w:val="superscript"/>
          </w:rPr>
          <w:t>5</w:t>
        </w:r>
        <w:r w:rsidR="00D34FDE">
          <w:rPr>
            <w:noProof/>
            <w:vertAlign w:val="superscript"/>
          </w:rPr>
          <w:t>2</w:t>
        </w:r>
      </w:ins>
      <w:r w:rsidR="00DF6845" w:rsidRPr="00DF6845">
        <w:rPr>
          <w:noProof/>
        </w:rPr>
        <w:t>)</w:t>
      </w:r>
      <w:r>
        <w:fldChar w:fldCharType="end"/>
      </w:r>
      <w:r>
        <w:t xml:space="preserve">.  </w:t>
      </w:r>
    </w:p>
    <w:p w14:paraId="33A83A9B" w14:textId="77777777" w:rsidR="00D61588" w:rsidRDefault="00D61588">
      <w:pPr>
        <w:spacing w:line="480" w:lineRule="auto"/>
        <w:jc w:val="both"/>
        <w:pPrChange w:id="1095" w:author="Helene Van Niekerk" w:date="2018-02-05T10:46:00Z">
          <w:pPr>
            <w:spacing w:line="360" w:lineRule="auto"/>
            <w:jc w:val="both"/>
          </w:pPr>
        </w:pPrChange>
      </w:pPr>
    </w:p>
    <w:p w14:paraId="57DD119E" w14:textId="4033724F" w:rsidR="00D61588" w:rsidRDefault="00D61588">
      <w:pPr>
        <w:spacing w:line="480" w:lineRule="auto"/>
        <w:jc w:val="both"/>
        <w:pPrChange w:id="1096" w:author="Helene Van Niekerk" w:date="2018-02-05T10:46:00Z">
          <w:pPr>
            <w:spacing w:line="360" w:lineRule="auto"/>
            <w:jc w:val="both"/>
          </w:pPr>
        </w:pPrChange>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7D3D69">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"(Bishop 2003)", "plainTextFormattedCitation" : "(Bishop 2003)", "previouslyFormattedCitation" : "(Bishop 2003)" }, "properties" : {  }, "schema" : "https://github.com/citation-style-language/schema/raw/master/csl-citation.json" }</w:instrText>
      </w:r>
      <w:r>
        <w:fldChar w:fldCharType="separate"/>
      </w:r>
      <w:r w:rsidR="00DF6845" w:rsidRPr="00DF6845">
        <w:rPr>
          <w:noProof/>
        </w:rPr>
        <w:t>(Bishop 2003</w:t>
      </w:r>
      <w:ins w:id="1097" w:author="Helene Van Niekerk" w:date="2018-02-05T11:51:00Z">
        <w:r w:rsidR="002D7691">
          <w:rPr>
            <w:noProof/>
            <w:vertAlign w:val="superscript"/>
          </w:rPr>
          <w:t>2</w:t>
        </w:r>
      </w:ins>
      <w:ins w:id="1098" w:author="Helene Van Niekerk" w:date="2018-02-05T12:43:00Z">
        <w:r w:rsidR="00EB2CC8">
          <w:rPr>
            <w:noProof/>
            <w:vertAlign w:val="superscript"/>
          </w:rPr>
          <w:t>8</w:t>
        </w:r>
      </w:ins>
      <w:r w:rsidR="00DF6845" w:rsidRPr="00DF6845">
        <w:rPr>
          <w:noProof/>
        </w:rPr>
        <w:t>)</w:t>
      </w:r>
      <w:r>
        <w:fldChar w:fldCharType="end"/>
      </w:r>
      <w:r>
        <w:t>.  Any distance metric can be used for finding neighbo</w:t>
      </w:r>
      <w:ins w:id="1099" w:author="Helene Van Niekerk" w:date="2018-02-09T12:53:00Z">
        <w:r w:rsidR="000B7347">
          <w:t>rs</w:t>
        </w:r>
      </w:ins>
      <w:del w:id="1100" w:author="Helene Van Niekerk" w:date="2018-02-09T12:53:00Z">
        <w:r w:rsidDel="000B7347">
          <w:delText>urs</w:delText>
        </w:r>
      </w:del>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7D3D69">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"(Jain, Duin, and Mao 2000)", "plainTextFormattedCitation" : "(Jain, Duin, and Mao 2000)", "previouslyFormattedCitation" : "(Jain, Duin, and Mao 2000)" }, "properties" : {  }, "schema" : "https://github.com/citation-style-language/schema/raw/master/csl-citation.json" }</w:instrText>
      </w:r>
      <w:r>
        <w:fldChar w:fldCharType="separate"/>
      </w:r>
      <w:r w:rsidR="00DF6845" w:rsidRPr="00DF6845">
        <w:rPr>
          <w:noProof/>
        </w:rPr>
        <w:t>(Jain, Duin</w:t>
      </w:r>
      <w:del w:id="1101" w:author="Helene Van Niekerk" w:date="2018-02-05T11:51:00Z">
        <w:r w:rsidR="00DF6845" w:rsidRPr="00DF6845" w:rsidDel="002D7691">
          <w:rPr>
            <w:noProof/>
          </w:rPr>
          <w:delText>,</w:delText>
        </w:r>
      </w:del>
      <w:ins w:id="1102" w:author="Helene Van Niekerk" w:date="2018-02-05T11:51:00Z">
        <w:r w:rsidR="002D7691">
          <w:rPr>
            <w:noProof/>
          </w:rPr>
          <w:t xml:space="preserve"> </w:t>
        </w:r>
      </w:ins>
      <w:del w:id="1103" w:author="Helene Van Niekerk" w:date="2018-02-05T11:51:00Z">
        <w:r w:rsidR="00DF6845" w:rsidRPr="00DF6845" w:rsidDel="002D7691">
          <w:rPr>
            <w:noProof/>
          </w:rPr>
          <w:delText xml:space="preserve"> and</w:delText>
        </w:r>
      </w:del>
      <w:ins w:id="1104" w:author="Helene Van Niekerk" w:date="2018-02-05T11:51:00Z">
        <w:r w:rsidR="002D7691">
          <w:rPr>
            <w:noProof/>
          </w:rPr>
          <w:t>&amp;</w:t>
        </w:r>
      </w:ins>
      <w:r w:rsidR="00DF6845" w:rsidRPr="00DF6845">
        <w:rPr>
          <w:noProof/>
        </w:rPr>
        <w:t xml:space="preserve"> Mao 2000</w:t>
      </w:r>
      <w:ins w:id="1105" w:author="Helene Van Niekerk" w:date="2018-02-05T11:51:00Z">
        <w:r w:rsidR="002D7691">
          <w:rPr>
            <w:noProof/>
            <w:vertAlign w:val="superscript"/>
          </w:rPr>
          <w:t>2</w:t>
        </w:r>
      </w:ins>
      <w:ins w:id="1106" w:author="Helene Van Niekerk" w:date="2018-02-05T12:44:00Z">
        <w:r w:rsidR="00EB2CC8">
          <w:rPr>
            <w:noProof/>
            <w:vertAlign w:val="superscript"/>
          </w:rPr>
          <w:t>9</w:t>
        </w:r>
      </w:ins>
      <w:r w:rsidR="00DF6845" w:rsidRPr="00DF6845">
        <w:rPr>
          <w:noProof/>
        </w:rPr>
        <w:t>)</w:t>
      </w:r>
      <w:r>
        <w:fldChar w:fldCharType="end"/>
      </w:r>
      <w:r>
        <w:t>.  It requires finding distances to the full training set</w:t>
      </w:r>
      <w:r w:rsidR="006658E6">
        <w:t xml:space="preserve">, </w:t>
      </w:r>
      <w:r>
        <w:t xml:space="preserve">which can </w:t>
      </w:r>
      <w:r w:rsidR="006658E6">
        <w:t xml:space="preserve">slow </w:t>
      </w:r>
      <w:r>
        <w:t xml:space="preserve">execution </w:t>
      </w:r>
      <w:del w:id="1107" w:author="Helene Van Niekerk" w:date="2018-02-07T16:03:00Z">
        <w:r w:rsidR="006658E6" w:rsidDel="00126A40">
          <w:delText xml:space="preserve">for </w:delText>
        </w:r>
      </w:del>
      <w:ins w:id="1108" w:author="Helene Van Niekerk" w:date="2018-02-07T16:03:00Z">
        <w:r w:rsidR="00126A40">
          <w:t xml:space="preserve">in </w:t>
        </w:r>
      </w:ins>
      <w:r w:rsidR="006658E6">
        <w:t>large datasets</w:t>
      </w:r>
      <w:r>
        <w:t>.</w:t>
      </w:r>
    </w:p>
    <w:p w14:paraId="56F9B4E9" w14:textId="77777777" w:rsidR="00D61588" w:rsidRDefault="00D61588">
      <w:pPr>
        <w:spacing w:line="480" w:lineRule="auto"/>
        <w:jc w:val="both"/>
        <w:pPrChange w:id="1109" w:author="Helene Van Niekerk" w:date="2018-02-05T10:46:00Z">
          <w:pPr>
            <w:spacing w:line="360" w:lineRule="auto"/>
            <w:jc w:val="both"/>
          </w:pPr>
        </w:pPrChange>
      </w:pPr>
    </w:p>
    <w:p w14:paraId="7A7CE78E" w14:textId="6817FE6A" w:rsidR="00905BD5" w:rsidRDefault="00A61724">
      <w:pPr>
        <w:spacing w:line="480" w:lineRule="auto"/>
        <w:jc w:val="both"/>
        <w:pPrChange w:id="1110" w:author="Helene Van Niekerk" w:date="2018-02-05T10:46:00Z">
          <w:pPr>
            <w:spacing w:line="360" w:lineRule="auto"/>
            <w:jc w:val="both"/>
          </w:pPr>
        </w:pPrChange>
      </w:pPr>
      <w:r>
        <w:t>User</w:t>
      </w:r>
      <w:ins w:id="1111" w:author="Helene Van Niekerk" w:date="2018-02-07T16:09:00Z">
        <w:r w:rsidR="00512641">
          <w:t>-</w:t>
        </w:r>
      </w:ins>
      <w:del w:id="1112" w:author="Helene Van Niekerk" w:date="2018-02-07T16:09:00Z">
        <w:r w:rsidDel="00512641">
          <w:delText xml:space="preserve"> </w:delText>
        </w:r>
      </w:del>
      <w:r>
        <w:t xml:space="preserve">supplied </w:t>
      </w:r>
      <w:r w:rsidR="008141CB">
        <w:t xml:space="preserve">tuning </w:t>
      </w:r>
      <w:r>
        <w:t xml:space="preserve">parameters </w:t>
      </w:r>
      <w:r w:rsidR="008141CB">
        <w:t xml:space="preserve">for the classifiers </w:t>
      </w:r>
      <w:r>
        <w:t xml:space="preserve">were found with cross-validated grid searches. </w:t>
      </w:r>
      <w:r w:rsidR="008141CB">
        <w:t xml:space="preserve"> </w:t>
      </w:r>
      <w:r w:rsidR="00F65796">
        <w:fldChar w:fldCharType="begin"/>
      </w:r>
      <w:r w:rsidR="00F65796">
        <w:instrText xml:space="preserve"> REF _Ref395037028 \h </w:instrText>
      </w:r>
      <w:r w:rsidR="00C95AC4">
        <w:instrText xml:space="preserve"> \* MERGEFORMAT </w:instrText>
      </w:r>
      <w:r w:rsidR="00F65796">
        <w:fldChar w:fldCharType="separate"/>
      </w:r>
      <w:r w:rsidR="00F65796">
        <w:t xml:space="preserve">Table </w:t>
      </w:r>
      <w:del w:id="1113" w:author="Helene Van Niekerk" w:date="2018-02-09T13:03:00Z">
        <w:r w:rsidR="00F65796" w:rsidDel="008479B9">
          <w:rPr>
            <w:noProof/>
          </w:rPr>
          <w:delText>6</w:delText>
        </w:r>
      </w:del>
      <w:r w:rsidR="00F65796">
        <w:fldChar w:fldCharType="end"/>
      </w:r>
      <w:ins w:id="1114" w:author="Helene Van Niekerk" w:date="2018-02-09T13:03:00Z">
        <w:r w:rsidR="008479B9">
          <w:t>5</w:t>
        </w:r>
      </w:ins>
      <w:r w:rsidR="00F65796">
        <w:t xml:space="preserve"> details the parameter values selected for each classifier.  Descriptions of the parameters can be found in the OpenCV documentation </w:t>
      </w:r>
      <w:r w:rsidR="00F65796">
        <w:fldChar w:fldCharType="begin" w:fldLock="1"/>
      </w:r>
      <w:r w:rsidR="007D3D69">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"(OpenCV Development Team 2014)", "plainTextFormattedCitation" : "(OpenCV Development Team 2014)", "previouslyFormattedCitation" : "(OpenCV Development Team 2014)" }, "properties" : {  }, "schema" : "https://github.com/citation-style-language/schema/raw/master/csl-citation.json" }</w:instrText>
      </w:r>
      <w:r w:rsidR="00F65796">
        <w:fldChar w:fldCharType="separate"/>
      </w:r>
      <w:r w:rsidR="00DF6845" w:rsidRPr="00DF6845">
        <w:rPr>
          <w:noProof/>
        </w:rPr>
        <w:t>(OpenCV Development Team 2014</w:t>
      </w:r>
      <w:ins w:id="1115" w:author="Helene Van Niekerk" w:date="2018-02-05T11:52:00Z">
        <w:r w:rsidR="002D7691">
          <w:rPr>
            <w:noProof/>
            <w:vertAlign w:val="superscript"/>
          </w:rPr>
          <w:t>5</w:t>
        </w:r>
        <w:r w:rsidR="00D34FDE">
          <w:rPr>
            <w:noProof/>
            <w:vertAlign w:val="superscript"/>
          </w:rPr>
          <w:t>3</w:t>
        </w:r>
      </w:ins>
      <w:r w:rsidR="00DF6845" w:rsidRPr="00DF6845">
        <w:rPr>
          <w:noProof/>
        </w:rPr>
        <w:t>)</w:t>
      </w:r>
      <w:r w:rsidR="00F65796">
        <w:fldChar w:fldCharType="end"/>
      </w:r>
      <w:r w:rsidR="00F65796">
        <w:t xml:space="preserve">.   </w:t>
      </w:r>
    </w:p>
    <w:p w14:paraId="46EAF68B" w14:textId="77777777" w:rsidR="00905BD5" w:rsidRDefault="00905BD5">
      <w:pPr>
        <w:spacing w:line="480" w:lineRule="auto"/>
        <w:jc w:val="both"/>
        <w:pPrChange w:id="1116" w:author="Helene Van Niekerk" w:date="2018-02-05T10:46:00Z">
          <w:pPr>
            <w:spacing w:line="360" w:lineRule="auto"/>
            <w:jc w:val="both"/>
          </w:pPr>
        </w:pPrChange>
      </w:pPr>
    </w:p>
    <w:p w14:paraId="15528E06" w14:textId="51E2A407" w:rsidR="007E73AF" w:rsidRDefault="00D61588">
      <w:pPr>
        <w:spacing w:line="480" w:lineRule="auto"/>
        <w:jc w:val="both"/>
        <w:pPrChange w:id="1117" w:author="Helene Van Niekerk" w:date="2018-02-05T10:46:00Z">
          <w:pPr>
            <w:spacing w:line="360" w:lineRule="auto"/>
            <w:jc w:val="both"/>
          </w:pPr>
        </w:pPrChange>
      </w:pPr>
      <w:r>
        <w:t xml:space="preserve">Morphological operators </w:t>
      </w:r>
      <w:r>
        <w:fldChar w:fldCharType="begin" w:fldLock="1"/>
      </w:r>
      <w:r w:rsidR="007D3D69">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"(Serra and Soille 1994)", "plainTextFormattedCitation" : "(Serra and Soille 1994)", "previouslyFormattedCitation" : "(Serra and Soille 1994)" }, "properties" : {  }, "schema" : "https://github.com/citation-style-language/schema/raw/master/csl-citation.json" }</w:instrText>
      </w:r>
      <w:r>
        <w:fldChar w:fldCharType="separate"/>
      </w:r>
      <w:r w:rsidR="00DF6845" w:rsidRPr="00DF6845">
        <w:rPr>
          <w:noProof/>
        </w:rPr>
        <w:t xml:space="preserve">(Serra </w:t>
      </w:r>
      <w:del w:id="1118" w:author="Helene Van Niekerk" w:date="2018-02-05T11:52:00Z">
        <w:r w:rsidR="00DF6845" w:rsidRPr="00DF6845" w:rsidDel="002D7691">
          <w:rPr>
            <w:noProof/>
          </w:rPr>
          <w:delText xml:space="preserve">and </w:delText>
        </w:r>
      </w:del>
      <w:ins w:id="1119" w:author="Helene Van Niekerk" w:date="2018-02-05T11:52:00Z">
        <w:r w:rsidR="002D7691">
          <w:rPr>
            <w:noProof/>
          </w:rPr>
          <w:t>&amp;</w:t>
        </w:r>
        <w:r w:rsidR="002D7691" w:rsidRPr="00DF6845">
          <w:rPr>
            <w:noProof/>
          </w:rPr>
          <w:t xml:space="preserve"> </w:t>
        </w:r>
      </w:ins>
      <w:r w:rsidR="00DF6845" w:rsidRPr="00DF6845">
        <w:rPr>
          <w:noProof/>
        </w:rPr>
        <w:t>Soille 1994</w:t>
      </w:r>
      <w:ins w:id="1120" w:author="Helene Van Niekerk" w:date="2018-02-05T11:52:00Z">
        <w:r w:rsidR="002D7691">
          <w:rPr>
            <w:noProof/>
            <w:vertAlign w:val="superscript"/>
          </w:rPr>
          <w:t>5</w:t>
        </w:r>
        <w:r w:rsidR="00D34FDE">
          <w:rPr>
            <w:noProof/>
            <w:vertAlign w:val="superscript"/>
          </w:rPr>
          <w:t>4</w:t>
        </w:r>
      </w:ins>
      <w:r w:rsidR="00DF6845" w:rsidRPr="00DF6845">
        <w:rPr>
          <w:noProof/>
        </w:rPr>
        <w:t>)</w:t>
      </w:r>
      <w:r>
        <w:fldChar w:fldCharType="end"/>
      </w:r>
      <w:r>
        <w:t xml:space="preserve"> were applied as a post</w:t>
      </w:r>
      <w:ins w:id="1121" w:author="Helene Van Niekerk" w:date="2018-02-07T16:11:00Z">
        <w:r w:rsidR="00512641">
          <w:t>-</w:t>
        </w:r>
      </w:ins>
      <w:del w:id="1122" w:author="Helene Van Niekerk" w:date="2018-02-07T16:11:00Z">
        <w:r w:rsidDel="00512641">
          <w:delText xml:space="preserve"> </w:delText>
        </w:r>
      </w:del>
      <w:r>
        <w:t xml:space="preserve">processing step to the classifier produced maps to remove noise and smooth boundaries.  Assuming that the majority of </w:t>
      </w:r>
      <w:ins w:id="1123" w:author="Helene Van Niekerk" w:date="2018-02-07T16:17:00Z">
        <w:r w:rsidR="00512641">
          <w:t>s</w:t>
        </w:r>
      </w:ins>
      <w:del w:id="1124" w:author="Helene Van Niekerk" w:date="2018-02-07T16:17:00Z">
        <w:r w:rsidR="0084644E" w:rsidRPr="0084644E" w:rsidDel="00512641">
          <w:delText>S</w:delText>
        </w:r>
      </w:del>
      <w:r w:rsidR="0084644E" w:rsidRPr="0084644E">
        <w:t>pekboom</w:t>
      </w:r>
      <w:r>
        <w:t xml:space="preserve"> plants were big enough to cover more than one pixel, a morphological opening was applied to remove isolated </w:t>
      </w:r>
      <w:ins w:id="1125" w:author="Helene Van Niekerk" w:date="2018-02-07T16:17:00Z">
        <w:r w:rsidR="00512641">
          <w:t>s</w:t>
        </w:r>
      </w:ins>
      <w:del w:id="1126" w:author="Helene Van Niekerk" w:date="2018-02-07T16:17:00Z">
        <w:r w:rsidR="0084644E" w:rsidRPr="0084644E" w:rsidDel="00512641">
          <w:delText>S</w:delText>
        </w:r>
      </w:del>
      <w:r w:rsidR="0084644E" w:rsidRPr="0084644E">
        <w:t>pekboom</w:t>
      </w:r>
      <w:r>
        <w:t xml:space="preserve"> pixels.  Following this, spurious wrinkles </w:t>
      </w:r>
      <w:r>
        <w:lastRenderedPageBreak/>
        <w:t xml:space="preserve">and holes in the </w:t>
      </w:r>
      <w:ins w:id="1127" w:author="Helene Van Niekerk" w:date="2018-02-07T16:17:00Z">
        <w:r w:rsidR="00512641">
          <w:t>s</w:t>
        </w:r>
      </w:ins>
      <w:del w:id="1128" w:author="Helene Van Niekerk" w:date="2018-02-07T16:17:00Z">
        <w:r w:rsidR="0084644E" w:rsidRPr="0084644E" w:rsidDel="00512641">
          <w:delText>S</w:delText>
        </w:r>
      </w:del>
      <w:r w:rsidR="0084644E" w:rsidRPr="0084644E">
        <w:t>pekboom</w:t>
      </w:r>
      <w:r>
        <w:t xml:space="preserve"> boundaries were removed with a morphological closing operation</w:t>
      </w:r>
      <w:ins w:id="1129" w:author="Helene Van Niekerk" w:date="2018-02-07T16:20:00Z">
        <w:r w:rsidR="00C05546">
          <w:t>;</w:t>
        </w:r>
      </w:ins>
      <w:ins w:id="1130" w:author="Helene Van Niekerk" w:date="2018-02-07T16:18:00Z">
        <w:r w:rsidR="00512641">
          <w:t xml:space="preserve"> </w:t>
        </w:r>
      </w:ins>
      <w:del w:id="1131" w:author="Helene Van Niekerk" w:date="2018-02-07T16:18:00Z">
        <w:r w:rsidDel="00512641">
          <w:delText>.</w:delText>
        </w:r>
      </w:del>
      <w:del w:id="1132" w:author="Helene Van Niekerk" w:date="2018-02-07T16:20:00Z">
        <w:r w:rsidDel="00C05546">
          <w:delText xml:space="preserve"> </w:delText>
        </w:r>
      </w:del>
      <w:del w:id="1133" w:author="Helene Van Niekerk" w:date="2018-02-07T16:18:00Z">
        <w:r w:rsidDel="00512641">
          <w:delText xml:space="preserve"> T</w:delText>
        </w:r>
      </w:del>
      <w:ins w:id="1134" w:author="Helene Van Niekerk" w:date="2018-02-07T16:18:00Z">
        <w:r w:rsidR="00512641">
          <w:t>t</w:t>
        </w:r>
      </w:ins>
      <w:r>
        <w:t xml:space="preserve">he assumption </w:t>
      </w:r>
      <w:del w:id="1135" w:author="Helene Van Niekerk" w:date="2018-02-07T16:20:00Z">
        <w:r w:rsidDel="00C05546">
          <w:delText xml:space="preserve">here </w:delText>
        </w:r>
      </w:del>
      <w:r>
        <w:t xml:space="preserve">being that </w:t>
      </w:r>
      <w:ins w:id="1136" w:author="Helene Van Niekerk" w:date="2018-02-07T16:18:00Z">
        <w:r w:rsidR="00512641">
          <w:t>s</w:t>
        </w:r>
      </w:ins>
      <w:del w:id="1137" w:author="Helene Van Niekerk" w:date="2018-02-07T16:18:00Z">
        <w:r w:rsidR="0084644E" w:rsidRPr="0084644E" w:rsidDel="00512641">
          <w:delText>S</w:delText>
        </w:r>
      </w:del>
      <w:r w:rsidR="0084644E" w:rsidRPr="0084644E">
        <w:t>pekboom</w:t>
      </w:r>
      <w:r>
        <w:t xml:space="preserve"> typically grows in solid clumps and any real gaps in these clumps would be more than a pixel wide.  These operations can be seen as a way of further incorporating spatial context into the classification.</w:t>
      </w:r>
      <w:r w:rsidR="00905BD5">
        <w:t xml:space="preserve">  </w:t>
      </w:r>
    </w:p>
    <w:p w14:paraId="1CE3644D" w14:textId="77777777" w:rsidR="007E73AF" w:rsidRDefault="007E73AF">
      <w:pPr>
        <w:spacing w:line="480" w:lineRule="auto"/>
        <w:pPrChange w:id="1138" w:author="Helene Van Niekerk" w:date="2018-02-05T10:46:00Z">
          <w:pPr/>
        </w:pPrChange>
      </w:pPr>
    </w:p>
    <w:p w14:paraId="5A8B8F46" w14:textId="50F65E83" w:rsidR="007E73AF" w:rsidRDefault="007E73AF" w:rsidP="003C7A4E">
      <w:pPr>
        <w:pStyle w:val="1Tablecaption"/>
      </w:pPr>
      <w:r>
        <w:t xml:space="preserve">Table </w:t>
      </w:r>
      <w:del w:id="1139" w:author="Helene Van Niekerk" w:date="2018-02-09T13:02:00Z">
        <w:r w:rsidDel="000B7347">
          <w:fldChar w:fldCharType="begin"/>
        </w:r>
        <w:r w:rsidDel="000B7347">
          <w:delInstrText xml:space="preserve"> SEQ Table \* ARABIC </w:delInstrText>
        </w:r>
        <w:r w:rsidDel="000B7347">
          <w:fldChar w:fldCharType="separate"/>
        </w:r>
        <w:r w:rsidDel="000B7347">
          <w:rPr>
            <w:noProof/>
          </w:rPr>
          <w:delText>6</w:delText>
        </w:r>
        <w:r w:rsidDel="000B7347">
          <w:fldChar w:fldCharType="end"/>
        </w:r>
        <w:r w:rsidDel="000B7347">
          <w:delText xml:space="preserve">   </w:delText>
        </w:r>
      </w:del>
      <w:ins w:id="1140" w:author="Helene Van Niekerk" w:date="2018-02-09T13:02:00Z">
        <w:r w:rsidR="000B7347">
          <w:t>5</w:t>
        </w:r>
        <w:r w:rsidR="000B7347">
          <w:t xml:space="preserve">   </w:t>
        </w:r>
      </w:ins>
      <w:r>
        <w:t>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r>
              <w:rPr>
                <w:rFonts w:cs="Arial"/>
                <w:sz w:val="16"/>
                <w:szCs w:val="16"/>
              </w:rPr>
              <w:t>Paramaters</w:t>
            </w:r>
          </w:p>
        </w:tc>
      </w:tr>
      <w:tr w:rsidR="007E73AF" w:rsidRPr="00AB1F17" w14:paraId="2D06E800" w14:textId="77777777" w:rsidTr="00684F38">
        <w:trPr>
          <w:trHeight w:val="340"/>
        </w:trPr>
        <w:tc>
          <w:tcPr>
            <w:tcW w:w="1336" w:type="dxa"/>
          </w:tcPr>
          <w:p w14:paraId="2372ECE3" w14:textId="57F649EA" w:rsidR="007E73AF" w:rsidRPr="00803CF7" w:rsidRDefault="007E73AF" w:rsidP="00684F38">
            <w:pPr>
              <w:rPr>
                <w:sz w:val="16"/>
                <w:szCs w:val="16"/>
              </w:rPr>
            </w:pPr>
            <w:r w:rsidRPr="00803CF7">
              <w:rPr>
                <w:sz w:val="16"/>
                <w:szCs w:val="16"/>
              </w:rPr>
              <w:t xml:space="preserve">Decision </w:t>
            </w:r>
            <w:ins w:id="1141" w:author="Helene Van Niekerk" w:date="2018-02-07T16:22:00Z">
              <w:r w:rsidR="00C05546">
                <w:rPr>
                  <w:sz w:val="16"/>
                  <w:szCs w:val="16"/>
                </w:rPr>
                <w:t>t</w:t>
              </w:r>
            </w:ins>
            <w:del w:id="1142" w:author="Helene Van Niekerk" w:date="2018-02-07T16:22:00Z">
              <w:r w:rsidRPr="00803CF7" w:rsidDel="00C05546">
                <w:rPr>
                  <w:sz w:val="16"/>
                  <w:szCs w:val="16"/>
                </w:rPr>
                <w:delText>T</w:delText>
              </w:r>
            </w:del>
            <w:r w:rsidRPr="00803CF7">
              <w:rPr>
                <w:sz w:val="16"/>
                <w:szCs w:val="16"/>
              </w:rPr>
              <w: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29C260E6" w:rsidR="007E73AF" w:rsidRPr="00803CF7" w:rsidRDefault="007E73AF" w:rsidP="00684F38">
            <w:pPr>
              <w:rPr>
                <w:sz w:val="16"/>
                <w:szCs w:val="16"/>
              </w:rPr>
            </w:pPr>
            <w:r w:rsidRPr="00803CF7">
              <w:rPr>
                <w:sz w:val="16"/>
                <w:szCs w:val="16"/>
              </w:rPr>
              <w:t xml:space="preserve">Random </w:t>
            </w:r>
            <w:ins w:id="1143" w:author="Helene Van Niekerk" w:date="2018-02-07T16:22:00Z">
              <w:r w:rsidR="00C05546">
                <w:rPr>
                  <w:sz w:val="16"/>
                  <w:szCs w:val="16"/>
                </w:rPr>
                <w:t>f</w:t>
              </w:r>
            </w:ins>
            <w:del w:id="1144" w:author="Helene Van Niekerk" w:date="2018-02-07T16:22:00Z">
              <w:r w:rsidRPr="00803CF7" w:rsidDel="00C05546">
                <w:rPr>
                  <w:sz w:val="16"/>
                  <w:szCs w:val="16"/>
                </w:rPr>
                <w:delText>F</w:delText>
              </w:r>
            </w:del>
            <w:r w:rsidRPr="00803CF7">
              <w:rPr>
                <w:sz w:val="16"/>
                <w:szCs w:val="16"/>
              </w:rPr>
              <w:t>orest</w:t>
            </w:r>
          </w:p>
        </w:tc>
        <w:tc>
          <w:tcPr>
            <w:tcW w:w="8043" w:type="dxa"/>
          </w:tcPr>
          <w:p w14:paraId="5DFF3D9C" w14:textId="7D7B4C4A"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Size of feature</w:t>
            </w:r>
            <w:ins w:id="1145" w:author="Helene Van Niekerk" w:date="2018-02-09T12:31:00Z">
              <w:r w:rsidR="000F4F02">
                <w:rPr>
                  <w:sz w:val="16"/>
                  <w:szCs w:val="16"/>
                </w:rPr>
                <w:t>-</w:t>
              </w:r>
            </w:ins>
            <w:del w:id="1146" w:author="Helene Van Niekerk" w:date="2018-02-09T12:31:00Z">
              <w:r w:rsidDel="000F4F02">
                <w:rPr>
                  <w:sz w:val="16"/>
                  <w:szCs w:val="16"/>
                </w:rPr>
                <w:delText xml:space="preserve"> </w:delText>
              </w:r>
            </w:del>
            <w:r>
              <w:rPr>
                <w:sz w:val="16"/>
                <w:szCs w:val="16"/>
              </w:rPr>
              <w:t xml:space="preserve">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r>
              <w:rPr>
                <w:sz w:val="16"/>
                <w:szCs w:val="16"/>
              </w:rPr>
              <w:t>kNN</w:t>
            </w:r>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25519941" w:rsidR="007E73AF" w:rsidRPr="00803CF7" w:rsidRDefault="007E73AF" w:rsidP="00684F38">
            <w:pPr>
              <w:rPr>
                <w:sz w:val="16"/>
                <w:szCs w:val="16"/>
              </w:rPr>
            </w:pPr>
            <w:r w:rsidRPr="00803CF7">
              <w:rPr>
                <w:sz w:val="16"/>
                <w:szCs w:val="16"/>
              </w:rPr>
              <w:t xml:space="preserve">Bayes </w:t>
            </w:r>
            <w:ins w:id="1147" w:author="Helene Van Niekerk" w:date="2018-02-07T16:23:00Z">
              <w:r w:rsidR="00C05546">
                <w:rPr>
                  <w:sz w:val="16"/>
                  <w:szCs w:val="16"/>
                </w:rPr>
                <w:t>n</w:t>
              </w:r>
            </w:ins>
            <w:del w:id="1148" w:author="Helene Van Niekerk" w:date="2018-02-07T16:23:00Z">
              <w:r w:rsidRPr="00803CF7" w:rsidDel="00C05546">
                <w:rPr>
                  <w:sz w:val="16"/>
                  <w:szCs w:val="16"/>
                </w:rPr>
                <w:delText>N</w:delText>
              </w:r>
            </w:del>
            <w:r w:rsidRPr="00803CF7">
              <w:rPr>
                <w:sz w:val="16"/>
                <w:szCs w:val="16"/>
              </w:rPr>
              <w:t>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t>Validation</w:t>
      </w:r>
    </w:p>
    <w:p w14:paraId="0652D881" w14:textId="3BDAB403" w:rsidR="00432395" w:rsidRDefault="00680746">
      <w:pPr>
        <w:spacing w:line="480" w:lineRule="auto"/>
        <w:jc w:val="both"/>
        <w:pPrChange w:id="1149" w:author="Helene Van Niekerk" w:date="2018-02-05T10:46:00Z">
          <w:pPr>
            <w:spacing w:line="360" w:lineRule="auto"/>
            <w:jc w:val="both"/>
          </w:pPr>
        </w:pPrChange>
      </w:pPr>
      <w:r>
        <w:t>The per-pixel</w:t>
      </w:r>
      <w:r w:rsidR="008E676C">
        <w:t xml:space="preserve"> </w:t>
      </w:r>
      <w:r>
        <w:t xml:space="preserve">performance of the candidate classifiers </w:t>
      </w:r>
      <w:del w:id="1150" w:author="Helene Van Niekerk" w:date="2018-02-07T16:30:00Z">
        <w:r w:rsidDel="00E23523">
          <w:delText xml:space="preserve">was evaluated </w:delText>
        </w:r>
      </w:del>
      <w:r>
        <w:t>on the selected features</w:t>
      </w:r>
      <w:r w:rsidR="00C02B4A">
        <w:t xml:space="preserve"> </w:t>
      </w:r>
      <w:ins w:id="1151" w:author="Helene Van Niekerk" w:date="2018-02-07T16:31:00Z">
        <w:r w:rsidR="00E23523">
          <w:t xml:space="preserve">was evaluated </w:t>
        </w:r>
      </w:ins>
      <w:del w:id="1152" w:author="Helene Van Niekerk" w:date="2018-02-07T16:31:00Z">
        <w:r w:rsidR="00C02B4A" w:rsidDel="00E23523">
          <w:delText xml:space="preserve">using </w:delText>
        </w:r>
      </w:del>
      <w:ins w:id="1153" w:author="Helene Van Niekerk" w:date="2018-02-07T16:31:00Z">
        <w:r w:rsidR="00E23523">
          <w:t xml:space="preserve">with </w:t>
        </w:r>
      </w:ins>
      <w:r w:rsidR="00C02B4A">
        <w:t xml:space="preserve">the </w:t>
      </w:r>
      <w:r w:rsidR="00E771F6">
        <w:t>label</w:t>
      </w:r>
      <w:ins w:id="1154" w:author="Helene Van Niekerk" w:date="2018-02-09T12:52:00Z">
        <w:r w:rsidR="000B7347">
          <w:t>ed</w:t>
        </w:r>
      </w:ins>
      <w:del w:id="1155" w:author="Helene Van Niekerk" w:date="2018-02-09T12:52:00Z">
        <w:r w:rsidR="00E771F6" w:rsidDel="000B7347">
          <w:delText>led</w:delText>
        </w:r>
      </w:del>
      <w:r w:rsidR="00E771F6">
        <w:t xml:space="preserve"> pixel data</w:t>
      </w:r>
      <w:r>
        <w:t>.  To avoid biased estimates of performance, ten</w:t>
      </w:r>
      <w:ins w:id="1156" w:author="Helene Van Niekerk" w:date="2018-02-07T16:32:00Z">
        <w:r w:rsidR="00E23523">
          <w:t>-</w:t>
        </w:r>
      </w:ins>
      <w:del w:id="1157" w:author="Helene Van Niekerk" w:date="2018-02-07T16:32:00Z">
        <w:r w:rsidR="007820B5" w:rsidDel="00E23523">
          <w:delText xml:space="preserve"> </w:delText>
        </w:r>
      </w:del>
      <w:r>
        <w:t>fold cross validation was used for classifier evaluation.  The canopy</w:t>
      </w:r>
      <w:ins w:id="1158" w:author="Helene Van Niekerk" w:date="2018-02-09T12:30:00Z">
        <w:r w:rsidR="00FA2071">
          <w:t>-cover</w:t>
        </w:r>
      </w:ins>
      <w:del w:id="1159" w:author="Helene Van Niekerk" w:date="2018-02-09T12:30:00Z">
        <w:r w:rsidDel="00FA2071">
          <w:delText xml:space="preserve"> cover</w:delText>
        </w:r>
      </w:del>
      <w:r w:rsidR="00A61724">
        <w:t xml:space="preserve"> performance of the </w:t>
      </w:r>
      <w:r>
        <w:t xml:space="preserve">classifiers </w:t>
      </w:r>
      <w:r w:rsidR="00A61724">
        <w:t>was</w:t>
      </w:r>
      <w:r>
        <w:t xml:space="preserve"> tested</w:t>
      </w:r>
      <w:r w:rsidR="007A27BC">
        <w:t xml:space="preserve"> on the in situ canopy</w:t>
      </w:r>
      <w:ins w:id="1160" w:author="Helene Van Niekerk" w:date="2018-02-09T12:30:00Z">
        <w:r w:rsidR="00FA2071">
          <w:t>-cover</w:t>
        </w:r>
      </w:ins>
      <w:del w:id="1161" w:author="Helene Van Niekerk" w:date="2018-02-09T12:30:00Z">
        <w:r w:rsidR="007A27BC" w:rsidDel="00FA2071">
          <w:delText xml:space="preserve"> cover</w:delText>
        </w:r>
      </w:del>
      <w:r w:rsidR="007A27BC">
        <w:t xml:space="preserve"> data</w:t>
      </w:r>
      <w:r w:rsidR="00A61724">
        <w:t xml:space="preserve">.  After applying the classifiers </w:t>
      </w:r>
      <w:r w:rsidR="005C2BD7">
        <w:t xml:space="preserve">and morphological operations </w:t>
      </w:r>
      <w:r w:rsidR="00A61724">
        <w:t>to the relevant images, canopy</w:t>
      </w:r>
      <w:ins w:id="1162" w:author="Helene Van Niekerk" w:date="2018-02-09T12:30:00Z">
        <w:r w:rsidR="00FA2071">
          <w:t>-cover</w:t>
        </w:r>
      </w:ins>
      <w:del w:id="1163" w:author="Helene Van Niekerk" w:date="2018-02-09T12:30:00Z">
        <w:r w:rsidR="00A61724" w:rsidDel="00FA2071">
          <w:delText xml:space="preserve"> cover</w:delText>
        </w:r>
      </w:del>
      <w:r w:rsidR="00A61724">
        <w:t xml:space="preserve"> estimates were extracted </w:t>
      </w:r>
      <w:r w:rsidR="00B00E98">
        <w:t xml:space="preserve">by evaluating the fractional portion of </w:t>
      </w:r>
      <w:ins w:id="1164" w:author="Helene Van Niekerk" w:date="2018-02-07T16:33:00Z">
        <w:r w:rsidR="00E23523">
          <w:t>s</w:t>
        </w:r>
      </w:ins>
      <w:del w:id="1165" w:author="Helene Van Niekerk" w:date="2018-02-07T16:33:00Z">
        <w:r w:rsidR="00B00E98" w:rsidDel="00E23523">
          <w:delText>S</w:delText>
        </w:r>
      </w:del>
      <w:r w:rsidR="00B00E98">
        <w:t xml:space="preserve">pekboom </w:t>
      </w:r>
      <w:r w:rsidR="00A61724">
        <w:t xml:space="preserve">inside the </w:t>
      </w:r>
      <w:r w:rsidR="00B00E98">
        <w:t xml:space="preserve">areas of the </w:t>
      </w:r>
      <w:r w:rsidR="00A61724">
        <w:t>field</w:t>
      </w:r>
      <w:ins w:id="1166" w:author="Helene Van Niekerk" w:date="2018-02-07T16:33:00Z">
        <w:r w:rsidR="00E23523">
          <w:t>-</w:t>
        </w:r>
      </w:ins>
      <w:del w:id="1167" w:author="Helene Van Niekerk" w:date="2018-02-07T16:33:00Z">
        <w:r w:rsidR="00A61724" w:rsidDel="00E23523">
          <w:delText xml:space="preserve"> </w:delText>
        </w:r>
      </w:del>
      <w:r w:rsidR="00A61724">
        <w:t xml:space="preserve">site polygons.  These estimates were </w:t>
      </w:r>
      <w:r>
        <w:t>compar</w:t>
      </w:r>
      <w:r w:rsidR="00A61724">
        <w:t>ed</w:t>
      </w:r>
      <w:r>
        <w:t xml:space="preserve"> to the </w:t>
      </w:r>
      <w:r w:rsidR="006658E6">
        <w:t xml:space="preserve">in situ </w:t>
      </w:r>
      <w:r w:rsidR="00684B18">
        <w:t>canopy</w:t>
      </w:r>
      <w:ins w:id="1168" w:author="Helene Van Niekerk" w:date="2018-02-09T12:30:00Z">
        <w:r w:rsidR="00FA2071">
          <w:t>-cover</w:t>
        </w:r>
      </w:ins>
      <w:del w:id="1169" w:author="Helene Van Niekerk" w:date="2018-02-09T12:30:00Z">
        <w:r w:rsidR="00684B18" w:rsidDel="00FA2071">
          <w:delText xml:space="preserve"> cover</w:delText>
        </w:r>
      </w:del>
      <w:r w:rsidR="00684B18">
        <w:t xml:space="preserve">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2D943F0F" w:rsidR="00D61588" w:rsidRDefault="00D61588">
      <w:pPr>
        <w:spacing w:line="480" w:lineRule="auto"/>
        <w:jc w:val="both"/>
        <w:pPrChange w:id="1170" w:author="Helene Van Niekerk" w:date="2018-02-05T10:47:00Z">
          <w:pPr>
            <w:spacing w:line="360" w:lineRule="auto"/>
            <w:jc w:val="both"/>
          </w:pPr>
        </w:pPrChange>
      </w:pPr>
      <w:bookmarkStart w:id="1171" w:name="_Toc394607658"/>
      <w:bookmarkStart w:id="1172" w:name="_Toc448324320"/>
      <w:del w:id="1173" w:author="Helene Van Niekerk" w:date="2018-02-07T16:34:00Z">
        <w:r w:rsidDel="00E23523">
          <w:delText>Feature Selection</w:delText>
        </w:r>
      </w:del>
      <w:bookmarkEnd w:id="1171"/>
      <w:bookmarkEnd w:id="1172"/>
      <w:r>
        <w:t>The dendrogram showing the clustering of our feature</w:t>
      </w:r>
      <w:ins w:id="1174" w:author="Helene Van Niekerk" w:date="2018-02-07T16:34:00Z">
        <w:r w:rsidR="00E23523">
          <w:t>-</w:t>
        </w:r>
      </w:ins>
      <w:del w:id="1175" w:author="Helene Van Niekerk" w:date="2018-02-07T16:34:00Z">
        <w:r w:rsidDel="00E23523">
          <w:delText xml:space="preserve"> </w:delText>
        </w:r>
      </w:del>
      <w:r>
        <w:t>set</w:t>
      </w:r>
      <w:del w:id="1176" w:author="Helene Van Niekerk" w:date="2018-02-07T16:35:00Z">
        <w:r w:rsidDel="00E23523">
          <w:delText>,</w:delText>
        </w:r>
      </w:del>
      <w:r>
        <w:t xml:space="preserve"> is plotted in</w:t>
      </w:r>
      <w:r w:rsidR="00420505">
        <w:t xml:space="preserve"> </w:t>
      </w:r>
      <w:r w:rsidR="00420505">
        <w:fldChar w:fldCharType="begin"/>
      </w:r>
      <w:r w:rsidR="00420505">
        <w:instrText xml:space="preserve"> REF _Ref466458068 \h </w:instrText>
      </w:r>
      <w:r w:rsidR="00C95AC4">
        <w:instrText xml:space="preserve"> \* MERGEFORMAT </w:instrText>
      </w:r>
      <w:r w:rsidR="00420505">
        <w:fldChar w:fldCharType="separate"/>
      </w:r>
      <w:r w:rsidR="00420505">
        <w:t xml:space="preserve">Figure </w:t>
      </w:r>
      <w:r w:rsidR="00420505">
        <w:rPr>
          <w:noProof/>
        </w:rPr>
        <w:t>5</w:t>
      </w:r>
      <w:r w:rsidR="00420505">
        <w:fldChar w:fldCharType="end"/>
      </w:r>
      <w:r>
        <w:t xml:space="preserve">.  The </w:t>
      </w:r>
      <w:ins w:id="1177" w:author="Helene Van Niekerk" w:date="2018-02-07T16:35:00Z">
        <w:r w:rsidR="00E23523">
          <w:t xml:space="preserve">red </w:t>
        </w:r>
      </w:ins>
      <w:r>
        <w:t xml:space="preserve">line </w:t>
      </w:r>
      <w:del w:id="1178" w:author="Helene Van Niekerk" w:date="2018-02-07T16:35:00Z">
        <w:r w:rsidDel="00E23523">
          <w:delText xml:space="preserve">in red </w:delText>
        </w:r>
      </w:del>
      <w:r>
        <w:t xml:space="preserve">shows the correlation threshold value at which the feature clusters were extracted.  This value was selected </w:t>
      </w:r>
      <w:ins w:id="1179" w:author="Helene Van Niekerk" w:date="2018-02-07T16:37:00Z">
        <w:r w:rsidR="00E23523">
          <w:t xml:space="preserve">on the basis of being </w:t>
        </w:r>
      </w:ins>
      <w:del w:id="1180" w:author="Helene Van Niekerk" w:date="2018-02-07T16:37:00Z">
        <w:r w:rsidDel="00E23523">
          <w:delText xml:space="preserve">as </w:delText>
        </w:r>
      </w:del>
      <w:r>
        <w:t xml:space="preserve">a relatively stable point in the hierarchy and </w:t>
      </w:r>
      <w:del w:id="1181" w:author="Helene Van Niekerk" w:date="2018-02-07T16:37:00Z">
        <w:r w:rsidDel="00E23523">
          <w:delText xml:space="preserve">one </w:delText>
        </w:r>
      </w:del>
      <w:ins w:id="1182" w:author="Helene Van Niekerk" w:date="2018-02-07T16:37:00Z">
        <w:r w:rsidR="00E23523">
          <w:t xml:space="preserve">being a point </w:t>
        </w:r>
      </w:ins>
      <w:r>
        <w:t xml:space="preserve">where the correlation </w:t>
      </w:r>
      <w:ins w:id="1183" w:author="Helene Van Niekerk" w:date="2018-02-09T12:35:00Z">
        <w:r w:rsidR="000F4F02">
          <w:t>among</w:t>
        </w:r>
      </w:ins>
      <w:del w:id="1184" w:author="Helene Van Niekerk" w:date="2018-02-09T12:35:00Z">
        <w:r w:rsidDel="000F4F02">
          <w:delText>amongst</w:delText>
        </w:r>
      </w:del>
      <w:r>
        <w:t xml:space="preserve">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val="en-US"/>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1185" w:name="_Ref466458068"/>
      <w:bookmarkStart w:id="1186" w:name="_Toc394582259"/>
      <w:bookmarkStart w:id="118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1185"/>
      <w:r>
        <w:t xml:space="preserve">  Clustering of correlated features</w:t>
      </w:r>
      <w:bookmarkEnd w:id="1186"/>
      <w:bookmarkEnd w:id="1187"/>
    </w:p>
    <w:p w14:paraId="2E8FA040" w14:textId="77777777" w:rsidR="00D61588" w:rsidRDefault="00D61588" w:rsidP="00D61588">
      <w:pPr>
        <w:spacing w:line="360" w:lineRule="auto"/>
        <w:jc w:val="both"/>
      </w:pPr>
    </w:p>
    <w:p w14:paraId="3B183BA4" w14:textId="3A00B267" w:rsidR="00D61588" w:rsidRDefault="00D61588">
      <w:pPr>
        <w:spacing w:line="480" w:lineRule="auto"/>
        <w:jc w:val="both"/>
        <w:pPrChange w:id="1188" w:author="Helene Van Niekerk" w:date="2018-02-05T10:47:00Z">
          <w:pPr>
            <w:spacing w:line="360" w:lineRule="auto"/>
            <w:jc w:val="both"/>
          </w:pPr>
        </w:pPrChange>
      </w:pPr>
      <w:r>
        <w:fldChar w:fldCharType="begin"/>
      </w:r>
      <w:r>
        <w:instrText xml:space="preserve"> REF _Ref395121413 \h </w:instrText>
      </w:r>
      <w:r w:rsidR="00C95AC4">
        <w:instrText xml:space="preserve"> \* MERGEFORMAT </w:instrText>
      </w:r>
      <w:r>
        <w:fldChar w:fldCharType="separate"/>
      </w:r>
      <w:r w:rsidR="00832542">
        <w:t xml:space="preserve">Table </w:t>
      </w:r>
      <w:del w:id="1189" w:author="Helene Van Niekerk" w:date="2018-02-09T13:02:00Z">
        <w:r w:rsidR="00832542" w:rsidDel="008479B9">
          <w:rPr>
            <w:noProof/>
          </w:rPr>
          <w:delText>5</w:delText>
        </w:r>
      </w:del>
      <w:r>
        <w:fldChar w:fldCharType="end"/>
      </w:r>
      <w:ins w:id="1190" w:author="Helene Van Niekerk" w:date="2018-02-09T13:02:00Z">
        <w:r w:rsidR="008479B9">
          <w:t>6</w:t>
        </w:r>
      </w:ins>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62DB873F" w:rsidR="00D61588" w:rsidRDefault="00D61588" w:rsidP="003C7A4E">
      <w:pPr>
        <w:pStyle w:val="1Tablecaption"/>
      </w:pPr>
      <w:bookmarkStart w:id="1191" w:name="_Ref395121413"/>
      <w:bookmarkStart w:id="1192" w:name="_Toc394582241"/>
      <w:bookmarkStart w:id="1193" w:name="_Toc448324340"/>
      <w:r>
        <w:t xml:space="preserve">Table </w:t>
      </w:r>
      <w:del w:id="1194" w:author="Helene Van Niekerk" w:date="2018-02-09T13:02:00Z">
        <w:r w:rsidR="00F4774D" w:rsidDel="000B7347">
          <w:fldChar w:fldCharType="begin"/>
        </w:r>
        <w:r w:rsidR="00F4774D" w:rsidDel="000B7347">
          <w:delInstrText xml:space="preserve"> SEQ Table \* ARABIC </w:delInstrText>
        </w:r>
        <w:r w:rsidR="00F4774D" w:rsidDel="000B7347">
          <w:fldChar w:fldCharType="separate"/>
        </w:r>
        <w:r w:rsidR="00832542" w:rsidDel="000B7347">
          <w:rPr>
            <w:noProof/>
          </w:rPr>
          <w:delText>5</w:delText>
        </w:r>
        <w:r w:rsidR="00F4774D" w:rsidDel="000B7347">
          <w:fldChar w:fldCharType="end"/>
        </w:r>
        <w:bookmarkEnd w:id="1191"/>
        <w:r w:rsidDel="000B7347">
          <w:delText xml:space="preserve">   </w:delText>
        </w:r>
      </w:del>
      <w:ins w:id="1195" w:author="Helene Van Niekerk" w:date="2018-02-09T13:02:00Z">
        <w:r w:rsidR="000B7347">
          <w:t>6</w:t>
        </w:r>
        <w:r w:rsidR="000B7347">
          <w:t xml:space="preserve">   </w:t>
        </w:r>
      </w:ins>
      <w:r>
        <w:t>Ranked clusters</w:t>
      </w:r>
      <w:bookmarkEnd w:id="1192"/>
      <w:bookmarkEnd w:id="1193"/>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20B17873" w:rsidR="00D61588" w:rsidRPr="008E0C3A" w:rsidRDefault="00D61588" w:rsidP="002A37E3">
            <w:pPr>
              <w:pStyle w:val="1TableText"/>
              <w:tabs>
                <w:tab w:val="num" w:pos="993"/>
              </w:tabs>
              <w:spacing w:before="0" w:after="0"/>
            </w:pPr>
            <w:r w:rsidRPr="008E0C3A">
              <w:t>Rank</w:t>
            </w:r>
            <w:del w:id="1196" w:author="Helene Van Niekerk" w:date="2018-02-07T16:39:00Z">
              <w:r w:rsidRPr="008E0C3A" w:rsidDel="00E23523">
                <w:delText>.</w:delText>
              </w:r>
            </w:del>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r w:rsidRPr="008E0C3A">
              <w:rPr>
                <w:sz w:val="16"/>
              </w:rPr>
              <w:t xml:space="preserve">rN, nirN, NDVI, RVI, tc2, pc2, </w:t>
            </w:r>
            <w:r w:rsidR="003B0CDA">
              <w:rPr>
                <w:sz w:val="16"/>
              </w:rPr>
              <w:t>nc</w:t>
            </w:r>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NDVI, pc1, EntropyPc1, gN, bN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65A279EE" w:rsidR="00D61588" w:rsidRDefault="00D61588" w:rsidP="00D3757C">
      <w:pPr>
        <w:pStyle w:val="Heading2"/>
      </w:pPr>
      <w:bookmarkStart w:id="1197" w:name="_Toc394607659"/>
      <w:bookmarkStart w:id="1198" w:name="_Toc448324321"/>
      <w:r>
        <w:t>Classification</w:t>
      </w:r>
      <w:bookmarkEnd w:id="1197"/>
      <w:bookmarkEnd w:id="1198"/>
      <w:r w:rsidR="003638E8">
        <w:t xml:space="preserve"> and Canopy</w:t>
      </w:r>
      <w:ins w:id="1199" w:author="Helene Van Niekerk" w:date="2018-02-09T12:30:00Z">
        <w:r w:rsidR="00FA2071">
          <w:t>-</w:t>
        </w:r>
      </w:ins>
      <w:del w:id="1200" w:author="Helene Van Niekerk" w:date="2018-02-09T12:30:00Z">
        <w:r w:rsidR="003638E8" w:rsidDel="00FA2071">
          <w:delText xml:space="preserve"> </w:delText>
        </w:r>
      </w:del>
      <w:r w:rsidR="003638E8">
        <w:t xml:space="preserve">Cover Estimation </w:t>
      </w:r>
    </w:p>
    <w:bookmarkStart w:id="1201" w:name="_Ref394403248"/>
    <w:p w14:paraId="268F445C" w14:textId="58D36A4C" w:rsidR="00D61588" w:rsidRDefault="00D61588">
      <w:pPr>
        <w:spacing w:line="480" w:lineRule="auto"/>
        <w:jc w:val="both"/>
        <w:pPrChange w:id="1202" w:author="Helene Van Niekerk" w:date="2018-02-05T10:47:00Z">
          <w:pPr>
            <w:spacing w:line="360" w:lineRule="auto"/>
            <w:jc w:val="both"/>
          </w:pPr>
        </w:pPrChange>
      </w:pPr>
      <w:r>
        <w:fldChar w:fldCharType="begin"/>
      </w:r>
      <w:r>
        <w:instrText xml:space="preserve"> REF _Ref394945112 \h </w:instrText>
      </w:r>
      <w:r w:rsidR="00C95AC4">
        <w:instrText xml:space="preserve"> \* MERGEFORMAT </w:instrText>
      </w:r>
      <w:r>
        <w:fldChar w:fldCharType="separate"/>
      </w:r>
      <w:r w:rsidR="001179C5">
        <w:t xml:space="preserve">Table </w:t>
      </w:r>
      <w:r w:rsidR="001179C5">
        <w:rPr>
          <w:noProof/>
        </w:rPr>
        <w:t>7</w:t>
      </w:r>
      <w:r>
        <w:fldChar w:fldCharType="end"/>
      </w:r>
      <w:r>
        <w:t xml:space="preserve"> compares the performance of the candidate classifiers.  The table results are sorted according to the </w:t>
      </w:r>
      <w:ins w:id="1203" w:author="Helene Van Niekerk" w:date="2018-02-07T16:41:00Z">
        <w:r w:rsidR="001A5C3A">
          <w:t>m</w:t>
        </w:r>
      </w:ins>
      <w:del w:id="1204" w:author="Helene Van Niekerk" w:date="2018-02-07T16:41:00Z">
        <w:r w:rsidDel="001A5C3A">
          <w:delText>M</w:delText>
        </w:r>
      </w:del>
      <w:r>
        <w:t xml:space="preserve">ean </w:t>
      </w:r>
      <w:ins w:id="1205" w:author="Helene Van Niekerk" w:date="2018-02-07T16:41:00Z">
        <w:r w:rsidR="001A5C3A">
          <w:t>a</w:t>
        </w:r>
      </w:ins>
      <w:del w:id="1206" w:author="Helene Van Niekerk" w:date="2018-02-07T16:41:00Z">
        <w:r w:rsidDel="001A5C3A">
          <w:delText>A</w:delText>
        </w:r>
      </w:del>
      <w:r>
        <w:t>bsolute canopy</w:t>
      </w:r>
      <w:ins w:id="1207" w:author="Helene Van Niekerk" w:date="2018-02-09T12:30:00Z">
        <w:r w:rsidR="00FA2071">
          <w:t>-cover</w:t>
        </w:r>
      </w:ins>
      <w:del w:id="1208" w:author="Helene Van Niekerk" w:date="2018-02-09T12:30:00Z">
        <w:r w:rsidDel="00FA2071">
          <w:delText xml:space="preserve"> cover</w:delText>
        </w:r>
      </w:del>
      <w:r>
        <w:t xml:space="preserve"> </w:t>
      </w:r>
      <w:ins w:id="1209" w:author="Helene Van Niekerk" w:date="2018-02-07T16:41:00Z">
        <w:r w:rsidR="001A5C3A">
          <w:t>e</w:t>
        </w:r>
      </w:ins>
      <w:del w:id="1210" w:author="Helene Van Niekerk" w:date="2018-02-07T16:41:00Z">
        <w:r w:rsidDel="001A5C3A">
          <w:delText>E</w:delText>
        </w:r>
      </w:del>
      <w:r>
        <w:t xml:space="preserve">rror (MAE) in the last column.  Of the performance measures in the table, this is the only one evaluated against the </w:t>
      </w:r>
      <w:r w:rsidR="00844D0F">
        <w:t>in situ canopy</w:t>
      </w:r>
      <w:ins w:id="1211" w:author="Helene Van Niekerk" w:date="2018-02-09T12:30:00Z">
        <w:r w:rsidR="00FA2071">
          <w:t>-cover</w:t>
        </w:r>
      </w:ins>
      <w:del w:id="1212" w:author="Helene Van Niekerk" w:date="2018-02-09T12:30:00Z">
        <w:r w:rsidR="00844D0F" w:rsidDel="00FA2071">
          <w:delText xml:space="preserve"> cover</w:delText>
        </w:r>
      </w:del>
      <w:r w:rsidR="00844D0F">
        <w:t xml:space="preserve"> data</w:t>
      </w:r>
      <w:del w:id="1213" w:author="Helene Van Niekerk" w:date="2018-02-09T09:52:00Z">
        <w:r w:rsidDel="00CD1C51">
          <w:delText>,</w:delText>
        </w:r>
      </w:del>
      <w:ins w:id="1214" w:author="Helene Van Niekerk" w:date="2018-02-09T09:52:00Z">
        <w:r w:rsidR="00CD1C51">
          <w:t>;</w:t>
        </w:r>
      </w:ins>
      <w:r>
        <w:t xml:space="preserve"> the rest were evaluated against the </w:t>
      </w:r>
      <w:r w:rsidR="00844D0F">
        <w:t>label</w:t>
      </w:r>
      <w:ins w:id="1215" w:author="Helene Van Niekerk" w:date="2018-02-09T12:52:00Z">
        <w:r w:rsidR="000B7347">
          <w:t>ed</w:t>
        </w:r>
      </w:ins>
      <w:del w:id="1216" w:author="Helene Van Niekerk" w:date="2018-02-09T12:52:00Z">
        <w:r w:rsidR="00844D0F" w:rsidDel="000B7347">
          <w:delText>led</w:delText>
        </w:r>
      </w:del>
      <w:r w:rsidR="00844D0F">
        <w:t xml:space="preserve"> pixel data</w:t>
      </w:r>
      <w:r>
        <w:t xml:space="preserve">.   </w:t>
      </w:r>
      <w:r w:rsidR="00226C57">
        <w:t>T</w:t>
      </w:r>
      <w:r>
        <w:t>hree</w:t>
      </w:r>
      <w:r w:rsidR="000C2698">
        <w:t>-</w:t>
      </w:r>
      <w:r>
        <w:t xml:space="preserve"> and two</w:t>
      </w:r>
      <w:r w:rsidR="000C2698">
        <w:t>-</w:t>
      </w:r>
      <w:r>
        <w:t>class errors are reported as the class prior weighted errors i.e. the mean of the errors of omission.  Cohen’s Kappa and consumer’s and producer’s accuracies are given for the two</w:t>
      </w:r>
      <w:r w:rsidR="000C2698">
        <w:t>-</w:t>
      </w:r>
      <w:r>
        <w:t xml:space="preserve">class case.  </w:t>
      </w:r>
    </w:p>
    <w:p w14:paraId="643949EB" w14:textId="707BCA8B" w:rsidR="00D61588" w:rsidRDefault="00D61588" w:rsidP="003C7A4E">
      <w:pPr>
        <w:pStyle w:val="1Tablecaption"/>
      </w:pPr>
      <w:bookmarkStart w:id="1217" w:name="_Ref394945112"/>
      <w:bookmarkStart w:id="1218" w:name="_Ref394945108"/>
      <w:bookmarkStart w:id="1219"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1217"/>
      <w:r>
        <w:t xml:space="preserve">   Classifier performance comparison</w:t>
      </w:r>
      <w:bookmarkEnd w:id="1218"/>
      <w:bookmarkEnd w:id="1219"/>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5AD0871D" w:rsidR="00D61588" w:rsidRPr="00803CF7" w:rsidRDefault="00D61588" w:rsidP="007C5F60">
            <w:pPr>
              <w:rPr>
                <w:sz w:val="16"/>
                <w:szCs w:val="16"/>
              </w:rPr>
            </w:pPr>
            <w:r w:rsidRPr="00803CF7">
              <w:rPr>
                <w:sz w:val="16"/>
                <w:szCs w:val="16"/>
              </w:rPr>
              <w:t xml:space="preserve">Decision </w:t>
            </w:r>
            <w:ins w:id="1220" w:author="Helene Van Niekerk" w:date="2018-02-07T16:45:00Z">
              <w:r w:rsidR="00CF403F">
                <w:rPr>
                  <w:sz w:val="16"/>
                  <w:szCs w:val="16"/>
                </w:rPr>
                <w:t>t</w:t>
              </w:r>
            </w:ins>
            <w:del w:id="1221" w:author="Helene Van Niekerk" w:date="2018-02-07T16:45:00Z">
              <w:r w:rsidRPr="00803CF7" w:rsidDel="00CF403F">
                <w:rPr>
                  <w:sz w:val="16"/>
                  <w:szCs w:val="16"/>
                </w:rPr>
                <w:delText>T</w:delText>
              </w:r>
            </w:del>
            <w:r w:rsidRPr="00803CF7">
              <w:rPr>
                <w:sz w:val="16"/>
                <w:szCs w:val="16"/>
              </w:rPr>
              <w: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639FD941" w:rsidR="00D61588" w:rsidRPr="00803CF7" w:rsidRDefault="00D61588" w:rsidP="007C5F60">
            <w:pPr>
              <w:rPr>
                <w:sz w:val="16"/>
                <w:szCs w:val="16"/>
              </w:rPr>
            </w:pPr>
            <w:r w:rsidRPr="00803CF7">
              <w:rPr>
                <w:sz w:val="16"/>
                <w:szCs w:val="16"/>
              </w:rPr>
              <w:t xml:space="preserve">Random </w:t>
            </w:r>
            <w:ins w:id="1222" w:author="Helene Van Niekerk" w:date="2018-02-07T16:45:00Z">
              <w:r w:rsidR="00CF403F">
                <w:rPr>
                  <w:sz w:val="16"/>
                  <w:szCs w:val="16"/>
                </w:rPr>
                <w:t>f</w:t>
              </w:r>
            </w:ins>
            <w:del w:id="1223" w:author="Helene Van Niekerk" w:date="2018-02-07T16:45:00Z">
              <w:r w:rsidRPr="00803CF7" w:rsidDel="00CF403F">
                <w:rPr>
                  <w:sz w:val="16"/>
                  <w:szCs w:val="16"/>
                </w:rPr>
                <w:delText>F</w:delText>
              </w:r>
            </w:del>
            <w:r w:rsidRPr="00803CF7">
              <w:rPr>
                <w:sz w:val="16"/>
                <w:szCs w:val="16"/>
              </w:rPr>
              <w:t>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39754BDB" w:rsidR="00D61588" w:rsidRPr="00803CF7" w:rsidRDefault="00D61588" w:rsidP="007C5F60">
            <w:pPr>
              <w:rPr>
                <w:sz w:val="16"/>
                <w:szCs w:val="16"/>
              </w:rPr>
            </w:pPr>
            <w:r w:rsidRPr="00803CF7">
              <w:rPr>
                <w:sz w:val="16"/>
                <w:szCs w:val="16"/>
              </w:rPr>
              <w:t xml:space="preserve">Bayes </w:t>
            </w:r>
            <w:ins w:id="1224" w:author="Helene Van Niekerk" w:date="2018-02-07T16:48:00Z">
              <w:r w:rsidR="00CF403F">
                <w:rPr>
                  <w:sz w:val="16"/>
                  <w:szCs w:val="16"/>
                </w:rPr>
                <w:t>n</w:t>
              </w:r>
            </w:ins>
            <w:del w:id="1225" w:author="Helene Van Niekerk" w:date="2018-02-07T16:48:00Z">
              <w:r w:rsidRPr="00803CF7" w:rsidDel="00CF403F">
                <w:rPr>
                  <w:sz w:val="16"/>
                  <w:szCs w:val="16"/>
                </w:rPr>
                <w:delText>N</w:delText>
              </w:r>
            </w:del>
            <w:r w:rsidRPr="00803CF7">
              <w:rPr>
                <w:sz w:val="16"/>
                <w:szCs w:val="16"/>
              </w:rPr>
              <w:t>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26E2074"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w:t>
      </w:r>
      <w:ins w:id="1226" w:author="Helene Van Niekerk" w:date="2018-02-09T12:30:00Z">
        <w:r w:rsidR="00FA2071">
          <w:rPr>
            <w:rFonts w:ascii="Arial" w:hAnsi="Arial" w:cs="Arial"/>
            <w:sz w:val="16"/>
            <w:szCs w:val="16"/>
          </w:rPr>
          <w:t>-</w:t>
        </w:r>
      </w:ins>
      <w:del w:id="1227"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 on </w:t>
      </w:r>
      <w:r w:rsidR="00844D0F">
        <w:rPr>
          <w:rFonts w:ascii="Arial" w:hAnsi="Arial" w:cs="Arial"/>
          <w:sz w:val="16"/>
          <w:szCs w:val="16"/>
        </w:rPr>
        <w:t>in situ canopy</w:t>
      </w:r>
      <w:ins w:id="1228" w:author="Helene Van Niekerk" w:date="2018-02-09T12:30:00Z">
        <w:r w:rsidR="00FA2071">
          <w:rPr>
            <w:rFonts w:ascii="Arial" w:hAnsi="Arial" w:cs="Arial"/>
            <w:sz w:val="16"/>
            <w:szCs w:val="16"/>
          </w:rPr>
          <w:t>-</w:t>
        </w:r>
      </w:ins>
      <w:del w:id="1229"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 SAE = Standard deviation of Absolute canopy</w:t>
      </w:r>
      <w:ins w:id="1230" w:author="Helene Van Niekerk" w:date="2018-02-09T12:30:00Z">
        <w:r w:rsidR="00FA2071">
          <w:rPr>
            <w:rFonts w:ascii="Arial" w:hAnsi="Arial" w:cs="Arial"/>
            <w:sz w:val="16"/>
            <w:szCs w:val="16"/>
          </w:rPr>
          <w:t>-</w:t>
        </w:r>
      </w:ins>
      <w:del w:id="1231"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errors on </w:t>
      </w:r>
      <w:r w:rsidR="00844D0F">
        <w:rPr>
          <w:rFonts w:ascii="Arial" w:hAnsi="Arial" w:cs="Arial"/>
          <w:sz w:val="16"/>
          <w:szCs w:val="16"/>
        </w:rPr>
        <w:t>in situ canopy</w:t>
      </w:r>
      <w:ins w:id="1232" w:author="Helene Van Niekerk" w:date="2018-02-09T12:30:00Z">
        <w:r w:rsidR="00FA2071">
          <w:rPr>
            <w:rFonts w:ascii="Arial" w:hAnsi="Arial" w:cs="Arial"/>
            <w:sz w:val="16"/>
            <w:szCs w:val="16"/>
          </w:rPr>
          <w:t>-</w:t>
        </w:r>
      </w:ins>
      <w:del w:id="1233"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487166EE" w:rsidR="00D61588" w:rsidRDefault="00D61588">
      <w:pPr>
        <w:spacing w:line="480" w:lineRule="auto"/>
        <w:jc w:val="both"/>
        <w:pPrChange w:id="1234" w:author="Helene Van Niekerk" w:date="2018-02-05T10:47:00Z">
          <w:pPr>
            <w:spacing w:line="360" w:lineRule="auto"/>
            <w:jc w:val="both"/>
          </w:pPr>
        </w:pPrChange>
      </w:pPr>
      <w:r>
        <w:t>The decision tree three</w:t>
      </w:r>
      <w:r w:rsidR="00745C69">
        <w:t>-</w:t>
      </w:r>
      <w:r>
        <w:t xml:space="preserve">class and </w:t>
      </w:r>
      <w:r w:rsidR="00745C69">
        <w:t>two-class</w:t>
      </w:r>
      <w:r>
        <w:t xml:space="preserve"> confusion matrices and performances</w:t>
      </w:r>
      <w:r w:rsidR="00A07E23">
        <w:t>,</w:t>
      </w:r>
      <w:r>
        <w:t xml:space="preserve"> </w:t>
      </w:r>
      <w:r w:rsidR="00A07E23">
        <w:t>obtained from the label</w:t>
      </w:r>
      <w:ins w:id="1235" w:author="Helene Van Niekerk" w:date="2018-02-09T12:52:00Z">
        <w:r w:rsidR="000B7347">
          <w:t>ed</w:t>
        </w:r>
      </w:ins>
      <w:del w:id="1236" w:author="Helene Van Niekerk" w:date="2018-02-09T12:52:00Z">
        <w:r w:rsidR="00A07E23" w:rsidDel="000B7347">
          <w:delText>led</w:delText>
        </w:r>
      </w:del>
      <w:r w:rsidR="00A07E23">
        <w:t xml:space="preserve"> pixel data, </w:t>
      </w:r>
      <w:r>
        <w:t xml:space="preserve">are given in </w:t>
      </w:r>
      <w:r>
        <w:fldChar w:fldCharType="begin"/>
      </w:r>
      <w:r>
        <w:instrText xml:space="preserve"> REF _Ref395169572 \h </w:instrText>
      </w:r>
      <w:r w:rsidR="00C95AC4">
        <w:instrText xml:space="preserve"> \* MERGEFORMAT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rsidR="00C95AC4">
        <w:instrText xml:space="preserve"> \* MERGEFORMAT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ins w:id="1237" w:author="Helene Van Niekerk" w:date="2018-02-07T16:49:00Z">
        <w:r w:rsidR="00CF403F" w:rsidRPr="00FA2071">
          <w:t>t</w:t>
        </w:r>
      </w:ins>
      <w:del w:id="1238" w:author="Helene Van Niekerk" w:date="2018-02-07T16:49:00Z">
        <w:r w:rsidRPr="00FA2071" w:rsidDel="00CF403F">
          <w:delText>T</w:delText>
        </w:r>
      </w:del>
      <w:r w:rsidRPr="00FA2071">
        <w:t>ree</w:t>
      </w:r>
      <w:r>
        <w:t xml:space="preserve"> </w:t>
      </w:r>
      <w:r w:rsidR="00745C69">
        <w:t xml:space="preserve">class </w:t>
      </w:r>
      <w:r>
        <w:t>overlap</w:t>
      </w:r>
      <w:r w:rsidR="00745C69">
        <w:t>s</w:t>
      </w:r>
      <w:r>
        <w:t xml:space="preserve"> with both the </w:t>
      </w:r>
      <w:ins w:id="1239" w:author="Helene Van Niekerk" w:date="2018-02-07T16:49:00Z">
        <w:r w:rsidR="00CF403F">
          <w:t>s</w:t>
        </w:r>
      </w:ins>
      <w:del w:id="1240" w:author="Helene Van Niekerk" w:date="2018-02-07T16:49:00Z">
        <w:r w:rsidR="0084644E" w:rsidRPr="0084644E" w:rsidDel="00CF403F">
          <w:delText>S</w:delText>
        </w:r>
      </w:del>
      <w:r w:rsidR="0084644E" w:rsidRPr="0084644E">
        <w:t>pekboom</w:t>
      </w:r>
      <w:r>
        <w:t xml:space="preserve"> and </w:t>
      </w:r>
      <w:ins w:id="1241" w:author="Helene Van Niekerk" w:date="2018-02-07T16:49:00Z">
        <w:r w:rsidR="00CF403F">
          <w:t>b</w:t>
        </w:r>
      </w:ins>
      <w:del w:id="1242" w:author="Helene Van Niekerk" w:date="2018-02-07T16:49:00Z">
        <w:r w:rsidDel="00CF403F">
          <w:delText>B</w:delText>
        </w:r>
      </w:del>
      <w:r>
        <w:t>ackground classes</w:t>
      </w:r>
      <w:r w:rsidR="001C6C2F">
        <w:t>, but that t</w:t>
      </w:r>
      <w:r>
        <w:t xml:space="preserve">he overlap is </w:t>
      </w:r>
      <w:r w:rsidR="00745C69">
        <w:t xml:space="preserve">larger </w:t>
      </w:r>
      <w:r>
        <w:t xml:space="preserve">with the </w:t>
      </w:r>
      <w:ins w:id="1243" w:author="Helene Van Niekerk" w:date="2018-02-07T16:49:00Z">
        <w:r w:rsidR="00CF403F" w:rsidRPr="00FA2071">
          <w:t>b</w:t>
        </w:r>
      </w:ins>
      <w:del w:id="1244" w:author="Helene Van Niekerk" w:date="2018-02-07T16:49:00Z">
        <w:r w:rsidRPr="00FA2071" w:rsidDel="00CF403F">
          <w:delText>B</w:delText>
        </w:r>
      </w:del>
      <w:r w:rsidRPr="00FA2071">
        <w:t>ackground</w:t>
      </w:r>
      <w:r>
        <w:t xml:space="preserve"> class.  </w:t>
      </w:r>
      <w:r w:rsidR="00745C69">
        <w:fldChar w:fldCharType="begin"/>
      </w:r>
      <w:r w:rsidR="00745C69">
        <w:instrText xml:space="preserve"> REF _Ref395175360 \h </w:instrText>
      </w:r>
      <w:r w:rsidR="00C95AC4">
        <w:instrText xml:space="preserve"> \* MERGEFORMAT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canopy</w:t>
      </w:r>
      <w:ins w:id="1245" w:author="Helene Van Niekerk" w:date="2018-02-09T12:30:00Z">
        <w:r w:rsidR="00FA2071">
          <w:t>-cover</w:t>
        </w:r>
      </w:ins>
      <w:del w:id="1246" w:author="Helene Van Niekerk" w:date="2018-02-09T12:30:00Z">
        <w:r w:rsidR="004C64EB" w:rsidDel="00FA2071">
          <w:delText xml:space="preserve"> cover</w:delText>
        </w:r>
      </w:del>
      <w:r w:rsidR="004C64EB">
        <w:t xml:space="preserve">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of the in situ canopy</w:t>
      </w:r>
      <w:ins w:id="1247" w:author="Helene Van Niekerk" w:date="2018-02-09T12:30:00Z">
        <w:r w:rsidR="00FA2071">
          <w:t>-cover</w:t>
        </w:r>
      </w:ins>
      <w:del w:id="1248" w:author="Helene Van Niekerk" w:date="2018-02-09T12:30:00Z">
        <w:r w:rsidR="00AD4AD0" w:rsidDel="00FA2071">
          <w:delText xml:space="preserve"> cover</w:delText>
        </w:r>
      </w:del>
      <w:r w:rsidR="00AD4AD0">
        <w:t xml:space="preserve"> </w:t>
      </w:r>
      <w:r>
        <w:t>site</w:t>
      </w:r>
      <w:r w:rsidR="00AD4AD0">
        <w:t>s</w:t>
      </w:r>
      <w:r>
        <w:t>.  The mean of the absolute canopy</w:t>
      </w:r>
      <w:ins w:id="1249" w:author="Helene Van Niekerk" w:date="2018-02-09T12:30:00Z">
        <w:r w:rsidR="00FA2071">
          <w:t>-cover</w:t>
        </w:r>
      </w:ins>
      <w:del w:id="1250" w:author="Helene Van Niekerk" w:date="2018-02-09T12:30:00Z">
        <w:r w:rsidDel="00FA2071">
          <w:delText xml:space="preserve"> cover</w:delText>
        </w:r>
      </w:del>
      <w:r>
        <w:t xml:space="preserve"> error is 5.85%</w:t>
      </w:r>
      <w:ins w:id="1251" w:author="Helene Van Niekerk" w:date="2018-02-07T16:49:00Z">
        <w:r w:rsidR="00CF403F">
          <w:t>,</w:t>
        </w:r>
      </w:ins>
      <w:r>
        <w:t xml:space="preserve"> with a standard deviation of 4.65%.  </w:t>
      </w:r>
    </w:p>
    <w:p w14:paraId="4866ED7E" w14:textId="77777777" w:rsidR="00D61588" w:rsidRDefault="00D61588" w:rsidP="00D61588"/>
    <w:p w14:paraId="2FB1E59F" w14:textId="796ECEE0" w:rsidR="00D61588" w:rsidRDefault="00D61588" w:rsidP="003C7A4E">
      <w:pPr>
        <w:pStyle w:val="1Tablecaption"/>
      </w:pPr>
      <w:bookmarkStart w:id="1252" w:name="_Ref395169572"/>
      <w:bookmarkStart w:id="1253"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1252"/>
      <w:r>
        <w:t xml:space="preserve">   Decision tree </w:t>
      </w:r>
      <w:r w:rsidR="00745C69">
        <w:t>three-class</w:t>
      </w:r>
      <w:r>
        <w:t xml:space="preserve"> confusion matrix</w:t>
      </w:r>
      <w:bookmarkEnd w:id="1253"/>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1254" w:name="_Ref395169574"/>
      <w:bookmarkStart w:id="1255" w:name="_Toc448324344"/>
      <w:r>
        <w:lastRenderedPageBreak/>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1254"/>
      <w:r>
        <w:t xml:space="preserve">   Decision tree </w:t>
      </w:r>
      <w:r w:rsidR="00745C69">
        <w:t>two-class</w:t>
      </w:r>
      <w:r>
        <w:t xml:space="preserve"> confusion matrix</w:t>
      </w:r>
      <w:bookmarkEnd w:id="1255"/>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3FF19EE5" w:rsidR="00D61588" w:rsidRDefault="00D61588" w:rsidP="003C7A4E">
      <w:pPr>
        <w:pStyle w:val="1Tablecaption"/>
      </w:pPr>
      <w:bookmarkStart w:id="1256" w:name="_Ref395175360"/>
      <w:bookmarkStart w:id="1257"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1256"/>
      <w:r>
        <w:t xml:space="preserve">   Decision </w:t>
      </w:r>
      <w:ins w:id="1258" w:author="Helene Van Niekerk" w:date="2018-02-07T16:50:00Z">
        <w:r w:rsidR="00CF403F">
          <w:t>t</w:t>
        </w:r>
      </w:ins>
      <w:del w:id="1259" w:author="Helene Van Niekerk" w:date="2018-02-07T16:50:00Z">
        <w:r w:rsidDel="00CF403F">
          <w:delText>T</w:delText>
        </w:r>
      </w:del>
      <w:r>
        <w:t>ree field canopy</w:t>
      </w:r>
      <w:ins w:id="1260" w:author="Helene Van Niekerk" w:date="2018-02-09T12:30:00Z">
        <w:r w:rsidR="00FA2071">
          <w:t>-</w:t>
        </w:r>
      </w:ins>
      <w:del w:id="1261" w:author="Helene Van Niekerk" w:date="2018-02-09T12:30:00Z">
        <w:r w:rsidDel="00FA2071">
          <w:delText xml:space="preserve"> </w:delText>
        </w:r>
      </w:del>
      <w:r>
        <w:t>cover estimates</w:t>
      </w:r>
      <w:bookmarkEnd w:id="1257"/>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3DE98B6C" w:rsidR="00684F38" w:rsidRPr="00AB1F17" w:rsidRDefault="00684F38" w:rsidP="007C5F60">
            <w:pPr>
              <w:rPr>
                <w:rFonts w:cs="Arial"/>
                <w:sz w:val="16"/>
                <w:szCs w:val="16"/>
              </w:rPr>
            </w:pPr>
            <w:r>
              <w:rPr>
                <w:rFonts w:cs="Arial"/>
                <w:sz w:val="16"/>
                <w:szCs w:val="16"/>
              </w:rPr>
              <w:t>N</w:t>
            </w:r>
            <w:ins w:id="1262" w:author="Helene Van Niekerk" w:date="2018-02-07T16:50:00Z">
              <w:r w:rsidR="006D799B">
                <w:rPr>
                  <w:rFonts w:cs="Arial"/>
                  <w:sz w:val="16"/>
                  <w:szCs w:val="16"/>
                </w:rPr>
                <w:t>o</w:t>
              </w:r>
            </w:ins>
            <w:del w:id="1263" w:author="Helene Van Niekerk" w:date="2018-02-07T16:50:00Z">
              <w:r w:rsidDel="006D799B">
                <w:rPr>
                  <w:rFonts w:cs="Arial"/>
                  <w:sz w:val="16"/>
                  <w:szCs w:val="16"/>
                </w:rPr>
                <w:delText>um</w:delText>
              </w:r>
            </w:del>
            <w:r>
              <w:rPr>
                <w:rFonts w:cs="Arial"/>
                <w:sz w:val="16"/>
                <w:szCs w:val="16"/>
              </w:rPr>
              <w:t>.</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3013277C"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w:t>
      </w:r>
      <w:ins w:id="1264" w:author="Helene Van Niekerk" w:date="2018-02-09T12:30:00Z">
        <w:r w:rsidR="00FA2071">
          <w:rPr>
            <w:rFonts w:ascii="Arial" w:hAnsi="Arial" w:cs="Arial"/>
            <w:sz w:val="16"/>
            <w:szCs w:val="16"/>
          </w:rPr>
          <w:t>-</w:t>
        </w:r>
      </w:ins>
      <w:del w:id="1265"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 SAE = Standard deviation of absolute canopy</w:t>
      </w:r>
      <w:ins w:id="1266" w:author="Helene Van Niekerk" w:date="2018-02-09T12:30:00Z">
        <w:r w:rsidR="00FA2071">
          <w:rPr>
            <w:rFonts w:ascii="Arial" w:hAnsi="Arial" w:cs="Arial"/>
            <w:sz w:val="16"/>
            <w:szCs w:val="16"/>
          </w:rPr>
          <w:t>-</w:t>
        </w:r>
      </w:ins>
      <w:del w:id="1267"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7C8918D9" w:rsidR="00D61588" w:rsidRDefault="00D61588">
      <w:pPr>
        <w:spacing w:line="480" w:lineRule="auto"/>
        <w:jc w:val="both"/>
        <w:pPrChange w:id="1268" w:author="Helene Van Niekerk" w:date="2018-02-05T10:47:00Z">
          <w:pPr>
            <w:spacing w:line="360" w:lineRule="auto"/>
            <w:jc w:val="both"/>
          </w:pPr>
        </w:pPrChange>
      </w:pPr>
      <w:r>
        <w:t xml:space="preserve">The decision tree classifier was applied to the </w:t>
      </w:r>
      <w:ins w:id="1269" w:author="Helene Van Niekerk" w:date="2018-02-07T16:51:00Z">
        <w:r w:rsidR="006D799B">
          <w:t xml:space="preserve">image mosaic of the </w:t>
        </w:r>
      </w:ins>
      <w:r>
        <w:t xml:space="preserve">study area </w:t>
      </w:r>
      <w:del w:id="1270" w:author="Helene Van Niekerk" w:date="2018-02-07T16:51:00Z">
        <w:r w:rsidDel="006D799B">
          <w:delText xml:space="preserve">image mosaic </w:delText>
        </w:r>
      </w:del>
      <w:r>
        <w:t xml:space="preserve">to produce a </w:t>
      </w:r>
      <w:ins w:id="1271" w:author="Helene Van Niekerk" w:date="2018-02-07T16:52:00Z">
        <w:r w:rsidR="006D799B">
          <w:t>s</w:t>
        </w:r>
      </w:ins>
      <w:del w:id="1272" w:author="Helene Van Niekerk" w:date="2018-02-07T16:52:00Z">
        <w:r w:rsidR="0084644E" w:rsidRPr="0084644E" w:rsidDel="006D799B">
          <w:delText>S</w:delText>
        </w:r>
      </w:del>
      <w:r w:rsidR="0084644E" w:rsidRPr="0084644E">
        <w:t>pekboom</w:t>
      </w:r>
      <w:r>
        <w:t xml:space="preserve"> canopy</w:t>
      </w:r>
      <w:ins w:id="1273" w:author="Helene Van Niekerk" w:date="2018-02-09T09:53:00Z">
        <w:r w:rsidR="00CD1C51">
          <w:t>-</w:t>
        </w:r>
      </w:ins>
      <w:del w:id="1274" w:author="Helene Van Niekerk" w:date="2018-02-09T09:53:00Z">
        <w:r w:rsidDel="00CD1C51">
          <w:delText xml:space="preserve"> </w:delText>
        </w:r>
      </w:del>
      <w:r>
        <w:t>cover map</w:t>
      </w:r>
      <w:r w:rsidR="00A07E23">
        <w:t xml:space="preserve"> </w:t>
      </w:r>
      <w:del w:id="1275" w:author="Helene Van Niekerk" w:date="2018-02-07T16:52:00Z">
        <w:r w:rsidR="00A07E23" w:rsidDel="006D799B">
          <w:delText xml:space="preserve">which </w:delText>
        </w:r>
      </w:del>
      <w:ins w:id="1276" w:author="Helene Van Niekerk" w:date="2018-02-07T16:52:00Z">
        <w:r w:rsidR="006D799B">
          <w:t xml:space="preserve">that </w:t>
        </w:r>
      </w:ins>
      <w:r w:rsidR="00A07E23">
        <w:t>was morphologically post-processed</w:t>
      </w:r>
      <w:r>
        <w:t xml:space="preserve">.  </w:t>
      </w:r>
      <w:r>
        <w:lastRenderedPageBreak/>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w:t>
      </w:r>
      <w:ins w:id="1277" w:author="Helene Van Niekerk" w:date="2018-02-07T16:52:00Z">
        <w:r w:rsidR="006D799B">
          <w:t>-</w:t>
        </w:r>
      </w:ins>
      <w:del w:id="1278" w:author="Helene Van Niekerk" w:date="2018-02-07T16:52:00Z">
        <w:r w:rsidDel="006D799B">
          <w:delText xml:space="preserve"> </w:delText>
        </w:r>
      </w:del>
      <w:r>
        <w:t>cover map</w:t>
      </w:r>
      <w:r w:rsidR="00A07E23">
        <w:t xml:space="preserve"> for each of the canopy</w:t>
      </w:r>
      <w:ins w:id="1279" w:author="Helene Van Niekerk" w:date="2018-02-09T09:54:00Z">
        <w:r w:rsidR="00CD1C51">
          <w:t>-</w:t>
        </w:r>
      </w:ins>
      <w:del w:id="1280" w:author="Helene Van Niekerk" w:date="2018-02-09T09:54:00Z">
        <w:r w:rsidR="00A07E23" w:rsidDel="00CD1C51">
          <w:delText xml:space="preserve"> </w:delText>
        </w:r>
      </w:del>
      <w:r w:rsidR="00A07E23">
        <w:t>cover ground truth areas (</w:t>
      </w:r>
      <w:r w:rsidR="006330AB">
        <w:t>as described in</w:t>
      </w:r>
      <w:r w:rsidR="00A07E23">
        <w:t xml:space="preserve"> </w:t>
      </w:r>
      <w:r w:rsidR="00A07E23">
        <w:fldChar w:fldCharType="begin"/>
      </w:r>
      <w:r w:rsidR="00A07E23">
        <w:instrText xml:space="preserve"> REF _Ref466457780 \h </w:instrText>
      </w:r>
      <w:r w:rsidR="00C95AC4">
        <w:instrText xml:space="preserve"> \* MERGEFORMAT </w:instrText>
      </w:r>
      <w:r w:rsidR="00A07E23">
        <w:fldChar w:fldCharType="separate"/>
      </w:r>
      <w:r w:rsidR="00A07E23" w:rsidRPr="00F4774D">
        <w:t>Table 1</w:t>
      </w:r>
      <w:r w:rsidR="00A07E23">
        <w:fldChar w:fldCharType="end"/>
      </w:r>
      <w:r w:rsidR="00A07E23">
        <w:t>)</w:t>
      </w:r>
      <w:r>
        <w:t xml:space="preserve">.  </w:t>
      </w:r>
    </w:p>
    <w:p w14:paraId="48F5F330" w14:textId="77777777" w:rsidR="00D61588" w:rsidRDefault="00D61588" w:rsidP="00D61588">
      <w:pPr>
        <w:spacing w:line="360" w:lineRule="auto"/>
        <w:jc w:val="both"/>
      </w:pPr>
    </w:p>
    <w:p w14:paraId="1E7F5247" w14:textId="1D1CBA6D" w:rsidR="00D61588" w:rsidRDefault="00D9072B" w:rsidP="00D61588">
      <w:r>
        <w:rPr>
          <w:noProof/>
          <w:lang w:val="en-US"/>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4D0085FA" w:rsidR="00D61588" w:rsidRDefault="00D61588" w:rsidP="00D61588">
      <w:pPr>
        <w:pStyle w:val="Caption"/>
        <w:jc w:val="both"/>
      </w:pPr>
      <w:bookmarkStart w:id="1281" w:name="_Ref395293945"/>
      <w:bookmarkStart w:id="1282"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1281"/>
      <w:r>
        <w:t xml:space="preserve">  Groenfontein classification (Habitat: valley thicket with </w:t>
      </w:r>
      <w:ins w:id="1283" w:author="Helene Van Niekerk" w:date="2018-02-07T16:52:00Z">
        <w:r w:rsidR="006D799B">
          <w:t>s</w:t>
        </w:r>
      </w:ins>
      <w:del w:id="1284" w:author="Helene Van Niekerk" w:date="2018-02-07T16:52:00Z">
        <w:r w:rsidR="0084644E" w:rsidRPr="0084644E" w:rsidDel="006D799B">
          <w:delText>S</w:delText>
        </w:r>
      </w:del>
      <w:r w:rsidR="0084644E" w:rsidRPr="0084644E">
        <w:t>pekboom</w:t>
      </w:r>
      <w:r>
        <w:t>)</w:t>
      </w:r>
      <w:bookmarkEnd w:id="1282"/>
    </w:p>
    <w:p w14:paraId="0D8391A0" w14:textId="77777777" w:rsidR="00D61588" w:rsidRDefault="00D61588" w:rsidP="00D61588"/>
    <w:p w14:paraId="0B764EFE" w14:textId="7EB492DF" w:rsidR="00D61588" w:rsidRDefault="00D9072B" w:rsidP="00D61588">
      <w:r>
        <w:rPr>
          <w:noProof/>
          <w:lang w:val="en-US"/>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8593A53" w:rsidR="00D61588" w:rsidRDefault="00D61588" w:rsidP="00D61588">
      <w:pPr>
        <w:pStyle w:val="Caption"/>
        <w:jc w:val="both"/>
      </w:pPr>
      <w:bookmarkStart w:id="1285"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ins w:id="1286" w:author="Helene Van Niekerk" w:date="2018-02-07T16:52:00Z">
        <w:r w:rsidR="006D799B">
          <w:t>s</w:t>
        </w:r>
      </w:ins>
      <w:del w:id="1287" w:author="Helene Van Niekerk" w:date="2018-02-07T16:52:00Z">
        <w:r w:rsidR="0084644E" w:rsidRPr="0084644E" w:rsidDel="006D799B">
          <w:delText>S</w:delText>
        </w:r>
      </w:del>
      <w:r w:rsidR="0084644E" w:rsidRPr="0084644E">
        <w:t>pekboom</w:t>
      </w:r>
      <w:r>
        <w:t>)</w:t>
      </w:r>
      <w:bookmarkEnd w:id="1285"/>
    </w:p>
    <w:p w14:paraId="0CE944BD" w14:textId="77777777" w:rsidR="00D61588" w:rsidRDefault="00D61588" w:rsidP="00D61588"/>
    <w:p w14:paraId="6BFEC12D" w14:textId="586D7745" w:rsidR="00D61588" w:rsidRDefault="00D9072B" w:rsidP="00D61588">
      <w:r>
        <w:rPr>
          <w:noProof/>
          <w:lang w:val="en-US"/>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7FA28E25" w:rsidR="00D61588" w:rsidRDefault="00D61588" w:rsidP="00D61588">
      <w:pPr>
        <w:pStyle w:val="Caption"/>
        <w:jc w:val="both"/>
      </w:pPr>
      <w:bookmarkStart w:id="1288"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ins w:id="1289" w:author="Helene Van Niekerk" w:date="2018-02-07T16:53:00Z">
        <w:r w:rsidR="006D799B">
          <w:t>s</w:t>
        </w:r>
      </w:ins>
      <w:del w:id="1290" w:author="Helene Van Niekerk" w:date="2018-02-07T16:53:00Z">
        <w:r w:rsidR="0084644E" w:rsidRPr="0084644E" w:rsidDel="006D799B">
          <w:delText>S</w:delText>
        </w:r>
      </w:del>
      <w:r w:rsidR="0084644E" w:rsidRPr="0084644E">
        <w:t>pekboom</w:t>
      </w:r>
      <w:r>
        <w:t xml:space="preserve"> and </w:t>
      </w:r>
      <w:ins w:id="1291" w:author="Helene Van Niekerk" w:date="2018-02-07T16:53:00Z">
        <w:r w:rsidR="006D799B">
          <w:t>f</w:t>
        </w:r>
      </w:ins>
      <w:del w:id="1292" w:author="Helene Van Niekerk" w:date="2018-02-07T16:53:00Z">
        <w:r w:rsidDel="006D799B">
          <w:delText>F</w:delText>
        </w:r>
      </w:del>
      <w:r>
        <w:t>ynbos mosaic)</w:t>
      </w:r>
      <w:bookmarkEnd w:id="1288"/>
    </w:p>
    <w:p w14:paraId="3D386B14" w14:textId="77777777" w:rsidR="00D61588" w:rsidRDefault="00D61588" w:rsidP="00D61588"/>
    <w:p w14:paraId="3870A958" w14:textId="3A051E6D" w:rsidR="00D61588" w:rsidRDefault="009F2AC0" w:rsidP="00DD4674">
      <w:pPr>
        <w:keepNext/>
        <w:keepLines/>
      </w:pPr>
      <w:r>
        <w:rPr>
          <w:noProof/>
          <w:lang w:val="en-US"/>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B5ECABF" w:rsidR="00D61588" w:rsidRDefault="00D61588" w:rsidP="00D61588">
      <w:pPr>
        <w:pStyle w:val="Caption"/>
        <w:jc w:val="both"/>
      </w:pPr>
      <w:bookmarkStart w:id="1293" w:name="_Ref395293949"/>
      <w:bookmarkStart w:id="1294"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1293"/>
      <w:r>
        <w:t xml:space="preserve">  Grootkop classification (Habitat: arid thicket with </w:t>
      </w:r>
      <w:ins w:id="1295" w:author="Helene Van Niekerk" w:date="2018-02-07T16:53:00Z">
        <w:r w:rsidR="006D799B">
          <w:t>s</w:t>
        </w:r>
      </w:ins>
      <w:del w:id="1296" w:author="Helene Van Niekerk" w:date="2018-02-07T16:53:00Z">
        <w:r w:rsidR="0084644E" w:rsidRPr="0084644E" w:rsidDel="006D799B">
          <w:delText>S</w:delText>
        </w:r>
      </w:del>
      <w:r w:rsidR="0084644E" w:rsidRPr="0084644E">
        <w:t>pekboom</w:t>
      </w:r>
      <w:r>
        <w:t xml:space="preserve"> and </w:t>
      </w:r>
      <w:ins w:id="1297" w:author="Helene Van Niekerk" w:date="2018-02-07T16:53:00Z">
        <w:r w:rsidR="006D799B">
          <w:t>s</w:t>
        </w:r>
      </w:ins>
      <w:del w:id="1298" w:author="Helene Van Niekerk" w:date="2018-02-07T16:53:00Z">
        <w:r w:rsidDel="006D799B">
          <w:delText>S</w:delText>
        </w:r>
      </w:del>
      <w:r>
        <w:t>ucculent Karoo mosaic)</w:t>
      </w:r>
      <w:bookmarkEnd w:id="1294"/>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583975E0" w:rsidR="00832542" w:rsidRDefault="00832542">
      <w:pPr>
        <w:spacing w:line="480" w:lineRule="auto"/>
        <w:jc w:val="both"/>
        <w:pPrChange w:id="1299" w:author="Helene Van Niekerk" w:date="2018-02-05T10:48:00Z">
          <w:pPr>
            <w:spacing w:line="360" w:lineRule="auto"/>
            <w:jc w:val="both"/>
          </w:pPr>
        </w:pPrChange>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w:t>
      </w:r>
      <w:del w:id="1300" w:author="Helene Van Niekerk" w:date="2018-02-07T16:53:00Z">
        <w:r w:rsidDel="006D799B">
          <w:delText>ly</w:delText>
        </w:r>
      </w:del>
      <w:r>
        <w:t>, it is clear that there is significant redundanc</w:t>
      </w:r>
      <w:r w:rsidR="00226C57">
        <w:t>y</w:t>
      </w:r>
      <w:r>
        <w:t xml:space="preserve"> </w:t>
      </w:r>
      <w:ins w:id="1301" w:author="Helene Van Niekerk" w:date="2018-02-09T12:35:00Z">
        <w:r w:rsidR="000F4F02">
          <w:t>among</w:t>
        </w:r>
      </w:ins>
      <w:del w:id="1302" w:author="Helene Van Niekerk" w:date="2018-02-09T12:35:00Z">
        <w:r w:rsidDel="000F4F02">
          <w:delText>amongst</w:delText>
        </w:r>
      </w:del>
      <w:r>
        <w:t xml:space="preserve"> the features.  The correlation between the R, G, B and NIR bands is strong (&gt;</w:t>
      </w:r>
      <w:r w:rsidR="005B5335">
        <w:t>0.7</w:t>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480" w:lineRule="auto"/>
        <w:jc w:val="both"/>
        <w:pPrChange w:id="1303" w:author="Helene Van Niekerk" w:date="2018-02-05T10:48:00Z">
          <w:pPr>
            <w:spacing w:line="360" w:lineRule="auto"/>
            <w:jc w:val="both"/>
          </w:pPr>
        </w:pPrChange>
      </w:pPr>
    </w:p>
    <w:p w14:paraId="52B970A1" w14:textId="2DBC75ED" w:rsidR="00832542" w:rsidRDefault="00832542">
      <w:pPr>
        <w:spacing w:line="480" w:lineRule="auto"/>
        <w:jc w:val="both"/>
        <w:pPrChange w:id="1304" w:author="Helene Van Niekerk" w:date="2018-02-05T10:48:00Z">
          <w:pPr>
            <w:spacing w:line="360" w:lineRule="auto"/>
            <w:jc w:val="both"/>
          </w:pPr>
        </w:pPrChange>
      </w:pPr>
      <w:r>
        <w:lastRenderedPageBreak/>
        <w:t>EntropyPc1 is ranked highly (third) in its own cluster, which supports the hypothesis that texture is an important property for mapping vegetation in VHR imagery.  It is, however, the only texture feature in the best eight clusters.  At the 0.5</w:t>
      </w:r>
      <w:ins w:id="1305" w:author="Helene Van Niekerk" w:date="2018-02-07T16:54:00Z">
        <w:r w:rsidR="006D799B">
          <w:t xml:space="preserve"> </w:t>
        </w:r>
      </w:ins>
      <w:r>
        <w:t>m image resolution, texture will be descriptive of bush</w:t>
      </w:r>
      <w:ins w:id="1306" w:author="Helene Van Niekerk" w:date="2018-02-09T12:28:00Z">
        <w:r w:rsidR="00FA2071">
          <w:t>-clumps</w:t>
        </w:r>
      </w:ins>
      <w:del w:id="1307" w:author="Helene Van Niekerk" w:date="2018-02-09T12:28:00Z">
        <w:r w:rsidDel="00FA2071">
          <w:delText xml:space="preserve"> clumps</w:delText>
        </w:r>
      </w:del>
      <w:r>
        <w:t xml:space="preserve"> more than individual </w:t>
      </w:r>
      <w:ins w:id="1308" w:author="Helene Van Niekerk" w:date="2018-02-07T16:54:00Z">
        <w:r w:rsidR="006D799B">
          <w:t>s</w:t>
        </w:r>
      </w:ins>
      <w:del w:id="1309" w:author="Helene Van Niekerk" w:date="2018-02-07T16:54:00Z">
        <w:r w:rsidRPr="0084644E" w:rsidDel="006D799B">
          <w:delText>S</w:delText>
        </w:r>
      </w:del>
      <w:r w:rsidRPr="0084644E">
        <w:t>pekboom</w:t>
      </w:r>
      <w:r>
        <w:t xml:space="preserve"> plants.  The bush</w:t>
      </w:r>
      <w:ins w:id="1310" w:author="Helene Van Niekerk" w:date="2018-02-09T12:28:00Z">
        <w:r w:rsidR="00FA2071">
          <w:t>-clumps</w:t>
        </w:r>
      </w:ins>
      <w:del w:id="1311" w:author="Helene Van Niekerk" w:date="2018-02-09T12:28:00Z">
        <w:r w:rsidDel="00FA2071">
          <w:delText xml:space="preserve"> clumps</w:delText>
        </w:r>
      </w:del>
      <w:r>
        <w:t xml:space="preserve"> vary significantly in their composition and character with </w:t>
      </w:r>
      <w:ins w:id="1312" w:author="Helene Van Niekerk" w:date="2018-02-07T16:55:00Z">
        <w:r w:rsidR="006D799B">
          <w:t xml:space="preserve">variation in </w:t>
        </w:r>
      </w:ins>
      <w:r>
        <w:t xml:space="preserve">habitat and level of degradation.  </w:t>
      </w:r>
      <w:r w:rsidR="00466F14">
        <w:t xml:space="preserve">We believe </w:t>
      </w:r>
      <w:ins w:id="1313" w:author="Helene Van Niekerk" w:date="2018-02-07T16:55:00Z">
        <w:r w:rsidR="006D799B">
          <w:t xml:space="preserve">that </w:t>
        </w:r>
      </w:ins>
      <w:r w:rsidR="00466F14">
        <w:t xml:space="preserve">the paucity of texture features in informative clusters is likely due </w:t>
      </w:r>
      <w:r>
        <w:t xml:space="preserve">to bush clump </w:t>
      </w:r>
      <w:r w:rsidR="00466F14">
        <w:t>and</w:t>
      </w:r>
      <w:r>
        <w:t xml:space="preserve"> shadow variation</w:t>
      </w:r>
      <w:r w:rsidR="00466F14">
        <w:t>s</w:t>
      </w:r>
      <w:r>
        <w:t xml:space="preserve">. </w:t>
      </w:r>
      <w:del w:id="1314" w:author="Helene Van Niekerk" w:date="2018-02-07T16:55:00Z">
        <w:r w:rsidDel="006D799B">
          <w:delText xml:space="preserve">   </w:delText>
        </w:r>
      </w:del>
    </w:p>
    <w:p w14:paraId="2F229F9D" w14:textId="77777777" w:rsidR="00832542" w:rsidRDefault="00832542">
      <w:pPr>
        <w:spacing w:line="480" w:lineRule="auto"/>
        <w:jc w:val="both"/>
        <w:pPrChange w:id="1315" w:author="Helene Van Niekerk" w:date="2018-02-05T10:48:00Z">
          <w:pPr>
            <w:spacing w:line="360" w:lineRule="auto"/>
            <w:jc w:val="both"/>
          </w:pPr>
        </w:pPrChange>
      </w:pPr>
    </w:p>
    <w:p w14:paraId="5E521CAE" w14:textId="67F31A40" w:rsidR="00832542" w:rsidRDefault="00832542">
      <w:pPr>
        <w:spacing w:line="480" w:lineRule="auto"/>
        <w:jc w:val="both"/>
        <w:pPrChange w:id="1316" w:author="Helene Van Niekerk" w:date="2018-02-05T10:48:00Z">
          <w:pPr>
            <w:spacing w:line="360" w:lineRule="auto"/>
            <w:jc w:val="both"/>
          </w:pPr>
        </w:pPrChange>
      </w:pPr>
      <w:r>
        <w:t xml:space="preserve">The importance of bN </w:t>
      </w:r>
      <w:r w:rsidR="00B97EB6">
        <w:t>was</w:t>
      </w:r>
      <w:r>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w:t>
      </w:r>
      <w:del w:id="1317" w:author="Helene Van Niekerk" w:date="2018-02-07T16:57:00Z">
        <w:r w:rsidDel="006D799B">
          <w:delText xml:space="preserve">in the shaded areas, </w:delText>
        </w:r>
      </w:del>
      <w:r>
        <w:t>the blue light</w:t>
      </w:r>
      <w:ins w:id="1318" w:author="Helene Van Niekerk" w:date="2018-02-07T16:57:00Z">
        <w:r w:rsidR="006D799B">
          <w:t xml:space="preserve"> in the shaded areas</w:t>
        </w:r>
      </w:ins>
      <w:r>
        <w:t xml:space="preserve">, which scatters more readily, is the dominant band of illumination.  The contribution of bN is not </w:t>
      </w:r>
      <w:ins w:id="1319" w:author="Helene Van Niekerk" w:date="2018-02-07T16:57:00Z">
        <w:r w:rsidR="006D799B">
          <w:t xml:space="preserve">fully </w:t>
        </w:r>
      </w:ins>
      <w:r>
        <w:t xml:space="preserve">understood </w:t>
      </w:r>
      <w:del w:id="1320" w:author="Helene Van Niekerk" w:date="2018-02-07T16:57:00Z">
        <w:r w:rsidDel="006D799B">
          <w:delText xml:space="preserve">fully </w:delText>
        </w:r>
      </w:del>
      <w:r>
        <w:t xml:space="preserve">but we believe its value lies in this property and that it helps </w:t>
      </w:r>
      <w:ins w:id="1321" w:author="Helene Van Niekerk" w:date="2018-02-07T16:57:00Z">
        <w:r w:rsidR="006D799B">
          <w:t xml:space="preserve">to </w:t>
        </w:r>
      </w:ins>
      <w:r>
        <w:t xml:space="preserve">distinguish shaded vegetation from genuinely dark vegetation.  In their tree mapping study, </w:t>
      </w:r>
      <w:r>
        <w:fldChar w:fldCharType="begin" w:fldLock="1"/>
      </w:r>
      <w:r w:rsidR="007D3D69">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"(Key et al. 2001)", "manualFormatting" : "Key et al. (2001)", "plainTextFormattedCitation" : "(Key et al. 2001)", "previouslyFormattedCitation" : "(Key et al. 2001)" }, "properties" : {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ins w:id="1322" w:author="Helene Van Niekerk" w:date="2018-02-05T11:54:00Z">
        <w:r w:rsidR="002D7691">
          <w:rPr>
            <w:noProof/>
            <w:vertAlign w:val="superscript"/>
          </w:rPr>
          <w:t>5</w:t>
        </w:r>
        <w:r w:rsidR="00D34FDE">
          <w:rPr>
            <w:noProof/>
            <w:vertAlign w:val="superscript"/>
          </w:rPr>
          <w:t>5</w:t>
        </w:r>
      </w:ins>
      <w:r w:rsidRPr="0012318C">
        <w:rPr>
          <w:noProof/>
        </w:rPr>
        <w:t>)</w:t>
      </w:r>
      <w:r>
        <w:fldChar w:fldCharType="end"/>
      </w:r>
      <w:r>
        <w:t xml:space="preserve"> also found the blue band to be valuable due to its insensitivity to shadowing issues.</w:t>
      </w:r>
    </w:p>
    <w:p w14:paraId="0F232677" w14:textId="77777777" w:rsidR="00832542" w:rsidRDefault="00832542">
      <w:pPr>
        <w:spacing w:line="480" w:lineRule="auto"/>
        <w:jc w:val="both"/>
        <w:pPrChange w:id="1323" w:author="Helene Van Niekerk" w:date="2018-02-05T10:48:00Z">
          <w:pPr>
            <w:spacing w:line="360" w:lineRule="auto"/>
            <w:jc w:val="both"/>
          </w:pPr>
        </w:pPrChange>
      </w:pPr>
    </w:p>
    <w:p w14:paraId="3FF32ACB" w14:textId="39911219" w:rsidR="00832542" w:rsidRDefault="005B5335">
      <w:pPr>
        <w:spacing w:line="480" w:lineRule="auto"/>
        <w:jc w:val="both"/>
        <w:pPrChange w:id="1324" w:author="Helene Van Niekerk" w:date="2018-02-05T10:48:00Z">
          <w:pPr>
            <w:spacing w:line="360" w:lineRule="auto"/>
            <w:jc w:val="both"/>
          </w:pPr>
        </w:pPrChange>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w:t>
      </w:r>
      <w:ins w:id="1325" w:author="Helene Van Niekerk" w:date="2018-02-09T09:58:00Z">
        <w:r w:rsidR="00CD1C51">
          <w:t>,</w:t>
        </w:r>
      </w:ins>
      <w:r w:rsidR="00832542">
        <w:t xml:space="preserve"> </w:t>
      </w:r>
      <w:del w:id="1326" w:author="Helene Van Niekerk" w:date="2018-02-09T09:58:00Z">
        <w:r w:rsidR="00832542" w:rsidDel="00CD1C51">
          <w:delText xml:space="preserve">with each other </w:delText>
        </w:r>
      </w:del>
      <w:r w:rsidR="00832542">
        <w:t>as is expected.</w:t>
      </w:r>
    </w:p>
    <w:p w14:paraId="7A127FA0" w14:textId="77777777" w:rsidR="00832542" w:rsidRDefault="00832542">
      <w:pPr>
        <w:spacing w:line="480" w:lineRule="auto"/>
        <w:jc w:val="both"/>
        <w:pPrChange w:id="1327" w:author="Helene Van Niekerk" w:date="2018-02-05T10:48:00Z">
          <w:pPr>
            <w:spacing w:line="360" w:lineRule="auto"/>
            <w:jc w:val="both"/>
          </w:pPr>
        </w:pPrChange>
      </w:pPr>
    </w:p>
    <w:p w14:paraId="18922345" w14:textId="56484CE3" w:rsidR="00A14171" w:rsidRDefault="00264141">
      <w:pPr>
        <w:spacing w:line="480" w:lineRule="auto"/>
        <w:jc w:val="both"/>
        <w:pPrChange w:id="1328" w:author="Helene Van Niekerk" w:date="2018-02-05T10:48:00Z">
          <w:pPr>
            <w:spacing w:line="360" w:lineRule="auto"/>
            <w:jc w:val="both"/>
          </w:pPr>
        </w:pPrChange>
      </w:pPr>
      <w:r>
        <w:t xml:space="preserve">The NDVI, pc1, EntropyPc1, gN, bN and </w:t>
      </w:r>
      <w:r w:rsidR="003B0CDA">
        <w:t>nc</w:t>
      </w:r>
      <w:r>
        <w:t xml:space="preserve">2 features were selected from the top six clusters.  </w:t>
      </w:r>
      <w:r w:rsidR="00A14171">
        <w:t xml:space="preserve">Selection of sliding window features was avoided where possible as they are computationally more demanding than the per-pixel features.  NDVI was selected from the first cluster simply </w:t>
      </w:r>
      <w:r w:rsidR="00A14171">
        <w:lastRenderedPageBreak/>
        <w:t>because it is popular and easy to interpret.  In the second cluster, pc1 was chosen</w:t>
      </w:r>
      <w:del w:id="1329" w:author="Helene Van Niekerk" w:date="2018-02-09T10:00:00Z">
        <w:r w:rsidR="00A14171" w:rsidDel="00CD1C51">
          <w:delText>,</w:delText>
        </w:r>
      </w:del>
      <w:r w:rsidR="00A14171">
        <w:t xml:space="preserve"> as </w:t>
      </w:r>
      <w:del w:id="1330" w:author="Helene Van Niekerk" w:date="2018-02-09T10:00:00Z">
        <w:r w:rsidR="00A14171" w:rsidDel="00CD1C51">
          <w:delText xml:space="preserve">being </w:delText>
        </w:r>
      </w:del>
      <w:ins w:id="1331" w:author="Helene Van Niekerk" w:date="2018-02-09T10:00:00Z">
        <w:r w:rsidR="00CD1C51">
          <w:t xml:space="preserve">it is </w:t>
        </w:r>
      </w:ins>
      <w:r w:rsidR="00A14171">
        <w:t>the first principal component of the raw bands</w:t>
      </w:r>
      <w:ins w:id="1332" w:author="Helene Van Niekerk" w:date="2018-02-09T10:00:00Z">
        <w:r w:rsidR="00CD1C51">
          <w:t xml:space="preserve"> and </w:t>
        </w:r>
      </w:ins>
      <w:del w:id="1333" w:author="Helene Van Niekerk" w:date="2018-02-09T10:00:00Z">
        <w:r w:rsidR="00A14171" w:rsidDel="00CD1C51">
          <w:delText xml:space="preserve">, it </w:delText>
        </w:r>
      </w:del>
      <w:r w:rsidR="00A14171">
        <w:t xml:space="preserve">should </w:t>
      </w:r>
      <w:ins w:id="1334" w:author="Helene Van Niekerk" w:date="2018-02-09T10:00:00Z">
        <w:r w:rsidR="00CD1C51">
          <w:t xml:space="preserve">therefore </w:t>
        </w:r>
      </w:ins>
      <w:r w:rsidR="00A14171">
        <w:t>be more informative than any one of them in isolation.  There is only one sliding window feature, EntropyPc1</w:t>
      </w:r>
      <w:ins w:id="1335" w:author="Helene Van Niekerk" w:date="2018-02-07T16:59:00Z">
        <w:r w:rsidR="006D799B">
          <w:t>,</w:t>
        </w:r>
      </w:ins>
      <w:r w:rsidR="00A14171">
        <w:t xml:space="preserve"> in our final selection.  </w:t>
      </w:r>
    </w:p>
    <w:p w14:paraId="515020CD" w14:textId="77777777" w:rsidR="00A14171" w:rsidRDefault="00A14171" w:rsidP="003C7A4E">
      <w:pPr>
        <w:spacing w:line="360" w:lineRule="auto"/>
      </w:pPr>
    </w:p>
    <w:p w14:paraId="32B707C0" w14:textId="1C55048B" w:rsidR="00832542" w:rsidRDefault="00832542" w:rsidP="003C7A4E">
      <w:pPr>
        <w:pStyle w:val="Heading2"/>
      </w:pPr>
      <w:r>
        <w:t>Classification</w:t>
      </w:r>
      <w:r w:rsidR="00E5222F">
        <w:t xml:space="preserve"> and Canopy</w:t>
      </w:r>
      <w:ins w:id="1336" w:author="Helene Van Niekerk" w:date="2018-02-09T12:30:00Z">
        <w:r w:rsidR="00FA2071">
          <w:t>-</w:t>
        </w:r>
      </w:ins>
      <w:del w:id="1337" w:author="Helene Van Niekerk" w:date="2018-02-09T12:30:00Z">
        <w:r w:rsidR="00E5222F" w:rsidDel="00FA2071">
          <w:delText xml:space="preserve"> </w:delText>
        </w:r>
      </w:del>
      <w:r w:rsidR="00E5222F">
        <w:t>Cover Estimation</w:t>
      </w:r>
    </w:p>
    <w:p w14:paraId="202CD2B6" w14:textId="2EBA9295" w:rsidR="007022E8" w:rsidRDefault="007022E8">
      <w:pPr>
        <w:spacing w:line="480" w:lineRule="auto"/>
        <w:jc w:val="both"/>
        <w:pPrChange w:id="1338" w:author="Helene Van Niekerk" w:date="2018-02-05T10:48:00Z">
          <w:pPr>
            <w:spacing w:line="360" w:lineRule="auto"/>
            <w:jc w:val="both"/>
          </w:pPr>
        </w:pPrChange>
      </w:pPr>
      <w:r>
        <w:t xml:space="preserve">With the exception of the Bayes </w:t>
      </w:r>
      <w:ins w:id="1339" w:author="Helene Van Niekerk" w:date="2018-02-07T17:02:00Z">
        <w:r w:rsidR="00242BD7">
          <w:t>n</w:t>
        </w:r>
      </w:ins>
      <w:del w:id="1340" w:author="Helene Van Niekerk" w:date="2018-02-07T17:02:00Z">
        <w:r w:rsidDel="00242BD7">
          <w:delText>N</w:delText>
        </w:r>
      </w:del>
      <w:r>
        <w:t xml:space="preserve">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The excellent performance of a diverse group of classifiers suggests that an informative feature</w:t>
      </w:r>
      <w:ins w:id="1341" w:author="Helene Van Niekerk" w:date="2018-02-07T17:02:00Z">
        <w:r w:rsidR="00242BD7">
          <w:t>-</w:t>
        </w:r>
      </w:ins>
      <w:del w:id="1342" w:author="Helene Van Niekerk" w:date="2018-02-07T17:02:00Z">
        <w:r w:rsidDel="00242BD7">
          <w:delText xml:space="preserve"> </w:delText>
        </w:r>
      </w:del>
      <w:r>
        <w:t xml:space="preserve">set was selected.  The notably poorer performance of the Bayes </w:t>
      </w:r>
      <w:ins w:id="1343" w:author="Helene Van Niekerk" w:date="2018-02-09T10:01:00Z">
        <w:r w:rsidR="00CD1C51">
          <w:t>n</w:t>
        </w:r>
      </w:ins>
      <w:del w:id="1344" w:author="Helene Van Niekerk" w:date="2018-02-09T10:01:00Z">
        <w:r w:rsidDel="00CD1C51">
          <w:delText>N</w:delText>
        </w:r>
      </w:del>
      <w:r>
        <w:t xml:space="preserve">ormal classifier implies </w:t>
      </w:r>
      <w:ins w:id="1345" w:author="Helene Van Niekerk" w:date="2018-02-07T17:02:00Z">
        <w:r w:rsidR="00242BD7">
          <w:t xml:space="preserve">that </w:t>
        </w:r>
      </w:ins>
      <w:r>
        <w:t xml:space="preserve">the classes are not normally distributed.  The three-class errors are larger than the two-class errors due the </w:t>
      </w:r>
      <w:ins w:id="1346" w:author="Helene Van Niekerk" w:date="2018-02-07T17:03:00Z">
        <w:r w:rsidR="00242BD7">
          <w:t>t</w:t>
        </w:r>
      </w:ins>
      <w:del w:id="1347" w:author="Helene Van Niekerk" w:date="2018-02-07T17:03:00Z">
        <w:r w:rsidDel="00242BD7">
          <w:delText>T</w:delText>
        </w:r>
      </w:del>
      <w:r>
        <w:t xml:space="preserve">ree class overlapping substantially with the </w:t>
      </w:r>
      <w:ins w:id="1348" w:author="Helene Van Niekerk" w:date="2018-02-07T17:03:00Z">
        <w:r w:rsidR="00242BD7">
          <w:t>b</w:t>
        </w:r>
      </w:ins>
      <w:del w:id="1349" w:author="Helene Van Niekerk" w:date="2018-02-07T17:03:00Z">
        <w:r w:rsidDel="00242BD7">
          <w:delText>B</w:delText>
        </w:r>
      </w:del>
      <w:r>
        <w:t xml:space="preserve">ackground class.  Errors due to </w:t>
      </w:r>
      <w:ins w:id="1350" w:author="Helene Van Niekerk" w:date="2018-02-07T17:03:00Z">
        <w:r w:rsidR="00242BD7">
          <w:t>t</w:t>
        </w:r>
      </w:ins>
      <w:del w:id="1351" w:author="Helene Van Niekerk" w:date="2018-02-07T17:03:00Z">
        <w:r w:rsidDel="00242BD7">
          <w:delText>T</w:delText>
        </w:r>
      </w:del>
      <w:r>
        <w:t xml:space="preserve">ree samples being assigned to the </w:t>
      </w:r>
      <w:ins w:id="1352" w:author="Helene Van Niekerk" w:date="2018-02-07T17:03:00Z">
        <w:r w:rsidR="00242BD7">
          <w:t>b</w:t>
        </w:r>
      </w:ins>
      <w:del w:id="1353" w:author="Helene Van Niekerk" w:date="2018-02-07T17:03:00Z">
        <w:r w:rsidDel="00242BD7">
          <w:delText>B</w:delText>
        </w:r>
      </w:del>
      <w:r>
        <w:t xml:space="preserve">ackground class, and vice versa, are negated when the tree class is lumped into the </w:t>
      </w:r>
      <w:ins w:id="1354" w:author="Helene Van Niekerk" w:date="2018-02-07T17:03:00Z">
        <w:r w:rsidR="00242BD7">
          <w:t>b</w:t>
        </w:r>
      </w:ins>
      <w:del w:id="1355" w:author="Helene Van Niekerk" w:date="2018-02-07T17:03:00Z">
        <w:r w:rsidDel="00242BD7">
          <w:delText>B</w:delText>
        </w:r>
      </w:del>
      <w:r>
        <w:t xml:space="preserve">ackground class.  </w:t>
      </w:r>
    </w:p>
    <w:p w14:paraId="42C372BC" w14:textId="77777777" w:rsidR="007022E8" w:rsidRDefault="007022E8">
      <w:pPr>
        <w:spacing w:line="480" w:lineRule="auto"/>
        <w:jc w:val="both"/>
        <w:pPrChange w:id="1356" w:author="Helene Van Niekerk" w:date="2018-02-05T10:48:00Z">
          <w:pPr>
            <w:spacing w:line="360" w:lineRule="auto"/>
            <w:jc w:val="both"/>
          </w:pPr>
        </w:pPrChange>
      </w:pPr>
    </w:p>
    <w:p w14:paraId="5F157561" w14:textId="040CEBE6" w:rsidR="007022E8" w:rsidRDefault="007022E8">
      <w:pPr>
        <w:spacing w:line="480" w:lineRule="auto"/>
        <w:jc w:val="both"/>
        <w:pPrChange w:id="1357" w:author="Helene Van Niekerk" w:date="2018-02-05T10:48:00Z">
          <w:pPr>
            <w:spacing w:line="360" w:lineRule="auto"/>
            <w:jc w:val="both"/>
          </w:pPr>
        </w:pPrChange>
      </w:pPr>
      <w:r>
        <w:t xml:space="preserve">Of the performance measures in </w:t>
      </w:r>
      <w:r>
        <w:fldChar w:fldCharType="begin"/>
      </w:r>
      <w:r>
        <w:instrText xml:space="preserve"> REF _Ref394945112 \h </w:instrText>
      </w:r>
      <w:r w:rsidR="00C95AC4">
        <w:instrText xml:space="preserve"> \* MERGEFORMAT </w:instrText>
      </w:r>
      <w:r>
        <w:fldChar w:fldCharType="separate"/>
      </w:r>
      <w:r>
        <w:t xml:space="preserve">Table </w:t>
      </w:r>
      <w:r>
        <w:rPr>
          <w:noProof/>
        </w:rPr>
        <w:t>7</w:t>
      </w:r>
      <w:r>
        <w:fldChar w:fldCharType="end"/>
      </w:r>
      <w:r>
        <w:t>, the MAE is considered the most important for classifier comparison as it has the most direct relationship with actual canopy</w:t>
      </w:r>
      <w:ins w:id="1358" w:author="Helene Van Niekerk" w:date="2018-02-07T17:04:00Z">
        <w:r w:rsidR="00242BD7">
          <w:t>-</w:t>
        </w:r>
      </w:ins>
      <w:del w:id="1359" w:author="Helene Van Niekerk" w:date="2018-02-07T17:04:00Z">
        <w:r w:rsidDel="00242BD7">
          <w:delText xml:space="preserve"> c</w:delText>
        </w:r>
      </w:del>
      <w:r>
        <w:t xml:space="preserve">over mapping accuracy over the study area.  Taking the MAE and image ground truth performance into account, the decision tree was selected as the final classifier.  It has the best </w:t>
      </w:r>
      <w:r w:rsidR="00596E0C">
        <w:t>canopy</w:t>
      </w:r>
      <w:ins w:id="1360" w:author="Helene Van Niekerk" w:date="2018-02-09T12:31:00Z">
        <w:r w:rsidR="00FA2071">
          <w:t>-cover</w:t>
        </w:r>
      </w:ins>
      <w:del w:id="1361" w:author="Helene Van Niekerk" w:date="2018-02-09T12:31:00Z">
        <w:r w:rsidR="00596E0C" w:rsidDel="00FA2071">
          <w:delText xml:space="preserve"> cover</w:delText>
        </w:r>
      </w:del>
      <w:r>
        <w:t xml:space="preserve"> performance and is the second fastest option, being marginally slower than the Bayes </w:t>
      </w:r>
      <w:ins w:id="1362" w:author="Helene Van Niekerk" w:date="2018-02-09T10:02:00Z">
        <w:r w:rsidR="009509DA">
          <w:t>n</w:t>
        </w:r>
      </w:ins>
      <w:del w:id="1363" w:author="Helene Van Niekerk" w:date="2018-02-09T10:02:00Z">
        <w:r w:rsidDel="009509DA">
          <w:delText>N</w:delText>
        </w:r>
      </w:del>
      <w:r>
        <w:t xml:space="preserve">ormal classifier.  While it is one of the poorer performers on the </w:t>
      </w:r>
      <w:r w:rsidR="00596E0C">
        <w:t>label</w:t>
      </w:r>
      <w:ins w:id="1364" w:author="Helene Van Niekerk" w:date="2018-02-09T12:52:00Z">
        <w:r w:rsidR="000B7347">
          <w:t>ed</w:t>
        </w:r>
      </w:ins>
      <w:del w:id="1365" w:author="Helene Van Niekerk" w:date="2018-02-09T12:52:00Z">
        <w:r w:rsidR="00596E0C" w:rsidDel="000B7347">
          <w:delText>led</w:delText>
        </w:r>
      </w:del>
      <w:r w:rsidR="00596E0C">
        <w:t xml:space="preserve"> pixel data</w:t>
      </w:r>
      <w:r>
        <w:t>, it</w:t>
      </w:r>
      <w:ins w:id="1366" w:author="Helene Van Niekerk" w:date="2018-02-07T17:04:00Z">
        <w:r w:rsidR="00242BD7">
          <w:t xml:space="preserve"> is </w:t>
        </w:r>
      </w:ins>
      <w:del w:id="1367" w:author="Helene Van Niekerk" w:date="2018-02-07T17:05:00Z">
        <w:r w:rsidDel="00242BD7">
          <w:delText xml:space="preserve"> </w:delText>
        </w:r>
      </w:del>
      <w:r>
        <w:t xml:space="preserve">still </w:t>
      </w:r>
      <w:ins w:id="1368" w:author="Helene Van Niekerk" w:date="2018-02-07T17:05:00Z">
        <w:r w:rsidR="00242BD7">
          <w:t xml:space="preserve">very accurate when applied </w:t>
        </w:r>
      </w:ins>
      <w:del w:id="1369" w:author="Helene Van Niekerk" w:date="2018-02-07T17:05:00Z">
        <w:r w:rsidDel="00242BD7">
          <w:delText>has a very good accuracy on</w:delText>
        </w:r>
      </w:del>
      <w:ins w:id="1370" w:author="Helene Van Niekerk" w:date="2018-02-07T17:05:00Z">
        <w:r w:rsidR="00242BD7">
          <w:t>to</w:t>
        </w:r>
      </w:ins>
      <w:r>
        <w:t xml:space="preserve"> this data.  </w:t>
      </w:r>
      <w:r w:rsidR="004B4354" w:rsidDel="004B4354">
        <w:t xml:space="preserve"> </w:t>
      </w:r>
      <w:r w:rsidR="000D48A5" w:rsidDel="000D48A5">
        <w:t xml:space="preserve"> </w:t>
      </w:r>
    </w:p>
    <w:p w14:paraId="5A567B42" w14:textId="77777777" w:rsidR="007022E8" w:rsidRDefault="007022E8">
      <w:pPr>
        <w:spacing w:line="480" w:lineRule="auto"/>
        <w:jc w:val="both"/>
        <w:pPrChange w:id="1371" w:author="Helene Van Niekerk" w:date="2018-02-05T10:48:00Z">
          <w:pPr>
            <w:spacing w:line="360" w:lineRule="auto"/>
            <w:jc w:val="both"/>
          </w:pPr>
        </w:pPrChange>
      </w:pPr>
    </w:p>
    <w:p w14:paraId="0E5EDDA3" w14:textId="3D892637" w:rsidR="00D52290" w:rsidRDefault="000D48A5">
      <w:pPr>
        <w:spacing w:line="480" w:lineRule="auto"/>
        <w:jc w:val="both"/>
        <w:pPrChange w:id="1372" w:author="Helene Van Niekerk" w:date="2018-02-05T10:48:00Z">
          <w:pPr>
            <w:spacing w:line="360" w:lineRule="auto"/>
            <w:jc w:val="both"/>
          </w:pPr>
        </w:pPrChange>
      </w:pPr>
      <w:r>
        <w:lastRenderedPageBreak/>
        <w:t>The classifier perform</w:t>
      </w:r>
      <w:del w:id="1373" w:author="Helene Van Niekerk" w:date="2018-02-07T17:06:00Z">
        <w:r w:rsidDel="00242BD7">
          <w:delText>s</w:delText>
        </w:r>
      </w:del>
      <w:ins w:id="1374" w:author="Helene Van Niekerk" w:date="2018-02-07T17:06:00Z">
        <w:r w:rsidR="00242BD7">
          <w:t>ed</w:t>
        </w:r>
      </w:ins>
      <w:r>
        <w:t xml:space="preserve"> well in the Groenfontein, Matjiesvlei and Grootkop areas, but underestimated canopy cover in all the Rooiberg sites.  </w:t>
      </w:r>
      <w:r w:rsidR="007C1081">
        <w:t xml:space="preserve">As a result of the sandstone/quartzite geology of the area, the </w:t>
      </w:r>
      <w:ins w:id="1375" w:author="Helene Van Niekerk" w:date="2018-02-07T17:06:00Z">
        <w:r w:rsidR="00242BD7">
          <w:t>s</w:t>
        </w:r>
      </w:ins>
      <w:del w:id="1376" w:author="Helene Van Niekerk" w:date="2018-02-07T17:06:00Z">
        <w:r w:rsidR="007C1081" w:rsidRPr="0084644E" w:rsidDel="00242BD7">
          <w:delText>S</w:delText>
        </w:r>
      </w:del>
      <w:r w:rsidR="007C1081" w:rsidRPr="0084644E">
        <w:t>pekboom</w:t>
      </w:r>
      <w:r w:rsidR="007C1081" w:rsidRPr="00B4434D">
        <w:t xml:space="preserve"> p</w:t>
      </w:r>
      <w:r w:rsidR="007C1081">
        <w:t xml:space="preserve">lants at Rooiberg are smaller and have a canopy that is less dense than those in other sites. </w:t>
      </w:r>
      <w:r>
        <w:t>We believe t</w:t>
      </w:r>
      <w:r w:rsidR="007C1081">
        <w:t xml:space="preserve">his </w:t>
      </w:r>
      <w:del w:id="1377" w:author="Helene Van Niekerk" w:date="2018-02-07T17:06:00Z">
        <w:r w:rsidR="007C1081" w:rsidDel="00242BD7">
          <w:delText xml:space="preserve">helps </w:delText>
        </w:r>
      </w:del>
      <w:ins w:id="1378" w:author="Helene Van Niekerk" w:date="2018-02-07T17:06:00Z">
        <w:r w:rsidR="00242BD7">
          <w:t xml:space="preserve">partially </w:t>
        </w:r>
      </w:ins>
      <w:r w:rsidR="007C1081">
        <w:t>explain</w:t>
      </w:r>
      <w:ins w:id="1379" w:author="Helene Van Niekerk" w:date="2018-02-07T17:07:00Z">
        <w:r w:rsidR="00242BD7">
          <w:t>s</w:t>
        </w:r>
      </w:ins>
      <w:r w:rsidR="007C1081">
        <w:t xml:space="preserve"> the canopy</w:t>
      </w:r>
      <w:ins w:id="1380" w:author="Helene Van Niekerk" w:date="2018-02-09T12:31:00Z">
        <w:r w:rsidR="000F4F02">
          <w:t>-cover</w:t>
        </w:r>
      </w:ins>
      <w:del w:id="1381" w:author="Helene Van Niekerk" w:date="2018-02-09T12:31:00Z">
        <w:r w:rsidR="007C1081" w:rsidDel="000F4F02">
          <w:delText xml:space="preserve"> cover</w:delText>
        </w:r>
      </w:del>
      <w:r w:rsidR="007C1081">
        <w:t xml:space="preserve"> underestimation in this area. </w:t>
      </w:r>
      <w:r w:rsidR="00D52290">
        <w:t xml:space="preserve"> </w:t>
      </w:r>
    </w:p>
    <w:p w14:paraId="13827102" w14:textId="77777777" w:rsidR="00D52290" w:rsidRDefault="00D52290">
      <w:pPr>
        <w:spacing w:line="480" w:lineRule="auto"/>
        <w:jc w:val="both"/>
        <w:pPrChange w:id="1382" w:author="Helene Van Niekerk" w:date="2018-02-05T10:48:00Z">
          <w:pPr>
            <w:spacing w:line="360" w:lineRule="auto"/>
            <w:jc w:val="both"/>
          </w:pPr>
        </w:pPrChange>
      </w:pPr>
    </w:p>
    <w:p w14:paraId="5BCB3149" w14:textId="57DC20E3" w:rsidR="007C1081" w:rsidRDefault="00C9567E">
      <w:pPr>
        <w:spacing w:line="480" w:lineRule="auto"/>
        <w:jc w:val="both"/>
        <w:pPrChange w:id="1383" w:author="Helene Van Niekerk" w:date="2018-02-05T10:48:00Z">
          <w:pPr>
            <w:spacing w:line="360" w:lineRule="auto"/>
            <w:jc w:val="both"/>
          </w:pPr>
        </w:pPrChange>
      </w:pPr>
      <w:r>
        <w:t>A visual inspection of the canopy</w:t>
      </w:r>
      <w:ins w:id="1384" w:author="Helene Van Niekerk" w:date="2018-02-09T10:03:00Z">
        <w:r w:rsidR="009509DA">
          <w:t>-</w:t>
        </w:r>
      </w:ins>
      <w:del w:id="1385" w:author="Helene Van Niekerk" w:date="2018-02-09T10:03:00Z">
        <w:r w:rsidDel="009509DA">
          <w:delText xml:space="preserve"> </w:delText>
        </w:r>
      </w:del>
      <w:r>
        <w:t xml:space="preserve">cover map </w:t>
      </w:r>
      <w:del w:id="1386" w:author="Helene Van Niekerk" w:date="2018-02-07T17:07:00Z">
        <w:r w:rsidDel="00242BD7">
          <w:delText xml:space="preserve">did </w:delText>
        </w:r>
      </w:del>
      <w:r>
        <w:t>reveal</w:t>
      </w:r>
      <w:ins w:id="1387" w:author="Helene Van Niekerk" w:date="2018-02-07T17:07:00Z">
        <w:r w:rsidR="00242BD7">
          <w:t>ed</w:t>
        </w:r>
      </w:ins>
      <w:r>
        <w:t xml:space="preserve"> some spatial variation over the study area.  </w:t>
      </w:r>
      <w:r w:rsidR="00D52290">
        <w:fldChar w:fldCharType="begin"/>
      </w:r>
      <w:r w:rsidR="00D52290">
        <w:instrText xml:space="preserve"> REF _Ref395293945 \h  \* MERGEFORMAT </w:instrText>
      </w:r>
      <w:r w:rsidR="00D52290">
        <w:fldChar w:fldCharType="separate"/>
      </w:r>
      <w:r w:rsidR="00D52290">
        <w:t xml:space="preserve">Figure </w:t>
      </w:r>
      <w:r w:rsidR="00D52290">
        <w:rPr>
          <w:noProof/>
        </w:rPr>
        <w:t>6</w:t>
      </w:r>
      <w:r w:rsidR="00D52290">
        <w:fldChar w:fldCharType="end"/>
      </w:r>
      <w:r w:rsidR="00D52290">
        <w:t xml:space="preserve"> to </w:t>
      </w:r>
      <w:r w:rsidR="00D52290">
        <w:fldChar w:fldCharType="begin"/>
      </w:r>
      <w:r w:rsidR="00D52290">
        <w:instrText xml:space="preserve"> REF _Ref395293949 \h  \* MERGEFORMAT </w:instrText>
      </w:r>
      <w:r w:rsidR="00D52290">
        <w:fldChar w:fldCharType="separate"/>
      </w:r>
      <w:r w:rsidR="00D52290">
        <w:t xml:space="preserve">Figure </w:t>
      </w:r>
      <w:r w:rsidR="00D52290">
        <w:rPr>
          <w:noProof/>
        </w:rPr>
        <w:t>9</w:t>
      </w:r>
      <w:r w:rsidR="00D52290">
        <w:fldChar w:fldCharType="end"/>
      </w:r>
      <w:r w:rsidR="00D52290">
        <w:t xml:space="preserve"> show close-up canopy</w:t>
      </w:r>
      <w:ins w:id="1388" w:author="Helene Van Niekerk" w:date="2018-02-09T12:31:00Z">
        <w:r w:rsidR="00FA2071">
          <w:t>-cover</w:t>
        </w:r>
      </w:ins>
      <w:del w:id="1389" w:author="Helene Van Niekerk" w:date="2018-02-09T12:31:00Z">
        <w:r w:rsidR="00D52290" w:rsidDel="00FA2071">
          <w:delText xml:space="preserve"> cover</w:delText>
        </w:r>
      </w:del>
      <w:r w:rsidR="00D52290">
        <w:t xml:space="preserve"> map examples for each of the canopy</w:t>
      </w:r>
      <w:ins w:id="1390" w:author="Helene Van Niekerk" w:date="2018-02-09T12:31:00Z">
        <w:r w:rsidR="00FA2071">
          <w:t>-cover</w:t>
        </w:r>
      </w:ins>
      <w:del w:id="1391" w:author="Helene Van Niekerk" w:date="2018-02-09T12:31:00Z">
        <w:r w:rsidR="00D52290" w:rsidDel="00FA2071">
          <w:delText xml:space="preserve"> cover</w:delText>
        </w:r>
      </w:del>
      <w:r w:rsidR="00D52290">
        <w:t xml:space="preserve"> ground truth areas (as described in </w:t>
      </w:r>
      <w:r w:rsidR="00D52290">
        <w:fldChar w:fldCharType="begin"/>
      </w:r>
      <w:r w:rsidR="00D52290">
        <w:instrText xml:space="preserve"> REF _Ref466457780 \h </w:instrText>
      </w:r>
      <w:r w:rsidR="00C95AC4">
        <w:instrText xml:space="preserve"> \* MERGEFORMAT </w:instrText>
      </w:r>
      <w:r w:rsidR="00D52290">
        <w:fldChar w:fldCharType="separate"/>
      </w:r>
      <w:r w:rsidR="00D52290" w:rsidRPr="00F4774D">
        <w:t>Table 1</w:t>
      </w:r>
      <w:r w:rsidR="00D52290">
        <w:fldChar w:fldCharType="end"/>
      </w:r>
      <w:r w:rsidR="00D52290">
        <w:t>).  Arid areas</w:t>
      </w:r>
      <w:r>
        <w:t xml:space="preserve">, such as Rooiberg, </w:t>
      </w:r>
      <w:r w:rsidR="00D52290">
        <w:t>seem more prone to underestimation, p</w:t>
      </w:r>
      <w:r>
        <w:t>robably</w:t>
      </w:r>
      <w:r w:rsidR="00D52290">
        <w:t xml:space="preserve"> due to spectral mixing occurring with bare ground around the canopy borders and also due to the smaller and less dense stands occurring in these areas.  Conversely, there </w:t>
      </w:r>
      <w:r>
        <w:t>tends</w:t>
      </w:r>
      <w:r w:rsidR="00D52290">
        <w:t xml:space="preserve"> to be a slight overestimation in more densely vegetated areas</w:t>
      </w:r>
      <w:del w:id="1392" w:author="Helene Van Niekerk" w:date="2018-02-07T17:08:00Z">
        <w:r w:rsidR="00D52290" w:rsidDel="00242BD7">
          <w:delText>.</w:delText>
        </w:r>
      </w:del>
      <w:ins w:id="1393" w:author="Helene Van Niekerk" w:date="2018-02-07T17:08:00Z">
        <w:r w:rsidR="00242BD7">
          <w:t>, likely the result of</w:t>
        </w:r>
      </w:ins>
      <w:del w:id="1394" w:author="Helene Van Niekerk" w:date="2018-02-07T17:08:00Z">
        <w:r w:rsidR="00D52290" w:rsidDel="00242BD7">
          <w:delText xml:space="preserve"> </w:delText>
        </w:r>
      </w:del>
      <w:r w:rsidR="00D52290">
        <w:t xml:space="preserve"> </w:t>
      </w:r>
      <w:del w:id="1395" w:author="Helene Van Niekerk" w:date="2018-02-07T17:08:00Z">
        <w:r w:rsidR="00D52290" w:rsidDel="00242BD7">
          <w:delText>C</w:delText>
        </w:r>
      </w:del>
      <w:ins w:id="1396" w:author="Helene Van Niekerk" w:date="2018-02-07T17:08:00Z">
        <w:r w:rsidR="00242BD7">
          <w:t>c</w:t>
        </w:r>
      </w:ins>
      <w:r w:rsidR="00D52290">
        <w:t>onfusion due to spectral mixing with other green vegetation</w:t>
      </w:r>
      <w:del w:id="1397" w:author="Helene Van Niekerk" w:date="2018-02-07T17:08:00Z">
        <w:r w:rsidR="00D52290" w:rsidDel="00242BD7">
          <w:delText xml:space="preserve"> </w:delText>
        </w:r>
        <w:r w:rsidDel="00242BD7">
          <w:delText>being</w:delText>
        </w:r>
        <w:r w:rsidR="00D52290" w:rsidDel="00242BD7">
          <w:delText xml:space="preserve"> the likely cause</w:delText>
        </w:r>
      </w:del>
      <w:r w:rsidR="00D52290">
        <w:t>.  In general</w:t>
      </w:r>
      <w:ins w:id="1398" w:author="Helene Van Niekerk" w:date="2018-02-07T17:09:00Z">
        <w:r w:rsidR="00242BD7">
          <w:t>,</w:t>
        </w:r>
      </w:ins>
      <w:r w:rsidR="00D52290">
        <w:t xml:space="preserve"> however, the canopy</w:t>
      </w:r>
      <w:ins w:id="1399" w:author="Helene Van Niekerk" w:date="2018-02-07T17:09:00Z">
        <w:r w:rsidR="00242BD7">
          <w:t>-</w:t>
        </w:r>
      </w:ins>
      <w:del w:id="1400" w:author="Helene Van Niekerk" w:date="2018-02-07T17:09:00Z">
        <w:r w:rsidR="00D52290" w:rsidDel="00242BD7">
          <w:delText xml:space="preserve"> </w:delText>
        </w:r>
      </w:del>
      <w:r w:rsidR="00D52290">
        <w:t xml:space="preserve">cover map </w:t>
      </w:r>
      <w:del w:id="1401" w:author="Helene Van Niekerk" w:date="2018-02-07T17:09:00Z">
        <w:r w:rsidR="00D52290" w:rsidDel="00242BD7">
          <w:delText xml:space="preserve">appears accurate </w:delText>
        </w:r>
      </w:del>
      <w:ins w:id="1402" w:author="Helene Van Niekerk" w:date="2018-02-07T17:09:00Z">
        <w:r w:rsidR="00242BD7">
          <w:t>of</w:t>
        </w:r>
      </w:ins>
      <w:del w:id="1403" w:author="Helene Van Niekerk" w:date="2018-02-07T17:09:00Z">
        <w:r w:rsidR="00D52290" w:rsidDel="00242BD7">
          <w:delText>over</w:delText>
        </w:r>
      </w:del>
      <w:r w:rsidR="00D52290">
        <w:t xml:space="preserve"> the study area</w:t>
      </w:r>
      <w:ins w:id="1404" w:author="Helene Van Niekerk" w:date="2018-02-07T17:09:00Z">
        <w:r w:rsidR="00242BD7">
          <w:t xml:space="preserve"> appears accurate</w:t>
        </w:r>
      </w:ins>
      <w:r w:rsidR="00D52290">
        <w:t xml:space="preserve">.  </w:t>
      </w:r>
      <w:r w:rsidR="007C1081">
        <w:t xml:space="preserve"> </w:t>
      </w:r>
    </w:p>
    <w:p w14:paraId="12C38134" w14:textId="77777777" w:rsidR="002C7CA1" w:rsidRDefault="002C7CA1">
      <w:pPr>
        <w:spacing w:line="480" w:lineRule="auto"/>
        <w:jc w:val="both"/>
        <w:pPrChange w:id="1405" w:author="Helene Van Niekerk" w:date="2018-02-05T10:48:00Z">
          <w:pPr>
            <w:spacing w:line="360" w:lineRule="auto"/>
            <w:jc w:val="both"/>
          </w:pPr>
        </w:pPrChange>
      </w:pPr>
    </w:p>
    <w:p w14:paraId="4AFB633D" w14:textId="7B27F15D" w:rsidR="002C7CA1" w:rsidRDefault="002C6C67">
      <w:pPr>
        <w:spacing w:line="480" w:lineRule="auto"/>
        <w:jc w:val="both"/>
        <w:pPrChange w:id="1406" w:author="Helene Van Niekerk" w:date="2018-02-05T10:48:00Z">
          <w:pPr>
            <w:spacing w:line="360" w:lineRule="auto"/>
            <w:jc w:val="both"/>
          </w:pPr>
        </w:pPrChange>
      </w:pPr>
      <w:r>
        <w:t xml:space="preserve">This study is one of few examples of vegetation mapping using VHR imagery over a large area </w:t>
      </w:r>
      <w: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"(Eisfelder, Kuenzer, and Dech 2012; Lu 2006)", "plainTextFormattedCitation" : "(Eisfelder, Kuenzer, and Dech 2012; Lu 2006)", "previouslyFormattedCitation" : "(Eisfelder, Kuenzer, and Dech 2012; Lu 2006)" }, "properties" : {  }, "schema" : "https://github.com/citation-style-language/schema/raw/master/csl-citation.json" }</w:instrText>
      </w:r>
      <w:r>
        <w:fldChar w:fldCharType="separate"/>
      </w:r>
      <w:r w:rsidRPr="00DF6845">
        <w:rPr>
          <w:noProof/>
        </w:rPr>
        <w:t>(Eisfelder, Kuenzer</w:t>
      </w:r>
      <w:ins w:id="1407" w:author="Helene Van Niekerk" w:date="2018-02-05T11:54:00Z">
        <w:r w:rsidR="002D7691">
          <w:rPr>
            <w:noProof/>
          </w:rPr>
          <w:t xml:space="preserve"> </w:t>
        </w:r>
      </w:ins>
      <w:del w:id="1408" w:author="Helene Van Niekerk" w:date="2018-02-05T11:54:00Z">
        <w:r w:rsidRPr="00DF6845" w:rsidDel="002D7691">
          <w:rPr>
            <w:noProof/>
          </w:rPr>
          <w:delText>, and</w:delText>
        </w:r>
      </w:del>
      <w:ins w:id="1409" w:author="Helene Van Niekerk" w:date="2018-02-05T11:54:00Z">
        <w:r w:rsidR="002D7691">
          <w:rPr>
            <w:noProof/>
          </w:rPr>
          <w:t>&amp;</w:t>
        </w:r>
      </w:ins>
      <w:r w:rsidRPr="00DF6845">
        <w:rPr>
          <w:noProof/>
        </w:rPr>
        <w:t xml:space="preserve"> Dech 2012</w:t>
      </w:r>
      <w:ins w:id="1410" w:author="Helene Van Niekerk" w:date="2018-02-05T11:55:00Z">
        <w:r w:rsidR="002D7691">
          <w:rPr>
            <w:noProof/>
            <w:vertAlign w:val="superscript"/>
          </w:rPr>
          <w:t>12</w:t>
        </w:r>
      </w:ins>
      <w:r w:rsidRPr="00DF6845">
        <w:rPr>
          <w:noProof/>
        </w:rPr>
        <w:t>; Lu 2006</w:t>
      </w:r>
      <w:ins w:id="1411" w:author="Helene Van Niekerk" w:date="2018-02-05T11:55:00Z">
        <w:r w:rsidR="002D7691">
          <w:rPr>
            <w:noProof/>
            <w:vertAlign w:val="superscript"/>
          </w:rPr>
          <w:t>14</w:t>
        </w:r>
      </w:ins>
      <w:r w:rsidRPr="00DF6845">
        <w:rPr>
          <w:noProof/>
        </w:rPr>
        <w:t>)</w:t>
      </w:r>
      <w:r>
        <w:fldChar w:fldCharType="end"/>
      </w:r>
      <w:r>
        <w:t xml:space="preserve">.  </w:t>
      </w:r>
      <w:r w:rsidR="002C7CA1">
        <w:t xml:space="preserve">While the mapping accuracies achieved compare well with related studies </w:t>
      </w:r>
      <w:r w:rsidR="002C7CA1">
        <w:fldChar w:fldCharType="begin" w:fldLock="1"/>
      </w:r>
      <w:r w:rsidR="007D3D69">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"(Ghosh and Joshi 2014; Heumann 2011; Baraldi et al. 2010; Johansen et al. 2007; Mehner et al. 2004)", "plainTextFormattedCitation" : "(Ghosh and Joshi 2014; Heumann 2011; Baraldi et al. 2010; Johansen et al. 2007; Mehner et al. 2004)", "previouslyFormattedCitation" : "(Ghosh and Joshi 2014; Heumann 2011; Baraldi et al. 2010; Johansen et al. 2007; Mehner et al. 2004)" }, "properties" : {  }, "schema" : "https://github.com/citation-style-language/schema/raw/master/csl-citation.json" }</w:instrText>
      </w:r>
      <w:r w:rsidR="002C7CA1">
        <w:fldChar w:fldCharType="separate"/>
      </w:r>
      <w:r w:rsidR="00DF6845" w:rsidRPr="00DF6845">
        <w:rPr>
          <w:noProof/>
        </w:rPr>
        <w:t xml:space="preserve">(Ghosh </w:t>
      </w:r>
      <w:del w:id="1412" w:author="Helene Van Niekerk" w:date="2018-02-05T11:55:00Z">
        <w:r w:rsidR="00DF6845" w:rsidRPr="00DF6845" w:rsidDel="002D7691">
          <w:rPr>
            <w:noProof/>
          </w:rPr>
          <w:delText xml:space="preserve">and </w:delText>
        </w:r>
      </w:del>
      <w:ins w:id="1413" w:author="Helene Van Niekerk" w:date="2018-02-05T11:55:00Z">
        <w:r w:rsidR="002D7691">
          <w:rPr>
            <w:noProof/>
          </w:rPr>
          <w:t>&amp;</w:t>
        </w:r>
        <w:r w:rsidR="002D7691" w:rsidRPr="00DF6845">
          <w:rPr>
            <w:noProof/>
          </w:rPr>
          <w:t xml:space="preserve"> </w:t>
        </w:r>
      </w:ins>
      <w:r w:rsidR="00DF6845" w:rsidRPr="00DF6845">
        <w:rPr>
          <w:noProof/>
        </w:rPr>
        <w:t>Joshi 2014</w:t>
      </w:r>
      <w:ins w:id="1414" w:author="Helene Van Niekerk" w:date="2018-02-05T11:55:00Z">
        <w:r w:rsidR="002D7691">
          <w:rPr>
            <w:noProof/>
            <w:vertAlign w:val="superscript"/>
          </w:rPr>
          <w:t>1</w:t>
        </w:r>
      </w:ins>
      <w:ins w:id="1415" w:author="Helene Van Niekerk" w:date="2018-02-05T12:07:00Z">
        <w:r w:rsidR="00131F7A">
          <w:rPr>
            <w:noProof/>
            <w:vertAlign w:val="superscript"/>
          </w:rPr>
          <w:t>8</w:t>
        </w:r>
      </w:ins>
      <w:r w:rsidR="00DF6845" w:rsidRPr="00DF6845">
        <w:rPr>
          <w:noProof/>
        </w:rPr>
        <w:t>; Heumann 2011</w:t>
      </w:r>
      <w:ins w:id="1416" w:author="Helene Van Niekerk" w:date="2018-02-05T11:56:00Z">
        <w:r w:rsidR="002D7691">
          <w:rPr>
            <w:noProof/>
            <w:vertAlign w:val="superscript"/>
          </w:rPr>
          <w:t>5</w:t>
        </w:r>
      </w:ins>
      <w:ins w:id="1417" w:author="Helene Van Niekerk" w:date="2018-02-05T12:53:00Z">
        <w:r w:rsidR="00D34FDE">
          <w:rPr>
            <w:noProof/>
            <w:vertAlign w:val="superscript"/>
          </w:rPr>
          <w:t>6</w:t>
        </w:r>
      </w:ins>
      <w:r w:rsidR="00DF6845" w:rsidRPr="00DF6845">
        <w:rPr>
          <w:noProof/>
        </w:rPr>
        <w:t>; Baraldi et al. 2010</w:t>
      </w:r>
      <w:ins w:id="1418" w:author="Helene Van Niekerk" w:date="2018-02-05T11:56:00Z">
        <w:r w:rsidR="002D7691">
          <w:rPr>
            <w:noProof/>
            <w:vertAlign w:val="superscript"/>
          </w:rPr>
          <w:t>2</w:t>
        </w:r>
      </w:ins>
      <w:ins w:id="1419" w:author="Helene Van Niekerk" w:date="2018-02-05T12:11:00Z">
        <w:r w:rsidR="00CA6FF5">
          <w:rPr>
            <w:noProof/>
            <w:vertAlign w:val="superscript"/>
          </w:rPr>
          <w:t>3</w:t>
        </w:r>
      </w:ins>
      <w:r w:rsidR="00DF6845" w:rsidRPr="00DF6845">
        <w:rPr>
          <w:noProof/>
        </w:rPr>
        <w:t>; Johansen et al. 2007</w:t>
      </w:r>
      <w:ins w:id="1420" w:author="Helene Van Niekerk" w:date="2018-02-05T11:57:00Z">
        <w:r w:rsidR="002D7691">
          <w:rPr>
            <w:noProof/>
            <w:vertAlign w:val="superscript"/>
          </w:rPr>
          <w:t>1</w:t>
        </w:r>
      </w:ins>
      <w:ins w:id="1421" w:author="Helene Van Niekerk" w:date="2018-02-05T12:08:00Z">
        <w:r w:rsidR="00131F7A">
          <w:rPr>
            <w:noProof/>
            <w:vertAlign w:val="superscript"/>
          </w:rPr>
          <w:t>9</w:t>
        </w:r>
      </w:ins>
      <w:r w:rsidR="00DF6845" w:rsidRPr="00DF6845">
        <w:rPr>
          <w:noProof/>
        </w:rPr>
        <w:t>; Mehner et al. 2004</w:t>
      </w:r>
      <w:ins w:id="1422" w:author="Helene Van Niekerk" w:date="2018-02-05T11:57:00Z">
        <w:r w:rsidR="002D7691">
          <w:rPr>
            <w:noProof/>
            <w:vertAlign w:val="superscript"/>
          </w:rPr>
          <w:t>2</w:t>
        </w:r>
      </w:ins>
      <w:ins w:id="1423" w:author="Helene Van Niekerk" w:date="2018-02-05T12:42:00Z">
        <w:r w:rsidR="00EB2CC8">
          <w:rPr>
            <w:noProof/>
            <w:vertAlign w:val="superscript"/>
          </w:rPr>
          <w:t>6</w:t>
        </w:r>
      </w:ins>
      <w:r w:rsidR="00DF6845" w:rsidRPr="00DF6845">
        <w:rPr>
          <w:noProof/>
        </w:rPr>
        <w:t>)</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r w:rsidR="007D3D69">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"(Thompson et al. 2009)", "manualFormatting" : "Thompson et al. (2009)", "plainTextFormattedCitation" : "(Thompson et al. 2009)", "previouslyFormattedCitation" : "(Thompson et al. 2009)" }, "properties" : {  }, "schema" : "https://github.com/citation-style-language/schema/raw/master/csl-citation.json" }</w:instrText>
      </w:r>
      <w:r w:rsidR="002C7CA1">
        <w:fldChar w:fldCharType="separate"/>
      </w:r>
      <w:r w:rsidR="002C7CA1" w:rsidRPr="00771DEC">
        <w:rPr>
          <w:noProof/>
        </w:rPr>
        <w:t xml:space="preserve">Thompson et al. </w:t>
      </w:r>
      <w:r w:rsidR="002C7CA1">
        <w:rPr>
          <w:noProof/>
        </w:rPr>
        <w:t>(</w:t>
      </w:r>
      <w:r w:rsidR="002C7CA1" w:rsidRPr="00771DEC">
        <w:rPr>
          <w:noProof/>
        </w:rPr>
        <w:t>2009</w:t>
      </w:r>
      <w:ins w:id="1424" w:author="Helene Van Niekerk" w:date="2018-02-05T11:58:00Z">
        <w:r w:rsidR="002D7691">
          <w:rPr>
            <w:noProof/>
            <w:vertAlign w:val="superscript"/>
          </w:rPr>
          <w:t>6</w:t>
        </w:r>
      </w:ins>
      <w:r w:rsidR="002C7CA1" w:rsidRPr="00771DEC">
        <w:rPr>
          <w:noProof/>
        </w:rPr>
        <w:t>)</w:t>
      </w:r>
      <w:r w:rsidR="002C7CA1">
        <w:fldChar w:fldCharType="end"/>
      </w:r>
      <w:r w:rsidR="002C7CA1">
        <w:t xml:space="preserve">.  This could be done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lastRenderedPageBreak/>
        <w:t>Conclusions</w:t>
      </w:r>
    </w:p>
    <w:p w14:paraId="0D87BE0D" w14:textId="035868B8" w:rsidR="00D61588" w:rsidRDefault="00436BA0">
      <w:pPr>
        <w:spacing w:line="480" w:lineRule="auto"/>
        <w:jc w:val="both"/>
        <w:pPrChange w:id="1425" w:author="Helene Van Niekerk" w:date="2018-02-05T10:48:00Z">
          <w:pPr>
            <w:spacing w:line="360" w:lineRule="auto"/>
            <w:jc w:val="both"/>
          </w:pPr>
        </w:pPrChange>
      </w:pPr>
      <w:r>
        <w:t xml:space="preserve">Accurate </w:t>
      </w:r>
      <w:ins w:id="1426" w:author="Helene Van Niekerk" w:date="2018-02-07T17:10:00Z">
        <w:r w:rsidR="00242BD7">
          <w:t>s</w:t>
        </w:r>
      </w:ins>
      <w:del w:id="1427" w:author="Helene Van Niekerk" w:date="2018-02-07T17:10:00Z">
        <w:r w:rsidDel="00242BD7">
          <w:delText>S</w:delText>
        </w:r>
      </w:del>
      <w:r>
        <w:t>pekboom canopy</w:t>
      </w:r>
      <w:ins w:id="1428" w:author="Helene Van Niekerk" w:date="2018-02-07T17:10:00Z">
        <w:r w:rsidR="00242BD7">
          <w:t>-</w:t>
        </w:r>
      </w:ins>
      <w:del w:id="1429" w:author="Helene Van Niekerk" w:date="2018-02-07T17:10:00Z">
        <w:r w:rsidDel="00242BD7">
          <w:delText xml:space="preserve"> </w:delText>
        </w:r>
      </w:del>
      <w:r>
        <w:t>cover estimates were obtained across the study area using a per-pixel classification approach.  Homogeni</w:t>
      </w:r>
      <w:ins w:id="1430" w:author="Helene Van Niekerk" w:date="2018-02-09T12:52:00Z">
        <w:r w:rsidR="000B7347">
          <w:t>zation</w:t>
        </w:r>
      </w:ins>
      <w:del w:id="1431" w:author="Helene Van Niekerk" w:date="2018-02-09T12:52:00Z">
        <w:r w:rsidDel="000B7347">
          <w:delText>sation</w:delText>
        </w:r>
      </w:del>
      <w:r>
        <w:t xml:space="preserve"> to</w:t>
      </w:r>
      <w:r w:rsidR="001C6C2F">
        <w:t xml:space="preserve"> </w:t>
      </w:r>
      <w:r w:rsidR="004F3147">
        <w:t xml:space="preserve">surface reflectance by calibration with 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spectral, textural and vegetation index type measures,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produced the best canopy</w:t>
      </w:r>
      <w:ins w:id="1432" w:author="Helene Van Niekerk" w:date="2018-02-09T12:31:00Z">
        <w:r w:rsidR="000F4F02">
          <w:t>-cover</w:t>
        </w:r>
      </w:ins>
      <w:del w:id="1433" w:author="Helene Van Niekerk" w:date="2018-02-09T12:31:00Z">
        <w:r w:rsidR="00272CF7" w:rsidDel="000F4F02">
          <w:delText xml:space="preserve"> cover</w:delText>
        </w:r>
      </w:del>
      <w:r w:rsidR="00272CF7">
        <w:t xml:space="preserve"> accuracy, and was </w:t>
      </w:r>
      <w:r w:rsidR="00B844BE">
        <w:t xml:space="preserve">subsequently </w:t>
      </w:r>
      <w:r w:rsidR="005D4458">
        <w:t>used</w:t>
      </w:r>
      <w:r w:rsidR="00272CF7">
        <w:t xml:space="preserve"> to produce a map of the study area</w:t>
      </w:r>
      <w:r w:rsidR="00D61588">
        <w:t xml:space="preserve">.  </w:t>
      </w:r>
      <w:del w:id="1434" w:author="Helene Van Niekerk" w:date="2018-02-09T10:06:00Z">
        <w:r w:rsidR="00D61588" w:rsidDel="009509DA">
          <w:delText xml:space="preserve"> </w:delText>
        </w:r>
      </w:del>
      <w:r w:rsidR="0016373F">
        <w:t>A</w:t>
      </w:r>
      <w:r w:rsidR="00D61588">
        <w:t xml:space="preserve"> </w:t>
      </w:r>
      <w:ins w:id="1435" w:author="Helene Van Niekerk" w:date="2018-02-09T12:57:00Z">
        <w:r w:rsidR="000B7347">
          <w:t>MAE</w:t>
        </w:r>
      </w:ins>
      <w:del w:id="1436" w:author="Helene Van Niekerk" w:date="2018-02-09T12:57:00Z">
        <w:r w:rsidR="00D61588" w:rsidDel="000B7347">
          <w:delText>mean absolute canopy</w:delText>
        </w:r>
      </w:del>
      <w:del w:id="1437" w:author="Helene Van Niekerk" w:date="2018-02-09T12:31:00Z">
        <w:r w:rsidR="00D61588" w:rsidDel="000F4F02">
          <w:delText xml:space="preserve"> cover</w:delText>
        </w:r>
      </w:del>
      <w:del w:id="1438" w:author="Helene Van Niekerk" w:date="2018-02-09T12:57:00Z">
        <w:r w:rsidR="00D61588" w:rsidDel="000B7347">
          <w:delText xml:space="preserve"> error</w:delText>
        </w:r>
      </w:del>
      <w:r w:rsidR="00D61588">
        <w:t xml:space="preserve"> of 5.86% over 20 ground truth sites</w:t>
      </w:r>
      <w:r w:rsidR="0016373F">
        <w:t xml:space="preserve"> was achieved</w:t>
      </w:r>
      <w:r w:rsidR="00D61588">
        <w:t xml:space="preserve">.  </w:t>
      </w:r>
    </w:p>
    <w:p w14:paraId="2B92BD95" w14:textId="77777777" w:rsidR="00D61588" w:rsidRDefault="00D61588">
      <w:pPr>
        <w:spacing w:line="480" w:lineRule="auto"/>
        <w:jc w:val="both"/>
        <w:pPrChange w:id="1439" w:author="Helene Van Niekerk" w:date="2018-02-05T10:48:00Z">
          <w:pPr>
            <w:spacing w:line="360" w:lineRule="auto"/>
            <w:jc w:val="both"/>
          </w:pPr>
        </w:pPrChange>
      </w:pPr>
    </w:p>
    <w:p w14:paraId="15C41FA4" w14:textId="7A2BCA6C" w:rsidR="00D61588" w:rsidRDefault="00D61588">
      <w:pPr>
        <w:spacing w:line="480" w:lineRule="auto"/>
        <w:jc w:val="both"/>
        <w:pPrChange w:id="1440" w:author="Helene Van Niekerk" w:date="2018-02-05T10:48:00Z">
          <w:pPr>
            <w:spacing w:line="360" w:lineRule="auto"/>
            <w:jc w:val="both"/>
          </w:pPr>
        </w:pPrChange>
      </w:pPr>
      <w:r>
        <w:t xml:space="preserve">While some variation in the </w:t>
      </w:r>
      <w:r w:rsidR="0016373F">
        <w:t>canopy</w:t>
      </w:r>
      <w:ins w:id="1441" w:author="Helene Van Niekerk" w:date="2018-02-09T12:31:00Z">
        <w:r w:rsidR="000F4F02">
          <w:t>-cover</w:t>
        </w:r>
      </w:ins>
      <w:del w:id="1442" w:author="Helene Van Niekerk" w:date="2018-02-09T12:31:00Z">
        <w:r w:rsidR="0016373F" w:rsidDel="000F4F02">
          <w:delText xml:space="preserve"> cover</w:delText>
        </w:r>
      </w:del>
      <w:r w:rsidR="0016373F">
        <w:t xml:space="preserve"> </w:t>
      </w:r>
      <w:r>
        <w:t xml:space="preserve">accuracy was observed </w:t>
      </w:r>
      <w:r w:rsidR="00F7435E">
        <w:t>over different habitats</w:t>
      </w:r>
      <w:r>
        <w:t>, the classifier</w:t>
      </w:r>
      <w:ins w:id="1443" w:author="Helene Van Niekerk" w:date="2018-02-09T10:07:00Z">
        <w:r w:rsidR="009509DA">
          <w:t>’s</w:t>
        </w:r>
      </w:ins>
      <w:r>
        <w:t xml:space="preserve"> </w:t>
      </w:r>
      <w:ins w:id="1444" w:author="Helene Van Niekerk" w:date="2018-02-09T10:07:00Z">
        <w:r w:rsidR="009509DA">
          <w:t xml:space="preserve">general </w:t>
        </w:r>
      </w:ins>
      <w:r w:rsidR="00B844BE">
        <w:t xml:space="preserve">performance </w:t>
      </w:r>
      <w:del w:id="1445" w:author="Helene Van Niekerk" w:date="2018-02-07T17:11:00Z">
        <w:r w:rsidDel="00EC12AC">
          <w:delText xml:space="preserve">was </w:delText>
        </w:r>
        <w:r w:rsidR="00B844BE" w:rsidDel="00EC12AC">
          <w:delText>consistent over</w:delText>
        </w:r>
      </w:del>
      <w:del w:id="1446" w:author="Helene Van Niekerk" w:date="2018-02-09T10:07:00Z">
        <w:r w:rsidR="00B844BE" w:rsidDel="009509DA">
          <w:delText xml:space="preserve"> the study area in general</w:delText>
        </w:r>
      </w:del>
      <w:ins w:id="1447" w:author="Helene Van Niekerk" w:date="2018-02-07T17:11:00Z">
        <w:r w:rsidR="00EC12AC">
          <w:t>was consistent</w:t>
        </w:r>
      </w:ins>
      <w:r w:rsidR="0016373F">
        <w:t>.</w:t>
      </w:r>
      <w:r>
        <w:t xml:space="preserve">  </w:t>
      </w:r>
      <w:del w:id="1448" w:author="Helene Van Niekerk" w:date="2018-02-07T17:12:00Z">
        <w:r w:rsidDel="00EC12AC">
          <w:delText xml:space="preserve"> </w:delText>
        </w:r>
      </w:del>
      <w:r>
        <w:t xml:space="preserve">By incorporating ground truth from new areas, the techniques used to produce this map </w:t>
      </w:r>
      <w:r w:rsidR="00B9460B">
        <w:t xml:space="preserve">could </w:t>
      </w:r>
      <w:r>
        <w:t xml:space="preserve">be </w:t>
      </w:r>
      <w:r w:rsidR="002C7CA1">
        <w:t xml:space="preserve">applied </w:t>
      </w:r>
      <w:r>
        <w:t>to the rest of the thicket biome</w:t>
      </w:r>
      <w:r w:rsidR="002C7CA1">
        <w:t>.</w:t>
      </w:r>
      <w:r w:rsidR="00000924">
        <w:t xml:space="preserve">  </w:t>
      </w:r>
      <w:r>
        <w:t xml:space="preserve">The availability of a </w:t>
      </w:r>
      <w:ins w:id="1449" w:author="Helene Van Niekerk" w:date="2018-02-07T17:12:00Z">
        <w:r w:rsidR="00EC12AC">
          <w:t>s</w:t>
        </w:r>
      </w:ins>
      <w:del w:id="1450" w:author="Helene Van Niekerk" w:date="2018-02-07T17:12:00Z">
        <w:r w:rsidR="0084644E" w:rsidRPr="0084644E" w:rsidDel="00EC12AC">
          <w:delText>S</w:delText>
        </w:r>
      </w:del>
      <w:r w:rsidR="0084644E" w:rsidRPr="0084644E">
        <w:t>pekboom</w:t>
      </w:r>
      <w:r>
        <w:t xml:space="preserve"> canopy</w:t>
      </w:r>
      <w:ins w:id="1451" w:author="Helene Van Niekerk" w:date="2018-02-07T17:12:00Z">
        <w:r w:rsidR="00EC12AC">
          <w:t>-</w:t>
        </w:r>
      </w:ins>
      <w:del w:id="1452" w:author="Helene Van Niekerk" w:date="2018-02-07T17:12:00Z">
        <w:r w:rsidDel="00EC12AC">
          <w:delText xml:space="preserve"> </w:delText>
        </w:r>
      </w:del>
      <w:r>
        <w:t>cover map</w:t>
      </w:r>
      <w:r w:rsidR="00A97FDA">
        <w:t>ping technique</w:t>
      </w:r>
      <w:r>
        <w:t xml:space="preserve"> will be a valuable starting point for developing measures of other environmental variables such as biomass and biodiversity </w:t>
      </w:r>
      <w:r>
        <w:fldChar w:fldCharType="begin" w:fldLock="1"/>
      </w:r>
      <w:r w:rsidR="007D3D69">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"(Eisfelder, Kuenzer, and Dech 2012; Suganuma et al. 2006; Ludwig, Reynolds, and Whitson 1975)", "plainTextFormattedCitation" : "(Eisfelder, Kuenzer, and Dech 2012; Suganuma et al. 2006; Ludwig, Reynolds, and Whitson 1975)", "previouslyFormattedCitation" : "(Eisfelder, Kuenzer, and Dech 2012; Suganuma et al. 2006; Ludwig, Reynolds, and Whitson 1975)" }, "properties" : {  }, "schema" : "https://github.com/citation-style-language/schema/raw/master/csl-citation.json" }</w:instrText>
      </w:r>
      <w:r>
        <w:fldChar w:fldCharType="separate"/>
      </w:r>
      <w:r w:rsidR="00DF6845" w:rsidRPr="00DF6845">
        <w:rPr>
          <w:noProof/>
        </w:rPr>
        <w:t>(Eisfelder, Kuenzer</w:t>
      </w:r>
      <w:ins w:id="1453" w:author="Helene Van Niekerk" w:date="2018-02-05T11:58:00Z">
        <w:r w:rsidR="002D7691">
          <w:rPr>
            <w:noProof/>
          </w:rPr>
          <w:t xml:space="preserve"> </w:t>
        </w:r>
      </w:ins>
      <w:del w:id="1454" w:author="Helene Van Niekerk" w:date="2018-02-05T11:58:00Z">
        <w:r w:rsidR="00DF6845" w:rsidRPr="00DF6845" w:rsidDel="002D7691">
          <w:rPr>
            <w:noProof/>
          </w:rPr>
          <w:delText>, and</w:delText>
        </w:r>
      </w:del>
      <w:ins w:id="1455" w:author="Helene Van Niekerk" w:date="2018-02-05T11:58:00Z">
        <w:r w:rsidR="002D7691">
          <w:rPr>
            <w:noProof/>
          </w:rPr>
          <w:t>&amp;</w:t>
        </w:r>
      </w:ins>
      <w:r w:rsidR="00DF6845" w:rsidRPr="00DF6845">
        <w:rPr>
          <w:noProof/>
        </w:rPr>
        <w:t xml:space="preserve"> Dech 2012</w:t>
      </w:r>
      <w:ins w:id="1456" w:author="Helene Van Niekerk" w:date="2018-02-05T11:58:00Z">
        <w:r w:rsidR="002D7691">
          <w:rPr>
            <w:noProof/>
            <w:vertAlign w:val="superscript"/>
          </w:rPr>
          <w:t>12</w:t>
        </w:r>
      </w:ins>
      <w:r w:rsidR="00DF6845" w:rsidRPr="00DF6845">
        <w:rPr>
          <w:noProof/>
        </w:rPr>
        <w:t>; Suganuma et al. 2006</w:t>
      </w:r>
      <w:ins w:id="1457" w:author="Helene Van Niekerk" w:date="2018-02-05T11:58:00Z">
        <w:r w:rsidR="002D7691">
          <w:rPr>
            <w:noProof/>
            <w:vertAlign w:val="superscript"/>
          </w:rPr>
          <w:t>56</w:t>
        </w:r>
      </w:ins>
      <w:r w:rsidR="00DF6845" w:rsidRPr="00DF6845">
        <w:rPr>
          <w:noProof/>
        </w:rPr>
        <w:t>; Ludwig, Reynolds</w:t>
      </w:r>
      <w:del w:id="1458" w:author="Helene Van Niekerk" w:date="2018-02-05T11:59:00Z">
        <w:r w:rsidR="00DF6845" w:rsidRPr="00DF6845" w:rsidDel="002D7691">
          <w:rPr>
            <w:noProof/>
          </w:rPr>
          <w:delText>, and</w:delText>
        </w:r>
      </w:del>
      <w:ins w:id="1459" w:author="Helene Van Niekerk" w:date="2018-02-05T11:59:00Z">
        <w:r w:rsidR="002D7691">
          <w:rPr>
            <w:noProof/>
          </w:rPr>
          <w:t xml:space="preserve"> &amp;</w:t>
        </w:r>
      </w:ins>
      <w:r w:rsidR="00DF6845" w:rsidRPr="00DF6845">
        <w:rPr>
          <w:noProof/>
        </w:rPr>
        <w:t xml:space="preserve"> Whitson 1975</w:t>
      </w:r>
      <w:ins w:id="1460" w:author="Helene Van Niekerk" w:date="2018-02-05T11:59:00Z">
        <w:r w:rsidR="002D7691">
          <w:rPr>
            <w:noProof/>
            <w:vertAlign w:val="superscript"/>
          </w:rPr>
          <w:t>57</w:t>
        </w:r>
      </w:ins>
      <w:r w:rsidR="00DF6845" w:rsidRPr="00DF6845">
        <w:rPr>
          <w:noProof/>
        </w:rPr>
        <w:t>)</w:t>
      </w:r>
      <w:r>
        <w:fldChar w:fldCharType="end"/>
      </w:r>
      <w:r>
        <w:t xml:space="preserve">.  </w:t>
      </w:r>
    </w:p>
    <w:p w14:paraId="1FFE96F2" w14:textId="77777777" w:rsidR="00D61588" w:rsidRDefault="00D61588" w:rsidP="00D61588">
      <w:pPr>
        <w:spacing w:line="360" w:lineRule="auto"/>
        <w:jc w:val="both"/>
      </w:pPr>
    </w:p>
    <w:bookmarkEnd w:id="1201"/>
    <w:p w14:paraId="3E5C6D0F" w14:textId="77777777" w:rsidR="00D61588" w:rsidRDefault="00D61588" w:rsidP="00D61588">
      <w:pPr>
        <w:pStyle w:val="1TeksCharChar"/>
      </w:pPr>
    </w:p>
    <w:p w14:paraId="3A80E570" w14:textId="282434B8" w:rsidR="00AE16C1" w:rsidRDefault="00AE16C1" w:rsidP="00AE16C1">
      <w:pPr>
        <w:pStyle w:val="Heading1"/>
        <w:keepNext/>
        <w:keepLines/>
        <w:numPr>
          <w:ilvl w:val="0"/>
          <w:numId w:val="0"/>
        </w:numPr>
      </w:pPr>
      <w:r>
        <w:t>Acknowledg</w:t>
      </w:r>
      <w:ins w:id="1461" w:author="Helene Van Niekerk" w:date="2018-02-09T12:34:00Z">
        <w:r w:rsidR="000F4F02">
          <w:t>ment</w:t>
        </w:r>
      </w:ins>
      <w:del w:id="1462" w:author="Helene Van Niekerk" w:date="2018-02-09T12:34:00Z">
        <w:r w:rsidDel="000F4F02">
          <w:delText>ement</w:delText>
        </w:r>
      </w:del>
    </w:p>
    <w:p w14:paraId="4938F06B" w14:textId="77777777" w:rsidR="009509DA" w:rsidRDefault="00AE16C1">
      <w:pPr>
        <w:spacing w:line="480" w:lineRule="auto"/>
        <w:jc w:val="both"/>
        <w:rPr>
          <w:ins w:id="1463" w:author="Helene Van Niekerk" w:date="2018-02-09T10:11:00Z"/>
        </w:rPr>
        <w:pPrChange w:id="1464" w:author="Helene Van Niekerk" w:date="2018-02-05T10:48:00Z">
          <w:pPr>
            <w:pStyle w:val="1TeksCharChar"/>
            <w:keepNext/>
            <w:keepLines/>
          </w:pPr>
        </w:pPrChange>
      </w:pPr>
      <w:r>
        <w:t xml:space="preserve">We would like to thank Adrian Roos and Intergraph South Africa for providing a license for Intergraph PPS, Bernard Jacobs of Geospace International for </w:t>
      </w:r>
      <w:del w:id="1465" w:author="Helene Van Niekerk" w:date="2018-02-07T17:13:00Z">
        <w:r w:rsidDel="00EC12AC">
          <w:delText xml:space="preserve">assistance </w:delText>
        </w:r>
      </w:del>
      <w:ins w:id="1466" w:author="Helene Van Niekerk" w:date="2018-02-07T17:13:00Z">
        <w:r w:rsidR="00EC12AC">
          <w:t>facilitating</w:t>
        </w:r>
      </w:ins>
      <w:del w:id="1467" w:author="Helene Van Niekerk" w:date="2018-02-07T17:13:00Z">
        <w:r w:rsidDel="00EC12AC">
          <w:delText xml:space="preserve">in understanding </w:delText>
        </w:r>
      </w:del>
      <w:ins w:id="1468" w:author="Helene Van Niekerk" w:date="2018-02-07T17:13:00Z">
        <w:r w:rsidR="00EC12AC">
          <w:t xml:space="preserve"> insight into </w:t>
        </w:r>
      </w:ins>
      <w:r>
        <w:t xml:space="preserve">the NGI image processing workflow and in obtaining DMC </w:t>
      </w:r>
      <w:r w:rsidR="003C2D70">
        <w:t xml:space="preserve">relative spectral response </w:t>
      </w:r>
      <w:r>
        <w:t xml:space="preserve">data, Theo Pauw and Garth Stephenson of CGA for assistance with </w:t>
      </w:r>
      <w:r>
        <w:lastRenderedPageBreak/>
        <w:t>computing and software resources</w:t>
      </w:r>
      <w:ins w:id="1469" w:author="Helene Van Niekerk" w:date="2018-02-09T10:08:00Z">
        <w:r w:rsidR="009509DA">
          <w:t>,</w:t>
        </w:r>
      </w:ins>
      <w:r>
        <w:t xml:space="preserve"> and Julie Verhulp and NGI for provision of the aerial imagery.  </w:t>
      </w:r>
      <w:r w:rsidR="00A87ABF" w:rsidRPr="00A87ABF">
        <w:t xml:space="preserve">The financial </w:t>
      </w:r>
      <w:del w:id="1470" w:author="Helene Van Niekerk" w:date="2018-02-09T10:08:00Z">
        <w:r w:rsidR="00A87ABF" w:rsidRPr="00A87ABF" w:rsidDel="009509DA">
          <w:delText xml:space="preserve">assistance </w:delText>
        </w:r>
      </w:del>
      <w:ins w:id="1471" w:author="Helene Van Niekerk" w:date="2018-02-09T10:08:00Z">
        <w:r w:rsidR="009509DA">
          <w:t>support</w:t>
        </w:r>
        <w:r w:rsidR="009509DA" w:rsidRPr="00A87ABF">
          <w:t xml:space="preserve"> </w:t>
        </w:r>
      </w:ins>
      <w:r w:rsidR="00A87ABF" w:rsidRPr="00A87ABF">
        <w:t xml:space="preserve">of the National </w:t>
      </w:r>
    </w:p>
    <w:p w14:paraId="51554C12" w14:textId="286C0467" w:rsidR="009509DA" w:rsidRDefault="00A87ABF">
      <w:pPr>
        <w:spacing w:line="480" w:lineRule="auto"/>
        <w:jc w:val="both"/>
        <w:rPr>
          <w:ins w:id="1472" w:author="Helene Van Niekerk" w:date="2018-02-09T10:10:00Z"/>
        </w:rPr>
        <w:pPrChange w:id="1473" w:author="Helene Van Niekerk" w:date="2018-02-05T10:48:00Z">
          <w:pPr>
            <w:pStyle w:val="1TeksCharChar"/>
            <w:keepNext/>
            <w:keepLines/>
          </w:pPr>
        </w:pPrChange>
      </w:pPr>
      <w:r w:rsidRPr="00A87ABF">
        <w:t xml:space="preserve">Research Foundation (NRF) </w:t>
      </w:r>
      <w:del w:id="1474" w:author="Helene Van Niekerk" w:date="2018-02-09T10:08:00Z">
        <w:r w:rsidRPr="00A87ABF" w:rsidDel="009509DA">
          <w:delText xml:space="preserve">towards </w:delText>
        </w:r>
      </w:del>
      <w:ins w:id="1475" w:author="Helene Van Niekerk" w:date="2018-02-09T10:08:00Z">
        <w:r w:rsidR="009509DA">
          <w:t>i</w:t>
        </w:r>
      </w:ins>
      <w:ins w:id="1476" w:author="Helene Van Niekerk" w:date="2018-02-09T10:09:00Z">
        <w:r w:rsidR="009509DA">
          <w:t>n</w:t>
        </w:r>
      </w:ins>
      <w:ins w:id="1477" w:author="Helene Van Niekerk" w:date="2018-02-09T10:08:00Z">
        <w:r w:rsidR="009509DA" w:rsidRPr="00A87ABF">
          <w:t xml:space="preserve"> </w:t>
        </w:r>
      </w:ins>
      <w:r w:rsidRPr="00A87ABF">
        <w:t>this research is hereby acknowledged.</w:t>
      </w:r>
      <w:ins w:id="1478" w:author="Helene Van Niekerk" w:date="2018-02-09T10:10:00Z">
        <w:r w:rsidR="009509DA">
          <w:t xml:space="preserve"> </w:t>
        </w:r>
      </w:ins>
      <w:r w:rsidRPr="00A87ABF">
        <w:t xml:space="preserve"> Opinions expressed and </w:t>
      </w:r>
    </w:p>
    <w:p w14:paraId="7DEEDBB1" w14:textId="0B0459E6" w:rsidR="00AE16C1" w:rsidDel="009509DA" w:rsidRDefault="00A87ABF">
      <w:pPr>
        <w:spacing w:line="480" w:lineRule="auto"/>
        <w:jc w:val="both"/>
        <w:rPr>
          <w:del w:id="1479" w:author="Helene Van Niekerk" w:date="2018-02-05T10:48:00Z"/>
        </w:rPr>
        <w:pPrChange w:id="1480" w:author="Helene Van Niekerk" w:date="2018-02-05T10:48:00Z">
          <w:pPr>
            <w:pStyle w:val="1TeksCharChar"/>
            <w:keepNext/>
            <w:keepLines/>
          </w:pPr>
        </w:pPrChange>
      </w:pPr>
      <w:r w:rsidRPr="00A87ABF">
        <w:t>conclusions arrived at</w:t>
      </w:r>
      <w:del w:id="1481" w:author="Helene Van Niekerk" w:date="2018-02-07T17:15:00Z">
        <w:r w:rsidRPr="00A87ABF" w:rsidDel="00EC12AC">
          <w:delText>,</w:delText>
        </w:r>
      </w:del>
      <w:r w:rsidRPr="00A87ABF">
        <w:t xml:space="preserve"> are those of the author and are not necessarily </w:t>
      </w:r>
      <w:del w:id="1482" w:author="Helene Van Niekerk" w:date="2018-02-07T17:16:00Z">
        <w:r w:rsidRPr="00A87ABF" w:rsidDel="00EC12AC">
          <w:delText>to be</w:delText>
        </w:r>
      </w:del>
      <w:ins w:id="1483" w:author="Helene Van Niekerk" w:date="2018-02-07T17:16:00Z">
        <w:r w:rsidR="00EC12AC">
          <w:t>shared by</w:t>
        </w:r>
      </w:ins>
      <w:del w:id="1484" w:author="Helene Van Niekerk" w:date="2018-02-07T17:16:00Z">
        <w:r w:rsidRPr="00A87ABF" w:rsidDel="00EC12AC">
          <w:delText xml:space="preserve"> attributed to</w:delText>
        </w:r>
      </w:del>
      <w:r w:rsidRPr="00A87ABF">
        <w:t xml:space="preserve"> the NRF.</w:t>
      </w:r>
      <w:r w:rsidR="0059305F">
        <w:t xml:space="preserve"> </w:t>
      </w:r>
      <w:r w:rsidR="0059305F" w:rsidRPr="0059305F">
        <w:t>This work was supported by funding from the Department of Environmental Affairs</w:t>
      </w:r>
      <w:del w:id="1485" w:author="Helene Van Niekerk" w:date="2018-02-09T12:58:00Z">
        <w:r w:rsidR="0059305F" w:rsidRPr="0059305F" w:rsidDel="000B7347">
          <w:delText xml:space="preserve"> (DEA)</w:delText>
        </w:r>
      </w:del>
      <w:r w:rsidR="0059305F" w:rsidRPr="0059305F">
        <w:t xml:space="preserve"> via the Working for Natural Resources </w:t>
      </w:r>
      <w:ins w:id="1486" w:author="Helene Van Niekerk" w:date="2018-02-09T12:53:00Z">
        <w:r w:rsidR="000B7347">
          <w:t>Program</w:t>
        </w:r>
      </w:ins>
      <w:del w:id="1487" w:author="Helene Van Niekerk" w:date="2018-02-09T12:53:00Z">
        <w:r w:rsidR="0059305F" w:rsidRPr="0059305F" w:rsidDel="000B7347">
          <w:delText>Programme</w:delText>
        </w:r>
      </w:del>
      <w:r w:rsidR="0059305F" w:rsidRPr="0059305F">
        <w:t xml:space="preserve">.  </w:t>
      </w:r>
      <w:r>
        <w:t xml:space="preserve">  </w:t>
      </w:r>
    </w:p>
    <w:p w14:paraId="6E187B7E" w14:textId="77777777" w:rsidR="009509DA" w:rsidRDefault="009509DA">
      <w:pPr>
        <w:spacing w:line="480" w:lineRule="auto"/>
        <w:jc w:val="both"/>
        <w:rPr>
          <w:ins w:id="1488" w:author="Helene Van Niekerk" w:date="2018-02-09T10:10:00Z"/>
        </w:rPr>
        <w:pPrChange w:id="1489" w:author="Helene Van Niekerk" w:date="2018-02-05T10:48:00Z">
          <w:pPr>
            <w:pStyle w:val="1TeksCharChar"/>
            <w:keepNext/>
            <w:keepLines/>
          </w:pPr>
        </w:pPrChange>
      </w:pPr>
    </w:p>
    <w:p w14:paraId="3C4679E6" w14:textId="77777777" w:rsidR="009509DA" w:rsidRDefault="009509DA">
      <w:pPr>
        <w:spacing w:line="480" w:lineRule="auto"/>
        <w:jc w:val="both"/>
        <w:rPr>
          <w:ins w:id="1490" w:author="Helene Van Niekerk" w:date="2018-02-09T10:10:00Z"/>
        </w:rPr>
        <w:pPrChange w:id="1491" w:author="Helene Van Niekerk" w:date="2018-02-05T10:48:00Z">
          <w:pPr>
            <w:pStyle w:val="1TeksCharChar"/>
            <w:keepNext/>
            <w:keepLines/>
          </w:pPr>
        </w:pPrChange>
      </w:pPr>
    </w:p>
    <w:p w14:paraId="76BF4065" w14:textId="77777777" w:rsidR="009509DA" w:rsidRDefault="009509DA">
      <w:pPr>
        <w:spacing w:line="480" w:lineRule="auto"/>
        <w:jc w:val="both"/>
        <w:rPr>
          <w:ins w:id="1492" w:author="Helene Van Niekerk" w:date="2018-02-09T10:10:00Z"/>
        </w:rPr>
        <w:pPrChange w:id="1493" w:author="Helene Van Niekerk" w:date="2018-02-05T10:48:00Z">
          <w:pPr>
            <w:pStyle w:val="1TeksCharChar"/>
            <w:keepNext/>
            <w:keepLines/>
          </w:pPr>
        </w:pPrChange>
      </w:pPr>
    </w:p>
    <w:p w14:paraId="064259EF" w14:textId="673A78AE" w:rsidR="00AE16C1" w:rsidRPr="00764091" w:rsidRDefault="00AE16C1" w:rsidP="002A37E3">
      <w:pPr>
        <w:pStyle w:val="1TeksCharChar"/>
      </w:pPr>
    </w:p>
    <w:p w14:paraId="1D7BB183" w14:textId="31A7F8B0" w:rsidR="00D61588" w:rsidRPr="00DA4D43" w:rsidRDefault="00D61588" w:rsidP="00E91E86">
      <w:pPr>
        <w:pStyle w:val="PreHeadings"/>
        <w:rPr>
          <w:sz w:val="24"/>
        </w:rPr>
      </w:pPr>
      <w:bookmarkStart w:id="1494" w:name="_Toc107741055"/>
      <w:r>
        <w:br w:type="page"/>
      </w:r>
      <w:bookmarkStart w:id="1495" w:name="_Toc394607669"/>
      <w:bookmarkStart w:id="1496" w:name="_Toc448324323"/>
      <w:r>
        <w:rPr>
          <w:noProof/>
          <w:lang w:val="en-US"/>
        </w:rPr>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CD1C51" w:rsidRDefault="00CD1C51"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CD1C51" w:rsidRDefault="00CD1C51" w:rsidP="00D61588"/>
                  </w:txbxContent>
                </v:textbox>
              </v:rect>
            </w:pict>
          </mc:Fallback>
        </mc:AlternateContent>
      </w:r>
      <w:bookmarkStart w:id="1497" w:name="_Toc347323090"/>
      <w:bookmarkEnd w:id="1494"/>
      <w:r w:rsidRPr="0002729A">
        <w:rPr>
          <w:noProof/>
          <w:lang w:val="en-US"/>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CD1C51" w:rsidRDefault="00CD1C51"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CD1C51" w:rsidRDefault="00CD1C51" w:rsidP="00D61588"/>
                  </w:txbxContent>
                </v:textbox>
              </v:rect>
            </w:pict>
          </mc:Fallback>
        </mc:AlternateContent>
      </w:r>
      <w:bookmarkEnd w:id="1495"/>
      <w:bookmarkEnd w:id="1496"/>
      <w:bookmarkEnd w:id="1497"/>
    </w:p>
    <w:p w14:paraId="4C0DCAEA" w14:textId="77777777" w:rsidR="001C5BD7" w:rsidRDefault="001C5BD7" w:rsidP="001C5BD7">
      <w:pPr>
        <w:pStyle w:val="PreHeadings"/>
      </w:pPr>
      <w:r w:rsidRPr="0002729A">
        <w:lastRenderedPageBreak/>
        <w:t>REFERENCES</w:t>
      </w:r>
    </w:p>
    <w:p w14:paraId="482E450E" w14:textId="77777777" w:rsidR="001C5BD7"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Vlok, Jan, Richard M. Cowling, and Trevor Wolf. 2005. </w:t>
      </w:r>
      <w:r w:rsidRPr="00E91E86">
        <w:rPr>
          <w:i/>
          <w:iCs/>
          <w:noProof/>
        </w:rPr>
        <w:t>A Vegetation Map for the Little Karoo</w:t>
      </w:r>
      <w:r w:rsidRPr="007D3D69">
        <w:rPr>
          <w:noProof/>
        </w:rPr>
        <w:t>. Unpublished maps and report for a SKEP project supported by CEPF grant no 1064410304.</w:t>
      </w:r>
    </w:p>
    <w:p w14:paraId="321BFFF4"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Marais, C, Richard M. Cowling, and M Powell. 2009. “Establishing the Platform for a Carbon Sequestration Market in South Africa: The Working for Woodlands Subtropical Thicket Restoration Programme.” In </w:t>
      </w:r>
      <w:r w:rsidRPr="00C80D2A">
        <w:rPr>
          <w:i/>
          <w:iCs/>
          <w:noProof/>
        </w:rPr>
        <w:t>XIII World Forestry Congress</w:t>
      </w:r>
      <w:r w:rsidRPr="007D3D69">
        <w:rPr>
          <w:noProof/>
        </w:rPr>
        <w:t>, 1–13. Buenos Aires, Argentina.</w:t>
      </w:r>
    </w:p>
    <w:p w14:paraId="7737139F"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Sigwela, AM, GIH Kerley, Anthony J. Mills, and Richard M. Cowling. 2009. “The Impact of Browsing-Induced Degradation on the Reproduction of Subtropical Thicket Canopy Shrubs and Trees.” </w:t>
      </w:r>
      <w:r w:rsidRPr="00C80D2A">
        <w:rPr>
          <w:i/>
          <w:iCs/>
          <w:noProof/>
        </w:rPr>
        <w:t>South African Journal of Botany</w:t>
      </w:r>
      <w:r w:rsidRPr="007D3D69">
        <w:rPr>
          <w:noProof/>
        </w:rPr>
        <w:t xml:space="preserve"> 75 (2). Elsevier B.V.: 262–267. doi:10.1016/j.sajb.2008.12.001.</w:t>
      </w:r>
    </w:p>
    <w:p w14:paraId="16F8AEC1"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Mills, Anthony J., Jane K Turpie, Richard M. Cowling, C Marais, GIH Kerley, G Richard, AM Sigwela, and M Powell</w:t>
      </w:r>
      <w:bookmarkStart w:id="1498" w:name="_GoBack"/>
      <w:bookmarkEnd w:id="1498"/>
      <w:r w:rsidRPr="007D3D69">
        <w:rPr>
          <w:noProof/>
        </w:rPr>
        <w:t xml:space="preserve">. 2007. “Assessing Costs, Benefits, and Feasibility of Restoring Natural Capital in Subtropical Thicket in South Africa.” In </w:t>
      </w:r>
      <w:r w:rsidRPr="00C80D2A">
        <w:rPr>
          <w:i/>
          <w:iCs/>
          <w:noProof/>
        </w:rPr>
        <w:t>Restoring Natural Capital: Science, Business and Practice (The Science and Practice of Ecological Restoration Series)</w:t>
      </w:r>
      <w:r w:rsidRPr="007D3D69">
        <w:rPr>
          <w:noProof/>
        </w:rPr>
        <w:t>, edited by J Aronson, S Milton, and J Blignaut, 2:179–187. Washington DC: Island Press.</w:t>
      </w:r>
    </w:p>
    <w:p w14:paraId="5D54DC7B"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Mills, Anthony J., Richard M. Cowling, MV Fey, GIH Kerley, JS Donaldson, AM Sigwela, A Skowno, and P Rundel. 2005. “Effects of Goat Pastoralism on Ecosystem Carbon Storage in Semiarid Thicket, Eastern Cape, South Africa.” </w:t>
      </w:r>
      <w:r w:rsidRPr="00C80D2A">
        <w:rPr>
          <w:i/>
          <w:iCs/>
          <w:noProof/>
        </w:rPr>
        <w:t>Austral Ecology</w:t>
      </w:r>
      <w:r w:rsidRPr="007D3D69">
        <w:rPr>
          <w:noProof/>
        </w:rPr>
        <w:t xml:space="preserve"> 30: 797–804.</w:t>
      </w:r>
    </w:p>
    <w:p w14:paraId="1B9B47A2"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Thompson, Mark, Jan Vlok, Mathieu Rouget, M T Hoffman, and Richard M. Cowling. 2009. “Mapping Grazing-Induced Degradation in a Semi-Arid Environment: A Rapid and Cost Effective Approach for Assessment and Monitoring.” </w:t>
      </w:r>
      <w:r w:rsidRPr="00C80D2A">
        <w:rPr>
          <w:i/>
          <w:iCs/>
          <w:noProof/>
        </w:rPr>
        <w:t>Environmental Management</w:t>
      </w:r>
      <w:r w:rsidRPr="007D3D69">
        <w:rPr>
          <w:noProof/>
        </w:rPr>
        <w:t xml:space="preserve"> 43: 585–596. doi:10.1007/s00267-008-9228-x.</w:t>
      </w:r>
    </w:p>
    <w:p w14:paraId="2F17C960"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Pr>
          <w:noProof/>
        </w:rPr>
        <w:t>V</w:t>
      </w:r>
      <w:r w:rsidRPr="007D3D69">
        <w:rPr>
          <w:noProof/>
        </w:rPr>
        <w:t xml:space="preserve">an Luijk, G., R.M. Cowling, M.J.P.M. Riksen, and J. Glenday. 2013. “Hydrological Implications of Desertification: Degradation of South African Semi-Arid Subtropical Thicket.” </w:t>
      </w:r>
      <w:r w:rsidRPr="00C80D2A">
        <w:rPr>
          <w:i/>
          <w:iCs/>
          <w:noProof/>
        </w:rPr>
        <w:t>Journal of Arid Environments</w:t>
      </w:r>
      <w:r w:rsidRPr="007D3D69">
        <w:rPr>
          <w:noProof/>
        </w:rPr>
        <w:t xml:space="preserve"> 91 (April). Elsevier Ltd: 14–21. doi:10.1016/j.jaridenv.2012.10.022.</w:t>
      </w:r>
    </w:p>
    <w:p w14:paraId="3E953234"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Mills, Anthony J., and Richard M. Cowling. 2006. “Rate of Carbon Sequestration at Two Thicket Restoration Sites in the Eastern Cape, South Africa.” </w:t>
      </w:r>
      <w:r w:rsidRPr="00C80D2A">
        <w:rPr>
          <w:i/>
          <w:iCs/>
          <w:noProof/>
        </w:rPr>
        <w:t>Restoration Ecology</w:t>
      </w:r>
      <w:r w:rsidRPr="007D3D69">
        <w:rPr>
          <w:noProof/>
        </w:rPr>
        <w:t xml:space="preserve"> 14 (1): 38–49.</w:t>
      </w:r>
    </w:p>
    <w:p w14:paraId="7CB3D5EB"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Vyver, Marius L., Richard M. Cowling, Eileen E Campbell, and Mark Difford. 2012. “Active Restoration of Woody Canopy Dominants in Degraded South African Semi-Arid Thicket Is Neither Ecologically nor Economically Feasible.” </w:t>
      </w:r>
      <w:r w:rsidRPr="00C80D2A">
        <w:rPr>
          <w:i/>
          <w:iCs/>
          <w:noProof/>
        </w:rPr>
        <w:t>Applied Vegetation Science</w:t>
      </w:r>
      <w:r w:rsidRPr="007D3D69">
        <w:rPr>
          <w:noProof/>
        </w:rPr>
        <w:t xml:space="preserve"> 15 (1): 26–34. doi:10.1111/j.1654-109X.2011.01162.x.</w:t>
      </w:r>
    </w:p>
    <w:p w14:paraId="1A22A131" w14:textId="77777777" w:rsidR="001C5BD7" w:rsidRDefault="001C5BD7" w:rsidP="001C5BD7">
      <w:pPr>
        <w:pStyle w:val="ListParagraph"/>
        <w:widowControl w:val="0"/>
        <w:numPr>
          <w:ilvl w:val="0"/>
          <w:numId w:val="41"/>
        </w:numPr>
        <w:autoSpaceDE w:val="0"/>
        <w:autoSpaceDN w:val="0"/>
        <w:adjustRightInd w:val="0"/>
        <w:spacing w:before="100" w:after="100"/>
        <w:rPr>
          <w:noProof/>
        </w:rPr>
      </w:pPr>
      <w:r>
        <w:fldChar w:fldCharType="begin" w:fldLock="1"/>
      </w:r>
      <w:r>
        <w:instrText xml:space="preserve">ADDIN Mendeley Bibliography CSL_BIBLIOGRAPHY </w:instrText>
      </w:r>
      <w:r>
        <w:fldChar w:fldCharType="separate"/>
      </w:r>
      <w:r w:rsidRPr="007D3D69">
        <w:rPr>
          <w:noProof/>
        </w:rPr>
        <w:t xml:space="preserve">Adie, H., and R.I. Yeaton. 2013. “Regeneration Dynamics in Arid Subtropical Thicket, South Africa.” </w:t>
      </w:r>
      <w:r w:rsidRPr="00C80D2A">
        <w:rPr>
          <w:noProof/>
        </w:rPr>
        <w:t>South African Journal of Botany</w:t>
      </w:r>
      <w:r w:rsidRPr="007D3D69">
        <w:rPr>
          <w:noProof/>
        </w:rPr>
        <w:t xml:space="preserve"> 88 (September). South African Association of Botanists: 80–85. doi:10.1016/j.sajb.2013.05.010.</w:t>
      </w:r>
    </w:p>
    <w:p w14:paraId="3D8EA25A"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Mills, Anthony J., and Richard M. Cowling. 2010. “Below-Ground Carbon Stocks in Intact and Transformed Subtropical Thicket Landscapes in Semi-Arid South Africa.” </w:t>
      </w:r>
      <w:r w:rsidRPr="00C80D2A">
        <w:rPr>
          <w:i/>
          <w:iCs/>
          <w:noProof/>
        </w:rPr>
        <w:t>Journal of Arid Environments</w:t>
      </w:r>
      <w:r w:rsidRPr="007D3D69">
        <w:rPr>
          <w:noProof/>
        </w:rPr>
        <w:t xml:space="preserve"> 74 (1). Elsevier Ltd: 93–100. doi:10.1016/j.jaridenv.2009.07.002.</w:t>
      </w:r>
    </w:p>
    <w:p w14:paraId="23F73076" w14:textId="77777777" w:rsidR="001C5BD7"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Eisfelder, Christina, Claudia Kuenzer, and Stefan Dech. 2012. “Derivation of Biomass Information for Semi-Arid Areas Using Remote-Sensing Data.” </w:t>
      </w:r>
      <w:r w:rsidRPr="0039243E">
        <w:rPr>
          <w:i/>
          <w:iCs/>
          <w:noProof/>
        </w:rPr>
        <w:t>International Journal of Remote Sensing</w:t>
      </w:r>
      <w:r w:rsidRPr="007D3D69">
        <w:rPr>
          <w:noProof/>
        </w:rPr>
        <w:t xml:space="preserve"> 33 (9): 2937–2984.</w:t>
      </w:r>
    </w:p>
    <w:p w14:paraId="5D0AE992"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Powell, Michael John. 2009. “Restoration of Degraded Subtropical Thickets in the Baviaanskloof Megareserve, South Africa.” Rhodes University.</w:t>
      </w:r>
    </w:p>
    <w:p w14:paraId="06AF638E"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Lu, Dengsheng. 2006. “The Potential and Challenge of Remote Sensing Based </w:t>
      </w:r>
      <w:r w:rsidRPr="007D3D69">
        <w:rPr>
          <w:noProof/>
        </w:rPr>
        <w:lastRenderedPageBreak/>
        <w:t xml:space="preserve">Biomass Estimation.” </w:t>
      </w:r>
      <w:r w:rsidRPr="0039243E">
        <w:rPr>
          <w:i/>
          <w:iCs/>
          <w:noProof/>
        </w:rPr>
        <w:t>International Journal of Remote Sensing</w:t>
      </w:r>
      <w:r w:rsidRPr="007D3D69">
        <w:rPr>
          <w:noProof/>
        </w:rPr>
        <w:t xml:space="preserve"> 27 (7): 1297–1328. doi:10.1080/01431160500486732.</w:t>
      </w:r>
    </w:p>
    <w:p w14:paraId="118AE614" w14:textId="77777777" w:rsidR="001C5BD7"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Curran, Patrick, David Smedley, Peter Thompson, and Andrew T. Knight. 2012. “Mapping Restoration Opportunity for Collaborating with Land Managers in a Carbon Credit-Funded Restoration Program in the Makana Municipality, Eastern Cape, South Africa.” </w:t>
      </w:r>
      <w:r w:rsidRPr="0039243E">
        <w:rPr>
          <w:i/>
          <w:iCs/>
          <w:noProof/>
        </w:rPr>
        <w:t>Restoration Ecology</w:t>
      </w:r>
      <w:r w:rsidRPr="007D3D69">
        <w:rPr>
          <w:noProof/>
        </w:rPr>
        <w:t xml:space="preserve"> 20 (1): 56–64. doi:10.1111/j.1526-100X.2010.00746.x.</w:t>
      </w:r>
    </w:p>
    <w:p w14:paraId="18A9362E"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Mills, Anthony J., JN Blignaut, Richard M. Cowling, A Knipe, C Marais, S Marais, SM Pierce, M Powell, AM Sigwela, and A Skowno. 2010. </w:t>
      </w:r>
      <w:r w:rsidRPr="00632E70">
        <w:rPr>
          <w:i/>
          <w:iCs/>
          <w:noProof/>
        </w:rPr>
        <w:t>Investing in Sustainability. Restoring Degraded Thicket, Creating Jobs, Capturing Carbon and Earning Green Credit.</w:t>
      </w:r>
      <w:r w:rsidRPr="007D3D69">
        <w:rPr>
          <w:noProof/>
        </w:rPr>
        <w:t xml:space="preserve"> </w:t>
      </w:r>
      <w:r w:rsidRPr="00632E70">
        <w:rPr>
          <w:i/>
          <w:iCs/>
          <w:noProof/>
        </w:rPr>
        <w:t>Published by Climate Action Partnership, Cape Town, and Wilderness Foundation, Port Elizabeth</w:t>
      </w:r>
      <w:r w:rsidRPr="007D3D69">
        <w:rPr>
          <w:noProof/>
        </w:rPr>
        <w:t>. Series. Climate Action Partnership, Cape Town and Wilderness Foundation, Port Elizabeth.</w:t>
      </w:r>
    </w:p>
    <w:p w14:paraId="2E903CEE"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Basu, Saikat, Sangram Ganguly, Ramakrishna R. Nemani, Supratik Mukhopadhyay, Gong Zhang, Cristina Milesi, Andrew Michaelis, et al. 2015. “A Semiautomated Probabilistic Framework for Tree-Cover Delineation From 1-M NAIP Imagery Using a High-Performance Computing Architecture.” </w:t>
      </w:r>
      <w:r w:rsidRPr="0039243E">
        <w:rPr>
          <w:i/>
          <w:iCs/>
          <w:noProof/>
        </w:rPr>
        <w:t>IEEE Transactions on Geoscience and Remote Sensing</w:t>
      </w:r>
      <w:r w:rsidRPr="007D3D69">
        <w:rPr>
          <w:noProof/>
        </w:rPr>
        <w:t xml:space="preserve"> 53 (10): 5690–5708. doi:10.1109/TGRS.2015.2428197.</w:t>
      </w:r>
    </w:p>
    <w:p w14:paraId="6E7E5578"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Ghosh, Aniruddha, and P.K. Joshi. 2014. “A Comparison of Selected Classification Algorithms for Mapping Bamboo Patches in Lower Gangetic Plains Using Very High Resolution WorldView 2 Imagery.” </w:t>
      </w:r>
      <w:r w:rsidRPr="0039243E">
        <w:rPr>
          <w:i/>
          <w:iCs/>
          <w:noProof/>
        </w:rPr>
        <w:t>International Journal of Applied Earth Observation and Geoinformation</w:t>
      </w:r>
      <w:r w:rsidRPr="007D3D69">
        <w:rPr>
          <w:noProof/>
        </w:rPr>
        <w:t xml:space="preserve"> 26 (February). Elsevier B.V.: 298–311. doi:10.1016/j.jag.2013.08.011.</w:t>
      </w:r>
    </w:p>
    <w:p w14:paraId="7FA1C2B8"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Johansen, Kasper, Nicholas C. Coops, Sarah E. Gergel, and Yulia Stange. 2007. “Application of High Spatial Resolution Satellite Imagery for Riparian and Forest Ecosystem Classification.” </w:t>
      </w:r>
      <w:r w:rsidRPr="0039243E">
        <w:rPr>
          <w:i/>
          <w:iCs/>
          <w:noProof/>
        </w:rPr>
        <w:t>Remote Sensing of Environment</w:t>
      </w:r>
      <w:r w:rsidRPr="007D3D69">
        <w:rPr>
          <w:noProof/>
        </w:rPr>
        <w:t xml:space="preserve"> 110 (1): 29–44. doi:10.1016/j.rse.2007.02.014.</w:t>
      </w:r>
    </w:p>
    <w:p w14:paraId="7BB7FCD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Kollár, Szilvia, Zoltán Vekerdy, and Béla Márkus. 2013. “Aerial Image Classification for the Mapping of Riparian Vegetation Habitats.” </w:t>
      </w:r>
      <w:r w:rsidRPr="0042582F">
        <w:rPr>
          <w:i/>
          <w:iCs/>
          <w:noProof/>
        </w:rPr>
        <w:t>Acta Silvatica et Lignaria Hungarica</w:t>
      </w:r>
      <w:r w:rsidRPr="007D3D69">
        <w:rPr>
          <w:noProof/>
        </w:rPr>
        <w:t xml:space="preserve"> 9 (1): 119–133. doi:10.2478/aslh-2013-0010.</w:t>
      </w:r>
    </w:p>
    <w:p w14:paraId="5C6C730A"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Mustafa, Yaseen T, and Hindav N Habeeb. 2014. “Object Based Technique for Delineating and Mapping 15 Tree Species Using VHR WorldView-2 Imagery.” In </w:t>
      </w:r>
      <w:r w:rsidRPr="0042582F">
        <w:rPr>
          <w:i/>
          <w:iCs/>
          <w:noProof/>
        </w:rPr>
        <w:t>Proc. SPIE</w:t>
      </w:r>
      <w:r w:rsidRPr="007D3D69">
        <w:rPr>
          <w:noProof/>
        </w:rPr>
        <w:t>, 9239:92390G–92390G–13. doi:10.1117/12.2067280.</w:t>
      </w:r>
    </w:p>
    <w:p w14:paraId="47862ED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Ouyang, Zu-Tao, Mo-Qian Zhang, Xiao Xie, Qi Shen, Hai-Qiang Guo, and Bin Zhao. 2011. “A Comparison of Pixel-Based and Object-Oriented Approaches to VHR Imagery for Mapping Saltmarsh Plants.” </w:t>
      </w:r>
      <w:r w:rsidRPr="0042582F">
        <w:rPr>
          <w:i/>
          <w:iCs/>
          <w:noProof/>
        </w:rPr>
        <w:t>Ecological Informatics</w:t>
      </w:r>
      <w:r w:rsidRPr="007D3D69">
        <w:rPr>
          <w:noProof/>
        </w:rPr>
        <w:t xml:space="preserve"> 6 (2). Elsevier B.V.: 136–146. doi:10.1016/j.ecoinf.2011.01.002.</w:t>
      </w:r>
    </w:p>
    <w:p w14:paraId="01C07ACD"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Baraldi, Andrea, Laurent Durieux, Dario Simonetti, Giulia Conchedda, Francesco Holecz, and Palma Blonda. 2010. “Automatic Spectral-Rule-Based Preliminary Classification of Radiometrically Calibrated SPOT-4/-5/IRS, AVHRR/MSG, AATSR, IKONOS/QuickBird/OrbView/GeoEye, and DMC/SPOT-1/-2 imagery—Part I: System Design and Implementation.” </w:t>
      </w:r>
      <w:r w:rsidRPr="0042582F">
        <w:rPr>
          <w:i/>
          <w:iCs/>
          <w:noProof/>
        </w:rPr>
        <w:t>IEEE Transactions on Geoscience and Remote Sensing</w:t>
      </w:r>
      <w:r w:rsidRPr="007D3D69">
        <w:rPr>
          <w:noProof/>
        </w:rPr>
        <w:t xml:space="preserve"> 48 (3): 1299–1325.</w:t>
      </w:r>
    </w:p>
    <w:p w14:paraId="5033CBE2"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Boyden, J, D Walden, R Bartolo, P Bayliss, Supervising Scientist Division, and Northern Territory. 2007. “Utility of VHR Remote Sensing Data for Landscape Scale Assessment of the Environmental Weed Para Grass [UROCHLOA MUTICA, (FORSSK), NGUYEN] on a Tropical Floodplain.” In </w:t>
      </w:r>
      <w:r w:rsidRPr="0042582F">
        <w:rPr>
          <w:i/>
          <w:iCs/>
          <w:noProof/>
        </w:rPr>
        <w:t>28th Asian Conference on Remote Sensing 2007, ACRS 2007</w:t>
      </w:r>
      <w:r w:rsidRPr="007D3D69">
        <w:rPr>
          <w:noProof/>
        </w:rPr>
        <w:t>, 1:551–556.</w:t>
      </w:r>
    </w:p>
    <w:p w14:paraId="6E218CE5"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Pr>
          <w:noProof/>
        </w:rPr>
        <w:t>D</w:t>
      </w:r>
      <w:r w:rsidRPr="007D3D69">
        <w:rPr>
          <w:noProof/>
        </w:rPr>
        <w:t xml:space="preserve">e Castro, Ana Isabel, Montserrat Jurado-Expósito, J. M. Peña-Barragán, and Francisca López-Granados. 2012. “Airborne Multi-Spectral Imagery for Mapping </w:t>
      </w:r>
      <w:r w:rsidRPr="007D3D69">
        <w:rPr>
          <w:noProof/>
        </w:rPr>
        <w:lastRenderedPageBreak/>
        <w:t xml:space="preserve">Cruciferous Weeds in Cereal and Legume Crops.” </w:t>
      </w:r>
      <w:r w:rsidRPr="0042582F">
        <w:rPr>
          <w:i/>
          <w:iCs/>
          <w:noProof/>
        </w:rPr>
        <w:t>Precision Agriculture</w:t>
      </w:r>
      <w:r w:rsidRPr="007D3D69">
        <w:rPr>
          <w:noProof/>
        </w:rPr>
        <w:t xml:space="preserve"> 13 (3): 302–321. doi:10.1007/s11119-011-9247-0.</w:t>
      </w:r>
    </w:p>
    <w:p w14:paraId="18271E56"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Mehner, Henny, Mark Cutler, David Fairbairn, and Gillian Thompson. 2004. “Remote Sensing of Upland Vegetation: The Potential of High Spatial Resolution Satellite Sensors.” </w:t>
      </w:r>
      <w:r w:rsidRPr="0042582F">
        <w:rPr>
          <w:i/>
          <w:iCs/>
          <w:noProof/>
        </w:rPr>
        <w:t>Global Ecology and Biogeography</w:t>
      </w:r>
      <w:r w:rsidRPr="007D3D69">
        <w:rPr>
          <w:noProof/>
        </w:rPr>
        <w:t xml:space="preserve"> 13 (4): 359–369. doi:10.1111/j.1466-822X.2004.00096.x.</w:t>
      </w:r>
    </w:p>
    <w:p w14:paraId="2FC38782"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Trimble. 2016. </w:t>
      </w:r>
      <w:r w:rsidRPr="0042582F">
        <w:rPr>
          <w:i/>
          <w:iCs/>
          <w:noProof/>
        </w:rPr>
        <w:t>eCognition Developer User Guide</w:t>
      </w:r>
      <w:r w:rsidRPr="007D3D69">
        <w:rPr>
          <w:noProof/>
        </w:rPr>
        <w:t>.</w:t>
      </w:r>
    </w:p>
    <w:p w14:paraId="7B325DE4"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Bishop, Christopher M. 2003. </w:t>
      </w:r>
      <w:r w:rsidRPr="0042582F">
        <w:rPr>
          <w:i/>
          <w:iCs/>
          <w:noProof/>
        </w:rPr>
        <w:t>Neural Networks for Pattern Recognition</w:t>
      </w:r>
      <w:r w:rsidRPr="007D3D69">
        <w:rPr>
          <w:noProof/>
        </w:rPr>
        <w:t>. New York: Oxford University Press. doi:10.1002/0470854774.</w:t>
      </w:r>
    </w:p>
    <w:p w14:paraId="5648E199"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Jain, Anil K, Robert P W Duin, and Jianchang Mao. 2000. “Statistical Pattern Recognition: A Review.” </w:t>
      </w:r>
      <w:r w:rsidRPr="0042582F">
        <w:rPr>
          <w:i/>
          <w:iCs/>
          <w:noProof/>
        </w:rPr>
        <w:t>IEEE Transactions on Pattern Analysis and Machine Intelligence</w:t>
      </w:r>
      <w:r w:rsidRPr="007D3D69">
        <w:rPr>
          <w:noProof/>
        </w:rPr>
        <w:t xml:space="preserve"> 22 (1): 4–37.</w:t>
      </w:r>
    </w:p>
    <w:p w14:paraId="45038878"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Tolosi, Laura, and Thomas Lengauer. 2011. “Classification with Correlated Features: Unreliability of Feature Ranking and Solutions.” </w:t>
      </w:r>
      <w:r w:rsidRPr="0042582F">
        <w:rPr>
          <w:i/>
          <w:iCs/>
          <w:noProof/>
        </w:rPr>
        <w:t>Bioinformatics</w:t>
      </w:r>
      <w:r w:rsidRPr="007D3D69">
        <w:rPr>
          <w:noProof/>
        </w:rPr>
        <w:t xml:space="preserve"> 27 (14): 1986–1994. doi:10.1093/bioinformatics/btr300.</w:t>
      </w:r>
    </w:p>
    <w:p w14:paraId="33972DE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GDAL Development Team. 2014. “Geospatial Data Abstraction Library.” </w:t>
      </w:r>
      <w:r w:rsidRPr="006570B4">
        <w:rPr>
          <w:i/>
          <w:iCs/>
          <w:noProof/>
        </w:rPr>
        <w:t>Open Source Geospatial Foundation</w:t>
      </w:r>
      <w:r w:rsidRPr="007D3D69">
        <w:rPr>
          <w:noProof/>
        </w:rPr>
        <w:t>. http://www.gdal.org/.</w:t>
      </w:r>
    </w:p>
    <w:p w14:paraId="49C997C4"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Bradski, G. 2000. “The OpenCV Library.” </w:t>
      </w:r>
      <w:r w:rsidRPr="006570B4">
        <w:rPr>
          <w:i/>
          <w:iCs/>
          <w:noProof/>
        </w:rPr>
        <w:t>Dr. Dobb’s Journal of Software Tools</w:t>
      </w:r>
      <w:r w:rsidRPr="007D3D69">
        <w:rPr>
          <w:noProof/>
        </w:rPr>
        <w:t xml:space="preserve"> 25 (120): 122–125.</w:t>
      </w:r>
    </w:p>
    <w:p w14:paraId="55D01CA8"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Mingguo, Zheng, Cai Qianguo, and Qin Mingzhou. 2009. “The Effect of Prior Probabilities in the Maximum Likelihood Classification on Individual Classes.” </w:t>
      </w:r>
      <w:r w:rsidRPr="006570B4">
        <w:rPr>
          <w:i/>
          <w:iCs/>
          <w:noProof/>
        </w:rPr>
        <w:t>Photogrammetric Engineering &amp; Remote Sensing</w:t>
      </w:r>
      <w:r w:rsidRPr="007D3D69">
        <w:rPr>
          <w:noProof/>
        </w:rPr>
        <w:t>, IGARSS 2005 held 25-29 July, 75 (9). Seoul, South Korea: IEEE: 1109–1117. doi:10.14358/PERS.75.9.1109.</w:t>
      </w:r>
    </w:p>
    <w:p w14:paraId="2BE84CC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Li, Zhengrong, Ross F. Hayward, Jinglan Zhang, Hang Jin, and Rodney A Walker. 2010. “Evaluation of Spectral and Texture Features for Object-Based Vegetation Species Classification Using Support Vector Machines.” In </w:t>
      </w:r>
      <w:r w:rsidRPr="006570B4">
        <w:rPr>
          <w:i/>
          <w:iCs/>
          <w:noProof/>
        </w:rPr>
        <w:t>ISPRS TC VII Symposium – 100 Years ISPRS</w:t>
      </w:r>
      <w:r w:rsidRPr="007D3D69">
        <w:rPr>
          <w:noProof/>
        </w:rPr>
        <w:t>, edited by W Wagner and B Székely, XXXVIII:122–127. Vienna, Austria: IAPRS.</w:t>
      </w:r>
    </w:p>
    <w:p w14:paraId="09D6F9F1"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Trias-Sanz, Roger, Georges Stamon, and Jean Louchet. 2008. “Using Colour, Texture, and Hierarchial Segmentation for High-Resolution Remote Sensing.” </w:t>
      </w:r>
      <w:r w:rsidRPr="006570B4">
        <w:rPr>
          <w:i/>
          <w:iCs/>
          <w:noProof/>
        </w:rPr>
        <w:t>ISPRS Journal of Photogrammetry and Remote Sensing</w:t>
      </w:r>
      <w:r w:rsidRPr="007D3D69">
        <w:rPr>
          <w:noProof/>
        </w:rPr>
        <w:t xml:space="preserve"> 63 (2): 156–168. doi:10.1016/j.isprsjprs.2007.08.005.</w:t>
      </w:r>
    </w:p>
    <w:p w14:paraId="173F3F23"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Singh, Minerva, Yadvinder Malhi, and Shonil Bhagwat. 2014. “Biomass Estimation of Mixed Forest Landscape Using a Fourier Transform Texture-Based Approach on Very-High-Resolution Optical Satellite Imagery.” </w:t>
      </w:r>
      <w:r w:rsidRPr="006570B4">
        <w:rPr>
          <w:i/>
          <w:iCs/>
          <w:noProof/>
        </w:rPr>
        <w:t>International Journal of Remote Sensing</w:t>
      </w:r>
      <w:r w:rsidRPr="007D3D69">
        <w:rPr>
          <w:noProof/>
        </w:rPr>
        <w:t xml:space="preserve"> 35 (9): 3331–3349. doi:10.1080/01431161.2014.903441.</w:t>
      </w:r>
    </w:p>
    <w:p w14:paraId="7065D81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Blauensteiner, Philipp, Horst Wildenauer, Allan Hanbury, and Martin Kampel. 2006. “On Colour Spaces for Change Detection and Shadow Suppression.” In </w:t>
      </w:r>
      <w:r w:rsidRPr="006570B4">
        <w:rPr>
          <w:i/>
          <w:iCs/>
          <w:noProof/>
        </w:rPr>
        <w:t>Computer Vision Winter Workshop 2006</w:t>
      </w:r>
      <w:r w:rsidRPr="007D3D69">
        <w:rPr>
          <w:noProof/>
        </w:rPr>
        <w:t>, edited by Ondrej Chum and Vojtech Franc, 1–6. Telc, Czech Republic: Czech Pattern Recognition Society.</w:t>
      </w:r>
    </w:p>
    <w:p w14:paraId="0E20A56F"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Gates, David M. 1980. </w:t>
      </w:r>
      <w:r w:rsidRPr="006570B4">
        <w:rPr>
          <w:i/>
          <w:iCs/>
          <w:noProof/>
        </w:rPr>
        <w:t>Biophysical Ecology</w:t>
      </w:r>
      <w:r w:rsidRPr="007D3D69">
        <w:rPr>
          <w:noProof/>
        </w:rPr>
        <w:t>. Springer Advanced Texts in Life Sciences. New York: Springer. doi:10.1007/978-1-4612-6024-0.</w:t>
      </w:r>
    </w:p>
    <w:p w14:paraId="15773F29"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Myneni, R.B., F.G. Hall, P.J. Sellers, and A.L. Marshak. 1995. “The Interpretation of Spectral Vegetation Indexes.” </w:t>
      </w:r>
      <w:r w:rsidRPr="0084520F">
        <w:rPr>
          <w:i/>
          <w:iCs/>
          <w:noProof/>
        </w:rPr>
        <w:t>IEEE Transactions on Geoscience and Remote Sensing</w:t>
      </w:r>
      <w:r w:rsidRPr="007D3D69">
        <w:rPr>
          <w:noProof/>
        </w:rPr>
        <w:t xml:space="preserve"> 33 (2): 481–486. doi:10.1109/36.377948.</w:t>
      </w:r>
    </w:p>
    <w:p w14:paraId="1ABEC557"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Kauth, R. J., and G. S. Thomas. 1976. “The Tasselled Cap -- a Graphic Description of the Spectral-Temporal Development of Agricultural Crops as Seen by LANDSAT.” In </w:t>
      </w:r>
      <w:r w:rsidRPr="0084520F">
        <w:rPr>
          <w:i/>
          <w:iCs/>
          <w:noProof/>
        </w:rPr>
        <w:t>Symposium on Machine Processing of Remotely Sensed Data</w:t>
      </w:r>
      <w:r w:rsidRPr="007D3D69">
        <w:rPr>
          <w:noProof/>
        </w:rPr>
        <w:t>, 4B41-4B51. Purdue University of West Lafayette, Indiana, USA: IEEE.</w:t>
      </w:r>
    </w:p>
    <w:p w14:paraId="23A54BF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Intergraph. 2008. “Digital Mapping Camera System.” Huntsville, USA: Intergraph. </w:t>
      </w:r>
      <w:r w:rsidRPr="007D3D69">
        <w:rPr>
          <w:noProof/>
        </w:rPr>
        <w:lastRenderedPageBreak/>
        <w:t>http://www.geospace.co.za/pdf/DMC Brochure.pdf.</w:t>
      </w:r>
    </w:p>
    <w:p w14:paraId="1760D0ED"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Sahu, Barnali, and Debahuti Mishra. 2011. “A Novel Approach for Selecting Informative Genes from Gene Expression Data Using Signal-to-Noise Ratio and T-Statistics.” In </w:t>
      </w:r>
      <w:r w:rsidRPr="0084520F">
        <w:rPr>
          <w:i/>
          <w:iCs/>
          <w:noProof/>
        </w:rPr>
        <w:t>2011 2nd International Conference on Computer and Communication Technology (ICCCT-2011)</w:t>
      </w:r>
      <w:r w:rsidRPr="007D3D69">
        <w:rPr>
          <w:noProof/>
        </w:rPr>
        <w:t>, 5–10. Allahabad, India: IEEE. doi:10.1109/ICCCT.2011.6075207.</w:t>
      </w:r>
    </w:p>
    <w:p w14:paraId="783BC76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Strobl, Carolin, Anne-Laure Boulesteix, Thomas Kneib, Thomas Augustin, and Achim Zeileis. 2008. “Conditional Variable Importance for Random Forests.” </w:t>
      </w:r>
      <w:r w:rsidRPr="0084520F">
        <w:rPr>
          <w:i/>
          <w:iCs/>
          <w:noProof/>
        </w:rPr>
        <w:t>BMC Bioinformatics</w:t>
      </w:r>
      <w:r w:rsidRPr="007D3D69">
        <w:rPr>
          <w:noProof/>
        </w:rPr>
        <w:t xml:space="preserve"> 9 (January): 307. doi:10.1186/1471-2105-9-307.</w:t>
      </w:r>
    </w:p>
    <w:p w14:paraId="285E6456"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Yousef, Malik, Segun Jung, Louise C Showe, and Michael K Showe. 2007. “Recursive Cluster Elimination (RCE) for Classification and Feature Selection from Gene Expression Data.” </w:t>
      </w:r>
      <w:r w:rsidRPr="0084520F">
        <w:rPr>
          <w:i/>
          <w:iCs/>
          <w:noProof/>
        </w:rPr>
        <w:t>BMC Bioinformatics</w:t>
      </w:r>
      <w:r w:rsidRPr="007D3D69">
        <w:rPr>
          <w:noProof/>
        </w:rPr>
        <w:t xml:space="preserve"> 8 (144). doi:10.1186/1471-2105-8-144.</w:t>
      </w:r>
    </w:p>
    <w:p w14:paraId="483BF283"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Szekely, Gabor J., and Maria L. Rizzo. 2005. “Hierarchical Clustering via Joint between-within Distances: Extending Ward’s Minimum Variance Method.” </w:t>
      </w:r>
      <w:r w:rsidRPr="0084520F">
        <w:rPr>
          <w:noProof/>
        </w:rPr>
        <w:t>Journal of Classification</w:t>
      </w:r>
      <w:r w:rsidRPr="007D3D69">
        <w:rPr>
          <w:noProof/>
        </w:rPr>
        <w:t xml:space="preserve"> 22 (2): 151–183. doi:10.1007/s00357-005-0012-9.</w:t>
      </w:r>
    </w:p>
    <w:p w14:paraId="3ED35911"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Hand, David J, and Kerning Yu. 2001. “Idiot’s Bayes - Not So Stupid After All?” </w:t>
      </w:r>
      <w:r w:rsidRPr="0084520F">
        <w:rPr>
          <w:i/>
          <w:iCs/>
          <w:noProof/>
        </w:rPr>
        <w:t>International Statisitical Review</w:t>
      </w:r>
      <w:r w:rsidRPr="007D3D69">
        <w:rPr>
          <w:noProof/>
        </w:rPr>
        <w:t xml:space="preserve"> 69 (3): 385–398.</w:t>
      </w:r>
    </w:p>
    <w:p w14:paraId="4D0CB3F9"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Breiman, Leo, J. Friedman, R. Olshen, and C. Stone. 1984. </w:t>
      </w:r>
      <w:r w:rsidRPr="0084520F">
        <w:rPr>
          <w:i/>
          <w:iCs/>
          <w:noProof/>
        </w:rPr>
        <w:t>Classification and Regression Trees</w:t>
      </w:r>
      <w:r w:rsidRPr="007D3D69">
        <w:rPr>
          <w:noProof/>
        </w:rPr>
        <w:t>. Calif.: Wadsworth.</w:t>
      </w:r>
    </w:p>
    <w:p w14:paraId="7B612647"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Breiman, Leo. 1996. “Bagging Predictors.” </w:t>
      </w:r>
      <w:r w:rsidRPr="0084520F">
        <w:rPr>
          <w:i/>
          <w:iCs/>
          <w:noProof/>
        </w:rPr>
        <w:t>Machine Learning</w:t>
      </w:r>
      <w:r w:rsidRPr="007D3D69">
        <w:rPr>
          <w:noProof/>
        </w:rPr>
        <w:t xml:space="preserve"> 24 (2): 123–140.</w:t>
      </w:r>
    </w:p>
    <w:p w14:paraId="5906754A"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Breiman, Leo. 2001. “Random Forests.” </w:t>
      </w:r>
      <w:r w:rsidRPr="0084520F">
        <w:rPr>
          <w:i/>
          <w:iCs/>
          <w:noProof/>
        </w:rPr>
        <w:t>Machine Learning</w:t>
      </w:r>
      <w:r w:rsidRPr="007D3D69">
        <w:rPr>
          <w:noProof/>
        </w:rPr>
        <w:t xml:space="preserve"> 45 (1): 5–32. doi:10.1023/A:1010933404324.</w:t>
      </w:r>
    </w:p>
    <w:p w14:paraId="67CE8FB1"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Amorós López, J., E. Izquierdo Verdiguier, L. Gómez Chova, J. Muñoz Marí, J.Z. Rodríguez Barreiro, G. Camps Valls, and J. Calpe Maravilla. 2011. “Land Cover Classification of VHR Airborne Images for Citrus Grove Identification.” </w:t>
      </w:r>
      <w:r w:rsidRPr="0084520F">
        <w:rPr>
          <w:i/>
          <w:iCs/>
          <w:noProof/>
        </w:rPr>
        <w:t>ISPRS Journal of Photogrammetry and Remote Sensing</w:t>
      </w:r>
      <w:r w:rsidRPr="007D3D69">
        <w:rPr>
          <w:noProof/>
        </w:rPr>
        <w:t xml:space="preserve"> 66 (1). Elsevier B.V.: 115–123. doi:10.1016/j.isprsjprs.2010.09.008.</w:t>
      </w:r>
    </w:p>
    <w:p w14:paraId="7A6B6425"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Burges, Christopher J.C. 1998. “A Tutorial on Support Vector Machines for Pattern Recognition.” </w:t>
      </w:r>
      <w:r w:rsidRPr="0084520F">
        <w:rPr>
          <w:i/>
          <w:iCs/>
          <w:noProof/>
        </w:rPr>
        <w:t>Data Mining and Knowledge Discovery</w:t>
      </w:r>
      <w:r w:rsidRPr="007D3D69">
        <w:rPr>
          <w:noProof/>
        </w:rPr>
        <w:t xml:space="preserve"> 2 (2): 121–167. doi:10.1023/A:1009715923555.</w:t>
      </w:r>
    </w:p>
    <w:p w14:paraId="04EDE066"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Duin, R P W, and David M. J. Tax. 2005. “Statistical Pattern Recognition.” In </w:t>
      </w:r>
      <w:r w:rsidRPr="0084520F">
        <w:rPr>
          <w:i/>
          <w:iCs/>
          <w:noProof/>
        </w:rPr>
        <w:t>Handbook of Pattern Recognition and Computer Vision, 3rd Ed.</w:t>
      </w:r>
      <w:r w:rsidRPr="007D3D69">
        <w:rPr>
          <w:noProof/>
        </w:rPr>
        <w:t>, edited by CH Chen and PSP Wang, 1–21. Singapore: World Scientific. doi:10.1142/9789812775320_0001.</w:t>
      </w:r>
    </w:p>
    <w:p w14:paraId="34C64D65"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OpenCV Development Team. 2014. “OpenCV Documentation.” </w:t>
      </w:r>
      <w:r w:rsidRPr="00A54A57">
        <w:rPr>
          <w:i/>
          <w:iCs/>
          <w:noProof/>
        </w:rPr>
        <w:t>Open Source Computer Vision Library</w:t>
      </w:r>
      <w:r w:rsidRPr="007D3D69">
        <w:rPr>
          <w:noProof/>
        </w:rPr>
        <w:t>. http://docs.opencv.org/.</w:t>
      </w:r>
    </w:p>
    <w:p w14:paraId="3693F934"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Serra, Jean, and Pierre Soille, eds. 1994. “Mathematical Morphology and Its Applications to Image Processing.” In </w:t>
      </w:r>
      <w:r w:rsidRPr="00A54A57">
        <w:rPr>
          <w:i/>
          <w:iCs/>
          <w:noProof/>
        </w:rPr>
        <w:t>2nd International Symposium on Mathematical Morphology (ISMM’94)</w:t>
      </w:r>
      <w:r w:rsidRPr="007D3D69">
        <w:rPr>
          <w:noProof/>
        </w:rPr>
        <w:t>, 383. Computational Imaging and Vision. Kluwer Academic Publishers.</w:t>
      </w:r>
    </w:p>
    <w:p w14:paraId="65CC0DBD"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Key, Thomas, T.A. Warner, J.B. McGraw, and M.A. Fajvan. 2001. “A Comparison of Multispectral and Multitemporal Information in High Spatial Resolution Imagery for Classification of Individual Tree Species in a Temperate Hardwood Forest.” </w:t>
      </w:r>
      <w:r w:rsidRPr="00A54A57">
        <w:rPr>
          <w:i/>
          <w:iCs/>
          <w:noProof/>
        </w:rPr>
        <w:t>Remote Sensing of Environment</w:t>
      </w:r>
      <w:r w:rsidRPr="007D3D69">
        <w:rPr>
          <w:noProof/>
        </w:rPr>
        <w:t xml:space="preserve"> 75 (1). Elsevier: 100–112.</w:t>
      </w:r>
    </w:p>
    <w:p w14:paraId="6038014C"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Heumann, B. W. 2011. “Satellite Remote Sensing of Mangrove Forests: Recent Advances and Future Opportunities.” </w:t>
      </w:r>
      <w:r w:rsidRPr="00A54A57">
        <w:rPr>
          <w:i/>
          <w:iCs/>
          <w:noProof/>
        </w:rPr>
        <w:t>Progress in Physical Geography</w:t>
      </w:r>
      <w:r w:rsidRPr="007D3D69">
        <w:rPr>
          <w:noProof/>
        </w:rPr>
        <w:t xml:space="preserve"> 35 (1): 87–108. doi:10.1177/0309133310385371.</w:t>
      </w:r>
    </w:p>
    <w:p w14:paraId="5F96A131"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Suganuma, Hideki, Yukuo Abe, Masahiko Taniguchi, Hiroyuki Tanouchi, Hajime Utsugi, Toshinori Kojima, and Koichi Yamada. 2006. “Stand Biomass Estimation Method by Canopy Coverage for Application to Remote Sensing in an Arid Area of </w:t>
      </w:r>
      <w:r w:rsidRPr="007D3D69">
        <w:rPr>
          <w:noProof/>
        </w:rPr>
        <w:lastRenderedPageBreak/>
        <w:t xml:space="preserve">Western Australia.” </w:t>
      </w:r>
      <w:r w:rsidRPr="00A54A57">
        <w:rPr>
          <w:i/>
          <w:iCs/>
          <w:noProof/>
        </w:rPr>
        <w:t>Forest Ecology and Management</w:t>
      </w:r>
      <w:r w:rsidRPr="007D3D69">
        <w:rPr>
          <w:noProof/>
        </w:rPr>
        <w:t xml:space="preserve"> 222 (1–3): 75–87. doi:10.1016/j.foreco.2005.10.014.</w:t>
      </w:r>
    </w:p>
    <w:p w14:paraId="30B2B3D0" w14:textId="77777777" w:rsidR="001C5BD7" w:rsidRPr="007D3D69" w:rsidRDefault="001C5BD7" w:rsidP="001C5BD7">
      <w:pPr>
        <w:pStyle w:val="ListParagraph"/>
        <w:widowControl w:val="0"/>
        <w:numPr>
          <w:ilvl w:val="0"/>
          <w:numId w:val="41"/>
        </w:numPr>
        <w:autoSpaceDE w:val="0"/>
        <w:autoSpaceDN w:val="0"/>
        <w:adjustRightInd w:val="0"/>
        <w:spacing w:before="100" w:after="100"/>
        <w:rPr>
          <w:noProof/>
        </w:rPr>
      </w:pPr>
      <w:r w:rsidRPr="007D3D69">
        <w:rPr>
          <w:noProof/>
        </w:rPr>
        <w:t xml:space="preserve">Ludwig, John A, James F Reynolds, and Paul D Whitson. 1975. “Size-Biomass Relationships of Several Chihuahuan Desert Shrubs.” </w:t>
      </w:r>
      <w:r w:rsidRPr="00A54A57">
        <w:rPr>
          <w:i/>
          <w:iCs/>
          <w:noProof/>
        </w:rPr>
        <w:t>American Midland Naturalist</w:t>
      </w:r>
      <w:r w:rsidRPr="007D3D69">
        <w:rPr>
          <w:noProof/>
        </w:rPr>
        <w:t xml:space="preserve"> 94 (2): 451–461.</w:t>
      </w:r>
    </w:p>
    <w:p w14:paraId="52A8F253" w14:textId="77777777" w:rsidR="001C5BD7" w:rsidRPr="007D3D69" w:rsidRDefault="001C5BD7" w:rsidP="001C5BD7">
      <w:pPr>
        <w:pStyle w:val="ListParagraph"/>
        <w:widowControl w:val="0"/>
        <w:autoSpaceDE w:val="0"/>
        <w:autoSpaceDN w:val="0"/>
        <w:adjustRightInd w:val="0"/>
        <w:spacing w:before="100" w:after="100"/>
        <w:rPr>
          <w:noProof/>
        </w:rPr>
      </w:pPr>
    </w:p>
    <w:p w14:paraId="36654A19" w14:textId="77777777" w:rsidR="001C5BD7" w:rsidRPr="007D3D69" w:rsidRDefault="001C5BD7" w:rsidP="001C5BD7">
      <w:pPr>
        <w:pStyle w:val="ListParagraph"/>
        <w:widowControl w:val="0"/>
        <w:autoSpaceDE w:val="0"/>
        <w:autoSpaceDN w:val="0"/>
        <w:adjustRightInd w:val="0"/>
        <w:spacing w:before="100" w:after="100"/>
        <w:rPr>
          <w:noProof/>
        </w:rPr>
      </w:pPr>
    </w:p>
    <w:p w14:paraId="66D862CB" w14:textId="77777777" w:rsidR="001C5BD7" w:rsidRPr="00DA4D43" w:rsidRDefault="001C5BD7" w:rsidP="001C5BD7">
      <w:pPr>
        <w:pStyle w:val="1TableText"/>
        <w:spacing w:after="0" w:line="360" w:lineRule="auto"/>
        <w:ind w:left="280" w:hanging="280"/>
        <w:rPr>
          <w:rFonts w:ascii="Times New Roman" w:hAnsi="Times New Roman"/>
          <w:sz w:val="24"/>
        </w:rPr>
      </w:pPr>
      <w:r>
        <w:rPr>
          <w:rFonts w:ascii="Times New Roman" w:hAnsi="Times New Roman"/>
          <w:sz w:val="24"/>
        </w:rPr>
        <w:fldChar w:fldCharType="end"/>
      </w:r>
    </w:p>
    <w:p w14:paraId="1652EB0D" w14:textId="77777777" w:rsidR="001C5BD7" w:rsidRDefault="001C5BD7" w:rsidP="001C5BD7"/>
    <w:p w14:paraId="06101B62" w14:textId="77777777" w:rsidR="001C5BD7" w:rsidRDefault="001C5BD7" w:rsidP="001C5BD7"/>
    <w:p w14:paraId="2D55BED7" w14:textId="77777777" w:rsidR="00CC1404" w:rsidRDefault="00CC1404" w:rsidP="001C5BD7">
      <w:pPr>
        <w:pStyle w:val="PreHeadings"/>
      </w:pPr>
    </w:p>
    <w:sectPr w:rsidR="00CC140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Helene Van Niekerk" w:date="2018-02-07T21:37:00Z" w:initials="HVN">
    <w:p w14:paraId="59F18DC4" w14:textId="3A697B9C" w:rsidR="00CD1C51" w:rsidRDefault="00CD1C51">
      <w:pPr>
        <w:pStyle w:val="CommentText"/>
      </w:pPr>
      <w:r>
        <w:rPr>
          <w:rStyle w:val="CommentReference"/>
        </w:rPr>
        <w:annotationRef/>
      </w:r>
      <w:r>
        <w:t>Should this be normal Bayes classifiers? I have noticed that it is written in this way in the literature. If so, please change throughout the document. Also, later in the document you use naïve Bayes classifiers? Are they referring to the same concept?</w:t>
      </w:r>
    </w:p>
  </w:comment>
  <w:comment w:id="5" w:author="Helene Van Niekerk" w:date="2018-02-05T10:40:00Z" w:initials="HVN">
    <w:p w14:paraId="2D04DD52" w14:textId="7E56F1FB" w:rsidR="00CD1C51" w:rsidRDefault="00CD1C51">
      <w:pPr>
        <w:pStyle w:val="CommentText"/>
      </w:pPr>
      <w:r>
        <w:rPr>
          <w:rStyle w:val="CommentReference"/>
        </w:rPr>
        <w:annotationRef/>
      </w:r>
      <w:r>
        <w:t>Please shorten. It should be 200 words maximum.</w:t>
      </w:r>
    </w:p>
  </w:comment>
  <w:comment w:id="47" w:author="Helene Van Niekerk" w:date="2018-02-05T10:39:00Z" w:initials="HVN">
    <w:p w14:paraId="70C0C5F6" w14:textId="77777777" w:rsidR="00CD1C51" w:rsidRDefault="00CD1C51">
      <w:pPr>
        <w:pStyle w:val="CommentText"/>
      </w:pPr>
      <w:r>
        <w:rPr>
          <w:rStyle w:val="CommentReference"/>
        </w:rPr>
        <w:annotationRef/>
      </w:r>
      <w:r>
        <w:t>In the footnote, please provide:</w:t>
      </w:r>
    </w:p>
    <w:p w14:paraId="4DC3DF96" w14:textId="29F166E3" w:rsidR="00CD1C51" w:rsidRDefault="00CD1C51">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 w:id="125" w:author="Helene Van Niekerk" w:date="2018-02-07T21:45:00Z" w:initials="HVN">
    <w:p w14:paraId="54219A9A" w14:textId="7D051A0D" w:rsidR="00CD1C51" w:rsidRDefault="00CD1C51">
      <w:pPr>
        <w:pStyle w:val="CommentText"/>
      </w:pPr>
      <w:r>
        <w:rPr>
          <w:rStyle w:val="CommentReference"/>
        </w:rPr>
        <w:annotationRef/>
      </w:r>
      <w:r>
        <w:t>Please explain.</w:t>
      </w:r>
    </w:p>
  </w:comment>
  <w:comment w:id="406" w:author="Helene Van Niekerk" w:date="2018-02-05T13:01:00Z" w:initials="HVN">
    <w:p w14:paraId="7EC9BB30" w14:textId="1546768B" w:rsidR="00CD1C51" w:rsidRDefault="00CD1C51">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505" w:author="Helene Van Niekerk" w:date="2018-02-09T12:56:00Z" w:initials="HVN">
    <w:p w14:paraId="6EF69404" w14:textId="0499598A" w:rsidR="000B7347" w:rsidRDefault="000B7347">
      <w:pPr>
        <w:pStyle w:val="CommentText"/>
      </w:pPr>
      <w:r>
        <w:rPr>
          <w:rStyle w:val="CommentReference"/>
        </w:rPr>
        <w:annotationRef/>
      </w:r>
      <w:r w:rsidR="00EA0F8F">
        <w:rPr>
          <w:noProof/>
        </w:rPr>
        <w:t>Please provide a definition.</w:t>
      </w:r>
    </w:p>
  </w:comment>
  <w:comment w:id="516" w:author="Helene Van Niekerk" w:date="2018-02-06T11:42:00Z" w:initials="HVN">
    <w:p w14:paraId="45F1D5E2" w14:textId="4BD63751" w:rsidR="00CD1C51" w:rsidRDefault="00CD1C51">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612" w:author="Helene Van Niekerk" w:date="2018-02-06T16:04:00Z" w:initials="HVN">
    <w:p w14:paraId="6AC5D363" w14:textId="61677679" w:rsidR="00CD1C51" w:rsidRDefault="00CD1C51">
      <w:pPr>
        <w:pStyle w:val="CommentText"/>
      </w:pPr>
      <w:r>
        <w:rPr>
          <w:rStyle w:val="CommentReference"/>
        </w:rPr>
        <w:annotationRef/>
      </w:r>
      <w:r>
        <w:t>This sounds vague?</w:t>
      </w:r>
    </w:p>
  </w:comment>
  <w:comment w:id="674" w:author="Helene Van Niekerk" w:date="2018-02-06T16:17:00Z" w:initials="HVN">
    <w:p w14:paraId="44EF1BAE" w14:textId="0909878C" w:rsidR="00CD1C51" w:rsidRDefault="00CD1C51">
      <w:pPr>
        <w:pStyle w:val="CommentText"/>
      </w:pPr>
      <w:r>
        <w:rPr>
          <w:rStyle w:val="CommentReference"/>
        </w:rPr>
        <w:annotationRef/>
      </w:r>
      <w:r>
        <w:t>Maybe rather: its heat?</w:t>
      </w:r>
    </w:p>
  </w:comment>
  <w:comment w:id="721" w:author="Helene Van Niekerk" w:date="2018-02-09T12:55:00Z" w:initials="HVN">
    <w:p w14:paraId="23992B5C" w14:textId="46212257" w:rsidR="000B7347" w:rsidRDefault="000B7347">
      <w:pPr>
        <w:pStyle w:val="CommentText"/>
      </w:pPr>
      <w:r>
        <w:rPr>
          <w:rStyle w:val="CommentReference"/>
        </w:rPr>
        <w:annotationRef/>
      </w:r>
      <w:r w:rsidR="00EA0F8F">
        <w:rPr>
          <w:noProof/>
        </w:rPr>
        <w:t>Pl</w:t>
      </w:r>
      <w:r w:rsidR="00EA0F8F">
        <w:rPr>
          <w:noProof/>
        </w:rPr>
        <w:t>ease p</w:t>
      </w:r>
      <w:r w:rsidR="00EA0F8F">
        <w:rPr>
          <w:noProof/>
        </w:rPr>
        <w:t>rovide a</w:t>
      </w:r>
      <w:r w:rsidR="00EA0F8F">
        <w:rPr>
          <w:noProof/>
        </w:rPr>
        <w:t xml:space="preserve"> def</w:t>
      </w:r>
      <w:r w:rsidR="00EA0F8F">
        <w:rPr>
          <w:noProof/>
        </w:rPr>
        <w:t>inition.</w:t>
      </w:r>
    </w:p>
  </w:comment>
  <w:comment w:id="722" w:author="Helene Van Niekerk" w:date="2018-02-09T12:56:00Z" w:initials="HVN">
    <w:p w14:paraId="6F771E22" w14:textId="47CBE8AD" w:rsidR="000B7347" w:rsidRDefault="000B7347">
      <w:pPr>
        <w:pStyle w:val="CommentText"/>
      </w:pPr>
      <w:r>
        <w:rPr>
          <w:rStyle w:val="CommentReference"/>
        </w:rPr>
        <w:annotationRef/>
      </w:r>
      <w:r w:rsidR="00EA0F8F">
        <w:rPr>
          <w:noProof/>
        </w:rPr>
        <w:t>Please provide a definition.</w:t>
      </w:r>
    </w:p>
  </w:comment>
  <w:comment w:id="754" w:author="Helene Van Niekerk" w:date="2018-02-06T16:38:00Z" w:initials="HVN">
    <w:p w14:paraId="47357E6B" w14:textId="2A31DD85" w:rsidR="00CD1C51" w:rsidRDefault="00CD1C51">
      <w:pPr>
        <w:pStyle w:val="CommentText"/>
      </w:pPr>
      <w:r>
        <w:rPr>
          <w:rStyle w:val="CommentReference"/>
        </w:rPr>
        <w:annotationRef/>
      </w:r>
      <w:r>
        <w:t>Or: as its size is comparable to that of a small spekboom clump.</w:t>
      </w:r>
    </w:p>
  </w:comment>
  <w:comment w:id="907" w:author="Helene Van Niekerk" w:date="2018-02-07T11:08:00Z" w:initials="HVN">
    <w:p w14:paraId="33B2DF93" w14:textId="2557FF83" w:rsidR="00CD1C51" w:rsidRDefault="00CD1C51">
      <w:pPr>
        <w:pStyle w:val="CommentText"/>
      </w:pPr>
      <w:r>
        <w:rPr>
          <w:rStyle w:val="CommentReference"/>
        </w:rPr>
        <w:annotationRef/>
      </w:r>
      <w:r>
        <w:t>Please check if I have not changed the meaning.</w:t>
      </w:r>
    </w:p>
  </w:comment>
  <w:comment w:id="912" w:author="Helene Van Niekerk" w:date="2018-02-09T09:17:00Z" w:initials="HVN">
    <w:p w14:paraId="36F05189" w14:textId="10457D7D" w:rsidR="00CD1C51" w:rsidRDefault="00CD1C51">
      <w:pPr>
        <w:pStyle w:val="CommentText"/>
      </w:pPr>
      <w:r>
        <w:rPr>
          <w:rStyle w:val="CommentReference"/>
        </w:rPr>
        <w:annotationRef/>
      </w:r>
      <w:r>
        <w:t>Please see my comment in the abstract about naïve Bayes classifiers vs Bayes normal classifiers.</w:t>
      </w:r>
    </w:p>
  </w:comment>
  <w:comment w:id="1045" w:author="Helene Van Niekerk" w:date="2018-02-07T15:15:00Z" w:initials="HVN">
    <w:p w14:paraId="3DAB8D0D" w14:textId="3C8F2BAC" w:rsidR="00CD1C51" w:rsidRDefault="00CD1C51">
      <w:pPr>
        <w:pStyle w:val="CommentText"/>
      </w:pPr>
      <w:r>
        <w:rPr>
          <w:rStyle w:val="CommentReference"/>
        </w:rPr>
        <w:annotationRef/>
      </w:r>
      <w:r>
        <w:t>Is this correct that the SVM was posed as the problem? Should it not be that the SVM was first used to address the problem of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F18DC4" w15:done="0"/>
  <w15:commentEx w15:paraId="2D04DD52" w15:done="0"/>
  <w15:commentEx w15:paraId="4DC3DF96" w15:done="0"/>
  <w15:commentEx w15:paraId="54219A9A" w15:done="0"/>
  <w15:commentEx w15:paraId="7EC9BB30" w15:done="0"/>
  <w15:commentEx w15:paraId="6EF69404" w15:done="0"/>
  <w15:commentEx w15:paraId="45F1D5E2" w15:done="0"/>
  <w15:commentEx w15:paraId="6AC5D363" w15:done="0"/>
  <w15:commentEx w15:paraId="44EF1BAE" w15:done="0"/>
  <w15:commentEx w15:paraId="23992B5C" w15:done="0"/>
  <w15:commentEx w15:paraId="6F771E22" w15:done="0"/>
  <w15:commentEx w15:paraId="47357E6B" w15:done="0"/>
  <w15:commentEx w15:paraId="33B2DF93" w15:done="0"/>
  <w15:commentEx w15:paraId="36F05189" w15:done="0"/>
  <w15:commentEx w15:paraId="3DAB8D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71497" w14:textId="77777777" w:rsidR="00EA0F8F" w:rsidRDefault="00EA0F8F" w:rsidP="007C5F60">
      <w:r>
        <w:separator/>
      </w:r>
    </w:p>
  </w:endnote>
  <w:endnote w:type="continuationSeparator" w:id="0">
    <w:p w14:paraId="17441B9E" w14:textId="77777777" w:rsidR="00EA0F8F" w:rsidRDefault="00EA0F8F"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CD1C51" w:rsidRDefault="00CD1C51"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CD1C51" w:rsidRDefault="00CD1C51"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CD1C51" w:rsidRPr="00921F50" w:rsidRDefault="00CD1C51"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CD1C51" w:rsidRDefault="00CD1C51"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538CEF" w14:textId="77777777" w:rsidR="00EA0F8F" w:rsidRDefault="00EA0F8F" w:rsidP="007C5F60">
      <w:r>
        <w:separator/>
      </w:r>
    </w:p>
  </w:footnote>
  <w:footnote w:type="continuationSeparator" w:id="0">
    <w:p w14:paraId="38AC08F3" w14:textId="77777777" w:rsidR="00EA0F8F" w:rsidRDefault="00EA0F8F"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1499" w:author="Helene Van Niekerk" w:date="2018-02-05T10:49:00Z"/>
  <w:sdt>
    <w:sdtPr>
      <w:id w:val="-707637181"/>
      <w:docPartObj>
        <w:docPartGallery w:val="Page Numbers (Top of Page)"/>
        <w:docPartUnique/>
      </w:docPartObj>
    </w:sdtPr>
    <w:sdtEndPr>
      <w:rPr>
        <w:noProof/>
      </w:rPr>
    </w:sdtEndPr>
    <w:sdtContent>
      <w:customXmlInsRangeEnd w:id="1499"/>
      <w:p w14:paraId="4A27EDF6" w14:textId="69B706A5" w:rsidR="00CD1C51" w:rsidRDefault="00CD1C51">
        <w:pPr>
          <w:pStyle w:val="Header"/>
          <w:jc w:val="right"/>
          <w:rPr>
            <w:ins w:id="1500" w:author="Helene Van Niekerk" w:date="2018-02-05T10:49:00Z"/>
          </w:rPr>
        </w:pPr>
        <w:ins w:id="1501" w:author="Helene Van Niekerk" w:date="2018-02-05T10:49:00Z">
          <w:r>
            <w:fldChar w:fldCharType="begin"/>
          </w:r>
          <w:r>
            <w:instrText xml:space="preserve"> PAGE   \* MERGEFORMAT </w:instrText>
          </w:r>
          <w:r>
            <w:fldChar w:fldCharType="separate"/>
          </w:r>
        </w:ins>
        <w:r w:rsidR="001C5BD7">
          <w:rPr>
            <w:noProof/>
          </w:rPr>
          <w:t>36</w:t>
        </w:r>
        <w:ins w:id="1502" w:author="Helene Van Niekerk" w:date="2018-02-05T10:49:00Z">
          <w:r>
            <w:rPr>
              <w:noProof/>
            </w:rPr>
            <w:fldChar w:fldCharType="end"/>
          </w:r>
        </w:ins>
      </w:p>
      <w:customXmlInsRangeStart w:id="1503" w:author="Helene Van Niekerk" w:date="2018-02-05T10:49:00Z"/>
    </w:sdtContent>
  </w:sdt>
  <w:customXmlInsRangeEnd w:id="1503"/>
  <w:p w14:paraId="40F080E7" w14:textId="77777777" w:rsidR="00CD1C51" w:rsidRDefault="00CD1C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Z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508A"/>
    <w:rsid w:val="00525B25"/>
    <w:rsid w:val="00526574"/>
    <w:rsid w:val="00542837"/>
    <w:rsid w:val="0054313D"/>
    <w:rsid w:val="0054491E"/>
    <w:rsid w:val="00545B31"/>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3215"/>
    <w:rsid w:val="007E44BA"/>
    <w:rsid w:val="007E54DC"/>
    <w:rsid w:val="007E661C"/>
    <w:rsid w:val="007E73AF"/>
    <w:rsid w:val="007F24BC"/>
    <w:rsid w:val="007F4261"/>
    <w:rsid w:val="007F44C9"/>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37C27"/>
    <w:rsid w:val="00B41060"/>
    <w:rsid w:val="00B439B1"/>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CC8"/>
    <w:rsid w:val="00EB37AB"/>
    <w:rsid w:val="00EB6783"/>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E27F8-3401-4E89-8646-F6800B739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40</Pages>
  <Words>54553</Words>
  <Characters>310956</Characters>
  <Application>Microsoft Office Word</Application>
  <DocSecurity>0</DocSecurity>
  <Lines>2591</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Helene Van Niekerk</cp:lastModifiedBy>
  <cp:revision>34</cp:revision>
  <dcterms:created xsi:type="dcterms:W3CDTF">2018-02-05T08:46:00Z</dcterms:created>
  <dcterms:modified xsi:type="dcterms:W3CDTF">2018-02-09T11:09:00Z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http://www.zotero.org/styles/isprs-journal-of-photogrammetry-and-remote-sensing</vt:lpwstr>
  </property>
  <property fmtid="{D5CDD505-2E9C-101B-9397-08002B2CF9AE}" pid="17" name="Mendeley Recent Style Name 6_1">
    <vt:lpwstr>ISPRS Journal of Photogrammetry and Remote Sensing</vt:lpwstr>
  </property>
  <property fmtid="{D5CDD505-2E9C-101B-9397-08002B2CF9AE}" pid="18" name="Mendeley Recent Style Id 7_1">
    <vt:lpwstr>http://www.zotero.org/styles/international-journal-of-remote-sensing</vt:lpwstr>
  </property>
  <property fmtid="{D5CDD505-2E9C-101B-9397-08002B2CF9AE}" pid="19" name="Mendeley Recent Style Name 7_1">
    <vt:lpwstr>International Journal of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http://www.zotero.org/styles/international-journal-of-remote-sensing</vt:lpwstr>
  </property>
</Properties>
</file>