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1B6754">
        <w:t>s</w:t>
      </w:r>
      <w:r w:rsidR="0084644E" w:rsidRPr="000B7E0A">
        <w:t>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1B7C7951" w14:textId="7D9B3B50" w:rsidR="00334A4C" w:rsidRDefault="00D61588">
      <w:pPr>
        <w:pStyle w:val="1TeksCharChar"/>
        <w:spacing w:line="480" w:lineRule="auto"/>
        <w:pPrChange w:id="1" w:author="Helene Van Niekerk" w:date="2018-02-05T10:43:00Z">
          <w:pPr>
            <w:pStyle w:val="1TeksCharChar"/>
          </w:pPr>
        </w:pPrChange>
      </w:pPr>
      <w:r w:rsidRPr="005504CA">
        <w:t xml:space="preserve">Very </w:t>
      </w:r>
      <w:proofErr w:type="gramStart"/>
      <w:r w:rsidRPr="005504CA">
        <w:t>high resolution</w:t>
      </w:r>
      <w:proofErr w:type="gramEnd"/>
      <w:r w:rsidRPr="005504CA">
        <w:t xml:space="preserve"> canopy cover maps of </w:t>
      </w:r>
      <w:proofErr w:type="spellStart"/>
      <w:r w:rsidR="001B6754">
        <w:t>s</w:t>
      </w:r>
      <w:r w:rsidR="0084644E" w:rsidRPr="0084644E">
        <w:t>pekboom</w:t>
      </w:r>
      <w:proofErr w:type="spellEnd"/>
      <w:r w:rsidRPr="005504CA">
        <w:t xml:space="preserve"> are required to assist with </w:t>
      </w:r>
      <w:r w:rsidR="00DF7DD0">
        <w:t xml:space="preserve">the </w:t>
      </w:r>
      <w:r w:rsidRPr="005504CA">
        <w:t xml:space="preserve">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proofErr w:type="spellStart"/>
      <w:r w:rsidR="001B6754">
        <w:t>s</w:t>
      </w:r>
      <w:r w:rsidR="002542E3">
        <w:t>pekboom</w:t>
      </w:r>
      <w:proofErr w:type="spellEnd"/>
      <w:r w:rsidR="000B6046">
        <w:t xml:space="preserve"> mapping</w:t>
      </w:r>
      <w:r w:rsidRPr="005504CA">
        <w:t xml:space="preserve"> </w:t>
      </w:r>
      <w:r w:rsidR="001F7CBB">
        <w:t xml:space="preserve">at a regional scale </w:t>
      </w:r>
      <w:r w:rsidRPr="005504CA">
        <w:t xml:space="preserve">a challenging problem.  </w:t>
      </w:r>
    </w:p>
    <w:p w14:paraId="0E4E65BD" w14:textId="1D4D5CDF" w:rsidR="00D61588" w:rsidRDefault="009B18ED">
      <w:pPr>
        <w:pStyle w:val="1TeksCharChar"/>
        <w:spacing w:line="480" w:lineRule="auto"/>
        <w:pPrChange w:id="2" w:author="Helene Van Niekerk" w:date="2018-02-05T10:43:00Z">
          <w:pPr>
            <w:pStyle w:val="1TeksCharChar"/>
          </w:pPr>
        </w:pPrChange>
      </w:pPr>
      <w:r>
        <w:t xml:space="preserve">In this </w:t>
      </w:r>
      <w:r w:rsidR="002542E3">
        <w:t>article,</w:t>
      </w:r>
      <w:r>
        <w:t xml:space="preserve"> w</w:t>
      </w:r>
      <w:r w:rsidR="00D61588" w:rsidRPr="005504CA">
        <w:t xml:space="preserve">e present a per-pixel classification approach for canopy cover mapping of </w:t>
      </w:r>
      <w:proofErr w:type="spellStart"/>
      <w:r w:rsidR="001B6754">
        <w:t>s</w:t>
      </w:r>
      <w:r w:rsidR="0084644E" w:rsidRPr="0084644E">
        <w:t>pekboom</w:t>
      </w:r>
      <w:proofErr w:type="spellEnd"/>
      <w:r>
        <w:t xml:space="preserve"> using m</w:t>
      </w:r>
      <w:r w:rsidR="00D61588" w:rsidRPr="005504CA">
        <w:t xml:space="preserve">ulti-spectral </w:t>
      </w:r>
      <w:r w:rsidR="00D61588">
        <w:t>0.5</w:t>
      </w:r>
      <w:r w:rsidR="00334A4C">
        <w:t xml:space="preserve"> </w:t>
      </w:r>
      <w:r w:rsidR="00D61588">
        <w:t xml:space="preserve">m resolution aerial </w:t>
      </w:r>
      <w:r w:rsidR="00D61588"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proofErr w:type="gramStart"/>
      <w:r w:rsidR="00D61588">
        <w:t xml:space="preserve">was </w:t>
      </w:r>
      <w:proofErr w:type="spellStart"/>
      <w:r w:rsidR="0052508A">
        <w:t>radiometrically</w:t>
      </w:r>
      <w:proofErr w:type="spellEnd"/>
      <w:r w:rsidR="0052508A">
        <w:t xml:space="preserve"> </w:t>
      </w:r>
      <w:r w:rsidR="00870771">
        <w:t>homogeni</w:t>
      </w:r>
      <w:r w:rsidR="000B7347">
        <w:t>zed</w:t>
      </w:r>
      <w:proofErr w:type="gramEnd"/>
      <w:r w:rsidR="00870771">
        <w:t xml:space="preserve"> </w:t>
      </w:r>
      <w:r w:rsidR="004F3147">
        <w:t xml:space="preserve">with a novel technique </w:t>
      </w:r>
      <w:r>
        <w:t xml:space="preserve">that uses </w:t>
      </w:r>
      <w:r w:rsidR="004F3147">
        <w:t>satellite data</w:t>
      </w:r>
      <w:r>
        <w:t xml:space="preserve"> to convert digital numbers to estimated surface reflectance values</w:t>
      </w:r>
      <w:r w:rsidR="00D61588" w:rsidRPr="005504CA">
        <w:t xml:space="preserve">.  </w:t>
      </w:r>
      <w:r w:rsidR="00D61588">
        <w:t>A feature clustering and ranking procedure that is robust to feature</w:t>
      </w:r>
      <w:r w:rsidR="008C1374">
        <w:t xml:space="preserve"> redundancy</w:t>
      </w:r>
      <w:r w:rsidR="00D61588">
        <w:t xml:space="preserve"> </w:t>
      </w:r>
      <w:proofErr w:type="gramStart"/>
      <w:r w:rsidR="00D61588">
        <w:t>was applied</w:t>
      </w:r>
      <w:proofErr w:type="gramEnd"/>
      <w:r w:rsidR="00D61588">
        <w:t xml:space="preserve"> </w:t>
      </w:r>
      <w:r w:rsidR="00302B2B">
        <w:t xml:space="preserve">in order </w:t>
      </w:r>
      <w:r w:rsidR="00D61588">
        <w:t xml:space="preserve">to select an informative feature subset from a typical set of spectral, textural and vegetation index features.  Support </w:t>
      </w:r>
      <w:r>
        <w:t>v</w:t>
      </w:r>
      <w:r w:rsidR="00D61588">
        <w:t xml:space="preserve">ector </w:t>
      </w:r>
      <w:r>
        <w:t>m</w:t>
      </w:r>
      <w:r w:rsidR="00D61588">
        <w:t xml:space="preserve">achine (SVM), random forest, decision tree, </w:t>
      </w:r>
      <w:r w:rsidR="001B6754">
        <w:t>k</w:t>
      </w:r>
      <w:r w:rsidR="00D61588">
        <w:t>-</w:t>
      </w:r>
      <w:r w:rsidR="001B6754">
        <w:t>n</w:t>
      </w:r>
      <w:r w:rsidR="00D61588">
        <w:t xml:space="preserve">earest </w:t>
      </w:r>
      <w:proofErr w:type="spellStart"/>
      <w:r w:rsidR="001B6754">
        <w:t>n</w:t>
      </w:r>
      <w:r w:rsidR="00D61588">
        <w:t>eighbo</w:t>
      </w:r>
      <w:r w:rsidR="000B7347">
        <w:t>r</w:t>
      </w:r>
      <w:proofErr w:type="spellEnd"/>
      <w:r w:rsidR="00D61588">
        <w:t xml:space="preserve"> (</w:t>
      </w:r>
      <w:proofErr w:type="spellStart"/>
      <w:r w:rsidR="00C22C18">
        <w:t>kNN</w:t>
      </w:r>
      <w:proofErr w:type="spellEnd"/>
      <w:r w:rsidR="00D61588">
        <w:t xml:space="preserve">) and </w:t>
      </w:r>
      <w:commentRangeStart w:id="3"/>
      <w:r w:rsidR="00D61588">
        <w:t xml:space="preserve">Bayes normal classifiers </w:t>
      </w:r>
      <w:commentRangeEnd w:id="3"/>
      <w:r w:rsidR="00375A60">
        <w:rPr>
          <w:rStyle w:val="CommentReference"/>
        </w:rPr>
        <w:commentReference w:id="3"/>
      </w:r>
      <w:r w:rsidR="00D61588">
        <w:t>were evaluated against label</w:t>
      </w:r>
      <w:r w:rsidR="000B7347">
        <w:t>ed</w:t>
      </w:r>
      <w:r w:rsidR="00D61588">
        <w:t xml:space="preserve"> </w:t>
      </w:r>
      <w:r w:rsidR="00675B4F">
        <w:t>pixel data</w:t>
      </w:r>
      <w:r w:rsidR="00D61588">
        <w:t xml:space="preserve"> and canopy cover ground truth acquired at 20 field sites.  </w:t>
      </w:r>
      <w:r>
        <w:t>The results showed that a</w:t>
      </w:r>
      <w:r w:rsidR="00D61588">
        <w:t xml:space="preserve">ll </w:t>
      </w:r>
      <w:r>
        <w:t xml:space="preserve">the </w:t>
      </w:r>
      <w:r w:rsidR="00D61588">
        <w:t>classifiers</w:t>
      </w:r>
      <w:r>
        <w:t>,</w:t>
      </w:r>
      <w:r w:rsidR="00D61588">
        <w:t xml:space="preserve"> except the Bayes normal classifier</w:t>
      </w:r>
      <w:r>
        <w:t>,</w:t>
      </w:r>
      <w:r w:rsidR="00D61588">
        <w:t xml:space="preserve"> performed well.  The decision tree produced the best results </w:t>
      </w:r>
      <w:r w:rsidR="00302B2B">
        <w:t>(</w:t>
      </w:r>
      <w:r w:rsidR="00302B2B" w:rsidRPr="005504CA">
        <w:t>mean absolute canopy</w:t>
      </w:r>
      <w:r w:rsidR="00CA4616">
        <w:t xml:space="preserve"> </w:t>
      </w:r>
      <w:r w:rsidR="00302B2B" w:rsidRPr="005504CA">
        <w:t>cover error of 5.85% with a standard deviation of 4.65%</w:t>
      </w:r>
      <w:r w:rsidR="00302B2B">
        <w:t xml:space="preserve">) </w:t>
      </w:r>
      <w:r w:rsidR="0022238F">
        <w:t xml:space="preserve">compared to </w:t>
      </w:r>
      <w:r w:rsidR="00D61588">
        <w:t xml:space="preserve">the </w:t>
      </w:r>
      <w:r w:rsidR="007076DE">
        <w:t>in situ canopy cover data</w:t>
      </w:r>
      <w:r w:rsidR="00D61588" w:rsidRPr="005504CA">
        <w:t xml:space="preserve">.  </w:t>
      </w:r>
    </w:p>
    <w:p w14:paraId="70A1C106" w14:textId="17735E46" w:rsidR="00E66AC2" w:rsidRDefault="007C5F60">
      <w:pPr>
        <w:pStyle w:val="Heading2"/>
        <w:numPr>
          <w:ilvl w:val="0"/>
          <w:numId w:val="0"/>
        </w:numPr>
        <w:spacing w:line="480" w:lineRule="auto"/>
        <w:pPrChange w:id="4" w:author="Helene Van Niekerk" w:date="2018-02-05T13:26:00Z">
          <w:pPr>
            <w:spacing w:after="160" w:line="259" w:lineRule="auto"/>
          </w:pPr>
        </w:pPrChange>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w:t>
      </w:r>
      <w:r w:rsidR="000B7347">
        <w:rPr>
          <w:b w:val="0"/>
        </w:rPr>
        <w:t>zation</w:t>
      </w:r>
      <w:r w:rsidR="009F29BD">
        <w:rPr>
          <w:b w:val="0"/>
        </w:rPr>
        <w:t xml:space="preserve">, feature </w:t>
      </w:r>
      <w:commentRangeStart w:id="5"/>
      <w:r w:rsidR="009F29BD">
        <w:rPr>
          <w:b w:val="0"/>
        </w:rPr>
        <w:t>redundancy</w:t>
      </w:r>
      <w:commentRangeEnd w:id="5"/>
      <w:r w:rsidR="007E3215">
        <w:rPr>
          <w:rStyle w:val="CommentReference"/>
          <w:b w:val="0"/>
        </w:rPr>
        <w:commentReference w:id="5"/>
      </w:r>
      <w:r w:rsidR="00E66AC2">
        <w:br w:type="page"/>
      </w:r>
    </w:p>
    <w:p w14:paraId="0876FA52" w14:textId="77777777" w:rsidR="00D61588" w:rsidRDefault="00D61588" w:rsidP="00D61588">
      <w:pPr>
        <w:pStyle w:val="Heading1"/>
      </w:pPr>
      <w:r>
        <w:lastRenderedPageBreak/>
        <w:t>Introduction</w:t>
      </w:r>
    </w:p>
    <w:p w14:paraId="576DC812" w14:textId="3D3DB8D7" w:rsidR="00D61588" w:rsidRDefault="0084644E" w:rsidP="001A4E23">
      <w:pPr>
        <w:pStyle w:val="1TeksCharChar"/>
        <w:spacing w:line="480" w:lineRule="auto"/>
      </w:pPr>
      <w:r w:rsidRPr="0084644E">
        <w:t>Spekboom</w:t>
      </w:r>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w:t>
      </w:r>
      <w:r w:rsidR="00302B2B">
        <w:t xml:space="preserve">with a dense canopy of small fleshy leaves that can </w:t>
      </w:r>
      <w:r w:rsidR="00D61588">
        <w:t>grow</w:t>
      </w:r>
      <w:r w:rsidR="00302B2B">
        <w:t xml:space="preserve"> up</w:t>
      </w:r>
      <w:r w:rsidR="00D61588">
        <w:t xml:space="preserve"> to 2.5</w:t>
      </w:r>
      <w:r w:rsidR="00302B2B">
        <w:t xml:space="preserve"> </w:t>
      </w:r>
      <w:r w:rsidR="00D61588">
        <w:t>m</w:t>
      </w:r>
      <w:r w:rsidR="00302B2B">
        <w:t xml:space="preserve"> in height</w:t>
      </w:r>
      <w:r w:rsidR="00D61588">
        <w:t xml:space="preserve">.  It occurs in the </w:t>
      </w:r>
      <w:r w:rsidR="0086497C">
        <w:t>s</w:t>
      </w:r>
      <w:r w:rsidR="00D61588">
        <w:t xml:space="preserve">ubtropical </w:t>
      </w:r>
      <w:r w:rsidR="0086497C">
        <w:t>t</w:t>
      </w:r>
      <w:r w:rsidR="00D61588">
        <w:t xml:space="preserve">hicket biome in the semi-arid Eastern Cape and Little Karoo regions </w:t>
      </w:r>
      <w:r w:rsidR="00375A60">
        <w:t xml:space="preserve">of </w:t>
      </w:r>
      <w:r w:rsidR="00D61588">
        <w:t>South Africa</w:t>
      </w:r>
      <w:r w:rsidR="00CA4616">
        <w:t>.</w:t>
      </w:r>
      <w:r w:rsidR="00D61588">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fldChar w:fldCharType="separate"/>
      </w:r>
      <w:r w:rsidR="007A38B5" w:rsidRPr="007A38B5">
        <w:rPr>
          <w:noProof/>
          <w:vertAlign w:val="superscript"/>
          <w:lang w:val="en-ZA" w:eastAsia="en-ZA"/>
        </w:rPr>
        <w:t>1</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t>.</w:t>
      </w:r>
      <w:r w:rsidR="007A38B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fldChar w:fldCharType="separate"/>
      </w:r>
      <w:r w:rsidR="007A38B5" w:rsidRPr="007A38B5">
        <w:rPr>
          <w:noProof/>
          <w:vertAlign w:val="superscript"/>
        </w:rPr>
        <w:t>1</w:t>
      </w:r>
      <w:r w:rsidR="007A38B5">
        <w:fldChar w:fldCharType="end"/>
      </w:r>
      <w:r w:rsidR="00D61588">
        <w:t xml:space="preserve">  While </w:t>
      </w:r>
      <w:proofErr w:type="spellStart"/>
      <w:r w:rsidR="001B6754">
        <w:t>s</w:t>
      </w:r>
      <w:r w:rsidRPr="0084644E">
        <w:t>pekboom</w:t>
      </w:r>
      <w:proofErr w:type="spellEnd"/>
      <w:r w:rsidR="00D61588">
        <w:t xml:space="preserve"> toler</w:t>
      </w:r>
      <w:r w:rsidR="0086497C">
        <w:t>ates</w:t>
      </w:r>
      <w:r w:rsidR="00D61588">
        <w:t xml:space="preserve"> browsing by indigenous herbivores, it is highly susceptible to over</w:t>
      </w:r>
      <w:r w:rsidR="0086497C">
        <w:t>-</w:t>
      </w:r>
      <w:r w:rsidR="00D61588">
        <w:t>browsing by goats</w:t>
      </w:r>
      <w:r w:rsidR="00717A7A">
        <w:t>.</w:t>
      </w:r>
      <w:r w:rsidR="00D61588">
        <w:fldChar w:fldCharType="begin" w:fldLock="1"/>
      </w:r>
      <w:r w:rsidR="007A38B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fldChar w:fldCharType="separate"/>
      </w:r>
      <w:r w:rsidR="007A38B5" w:rsidRPr="007A38B5">
        <w:rPr>
          <w:noProof/>
          <w:vertAlign w:val="superscript"/>
          <w:lang w:val="en-ZA" w:eastAsia="en-ZA"/>
        </w:rPr>
        <w:t>2–5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w:t>
      </w:r>
    </w:p>
    <w:p w14:paraId="171C9429" w14:textId="77777777" w:rsidR="00002830" w:rsidRDefault="00002830" w:rsidP="001A4E23">
      <w:pPr>
        <w:pStyle w:val="1TeksCharChar"/>
        <w:spacing w:line="480" w:lineRule="auto"/>
      </w:pPr>
    </w:p>
    <w:p w14:paraId="1D8E1DCB" w14:textId="57E535FF" w:rsidR="00D61588" w:rsidRDefault="00971E97" w:rsidP="001A4E23">
      <w:pPr>
        <w:pStyle w:val="1TeksCharChar"/>
        <w:spacing w:line="480" w:lineRule="auto"/>
      </w:pPr>
      <w:r>
        <w:t>The benefits of r</w:t>
      </w:r>
      <w:r w:rsidR="008F0206">
        <w:t>estor</w:t>
      </w:r>
      <w:r>
        <w:t>ing</w:t>
      </w:r>
      <w:r w:rsidR="008F0206">
        <w:t xml:space="preserve"> degraded thicket habitat</w:t>
      </w:r>
      <w:r w:rsidR="00AB432C">
        <w:t xml:space="preserve"> </w:t>
      </w:r>
      <w:r w:rsidR="00717A7A">
        <w:t xml:space="preserve">are </w:t>
      </w:r>
      <w:r>
        <w:t xml:space="preserve">evident </w:t>
      </w:r>
      <w:r w:rsidR="008F0206">
        <w:t>from a number of perspectives</w:t>
      </w:r>
      <w:r w:rsidR="00D61588">
        <w:t xml:space="preserve">.  </w:t>
      </w:r>
      <w:proofErr w:type="spellStart"/>
      <w:r w:rsidR="0084644E" w:rsidRPr="0084644E">
        <w:t>Spekboom</w:t>
      </w:r>
      <w:proofErr w:type="spellEnd"/>
      <w:r w:rsidR="00D61588">
        <w:t xml:space="preserve"> is unusually effective at </w:t>
      </w:r>
      <w:r w:rsidR="00D61588" w:rsidRPr="00717A7A">
        <w:rPr>
          <w:lang w:val="en-US"/>
          <w:rPrChange w:id="6" w:author="dugalh" w:date="2018-02-19T11:52:00Z">
            <w:rPr/>
          </w:rPrChange>
        </w:rPr>
        <w:t>storing</w:t>
      </w:r>
      <w:r w:rsidR="00D61588">
        <w:t xml:space="preserve"> carbon </w:t>
      </w:r>
      <w:r w:rsidR="00626994">
        <w:t xml:space="preserve">for an </w:t>
      </w:r>
      <w:r w:rsidR="00D61588">
        <w:t xml:space="preserve">arid region </w:t>
      </w:r>
      <w:r w:rsidR="00626994">
        <w:t>plant</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Subtropical </w:t>
      </w:r>
      <w:r>
        <w:t>t</w:t>
      </w:r>
      <w:r w:rsidR="00D61588">
        <w:t xml:space="preserve">hicket </w:t>
      </w:r>
      <w:r>
        <w:t xml:space="preserve">furthermore </w:t>
      </w:r>
      <w:r w:rsidR="00D61588">
        <w:t>provides an important source of food for many herbivores, including domesticated livestock</w:t>
      </w:r>
      <w:r w:rsidR="00717A7A">
        <w:t>.</w:t>
      </w:r>
      <w:r w:rsidR="00D61588">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fldChar w:fldCharType="separate"/>
      </w:r>
      <w:r w:rsidR="007A38B5" w:rsidRPr="007A38B5">
        <w:rPr>
          <w:noProof/>
          <w:vertAlign w:val="superscript"/>
          <w:lang w:val="en-ZA" w:eastAsia="en-ZA"/>
        </w:rPr>
        <w:t>1,6</w:t>
      </w:r>
      <w:r w:rsidR="00D61588">
        <w:rPr>
          <w:lang w:val="en-ZA" w:eastAsia="en-ZA"/>
        </w:rPr>
        <w:fldChar w:fldCharType="end"/>
      </w:r>
      <w:r w:rsidR="00D61588">
        <w:t xml:space="preserve">  </w:t>
      </w:r>
      <w:r w:rsidR="00375A60">
        <w:t>The r</w:t>
      </w:r>
      <w:r w:rsidR="00D61588">
        <w:t xml:space="preserve">e-establishment of </w:t>
      </w:r>
      <w:proofErr w:type="spellStart"/>
      <w:r w:rsidR="001B6754">
        <w:t>s</w:t>
      </w:r>
      <w:r w:rsidR="0084644E" w:rsidRPr="0084644E">
        <w:t>pekboom</w:t>
      </w:r>
      <w:proofErr w:type="spellEnd"/>
      <w:r w:rsidR="00D61588">
        <w:t xml:space="preserve"> in degraded areas will reduce erosion</w:t>
      </w:r>
      <w:r>
        <w:t xml:space="preserve"> and</w:t>
      </w:r>
      <w:r w:rsidR="00D61588">
        <w:t xml:space="preserve"> flood severity and improve water quality</w:t>
      </w:r>
      <w:r w:rsidR="00717A7A">
        <w:t>.</w:t>
      </w:r>
      <w:r w:rsidR="00D61588">
        <w:fldChar w:fldCharType="begin" w:fldLock="1"/>
      </w:r>
      <w:r w:rsidR="007A38B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fldChar w:fldCharType="separate"/>
      </w:r>
      <w:r w:rsidR="007A38B5" w:rsidRPr="007A38B5">
        <w:rPr>
          <w:noProof/>
          <w:vertAlign w:val="superscript"/>
          <w:lang w:val="en-ZA" w:eastAsia="en-ZA"/>
        </w:rPr>
        <w:t>7,8</w:t>
      </w:r>
      <w:r w:rsidR="00D61588">
        <w:rPr>
          <w:lang w:val="en-ZA" w:eastAsia="en-ZA"/>
        </w:rPr>
        <w:fldChar w:fldCharType="end"/>
      </w:r>
      <w:r w:rsidR="00D61588">
        <w:t xml:space="preserve">  </w:t>
      </w:r>
      <w:proofErr w:type="gramStart"/>
      <w:r>
        <w:t>The</w:t>
      </w:r>
      <w:proofErr w:type="gramEnd"/>
      <w:r>
        <w:t xml:space="preserve"> r</w:t>
      </w:r>
      <w:r w:rsidR="00384F66">
        <w:t xml:space="preserve">estoration of </w:t>
      </w:r>
      <w:proofErr w:type="spellStart"/>
      <w:r w:rsidR="001B6754">
        <w:t>s</w:t>
      </w:r>
      <w:r w:rsidR="00C84DC8">
        <w:t>p</w:t>
      </w:r>
      <w:r w:rsidR="00384F66">
        <w:t>ekboom</w:t>
      </w:r>
      <w:proofErr w:type="spellEnd"/>
      <w:r w:rsidR="00384F66">
        <w:t xml:space="preserve"> </w:t>
      </w:r>
      <w:r w:rsidR="00D61588">
        <w:t>is also attractive from an employment perspective</w:t>
      </w:r>
      <w:r>
        <w:t xml:space="preserve">, since the </w:t>
      </w:r>
      <w:r w:rsidRPr="00717A7A">
        <w:rPr>
          <w:lang w:val="en-US"/>
          <w:rPrChange w:id="7" w:author="dugalh" w:date="2018-02-19T11:52:00Z">
            <w:rPr/>
          </w:rPrChange>
        </w:rPr>
        <w:t>restoration</w:t>
      </w:r>
      <w:r>
        <w:t xml:space="preserve"> process could</w:t>
      </w:r>
      <w:r w:rsidR="00D61588">
        <w:t xml:space="preserve"> potentially creat</w:t>
      </w:r>
      <w:r>
        <w:t>e</w:t>
      </w:r>
      <w:r w:rsidR="00D61588">
        <w:t xml:space="preserve">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proofErr w:type="spellStart"/>
      <w:r w:rsidR="001B6754">
        <w:t>s</w:t>
      </w:r>
      <w:r w:rsidR="00B3692E">
        <w:t>pekboom</w:t>
      </w:r>
      <w:proofErr w:type="spellEnd"/>
      <w:r w:rsidR="00B3692E">
        <w:t xml:space="preserve"> cuttings</w:t>
      </w:r>
      <w:r w:rsidR="00717A7A">
        <w:t>.</w:t>
      </w:r>
      <w:r w:rsidR="00925D5C">
        <w:fldChar w:fldCharType="begin" w:fldLock="1"/>
      </w:r>
      <w:r w:rsidR="007A38B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fldChar w:fldCharType="separate"/>
      </w:r>
      <w:r w:rsidR="007A38B5" w:rsidRPr="007A38B5">
        <w:rPr>
          <w:noProof/>
          <w:vertAlign w:val="superscript"/>
        </w:rPr>
        <w:t>4,9</w:t>
      </w:r>
      <w:r w:rsidR="00925D5C">
        <w:fldChar w:fldCharType="end"/>
      </w:r>
      <w:r w:rsidR="00925D5C">
        <w:t xml:space="preserve">  </w:t>
      </w:r>
      <w:proofErr w:type="spellStart"/>
      <w:r w:rsidR="0084644E" w:rsidRPr="0084644E">
        <w:t>Spekboom</w:t>
      </w:r>
      <w:proofErr w:type="spellEnd"/>
      <w:r w:rsidR="00D91A4E">
        <w:t xml:space="preserve"> acts as a </w:t>
      </w:r>
      <w:commentRangeStart w:id="8"/>
      <w:r w:rsidR="00D91A4E">
        <w:t>nurse plant and facilitates the creation of a favo</w:t>
      </w:r>
      <w:r w:rsidR="000B7347">
        <w:t>rable</w:t>
      </w:r>
      <w:r w:rsidR="00D91A4E">
        <w:t xml:space="preserve"> environment </w:t>
      </w:r>
      <w:r w:rsidR="00D61588">
        <w:t xml:space="preserve">for </w:t>
      </w:r>
      <w:r w:rsidR="00D91A4E">
        <w:t xml:space="preserve">the </w:t>
      </w:r>
      <w:r w:rsidR="00B3692E">
        <w:t>spontaneous recruitment of other plants</w:t>
      </w:r>
      <w:r w:rsidR="00717A7A">
        <w:t>.</w:t>
      </w:r>
      <w:commentRangeEnd w:id="8"/>
      <w:r w:rsidR="00375A60">
        <w:rPr>
          <w:rStyle w:val="CommentReference"/>
        </w:rPr>
        <w:commentReference w:id="8"/>
      </w:r>
      <w:r w:rsidR="00D61588">
        <w:fldChar w:fldCharType="begin" w:fldLock="1"/>
      </w:r>
      <w:r w:rsidR="007A38B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fldChar w:fldCharType="separate"/>
      </w:r>
      <w:r w:rsidR="007A38B5" w:rsidRPr="007A38B5">
        <w:rPr>
          <w:noProof/>
          <w:vertAlign w:val="superscript"/>
          <w:lang w:val="en-ZA" w:eastAsia="en-ZA"/>
        </w:rPr>
        <w:t>10,11</w:t>
      </w:r>
      <w:r w:rsidR="00D61588">
        <w:rPr>
          <w:lang w:val="en-ZA" w:eastAsia="en-ZA"/>
        </w:rPr>
        <w:fldChar w:fldCharType="end"/>
      </w:r>
      <w:r w:rsidR="00D61588">
        <w:t xml:space="preserve">  </w:t>
      </w:r>
    </w:p>
    <w:p w14:paraId="7019AFF0" w14:textId="77777777" w:rsidR="00D61588" w:rsidRDefault="00D61588" w:rsidP="001A4E23">
      <w:pPr>
        <w:pStyle w:val="1TeksCharChar"/>
        <w:spacing w:line="480" w:lineRule="auto"/>
      </w:pPr>
    </w:p>
    <w:p w14:paraId="247F770F" w14:textId="0A2B0285" w:rsidR="00D61588" w:rsidRDefault="0084644E" w:rsidP="001A4E23">
      <w:pPr>
        <w:pStyle w:val="1TeksCharChar"/>
        <w:spacing w:line="480" w:lineRule="auto"/>
      </w:pPr>
      <w:proofErr w:type="spellStart"/>
      <w:r w:rsidRPr="0084644E">
        <w:lastRenderedPageBreak/>
        <w:t>Spekboom</w:t>
      </w:r>
      <w:proofErr w:type="spellEnd"/>
      <w:r w:rsidR="00D61588">
        <w:t xml:space="preserve"> canopy cover maps are required </w:t>
      </w:r>
      <w:r w:rsidR="00971E97">
        <w:t xml:space="preserve">for </w:t>
      </w:r>
      <w:r w:rsidR="00D61588">
        <w:t>assist</w:t>
      </w:r>
      <w:r w:rsidR="00971E97">
        <w:t>ing</w:t>
      </w:r>
      <w:r w:rsidR="00D61588">
        <w:t xml:space="preserve"> in the restoration process.  There is a need for greater accuracy and repeatability than </w:t>
      </w:r>
      <w:r w:rsidR="00F1197D">
        <w:t>that provided by</w:t>
      </w:r>
      <w:r w:rsidR="00D61588">
        <w:t xml:space="preserve"> </w:t>
      </w:r>
      <w:r w:rsidR="000B7E0A">
        <w:t>field</w:t>
      </w:r>
      <w:r w:rsidR="00971E97">
        <w:t>-</w:t>
      </w:r>
      <w:r w:rsidR="000B7E0A">
        <w:t xml:space="preserve">based mapping </w:t>
      </w:r>
      <w:r w:rsidR="00D61588">
        <w:t>technique</w:t>
      </w:r>
      <w:r w:rsidR="000B7E0A">
        <w:t>s</w:t>
      </w:r>
      <w:r w:rsidR="00D61588">
        <w:t xml:space="preserve">.  </w:t>
      </w:r>
      <w:r w:rsidR="003768C7">
        <w:t xml:space="preserve">Field mapping is time consuming and costly and is not practical </w:t>
      </w:r>
      <w:r w:rsidR="00384F66">
        <w:t>over large areas</w:t>
      </w:r>
      <w:r w:rsidR="007E1E8E">
        <w:t>.</w:t>
      </w:r>
      <w:r w:rsidR="003768C7">
        <w:rPr>
          <w:lang w:eastAsia="zh-CN"/>
        </w:rP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Pr>
          <w:lang w:eastAsia="zh-CN"/>
        </w:rPr>
        <w:fldChar w:fldCharType="separate"/>
      </w:r>
      <w:r w:rsidR="007A38B5" w:rsidRPr="007A38B5">
        <w:rPr>
          <w:noProof/>
          <w:vertAlign w:val="superscript"/>
          <w:lang w:val="en-ZA" w:eastAsia="en-ZA"/>
        </w:rPr>
        <w:t>12–14</w:t>
      </w:r>
      <w:r w:rsidR="003768C7">
        <w:rPr>
          <w:lang w:val="en-ZA" w:eastAsia="en-ZA"/>
        </w:rPr>
        <w:fldChar w:fldCharType="end"/>
      </w:r>
      <w:r w:rsidR="003768C7">
        <w:rPr>
          <w:lang w:val="en-ZA" w:eastAsia="en-ZA"/>
        </w:rPr>
        <w:t xml:space="preserve">  </w:t>
      </w:r>
      <w:r w:rsidR="001A4E23">
        <w:t>M</w:t>
      </w:r>
      <w:r w:rsidR="003768C7">
        <w:t xml:space="preserve">anual field mapping is confounded </w:t>
      </w:r>
      <w:r w:rsidR="001A4E23">
        <w:t>by the</w:t>
      </w:r>
      <w:r w:rsidR="003768C7">
        <w:t xml:space="preserve"> density</w:t>
      </w:r>
      <w:r w:rsidR="00384F66">
        <w:t xml:space="preserve"> (inaccessibility)</w:t>
      </w:r>
      <w:r w:rsidR="003768C7">
        <w:t xml:space="preserve">, heterogeneous nature and complex growth forms </w:t>
      </w:r>
      <w:r w:rsidR="001A4E23">
        <w:t>of the subtropical thicket biome</w:t>
      </w:r>
      <w:r w:rsidR="007E1E8E">
        <w:t>.</w:t>
      </w:r>
      <w:r w:rsidR="003768C7">
        <w:fldChar w:fldCharType="begin" w:fldLock="1"/>
      </w:r>
      <w:r w:rsidR="007A38B5">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fldChar w:fldCharType="separate"/>
      </w:r>
      <w:r w:rsidR="007A38B5" w:rsidRPr="007A38B5">
        <w:rPr>
          <w:noProof/>
          <w:vertAlign w:val="superscript"/>
        </w:rPr>
        <w:t>13</w:t>
      </w:r>
      <w:r w:rsidR="003768C7">
        <w:fldChar w:fldCharType="end"/>
      </w:r>
      <w:r w:rsidR="0060746A" w:rsidDel="0060746A">
        <w:t xml:space="preserve"> </w:t>
      </w:r>
    </w:p>
    <w:p w14:paraId="49075171" w14:textId="77777777" w:rsidR="00D61588" w:rsidRDefault="00D61588" w:rsidP="001A4E23">
      <w:pPr>
        <w:pStyle w:val="1TeksCharChar"/>
        <w:spacing w:line="480" w:lineRule="auto"/>
      </w:pPr>
    </w:p>
    <w:p w14:paraId="38CC3178" w14:textId="0C66D687" w:rsidR="00D61588" w:rsidRDefault="00D61588" w:rsidP="001A4E23">
      <w:pPr>
        <w:pStyle w:val="1TeksCharChar"/>
        <w:spacing w:line="480" w:lineRule="auto"/>
      </w:pPr>
      <w:r>
        <w:fldChar w:fldCharType="begin" w:fldLock="1"/>
      </w:r>
      <w:ins w:id="9" w:author="dugalh" w:date="2018-02-19T11:58:00Z">
        <w:r w:rsidR="007E1E8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0" w:author="dugalh" w:date="2018-02-19T11:58:00Z">
        <w:r w:rsidR="007E1E8E"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fldChar w:fldCharType="separate"/>
      </w:r>
      <w:r w:rsidRPr="00F1536C">
        <w:rPr>
          <w:noProof/>
          <w:lang w:val="en-ZA" w:eastAsia="en-ZA"/>
        </w:rPr>
        <w:t>Thompson et al.</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6</w:t>
      </w:r>
      <w:r w:rsidR="007E1E8E">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in the Little Karoo.  A 1:50000 vegetation map</w:t>
      </w:r>
      <w:r w:rsidR="001A4E23">
        <w:t>,</w:t>
      </w:r>
      <w:r>
        <w:t xml:space="preserve"> developed by </w:t>
      </w:r>
      <w:r>
        <w:fldChar w:fldCharType="begin" w:fldLock="1"/>
      </w:r>
      <w:r w:rsidR="007E1E8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fldChar w:fldCharType="separate"/>
      </w:r>
      <w:r w:rsidRPr="00F1536C">
        <w:rPr>
          <w:noProof/>
          <w:lang w:val="en-ZA" w:eastAsia="en-ZA"/>
        </w:rPr>
        <w:t xml:space="preserve">Vlok, Cowling </w:t>
      </w:r>
      <w:r w:rsidR="0030155B">
        <w:rPr>
          <w:noProof/>
          <w:lang w:val="en-ZA" w:eastAsia="en-ZA"/>
        </w:rPr>
        <w:t>and</w:t>
      </w:r>
      <w:r w:rsidR="0030155B" w:rsidRPr="00F1536C">
        <w:rPr>
          <w:noProof/>
          <w:lang w:val="en-ZA" w:eastAsia="en-ZA"/>
        </w:rPr>
        <w:t xml:space="preserve"> </w:t>
      </w:r>
      <w:r w:rsidRPr="00F1536C">
        <w:rPr>
          <w:noProof/>
          <w:lang w:val="en-ZA" w:eastAsia="en-ZA"/>
        </w:rPr>
        <w:t>Wolf</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1</w:t>
      </w:r>
      <w:r w:rsidR="007E1E8E">
        <w:rPr>
          <w:lang w:val="en-ZA" w:eastAsia="en-ZA"/>
        </w:rPr>
        <w:fldChar w:fldCharType="end"/>
      </w:r>
      <w:r w:rsidR="001A4E23">
        <w:rPr>
          <w:lang w:val="en-ZA" w:eastAsia="en-ZA"/>
        </w:rPr>
        <w:t>,</w:t>
      </w:r>
      <w:r>
        <w:t xml:space="preserve"> was used to delineate different habitats so they could be treated separately.  </w:t>
      </w:r>
      <w:r w:rsidR="00D91A4E">
        <w:t>A coarse three</w:t>
      </w:r>
      <w:r w:rsidR="001A4E23">
        <w:t>-</w:t>
      </w:r>
      <w:r w:rsidR="00D91A4E">
        <w:t xml:space="preserve">level </w:t>
      </w:r>
      <w:r>
        <w:t xml:space="preserve">degradation </w:t>
      </w:r>
      <w:r w:rsidR="00D91A4E">
        <w:t xml:space="preserve">classification </w:t>
      </w:r>
      <w:r>
        <w:t xml:space="preserve">of </w:t>
      </w:r>
      <w:r w:rsidR="001A4E23">
        <w:t>s</w:t>
      </w:r>
      <w:r>
        <w:t xml:space="preserve">ubtropical </w:t>
      </w:r>
      <w:r w:rsidR="001A4E23">
        <w:t>t</w:t>
      </w:r>
      <w:r>
        <w:t xml:space="preserve">hicket </w:t>
      </w:r>
      <w:proofErr w:type="gramStart"/>
      <w:r w:rsidR="00D91A4E">
        <w:t xml:space="preserve">was </w:t>
      </w:r>
      <w:r>
        <w:t>derived</w:t>
      </w:r>
      <w:proofErr w:type="gramEnd"/>
      <w:r>
        <w:t xml:space="preserve"> by thresholding </w:t>
      </w:r>
      <w:r w:rsidR="00672EE4">
        <w:t>250</w:t>
      </w:r>
      <w:r w:rsidR="001A4E23">
        <w:t xml:space="preserve"> </w:t>
      </w:r>
      <w:r w:rsidR="00672EE4">
        <w:t xml:space="preserve">m resolution </w:t>
      </w:r>
      <w:r>
        <w:t xml:space="preserve">MODIS </w:t>
      </w:r>
      <w:r w:rsidR="000B7347">
        <w:t>normalized difference vegetation index (NDVI)</w:t>
      </w:r>
      <w:r>
        <w:t xml:space="preserve"> data.  The study was successful at estimating </w:t>
      </w:r>
      <w:r w:rsidR="00D91A4E">
        <w:t xml:space="preserve">three </w:t>
      </w:r>
      <w:r>
        <w:t>degradation levels</w:t>
      </w:r>
      <w:r w:rsidR="00D91A4E">
        <w:t xml:space="preserve"> (intact, moderate and severe)</w:t>
      </w:r>
      <w:r>
        <w:t xml:space="preserve"> of </w:t>
      </w:r>
      <w:proofErr w:type="spellStart"/>
      <w:r w:rsidR="001B6754">
        <w:t>s</w:t>
      </w:r>
      <w:r w:rsidR="0084644E" w:rsidRPr="0084644E">
        <w:t>pekboom</w:t>
      </w:r>
      <w:proofErr w:type="spellEnd"/>
      <w:r>
        <w:t xml:space="preserve"> thicket</w:t>
      </w:r>
      <w:r w:rsidR="00466499">
        <w:t xml:space="preserve"> at the 250</w:t>
      </w:r>
      <w:r w:rsidR="001A4E23">
        <w:t xml:space="preserve"> </w:t>
      </w:r>
      <w:r w:rsidR="00466499">
        <w:t>m MODIS resolution</w:t>
      </w:r>
      <w:r>
        <w:t xml:space="preserve">.  </w:t>
      </w:r>
      <w:r w:rsidR="00D91A4E">
        <w:t xml:space="preserve"> </w:t>
      </w:r>
    </w:p>
    <w:p w14:paraId="69A297DE" w14:textId="360826B6" w:rsidR="006B0D71" w:rsidRDefault="006B0D71" w:rsidP="001A4E23">
      <w:pPr>
        <w:pStyle w:val="1TeksCharChar"/>
        <w:spacing w:line="480" w:lineRule="auto"/>
      </w:pPr>
    </w:p>
    <w:p w14:paraId="559EF4F9" w14:textId="20B1EF10" w:rsidR="00B439B1" w:rsidRDefault="007E1E8E" w:rsidP="001A4E23">
      <w:pPr>
        <w:pStyle w:val="1TeksCharChar"/>
        <w:spacing w:line="480" w:lineRule="auto"/>
      </w:pPr>
      <w:r>
        <w:t>T</w:t>
      </w:r>
      <w:r w:rsidR="00B439B1">
        <w:t>here is an initiative to involve private land</w:t>
      </w:r>
      <w:r w:rsidR="00F1197D">
        <w:t xml:space="preserve"> </w:t>
      </w:r>
      <w:r w:rsidR="00B439B1">
        <w:t xml:space="preserve">owners in </w:t>
      </w:r>
      <w:r w:rsidR="001A4E23">
        <w:t>s</w:t>
      </w:r>
      <w:r w:rsidR="00341A97">
        <w:t xml:space="preserve">ubtropical </w:t>
      </w:r>
      <w:r w:rsidR="001A4E23">
        <w:t>t</w:t>
      </w:r>
      <w:r w:rsidR="00341A97">
        <w:t xml:space="preserve">hicket </w:t>
      </w:r>
      <w:r w:rsidR="00B439B1">
        <w:t>restoration in order to broaden its impact</w:t>
      </w:r>
      <w:r>
        <w:t>.</w:t>
      </w:r>
      <w:r w:rsidR="00B439B1">
        <w:fldChar w:fldCharType="begin" w:fldLock="1"/>
      </w:r>
      <w:r w:rsidR="007A38B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fldChar w:fldCharType="separate"/>
      </w:r>
      <w:r w:rsidR="007A38B5" w:rsidRPr="007A38B5">
        <w:rPr>
          <w:noProof/>
          <w:vertAlign w:val="superscript"/>
          <w:lang w:val="en-ZA" w:eastAsia="en-ZA"/>
        </w:rPr>
        <w:t>15,16</w:t>
      </w:r>
      <w:r w:rsidR="00B439B1">
        <w:rPr>
          <w:lang w:val="en-ZA" w:eastAsia="en-ZA"/>
        </w:rPr>
        <w:fldChar w:fldCharType="end"/>
      </w:r>
      <w:r w:rsidR="00B439B1">
        <w:t xml:space="preserve">  </w:t>
      </w:r>
      <w:proofErr w:type="spellStart"/>
      <w:r w:rsidR="007E12F1">
        <w:t>Spekboom</w:t>
      </w:r>
      <w:proofErr w:type="spellEnd"/>
      <w:r w:rsidR="007E12F1">
        <w:t xml:space="preserve">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rsidR="00B439B1">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rsidR="00B439B1">
        <w:t>stand</w:t>
      </w:r>
      <w:r w:rsidR="007E12F1">
        <w:t>s</w:t>
      </w:r>
      <w:r w:rsidR="00B439B1">
        <w:t xml:space="preserve">.  High spatial resolution imagery is also necessary to facilitate discrimination of small </w:t>
      </w:r>
      <w:proofErr w:type="spellStart"/>
      <w:r w:rsidR="001B6754">
        <w:t>s</w:t>
      </w:r>
      <w:r w:rsidR="00B439B1">
        <w:t>pekboom</w:t>
      </w:r>
      <w:proofErr w:type="spellEnd"/>
      <w:r w:rsidR="00B439B1">
        <w:t xml:space="preserve"> clumps from the complex and varying mosaic vegetation in which it occurs.  To achieve sufficient accuracy for carbon storage estimations, it </w:t>
      </w:r>
      <w:r w:rsidR="0031512B">
        <w:t>is</w:t>
      </w:r>
      <w:r w:rsidR="00B439B1">
        <w:t xml:space="preserve"> necessary to estimate canopy cover in finer detail than the three levels of degradation </w:t>
      </w:r>
      <w:r w:rsidR="009F5E97">
        <w:t>and</w:t>
      </w:r>
      <w:r w:rsidR="00802278">
        <w:t xml:space="preserve"> </w:t>
      </w:r>
      <w:r w:rsidR="009F5E97">
        <w:t>250</w:t>
      </w:r>
      <w:r w:rsidR="00BD0257">
        <w:t xml:space="preserve"> </w:t>
      </w:r>
      <w:r w:rsidR="009F5E97">
        <w:t xml:space="preserve">m resolution </w:t>
      </w:r>
      <w:r w:rsidR="00B439B1">
        <w:t xml:space="preserve">used in </w:t>
      </w:r>
      <w:r w:rsidR="00B439B1">
        <w:fldChar w:fldCharType="begin" w:fldLock="1"/>
      </w:r>
      <w:ins w:id="11" w:author="dugalh" w:date="2018-02-19T12:02:00Z">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2" w:author="dugalh" w:date="2018-02-19T12:02:00Z">
        <w:r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B439B1">
        <w:fldChar w:fldCharType="separate"/>
      </w:r>
      <w:r w:rsidR="00B439B1">
        <w:rPr>
          <w:noProof/>
          <w:lang w:val="en-ZA" w:eastAsia="en-ZA"/>
        </w:rPr>
        <w:t>Thompson et al.</w:t>
      </w:r>
      <w:r w:rsidR="00B439B1">
        <w:rPr>
          <w:lang w:val="en-ZA" w:eastAsia="en-ZA"/>
        </w:rPr>
        <w:fldChar w:fldCharType="end"/>
      </w:r>
      <w:r>
        <w:rPr>
          <w:lang w:val="en-ZA" w:eastAsia="en-ZA"/>
        </w:rPr>
        <w:fldChar w:fldCharType="begin" w:fldLock="1"/>
      </w:r>
      <w:r>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Pr>
          <w:lang w:val="en-ZA" w:eastAsia="en-ZA"/>
        </w:rPr>
        <w:fldChar w:fldCharType="separate"/>
      </w:r>
      <w:r w:rsidRPr="007E1E8E">
        <w:rPr>
          <w:noProof/>
          <w:vertAlign w:val="superscript"/>
          <w:lang w:val="en-ZA" w:eastAsia="en-ZA"/>
        </w:rPr>
        <w:t>6</w:t>
      </w:r>
      <w:r>
        <w:rPr>
          <w:lang w:val="en-ZA" w:eastAsia="en-ZA"/>
        </w:rPr>
        <w:fldChar w:fldCharType="end"/>
      </w:r>
      <w:r w:rsidR="00B439B1">
        <w:t xml:space="preserve">.   </w:t>
      </w:r>
    </w:p>
    <w:p w14:paraId="7702B965" w14:textId="77777777" w:rsidR="00B439B1" w:rsidRDefault="00B439B1" w:rsidP="001A4E23">
      <w:pPr>
        <w:pStyle w:val="1TeksCharChar"/>
        <w:spacing w:line="480" w:lineRule="auto"/>
      </w:pPr>
    </w:p>
    <w:p w14:paraId="2B49BD79" w14:textId="0D63B506" w:rsidR="0014609F" w:rsidRDefault="000B7998" w:rsidP="001A4E23">
      <w:pPr>
        <w:spacing w:line="480" w:lineRule="auto"/>
        <w:jc w:val="both"/>
      </w:pPr>
      <w:r>
        <w:lastRenderedPageBreak/>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r w:rsidR="003969AF">
        <w:t>A combination of spectral, vegetation index, band ratio and textural features are commonly used to provide informative measures capable of distinguishing vegetation classes</w:t>
      </w:r>
      <w:r w:rsidR="007E1E8E">
        <w:t>.</w:t>
      </w:r>
      <w:r w:rsidR="003969A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fldChar w:fldCharType="separate"/>
      </w:r>
      <w:r w:rsidR="007A38B5" w:rsidRPr="007A38B5">
        <w:rPr>
          <w:noProof/>
          <w:vertAlign w:val="superscript"/>
        </w:rPr>
        <w:t>17–21</w:t>
      </w:r>
      <w:r w:rsidR="003969AF">
        <w:fldChar w:fldCharType="end"/>
      </w:r>
      <w:r w:rsidR="003969AF">
        <w:t xml:space="preserve"> </w:t>
      </w:r>
      <w:r w:rsidR="00466499" w:rsidRPr="00466499">
        <w:t xml:space="preserve"> </w:t>
      </w:r>
      <w:r w:rsidR="00466499">
        <w:t>Object</w:t>
      </w:r>
      <w:r w:rsidR="00BD0257">
        <w:t>-</w:t>
      </w:r>
      <w:r w:rsidR="00466499">
        <w:t xml:space="preserve">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w:t>
      </w:r>
      <w:r w:rsidR="007E1E8E">
        <w:t>.</w:t>
      </w:r>
      <w:r w:rsidR="00466499">
        <w:fldChar w:fldCharType="begin" w:fldLock="1"/>
      </w:r>
      <w:r w:rsidR="007A38B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fldChar w:fldCharType="separate"/>
      </w:r>
      <w:r w:rsidR="007A38B5" w:rsidRPr="007A38B5">
        <w:rPr>
          <w:noProof/>
          <w:vertAlign w:val="superscript"/>
        </w:rPr>
        <w:t>18,20,22</w:t>
      </w:r>
      <w:r w:rsidR="00466499">
        <w:fldChar w:fldCharType="end"/>
      </w:r>
      <w:r w:rsidR="00466499">
        <w:t xml:space="preserve">  These approaches are </w:t>
      </w:r>
      <w:r w:rsidR="00466499" w:rsidRPr="007E1E8E">
        <w:rPr>
          <w:lang w:val="en-US"/>
        </w:rPr>
        <w:t>often</w:t>
      </w:r>
      <w:r w:rsidR="00466499">
        <w:t xml:space="preserve"> </w:t>
      </w:r>
      <w:proofErr w:type="spellStart"/>
      <w:r w:rsidR="00466499">
        <w:t>favo</w:t>
      </w:r>
      <w:r w:rsidR="000B7347">
        <w:t>red</w:t>
      </w:r>
      <w:proofErr w:type="spellEnd"/>
      <w:r w:rsidR="00466499">
        <w:t xml:space="preserve"> for VHR imagery</w:t>
      </w:r>
      <w:r w:rsidR="00466499">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fldChar w:fldCharType="separate"/>
      </w:r>
      <w:r w:rsidR="007A38B5" w:rsidRPr="007A38B5">
        <w:rPr>
          <w:noProof/>
          <w:vertAlign w:val="superscript"/>
        </w:rPr>
        <w:t>17–22</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7A38B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fldChar w:fldCharType="separate"/>
      </w:r>
      <w:r w:rsidR="007A38B5" w:rsidRPr="007A38B5">
        <w:rPr>
          <w:noProof/>
          <w:vertAlign w:val="superscript"/>
        </w:rPr>
        <w:t>18,22</w:t>
      </w:r>
      <w:r w:rsidR="00466499">
        <w:fldChar w:fldCharType="end"/>
      </w:r>
      <w:r w:rsidR="00466499">
        <w:t>.  The segmentation problem is</w:t>
      </w:r>
      <w:r w:rsidR="00E645D9">
        <w:t>,</w:t>
      </w:r>
      <w:r w:rsidR="00466499">
        <w:t xml:space="preserve"> however</w:t>
      </w:r>
      <w:r w:rsidR="00E645D9">
        <w:t>,</w:t>
      </w:r>
      <w:r w:rsidR="00466499">
        <w:t xml:space="preserve"> recogni</w:t>
      </w:r>
      <w:r w:rsidR="000B7347">
        <w:t>z</w:t>
      </w:r>
      <w:r w:rsidR="00466499">
        <w:t>ed as being poorly posed, requiring manual adjustment of parameters and being difficult to solve</w:t>
      </w:r>
      <w:r w:rsidR="007E1E8E">
        <w:t>.</w:t>
      </w:r>
      <w:r w:rsidR="00466499">
        <w:fldChar w:fldCharType="begin" w:fldLock="1"/>
      </w:r>
      <w:r w:rsidR="007A38B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fldChar w:fldCharType="separate"/>
      </w:r>
      <w:r w:rsidR="007A38B5" w:rsidRPr="007A38B5">
        <w:rPr>
          <w:noProof/>
          <w:vertAlign w:val="superscript"/>
        </w:rPr>
        <w:t>23</w:t>
      </w:r>
      <w:r w:rsidR="00466499">
        <w:fldChar w:fldCharType="end"/>
      </w:r>
      <w:r w:rsidR="00466499">
        <w:t xml:space="preserve">  </w:t>
      </w:r>
      <w:r w:rsidR="00084E58">
        <w:t>Per</w:t>
      </w:r>
      <w:r w:rsidR="00E645D9">
        <w:t>-</w:t>
      </w:r>
      <w:r w:rsidR="00084E58">
        <w:t xml:space="preserve">pixel classification </w:t>
      </w:r>
      <w:r w:rsidR="009F5E97">
        <w:t xml:space="preserve">provided </w:t>
      </w:r>
      <w:r w:rsidR="00084E58">
        <w:t>good and useful mapping accuracy in a number of studies</w:t>
      </w:r>
      <w:r w:rsidR="00084E58">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fldChar w:fldCharType="separate"/>
      </w:r>
      <w:r w:rsidR="007A38B5" w:rsidRPr="007A38B5">
        <w:rPr>
          <w:noProof/>
          <w:vertAlign w:val="superscript"/>
        </w:rPr>
        <w:t>24–26</w:t>
      </w:r>
      <w:r w:rsidR="00084E58">
        <w:fldChar w:fldCharType="end"/>
      </w:r>
      <w:r w:rsidR="00F941FB">
        <w:t xml:space="preserve"> and is a simpler and faster method</w:t>
      </w:r>
      <w:r w:rsidR="00CE146A">
        <w:t>, not requiring user specification of algorithm</w:t>
      </w:r>
      <w:r w:rsidR="00E645D9">
        <w:t>s</w:t>
      </w:r>
      <w:r w:rsidR="00CE146A">
        <w:t xml:space="preserve"> and associated parameters.</w:t>
      </w:r>
      <w:r w:rsidR="00F941FB">
        <w:t xml:space="preserve"> </w:t>
      </w:r>
    </w:p>
    <w:p w14:paraId="04074E75" w14:textId="77777777" w:rsidR="007C0DCA" w:rsidRDefault="007C0DCA" w:rsidP="001A4E23">
      <w:pPr>
        <w:pStyle w:val="1TeksCharChar"/>
        <w:spacing w:line="480" w:lineRule="auto"/>
      </w:pPr>
    </w:p>
    <w:p w14:paraId="7F3C965B" w14:textId="552FDA0C" w:rsidR="0014609F" w:rsidRDefault="003969AF" w:rsidP="001A4E23">
      <w:pPr>
        <w:pStyle w:val="1TeksCharChar"/>
        <w:spacing w:line="480" w:lineRule="auto"/>
      </w:pPr>
      <w:proofErr w:type="gramStart"/>
      <w:r>
        <w:t>A variety of supervised approaches are</w:t>
      </w:r>
      <w:proofErr w:type="gramEnd"/>
      <w:r>
        <w:t xml:space="preserve"> used for classif</w:t>
      </w:r>
      <w:r w:rsidR="00802278">
        <w:t>ying</w:t>
      </w:r>
      <w:r>
        <w:t xml:space="preserve"> features derived from VHR imagery.  Some authors found the Bayes normal (maximum likelihood (ML)) classifier to adequately model their class distributions</w:t>
      </w:r>
      <w:r w:rsidR="00E143FA">
        <w:t>.</w:t>
      </w:r>
      <w:r>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fldChar w:fldCharType="separate"/>
      </w:r>
      <w:r w:rsidR="007A38B5" w:rsidRPr="007A38B5">
        <w:rPr>
          <w:noProof/>
          <w:vertAlign w:val="superscript"/>
        </w:rPr>
        <w:t>24–26</w:t>
      </w:r>
      <w:r>
        <w:fldChar w:fldCharType="end"/>
      </w:r>
      <w:r>
        <w:t xml:space="preserve">  Others adopted more sophisticated approaches such as </w:t>
      </w:r>
      <w:r w:rsidR="000B7347">
        <w:t>SVMs</w:t>
      </w:r>
      <w:r>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fldChar w:fldCharType="separate"/>
      </w:r>
      <w:r w:rsidR="007A38B5" w:rsidRPr="007A38B5">
        <w:rPr>
          <w:noProof/>
          <w:vertAlign w:val="superscript"/>
        </w:rPr>
        <w:t>18</w:t>
      </w:r>
      <w:r>
        <w:fldChar w:fldCharType="end"/>
      </w:r>
      <w:r>
        <w:t xml:space="preserve"> and neural networks</w:t>
      </w:r>
      <w:r w:rsidR="00E143FA">
        <w:t>.</w:t>
      </w:r>
      <w:r>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fldChar w:fldCharType="separate"/>
      </w:r>
      <w:r w:rsidR="007A38B5" w:rsidRPr="007A38B5">
        <w:rPr>
          <w:noProof/>
          <w:vertAlign w:val="superscript"/>
        </w:rPr>
        <w:t>17,21</w:t>
      </w:r>
      <w:r>
        <w:fldChar w:fldCharType="end"/>
      </w:r>
      <w:r>
        <w:t xml:space="preserve">  </w:t>
      </w:r>
      <w:r w:rsidR="005762CF">
        <w:t>A</w:t>
      </w:r>
      <w:r>
        <w:t xml:space="preserve">lgorithms implemented in the </w:t>
      </w:r>
      <w:proofErr w:type="spellStart"/>
      <w:r>
        <w:t>eCognition</w:t>
      </w:r>
      <w:proofErr w:type="spellEnd"/>
      <w:r>
        <w:t xml:space="preserve"> software package</w:t>
      </w:r>
      <w:r w:rsidR="00E143FA">
        <w:t>,</w:t>
      </w:r>
      <w:r>
        <w:fldChar w:fldCharType="begin" w:fldLock="1"/>
      </w:r>
      <w:r w:rsidR="007A38B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fldChar w:fldCharType="separate"/>
      </w:r>
      <w:r w:rsidR="007A38B5" w:rsidRPr="007A38B5">
        <w:rPr>
          <w:noProof/>
          <w:vertAlign w:val="superscript"/>
        </w:rPr>
        <w:t>27</w:t>
      </w:r>
      <w:r>
        <w:fldChar w:fldCharType="end"/>
      </w:r>
      <w:r w:rsidR="00FC29D9">
        <w:t xml:space="preserve"> such as the fuzzy and hierarchical approaches,</w:t>
      </w:r>
      <w:r>
        <w:t xml:space="preserve"> are also frequently used for VHR image classification</w:t>
      </w:r>
      <w:r w:rsidR="00E143FA">
        <w:t>.</w:t>
      </w:r>
      <w:r>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fldChar w:fldCharType="separate"/>
      </w:r>
      <w:r w:rsidR="007A38B5" w:rsidRPr="007A38B5">
        <w:rPr>
          <w:noProof/>
          <w:vertAlign w:val="superscript"/>
        </w:rPr>
        <w:t>19,20,22</w:t>
      </w:r>
      <w:r>
        <w:fldChar w:fldCharType="end"/>
      </w:r>
    </w:p>
    <w:p w14:paraId="279DEADD" w14:textId="77777777" w:rsidR="007C0DCA" w:rsidRDefault="007C0DCA" w:rsidP="001A4E23">
      <w:pPr>
        <w:pStyle w:val="1TeksCharChar"/>
        <w:spacing w:line="480" w:lineRule="auto"/>
      </w:pPr>
    </w:p>
    <w:p w14:paraId="260ED064" w14:textId="29F7B596" w:rsidR="007E44BA" w:rsidRDefault="00012564" w:rsidP="001A4E23">
      <w:pPr>
        <w:pStyle w:val="1TeksCharChar"/>
        <w:spacing w:line="480" w:lineRule="auto"/>
      </w:pPr>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w:t>
      </w:r>
      <w:r w:rsidR="00E143FA">
        <w:t>.</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For finite training samples, increasing the features beyond a certain point results in overtraining and a decrease in the classifier</w:t>
      </w:r>
      <w:r w:rsidR="00240F94">
        <w:t>’s</w:t>
      </w:r>
      <w:r>
        <w:t xml:space="preserve"> </w:t>
      </w:r>
      <w:r w:rsidR="00240F94">
        <w:t>ability to generali</w:t>
      </w:r>
      <w:r w:rsidR="000B7347">
        <w:t>z</w:t>
      </w:r>
      <w:r w:rsidR="00240F94">
        <w:t>e</w:t>
      </w:r>
      <w:r>
        <w:t xml:space="preserve">.  This “peaking </w:t>
      </w:r>
      <w:r>
        <w:lastRenderedPageBreak/>
        <w:t>phenomenon”</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makes it necessary to </w:t>
      </w:r>
      <w:r w:rsidR="00556491">
        <w:t xml:space="preserve">apply feature selection to </w:t>
      </w:r>
      <w:r>
        <w:t>reduce the size of the feature</w:t>
      </w:r>
      <w:r w:rsidR="00FF5235">
        <w:t>-</w:t>
      </w:r>
      <w:r>
        <w:t xml:space="preserve">set to a salient minimum in order to achieve an accurate </w:t>
      </w:r>
      <w:r w:rsidR="00046186">
        <w:t>classification</w:t>
      </w:r>
      <w:r>
        <w:t xml:space="preserve">.  </w:t>
      </w:r>
      <w:r w:rsidR="00806B6C">
        <w:t>Feature selection by r</w:t>
      </w:r>
      <w:r w:rsidR="00864485">
        <w:t>anking</w:t>
      </w:r>
      <w:r w:rsidR="00FF5235">
        <w:t>,</w:t>
      </w:r>
      <w:r w:rsidR="001F0BAA">
        <w:t xml:space="preserve"> </w:t>
      </w:r>
      <w:r w:rsidR="00864485">
        <w:t xml:space="preserve">based on some </w:t>
      </w:r>
      <w:proofErr w:type="spellStart"/>
      <w:r w:rsidR="00864485">
        <w:t>separability</w:t>
      </w:r>
      <w:proofErr w:type="spellEnd"/>
      <w:r w:rsidR="00864485">
        <w:t xml:space="preserve"> </w:t>
      </w:r>
      <w:r w:rsidR="0014609F">
        <w:t xml:space="preserve">or importance </w:t>
      </w:r>
      <w:r w:rsidR="00864485">
        <w:t>measure</w:t>
      </w:r>
      <w:r w:rsidR="0014609F">
        <w:t xml:space="preserve"> </w:t>
      </w:r>
      <w:r w:rsidR="00E7054D">
        <w:t>of individual features</w:t>
      </w:r>
      <w:r w:rsidR="00FF5235">
        <w:t>,</w:t>
      </w:r>
      <w:r w:rsidR="00E7054D">
        <w:t xml:space="preserve"> </w:t>
      </w:r>
      <w:r w:rsidR="00864485">
        <w:t xml:space="preserve">is </w:t>
      </w:r>
      <w:r w:rsidR="00806B6C">
        <w:t xml:space="preserve">frequently </w:t>
      </w:r>
      <w:r w:rsidR="000B7998">
        <w:t>used</w:t>
      </w:r>
      <w:r w:rsidR="0014609F">
        <w:t xml:space="preserve"> </w:t>
      </w:r>
      <w:r w:rsidR="0014609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fldChar w:fldCharType="separate"/>
      </w:r>
      <w:r w:rsidR="007A38B5" w:rsidRPr="007A38B5">
        <w:rPr>
          <w:noProof/>
          <w:vertAlign w:val="superscript"/>
        </w:rPr>
        <w:t>17,19,20</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7A38B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fldChar w:fldCharType="separate"/>
      </w:r>
      <w:r w:rsidR="007A38B5" w:rsidRPr="007A38B5">
        <w:rPr>
          <w:noProof/>
          <w:vertAlign w:val="superscript"/>
        </w:rPr>
        <w:t>30</w:t>
      </w:r>
      <w:r w:rsidR="00E7054D">
        <w:fldChar w:fldCharType="end"/>
      </w:r>
      <w:r w:rsidR="00E7054D">
        <w:t xml:space="preserve">.  </w:t>
      </w:r>
      <w:r w:rsidR="0014609F">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fldChar w:fldCharType="separate"/>
      </w:r>
      <w:r w:rsidR="0014609F" w:rsidRPr="0014609F">
        <w:rPr>
          <w:noProof/>
        </w:rPr>
        <w:t>Ghosh and Joshi</w:t>
      </w:r>
      <w:r w:rsidR="0014609F">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14609F">
        <w:t xml:space="preserve"> used recursive feature elimination (also known as backward elimination)</w:t>
      </w:r>
      <w:r w:rsidR="007432B9">
        <w:t xml:space="preserve"> –</w:t>
      </w:r>
      <w:r w:rsidR="0014609F">
        <w:t xml:space="preserve"> a greedy search technique</w:t>
      </w:r>
      <w:r w:rsidR="001F0BAA">
        <w:t xml:space="preserve"> to select informative features</w:t>
      </w:r>
      <w:r w:rsidR="00E7054D">
        <w:t xml:space="preserve">.  Of the reviewed studies, </w:t>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fldChar w:fldCharType="separate"/>
      </w:r>
      <w:r w:rsidR="00E143FA" w:rsidRPr="0014609F">
        <w:rPr>
          <w:noProof/>
        </w:rPr>
        <w:t>Ghosh and Joshi</w:t>
      </w:r>
      <w:r w:rsidR="00E143FA">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652DE0">
        <w:t xml:space="preserve"> </w:t>
      </w:r>
      <w:r w:rsidR="007432B9">
        <w:t xml:space="preserve">were </w:t>
      </w:r>
      <w:r w:rsidR="00E7054D">
        <w:t>the only one</w:t>
      </w:r>
      <w:r w:rsidR="007432B9">
        <w:t>s</w:t>
      </w:r>
      <w:r w:rsidR="00E7054D">
        <w:t xml:space="preserv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1A4E23">
      <w:pPr>
        <w:pStyle w:val="1TeksCharChar"/>
        <w:spacing w:line="480" w:lineRule="auto"/>
      </w:pPr>
    </w:p>
    <w:p w14:paraId="3EA8C581" w14:textId="2FF025D5" w:rsidR="003A25E0" w:rsidRDefault="00002830" w:rsidP="001A4E23">
      <w:pPr>
        <w:pStyle w:val="1TeksCharChar"/>
        <w:spacing w:line="480" w:lineRule="auto"/>
      </w:pPr>
      <w:r>
        <w:t>The majority</w:t>
      </w:r>
      <w:r w:rsidR="009A6874">
        <w:t xml:space="preserve"> of the reviewed vegetation mapping studies were applied to small areas, typically covered by a single satellite image</w:t>
      </w:r>
      <w:r w:rsidR="00E143FA">
        <w:t>.</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fldChar w:fldCharType="separate"/>
      </w:r>
      <w:r w:rsidR="007A38B5" w:rsidRPr="007A38B5">
        <w:rPr>
          <w:noProof/>
          <w:vertAlign w:val="superscript"/>
        </w:rPr>
        <w:t>18–20,22,24,26</w:t>
      </w:r>
      <w:r w:rsidR="009A6874">
        <w:fldChar w:fldCharType="end"/>
      </w:r>
      <w:r w:rsidR="009A6874">
        <w:t xml:space="preserve">  </w:t>
      </w:r>
      <w:r w:rsidR="009A076A">
        <w:t>Radiometric corrections</w:t>
      </w:r>
      <w:r w:rsidR="009A6874">
        <w:t xml:space="preserve"> are sometimes </w:t>
      </w:r>
      <w:r w:rsidR="007432B9">
        <w:t>not applied in</w:t>
      </w:r>
      <w:r w:rsidR="009A6874">
        <w:t xml:space="preserve"> </w:t>
      </w:r>
      <w:r w:rsidR="009A076A">
        <w:t>small study areas</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fldChar w:fldCharType="separate"/>
      </w:r>
      <w:r w:rsidR="007A38B5" w:rsidRPr="007A38B5">
        <w:rPr>
          <w:noProof/>
          <w:vertAlign w:val="superscript"/>
        </w:rPr>
        <w:t>24</w:t>
      </w:r>
      <w:r w:rsidR="009A6874">
        <w:fldChar w:fldCharType="end"/>
      </w:r>
      <w:r w:rsidR="009A6874">
        <w:t xml:space="preserve"> or partially handled using </w:t>
      </w:r>
      <w:r w:rsidR="009A076A">
        <w:t>conversion</w:t>
      </w:r>
      <w:r w:rsidR="009A6874">
        <w:t xml:space="preserve"> to top of atmosphere radiance</w:t>
      </w:r>
      <w:r w:rsidR="00E143FA">
        <w:t>.</w:t>
      </w:r>
      <w:r w:rsidR="009A6874">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fldChar w:fldCharType="separate"/>
      </w:r>
      <w:r w:rsidR="007A38B5" w:rsidRPr="007A38B5">
        <w:rPr>
          <w:noProof/>
          <w:vertAlign w:val="superscript"/>
        </w:rPr>
        <w:t>19,26</w:t>
      </w:r>
      <w:r w:rsidR="009A6874">
        <w:fldChar w:fldCharType="end"/>
      </w:r>
      <w:r w:rsidR="009A6874">
        <w:t xml:space="preserve">  </w:t>
      </w:r>
      <w:proofErr w:type="gramStart"/>
      <w:r w:rsidR="009A6874">
        <w:t>These</w:t>
      </w:r>
      <w:proofErr w:type="gramEnd"/>
      <w:r w:rsidR="009A6874">
        <w:t xml:space="preserve"> corrections </w:t>
      </w:r>
      <w:r w:rsidR="00742DBE">
        <w:t>do not</w:t>
      </w:r>
      <w:r w:rsidR="00814BC8">
        <w:t xml:space="preserve"> compensate for varying atmospheric and bi-directional distribution function (BRDF) effects</w:t>
      </w:r>
      <w:r w:rsidR="007432B9">
        <w:t>,</w:t>
      </w:r>
      <w:r w:rsidR="00814BC8">
        <w:t xml:space="preserve"> </w:t>
      </w:r>
      <w:r w:rsidR="00742DBE">
        <w:t xml:space="preserve">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1A4E23">
      <w:pPr>
        <w:pStyle w:val="1TeksCharChar"/>
        <w:spacing w:line="480" w:lineRule="auto"/>
      </w:pPr>
    </w:p>
    <w:p w14:paraId="65332898" w14:textId="0FA45B62" w:rsidR="00002830" w:rsidRDefault="003A25E0" w:rsidP="001A4E23">
      <w:pPr>
        <w:pStyle w:val="1TeksCharChar"/>
        <w:spacing w:line="480" w:lineRule="auto"/>
      </w:pPr>
      <w:r>
        <w:t xml:space="preserve">In this paper, we present a method for mapping </w:t>
      </w:r>
      <w:proofErr w:type="spellStart"/>
      <w:r w:rsidR="001B6754">
        <w:t>s</w:t>
      </w:r>
      <w:r w:rsidRPr="0084644E">
        <w:t>pekboom</w:t>
      </w:r>
      <w:proofErr w:type="spellEnd"/>
      <w:r>
        <w:t xml:space="preserve"> canopy cover at a spatial resolution of 0.5</w:t>
      </w:r>
      <w:r w:rsidR="007432B9">
        <w:t xml:space="preserve"> </w:t>
      </w:r>
      <w:r>
        <w:t xml:space="preserve">m.  </w:t>
      </w:r>
      <w:proofErr w:type="gramStart"/>
      <w:r w:rsidR="009954EA">
        <w:t xml:space="preserve">A total of </w:t>
      </w:r>
      <w:r w:rsidR="009954EA" w:rsidRPr="00A62A08">
        <w:t>2228</w:t>
      </w:r>
      <w:proofErr w:type="gramEnd"/>
      <w:r w:rsidR="009954EA" w:rsidRPr="00A62A08">
        <w:t xml:space="preserve"> </w:t>
      </w:r>
      <w:r w:rsidR="009954EA">
        <w:t>multi-spectral aerial im</w:t>
      </w:r>
      <w:r>
        <w:t>ages</w:t>
      </w:r>
      <w:r w:rsidR="007432B9">
        <w:t>,</w:t>
      </w:r>
      <w:r>
        <w:t xml:space="preserve"> </w:t>
      </w:r>
      <w:r w:rsidR="009954EA">
        <w:t>acquired over multiple days from 22 January to 8 February 2010</w:t>
      </w:r>
      <w:r w:rsidR="007432B9">
        <w:t>,</w:t>
      </w:r>
      <w:r w:rsidR="009954EA">
        <w:t xml:space="preserve">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homogeni</w:t>
      </w:r>
      <w:r w:rsidR="000B7347">
        <w:t>z</w:t>
      </w:r>
      <w:r w:rsidR="000C446C">
        <w:t xml:space="preserve">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proofErr w:type="gramStart"/>
      <w:r w:rsidR="009954EA">
        <w:t xml:space="preserve">This not only allowed for the application of a single classification algorithm </w:t>
      </w:r>
      <w:r w:rsidR="00FF5235">
        <w:t xml:space="preserve">to </w:t>
      </w:r>
      <w:r w:rsidR="009954EA">
        <w:t xml:space="preserve">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w:t>
      </w:r>
      <w:r w:rsidR="000A2580">
        <w:lastRenderedPageBreak/>
        <w:t>textural features using a novel feature selection method that is robust to redundancy typically found in high</w:t>
      </w:r>
      <w:r w:rsidR="000F4F02">
        <w:t>-</w:t>
      </w:r>
      <w:r w:rsidR="000A2580">
        <w:t>dimensional feature</w:t>
      </w:r>
      <w:r w:rsidR="00FF5235">
        <w:t>-</w:t>
      </w:r>
      <w:r w:rsidR="000A2580">
        <w:t xml:space="preserve">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r w:rsidR="005C5BB2" w:rsidDel="005C5BB2">
        <w:t xml:space="preserve"> </w:t>
      </w: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1BFA8AD0" w:rsidR="00D61588" w:rsidRDefault="00D61588">
      <w:pPr>
        <w:pStyle w:val="1TeksCharChar"/>
        <w:keepNext/>
        <w:keepLines/>
        <w:spacing w:line="480" w:lineRule="auto"/>
        <w:pPrChange w:id="13" w:author="Helene Van Niekerk" w:date="2018-02-05T10:44:00Z">
          <w:pPr>
            <w:pStyle w:val="1TeksCharChar"/>
            <w:keepNext/>
            <w:keepLines/>
          </w:pPr>
        </w:pPrChange>
      </w:pPr>
      <w:r>
        <w:t>The Little Karoo</w:t>
      </w:r>
      <w:r w:rsidR="00E402AB">
        <w:t xml:space="preserve"> </w:t>
      </w:r>
      <w:r>
        <w:t>is a semi-arid</w:t>
      </w:r>
      <w:r w:rsidR="001B6754">
        <w:t>,</w:t>
      </w:r>
      <w:r>
        <w:t xml:space="preserve"> biodivers</w:t>
      </w:r>
      <w:r w:rsidR="001B6754">
        <w:t>e area</w:t>
      </w:r>
      <w:r>
        <w:t xml:space="preserve">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7E3215">
        <w:instrText xml:space="preserve"> \* MERGEFORMAT </w:instrText>
      </w:r>
      <w:r w:rsidR="006D483D">
        <w:fldChar w:fldCharType="separate"/>
      </w:r>
      <w:r w:rsidR="006D483D">
        <w:t xml:space="preserve">Figure </w:t>
      </w:r>
      <w:r w:rsidR="006D483D">
        <w:rPr>
          <w:noProof/>
        </w:rPr>
        <w:t>1</w:t>
      </w:r>
      <w:r w:rsidR="006D483D">
        <w:fldChar w:fldCharType="end"/>
      </w:r>
      <w:r w:rsidR="006D483D">
        <w:t>)</w:t>
      </w:r>
      <w:r>
        <w:t xml:space="preserve">.  The </w:t>
      </w:r>
      <w:r w:rsidR="001B6754">
        <w:t>s</w:t>
      </w:r>
      <w:r>
        <w:t xml:space="preserve">ubtropical </w:t>
      </w:r>
      <w:r w:rsidR="001B6754">
        <w:t>t</w:t>
      </w:r>
      <w:r>
        <w:t>hicket biome makes up 35.3% of the 23</w:t>
      </w:r>
      <w:r w:rsidR="001B6754">
        <w:t xml:space="preserve"> </w:t>
      </w:r>
      <w:r>
        <w:t xml:space="preserve">439 </w:t>
      </w:r>
      <w:r w:rsidR="006D483D">
        <w:t>km</w:t>
      </w:r>
      <w:r w:rsidR="006D483D" w:rsidRPr="007E1405">
        <w:rPr>
          <w:vertAlign w:val="superscript"/>
        </w:rPr>
        <w:t>2</w:t>
      </w:r>
      <w:r w:rsidR="006D483D">
        <w:t xml:space="preserve"> </w:t>
      </w:r>
      <w:r w:rsidR="00E402AB">
        <w:t>area</w:t>
      </w:r>
      <w:r w:rsidR="00E143FA">
        <w:t>.</w:t>
      </w:r>
      <w:r w:rsidR="00E402AB">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fldChar w:fldCharType="separate"/>
      </w:r>
      <w:r w:rsidR="007A38B5" w:rsidRPr="007A38B5">
        <w:rPr>
          <w:noProof/>
          <w:vertAlign w:val="superscript"/>
          <w:lang w:val="en-ZA" w:eastAsia="en-ZA"/>
        </w:rPr>
        <w:t>1</w:t>
      </w:r>
      <w:r w:rsidR="00E402AB">
        <w:rPr>
          <w:lang w:val="en-ZA" w:eastAsia="en-ZA"/>
        </w:rPr>
        <w:fldChar w:fldCharType="end"/>
      </w:r>
      <w:r w:rsidR="00E402AB">
        <w:t xml:space="preserve">  A total of 54 habitat types are present, of which </w:t>
      </w:r>
      <w:r w:rsidR="001B6754">
        <w:t xml:space="preserve">10 </w:t>
      </w:r>
      <w:r w:rsidR="00E402AB">
        <w:t xml:space="preserve">support </w:t>
      </w:r>
      <w:r w:rsidR="001B6754">
        <w:t>s</w:t>
      </w:r>
      <w:r w:rsidR="00E402AB" w:rsidRPr="0084644E">
        <w:t>pekboom</w:t>
      </w:r>
      <w:r w:rsidR="00E143FA">
        <w:t>.</w:t>
      </w:r>
      <w:r w:rsidR="007E140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fldChar w:fldCharType="separate"/>
      </w:r>
      <w:r w:rsidR="007A38B5" w:rsidRPr="007A38B5">
        <w:rPr>
          <w:noProof/>
          <w:vertAlign w:val="superscript"/>
        </w:rPr>
        <w:t>1</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1B6754">
        <w:t>s</w:t>
      </w:r>
      <w:r w:rsidR="0084644E" w:rsidRPr="0084644E">
        <w:t>pekboom</w:t>
      </w:r>
      <w:proofErr w:type="spellEnd"/>
      <w:r>
        <w:t xml:space="preserve"> thicket </w:t>
      </w:r>
      <w:r w:rsidR="00E402AB">
        <w:t xml:space="preserve">in the area is </w:t>
      </w:r>
      <w:r>
        <w:t xml:space="preserve">degraded </w:t>
      </w:r>
      <w:r w:rsidR="00E143FA">
        <w:t>.</w:t>
      </w:r>
      <w:r w:rsidR="005C5BB2">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fldChar w:fldCharType="separate"/>
      </w:r>
      <w:r w:rsidR="007A38B5" w:rsidRPr="007A38B5">
        <w:rPr>
          <w:noProof/>
          <w:vertAlign w:val="superscript"/>
        </w:rPr>
        <w:t>6</w:t>
      </w:r>
      <w:r w:rsidR="005C5BB2">
        <w:fldChar w:fldCharType="end"/>
      </w:r>
      <w:r w:rsidR="00E143FA">
        <w:t xml:space="preserve"> </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rsidR="007E3215">
        <w:instrText xml:space="preserve"> \* MERGEFORMAT </w:instrText>
      </w:r>
      <w:r>
        <w:fldChar w:fldCharType="separate"/>
      </w:r>
      <w:r w:rsidR="00060E17">
        <w:t xml:space="preserve">Figure </w:t>
      </w:r>
      <w:r w:rsidR="00060E17">
        <w:rPr>
          <w:noProof/>
        </w:rPr>
        <w:t>1</w:t>
      </w:r>
      <w:r>
        <w:fldChar w:fldCharType="end"/>
      </w:r>
      <w:r>
        <w:t xml:space="preserve">.  This area includes </w:t>
      </w:r>
      <w:proofErr w:type="gramStart"/>
      <w:r w:rsidR="001B7690">
        <w:t>9</w:t>
      </w:r>
      <w:proofErr w:type="gramEnd"/>
      <w:r w:rsidR="001B7690">
        <w:t xml:space="preserve"> </w:t>
      </w:r>
      <w:r>
        <w:t xml:space="preserve">of the </w:t>
      </w:r>
      <w:r w:rsidR="001B7690">
        <w:t xml:space="preserve">10 </w:t>
      </w:r>
      <w:r>
        <w:t xml:space="preserve">habitat types supporting </w:t>
      </w:r>
      <w:proofErr w:type="spellStart"/>
      <w:r w:rsidR="001B7690">
        <w:t>s</w:t>
      </w:r>
      <w:r w:rsidR="0084644E" w:rsidRPr="0084644E">
        <w:t>pekboom</w:t>
      </w:r>
      <w:proofErr w:type="spellEnd"/>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commentRangeStart w:id="14"/>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commentRangeEnd w:id="14"/>
      <w:r w:rsidR="00DF7DD0">
        <w:rPr>
          <w:rStyle w:val="CommentReference"/>
        </w:rPr>
        <w:commentReference w:id="14"/>
      </w:r>
    </w:p>
    <w:p w14:paraId="356CEA1D" w14:textId="2D1327F5" w:rsidR="00D61588" w:rsidRDefault="00D61588" w:rsidP="00D61588">
      <w:pPr>
        <w:pStyle w:val="Caption"/>
        <w:keepNext/>
        <w:keepLines/>
      </w:pPr>
      <w:bookmarkStart w:id="15" w:name="_Ref392330397"/>
      <w:bookmarkStart w:id="16" w:name="_Ref392330306"/>
      <w:bookmarkStart w:id="17" w:name="_Toc394582255"/>
      <w:bookmarkStart w:id="1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5"/>
      <w:r>
        <w:t xml:space="preserve">  Little Karoo study area</w:t>
      </w:r>
      <w:bookmarkEnd w:id="16"/>
      <w:bookmarkEnd w:id="17"/>
      <w:bookmarkEnd w:id="18"/>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49921C9" w:rsidR="00D61588" w:rsidRDefault="00D61588" w:rsidP="00E143FA">
      <w:pPr>
        <w:pStyle w:val="1TeksCharChar"/>
        <w:spacing w:line="480" w:lineRule="auto"/>
      </w:pPr>
      <w:r>
        <w:lastRenderedPageBreak/>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proofErr w:type="gramStart"/>
      <w:r w:rsidR="000130AD">
        <w:t xml:space="preserve">were </w:t>
      </w:r>
      <w:r>
        <w:t>captured</w:t>
      </w:r>
      <w:proofErr w:type="gramEnd"/>
      <w:r>
        <w:t xml:space="preserve"> at 0.5</w:t>
      </w:r>
      <w:r w:rsidR="001B7690">
        <w:t xml:space="preserve"> </w:t>
      </w:r>
      <w:r>
        <w:t xml:space="preserve">m resolution with an Intergraph </w:t>
      </w:r>
      <w:r w:rsidR="000130AD">
        <w:t>Digital Mapping Camera (</w:t>
      </w:r>
      <w:r>
        <w:t>DMC</w:t>
      </w:r>
      <w:r w:rsidR="00430964">
        <w:t>)</w:t>
      </w:r>
      <w:r w:rsidR="00FF5235">
        <w:t xml:space="preserve"> that</w:t>
      </w:r>
      <w:r>
        <w:t xml:space="preserve"> provides multi-spectral red, green, blue and near-infrared (NIR) bands.  The study area </w:t>
      </w:r>
      <w:proofErr w:type="gramStart"/>
      <w:r w:rsidR="000130AD">
        <w:t>is covered</w:t>
      </w:r>
      <w:proofErr w:type="gramEnd"/>
      <w:r w:rsidR="000130AD">
        <w:t xml:space="preserve"> by </w:t>
      </w:r>
      <w:r w:rsidRPr="00A62A08">
        <w:t xml:space="preserve">2228 </w:t>
      </w:r>
      <w:r>
        <w:t>images</w:t>
      </w:r>
      <w:r w:rsidR="001B7690">
        <w:t>,</w:t>
      </w:r>
      <w:r>
        <w:t xml:space="preserve"> acquired over multiple days from 22 January to 8 February </w:t>
      </w:r>
      <w:r w:rsidR="00430964">
        <w:t xml:space="preserve">2010, </w:t>
      </w:r>
      <w:r w:rsidR="001E688D">
        <w:t>during the area’s dry season</w:t>
      </w:r>
      <w:r>
        <w:t xml:space="preserve">.  </w:t>
      </w:r>
      <w:proofErr w:type="spellStart"/>
      <w:r w:rsidR="001E688D" w:rsidRPr="0084644E">
        <w:t>Spekboom</w:t>
      </w:r>
      <w:proofErr w:type="spellEnd"/>
      <w:r w:rsidR="001E688D">
        <w:t xml:space="preserve"> has a characteristic lime green </w:t>
      </w:r>
      <w:proofErr w:type="spellStart"/>
      <w:r w:rsidR="001E688D">
        <w:t>colo</w:t>
      </w:r>
      <w:r w:rsidR="000F4F02">
        <w:t>r</w:t>
      </w:r>
      <w:proofErr w:type="spellEnd"/>
      <w:r w:rsidR="001E688D">
        <w:t xml:space="preserve"> and is evergreen.  The dry season imagery helped contrast the evergreen </w:t>
      </w:r>
      <w:proofErr w:type="spellStart"/>
      <w:r w:rsidR="00A463C7">
        <w:t>s</w:t>
      </w:r>
      <w:r w:rsidR="001E688D" w:rsidRPr="0084644E">
        <w:t>pekboom</w:t>
      </w:r>
      <w:proofErr w:type="spellEnd"/>
      <w:r w:rsidR="001E688D">
        <w:t xml:space="preserve"> against the comparatively drier background vegetation.  </w:t>
      </w:r>
      <w:r>
        <w:t xml:space="preserve">While the imagery provided by NGI is </w:t>
      </w:r>
      <w:proofErr w:type="spellStart"/>
      <w:r>
        <w:t>orthorectified</w:t>
      </w:r>
      <w:proofErr w:type="spellEnd"/>
      <w:r>
        <w:t xml:space="preserve">, no radiometric corrections </w:t>
      </w:r>
      <w:proofErr w:type="gramStart"/>
      <w:r w:rsidR="00A0790D">
        <w:t xml:space="preserve">were </w:t>
      </w:r>
      <w:r>
        <w:t>applied</w:t>
      </w:r>
      <w:proofErr w:type="gramEnd"/>
      <w:r>
        <w:t xml:space="preserve"> to it.  The NGI imagery contains variations due to BRDF </w:t>
      </w:r>
      <w:r w:rsidR="009027D6">
        <w:t>and</w:t>
      </w:r>
      <w:r>
        <w:t xml:space="preserve"> atmospheric effects</w:t>
      </w:r>
      <w:r w:rsidR="00430964">
        <w:t>, which</w:t>
      </w:r>
      <w:r>
        <w:t xml:space="preserve"> make</w:t>
      </w:r>
      <w:r w:rsidR="00A0790D">
        <w:t>s</w:t>
      </w:r>
      <w:r>
        <w:t xml:space="preserve"> it poorly suited to quantitative remote sensing techniques.  </w:t>
      </w:r>
      <w:r w:rsidR="000130AD">
        <w:t xml:space="preserve">The imagery </w:t>
      </w:r>
      <w:proofErr w:type="gramStart"/>
      <w:r w:rsidR="000130AD">
        <w:t xml:space="preserve">was consequently </w:t>
      </w:r>
      <w:proofErr w:type="spellStart"/>
      <w:r w:rsidR="005D64BF">
        <w:t>radiometrically</w:t>
      </w:r>
      <w:proofErr w:type="spellEnd"/>
      <w:r w:rsidR="005D64BF">
        <w:t xml:space="preserve"> </w:t>
      </w:r>
      <w:r w:rsidR="00595F50">
        <w:t>homogeni</w:t>
      </w:r>
      <w:r w:rsidR="000B7347">
        <w:t>zed</w:t>
      </w:r>
      <w:proofErr w:type="gramEnd"/>
      <w:r w:rsidR="004F558C">
        <w:t xml:space="preserve"> </w:t>
      </w:r>
      <w:r w:rsidR="00A0790D">
        <w:t xml:space="preserve">through the application of </w:t>
      </w:r>
      <w:r w:rsidR="005D64BF">
        <w:t xml:space="preserve">a surface reflectance </w:t>
      </w:r>
      <w:r w:rsidR="00595F50">
        <w:t xml:space="preserve">estimation </w:t>
      </w:r>
      <w:r w:rsidR="00A0790D">
        <w:t>technique</w:t>
      </w:r>
      <w:r w:rsidR="005D64BF">
        <w:t>.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w:t>
      </w:r>
      <w:r w:rsidR="0048213D">
        <w:t xml:space="preserve">of </w:t>
      </w:r>
      <w:r w:rsidR="005D64BF">
        <w:t xml:space="preserve">25 January 2010 to 9 February 2010 </w:t>
      </w:r>
      <w:r w:rsidR="009027D6">
        <w:t xml:space="preserve">for </w:t>
      </w:r>
      <w:r w:rsidR="000130AD">
        <w:t>this purpose</w:t>
      </w:r>
      <w:r w:rsidR="005D64BF">
        <w:t>.  This image has a 500</w:t>
      </w:r>
      <w:r w:rsidR="0048213D">
        <w:t xml:space="preserve"> </w:t>
      </w:r>
      <w:r w:rsidR="005D64BF">
        <w:t>m resolution and contains n</w:t>
      </w:r>
      <w:r w:rsidR="005D64BF" w:rsidRPr="00342E9F">
        <w:t>adir BRDF-</w:t>
      </w:r>
      <w:r w:rsidR="005D64BF">
        <w:t>a</w:t>
      </w:r>
      <w:r w:rsidR="005D64BF" w:rsidRPr="00342E9F">
        <w:t xml:space="preserve">djusted </w:t>
      </w:r>
      <w:r w:rsidR="005D64BF">
        <w:t>reflectance data composited from the best values over a 16</w:t>
      </w:r>
      <w:r w:rsidR="0048213D">
        <w:t>-</w:t>
      </w:r>
      <w:r w:rsidR="005D64BF">
        <w:t xml:space="preserve">day period.  </w:t>
      </w:r>
      <w:r>
        <w:t xml:space="preserve">Radiometric </w:t>
      </w:r>
      <w:r w:rsidR="001A48D1">
        <w:t xml:space="preserve">correction </w:t>
      </w:r>
      <w:r>
        <w:t xml:space="preserve">is important as it allows accurate snapshot mapping </w:t>
      </w:r>
      <w:r w:rsidR="0048213D">
        <w:t>of</w:t>
      </w:r>
      <w:r>
        <w:t xml:space="preserve"> large spatial </w:t>
      </w:r>
      <w:r w:rsidR="000130AD">
        <w:t>extent</w:t>
      </w:r>
      <w:r w:rsidR="00A463C7">
        <w:t>s</w:t>
      </w:r>
      <w:r w:rsidR="000130AD">
        <w:t xml:space="preserve"> and</w:t>
      </w:r>
      <w:r>
        <w:t xml:space="preserve"> provides the possibility of repeating the canopy</w:t>
      </w:r>
      <w:r w:rsidR="00FF5235">
        <w:t>-</w:t>
      </w:r>
      <w:r>
        <w:t>cover mapping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49F5E827" w:rsidR="00F16830" w:rsidRDefault="00F16830" w:rsidP="00A463C7">
      <w:pPr>
        <w:spacing w:line="480" w:lineRule="auto"/>
        <w:jc w:val="both"/>
      </w:pPr>
      <w:r>
        <w:t>The image resolution of 0.5</w:t>
      </w:r>
      <w:r w:rsidR="0048213D">
        <w:t xml:space="preserve"> </w:t>
      </w:r>
      <w:r>
        <w:t xml:space="preserve">m, combined with the tendency of </w:t>
      </w:r>
      <w:proofErr w:type="spellStart"/>
      <w:r w:rsidR="0048213D">
        <w:t>s</w:t>
      </w:r>
      <w:r w:rsidRPr="0084644E">
        <w:t>pekboom</w:t>
      </w:r>
      <w:proofErr w:type="spellEnd"/>
      <w:r>
        <w:t xml:space="preserve"> to grow in continuous stands, meant that there was little spectral mixing and </w:t>
      </w:r>
      <w:r w:rsidR="0048213D">
        <w:t xml:space="preserve">that </w:t>
      </w:r>
      <w:r>
        <w:t xml:space="preserve">pixels covering </w:t>
      </w:r>
      <w:proofErr w:type="spellStart"/>
      <w:r w:rsidR="0048213D">
        <w:t>s</w:t>
      </w:r>
      <w:r w:rsidRPr="0084644E">
        <w:t>pekboom</w:t>
      </w:r>
      <w:proofErr w:type="spellEnd"/>
      <w:r>
        <w:t xml:space="preserve"> were relatively pure.  This supported a per-pixel classification approach</w:t>
      </w:r>
      <w:r w:rsidR="005C22B9">
        <w:t xml:space="preserve"> to distinguish </w:t>
      </w:r>
      <w:proofErr w:type="spellStart"/>
      <w:r w:rsidR="0048213D">
        <w:t>s</w:t>
      </w:r>
      <w:r w:rsidR="005C22B9">
        <w:t>pekboom</w:t>
      </w:r>
      <w:proofErr w:type="spellEnd"/>
      <w:r w:rsidR="005C22B9">
        <w:t xml:space="preserve"> from the surrounding vegetation</w:t>
      </w:r>
      <w:r>
        <w:t xml:space="preserve">.  </w:t>
      </w:r>
      <w:r w:rsidR="005C22B9">
        <w:t xml:space="preserve">The </w:t>
      </w:r>
      <w:r w:rsidR="00430964">
        <w:t>pixel-based</w:t>
      </w:r>
      <w:r w:rsidR="005C22B9">
        <w:t xml:space="preserve"> approach also </w:t>
      </w:r>
      <w:r w:rsidR="0048213D">
        <w:t>ensured that</w:t>
      </w:r>
      <w:r w:rsidR="005C22B9">
        <w:t xml:space="preserve"> the complexities </w:t>
      </w:r>
      <w:r w:rsidR="005C22B9">
        <w:lastRenderedPageBreak/>
        <w:t xml:space="preserve">associated with segmentation </w:t>
      </w:r>
      <w:proofErr w:type="gramStart"/>
      <w:r w:rsidR="0048213D">
        <w:t xml:space="preserve">could </w:t>
      </w:r>
      <w:r w:rsidR="005C22B9">
        <w:t>be avoided</w:t>
      </w:r>
      <w:proofErr w:type="gramEnd"/>
      <w:r w:rsidR="005C22B9">
        <w:t xml:space="preserve">.   </w:t>
      </w:r>
      <w:r>
        <w:t xml:space="preserve">The fractional canopy cover was determined as the portion of pixels classified as </w:t>
      </w:r>
      <w:proofErr w:type="spellStart"/>
      <w:r w:rsidR="0048213D">
        <w:t>s</w:t>
      </w:r>
      <w:r w:rsidRPr="0084644E">
        <w:t>pekboom</w:t>
      </w:r>
      <w:proofErr w:type="spellEnd"/>
      <w:r>
        <w:t xml:space="preserve"> over an area of interest.  </w:t>
      </w:r>
    </w:p>
    <w:p w14:paraId="3ABACEF7" w14:textId="77777777" w:rsidR="00A0276C" w:rsidRDefault="00A0276C" w:rsidP="00A463C7">
      <w:pPr>
        <w:pStyle w:val="1TeksCharChar"/>
        <w:spacing w:line="480" w:lineRule="auto"/>
      </w:pPr>
    </w:p>
    <w:p w14:paraId="2BA2AEDA" w14:textId="1F70B346" w:rsidR="00A0276C" w:rsidRDefault="00A0276C" w:rsidP="00A463C7">
      <w:pPr>
        <w:pStyle w:val="1TeksCharChar"/>
        <w:spacing w:line="480" w:lineRule="auto"/>
      </w:pPr>
      <w:r>
        <w:t>Given the large number of images</w:t>
      </w:r>
      <w:r w:rsidR="00BA31F1">
        <w:t>,</w:t>
      </w:r>
      <w:r>
        <w:t xml:space="preserve"> computation time </w:t>
      </w:r>
      <w:r w:rsidR="00BA31F1">
        <w:t>was an</w:t>
      </w:r>
      <w:r>
        <w:t xml:space="preserve"> important consideration in the formulation of our method.  </w:t>
      </w:r>
      <w:r w:rsidR="00BA31F1">
        <w:t>Radiometric homogeni</w:t>
      </w:r>
      <w:r w:rsidR="000B7347">
        <w:t>zation</w:t>
      </w:r>
      <w:r>
        <w:t xml:space="preserve"> and classification software tools were developed using </w:t>
      </w:r>
      <w:r w:rsidR="00BA31F1">
        <w:t>the GDAL</w:t>
      </w:r>
      <w:r w:rsidR="00186FDB">
        <w:fldChar w:fldCharType="begin" w:fldLock="1"/>
      </w:r>
      <w:r w:rsidR="007A38B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fldChar w:fldCharType="separate"/>
      </w:r>
      <w:r w:rsidR="007A38B5" w:rsidRPr="007A38B5">
        <w:rPr>
          <w:noProof/>
          <w:vertAlign w:val="superscript"/>
        </w:rPr>
        <w:t>31</w:t>
      </w:r>
      <w:r w:rsidR="00186FDB">
        <w:fldChar w:fldCharType="end"/>
      </w:r>
      <w:r w:rsidR="00BA31F1">
        <w:t xml:space="preserve"> and OpenCV</w:t>
      </w:r>
      <w:r w:rsidR="00634A3A">
        <w:fldChar w:fldCharType="begin" w:fldLock="1"/>
      </w:r>
      <w:r w:rsidR="007A38B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fldChar w:fldCharType="separate"/>
      </w:r>
      <w:r w:rsidR="007A38B5" w:rsidRPr="007A38B5">
        <w:rPr>
          <w:noProof/>
          <w:vertAlign w:val="superscript"/>
        </w:rPr>
        <w:t>32</w:t>
      </w:r>
      <w:r w:rsidR="00634A3A">
        <w:fldChar w:fldCharType="end"/>
      </w:r>
      <w:r w:rsidR="00634A3A">
        <w:t xml:space="preserve"> </w:t>
      </w:r>
      <w:r w:rsidR="00BA31F1">
        <w:t>software</w:t>
      </w:r>
      <w:r>
        <w:t xml:space="preserve"> libraries.  Careful consideration </w:t>
      </w:r>
      <w:proofErr w:type="gramStart"/>
      <w:r>
        <w:t>was given</w:t>
      </w:r>
      <w:proofErr w:type="gramEnd"/>
      <w:r>
        <w:t xml:space="preserve"> to computational efficiency in the selection of features and classification algorithm.  </w:t>
      </w: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t>Data Collection</w:t>
      </w:r>
    </w:p>
    <w:p w14:paraId="406506EB" w14:textId="1DF3B023" w:rsidR="009978D1" w:rsidRDefault="00BB1598" w:rsidP="00A463C7">
      <w:pPr>
        <w:pStyle w:val="1TeksCharChar"/>
        <w:spacing w:line="480" w:lineRule="auto"/>
      </w:pPr>
      <w:r>
        <w:t>T</w:t>
      </w:r>
      <w:r w:rsidR="008539F9">
        <w:t>wo datasets</w:t>
      </w:r>
      <w:r>
        <w:t xml:space="preserve"> </w:t>
      </w:r>
      <w:proofErr w:type="gramStart"/>
      <w:r>
        <w:t>were constructed</w:t>
      </w:r>
      <w:proofErr w:type="gramEnd"/>
      <w:r>
        <w:t>: one for evaluating the canopy</w:t>
      </w:r>
      <w:r w:rsidR="002C1203">
        <w:t>-</w:t>
      </w:r>
      <w:r>
        <w:t>cover estimates obtained from the classifier outputs</w:t>
      </w:r>
      <w:r w:rsidR="00A929AA">
        <w:t>,</w:t>
      </w:r>
      <w:r>
        <w:t xml:space="preserve"> and a second for training and evaluating the classifier on a per-pixel basis.</w:t>
      </w:r>
      <w:r w:rsidR="008539F9">
        <w:t xml:space="preserve"> </w:t>
      </w:r>
      <w:r w:rsidR="008F22FC">
        <w:t xml:space="preserve"> The first dataset consisted of in situ estimates of canopy cover </w:t>
      </w:r>
      <w:r w:rsidR="00D61588">
        <w:t xml:space="preserve">acquired at 20 different sites, each of roughly one hectare.  A botanist </w:t>
      </w:r>
      <w:r w:rsidR="00A929AA">
        <w:t xml:space="preserve">knowledgeable about </w:t>
      </w:r>
      <w:r w:rsidR="00D61588">
        <w:t xml:space="preserve">the area provided expertise in the selection of sites to encompass variation in geology, habitat and level of degradation.  Boundary polygons </w:t>
      </w:r>
      <w:proofErr w:type="gramStart"/>
      <w:r w:rsidR="00D61588">
        <w:t>were recorded</w:t>
      </w:r>
      <w:proofErr w:type="gramEnd"/>
      <w:r w:rsidR="00D61588">
        <w:t xml:space="preserve">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proofErr w:type="gramStart"/>
      <w:r w:rsidR="00D61588">
        <w:t>were post-processed</w:t>
      </w:r>
      <w:proofErr w:type="gramEnd"/>
      <w:r w:rsidR="00D61588">
        <w:t xml:space="preserve"> to provide </w:t>
      </w:r>
      <w:r w:rsidR="00916A1A">
        <w:t>about 30</w:t>
      </w:r>
      <w:r w:rsidR="009978D1">
        <w:t xml:space="preserve"> </w:t>
      </w:r>
      <w:r w:rsidR="00916A1A">
        <w:t>cm</w:t>
      </w:r>
      <w:r w:rsidR="00D61588">
        <w:t xml:space="preserve"> accuracy.  </w:t>
      </w:r>
      <w:r w:rsidR="009978D1">
        <w:t>During the field visits, e</w:t>
      </w:r>
      <w:r w:rsidR="00D61588">
        <w:t xml:space="preserve">stimates of canopy cover inside the </w:t>
      </w:r>
      <w:r w:rsidR="00A24F89">
        <w:t xml:space="preserve">site perimeters </w:t>
      </w:r>
      <w:proofErr w:type="gramStart"/>
      <w:r w:rsidR="00D61588">
        <w:t xml:space="preserve">were </w:t>
      </w:r>
      <w:r w:rsidR="00916A1A">
        <w:t>made</w:t>
      </w:r>
      <w:proofErr w:type="gramEnd"/>
      <w:r w:rsidR="00D61588">
        <w:t xml:space="preserve">.  The locations of the ground truth sites and their corresponding area names </w:t>
      </w:r>
      <w:proofErr w:type="gramStart"/>
      <w:r w:rsidR="00D61588">
        <w:t>are shown</w:t>
      </w:r>
      <w:proofErr w:type="gramEnd"/>
      <w:r w:rsidR="00D61588">
        <w:t xml:space="preserve"> in </w:t>
      </w:r>
      <w:r w:rsidR="00D61588">
        <w:fldChar w:fldCharType="begin"/>
      </w:r>
      <w:r w:rsidR="00D61588">
        <w:instrText xml:space="preserve"> REF _Ref392342998 \h </w:instrText>
      </w:r>
      <w:r w:rsidR="007E3215">
        <w:instrText xml:space="preserve"> \* MERGEFORMAT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 xml:space="preserve">canopy cover </w:t>
      </w:r>
      <w:r w:rsidR="009978D1">
        <w:t xml:space="preserve">of </w:t>
      </w:r>
      <w:r w:rsidR="00D61588">
        <w:t xml:space="preserve">each site </w:t>
      </w:r>
      <w:proofErr w:type="gramStart"/>
      <w:r w:rsidR="00D61588">
        <w:t>are given</w:t>
      </w:r>
      <w:proofErr w:type="gramEnd"/>
      <w:r w:rsidR="00D61588">
        <w:t xml:space="preserve"> in</w:t>
      </w:r>
      <w:r w:rsidR="00825B4A">
        <w:t xml:space="preserve"> </w:t>
      </w:r>
      <w:r w:rsidR="00825B4A">
        <w:fldChar w:fldCharType="begin"/>
      </w:r>
      <w:r w:rsidR="00825B4A">
        <w:instrText xml:space="preserve"> REF _Ref466457780 \h </w:instrText>
      </w:r>
      <w:r w:rsidR="007E3215">
        <w:instrText xml:space="preserve"> \* MERGEFORMAT </w:instrText>
      </w:r>
      <w:r w:rsidR="00825B4A">
        <w:fldChar w:fldCharType="separate"/>
      </w:r>
      <w:r w:rsidR="00825B4A" w:rsidRPr="00F4774D">
        <w:t>Table 1</w:t>
      </w:r>
      <w:r w:rsidR="00825B4A">
        <w:fldChar w:fldCharType="end"/>
      </w:r>
      <w:r w:rsidR="00D61588">
        <w:t>.  A three</w:t>
      </w:r>
      <w:r w:rsidR="009978D1">
        <w:t>-</w:t>
      </w:r>
      <w:r w:rsidR="00D61588">
        <w:t xml:space="preserve">level degradation measure, as used in </w:t>
      </w:r>
      <w:r w:rsidR="003F0D6E">
        <w:fldChar w:fldCharType="begin" w:fldLock="1"/>
      </w:r>
      <w:ins w:id="19" w:author="dugalh" w:date="2018-02-19T12:21:00Z">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20" w:author="dugalh" w:date="2018-02-19T12:21:00Z">
        <w:r w:rsidR="00A463C7" w:rsidDel="00A463C7">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3F0D6E">
        <w:fldChar w:fldCharType="separate"/>
      </w:r>
      <w:r w:rsidR="003F0D6E" w:rsidRPr="003F0D6E">
        <w:rPr>
          <w:noProof/>
        </w:rPr>
        <w:t>Thompson et al.</w:t>
      </w:r>
      <w:r w:rsidR="003F0D6E">
        <w:fldChar w:fldCharType="end"/>
      </w:r>
      <w:r w:rsidR="00D61588">
        <w:t>,</w:t>
      </w:r>
      <w:r w:rsidR="00A463C7">
        <w:fldChar w:fldCharType="begin" w:fldLock="1"/>
      </w:r>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fldChar w:fldCharType="separate"/>
      </w:r>
      <w:r w:rsidR="00A463C7" w:rsidRPr="00A463C7">
        <w:rPr>
          <w:noProof/>
          <w:vertAlign w:val="superscript"/>
        </w:rPr>
        <w:t>6</w:t>
      </w:r>
      <w:r w:rsidR="00A463C7">
        <w:fldChar w:fldCharType="end"/>
      </w:r>
      <w:r w:rsidR="00D61588">
        <w:t xml:space="preserve"> is reported for each site.  This dataset </w:t>
      </w:r>
      <w:proofErr w:type="gramStart"/>
      <w:r w:rsidR="00D61588">
        <w:t>is referred</w:t>
      </w:r>
      <w:proofErr w:type="gramEnd"/>
      <w:r w:rsidR="00D61588">
        <w:t xml:space="preserve"> to as the “</w:t>
      </w:r>
      <w:r w:rsidR="00F8201B">
        <w:t>in situ canopy</w:t>
      </w:r>
      <w:r w:rsidR="00FA2071">
        <w:t>-cover</w:t>
      </w:r>
      <w:r w:rsidR="00F8201B">
        <w:t xml:space="preserve"> data</w:t>
      </w:r>
      <w:r w:rsidR="00D61588">
        <w:t>”</w:t>
      </w:r>
      <w:r>
        <w:t xml:space="preserve"> and was used for evaluating the </w:t>
      </w:r>
      <w:r w:rsidR="0089437E">
        <w:t xml:space="preserve">accuracy of </w:t>
      </w:r>
      <w:r>
        <w:t>canopy</w:t>
      </w:r>
      <w:r w:rsidR="009978D1">
        <w:t>-</w:t>
      </w:r>
      <w:r>
        <w:t>cover estimates obtained from the classifier output</w:t>
      </w:r>
      <w:r w:rsidR="00D61588">
        <w:t xml:space="preserve">.  </w:t>
      </w:r>
    </w:p>
    <w:p w14:paraId="4B68F231" w14:textId="0DB3E2A8" w:rsidR="00D61588" w:rsidRDefault="00D61588" w:rsidP="00A463C7">
      <w:pPr>
        <w:pStyle w:val="1TeksCharChar"/>
        <w:spacing w:line="480" w:lineRule="auto"/>
      </w:pPr>
      <w:r>
        <w:lastRenderedPageBreak/>
        <w:fldChar w:fldCharType="begin"/>
      </w:r>
      <w:r>
        <w:instrText xml:space="preserve"> REF _Ref392343684 \h </w:instrText>
      </w:r>
      <w:r w:rsidR="007E3215">
        <w:instrText xml:space="preserve"> \* MERGEFORMAT </w:instrText>
      </w:r>
      <w:r>
        <w:fldChar w:fldCharType="separate"/>
      </w:r>
      <w:r w:rsidR="00825B4A" w:rsidRPr="00F4774D">
        <w:t>Figure 3</w:t>
      </w:r>
      <w:r>
        <w:fldChar w:fldCharType="end"/>
      </w:r>
      <w:r>
        <w:t xml:space="preserve"> shows an example of a </w:t>
      </w:r>
      <w:r w:rsidR="00F8201B">
        <w:t>site perimeter</w:t>
      </w:r>
      <w:r>
        <w:t xml:space="preserve"> on a background of the NGI imagery, rendered in </w:t>
      </w:r>
      <w:commentRangeStart w:id="21"/>
      <w:r>
        <w:t>RGB</w:t>
      </w:r>
      <w:commentRangeEnd w:id="21"/>
      <w:r w:rsidR="000B7347">
        <w:rPr>
          <w:rStyle w:val="CommentReference"/>
        </w:rPr>
        <w:commentReference w:id="21"/>
      </w:r>
      <w:r w:rsidR="00A463C7">
        <w:t xml:space="preserve"> (red, green and blue)</w:t>
      </w:r>
      <w:r>
        <w:t>.</w:t>
      </w:r>
      <w:r w:rsidR="006D2436">
        <w:t xml:space="preserve">  This in situ canopy</w:t>
      </w:r>
      <w:r w:rsidR="00FA2071">
        <w:t>-cover</w:t>
      </w:r>
      <w:r w:rsidR="006D2436">
        <w:t xml:space="preserve"> data </w:t>
      </w:r>
      <w:proofErr w:type="gramStart"/>
      <w:r w:rsidR="006D2436">
        <w:t>was gathered</w:t>
      </w:r>
      <w:proofErr w:type="gramEnd"/>
      <w:r w:rsidR="006D2436">
        <w:t xml:space="preserve">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w:t>
      </w:r>
      <w:proofErr w:type="spellStart"/>
      <w:r w:rsidR="009978D1">
        <w:t>s</w:t>
      </w:r>
      <w:r w:rsidR="00353043">
        <w:t>pekboom</w:t>
      </w:r>
      <w:proofErr w:type="spellEnd"/>
      <w:r w:rsidR="00353043">
        <w:t xml:space="preserve"> canopy cover may have occurred </w:t>
      </w:r>
      <w:r w:rsidR="00E20146">
        <w:t>during</w:t>
      </w:r>
      <w:r w:rsidR="00353043">
        <w:t xml:space="preserve"> this time in recovering areas, but </w:t>
      </w:r>
      <w:proofErr w:type="spellStart"/>
      <w:r w:rsidR="009978D1">
        <w:t>s</w:t>
      </w:r>
      <w:r w:rsidR="00E20146">
        <w:t>pekboom</w:t>
      </w:r>
      <w:proofErr w:type="spellEnd"/>
      <w:r w:rsidR="00E20146">
        <w:t xml:space="preserve"> is relatively slow-growing </w:t>
      </w:r>
      <w:r w:rsidR="00E20146">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fldChar w:fldCharType="separate"/>
      </w:r>
      <w:r w:rsidR="007A38B5" w:rsidRPr="007A38B5">
        <w:rPr>
          <w:noProof/>
          <w:vertAlign w:val="superscript"/>
        </w:rPr>
        <w:t>1</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commentRangeStart w:id="22"/>
      <w:r>
        <w:rPr>
          <w:noProof/>
          <w:lang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commentRangeEnd w:id="22"/>
      <w:r w:rsidR="009978D1">
        <w:rPr>
          <w:rStyle w:val="CommentReference"/>
        </w:rPr>
        <w:commentReference w:id="22"/>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14:paraId="3B1E0478" w14:textId="77777777" w:rsidTr="00A463C7">
        <w:tc>
          <w:tcPr>
            <w:tcW w:w="8784" w:type="dxa"/>
          </w:tcPr>
          <w:p w14:paraId="5FDBF9DC" w14:textId="6933AA5A" w:rsidR="009978D1" w:rsidRDefault="009978D1" w:rsidP="00F4774D">
            <w:pPr>
              <w:pStyle w:val="Caption"/>
            </w:pPr>
            <w:bookmarkStart w:id="23" w:name="_Ref392342998"/>
            <w:bookmarkStart w:id="24" w:name="_Ref392342738"/>
            <w:bookmarkStart w:id="25" w:name="_Toc394582256"/>
            <w:bookmarkStart w:id="26" w:name="_Toc448324365"/>
            <w:r w:rsidRPr="00D75F03">
              <w:t xml:space="preserve">Figure </w:t>
            </w:r>
            <w:r>
              <w:fldChar w:fldCharType="begin"/>
            </w:r>
            <w:r>
              <w:instrText xml:space="preserve"> SEQ Figure \* ARABIC </w:instrText>
            </w:r>
            <w:r>
              <w:fldChar w:fldCharType="separate"/>
            </w:r>
            <w:r>
              <w:rPr>
                <w:noProof/>
              </w:rPr>
              <w:t>2</w:t>
            </w:r>
            <w:r>
              <w:fldChar w:fldCharType="end"/>
            </w:r>
            <w:bookmarkEnd w:id="23"/>
            <w:r w:rsidRPr="00D75F03">
              <w:t xml:space="preserve">  Study area </w:t>
            </w:r>
            <w:proofErr w:type="spellStart"/>
            <w:r w:rsidR="002C1203">
              <w:t>s</w:t>
            </w:r>
            <w:r w:rsidRPr="0084644E">
              <w:t>pekboom</w:t>
            </w:r>
            <w:proofErr w:type="spellEnd"/>
            <w:r w:rsidRPr="00D75F03">
              <w:t xml:space="preserve"> habitats and</w:t>
            </w:r>
            <w:r>
              <w:t xml:space="preserve"> field</w:t>
            </w:r>
            <w:r w:rsidRPr="00D75F03">
              <w:t xml:space="preserve"> ground truth sites</w:t>
            </w:r>
            <w:bookmarkEnd w:id="24"/>
            <w:bookmarkEnd w:id="25"/>
            <w:bookmarkEnd w:id="26"/>
            <w:r w:rsidRPr="00D75F03">
              <w:t xml:space="preserve"> </w:t>
            </w:r>
          </w:p>
        </w:tc>
      </w:tr>
    </w:tbl>
    <w:p w14:paraId="099E3009" w14:textId="7E1B3ED2" w:rsidR="00D61588" w:rsidRDefault="009978D1" w:rsidP="00A463C7">
      <w:pPr>
        <w:pStyle w:val="1FigureTablesource"/>
        <w:ind w:left="5040" w:firstLine="720"/>
        <w:jc w:val="left"/>
      </w:pPr>
      <w:r w:rsidRPr="00F4774D">
        <w:rPr>
          <w:sz w:val="20"/>
        </w:rPr>
        <w:t xml:space="preserve">Source: </w:t>
      </w:r>
      <w:r w:rsidRPr="00F4774D">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F4774D">
        <w:rPr>
          <w:sz w:val="20"/>
        </w:rPr>
        <w:fldChar w:fldCharType="separate"/>
      </w:r>
      <w:r w:rsidRPr="00DF6845">
        <w:rPr>
          <w:noProof/>
          <w:sz w:val="20"/>
        </w:rPr>
        <w:t>Vlok, Cowling</w:t>
      </w:r>
      <w:r>
        <w:rPr>
          <w:noProof/>
          <w:sz w:val="20"/>
        </w:rPr>
        <w:t xml:space="preserve"> &amp;</w:t>
      </w:r>
      <w:r w:rsidRPr="00DF6845">
        <w:rPr>
          <w:noProof/>
          <w:sz w:val="20"/>
        </w:rPr>
        <w:t xml:space="preserve"> Wolf 2005</w:t>
      </w:r>
      <w:r w:rsidRPr="00F4774D">
        <w:rPr>
          <w:sz w:val="20"/>
        </w:rPr>
        <w:fldChar w:fldCharType="end"/>
      </w:r>
      <w:r w:rsidR="00A463C7">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Pr>
          <w:sz w:val="20"/>
        </w:rPr>
        <w:fldChar w:fldCharType="separate"/>
      </w:r>
      <w:r w:rsidR="00A463C7" w:rsidRPr="00A463C7">
        <w:rPr>
          <w:noProof/>
          <w:sz w:val="20"/>
          <w:vertAlign w:val="superscript"/>
        </w:rPr>
        <w:t>1</w:t>
      </w:r>
      <w:r w:rsidR="00A463C7">
        <w:rPr>
          <w:sz w:val="20"/>
        </w:rPr>
        <w:fldChar w:fldCharType="end"/>
      </w:r>
    </w:p>
    <w:p w14:paraId="22B57573" w14:textId="7645EF5A" w:rsidR="00F4774D" w:rsidRPr="00F4774D" w:rsidRDefault="00F4774D" w:rsidP="001239FB">
      <w:pPr>
        <w:pStyle w:val="Caption"/>
        <w:keepNext/>
        <w:keepLines/>
        <w:spacing w:line="360" w:lineRule="auto"/>
      </w:pPr>
      <w:bookmarkStart w:id="27" w:name="_Ref466457780"/>
      <w:r w:rsidRPr="00F4774D">
        <w:lastRenderedPageBreak/>
        <w:t xml:space="preserve">Table </w:t>
      </w:r>
      <w:r w:rsidRPr="00F4774D">
        <w:fldChar w:fldCharType="begin"/>
      </w:r>
      <w:r w:rsidRPr="00F4774D">
        <w:instrText xml:space="preserve"> SEQ Table \* ARABIC </w:instrText>
      </w:r>
      <w:r w:rsidRPr="00F4774D">
        <w:fldChar w:fldCharType="separate"/>
      </w:r>
      <w:proofErr w:type="gramStart"/>
      <w:r w:rsidRPr="00F4774D">
        <w:t>1</w:t>
      </w:r>
      <w:proofErr w:type="gramEnd"/>
      <w:r w:rsidRPr="00F4774D">
        <w:fldChar w:fldCharType="end"/>
      </w:r>
      <w:bookmarkEnd w:id="27"/>
      <w:r w:rsidRPr="00F4774D">
        <w:t xml:space="preserve">   </w:t>
      </w:r>
      <w:r w:rsidR="00F8201B">
        <w:t>In situ canopy</w:t>
      </w:r>
      <w:r w:rsidR="00FA2071">
        <w:t>-</w:t>
      </w:r>
      <w:r w:rsidR="00F8201B">
        <w:t>cover data</w:t>
      </w:r>
    </w:p>
    <w:tbl>
      <w:tblPr>
        <w:tblStyle w:val="MyThesisTable"/>
        <w:tblW w:w="0" w:type="auto"/>
        <w:tblLook w:val="01E0" w:firstRow="1" w:lastRow="1" w:firstColumn="1" w:lastColumn="1" w:noHBand="0" w:noVBand="0"/>
      </w:tblPr>
      <w:tblGrid>
        <w:gridCol w:w="1070"/>
        <w:gridCol w:w="821"/>
        <w:gridCol w:w="1465"/>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73FC53A4" w:rsidR="00D61588" w:rsidRPr="008E0C3A" w:rsidRDefault="00D61588" w:rsidP="001239FB">
            <w:pPr>
              <w:rPr>
                <w:sz w:val="16"/>
              </w:rPr>
            </w:pPr>
            <w:r w:rsidRPr="008E0C3A">
              <w:rPr>
                <w:sz w:val="16"/>
              </w:rPr>
              <w:t xml:space="preserve">Arid </w:t>
            </w:r>
            <w:proofErr w:type="spellStart"/>
            <w:r w:rsidR="009978D1">
              <w:rPr>
                <w:sz w:val="16"/>
              </w:rPr>
              <w:t>s</w:t>
            </w:r>
            <w:r w:rsidR="0084644E" w:rsidRPr="0084644E">
              <w:rPr>
                <w:sz w:val="16"/>
              </w:rPr>
              <w:t>pekboom</w:t>
            </w:r>
            <w:proofErr w:type="spellEnd"/>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221B5D6" w:rsidR="00D61588" w:rsidRPr="008E0C3A" w:rsidRDefault="00D61588" w:rsidP="001239FB">
            <w:pPr>
              <w:rPr>
                <w:sz w:val="16"/>
              </w:rPr>
            </w:pPr>
            <w:r w:rsidRPr="008E0C3A">
              <w:rPr>
                <w:sz w:val="16"/>
              </w:rPr>
              <w:t xml:space="preserve">Arid </w:t>
            </w:r>
            <w:proofErr w:type="spellStart"/>
            <w:r w:rsidR="009978D1">
              <w:rPr>
                <w:sz w:val="16"/>
              </w:rPr>
              <w:t>s</w:t>
            </w:r>
            <w:r w:rsidR="0084644E" w:rsidRPr="0084644E">
              <w:rPr>
                <w:sz w:val="16"/>
              </w:rPr>
              <w:t>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5249A4F0" w:rsidR="00D61588" w:rsidRPr="008E0C3A" w:rsidRDefault="00D61588" w:rsidP="001239FB">
            <w:pPr>
              <w:rPr>
                <w:sz w:val="16"/>
              </w:rPr>
            </w:pPr>
            <w:proofErr w:type="spellStart"/>
            <w:r w:rsidRPr="008E0C3A">
              <w:rPr>
                <w:sz w:val="16"/>
              </w:rPr>
              <w:t>Enon</w:t>
            </w:r>
            <w:proofErr w:type="spellEnd"/>
            <w:r w:rsidRPr="008E0C3A">
              <w:rPr>
                <w:sz w:val="16"/>
              </w:rPr>
              <w:t xml:space="preserve"> </w:t>
            </w:r>
            <w:r w:rsidR="002C1203">
              <w:rPr>
                <w:sz w:val="16"/>
              </w:rPr>
              <w:t>c</w:t>
            </w:r>
            <w:r w:rsidRPr="008E0C3A">
              <w:rPr>
                <w:sz w:val="16"/>
              </w:rPr>
              <w:t>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6E496EFD" w:rsidR="000059AA" w:rsidRDefault="00D61588" w:rsidP="00F4774D">
      <w:pPr>
        <w:pStyle w:val="Caption"/>
      </w:pPr>
      <w:bookmarkStart w:id="28" w:name="_Ref392343684"/>
      <w:bookmarkStart w:id="29" w:name="_Toc394582257"/>
      <w:bookmarkStart w:id="30" w:name="_Toc448324366"/>
      <w:r w:rsidRPr="00F4774D">
        <w:rPr>
          <w:lang w:eastAsia="en-ZA"/>
        </w:rPr>
        <w:t>Figure</w:t>
      </w:r>
      <w:r w:rsidRPr="00F4774D">
        <w:t xml:space="preserv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28"/>
      <w:r w:rsidRPr="00F4774D">
        <w:t xml:space="preserve">  Matjiesvlei2 </w:t>
      </w:r>
      <w:r w:rsidR="00F8201B">
        <w:t>canopy</w:t>
      </w:r>
      <w:r w:rsidR="00FA2071">
        <w:t>-</w:t>
      </w:r>
      <w:r w:rsidR="00F8201B">
        <w:t xml:space="preserve">cover </w:t>
      </w:r>
      <w:r w:rsidRPr="00F4774D">
        <w:t>ground truth site</w:t>
      </w:r>
      <w:bookmarkEnd w:id="29"/>
      <w:bookmarkEnd w:id="30"/>
      <w:r w:rsidRPr="00F4774D">
        <w:t xml:space="preserve"> </w:t>
      </w:r>
    </w:p>
    <w:p w14:paraId="432B95C2" w14:textId="1686D500" w:rsidR="00D61588" w:rsidRPr="00F4774D" w:rsidRDefault="00D61588" w:rsidP="00F4774D">
      <w:pPr>
        <w:pStyle w:val="Caption"/>
      </w:pPr>
    </w:p>
    <w:p w14:paraId="480E717A" w14:textId="2ECDC304" w:rsidR="00D61588" w:rsidRDefault="008F22FC" w:rsidP="00A463C7">
      <w:pPr>
        <w:spacing w:line="480" w:lineRule="auto"/>
        <w:jc w:val="both"/>
      </w:pPr>
      <w:r>
        <w:t>For the second dataset, a</w:t>
      </w:r>
      <w:r w:rsidR="00D61588">
        <w:t xml:space="preserve"> </w:t>
      </w:r>
      <w:proofErr w:type="spellStart"/>
      <w:r w:rsidR="00D61588">
        <w:t>label</w:t>
      </w:r>
      <w:r w:rsidR="000B7347">
        <w:t>ing</w:t>
      </w:r>
      <w:proofErr w:type="spellEnd"/>
      <w:r w:rsidR="00D61588">
        <w:t xml:space="preserve">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7E3215">
        <w:instrText xml:space="preserve"> \* MERGEFORMAT </w:instrText>
      </w:r>
      <w:r w:rsidR="00D61588">
        <w:fldChar w:fldCharType="separate"/>
      </w:r>
      <w:r w:rsidR="00C712CF">
        <w:t xml:space="preserve">Table </w:t>
      </w:r>
      <w:r w:rsidR="00C712CF">
        <w:rPr>
          <w:noProof/>
        </w:rPr>
        <w:t>2</w:t>
      </w:r>
      <w:r w:rsidR="00D61588">
        <w:fldChar w:fldCharType="end"/>
      </w:r>
      <w:r w:rsidR="00D61588">
        <w:t>.  While canopy</w:t>
      </w:r>
      <w:r w:rsidR="00FA2071">
        <w:t>-cover</w:t>
      </w:r>
      <w:r w:rsidR="00D61588">
        <w:t xml:space="preserve"> mapping is in essence a </w:t>
      </w:r>
      <w:r w:rsidR="00745C69">
        <w:t>two-class</w:t>
      </w:r>
      <w:r w:rsidR="00D61588">
        <w:t xml:space="preserve"> problem (</w:t>
      </w:r>
      <w:proofErr w:type="spellStart"/>
      <w:r w:rsidR="009978D1">
        <w:t>s</w:t>
      </w:r>
      <w:r w:rsidR="0084644E" w:rsidRPr="0084644E">
        <w:t>pekboom</w:t>
      </w:r>
      <w:proofErr w:type="spellEnd"/>
      <w:r w:rsidR="00D61588">
        <w:t xml:space="preserve"> and everything else), the addition of </w:t>
      </w:r>
      <w:r w:rsidR="00000CC8">
        <w:t xml:space="preserve">a </w:t>
      </w:r>
      <w:r w:rsidR="00D61588">
        <w:t>third class</w:t>
      </w:r>
      <w:r w:rsidR="00000CC8">
        <w:t xml:space="preserve">, </w:t>
      </w:r>
      <w:proofErr w:type="spellStart"/>
      <w:r w:rsidR="00000CC8">
        <w:t>label</w:t>
      </w:r>
      <w:r w:rsidR="000B7347">
        <w:t>ed</w:t>
      </w:r>
      <w:proofErr w:type="spellEnd"/>
      <w:r w:rsidR="00000CC8">
        <w:t xml:space="preserve"> as </w:t>
      </w:r>
      <w:r w:rsidR="007F44C9" w:rsidRPr="00FA2071">
        <w:t>t</w:t>
      </w:r>
      <w:r w:rsidR="00000CC8" w:rsidRPr="00FA2071">
        <w:t>re</w:t>
      </w:r>
      <w:r w:rsidR="002C1203" w:rsidRPr="00A463C7">
        <w:t>e</w:t>
      </w:r>
      <w:r w:rsidR="00000CC8">
        <w:t>,</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w:t>
      </w:r>
      <w:r w:rsidR="00D61588">
        <w:lastRenderedPageBreak/>
        <w:t>correctly</w:t>
      </w:r>
      <w:r w:rsidR="00A463C7">
        <w:t>.</w:t>
      </w:r>
      <w:r w:rsidR="00D61588">
        <w:fldChar w:fldCharType="begin" w:fldLock="1"/>
      </w:r>
      <w:r w:rsidR="007A38B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fldChar w:fldCharType="separate"/>
      </w:r>
      <w:r w:rsidR="007A38B5" w:rsidRPr="007A38B5">
        <w:rPr>
          <w:noProof/>
          <w:vertAlign w:val="superscript"/>
        </w:rPr>
        <w:t>33</w:t>
      </w:r>
      <w:r w:rsidR="00D61588">
        <w:fldChar w:fldCharType="end"/>
      </w:r>
      <w:r w:rsidR="00D61588">
        <w:t xml:space="preserve">  </w:t>
      </w:r>
      <w:proofErr w:type="spellStart"/>
      <w:r w:rsidR="00A463C7">
        <w:t>S</w:t>
      </w:r>
      <w:r w:rsidR="007F44C9" w:rsidRPr="00FA2071">
        <w:t>pekboom</w:t>
      </w:r>
      <w:proofErr w:type="spellEnd"/>
      <w:r w:rsidR="007F44C9">
        <w:t xml:space="preserve"> and </w:t>
      </w:r>
      <w:r w:rsidR="007F44C9" w:rsidRPr="00FA2071">
        <w:t>trees</w:t>
      </w:r>
      <w:r w:rsidR="007F44C9">
        <w:t xml:space="preserve"> have similar spectral and textural features, making a </w:t>
      </w:r>
      <w:r w:rsidR="00D61588">
        <w:t xml:space="preserve">differentiation </w:t>
      </w:r>
      <w:r w:rsidR="007F44C9">
        <w:t>between them</w:t>
      </w:r>
      <w:r w:rsidR="00D61588">
        <w:t xml:space="preserve"> a particularly challenging part of the problem.  Thus</w:t>
      </w:r>
      <w:r w:rsidR="007F44C9">
        <w:t>,</w:t>
      </w:r>
      <w:r w:rsidR="00D61588">
        <w:t xml:space="preserve"> the addition of the </w:t>
      </w:r>
      <w:r w:rsidR="007F44C9" w:rsidRPr="00FA2071">
        <w:t>t</w:t>
      </w:r>
      <w:r w:rsidR="00D61588" w:rsidRPr="00FA2071">
        <w:t>ree</w:t>
      </w:r>
      <w:r w:rsidR="00D61588">
        <w:t xml:space="preserve"> class is useful, as it allow</w:t>
      </w:r>
      <w:r w:rsidR="00FB627B">
        <w:t>ed</w:t>
      </w:r>
      <w:r w:rsidR="00D61588">
        <w:t xml:space="preserve"> control over the classification accuracy of trees relative to the other classes.  </w:t>
      </w:r>
      <w:r w:rsidR="00D32509" w:rsidDel="00A43F62">
        <w:t xml:space="preserve">The size of the </w:t>
      </w:r>
      <w:r w:rsidR="007F44C9">
        <w:t>b</w:t>
      </w:r>
      <w:r w:rsidR="00D32509" w:rsidDel="00A43F62">
        <w:t xml:space="preserve">ackground class </w:t>
      </w:r>
      <w:proofErr w:type="gramStart"/>
      <w:r w:rsidR="00D32509" w:rsidDel="00A43F62">
        <w:t>was reduced</w:t>
      </w:r>
      <w:proofErr w:type="gramEnd"/>
      <w:r w:rsidR="00D32509" w:rsidDel="00A43F62">
        <w:t xml:space="preserve"> to be the same as the </w:t>
      </w:r>
      <w:proofErr w:type="spellStart"/>
      <w:r w:rsidR="007F44C9">
        <w:t>s</w:t>
      </w:r>
      <w:r w:rsidR="00D32509" w:rsidRPr="0084644E" w:rsidDel="00A43F62">
        <w:t>pekboom</w:t>
      </w:r>
      <w:proofErr w:type="spellEnd"/>
      <w:r w:rsidR="00D32509" w:rsidDel="00A43F62">
        <w:t xml:space="preserve"> class by taking a random subsample.  This was done to expedite </w:t>
      </w:r>
      <w:proofErr w:type="gramStart"/>
      <w:r w:rsidR="00D32509" w:rsidDel="00A43F62">
        <w:t>classifier training</w:t>
      </w:r>
      <w:proofErr w:type="gramEnd"/>
      <w:r w:rsidR="00D32509" w:rsidDel="00A43F62">
        <w:t xml:space="preserve">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r w:rsidRPr="0084644E">
              <w:t>Spekboom</w:t>
            </w:r>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r w:rsidRPr="0084644E">
              <w:t>Spekboom</w:t>
            </w:r>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0BBB8B20" w:rsidR="00F8201B" w:rsidRPr="0002729A" w:rsidRDefault="00F8201B" w:rsidP="000F603E">
            <w:pPr>
              <w:pStyle w:val="1TableText"/>
              <w:tabs>
                <w:tab w:val="num" w:pos="993"/>
              </w:tabs>
            </w:pPr>
            <w:r>
              <w:t>A</w:t>
            </w:r>
            <w:r w:rsidRPr="007250D2">
              <w:t>ny recogni</w:t>
            </w:r>
            <w:r w:rsidR="000B7347">
              <w:t>z</w:t>
            </w:r>
            <w:r w:rsidRPr="007250D2">
              <w:t>able tree</w:t>
            </w:r>
            <w:r>
              <w:t xml:space="preserve"> other than </w:t>
            </w:r>
            <w:proofErr w:type="spellStart"/>
            <w:r w:rsidR="007F44C9">
              <w:t>s</w:t>
            </w:r>
            <w:r>
              <w:t>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007F44C9">
              <w:t>s</w:t>
            </w:r>
            <w:r w:rsidRPr="0084644E">
              <w:t>pekboom</w:t>
            </w:r>
            <w:proofErr w:type="spellEnd"/>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5B743CA8" w:rsidR="00F8201B" w:rsidRPr="0002729A" w:rsidRDefault="00F8201B" w:rsidP="000F603E">
            <w:pPr>
              <w:pStyle w:val="1TableText"/>
              <w:tabs>
                <w:tab w:val="num" w:pos="993"/>
              </w:tabs>
            </w:pPr>
            <w:r>
              <w:t>Bare ground, small shrubs, herbs and anything else not included in the first two classes</w:t>
            </w:r>
          </w:p>
        </w:tc>
      </w:tr>
    </w:tbl>
    <w:p w14:paraId="7E0E1D27" w14:textId="77777777" w:rsidR="00F8201B" w:rsidRDefault="00F8201B" w:rsidP="00D61588">
      <w:pPr>
        <w:spacing w:line="360" w:lineRule="auto"/>
        <w:jc w:val="both"/>
      </w:pPr>
    </w:p>
    <w:p w14:paraId="217F7A91" w14:textId="2274CB8A" w:rsidR="00D61588" w:rsidRDefault="001E6DC0" w:rsidP="00D468F9">
      <w:pPr>
        <w:spacing w:line="480" w:lineRule="auto"/>
        <w:jc w:val="both"/>
      </w:pPr>
      <w:r>
        <w:t>Due to the small 0.5</w:t>
      </w:r>
      <w:r w:rsidR="007F44C9">
        <w:t xml:space="preserve"> </w:t>
      </w:r>
      <w:r>
        <w:t xml:space="preserve">m pixel size, limited DGPS and image spatial accuracy, dense vegetation growth and rugged terrain, it was not practical to obtain per-pixel class labels by in situ observation.  </w:t>
      </w:r>
      <w:proofErr w:type="gramStart"/>
      <w:r w:rsidR="00BB1598">
        <w:t xml:space="preserve">Per-pixel </w:t>
      </w:r>
      <w:r w:rsidR="008F22FC">
        <w:t xml:space="preserve">class labels for the second dataset were </w:t>
      </w:r>
      <w:r>
        <w:t xml:space="preserve">therefore </w:t>
      </w:r>
      <w:r w:rsidR="00D61588">
        <w:t xml:space="preserve">obtained by visual discrimination and </w:t>
      </w:r>
      <w:r w:rsidR="007F44C9">
        <w:t xml:space="preserve">the </w:t>
      </w:r>
      <w:r w:rsidR="00D61588">
        <w:t xml:space="preserve">hand </w:t>
      </w:r>
      <w:proofErr w:type="spellStart"/>
      <w:r w:rsidR="00D61588">
        <w:t>label</w:t>
      </w:r>
      <w:r w:rsidR="000B7347">
        <w:t>ing</w:t>
      </w:r>
      <w:proofErr w:type="spellEnd"/>
      <w:r w:rsidR="00D61588">
        <w:t xml:space="preserve"> of images</w:t>
      </w:r>
      <w:proofErr w:type="gramEnd"/>
      <w:r w:rsidR="00D61588">
        <w:t xml:space="preserve">.  </w:t>
      </w:r>
      <w:r w:rsidR="002104D0">
        <w:t xml:space="preserve">Image </w:t>
      </w:r>
      <w:r w:rsidR="00804C5F">
        <w:t>areas</w:t>
      </w:r>
      <w:r w:rsidR="002104D0">
        <w:t xml:space="preserve"> </w:t>
      </w:r>
      <w:r w:rsidR="00D61588">
        <w:t xml:space="preserve">belonging to the various classes </w:t>
      </w:r>
      <w:proofErr w:type="gramStart"/>
      <w:r w:rsidR="00D61588">
        <w:t>were delineated</w:t>
      </w:r>
      <w:proofErr w:type="gramEnd"/>
      <w:r w:rsidR="00D61588">
        <w:t xml:space="preserve"> </w:t>
      </w:r>
      <w:r w:rsidR="0018013C">
        <w:t xml:space="preserve">as </w:t>
      </w:r>
      <w:r w:rsidR="00D61588">
        <w:t>polygons</w:t>
      </w:r>
      <w:r w:rsidR="002104D0">
        <w:t xml:space="preserve"> in a GIS package</w:t>
      </w:r>
      <w:r w:rsidR="008F22FC">
        <w:t xml:space="preserve">.  An example </w:t>
      </w:r>
      <w:proofErr w:type="gramStart"/>
      <w:r w:rsidR="008F22FC">
        <w:t>is</w:t>
      </w:r>
      <w:r w:rsidR="00D61588">
        <w:t xml:space="preserve"> shown</w:t>
      </w:r>
      <w:proofErr w:type="gramEnd"/>
      <w:r w:rsidR="00D61588">
        <w:t xml:space="preserve"> in </w:t>
      </w:r>
      <w:r w:rsidR="00D61588">
        <w:fldChar w:fldCharType="begin"/>
      </w:r>
      <w:r w:rsidR="00D61588">
        <w:instrText xml:space="preserve"> REF _Ref392445255 \h </w:instrText>
      </w:r>
      <w:r w:rsidR="007E3215">
        <w:instrText xml:space="preserve"> \* MERGEFORMAT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t>
      </w:r>
      <w:proofErr w:type="gramStart"/>
      <w:r w:rsidR="008F22FC">
        <w:t>were assigned</w:t>
      </w:r>
      <w:proofErr w:type="gramEnd"/>
      <w:r w:rsidR="008F22FC">
        <w:t xml:space="preserve"> the same class label.  </w:t>
      </w:r>
      <w:r w:rsidR="000843A5">
        <w:t>Polygon a</w:t>
      </w:r>
      <w:r w:rsidR="00D61588">
        <w:t xml:space="preserve">reas </w:t>
      </w:r>
      <w:proofErr w:type="gramStart"/>
      <w:r w:rsidR="00D61588">
        <w:t>were selected</w:t>
      </w:r>
      <w:proofErr w:type="gramEnd"/>
      <w:r w:rsidR="00D61588">
        <w:t xml:space="preserve"> to encompass variability in habitat and level of degradation. </w:t>
      </w:r>
      <w:r w:rsidR="008F22FC">
        <w:t xml:space="preserve"> </w:t>
      </w:r>
      <w:r w:rsidR="00D61588">
        <w:t>The total number</w:t>
      </w:r>
      <w:r w:rsidR="00420505">
        <w:t xml:space="preserve"> of</w:t>
      </w:r>
      <w:r w:rsidR="00D61588">
        <w:t xml:space="preserve"> polygons and pixels </w:t>
      </w:r>
      <w:proofErr w:type="spellStart"/>
      <w:r w:rsidR="001F18C1">
        <w:t>label</w:t>
      </w:r>
      <w:r w:rsidR="000B7347">
        <w:t>ed</w:t>
      </w:r>
      <w:proofErr w:type="spellEnd"/>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7E3215">
        <w:instrText xml:space="preserve"> \* MERGEFORMAT </w:instrText>
      </w:r>
      <w:r w:rsidR="00D61588">
        <w:fldChar w:fldCharType="separate"/>
      </w:r>
      <w:r w:rsidR="00C712CF">
        <w:t xml:space="preserve">Table </w:t>
      </w:r>
      <w:r w:rsidR="00C712CF">
        <w:rPr>
          <w:noProof/>
        </w:rPr>
        <w:t>3</w:t>
      </w:r>
      <w:r w:rsidR="00D61588">
        <w:fldChar w:fldCharType="end"/>
      </w:r>
      <w:r w:rsidR="00D61588">
        <w:t xml:space="preserve">.  This dataset </w:t>
      </w:r>
      <w:proofErr w:type="gramStart"/>
      <w:r w:rsidR="00D61588">
        <w:t>is referred</w:t>
      </w:r>
      <w:proofErr w:type="gramEnd"/>
      <w:r w:rsidR="00D61588">
        <w:t xml:space="preserve"> to as the “</w:t>
      </w:r>
      <w:proofErr w:type="spellStart"/>
      <w:r w:rsidR="00C02B4A">
        <w:t>label</w:t>
      </w:r>
      <w:r w:rsidR="000B7347">
        <w:t>ed</w:t>
      </w:r>
      <w:proofErr w:type="spellEnd"/>
      <w:r w:rsidR="00C02B4A">
        <w:t xml:space="preserve">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5232C4" w:rsidRPr="00804C5F" w:rsidRDefault="005232C4"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5232C4" w:rsidRPr="00804C5F" w:rsidRDefault="005232C4"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31" w:name="_Ref392445255"/>
      <w:bookmarkStart w:id="32" w:name="_Toc394582258"/>
      <w:bookmarkStart w:id="33"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31"/>
      <w:r>
        <w:t xml:space="preserve">  </w:t>
      </w:r>
      <w:bookmarkEnd w:id="32"/>
      <w:bookmarkEnd w:id="33"/>
      <w:r w:rsidR="00041CA2">
        <w:t>Example image class labels</w:t>
      </w:r>
    </w:p>
    <w:p w14:paraId="464AAB84" w14:textId="77777777" w:rsidR="00D61588" w:rsidRDefault="00D61588" w:rsidP="00D61588">
      <w:pPr>
        <w:spacing w:line="360" w:lineRule="auto"/>
        <w:jc w:val="both"/>
      </w:pPr>
    </w:p>
    <w:p w14:paraId="39A2B3E8" w14:textId="75B127CC" w:rsidR="00D61588" w:rsidRDefault="00D61588" w:rsidP="003C7A4E">
      <w:pPr>
        <w:pStyle w:val="1Tablecaption"/>
      </w:pPr>
      <w:bookmarkStart w:id="34" w:name="_Ref392530242"/>
      <w:bookmarkStart w:id="35" w:name="_Toc394582239"/>
      <w:bookmarkStart w:id="36"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34"/>
      <w:r>
        <w:t xml:space="preserve">   </w:t>
      </w:r>
      <w:r w:rsidR="00D01883">
        <w:t xml:space="preserve">Details of </w:t>
      </w:r>
      <w:proofErr w:type="spellStart"/>
      <w:r w:rsidR="00C02B4A">
        <w:t>label</w:t>
      </w:r>
      <w:r w:rsidR="000B7347">
        <w:t>ed</w:t>
      </w:r>
      <w:proofErr w:type="spellEnd"/>
      <w:r w:rsidR="00C02B4A">
        <w:t xml:space="preserve"> </w:t>
      </w:r>
      <w:r w:rsidR="00E771F6">
        <w:t>pixel</w:t>
      </w:r>
      <w:r>
        <w:t xml:space="preserve"> </w:t>
      </w:r>
      <w:r w:rsidR="00C02B4A">
        <w:t>data</w:t>
      </w:r>
      <w:bookmarkEnd w:id="35"/>
      <w:bookmarkEnd w:id="36"/>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1B306DBB" w:rsidR="00684B18" w:rsidRDefault="00D61588" w:rsidP="00D468F9">
      <w:pPr>
        <w:spacing w:line="480" w:lineRule="auto"/>
        <w:jc w:val="both"/>
      </w:pPr>
      <w:r>
        <w:t xml:space="preserve">A set of 46 features that would aid in describing the visual characteristics of </w:t>
      </w:r>
      <w:proofErr w:type="spellStart"/>
      <w:r w:rsidR="007F44C9">
        <w:t>s</w:t>
      </w:r>
      <w:r w:rsidR="0084644E" w:rsidRPr="0084644E">
        <w:t>pekboom</w:t>
      </w:r>
      <w:proofErr w:type="spellEnd"/>
      <w:r w:rsidRPr="00CF7C56">
        <w:t xml:space="preserve"> </w:t>
      </w:r>
      <w:proofErr w:type="gramStart"/>
      <w:r>
        <w:t>were evaluated</w:t>
      </w:r>
      <w:proofErr w:type="gramEnd"/>
      <w:r>
        <w:t xml:space="preserve">.  The set included a typical combination of spectral features, vegetation indices and texture features.  Similar features have been used in </w:t>
      </w:r>
      <w:r>
        <w:fldChar w:fldCharType="begin" w:fldLock="1"/>
      </w:r>
      <w:ins w:id="37" w:author="dugalh" w:date="2018-02-19T12:28:00Z">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"plainTextFormattedCitation" : "34", "previouslyFormattedCitation" : "&lt;sup&gt;34&lt;/sup&gt;" }, "properties" : {  }, "schema" : "https://github.com/citation-style-language/schema/raw/master/csl-citation.json" }</w:instrText>
        </w:r>
      </w:ins>
      <w:del w:id="38" w:author="dugalh" w:date="2018-02-19T12:28:00Z">
        <w:r w:rsidR="00D468F9" w:rsidDel="00D468F9">
          <w:del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 "plainTextFormattedCitation" : "34", "previouslyFormattedCitation" : "&lt;sup&gt;34&lt;/sup&gt;" }, "properties" : {  }, "schema" : "https://github.com/citation-style-language/schema/raw/master/csl-citation.json" }</w:delInstrText>
        </w:r>
      </w:del>
      <w:r>
        <w:fldChar w:fldCharType="separate"/>
      </w:r>
      <w:r w:rsidRPr="001F56CD">
        <w:rPr>
          <w:noProof/>
        </w:rPr>
        <w:t>Li et al.</w:t>
      </w:r>
      <w:r>
        <w:fldChar w:fldCharType="end"/>
      </w:r>
      <w:r w:rsidR="00D468F9">
        <w:fldChar w:fldCharType="begin" w:fldLock="1"/>
      </w:r>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fldChar w:fldCharType="separate"/>
      </w:r>
      <w:r w:rsidR="00D468F9" w:rsidRPr="00D468F9">
        <w:rPr>
          <w:noProof/>
          <w:vertAlign w:val="superscript"/>
        </w:rPr>
        <w:t>34</w:t>
      </w:r>
      <w:r w:rsidR="00D468F9">
        <w:fldChar w:fldCharType="end"/>
      </w:r>
      <w:r>
        <w:t xml:space="preserve"> and </w:t>
      </w:r>
      <w:r>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fldChar w:fldCharType="separate"/>
      </w:r>
      <w:r w:rsidRPr="001F56CD">
        <w:rPr>
          <w:noProof/>
        </w:rPr>
        <w:t xml:space="preserve">Trias-Sanz, Stamon </w:t>
      </w:r>
      <w:r w:rsidR="00652DE0">
        <w:rPr>
          <w:noProof/>
        </w:rPr>
        <w:t>and</w:t>
      </w:r>
      <w:r w:rsidR="00652DE0" w:rsidRPr="001F56CD">
        <w:rPr>
          <w:noProof/>
        </w:rPr>
        <w:t xml:space="preserve"> </w:t>
      </w:r>
      <w:r w:rsidRPr="001F56CD">
        <w:rPr>
          <w:noProof/>
        </w:rPr>
        <w:t>Louchet</w:t>
      </w:r>
      <w:r>
        <w:fldChar w:fldCharType="end"/>
      </w:r>
      <w:r w:rsidR="00D468F9">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fldChar w:fldCharType="separate"/>
      </w:r>
      <w:r w:rsidR="00D468F9" w:rsidRPr="00D468F9">
        <w:rPr>
          <w:noProof/>
          <w:vertAlign w:val="superscript"/>
        </w:rPr>
        <w:t>35</w:t>
      </w:r>
      <w:r w:rsidR="00D468F9">
        <w:fldChar w:fldCharType="end"/>
      </w:r>
      <w:r>
        <w:t xml:space="preserve">.  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w:t>
      </w:r>
      <w:commentRangeStart w:id="39"/>
      <w:r>
        <w:t xml:space="preserve"> </w:t>
      </w:r>
      <w:r w:rsidR="00D468F9">
        <w:t xml:space="preserve">a </w:t>
      </w:r>
      <w:r>
        <w:t>statistic or function of the pixels</w:t>
      </w:r>
      <w:commentRangeEnd w:id="39"/>
      <w:r w:rsidR="00344B27">
        <w:rPr>
          <w:rStyle w:val="CommentReference"/>
        </w:rPr>
        <w:commentReference w:id="39"/>
      </w:r>
      <w:r>
        <w:t xml:space="preserve"> inside a small local </w:t>
      </w:r>
      <w:proofErr w:type="spellStart"/>
      <w:r>
        <w:t>neighbo</w:t>
      </w:r>
      <w:r w:rsidR="000B7347">
        <w:t>rhood</w:t>
      </w:r>
      <w:proofErr w:type="spellEnd"/>
      <w:r>
        <w:t xml:space="preserve">.  While the spectral resolution of the VHR imagery is poor, the spatial resolution </w:t>
      </w:r>
      <w:r w:rsidR="00344B27">
        <w:t xml:space="preserve">enables a </w:t>
      </w:r>
      <w:r>
        <w:t xml:space="preserve">description of </w:t>
      </w:r>
      <w:r w:rsidR="00344B27">
        <w:t xml:space="preserve">the </w:t>
      </w:r>
      <w:r>
        <w:t>vegetation structure and spatial patterns</w:t>
      </w:r>
      <w:r w:rsidR="00344B27">
        <w:t xml:space="preserve">, which is </w:t>
      </w:r>
      <w:r>
        <w:t xml:space="preserve">not possible with lower resolution satellite imagery.  </w:t>
      </w:r>
      <w:r w:rsidR="00C32AC3">
        <w:t xml:space="preserve">Texture features are a popular way of encapsulating spatial and structural information.  Measures of vegetation texture are </w:t>
      </w:r>
      <w:r w:rsidR="00C32AC3">
        <w:lastRenderedPageBreak/>
        <w:t xml:space="preserve">sensitive to shadow variations, </w:t>
      </w:r>
      <w:r w:rsidR="00344B27">
        <w:t>an</w:t>
      </w:r>
      <w:r w:rsidR="00C32AC3">
        <w:t xml:space="preserve"> unavoidable </w:t>
      </w:r>
      <w:r w:rsidR="00344B27">
        <w:t xml:space="preserve">phenomenon </w:t>
      </w:r>
      <w:r w:rsidR="00C32AC3">
        <w:t xml:space="preserve">in aerial imagery </w:t>
      </w:r>
      <w:r w:rsidR="00344B27">
        <w:t>caused by</w:t>
      </w:r>
      <w:r w:rsidR="00C32AC3">
        <w:t xml:space="preserve"> the long flight times and varying sun angle.  Nevertheless, texture </w:t>
      </w:r>
      <w:r>
        <w:t>is recogni</w:t>
      </w:r>
      <w:r w:rsidR="000B7347">
        <w:t>zed</w:t>
      </w:r>
      <w:r>
        <w:t xml:space="preserve"> as an important feature in biomass estimation in complex habitats</w:t>
      </w:r>
      <w:r w:rsidR="00D468F9">
        <w:t>.</w:t>
      </w:r>
      <w:r>
        <w:fldChar w:fldCharType="begin" w:fldLock="1"/>
      </w:r>
      <w:r w:rsidR="007A38B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fldChar w:fldCharType="separate"/>
      </w:r>
      <w:r w:rsidR="007A38B5" w:rsidRPr="007A38B5">
        <w:rPr>
          <w:noProof/>
          <w:vertAlign w:val="superscript"/>
        </w:rPr>
        <w:t>14,36</w:t>
      </w:r>
      <w:r>
        <w:fldChar w:fldCharType="end"/>
      </w:r>
      <w:r>
        <w:t xml:space="preserve">  </w:t>
      </w:r>
      <w:proofErr w:type="gramStart"/>
      <w:r>
        <w:t>The</w:t>
      </w:r>
      <w:proofErr w:type="gramEnd"/>
      <w:r>
        <w:t xml:space="preserve"> sliding window features were included to exploit this source of information </w:t>
      </w:r>
      <w:r w:rsidR="00344B27">
        <w:t xml:space="preserve">when </w:t>
      </w:r>
      <w:r>
        <w:t xml:space="preserve">distinguishing </w:t>
      </w:r>
      <w:r w:rsidR="00FE5226">
        <w:t xml:space="preserve">the </w:t>
      </w:r>
      <w:r>
        <w:t xml:space="preserve">classes.  </w:t>
      </w:r>
    </w:p>
    <w:p w14:paraId="630E3098" w14:textId="77777777" w:rsidR="0054491E" w:rsidRDefault="0054491E" w:rsidP="00684B18">
      <w:pPr>
        <w:spacing w:line="360" w:lineRule="auto"/>
        <w:jc w:val="both"/>
      </w:pPr>
    </w:p>
    <w:p w14:paraId="6AA96322" w14:textId="7E0932F2" w:rsidR="00D61588" w:rsidRDefault="00FE5226" w:rsidP="00D468F9">
      <w:pPr>
        <w:spacing w:line="480" w:lineRule="auto"/>
        <w:jc w:val="both"/>
      </w:pPr>
      <w:r>
        <w:t xml:space="preserve">Although the imagery </w:t>
      </w:r>
      <w:proofErr w:type="gramStart"/>
      <w:r>
        <w:t>was calibrated</w:t>
      </w:r>
      <w:proofErr w:type="gramEnd"/>
      <w:r>
        <w:t xml:space="preserve"> to surface reflectance, it was done at a coarse spatial scale and </w:t>
      </w:r>
      <w:r w:rsidR="00344B27">
        <w:t xml:space="preserve">fine resolution </w:t>
      </w:r>
      <w:r>
        <w:t xml:space="preserve">radiometric variations were not taken into account.  </w:t>
      </w:r>
      <w:r w:rsidR="00693FDF">
        <w:t>A normali</w:t>
      </w:r>
      <w:r w:rsidR="000B7347">
        <w:t>zed</w:t>
      </w:r>
      <w:r w:rsidR="00693FDF">
        <w:t xml:space="preserve"> </w:t>
      </w:r>
      <w:proofErr w:type="spellStart"/>
      <w:r w:rsidR="00693FDF">
        <w:t>colo</w:t>
      </w:r>
      <w:r w:rsidR="000F4F02">
        <w:t>r</w:t>
      </w:r>
      <w:proofErr w:type="spellEnd"/>
      <w:r w:rsidR="00693FDF">
        <w:t xml:space="preserve"> space </w:t>
      </w:r>
      <w:r w:rsidR="00196E1D">
        <w:t xml:space="preserve">was consequently included in the features to </w:t>
      </w:r>
      <w:r>
        <w:t xml:space="preserve">reduce intensity variations not removed by the surface reflectance corrections.  </w:t>
      </w:r>
      <w:proofErr w:type="spellStart"/>
      <w:r w:rsidR="00D61588">
        <w:t>Colo</w:t>
      </w:r>
      <w:r w:rsidR="000F4F02">
        <w:t>r</w:t>
      </w:r>
      <w:proofErr w:type="spellEnd"/>
      <w:r w:rsidR="00D61588">
        <w:t xml:space="preserve"> </w:t>
      </w:r>
      <w:proofErr w:type="gramStart"/>
      <w:r w:rsidR="00D61588">
        <w:t>is captured</w:t>
      </w:r>
      <w:proofErr w:type="gramEnd"/>
      <w:r w:rsidR="00D61588">
        <w:t xml:space="preserve"> by the relative amounts of the raw </w:t>
      </w:r>
      <w:proofErr w:type="spellStart"/>
      <w:r w:rsidR="00D61588">
        <w:t>colo</w:t>
      </w:r>
      <w:r w:rsidR="000F4F02">
        <w:t>r</w:t>
      </w:r>
      <w:proofErr w:type="spellEnd"/>
      <w:r w:rsidR="00D61588">
        <w:t xml:space="preserve"> bands rather than their absolute values.  Normali</w:t>
      </w:r>
      <w:r w:rsidR="000B7347">
        <w:t>zed</w:t>
      </w:r>
      <w:r w:rsidR="00D61588">
        <w:t xml:space="preserve"> </w:t>
      </w:r>
      <w:proofErr w:type="spellStart"/>
      <w:r w:rsidR="00D61588">
        <w:t>colo</w:t>
      </w:r>
      <w:r w:rsidR="000F4F02">
        <w:t>r</w:t>
      </w:r>
      <w:proofErr w:type="spellEnd"/>
      <w:r w:rsidR="00D61588">
        <w:t xml:space="preserve"> features are defined </w:t>
      </w:r>
      <w:r w:rsidR="00344B27">
        <w:t>as</w:t>
      </w:r>
      <w:r w:rsidR="00414F27">
        <w:t>:</w:t>
      </w:r>
      <w:r w:rsidR="00D61588">
        <w:fldChar w:fldCharType="begin" w:fldLock="1"/>
      </w:r>
      <w:r w:rsidR="007A38B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fldChar w:fldCharType="separate"/>
      </w:r>
      <w:r w:rsidR="007A38B5" w:rsidRPr="007A38B5">
        <w:rPr>
          <w:noProof/>
          <w:vertAlign w:val="superscript"/>
        </w:rPr>
        <w:t>37</w:t>
      </w:r>
      <w:r w:rsidR="00D61588">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A461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4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40"/>
          </w:p>
        </w:tc>
      </w:tr>
    </w:tbl>
    <w:p w14:paraId="5B18A0AF" w14:textId="56DE4157" w:rsidR="00D61588" w:rsidRDefault="00344B27" w:rsidP="00414F27">
      <w:pPr>
        <w:spacing w:line="480" w:lineRule="auto"/>
        <w:jc w:val="both"/>
      </w:pPr>
      <w:proofErr w:type="gramStart"/>
      <w:r>
        <w:t>w</w:t>
      </w:r>
      <w:r w:rsidR="00D61588">
        <w:t>here</w:t>
      </w:r>
      <w:proofErr w:type="gramEnd"/>
      <w:r w:rsidR="00D61588">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t xml:space="preserve"> are the raw R, G, B and NIR band values and </w:t>
      </w:r>
      <m:oMath>
        <m:r>
          <w:rPr>
            <w:rFonts w:ascii="Cambria Math" w:hAnsi="Cambria Math"/>
          </w:rPr>
          <m:t>i</m:t>
        </m:r>
      </m:oMath>
      <w:r w:rsidR="00D61588">
        <w:t xml:space="preserve"> is the band number.  The denominator normali</w:t>
      </w:r>
      <w:r w:rsidR="000B7347">
        <w:t>zes</w:t>
      </w:r>
      <w:r w:rsidR="00D61588">
        <w:t xml:space="preserve"> for intensity.  </w:t>
      </w:r>
    </w:p>
    <w:p w14:paraId="5AD94339" w14:textId="77777777" w:rsidR="00D61588" w:rsidRDefault="00D61588" w:rsidP="00414F27">
      <w:pPr>
        <w:spacing w:line="480" w:lineRule="auto"/>
        <w:jc w:val="both"/>
      </w:pPr>
    </w:p>
    <w:p w14:paraId="5BF4BFE4" w14:textId="1FEC0151" w:rsidR="00D61588" w:rsidRDefault="00D61588" w:rsidP="00414F27">
      <w:pPr>
        <w:spacing w:line="480" w:lineRule="auto"/>
        <w:jc w:val="both"/>
      </w:pPr>
      <w:r>
        <w:t xml:space="preserve">Green, living vegetation absorbs light in the </w:t>
      </w:r>
      <w:r w:rsidR="005B4ECE">
        <w:t>p</w:t>
      </w:r>
      <w:r>
        <w:t xml:space="preserve">hotosynthetically </w:t>
      </w:r>
      <w:r w:rsidR="005B4ECE">
        <w:t>a</w:t>
      </w:r>
      <w:r>
        <w:t xml:space="preserve">ctive </w:t>
      </w:r>
      <w:r w:rsidR="005B4ECE">
        <w:t>r</w:t>
      </w:r>
      <w:r>
        <w:t>adiation region of the spectrum</w:t>
      </w:r>
      <w:r w:rsidR="0001287C">
        <w:t>,</w:t>
      </w:r>
      <w:r>
        <w:t xml:space="preserve"> which corresponds to the red band.  There is a sharp transition from absorption to reflection around 700</w:t>
      </w:r>
      <w:r w:rsidR="005B4ECE">
        <w:t xml:space="preserve"> </w:t>
      </w:r>
      <w:r>
        <w:t>nm</w:t>
      </w:r>
      <w:r w:rsidR="00414F27">
        <w:t>.</w:t>
      </w:r>
      <w:r>
        <w:fldChar w:fldCharType="begin" w:fldLock="1"/>
      </w:r>
      <w:r w:rsidR="007A38B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fldChar w:fldCharType="separate"/>
      </w:r>
      <w:r w:rsidR="007A38B5" w:rsidRPr="007A38B5">
        <w:rPr>
          <w:noProof/>
          <w:vertAlign w:val="superscript"/>
        </w:rPr>
        <w:t>38</w:t>
      </w:r>
      <w:r>
        <w:fldChar w:fldCharType="end"/>
      </w:r>
      <w:r>
        <w:t xml:space="preserve">  Vegetation is highly reflective in the near</w:t>
      </w:r>
      <w:r w:rsidR="005B4ECE">
        <w:t>-</w:t>
      </w:r>
      <w:r w:rsidR="00A45255">
        <w:t>infrared</w:t>
      </w:r>
      <w:r>
        <w:t xml:space="preserve"> band as the energy in these wavelengths is insufficient for photosynthesis and potentially harmful due to </w:t>
      </w:r>
      <w:commentRangeStart w:id="41"/>
      <w:r>
        <w:t>its heating effects</w:t>
      </w:r>
      <w:commentRangeEnd w:id="41"/>
      <w:r w:rsidR="00C95DDE">
        <w:rPr>
          <w:rStyle w:val="CommentReference"/>
        </w:rPr>
        <w:commentReference w:id="41"/>
      </w:r>
      <w:r>
        <w:t xml:space="preserve">.   Various vegetation indices exploit these spectral properties.  The </w:t>
      </w:r>
      <w:r w:rsidR="00C95DDE">
        <w:t>r</w:t>
      </w:r>
      <w:r>
        <w:t xml:space="preserve">atio </w:t>
      </w:r>
      <w:r w:rsidR="00C95DDE">
        <w:t>v</w:t>
      </w:r>
      <w:r>
        <w:t xml:space="preserve">egetation </w:t>
      </w:r>
      <w:r w:rsidR="00C95DDE">
        <w:t>i</w:t>
      </w:r>
      <w:r>
        <w:t xml:space="preserve">ndex (RVI) </w:t>
      </w:r>
      <w:proofErr w:type="gramStart"/>
      <w:r>
        <w:t>is given</w:t>
      </w:r>
      <w:proofErr w:type="gramEnd"/>
      <w:r>
        <w:t xml:space="preserve">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3BFB39D2" w:rsidR="00D61588" w:rsidRPr="003B5532" w:rsidRDefault="00C95DDE" w:rsidP="00414F27">
            <w:pPr>
              <w:pStyle w:val="Caption"/>
              <w:jc w:val="center"/>
              <w:rPr>
                <w:sz w:val="24"/>
                <w:szCs w:val="24"/>
              </w:rPr>
            </w:pPr>
            <w:r>
              <w:rPr>
                <w:sz w:val="24"/>
                <w:szCs w:val="24"/>
              </w:rPr>
              <w:t xml:space="preserve">             (</w:t>
            </w:r>
            <w:r w:rsidR="00892B0C">
              <w:fldChar w:fldCharType="begin"/>
            </w:r>
            <w:r w:rsidR="00892B0C">
              <w:rPr>
                <w:rStyle w:val="MyEquationChar"/>
              </w:rPr>
              <w:instrText xml:space="preserve"> SEQ MyEquation \* ARABIC </w:instrText>
            </w:r>
            <w:r w:rsidR="00892B0C">
              <w:fldChar w:fldCharType="separate"/>
            </w:r>
            <w:r w:rsidR="00892B0C">
              <w:rPr>
                <w:rStyle w:val="MyEquationChar"/>
                <w:noProof/>
              </w:rPr>
              <w:t>2</w:t>
            </w:r>
            <w:r w:rsidR="00892B0C">
              <w:fldChar w:fldCharType="end"/>
            </w:r>
            <w:r w:rsidR="00D61588" w:rsidRPr="00F4774D">
              <w:rPr>
                <w:rStyle w:val="MyEquationChar"/>
              </w:rPr>
              <w:t>)</w:t>
            </w:r>
          </w:p>
        </w:tc>
      </w:tr>
    </w:tbl>
    <w:p w14:paraId="24FB8E31" w14:textId="73F05111" w:rsidR="00D61588" w:rsidRDefault="00D61588" w:rsidP="00414F27">
      <w:pPr>
        <w:spacing w:line="480" w:lineRule="auto"/>
        <w:jc w:val="both"/>
      </w:pPr>
      <w:r>
        <w:t xml:space="preserve">It has a range of zero to infinity and increases as the vegetation becomes denser and photosynthetically more active </w:t>
      </w:r>
      <w:r>
        <w:fldChar w:fldCharType="begin" w:fldLock="1"/>
      </w:r>
      <w:r w:rsidR="007A38B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fldChar w:fldCharType="separate"/>
      </w:r>
      <w:r w:rsidR="007A38B5" w:rsidRPr="007A38B5">
        <w:rPr>
          <w:noProof/>
          <w:vertAlign w:val="superscript"/>
        </w:rPr>
        <w:t>39</w:t>
      </w:r>
      <w:r>
        <w:fldChar w:fldCharType="end"/>
      </w:r>
      <w:r>
        <w:t xml:space="preserve">.  The well-known </w:t>
      </w:r>
      <w:r w:rsidR="000B7347">
        <w:t>NDVI</w:t>
      </w:r>
      <w:r>
        <w:t xml:space="preserve"> </w:t>
      </w:r>
      <w:proofErr w:type="gramStart"/>
      <w:r>
        <w:t>is defined</w:t>
      </w:r>
      <w:proofErr w:type="gramEnd"/>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2CD12AC5" w:rsidR="00D61588" w:rsidRDefault="00D61588" w:rsidP="00C95DDE">
      <w:pPr>
        <w:spacing w:line="480" w:lineRule="auto"/>
        <w:jc w:val="both"/>
      </w:pPr>
      <w:r>
        <w:t>NDVI is limited to the range -1 to 1 and contains the same information as RVI</w:t>
      </w:r>
      <w:r w:rsidR="0001287C">
        <w:t>,</w:t>
      </w:r>
      <w:r>
        <w:t xml:space="preserve"> but is easier to visuali</w:t>
      </w:r>
      <w:r w:rsidR="000B7347">
        <w:t>z</w:t>
      </w:r>
      <w:r>
        <w:t xml:space="preserve">e and interpret due to its limited range.  Both indices are </w:t>
      </w:r>
      <w:r w:rsidR="00C95DDE">
        <w:t>unaffected by</w:t>
      </w:r>
      <w:r>
        <w:t xml:space="preserve"> intensity changes.  </w:t>
      </w:r>
    </w:p>
    <w:p w14:paraId="547CA523" w14:textId="77777777" w:rsidR="00D61588" w:rsidRDefault="00D61588" w:rsidP="00C95DDE">
      <w:pPr>
        <w:spacing w:line="480" w:lineRule="auto"/>
        <w:jc w:val="both"/>
      </w:pPr>
    </w:p>
    <w:p w14:paraId="4CD81F95" w14:textId="5DD8CD09" w:rsidR="00D61588" w:rsidRDefault="00D61588" w:rsidP="00C95DDE">
      <w:pPr>
        <w:spacing w:line="480" w:lineRule="auto"/>
        <w:jc w:val="both"/>
      </w:pPr>
      <w:r>
        <w:t xml:space="preserve">The </w:t>
      </w:r>
      <w:proofErr w:type="spellStart"/>
      <w:r>
        <w:t>tassel</w:t>
      </w:r>
      <w:r w:rsidR="000B7347">
        <w:t>ed</w:t>
      </w:r>
      <w:proofErr w:type="spellEnd"/>
      <w:r>
        <w:t xml:space="preserve">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rsidR="00414F27">
        <w:t>.</w:t>
      </w:r>
      <w:r>
        <w:fldChar w:fldCharType="begin" w:fldLock="1"/>
      </w:r>
      <w:r w:rsidR="007A38B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fldChar w:fldCharType="separate"/>
      </w:r>
      <w:r w:rsidR="007A38B5" w:rsidRPr="007A38B5">
        <w:rPr>
          <w:noProof/>
          <w:vertAlign w:val="superscript"/>
        </w:rPr>
        <w:t>40</w:t>
      </w:r>
      <w:r>
        <w:fldChar w:fldCharType="end"/>
      </w:r>
      <w:r>
        <w:t xml:space="preserve">  The </w:t>
      </w:r>
      <w:proofErr w:type="spellStart"/>
      <w:r>
        <w:t>tassel</w:t>
      </w:r>
      <w:r w:rsidR="000B7347">
        <w:t>ed</w:t>
      </w:r>
      <w:proofErr w:type="spellEnd"/>
      <w:r>
        <w:t xml:space="preserve"> cap transform </w:t>
      </w:r>
      <w:proofErr w:type="gramStart"/>
      <w:r>
        <w:t>was approximated</w:t>
      </w:r>
      <w:proofErr w:type="gramEnd"/>
      <w:r>
        <w:t xml:space="preserve"> </w:t>
      </w:r>
      <w:r w:rsidR="0001287C">
        <w:t>in this study</w:t>
      </w:r>
      <w:r>
        <w:t xml:space="preserve"> </w:t>
      </w:r>
      <w:r w:rsidR="000E6D82">
        <w:t xml:space="preserve">by </w:t>
      </w:r>
      <w:r>
        <w:t xml:space="preserve">using a principal component transform derived from the variance of the </w:t>
      </w:r>
      <w:proofErr w:type="spellStart"/>
      <w:r w:rsidR="000E6D82">
        <w:t>s</w:t>
      </w:r>
      <w:r w:rsidR="0084644E" w:rsidRPr="0084644E">
        <w:t>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0E6D82">
        <w:t>s</w:t>
      </w:r>
      <w:r w:rsidR="0084644E" w:rsidRPr="0084644E">
        <w:t>pekboom</w:t>
      </w:r>
      <w:proofErr w:type="spellEnd"/>
      <w:r>
        <w:t xml:space="preserve"> variation rather than wheat variation</w:t>
      </w:r>
      <w:r w:rsidR="00A45255">
        <w:t>,</w:t>
      </w:r>
      <w:r>
        <w:t xml:space="preserve"> as in the original </w:t>
      </w:r>
      <w:proofErr w:type="spellStart"/>
      <w:r>
        <w:t>tassel</w:t>
      </w:r>
      <w:r w:rsidR="000B7347">
        <w:t>ed</w:t>
      </w:r>
      <w:proofErr w:type="spellEnd"/>
      <w:r>
        <w:t xml:space="preserve"> cap transform.  As it is simply a rotation of the raw band space, it</w:t>
      </w:r>
      <w:r w:rsidR="000E6D82">
        <w:t xml:space="preserve"> i</w:t>
      </w:r>
      <w:r>
        <w:t xml:space="preserve">s </w:t>
      </w:r>
      <w:r w:rsidR="00FD3E24">
        <w:t xml:space="preserve">more </w:t>
      </w:r>
      <w:r>
        <w:t>useful</w:t>
      </w:r>
      <w:r w:rsidR="000E6D82">
        <w:t xml:space="preserve"> </w:t>
      </w:r>
      <w:r>
        <w:t xml:space="preserve">as a dimensionality reduction technique </w:t>
      </w:r>
      <w:r w:rsidR="000E6D82">
        <w:t>(</w:t>
      </w:r>
      <w:r>
        <w:t xml:space="preserve">similar to </w:t>
      </w:r>
      <w:r w:rsidR="00414F27">
        <w:t>principal components analysis</w:t>
      </w:r>
      <w:r w:rsidR="000B7347">
        <w:rPr>
          <w:rStyle w:val="CommentReference"/>
        </w:rPr>
        <w:commentReference w:id="42"/>
      </w:r>
      <w:r w:rsidR="00414F27">
        <w:t xml:space="preserve"> (PCA)</w:t>
      </w:r>
      <w:r w:rsidR="000E6D82">
        <w:t>)</w:t>
      </w:r>
      <w:r>
        <w:t xml:space="preserve"> than an extractor of novel </w:t>
      </w:r>
      <w:proofErr w:type="gramStart"/>
      <w:r>
        <w:t>features</w:t>
      </w:r>
      <w:proofErr w:type="gramEnd"/>
      <w:r>
        <w:t>.  The principal components of the normali</w:t>
      </w:r>
      <w:r w:rsidR="000B7347">
        <w:t>z</w:t>
      </w:r>
      <w:r>
        <w:t xml:space="preserve">ed </w:t>
      </w:r>
      <w:proofErr w:type="spellStart"/>
      <w:r>
        <w:t>colo</w:t>
      </w:r>
      <w:r w:rsidR="000F4F02">
        <w:t>rs</w:t>
      </w:r>
      <w:proofErr w:type="spellEnd"/>
      <w:r>
        <w:t xml:space="preserve"> of Equation </w:t>
      </w:r>
      <w:r>
        <w:fldChar w:fldCharType="begin"/>
      </w:r>
      <w:r>
        <w:instrText xml:space="preserve"> REF _Ref393446217 \h </w:instrText>
      </w:r>
      <w:r w:rsidR="007E3215">
        <w:instrText xml:space="preserve"> \* MERGEFORMAT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C95DDE">
      <w:pPr>
        <w:spacing w:line="480" w:lineRule="auto"/>
        <w:jc w:val="both"/>
      </w:pPr>
    </w:p>
    <w:p w14:paraId="36517F39" w14:textId="6179C18E" w:rsidR="00D61588" w:rsidRDefault="00D61588" w:rsidP="00C95DDE">
      <w:pPr>
        <w:spacing w:line="480" w:lineRule="auto"/>
        <w:jc w:val="both"/>
      </w:pPr>
      <w:r>
        <w:t>Entropy is a statistic that describes the amount of randomness in a variable.  It was included in our feature</w:t>
      </w:r>
      <w:r w:rsidR="002E11FE">
        <w:t>-</w:t>
      </w:r>
      <w:r>
        <w:t xml:space="preserve">set as a texture feature to describe complexity in the local </w:t>
      </w:r>
      <w:proofErr w:type="spellStart"/>
      <w:r>
        <w:t>neighbo</w:t>
      </w:r>
      <w:r w:rsidR="000B7347">
        <w:t>rhood</w:t>
      </w:r>
      <w:proofErr w:type="spellEnd"/>
      <w:r>
        <w:t xml:space="preserve"> of a sliding window.  The entropy of the values in the image window </w:t>
      </w:r>
      <m:oMath>
        <m:r>
          <m:rPr>
            <m:sty m:val="b"/>
          </m:rPr>
          <w:rPr>
            <w:rFonts w:ascii="Cambria Math" w:hAnsi="Cambria Math"/>
          </w:rPr>
          <m:t>x</m:t>
        </m:r>
      </m:oMath>
      <w:r>
        <w:t xml:space="preserve"> is defined </w:t>
      </w:r>
      <w:r w:rsidR="00FD3E24">
        <w:t>as</w:t>
      </w:r>
      <w:r w:rsidR="00414F27">
        <w:t>:</w:t>
      </w:r>
      <w:r>
        <w:fldChar w:fldCharType="begin" w:fldLock="1"/>
      </w:r>
      <w:r w:rsidR="007A38B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fldChar w:fldCharType="separate"/>
      </w:r>
      <w:r w:rsidR="007A38B5" w:rsidRPr="007A38B5">
        <w:rPr>
          <w:noProof/>
          <w:vertAlign w:val="superscript"/>
        </w:rPr>
        <w:t>35</w:t>
      </w:r>
      <w: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17033CC8" w:rsidR="00D61588" w:rsidRDefault="002E11FE" w:rsidP="00414F27">
      <w:pPr>
        <w:spacing w:line="480" w:lineRule="auto"/>
        <w:jc w:val="both"/>
      </w:pPr>
      <w:proofErr w:type="gramStart"/>
      <w:r>
        <w:t>w</w:t>
      </w:r>
      <w:r w:rsidR="00D61588">
        <w:t>here</w:t>
      </w:r>
      <w:proofErr w:type="gramEnd"/>
      <w:r w:rsidR="00D61588">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t xml:space="preserve"> histogram bin of </w:t>
      </w:r>
      <m:oMath>
        <m:r>
          <m:rPr>
            <m:sty m:val="b"/>
          </m:rPr>
          <w:rPr>
            <w:rFonts w:ascii="Cambria Math" w:hAnsi="Cambria Math"/>
          </w:rPr>
          <m:t>x</m:t>
        </m:r>
      </m:oMath>
      <w:r w:rsidR="00D61588">
        <w:t xml:space="preserve">. </w:t>
      </w:r>
      <w:proofErr w:type="gramStart"/>
      <w:r w:rsidR="0001287C">
        <w:t xml:space="preserve">A total of </w:t>
      </w:r>
      <w:r w:rsidR="00D61588">
        <w:t>256</w:t>
      </w:r>
      <w:proofErr w:type="gramEnd"/>
      <w:r w:rsidR="00D61588">
        <w:t xml:space="preserve"> bins were used in all cases.  </w:t>
      </w:r>
    </w:p>
    <w:p w14:paraId="5FEEFA4D" w14:textId="77777777" w:rsidR="00D61588" w:rsidRDefault="00D61588" w:rsidP="00414F27">
      <w:pPr>
        <w:spacing w:line="480" w:lineRule="auto"/>
        <w:jc w:val="both"/>
      </w:pPr>
    </w:p>
    <w:p w14:paraId="6A51D4AE" w14:textId="019859A7" w:rsidR="009F4D59" w:rsidRDefault="00D61588" w:rsidP="00414F27">
      <w:pPr>
        <w:spacing w:line="480" w:lineRule="auto"/>
        <w:jc w:val="both"/>
      </w:pPr>
      <w:r>
        <w:lastRenderedPageBreak/>
        <w:t xml:space="preserve">In addition to the entropy, the median and the four central moment features (mean, standard deviation, skewness and kurtosis) of </w:t>
      </w:r>
      <w:r w:rsidR="009D3423" w:rsidRPr="002F3582">
        <w:rPr>
          <w:noProof/>
        </w:rPr>
        <w:t>Li et al.</w:t>
      </w:r>
      <w:r w:rsidR="00414F27">
        <w:fldChar w:fldCharType="begin" w:fldLock="1"/>
      </w:r>
      <w:r w:rsidR="00414F27">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fldChar w:fldCharType="separate"/>
      </w:r>
      <w:r w:rsidR="00414F27" w:rsidRPr="00414F27">
        <w:rPr>
          <w:noProof/>
          <w:vertAlign w:val="superscript"/>
        </w:rPr>
        <w:t>34</w:t>
      </w:r>
      <w:r w:rsidR="00414F27">
        <w:fldChar w:fldCharType="end"/>
      </w:r>
      <w:r>
        <w:t xml:space="preserve"> were included as sliding window features.  The first principal component, RVI, NDVI and normali</w:t>
      </w:r>
      <w:r w:rsidR="000B7347">
        <w:t>zed</w:t>
      </w:r>
      <w:r>
        <w:t xml:space="preserve"> green channel </w:t>
      </w:r>
      <w:proofErr w:type="gramStart"/>
      <w:r>
        <w:t>were all used</w:t>
      </w:r>
      <w:proofErr w:type="gramEnd"/>
      <w:r>
        <w:t xml:space="preserve"> as inputs to the sliding window feature</w:t>
      </w:r>
      <w:r w:rsidR="002E11FE">
        <w:t>-</w:t>
      </w:r>
      <w:r>
        <w:t>set.  The complete feature</w:t>
      </w:r>
      <w:r w:rsidR="002E11FE">
        <w:t>-</w:t>
      </w:r>
      <w:r>
        <w:t xml:space="preserve">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r w:rsidR="009F4D59">
        <w:t xml:space="preserve">A sliding window size of five </w:t>
      </w:r>
      <w:proofErr w:type="gramStart"/>
      <w:r w:rsidR="009F4D59">
        <w:t>was selected</w:t>
      </w:r>
      <w:proofErr w:type="gramEnd"/>
      <w:r w:rsidR="009F4D59">
        <w:t xml:space="preserve"> using a cross-validated grid search, with the accuracy of a naïve Bayes classifier trained on the EntropyPc1 feature as the performance criterion.  This size seemed </w:t>
      </w:r>
      <w:proofErr w:type="gramStart"/>
      <w:r w:rsidR="009F4D59">
        <w:t>sensible</w:t>
      </w:r>
      <w:proofErr w:type="gramEnd"/>
      <w:r w:rsidR="009F4D59">
        <w:t xml:space="preserve"> </w:t>
      </w:r>
      <w:commentRangeStart w:id="43"/>
      <w:r w:rsidR="009F4D59">
        <w:t xml:space="preserve">as </w:t>
      </w:r>
      <w:r w:rsidR="005232C4">
        <w:t>it</w:t>
      </w:r>
      <w:r w:rsidR="00414F27">
        <w:t xml:space="preserve"> is comparable to that </w:t>
      </w:r>
      <w:r w:rsidR="009F4D59">
        <w:t xml:space="preserve">of a small </w:t>
      </w:r>
      <w:proofErr w:type="spellStart"/>
      <w:r w:rsidR="00D26AC5">
        <w:t>s</w:t>
      </w:r>
      <w:r w:rsidR="009F4D59">
        <w:t>pekboom</w:t>
      </w:r>
      <w:proofErr w:type="spellEnd"/>
      <w:r w:rsidR="009F4D59">
        <w:t xml:space="preserve"> clump</w:t>
      </w:r>
      <w:commentRangeEnd w:id="43"/>
      <w:r w:rsidR="00D26AC5">
        <w:rPr>
          <w:rStyle w:val="CommentReference"/>
        </w:rPr>
        <w:commentReference w:id="43"/>
      </w:r>
      <w:r w:rsidR="009F4D59">
        <w:t xml:space="preserve">.   </w:t>
      </w:r>
    </w:p>
    <w:p w14:paraId="27865594" w14:textId="77777777" w:rsidR="009F4D59" w:rsidRDefault="009F4D59" w:rsidP="007820B5">
      <w:pPr>
        <w:spacing w:line="360" w:lineRule="auto"/>
        <w:jc w:val="both"/>
      </w:pPr>
    </w:p>
    <w:p w14:paraId="6A2A6C5F" w14:textId="692415D4" w:rsidR="00D61588" w:rsidRDefault="00D61588" w:rsidP="003C7A4E">
      <w:pPr>
        <w:pStyle w:val="1Tablecaption"/>
      </w:pPr>
      <w:bookmarkStart w:id="44" w:name="_Ref393463827"/>
      <w:bookmarkStart w:id="45" w:name="_Ref393463822"/>
      <w:bookmarkStart w:id="46" w:name="_Toc394582240"/>
      <w:bookmarkStart w:id="47"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44"/>
      <w:r>
        <w:t xml:space="preserve">   Features</w:t>
      </w:r>
      <w:bookmarkEnd w:id="45"/>
      <w:bookmarkEnd w:id="46"/>
      <w:bookmarkEnd w:id="47"/>
    </w:p>
    <w:tbl>
      <w:tblPr>
        <w:tblStyle w:val="MyThesisTable"/>
        <w:tblW w:w="0" w:type="auto"/>
        <w:tblLayout w:type="fixed"/>
        <w:tblLook w:val="01E0" w:firstRow="1" w:lastRow="1" w:firstColumn="1" w:lastColumn="1" w:noHBand="0" w:noVBand="0"/>
      </w:tblPr>
      <w:tblGrid>
        <w:gridCol w:w="709"/>
        <w:gridCol w:w="1134"/>
        <w:gridCol w:w="4401"/>
      </w:tblGrid>
      <w:tr w:rsidR="00D61588" w:rsidRPr="00240C8B" w14:paraId="2BDD4A88" w14:textId="77777777" w:rsidTr="00414F27">
        <w:trPr>
          <w:cnfStyle w:val="100000000000" w:firstRow="1" w:lastRow="0" w:firstColumn="0" w:lastColumn="0" w:oddVBand="0" w:evenVBand="0" w:oddHBand="0" w:evenHBand="0" w:firstRowFirstColumn="0" w:firstRowLastColumn="0" w:lastRowFirstColumn="0" w:lastRowLastColumn="0"/>
          <w:trHeight w:val="340"/>
        </w:trPr>
        <w:tc>
          <w:tcPr>
            <w:tcW w:w="709" w:type="dxa"/>
          </w:tcPr>
          <w:p w14:paraId="788C654E" w14:textId="77777777" w:rsidR="00D61588" w:rsidRPr="008E0C3A" w:rsidRDefault="00D61588" w:rsidP="007C5F60">
            <w:pPr>
              <w:pStyle w:val="1TableText"/>
              <w:tabs>
                <w:tab w:val="num" w:pos="993"/>
              </w:tabs>
              <w:spacing w:before="0" w:after="0"/>
            </w:pPr>
            <w:r w:rsidRPr="008E0C3A">
              <w:t>No.</w:t>
            </w:r>
          </w:p>
        </w:tc>
        <w:tc>
          <w:tcPr>
            <w:tcW w:w="1134" w:type="dxa"/>
          </w:tcPr>
          <w:p w14:paraId="3D1757A6" w14:textId="77777777" w:rsidR="00D61588" w:rsidRPr="008E0C3A" w:rsidRDefault="00D61588" w:rsidP="007C5F60">
            <w:pPr>
              <w:pStyle w:val="1TableText"/>
              <w:tabs>
                <w:tab w:val="num" w:pos="993"/>
              </w:tabs>
              <w:spacing w:before="0" w:after="0"/>
            </w:pPr>
            <w:r w:rsidRPr="008E0C3A">
              <w:t>Name</w:t>
            </w:r>
          </w:p>
        </w:tc>
        <w:tc>
          <w:tcPr>
            <w:tcW w:w="4401"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414F27">
        <w:trPr>
          <w:trHeight w:val="340"/>
        </w:trPr>
        <w:tc>
          <w:tcPr>
            <w:tcW w:w="709"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3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01"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414F27">
        <w:trPr>
          <w:trHeight w:val="340"/>
        </w:trPr>
        <w:tc>
          <w:tcPr>
            <w:tcW w:w="709"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3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01"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414F27">
        <w:trPr>
          <w:trHeight w:val="340"/>
        </w:trPr>
        <w:tc>
          <w:tcPr>
            <w:tcW w:w="709"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3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01"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414F27">
        <w:trPr>
          <w:trHeight w:val="340"/>
        </w:trPr>
        <w:tc>
          <w:tcPr>
            <w:tcW w:w="709"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3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01"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414F27">
        <w:trPr>
          <w:trHeight w:val="340"/>
        </w:trPr>
        <w:tc>
          <w:tcPr>
            <w:tcW w:w="709"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3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01" w:type="dxa"/>
          </w:tcPr>
          <w:p w14:paraId="4C1BAEE7" w14:textId="4262C294"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R</w:t>
            </w:r>
          </w:p>
        </w:tc>
      </w:tr>
      <w:tr w:rsidR="00D61588" w:rsidRPr="00240C8B" w14:paraId="5677EF4A" w14:textId="77777777" w:rsidTr="00414F27">
        <w:trPr>
          <w:trHeight w:val="340"/>
        </w:trPr>
        <w:tc>
          <w:tcPr>
            <w:tcW w:w="709"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3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01" w:type="dxa"/>
          </w:tcPr>
          <w:p w14:paraId="6EFF62A3" w14:textId="61CF7D1B"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G</w:t>
            </w:r>
          </w:p>
        </w:tc>
      </w:tr>
      <w:tr w:rsidR="00D61588" w:rsidRPr="00240C8B" w14:paraId="5B2BD570" w14:textId="77777777" w:rsidTr="00414F27">
        <w:trPr>
          <w:trHeight w:val="340"/>
        </w:trPr>
        <w:tc>
          <w:tcPr>
            <w:tcW w:w="709"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3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01" w:type="dxa"/>
          </w:tcPr>
          <w:p w14:paraId="35CB814A" w14:textId="6FFF70BD"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B</w:t>
            </w:r>
          </w:p>
        </w:tc>
      </w:tr>
      <w:tr w:rsidR="00D61588" w:rsidRPr="00240C8B" w14:paraId="453358BD" w14:textId="77777777" w:rsidTr="00414F27">
        <w:trPr>
          <w:trHeight w:val="340"/>
        </w:trPr>
        <w:tc>
          <w:tcPr>
            <w:tcW w:w="709"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3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01" w:type="dxa"/>
          </w:tcPr>
          <w:p w14:paraId="65F00D19" w14:textId="3594ED22" w:rsidR="00D61588" w:rsidRPr="00944CEC" w:rsidRDefault="00D61588" w:rsidP="007C5F60">
            <w:pPr>
              <w:pStyle w:val="1TableText"/>
              <w:tabs>
                <w:tab w:val="num" w:pos="993"/>
              </w:tabs>
              <w:spacing w:before="0" w:after="0"/>
              <w:rPr>
                <w:rFonts w:cs="Arial"/>
                <w:b/>
              </w:rPr>
            </w:pPr>
            <w:r>
              <w:rPr>
                <w:rFonts w:cs="Arial"/>
              </w:rPr>
              <w:t>Normali</w:t>
            </w:r>
            <w:r w:rsidR="000B7347">
              <w:rPr>
                <w:rFonts w:cs="Arial"/>
              </w:rPr>
              <w:t>zed</w:t>
            </w:r>
            <w:r>
              <w:rPr>
                <w:rFonts w:cs="Arial"/>
              </w:rPr>
              <w:t xml:space="preserve"> NIR</w:t>
            </w:r>
          </w:p>
        </w:tc>
      </w:tr>
      <w:tr w:rsidR="00D61588" w:rsidRPr="00240C8B" w14:paraId="73DCB305" w14:textId="77777777" w:rsidTr="00414F27">
        <w:trPr>
          <w:trHeight w:val="340"/>
        </w:trPr>
        <w:tc>
          <w:tcPr>
            <w:tcW w:w="709"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3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01" w:type="dxa"/>
          </w:tcPr>
          <w:p w14:paraId="09D2B7AA" w14:textId="7312E0F8" w:rsidR="00D61588" w:rsidRPr="00240C8B" w:rsidRDefault="00D26AC5" w:rsidP="007C5F60">
            <w:pPr>
              <w:pStyle w:val="1TableText"/>
              <w:tabs>
                <w:tab w:val="num" w:pos="993"/>
              </w:tabs>
              <w:spacing w:before="0" w:after="0"/>
              <w:rPr>
                <w:rFonts w:cs="Arial"/>
              </w:rPr>
            </w:pPr>
            <w:r w:rsidRPr="00944CEC">
              <w:rPr>
                <w:rFonts w:cs="Arial"/>
              </w:rPr>
              <w:t>Normali</w:t>
            </w:r>
            <w:r w:rsidR="000B7347">
              <w:rPr>
                <w:rFonts w:cs="Arial"/>
              </w:rPr>
              <w:t>zed</w:t>
            </w:r>
            <w:r w:rsidRPr="00944CEC">
              <w:rPr>
                <w:rFonts w:cs="Arial"/>
              </w:rPr>
              <w:t xml:space="preserve"> difference vegetation index</w:t>
            </w:r>
          </w:p>
        </w:tc>
      </w:tr>
      <w:tr w:rsidR="00D61588" w:rsidRPr="00240C8B" w14:paraId="5BB2A48B" w14:textId="77777777" w:rsidTr="00414F27">
        <w:trPr>
          <w:trHeight w:val="340"/>
        </w:trPr>
        <w:tc>
          <w:tcPr>
            <w:tcW w:w="709"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3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01" w:type="dxa"/>
          </w:tcPr>
          <w:p w14:paraId="515241C9" w14:textId="4DC00FB4" w:rsidR="00D61588" w:rsidRPr="00240C8B" w:rsidRDefault="00D26AC5"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414F27">
        <w:trPr>
          <w:trHeight w:val="340"/>
        </w:trPr>
        <w:tc>
          <w:tcPr>
            <w:tcW w:w="709" w:type="dxa"/>
          </w:tcPr>
          <w:p w14:paraId="6F5F513E" w14:textId="364D8102" w:rsidR="00D61588" w:rsidRPr="00240C8B" w:rsidRDefault="00D61588">
            <w:pPr>
              <w:pStyle w:val="1TableText"/>
              <w:tabs>
                <w:tab w:val="num" w:pos="993"/>
              </w:tabs>
              <w:spacing w:before="0" w:after="0"/>
              <w:rPr>
                <w:rFonts w:cs="Arial"/>
              </w:rPr>
            </w:pPr>
            <w:r w:rsidRPr="00240C8B">
              <w:rPr>
                <w:rFonts w:cs="Arial"/>
              </w:rPr>
              <w:t>11</w:t>
            </w:r>
            <w:r w:rsidR="00D26AC5">
              <w:rPr>
                <w:rFonts w:cs="Arial"/>
              </w:rPr>
              <w:t>–</w:t>
            </w:r>
            <w:r>
              <w:rPr>
                <w:rFonts w:cs="Arial"/>
              </w:rPr>
              <w:t>14</w:t>
            </w:r>
          </w:p>
        </w:tc>
        <w:tc>
          <w:tcPr>
            <w:tcW w:w="1134" w:type="dxa"/>
          </w:tcPr>
          <w:p w14:paraId="36BCB52E" w14:textId="565AE764" w:rsidR="00D61588" w:rsidRPr="00240C8B" w:rsidRDefault="00D61588" w:rsidP="007C5F60">
            <w:pPr>
              <w:pStyle w:val="1TableText"/>
              <w:tabs>
                <w:tab w:val="num" w:pos="993"/>
              </w:tabs>
              <w:spacing w:before="0" w:after="0"/>
              <w:rPr>
                <w:rFonts w:cs="Arial"/>
              </w:rPr>
            </w:pPr>
            <w:r>
              <w:rPr>
                <w:rFonts w:cs="Arial"/>
              </w:rPr>
              <w:t>tc1</w:t>
            </w:r>
            <w:r w:rsidR="00D26AC5">
              <w:rPr>
                <w:rFonts w:cs="Arial"/>
              </w:rPr>
              <w:t>–</w:t>
            </w:r>
            <w:r>
              <w:rPr>
                <w:rFonts w:cs="Arial"/>
              </w:rPr>
              <w:t>4</w:t>
            </w:r>
          </w:p>
        </w:tc>
        <w:tc>
          <w:tcPr>
            <w:tcW w:w="4401" w:type="dxa"/>
          </w:tcPr>
          <w:p w14:paraId="007F70B8" w14:textId="786BD3F9" w:rsidR="00D61588" w:rsidRPr="00240C8B" w:rsidRDefault="00D61588" w:rsidP="007C5F60">
            <w:pPr>
              <w:pStyle w:val="1TableText"/>
              <w:tabs>
                <w:tab w:val="num" w:pos="993"/>
              </w:tabs>
              <w:spacing w:before="0" w:after="0"/>
              <w:rPr>
                <w:rFonts w:cs="Arial"/>
              </w:rPr>
            </w:pPr>
            <w:proofErr w:type="spellStart"/>
            <w:r>
              <w:rPr>
                <w:rFonts w:cs="Arial"/>
              </w:rPr>
              <w:t>Tassel</w:t>
            </w:r>
            <w:r w:rsidR="000B7347">
              <w:rPr>
                <w:rFonts w:cs="Arial"/>
              </w:rPr>
              <w:t>ed</w:t>
            </w:r>
            <w:proofErr w:type="spellEnd"/>
            <w:r>
              <w:rPr>
                <w:rFonts w:cs="Arial"/>
              </w:rPr>
              <w:t xml:space="preserve"> cap components</w:t>
            </w:r>
          </w:p>
        </w:tc>
      </w:tr>
      <w:tr w:rsidR="00D61588" w:rsidRPr="00240C8B" w14:paraId="1408C538" w14:textId="77777777" w:rsidTr="00414F27">
        <w:trPr>
          <w:trHeight w:val="340"/>
        </w:trPr>
        <w:tc>
          <w:tcPr>
            <w:tcW w:w="709" w:type="dxa"/>
          </w:tcPr>
          <w:p w14:paraId="7BD7E53A" w14:textId="5BAFDFD5" w:rsidR="00D61588" w:rsidRPr="00240C8B" w:rsidRDefault="00D61588" w:rsidP="007C5F60">
            <w:pPr>
              <w:pStyle w:val="1TableText"/>
              <w:tabs>
                <w:tab w:val="num" w:pos="993"/>
              </w:tabs>
              <w:spacing w:before="0" w:after="0"/>
              <w:rPr>
                <w:rFonts w:cs="Arial"/>
              </w:rPr>
            </w:pPr>
            <w:r w:rsidRPr="00240C8B">
              <w:rPr>
                <w:rFonts w:cs="Arial"/>
              </w:rPr>
              <w:t>15</w:t>
            </w:r>
            <w:r w:rsidR="00D26AC5">
              <w:rPr>
                <w:rFonts w:cs="Arial"/>
              </w:rPr>
              <w:t>–</w:t>
            </w:r>
            <w:r>
              <w:rPr>
                <w:rFonts w:cs="Arial"/>
              </w:rPr>
              <w:t>18</w:t>
            </w:r>
          </w:p>
        </w:tc>
        <w:tc>
          <w:tcPr>
            <w:tcW w:w="1134" w:type="dxa"/>
          </w:tcPr>
          <w:p w14:paraId="2481E4B6" w14:textId="052AC945" w:rsidR="00D61588" w:rsidRPr="00240C8B" w:rsidRDefault="00D61588" w:rsidP="007C5F60">
            <w:pPr>
              <w:pStyle w:val="1TableText"/>
              <w:tabs>
                <w:tab w:val="num" w:pos="993"/>
              </w:tabs>
              <w:spacing w:before="0" w:after="0"/>
              <w:rPr>
                <w:rFonts w:cs="Arial"/>
              </w:rPr>
            </w:pPr>
            <w:r>
              <w:rPr>
                <w:rFonts w:cs="Arial"/>
              </w:rPr>
              <w:t>pc1</w:t>
            </w:r>
            <w:r w:rsidR="00D26AC5">
              <w:rPr>
                <w:rFonts w:cs="Arial"/>
              </w:rPr>
              <w:t>–</w:t>
            </w:r>
            <w:r>
              <w:rPr>
                <w:rFonts w:cs="Arial"/>
              </w:rPr>
              <w:t>4</w:t>
            </w:r>
          </w:p>
        </w:tc>
        <w:tc>
          <w:tcPr>
            <w:tcW w:w="4401"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414F27">
        <w:trPr>
          <w:trHeight w:val="340"/>
        </w:trPr>
        <w:tc>
          <w:tcPr>
            <w:tcW w:w="709" w:type="dxa"/>
          </w:tcPr>
          <w:p w14:paraId="2F82BA81" w14:textId="55781C34" w:rsidR="00D61588" w:rsidRPr="00240C8B" w:rsidRDefault="00D61588" w:rsidP="007C5F60">
            <w:pPr>
              <w:pStyle w:val="1TableText"/>
              <w:tabs>
                <w:tab w:val="num" w:pos="993"/>
              </w:tabs>
              <w:spacing w:before="0" w:after="0"/>
              <w:rPr>
                <w:rFonts w:cs="Arial"/>
              </w:rPr>
            </w:pPr>
            <w:r w:rsidRPr="00240C8B">
              <w:rPr>
                <w:rFonts w:cs="Arial"/>
              </w:rPr>
              <w:t>19</w:t>
            </w:r>
            <w:r w:rsidR="00D26AC5">
              <w:rPr>
                <w:rFonts w:cs="Arial"/>
              </w:rPr>
              <w:t>–</w:t>
            </w:r>
            <w:r>
              <w:rPr>
                <w:rFonts w:cs="Arial"/>
              </w:rPr>
              <w:t>22</w:t>
            </w:r>
          </w:p>
        </w:tc>
        <w:tc>
          <w:tcPr>
            <w:tcW w:w="1134" w:type="dxa"/>
          </w:tcPr>
          <w:p w14:paraId="4539B371" w14:textId="7BDEE34F" w:rsidR="00D61588" w:rsidRPr="00240C8B" w:rsidRDefault="00D61588" w:rsidP="007C5F60">
            <w:pPr>
              <w:pStyle w:val="1TableText"/>
              <w:tabs>
                <w:tab w:val="num" w:pos="993"/>
              </w:tabs>
              <w:spacing w:before="0" w:after="0"/>
              <w:rPr>
                <w:rFonts w:cs="Arial"/>
              </w:rPr>
            </w:pPr>
            <w:r>
              <w:rPr>
                <w:rFonts w:cs="Arial"/>
              </w:rPr>
              <w:t>nc1</w:t>
            </w:r>
            <w:r w:rsidR="00D26AC5">
              <w:rPr>
                <w:rFonts w:cs="Arial"/>
              </w:rPr>
              <w:t>–</w:t>
            </w:r>
            <w:r>
              <w:rPr>
                <w:rFonts w:cs="Arial"/>
              </w:rPr>
              <w:t>4</w:t>
            </w:r>
          </w:p>
        </w:tc>
        <w:tc>
          <w:tcPr>
            <w:tcW w:w="4401" w:type="dxa"/>
          </w:tcPr>
          <w:p w14:paraId="51A5C1F4" w14:textId="30C34789" w:rsidR="00D61588" w:rsidRPr="00240C8B" w:rsidRDefault="00D61588" w:rsidP="007C5F60">
            <w:pPr>
              <w:pStyle w:val="1TableText"/>
              <w:tabs>
                <w:tab w:val="num" w:pos="993"/>
              </w:tabs>
              <w:spacing w:before="0" w:after="0"/>
              <w:rPr>
                <w:rFonts w:cs="Arial"/>
              </w:rPr>
            </w:pPr>
            <w:r>
              <w:rPr>
                <w:rFonts w:cs="Arial"/>
              </w:rPr>
              <w:t>Principal components of normali</w:t>
            </w:r>
            <w:r w:rsidR="000B7347">
              <w:rPr>
                <w:rFonts w:cs="Arial"/>
              </w:rPr>
              <w:t>zed</w:t>
            </w:r>
            <w:r>
              <w:rPr>
                <w:rFonts w:cs="Arial"/>
              </w:rPr>
              <w:t xml:space="preserve"> bands</w:t>
            </w:r>
          </w:p>
        </w:tc>
      </w:tr>
      <w:tr w:rsidR="00D61588" w:rsidRPr="00240C8B" w14:paraId="4F343E7C" w14:textId="77777777" w:rsidTr="00414F27">
        <w:trPr>
          <w:trHeight w:val="340"/>
        </w:trPr>
        <w:tc>
          <w:tcPr>
            <w:tcW w:w="709" w:type="dxa"/>
          </w:tcPr>
          <w:p w14:paraId="4B732B3A" w14:textId="4E9C13BB" w:rsidR="00D61588" w:rsidRPr="00240C8B" w:rsidRDefault="00D61588" w:rsidP="007C5F60">
            <w:pPr>
              <w:pStyle w:val="1TableText"/>
              <w:tabs>
                <w:tab w:val="num" w:pos="993"/>
              </w:tabs>
              <w:spacing w:before="0" w:after="0"/>
              <w:rPr>
                <w:rFonts w:cs="Arial"/>
              </w:rPr>
            </w:pPr>
            <w:r w:rsidRPr="00240C8B">
              <w:rPr>
                <w:rFonts w:cs="Arial"/>
              </w:rPr>
              <w:t>23</w:t>
            </w:r>
            <w:r w:rsidR="00D26AC5">
              <w:rPr>
                <w:rFonts w:cs="Arial"/>
              </w:rPr>
              <w:t>–</w:t>
            </w:r>
            <w:r>
              <w:rPr>
                <w:rFonts w:cs="Arial"/>
              </w:rPr>
              <w:t>26</w:t>
            </w:r>
          </w:p>
        </w:tc>
        <w:tc>
          <w:tcPr>
            <w:tcW w:w="113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01"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414F27">
        <w:trPr>
          <w:trHeight w:val="340"/>
        </w:trPr>
        <w:tc>
          <w:tcPr>
            <w:tcW w:w="709" w:type="dxa"/>
          </w:tcPr>
          <w:p w14:paraId="224DF8C9" w14:textId="54ADD947" w:rsidR="00D61588" w:rsidRPr="00240C8B" w:rsidRDefault="00D61588" w:rsidP="007C5F60">
            <w:pPr>
              <w:pStyle w:val="1TableText"/>
              <w:tabs>
                <w:tab w:val="num" w:pos="993"/>
              </w:tabs>
              <w:spacing w:before="0" w:after="0"/>
              <w:rPr>
                <w:rFonts w:cs="Arial"/>
              </w:rPr>
            </w:pPr>
            <w:r w:rsidRPr="00240C8B">
              <w:rPr>
                <w:rFonts w:cs="Arial"/>
              </w:rPr>
              <w:t>2</w:t>
            </w:r>
            <w:r>
              <w:rPr>
                <w:rFonts w:cs="Arial"/>
              </w:rPr>
              <w:t>7</w:t>
            </w:r>
            <w:r w:rsidR="00D26AC5">
              <w:rPr>
                <w:rFonts w:cs="Arial"/>
              </w:rPr>
              <w:t>–</w:t>
            </w:r>
            <w:r>
              <w:rPr>
                <w:rFonts w:cs="Arial"/>
              </w:rPr>
              <w:t>30</w:t>
            </w:r>
          </w:p>
        </w:tc>
        <w:tc>
          <w:tcPr>
            <w:tcW w:w="113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01"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414F27">
        <w:trPr>
          <w:trHeight w:val="340"/>
        </w:trPr>
        <w:tc>
          <w:tcPr>
            <w:tcW w:w="709" w:type="dxa"/>
          </w:tcPr>
          <w:p w14:paraId="2E0C5036" w14:textId="2C756BA9" w:rsidR="00D61588" w:rsidRPr="00240C8B" w:rsidRDefault="00D61588" w:rsidP="007C5F60">
            <w:pPr>
              <w:pStyle w:val="1TableText"/>
              <w:tabs>
                <w:tab w:val="num" w:pos="993"/>
              </w:tabs>
              <w:spacing w:before="0" w:after="0"/>
              <w:rPr>
                <w:rFonts w:cs="Arial"/>
              </w:rPr>
            </w:pPr>
            <w:r>
              <w:rPr>
                <w:rFonts w:cs="Arial"/>
              </w:rPr>
              <w:t>31</w:t>
            </w:r>
            <w:r w:rsidR="00D26AC5">
              <w:rPr>
                <w:rFonts w:cs="Arial"/>
              </w:rPr>
              <w:t>–</w:t>
            </w:r>
            <w:r>
              <w:rPr>
                <w:rFonts w:cs="Arial"/>
              </w:rPr>
              <w:t>34</w:t>
            </w:r>
          </w:p>
        </w:tc>
        <w:tc>
          <w:tcPr>
            <w:tcW w:w="113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01"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414F27">
        <w:trPr>
          <w:trHeight w:val="340"/>
        </w:trPr>
        <w:tc>
          <w:tcPr>
            <w:tcW w:w="709" w:type="dxa"/>
          </w:tcPr>
          <w:p w14:paraId="5A7AFCAC" w14:textId="2FAFF754" w:rsidR="00D61588" w:rsidRPr="00240C8B" w:rsidRDefault="00D61588" w:rsidP="007C5F60">
            <w:pPr>
              <w:pStyle w:val="1TableText"/>
              <w:tabs>
                <w:tab w:val="num" w:pos="993"/>
              </w:tabs>
              <w:spacing w:before="0" w:after="0"/>
              <w:rPr>
                <w:rFonts w:cs="Arial"/>
              </w:rPr>
            </w:pPr>
            <w:r>
              <w:rPr>
                <w:rFonts w:cs="Arial"/>
              </w:rPr>
              <w:t>35</w:t>
            </w:r>
            <w:r w:rsidR="00D26AC5">
              <w:rPr>
                <w:rFonts w:cs="Arial"/>
              </w:rPr>
              <w:t>–</w:t>
            </w:r>
            <w:r>
              <w:rPr>
                <w:rFonts w:cs="Arial"/>
              </w:rPr>
              <w:t>38</w:t>
            </w:r>
          </w:p>
        </w:tc>
        <w:tc>
          <w:tcPr>
            <w:tcW w:w="113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01"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414F27">
        <w:trPr>
          <w:trHeight w:val="340"/>
        </w:trPr>
        <w:tc>
          <w:tcPr>
            <w:tcW w:w="709" w:type="dxa"/>
          </w:tcPr>
          <w:p w14:paraId="79C9C175" w14:textId="0CB02F8E" w:rsidR="00D61588" w:rsidRPr="00240C8B" w:rsidRDefault="00D61588" w:rsidP="007C5F60">
            <w:pPr>
              <w:pStyle w:val="1TableText"/>
              <w:tabs>
                <w:tab w:val="num" w:pos="993"/>
              </w:tabs>
              <w:spacing w:before="0" w:after="0"/>
              <w:rPr>
                <w:rFonts w:cs="Arial"/>
              </w:rPr>
            </w:pPr>
            <w:r>
              <w:rPr>
                <w:rFonts w:cs="Arial"/>
              </w:rPr>
              <w:t>39</w:t>
            </w:r>
            <w:r w:rsidR="00D26AC5">
              <w:rPr>
                <w:rFonts w:cs="Arial"/>
              </w:rPr>
              <w:t>–</w:t>
            </w:r>
            <w:r>
              <w:rPr>
                <w:rFonts w:cs="Arial"/>
              </w:rPr>
              <w:t>42</w:t>
            </w:r>
          </w:p>
        </w:tc>
        <w:tc>
          <w:tcPr>
            <w:tcW w:w="113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01"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414F27">
        <w:trPr>
          <w:trHeight w:val="340"/>
        </w:trPr>
        <w:tc>
          <w:tcPr>
            <w:tcW w:w="709" w:type="dxa"/>
          </w:tcPr>
          <w:p w14:paraId="4C5C8E15" w14:textId="5E1D0C7D" w:rsidR="00D61588" w:rsidRPr="00240C8B" w:rsidRDefault="00D61588" w:rsidP="007C5F60">
            <w:pPr>
              <w:pStyle w:val="1TableText"/>
              <w:tabs>
                <w:tab w:val="num" w:pos="993"/>
              </w:tabs>
              <w:spacing w:before="0" w:after="0"/>
              <w:rPr>
                <w:rFonts w:cs="Arial"/>
              </w:rPr>
            </w:pPr>
            <w:r>
              <w:rPr>
                <w:rFonts w:cs="Arial"/>
              </w:rPr>
              <w:t>43</w:t>
            </w:r>
            <w:r w:rsidR="00D26AC5">
              <w:rPr>
                <w:rFonts w:cs="Arial"/>
              </w:rPr>
              <w:t>–</w:t>
            </w:r>
            <w:r>
              <w:rPr>
                <w:rFonts w:cs="Arial"/>
              </w:rPr>
              <w:t>46</w:t>
            </w:r>
          </w:p>
        </w:tc>
        <w:tc>
          <w:tcPr>
            <w:tcW w:w="113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01"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5C439091" w:rsidR="00D61588" w:rsidRDefault="00D61588" w:rsidP="001C14D5">
      <w:pPr>
        <w:spacing w:line="480" w:lineRule="auto"/>
        <w:jc w:val="both"/>
      </w:pPr>
      <w:r>
        <w:t>The bands of the imagery have significant spectral overlap</w:t>
      </w:r>
      <w:r>
        <w:fldChar w:fldCharType="begin" w:fldLock="1"/>
      </w:r>
      <w:r w:rsidR="007A38B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fldChar w:fldCharType="separate"/>
      </w:r>
      <w:r w:rsidR="007A38B5" w:rsidRPr="007A38B5">
        <w:rPr>
          <w:noProof/>
          <w:vertAlign w:val="superscript"/>
        </w:rPr>
        <w:t>41</w:t>
      </w:r>
      <w:r>
        <w:fldChar w:fldCharType="end"/>
      </w:r>
      <w:r>
        <w:t xml:space="preserve"> and consequently are highly correlated.  </w:t>
      </w:r>
      <w:r w:rsidR="00931E4E">
        <w:t xml:space="preserve">Given that the </w:t>
      </w:r>
      <w:r>
        <w:t xml:space="preserve">bands are the source data for all the derived features, the derived </w:t>
      </w:r>
      <w:r>
        <w:lastRenderedPageBreak/>
        <w:t xml:space="preserve">feature definitions </w:t>
      </w:r>
      <w:r w:rsidR="008C67D1">
        <w:t xml:space="preserve">also </w:t>
      </w:r>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w:t>
      </w:r>
      <w:r w:rsidR="00196E1D">
        <w:t xml:space="preserve">traditional </w:t>
      </w:r>
      <w:r>
        <w:t xml:space="preserve">approaches </w:t>
      </w:r>
      <w:r w:rsidR="001C14D5">
        <w:t>(</w:t>
      </w:r>
      <w:r w:rsidR="00196E1D">
        <w:t>such as ranking, forward selection and backward elimination</w:t>
      </w:r>
      <w:r w:rsidR="001C14D5">
        <w:t>) are used</w:t>
      </w:r>
      <w:r w:rsidR="00414F27">
        <w:t>.</w:t>
      </w:r>
      <w:r>
        <w:fldChar w:fldCharType="begin" w:fldLock="1"/>
      </w:r>
      <w:r w:rsidR="007A38B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fldChar w:fldCharType="separate"/>
      </w:r>
      <w:r w:rsidR="007A38B5" w:rsidRPr="007A38B5">
        <w:rPr>
          <w:noProof/>
          <w:vertAlign w:val="superscript"/>
        </w:rPr>
        <w:t>30,42–44</w:t>
      </w:r>
      <w:r>
        <w:fldChar w:fldCharType="end"/>
      </w:r>
      <w:r>
        <w:t xml:space="preserve">  </w:t>
      </w:r>
      <w:r w:rsidR="00F978E9">
        <w:t xml:space="preserve">Redundancy </w:t>
      </w:r>
      <w:proofErr w:type="gramStart"/>
      <w:r>
        <w:t xml:space="preserve">can be </w:t>
      </w:r>
      <w:r w:rsidR="00156C2B">
        <w:t>reduced</w:t>
      </w:r>
      <w:proofErr w:type="gramEnd"/>
      <w:r>
        <w:t xml:space="preserve"> </w:t>
      </w:r>
      <w:r w:rsidR="001C14D5">
        <w:t xml:space="preserve">by </w:t>
      </w:r>
      <w:r>
        <w:t>using a feature extraction approach such as PCA</w:t>
      </w:r>
      <w:r w:rsidR="00156C2B">
        <w:t>,</w:t>
      </w:r>
      <w:r>
        <w:t xml:space="preserve"> but requires computation of the full feature</w:t>
      </w:r>
      <w:r w:rsidR="001C14D5">
        <w:t>-</w:t>
      </w:r>
      <w:r>
        <w:t>set</w:t>
      </w:r>
      <w:r w:rsidR="001C14D5">
        <w:t xml:space="preserve"> and </w:t>
      </w:r>
      <w:r>
        <w:t xml:space="preserve">is not practical in computationally demanding applications such as ours. </w:t>
      </w:r>
    </w:p>
    <w:p w14:paraId="6B0B98DC" w14:textId="77777777" w:rsidR="00D61588" w:rsidRDefault="00D61588" w:rsidP="001C14D5">
      <w:pPr>
        <w:spacing w:line="480" w:lineRule="auto"/>
        <w:jc w:val="both"/>
      </w:pPr>
    </w:p>
    <w:p w14:paraId="4F211572" w14:textId="0725B1A6" w:rsidR="00D61588" w:rsidRDefault="00156C2B" w:rsidP="001C14D5">
      <w:pPr>
        <w:spacing w:line="480" w:lineRule="auto"/>
        <w:jc w:val="both"/>
      </w:pPr>
      <w:r>
        <w:t>A</w:t>
      </w:r>
      <w:r w:rsidR="00F978E9">
        <w:t xml:space="preserve"> feature ranking method</w:t>
      </w:r>
      <w:r w:rsidR="00D61588">
        <w:t xml:space="preserve">, called feature clustering and ranking, </w:t>
      </w:r>
      <w:proofErr w:type="gramStart"/>
      <w:r>
        <w:t>was used</w:t>
      </w:r>
      <w:proofErr w:type="gramEnd"/>
      <w:r>
        <w:t xml:space="preserve"> to </w:t>
      </w:r>
      <w:r w:rsidR="00196E1D">
        <w:t xml:space="preserve">select relevant features in the presence of </w:t>
      </w:r>
      <w:r>
        <w:t>redundancy</w:t>
      </w:r>
      <w:r w:rsidR="00D61588">
        <w:t xml:space="preserve">. </w:t>
      </w:r>
      <w:r>
        <w:t xml:space="preserve">The approach </w:t>
      </w:r>
      <w:proofErr w:type="gramStart"/>
      <w:r w:rsidR="00D61588">
        <w:t>is described</w:t>
      </w:r>
      <w:proofErr w:type="gramEnd"/>
      <w:r w:rsidR="00D61588">
        <w:t xml:space="preserve"> as follows:</w:t>
      </w:r>
    </w:p>
    <w:p w14:paraId="4340A349" w14:textId="6B736AD3" w:rsidR="00D61588" w:rsidRDefault="00D61588" w:rsidP="001C14D5">
      <w:pPr>
        <w:pStyle w:val="ListParagraph"/>
        <w:numPr>
          <w:ilvl w:val="0"/>
          <w:numId w:val="17"/>
        </w:numPr>
        <w:spacing w:line="480" w:lineRule="auto"/>
        <w:jc w:val="both"/>
      </w:pPr>
      <w:r>
        <w:t>Perform average-linkage hierarchical clustering</w:t>
      </w:r>
      <w:r>
        <w:fldChar w:fldCharType="begin" w:fldLock="1"/>
      </w:r>
      <w:r w:rsidR="007A38B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fldChar w:fldCharType="separate"/>
      </w:r>
      <w:r w:rsidR="007A38B5" w:rsidRPr="007A38B5">
        <w:rPr>
          <w:noProof/>
          <w:vertAlign w:val="superscript"/>
        </w:rPr>
        <w:t>45</w:t>
      </w:r>
      <w:r>
        <w:fldChar w:fldCharType="end"/>
      </w:r>
      <w:r>
        <w:t xml:space="preserve"> of the feature set using the correlation coefficient as the dissimilarity metric</w:t>
      </w:r>
      <w:r w:rsidR="00065A81">
        <w:t xml:space="preserve"> and create </w:t>
      </w:r>
      <w:r w:rsidR="00123C39">
        <w:t>a</w:t>
      </w:r>
      <w:r w:rsidR="00065A81">
        <w:t xml:space="preserve"> </w:t>
      </w:r>
      <w:proofErr w:type="spellStart"/>
      <w:r w:rsidR="00065A81">
        <w:t>dendrogram</w:t>
      </w:r>
      <w:proofErr w:type="spellEnd"/>
      <w:r>
        <w:t>.</w:t>
      </w:r>
    </w:p>
    <w:p w14:paraId="21C4FE70" w14:textId="45D610AC" w:rsidR="00D61588" w:rsidRDefault="00D61588" w:rsidP="001C14D5">
      <w:pPr>
        <w:pStyle w:val="ListParagraph"/>
        <w:numPr>
          <w:ilvl w:val="0"/>
          <w:numId w:val="17"/>
        </w:numPr>
        <w:spacing w:line="480" w:lineRule="auto"/>
        <w:jc w:val="both"/>
      </w:pPr>
      <w:r>
        <w:t xml:space="preserve">Select a natural number of </w:t>
      </w:r>
      <w:commentRangeStart w:id="48"/>
      <w:r w:rsidR="001C14D5">
        <w:t xml:space="preserve">highly correlated </w:t>
      </w:r>
      <w:r>
        <w:t xml:space="preserve">clusters </w:t>
      </w:r>
      <w:commentRangeEnd w:id="48"/>
      <w:r w:rsidR="001C14D5">
        <w:rPr>
          <w:rStyle w:val="CommentReference"/>
        </w:rPr>
        <w:commentReference w:id="48"/>
      </w:r>
      <w:r>
        <w:t xml:space="preserve">by visual inspection of the </w:t>
      </w:r>
      <w:proofErr w:type="spellStart"/>
      <w:r>
        <w:t>dendrogram</w:t>
      </w:r>
      <w:proofErr w:type="spellEnd"/>
      <w:r>
        <w:t>.</w:t>
      </w:r>
    </w:p>
    <w:p w14:paraId="0380FC18" w14:textId="77777777" w:rsidR="00172392" w:rsidRDefault="00172392" w:rsidP="001C14D5">
      <w:pPr>
        <w:pStyle w:val="ListParagraph"/>
        <w:keepNext/>
        <w:keepLines/>
        <w:numPr>
          <w:ilvl w:val="0"/>
          <w:numId w:val="17"/>
        </w:numPr>
        <w:spacing w:line="480" w:lineRule="auto"/>
        <w:jc w:val="both"/>
      </w:pPr>
      <w:r>
        <w:t>Rank each cluster’s importance by finding the value of a relevance criterion for each individual feature and then finding the median of the feature relevance values in the cluster.</w:t>
      </w:r>
    </w:p>
    <w:p w14:paraId="4E6D685F" w14:textId="404A5F3D" w:rsidR="00D61588" w:rsidRDefault="00D61588" w:rsidP="001C14D5">
      <w:pPr>
        <w:pStyle w:val="ListParagraph"/>
        <w:numPr>
          <w:ilvl w:val="0"/>
          <w:numId w:val="17"/>
        </w:numPr>
        <w:spacing w:line="480" w:lineRule="auto"/>
        <w:jc w:val="both"/>
      </w:pPr>
      <w:r>
        <w:t xml:space="preserve">Select a single feature from each of the </w:t>
      </w:r>
      <w:r w:rsidRPr="001D62D1">
        <w:rPr>
          <w:i/>
        </w:rPr>
        <w:t>N</w:t>
      </w:r>
      <w:r>
        <w:t xml:space="preserve"> clusters </w:t>
      </w:r>
      <w:r w:rsidR="001C14D5">
        <w:t xml:space="preserve">with </w:t>
      </w:r>
      <w:r>
        <w:t>the best importance scores.</w:t>
      </w:r>
    </w:p>
    <w:p w14:paraId="5649EA7D" w14:textId="77777777" w:rsidR="00D61588" w:rsidRDefault="00D61588" w:rsidP="001C14D5">
      <w:pPr>
        <w:spacing w:line="480" w:lineRule="auto"/>
        <w:jc w:val="both"/>
      </w:pPr>
    </w:p>
    <w:p w14:paraId="6CB59F6A" w14:textId="3258C205" w:rsidR="00D61588" w:rsidRDefault="00D61588" w:rsidP="001C14D5">
      <w:pPr>
        <w:spacing w:line="48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w:t>
      </w:r>
      <w:commentRangeStart w:id="49"/>
      <w:r w:rsidR="00172392">
        <w:t xml:space="preserve">naïve Bayes classifier </w:t>
      </w:r>
      <w:commentRangeEnd w:id="49"/>
      <w:r w:rsidR="00B37C27">
        <w:rPr>
          <w:rStyle w:val="CommentReference"/>
        </w:rPr>
        <w:commentReference w:id="49"/>
      </w:r>
      <w:proofErr w:type="gramStart"/>
      <w:r w:rsidR="00065A81">
        <w:t>was used</w:t>
      </w:r>
      <w:proofErr w:type="gramEnd"/>
      <w:r w:rsidR="00065A81">
        <w:t xml:space="preserve"> </w:t>
      </w:r>
      <w:r w:rsidR="00172392">
        <w:t xml:space="preserve">as the feature relevance criterion.  </w:t>
      </w:r>
      <w:r w:rsidR="00C22C18">
        <w:t xml:space="preserve">The naïve Bayes criterion makes no assumptions about the form of the class distributions and can thus provide a generic measure of </w:t>
      </w:r>
      <w:proofErr w:type="spellStart"/>
      <w:r w:rsidR="00C22C18">
        <w:t>separability</w:t>
      </w:r>
      <w:proofErr w:type="spellEnd"/>
      <w:r w:rsidR="00C22C18">
        <w:t>.  It is simple, fast and recogni</w:t>
      </w:r>
      <w:r w:rsidR="000B7347">
        <w:t>z</w:t>
      </w:r>
      <w:r w:rsidR="00C22C18">
        <w:t>ed as being accurate for a variety of problems</w:t>
      </w:r>
      <w:r w:rsidR="005232C4">
        <w:t>.</w:t>
      </w:r>
      <w:r w:rsidR="00C22C18">
        <w:fldChar w:fldCharType="begin" w:fldLock="1"/>
      </w:r>
      <w:r w:rsidR="007A38B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fldChar w:fldCharType="separate"/>
      </w:r>
      <w:r w:rsidR="007A38B5" w:rsidRPr="007A38B5">
        <w:rPr>
          <w:noProof/>
          <w:vertAlign w:val="superscript"/>
        </w:rPr>
        <w:t>46</w:t>
      </w:r>
      <w:r w:rsidR="00C22C18">
        <w:fldChar w:fldCharType="end"/>
      </w:r>
      <w:r w:rsidR="00C22C18">
        <w:t xml:space="preserve">  </w:t>
      </w:r>
      <w:r>
        <w:t>To avoid biased accuracy estimates, all classifier accuracy evaluation</w:t>
      </w:r>
      <w:r w:rsidR="00156C2B">
        <w:t>s</w:t>
      </w:r>
      <w:r>
        <w:t xml:space="preserve"> for </w:t>
      </w:r>
      <w:r w:rsidR="00C22C18">
        <w:t>feature relevance</w:t>
      </w:r>
      <w:r>
        <w:t xml:space="preserve"> or selection of </w:t>
      </w:r>
      <w:r w:rsidRPr="00295A34">
        <w:rPr>
          <w:i/>
        </w:rPr>
        <w:t>N</w:t>
      </w:r>
      <w:r>
        <w:t xml:space="preserve">, </w:t>
      </w:r>
      <w:r w:rsidR="00156C2B">
        <w:t>were</w:t>
      </w:r>
      <w:r>
        <w:t xml:space="preserve"> done on unseen test data using a </w:t>
      </w:r>
      <w:proofErr w:type="spellStart"/>
      <w:r>
        <w:t>ten</w:t>
      </w:r>
      <w:r w:rsidR="007820B5">
        <w:t xml:space="preserve"> </w:t>
      </w:r>
      <w:r>
        <w:t>fold</w:t>
      </w:r>
      <w:proofErr w:type="spellEnd"/>
      <w:r>
        <w:t xml:space="preserve"> cross validation</w:t>
      </w:r>
      <w:r w:rsidR="005232C4">
        <w:t>.</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w:t>
      </w:r>
      <w:r w:rsidR="00E4498B">
        <w:t>T</w:t>
      </w:r>
      <w:r>
        <w:t>he cluster</w:t>
      </w:r>
      <w:r w:rsidR="00E4498B">
        <w:t>-</w:t>
      </w:r>
      <w:r>
        <w:t xml:space="preserve">ranking method </w:t>
      </w:r>
      <w:r w:rsidR="00E4498B">
        <w:t xml:space="preserve">has the </w:t>
      </w:r>
      <w:r w:rsidR="00E4498B">
        <w:lastRenderedPageBreak/>
        <w:t xml:space="preserve">advantages of being quick and </w:t>
      </w:r>
      <w:r>
        <w:t>allow</w:t>
      </w:r>
      <w:r w:rsidR="00E4498B">
        <w:t>ing</w:t>
      </w:r>
      <w:r>
        <w:t xml:space="preserve"> </w:t>
      </w:r>
      <w:proofErr w:type="gramStart"/>
      <w:r>
        <w:t>hand-picking</w:t>
      </w:r>
      <w:proofErr w:type="gramEnd"/>
      <w:r>
        <w:t xml:space="preserve"> of the single features that represent each cluster.  The flexibility to choose features </w:t>
      </w:r>
      <w:r w:rsidR="00E4498B">
        <w:t xml:space="preserve">enables </w:t>
      </w:r>
      <w:r>
        <w:t xml:space="preserve">the user to </w:t>
      </w:r>
      <w:proofErr w:type="spellStart"/>
      <w:r>
        <w:t>favo</w:t>
      </w:r>
      <w:r w:rsidR="000B7347">
        <w:t>r</w:t>
      </w:r>
      <w:proofErr w:type="spellEnd"/>
      <w:r>
        <w:t xml:space="preserve"> those features that are fastest to compute</w:t>
      </w:r>
      <w:r w:rsidR="00E4498B">
        <w:t>,</w:t>
      </w:r>
      <w:r>
        <w:t xml:space="preserve"> or perhaps to choose those features that </w:t>
      </w:r>
      <w:proofErr w:type="gramStart"/>
      <w:r>
        <w:t>are more readily understood</w:t>
      </w:r>
      <w:proofErr w:type="gramEnd"/>
      <w:r>
        <w:t>.</w:t>
      </w:r>
      <w:r w:rsidR="00BB64CD">
        <w:t xml:space="preserve">  </w:t>
      </w:r>
      <w:r w:rsidR="0075473B">
        <w:t xml:space="preserve">The method </w:t>
      </w:r>
      <w:proofErr w:type="gramStart"/>
      <w:r w:rsidR="0075473B">
        <w:t>was applied</w:t>
      </w:r>
      <w:proofErr w:type="gramEnd"/>
      <w:r w:rsidR="0075473B">
        <w:t xml:space="preserve"> to the </w:t>
      </w:r>
      <w:proofErr w:type="spellStart"/>
      <w:r w:rsidR="00C769BD">
        <w:t>label</w:t>
      </w:r>
      <w:r w:rsidR="000B7347">
        <w:t>ed</w:t>
      </w:r>
      <w:proofErr w:type="spellEnd"/>
      <w:r w:rsidR="00C769BD">
        <w:t xml:space="preserve"> pixel data</w:t>
      </w:r>
      <w:r w:rsidR="0075473B">
        <w:t>.</w:t>
      </w:r>
    </w:p>
    <w:p w14:paraId="0EB195D4" w14:textId="77777777" w:rsidR="00D61588" w:rsidRDefault="00D61588" w:rsidP="00D61588">
      <w:pPr>
        <w:spacing w:line="360" w:lineRule="auto"/>
        <w:jc w:val="both"/>
      </w:pPr>
    </w:p>
    <w:p w14:paraId="4DCDA448" w14:textId="12181755" w:rsidR="00D61588" w:rsidRDefault="00E64254" w:rsidP="00D61588">
      <w:pPr>
        <w:pStyle w:val="Heading2"/>
      </w:pPr>
      <w:r>
        <w:t>Classification</w:t>
      </w:r>
      <w:r w:rsidR="00905BD5">
        <w:t xml:space="preserve"> and Canopy</w:t>
      </w:r>
      <w:r w:rsidR="00FA2071">
        <w:t>-</w:t>
      </w:r>
      <w:r w:rsidR="00905BD5">
        <w:t>Cover Estimation</w:t>
      </w:r>
    </w:p>
    <w:p w14:paraId="40E2C842" w14:textId="5D9DEBBB" w:rsidR="00D61588" w:rsidRDefault="00D61588" w:rsidP="005232C4">
      <w:pPr>
        <w:spacing w:line="480" w:lineRule="auto"/>
        <w:jc w:val="both"/>
      </w:pPr>
      <w:r>
        <w:t xml:space="preserve">The decision tree, random forest, </w:t>
      </w:r>
      <w:r w:rsidR="000B7347">
        <w:t>SVM</w:t>
      </w:r>
      <w:r>
        <w:t xml:space="preserve">, Bayes normal and </w:t>
      </w:r>
      <w:r w:rsidR="00C22C18">
        <w:t>k-</w:t>
      </w:r>
      <w:r w:rsidR="00E4498B">
        <w:t>n</w:t>
      </w:r>
      <w:r w:rsidR="00C22C18">
        <w:t>earest-</w:t>
      </w:r>
      <w:proofErr w:type="spellStart"/>
      <w:r w:rsidR="00E4498B">
        <w:t>n</w:t>
      </w:r>
      <w:r w:rsidR="00C22C18">
        <w:t>eighbo</w:t>
      </w:r>
      <w:r w:rsidR="000B7347">
        <w:t>r</w:t>
      </w:r>
      <w:proofErr w:type="spellEnd"/>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r w:rsidR="00156C2B">
        <w:t xml:space="preserve"> </w:t>
      </w:r>
      <w:r>
        <w:t xml:space="preserve">A decision tree is a tree of binary decision nodes based on thresholds of different features.  </w:t>
      </w:r>
      <w:r w:rsidR="007A22CA">
        <w:t>D</w:t>
      </w:r>
      <w:r>
        <w:t>ata is recursively split at each branch node until a terminal representing a class label</w:t>
      </w:r>
      <w:r w:rsidR="00E4498B">
        <w:t xml:space="preserve"> is reached</w:t>
      </w:r>
      <w:r w:rsidR="005232C4">
        <w:t>.</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xml:space="preserve">  Training </w:t>
      </w:r>
      <w:proofErr w:type="gramStart"/>
      <w:r>
        <w:t>is performed</w:t>
      </w:r>
      <w:proofErr w:type="gramEnd"/>
      <w:r>
        <w:t xml:space="preserve">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w:t>
      </w:r>
      <w:r w:rsidR="007A22CA">
        <w:t>.</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Overtraining is a concern and trees </w:t>
      </w:r>
      <w:proofErr w:type="gramStart"/>
      <w:r>
        <w:t>can be pruned</w:t>
      </w:r>
      <w:proofErr w:type="gramEnd"/>
      <w:r>
        <w:t xml:space="preserve"> in a post-training step to reduce variance.  </w:t>
      </w:r>
      <w:r w:rsidR="00C45804">
        <w:t xml:space="preserve">Decision trees </w:t>
      </w:r>
      <w:proofErr w:type="gramStart"/>
      <w:r>
        <w:t>are known</w:t>
      </w:r>
      <w:proofErr w:type="gramEnd"/>
      <w:r>
        <w:t xml:space="preserve"> for their </w:t>
      </w:r>
      <w:r w:rsidR="007A22CA">
        <w:t xml:space="preserve">speed of execution and </w:t>
      </w:r>
      <w:r>
        <w:t>ease of interpretation</w:t>
      </w:r>
      <w:r w:rsidR="007A22CA">
        <w:t xml:space="preserve">. </w:t>
      </w:r>
      <w:r>
        <w:t xml:space="preserve"> </w:t>
      </w:r>
      <w:r w:rsidR="007A22CA">
        <w:t>N</w:t>
      </w:r>
      <w:r>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t xml:space="preserve">of </w:t>
      </w:r>
      <w:r>
        <w:t>the optimal boundary</w:t>
      </w:r>
      <w:r w:rsidR="007A22CA">
        <w:t>.</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Decision trees are flexible and broadly applied as they make no assumptions </w:t>
      </w:r>
      <w:r w:rsidR="00C45804">
        <w:t>about</w:t>
      </w:r>
      <w:r>
        <w:t xml:space="preserve"> the form of class distributions and can deal with categorical as well as continuous variables</w:t>
      </w:r>
      <w:r w:rsidR="007A22CA">
        <w:t>.</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xml:space="preserve">  </w:t>
      </w:r>
    </w:p>
    <w:p w14:paraId="572975B3" w14:textId="77777777" w:rsidR="00D61588" w:rsidRDefault="00D61588" w:rsidP="005232C4">
      <w:pPr>
        <w:spacing w:line="480" w:lineRule="auto"/>
        <w:jc w:val="both"/>
      </w:pPr>
    </w:p>
    <w:p w14:paraId="6C95392E" w14:textId="2A8D8847" w:rsidR="00D61588" w:rsidRDefault="00D61588" w:rsidP="005232C4">
      <w:pPr>
        <w:spacing w:line="480" w:lineRule="auto"/>
        <w:jc w:val="both"/>
      </w:pPr>
      <w:r>
        <w:t xml:space="preserve">Random forests are classifiers that use bootstrapped aggregation (bagging) </w:t>
      </w:r>
      <w:r>
        <w:fldChar w:fldCharType="begin" w:fldLock="1"/>
      </w:r>
      <w:r w:rsidR="007A38B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fldChar w:fldCharType="separate"/>
      </w:r>
      <w:r w:rsidR="007A38B5" w:rsidRPr="007A38B5">
        <w:rPr>
          <w:noProof/>
          <w:vertAlign w:val="superscript"/>
        </w:rPr>
        <w:t>48</w:t>
      </w:r>
      <w:r>
        <w:fldChar w:fldCharType="end"/>
      </w:r>
      <w:r>
        <w:t xml:space="preserve"> of a large collection of decision tree classifiers.  Each tree is trained on a bootstrapped version of the dataset and the decision feature for each node is selected from a random subset of the full feature set </w:t>
      </w:r>
      <w:r>
        <w:fldChar w:fldCharType="begin" w:fldLock="1"/>
      </w:r>
      <w:r w:rsidR="007A38B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fldChar w:fldCharType="separate"/>
      </w:r>
      <w:r w:rsidR="007A38B5" w:rsidRPr="007A38B5">
        <w:rPr>
          <w:noProof/>
          <w:vertAlign w:val="superscript"/>
        </w:rPr>
        <w:t>49</w:t>
      </w:r>
      <w:r>
        <w:fldChar w:fldCharType="end"/>
      </w:r>
      <w:r>
        <w:t>.  The bootstrapping and random feature subsets help introduce variation amongst the base tree classifiers.  The uncorrelated decision trees</w:t>
      </w:r>
      <w:r w:rsidR="00C56296">
        <w:t>, in combination,</w:t>
      </w:r>
      <w:r>
        <w:t xml:space="preserve"> has greater predictive </w:t>
      </w:r>
      <w:r>
        <w:lastRenderedPageBreak/>
        <w:t xml:space="preserve">power than any single one.  Importantly, a random forest is not prone to overtraining.  Random forests are also robust to mislabelled training data.  Both training and execution </w:t>
      </w:r>
      <w:r w:rsidR="00492308">
        <w:t xml:space="preserve">demand a </w:t>
      </w:r>
      <w:r>
        <w:t>moderate</w:t>
      </w:r>
      <w:r w:rsidR="00492308">
        <w:t xml:space="preserve"> amount</w:t>
      </w:r>
      <w:r>
        <w:t xml:space="preserve"> of computation time.  The two main parameters for tuning a random forest are the number of trees and the number of features considered for each node.</w:t>
      </w:r>
    </w:p>
    <w:p w14:paraId="33BF7BCB" w14:textId="77777777" w:rsidR="00D61588" w:rsidRDefault="00D61588" w:rsidP="005232C4">
      <w:pPr>
        <w:spacing w:line="480" w:lineRule="auto"/>
        <w:jc w:val="both"/>
      </w:pPr>
    </w:p>
    <w:p w14:paraId="53FCEBBE" w14:textId="39A44660" w:rsidR="00D61588" w:rsidRDefault="00492308" w:rsidP="005232C4">
      <w:pPr>
        <w:spacing w:line="480" w:lineRule="auto"/>
        <w:jc w:val="both"/>
      </w:pPr>
      <w:r>
        <w:t xml:space="preserve">Ground-breaking </w:t>
      </w:r>
      <w:r w:rsidR="00525B25">
        <w:t xml:space="preserve">and widespread </w:t>
      </w:r>
      <w:r>
        <w:t>pattern recognition work has been done with t</w:t>
      </w:r>
      <w:r w:rsidR="00D61588">
        <w:t xml:space="preserve">he </w:t>
      </w:r>
      <w:r w:rsidR="000B7347">
        <w:t>SVM</w:t>
      </w:r>
      <w:ins w:id="50" w:author="dugalh" w:date="2018-02-19T15:58:00Z">
        <w:r w:rsidR="007A22CA">
          <w:t>.</w:t>
        </w:r>
      </w:ins>
      <w:del w:id="51" w:author="dugalh" w:date="2018-02-19T15:58:00Z">
        <w:r w:rsidR="00D61588" w:rsidDel="007A22CA">
          <w:delText xml:space="preserve"> </w:delText>
        </w:r>
      </w:del>
      <w:r w:rsidR="00D61588">
        <w:fldChar w:fldCharType="begin" w:fldLock="1"/>
      </w:r>
      <w:r w:rsidR="007A38B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fldChar w:fldCharType="separate"/>
      </w:r>
      <w:r w:rsidR="007A38B5" w:rsidRPr="007A38B5">
        <w:rPr>
          <w:noProof/>
          <w:vertAlign w:val="superscript"/>
        </w:rPr>
        <w:t>34,42,44,50</w:t>
      </w:r>
      <w:r w:rsidR="00D61588">
        <w:fldChar w:fldCharType="end"/>
      </w:r>
      <w:del w:id="52" w:author="dugalh" w:date="2018-02-19T15:58:00Z">
        <w:r w:rsidR="00D61588" w:rsidDel="007A22CA">
          <w:delText>.</w:delText>
        </w:r>
      </w:del>
      <w:r w:rsidR="00D61588">
        <w:t xml:space="preserve">  </w:t>
      </w:r>
      <w:commentRangeStart w:id="53"/>
      <w:r w:rsidR="00D61588">
        <w:t>The SVM was first posed as the problem</w:t>
      </w:r>
      <w:commentRangeEnd w:id="53"/>
      <w:r w:rsidR="009123ED">
        <w:rPr>
          <w:rStyle w:val="CommentReference"/>
        </w:rPr>
        <w:commentReference w:id="53"/>
      </w:r>
      <w:r w:rsidR="00D61588">
        <w:t xml:space="preserve"> of maximi</w:t>
      </w:r>
      <w:r w:rsidR="000B7347">
        <w:t>zing</w:t>
      </w:r>
      <w:r w:rsidR="00D61588">
        <w:t xml:space="preserve"> the margin from a </w:t>
      </w:r>
      <w:r w:rsidR="00745C69">
        <w:t>two-class</w:t>
      </w:r>
      <w:r w:rsidR="00D61588">
        <w:t xml:space="preserve"> linear decision boundary to the nearest objects, called “support vectors”</w:t>
      </w:r>
      <w:r w:rsidR="007A22CA">
        <w:t>.</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proofErr w:type="gramStart"/>
      <w:r w:rsidR="007A38B5" w:rsidRPr="007A38B5">
        <w:rPr>
          <w:noProof/>
          <w:vertAlign w:val="superscript"/>
        </w:rPr>
        <w:t>51</w:t>
      </w:r>
      <w:r w:rsidR="00D61588">
        <w:fldChar w:fldCharType="end"/>
      </w:r>
      <w:r w:rsidR="00D61588">
        <w:t xml:space="preserve">  The decision boundary is determined only by the support vectors</w:t>
      </w:r>
      <w:proofErr w:type="gramEnd"/>
      <w:r w:rsidR="00D61588">
        <w:t>, not directly by features or generative descriptions of class distributions.  The SVM minimi</w:t>
      </w:r>
      <w:r w:rsidR="000B7347">
        <w:t>zes</w:t>
      </w:r>
      <w:r w:rsidR="00D61588">
        <w:t xml:space="preserve"> the </w:t>
      </w:r>
      <w:proofErr w:type="spellStart"/>
      <w:r w:rsidR="00D61588">
        <w:t>Vapnik-Chervonenkis</w:t>
      </w:r>
      <w:proofErr w:type="spellEnd"/>
      <w:r w:rsidR="00D61588">
        <w:t xml:space="preserve"> dimension, a measure of the complexity of the classifier.  This is an important property of the SVM and explains how it effectively adapts its complexity to the data, is robust to overtraining and performs well in high</w:t>
      </w:r>
      <w:r w:rsidR="00E70BB5">
        <w:t>-</w:t>
      </w:r>
      <w:r w:rsidR="00D61588">
        <w:t xml:space="preserve">dimensional feature spaces.  The original formulation </w:t>
      </w:r>
      <w:proofErr w:type="gramStart"/>
      <w:r w:rsidR="00D61588">
        <w:t>was extended</w:t>
      </w:r>
      <w:proofErr w:type="gramEnd"/>
      <w:r w:rsidR="00D61588">
        <w:t xml:space="preserve"> to the case of overlapping multi-class problems using a penalty term with user-defined multiplier </w:t>
      </w:r>
      <w:r w:rsidR="00D61588" w:rsidRPr="003435CE">
        <w:rPr>
          <w:i/>
        </w:rPr>
        <w:t>C</w:t>
      </w:r>
      <w:r w:rsidR="00D61588">
        <w:t xml:space="preserve">, </w:t>
      </w:r>
      <w:r w:rsidR="00E70BB5">
        <w:t xml:space="preserve">which </w:t>
      </w:r>
      <w:r w:rsidR="00D61588">
        <w:t xml:space="preserve">punishes class overlap.  Using the kernel trick, the linear SVM was further extended to allow </w:t>
      </w:r>
      <w:proofErr w:type="spellStart"/>
      <w:r w:rsidR="00D61588">
        <w:t>model</w:t>
      </w:r>
      <w:r w:rsidR="000B7347">
        <w:t>ing</w:t>
      </w:r>
      <w:proofErr w:type="spellEnd"/>
      <w:r w:rsidR="00D61588">
        <w:t xml:space="preserve"> of non-linear decision boundaries</w:t>
      </w:r>
      <w:r w:rsidR="007A22CA">
        <w:t>.</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r w:rsidR="007A38B5" w:rsidRPr="007A38B5">
        <w:rPr>
          <w:noProof/>
          <w:vertAlign w:val="superscript"/>
        </w:rPr>
        <w:t>51</w:t>
      </w:r>
      <w:r w:rsidR="00D61588">
        <w:fldChar w:fldCharType="end"/>
      </w:r>
      <w:r w:rsidR="00D61588">
        <w:t xml:space="preserve">  Different kernels such as polynomials or </w:t>
      </w:r>
      <w:r w:rsidR="00E70BB5">
        <w:t>r</w:t>
      </w:r>
      <w:r w:rsidR="00D61588">
        <w:t xml:space="preserve">adial </w:t>
      </w:r>
      <w:r w:rsidR="00E70BB5">
        <w:t>b</w:t>
      </w:r>
      <w:r w:rsidR="00D61588">
        <w:t xml:space="preserve">asis </w:t>
      </w:r>
      <w:r w:rsidR="00E70BB5">
        <w:t>f</w:t>
      </w:r>
      <w:r w:rsidR="00D61588">
        <w:t xml:space="preserve">unctions (RBF) </w:t>
      </w:r>
      <w:proofErr w:type="gramStart"/>
      <w:r w:rsidR="00D61588">
        <w:t>may be chosen</w:t>
      </w:r>
      <w:proofErr w:type="gramEnd"/>
      <w:r w:rsidR="00D61588">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rsidR="00D61588">
        <w:t xml:space="preserve">The training </w:t>
      </w:r>
      <w:proofErr w:type="gramStart"/>
      <w:r w:rsidR="00E70BB5">
        <w:t>is done</w:t>
      </w:r>
      <w:proofErr w:type="gramEnd"/>
      <w:r w:rsidR="00E70BB5">
        <w:t xml:space="preserve"> by using </w:t>
      </w:r>
      <w:r w:rsidR="00D61588">
        <w:t xml:space="preserve">a </w:t>
      </w:r>
      <w:r w:rsidR="00E70BB5">
        <w:t xml:space="preserve">computationally demanding </w:t>
      </w:r>
      <w:r w:rsidR="00D61588">
        <w:t>quadratic optimi</w:t>
      </w:r>
      <w:r w:rsidR="000B7347">
        <w:t>zation</w:t>
      </w:r>
      <w:r w:rsidR="00D61588">
        <w:t xml:space="preserve"> problem.  </w:t>
      </w:r>
      <w:r w:rsidR="00E70BB5">
        <w:t>However, e</w:t>
      </w:r>
      <w:r w:rsidR="00D61588">
        <w:t xml:space="preserve">xecution is fast as it only requires </w:t>
      </w:r>
      <w:r w:rsidR="00E70BB5">
        <w:t xml:space="preserve">an </w:t>
      </w:r>
      <w:r w:rsidR="00D61588">
        <w:t>evaluation of the kernel function for the support vector – object vector pairs</w:t>
      </w:r>
      <w:r w:rsidR="007A22CA">
        <w:t>.</w:t>
      </w:r>
      <w:r w:rsidR="00D61588">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fldChar w:fldCharType="separate"/>
      </w:r>
      <w:r w:rsidR="007A38B5" w:rsidRPr="007A38B5">
        <w:rPr>
          <w:noProof/>
          <w:vertAlign w:val="superscript"/>
        </w:rPr>
        <w:t>29</w:t>
      </w:r>
      <w:r w:rsidR="00D61588">
        <w:fldChar w:fldCharType="end"/>
      </w:r>
    </w:p>
    <w:p w14:paraId="28ECBF6D" w14:textId="77777777" w:rsidR="00D61588" w:rsidRDefault="00D61588" w:rsidP="005232C4">
      <w:pPr>
        <w:spacing w:line="480" w:lineRule="auto"/>
        <w:jc w:val="both"/>
      </w:pPr>
    </w:p>
    <w:p w14:paraId="1D78858D" w14:textId="5AC57638" w:rsidR="00D61588" w:rsidRDefault="00D61588" w:rsidP="005232C4">
      <w:pPr>
        <w:spacing w:line="480" w:lineRule="auto"/>
        <w:jc w:val="both"/>
      </w:pPr>
      <w:r>
        <w:t xml:space="preserve">The Bayes normal classifier, sometimes referred to as the </w:t>
      </w:r>
      <w:r w:rsidR="000B7347">
        <w:t>ML</w:t>
      </w:r>
      <w:r>
        <w:t xml:space="preserve"> classifier, assumes </w:t>
      </w:r>
      <w:r w:rsidR="00126A40">
        <w:t xml:space="preserve">that </w:t>
      </w:r>
      <w:r>
        <w:t xml:space="preserve">the classes are normally distributed.  Mean and covariance parameters </w:t>
      </w:r>
      <w:proofErr w:type="gramStart"/>
      <w:r>
        <w:t>are estimated</w:t>
      </w:r>
      <w:proofErr w:type="gramEnd"/>
      <w:r>
        <w:t xml:space="preserve"> for each class from the data, usually with the </w:t>
      </w:r>
      <w:r w:rsidR="000B7347">
        <w:t>ML</w:t>
      </w:r>
      <w:r>
        <w:t xml:space="preserve"> criterion.  Bayes</w:t>
      </w:r>
      <w:r w:rsidR="00126A40">
        <w:t xml:space="preserve">’ </w:t>
      </w:r>
      <w:r>
        <w:t>rule is then used to define the decision boundary</w:t>
      </w:r>
      <w:r w:rsidR="00EB6CA2">
        <w:t>.</w:t>
      </w:r>
      <w:r>
        <w:fldChar w:fldCharType="begin" w:fldLock="1"/>
      </w:r>
      <w:r w:rsidR="007A38B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fldChar w:fldCharType="separate"/>
      </w:r>
      <w:r w:rsidR="007A38B5" w:rsidRPr="007A38B5">
        <w:rPr>
          <w:noProof/>
          <w:vertAlign w:val="superscript"/>
        </w:rPr>
        <w:t>52</w:t>
      </w:r>
      <w:r>
        <w:fldChar w:fldCharType="end"/>
      </w:r>
      <w:r>
        <w:t xml:space="preserve">  </w:t>
      </w:r>
    </w:p>
    <w:p w14:paraId="33A83A9B" w14:textId="77777777" w:rsidR="00D61588" w:rsidRDefault="00D61588" w:rsidP="005232C4">
      <w:pPr>
        <w:spacing w:line="480" w:lineRule="auto"/>
        <w:jc w:val="both"/>
      </w:pPr>
    </w:p>
    <w:p w14:paraId="57DD119E" w14:textId="119BCE24" w:rsidR="00D61588" w:rsidRDefault="00D61588" w:rsidP="005232C4">
      <w:pPr>
        <w:spacing w:line="48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w:t>
      </w:r>
      <w:r w:rsidR="006C758D">
        <w:t>.</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Any distance metric </w:t>
      </w:r>
      <w:proofErr w:type="gramStart"/>
      <w:r>
        <w:t>can be used</w:t>
      </w:r>
      <w:proofErr w:type="gramEnd"/>
      <w:r>
        <w:t xml:space="preserve"> for finding </w:t>
      </w:r>
      <w:proofErr w:type="spellStart"/>
      <w:r>
        <w:t>neighbo</w:t>
      </w:r>
      <w:r w:rsidR="000B7347">
        <w:t>rs</w:t>
      </w:r>
      <w:proofErr w:type="spellEnd"/>
      <w:r w:rsidR="006658E6">
        <w:t>,</w:t>
      </w:r>
      <w:r>
        <w:t xml:space="preserve"> but the Euclidean distance measure is prevalent</w:t>
      </w:r>
      <w:r w:rsidR="002B6F61">
        <w:t xml:space="preserve"> and was used in our study</w:t>
      </w:r>
      <w:r>
        <w:t>.  This classifier is a useful benchmark as it almost always performs reasonably well, requires only one parameter and makes no assumptions about class distributions</w:t>
      </w:r>
      <w:r w:rsidR="006C758D">
        <w:t>.</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p>
    <w:p w14:paraId="56F9B4E9" w14:textId="77777777" w:rsidR="00D61588" w:rsidRDefault="00D61588" w:rsidP="005232C4">
      <w:pPr>
        <w:spacing w:line="480" w:lineRule="auto"/>
        <w:jc w:val="both"/>
      </w:pPr>
    </w:p>
    <w:p w14:paraId="7A7CE78E" w14:textId="6CD358C4" w:rsidR="00905BD5" w:rsidRDefault="00A61724" w:rsidP="005232C4">
      <w:pPr>
        <w:spacing w:line="480" w:lineRule="auto"/>
        <w:jc w:val="both"/>
      </w:pPr>
      <w:r>
        <w:t xml:space="preserve">User supplied </w:t>
      </w:r>
      <w:r w:rsidR="008141CB">
        <w:t xml:space="preserve">tuning </w:t>
      </w:r>
      <w:r>
        <w:t xml:space="preserve">parameters </w:t>
      </w:r>
      <w:r w:rsidR="008141CB">
        <w:t xml:space="preserve">for the classifiers </w:t>
      </w:r>
      <w:proofErr w:type="gramStart"/>
      <w:r>
        <w:t>were found</w:t>
      </w:r>
      <w:proofErr w:type="gramEnd"/>
      <w:r>
        <w:t xml:space="preserve"> with cross-validated grid searches. </w:t>
      </w:r>
      <w:r w:rsidR="008141CB">
        <w:t xml:space="preserve"> </w:t>
      </w:r>
      <w:r w:rsidR="006C758D">
        <w:fldChar w:fldCharType="begin"/>
      </w:r>
      <w:r w:rsidR="006C758D">
        <w:instrText xml:space="preserve"> REF _Ref506824761 \h </w:instrText>
      </w:r>
      <w:r w:rsidR="006C758D">
        <w:fldChar w:fldCharType="separate"/>
      </w:r>
      <w:r w:rsidR="006C758D">
        <w:t xml:space="preserve">Table </w:t>
      </w:r>
      <w:r w:rsidR="006C758D">
        <w:rPr>
          <w:noProof/>
        </w:rPr>
        <w:t>5</w:t>
      </w:r>
      <w:r w:rsidR="006C758D">
        <w:fldChar w:fldCharType="end"/>
      </w:r>
      <w:r w:rsidR="00F65796">
        <w:t xml:space="preserve"> details the parameter values selected for each classifier.  Descriptions of the parameters can be found in the </w:t>
      </w:r>
      <w:proofErr w:type="spellStart"/>
      <w:r w:rsidR="00F65796">
        <w:t>OpenCV</w:t>
      </w:r>
      <w:proofErr w:type="spellEnd"/>
      <w:r w:rsidR="00F65796">
        <w:t xml:space="preserve"> documentation</w:t>
      </w:r>
      <w:r w:rsidR="006C758D">
        <w:t>.</w:t>
      </w:r>
      <w:r w:rsidR="00F65796">
        <w:fldChar w:fldCharType="begin" w:fldLock="1"/>
      </w:r>
      <w:r w:rsidR="007A38B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fldChar w:fldCharType="separate"/>
      </w:r>
      <w:r w:rsidR="007A38B5" w:rsidRPr="007A38B5">
        <w:rPr>
          <w:noProof/>
          <w:vertAlign w:val="superscript"/>
        </w:rPr>
        <w:t>53</w:t>
      </w:r>
      <w:r w:rsidR="00F65796">
        <w:fldChar w:fldCharType="end"/>
      </w:r>
      <w:r w:rsidR="00F65796">
        <w:t xml:space="preserve">   </w:t>
      </w:r>
    </w:p>
    <w:p w14:paraId="46EAF68B" w14:textId="77777777" w:rsidR="00905BD5" w:rsidRDefault="00905BD5" w:rsidP="005232C4">
      <w:pPr>
        <w:spacing w:line="480" w:lineRule="auto"/>
        <w:jc w:val="both"/>
      </w:pPr>
    </w:p>
    <w:p w14:paraId="15528E06" w14:textId="030155E9" w:rsidR="007E73AF" w:rsidRDefault="00D61588" w:rsidP="005232C4">
      <w:pPr>
        <w:spacing w:line="480" w:lineRule="auto"/>
        <w:jc w:val="both"/>
      </w:pPr>
      <w:r>
        <w:t>Morphological operators</w:t>
      </w:r>
      <w:r>
        <w:fldChar w:fldCharType="begin" w:fldLock="1"/>
      </w:r>
      <w:r w:rsidR="007A38B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fldChar w:fldCharType="separate"/>
      </w:r>
      <w:r w:rsidR="007A38B5" w:rsidRPr="007A38B5">
        <w:rPr>
          <w:noProof/>
          <w:vertAlign w:val="superscript"/>
        </w:rPr>
        <w:t>54</w:t>
      </w:r>
      <w:r>
        <w:fldChar w:fldCharType="end"/>
      </w:r>
      <w:r>
        <w:t xml:space="preserve"> were applied as a post</w:t>
      </w:r>
      <w:r w:rsidR="00512641">
        <w:t>-</w:t>
      </w:r>
      <w:r>
        <w:t xml:space="preserve">processing step to the classifier produced maps to remove noise and smooth boundaries.  Assuming that the majority of </w:t>
      </w:r>
      <w:proofErr w:type="spellStart"/>
      <w:r w:rsidR="00512641">
        <w:t>s</w:t>
      </w:r>
      <w:r w:rsidR="0084644E" w:rsidRPr="0084644E">
        <w:t>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512641">
        <w:t>s</w:t>
      </w:r>
      <w:r w:rsidR="0084644E" w:rsidRPr="0084644E">
        <w:t>pekboom</w:t>
      </w:r>
      <w:proofErr w:type="spellEnd"/>
      <w:r>
        <w:t xml:space="preserve"> pixels.  Following this, spurious wrinkles and holes in the </w:t>
      </w:r>
      <w:proofErr w:type="spellStart"/>
      <w:r w:rsidR="00512641">
        <w:t>s</w:t>
      </w:r>
      <w:r w:rsidR="0084644E" w:rsidRPr="0084644E">
        <w:t>pekboom</w:t>
      </w:r>
      <w:proofErr w:type="spellEnd"/>
      <w:r>
        <w:t xml:space="preserve"> boundaries </w:t>
      </w:r>
      <w:proofErr w:type="gramStart"/>
      <w:r>
        <w:t>were removed</w:t>
      </w:r>
      <w:proofErr w:type="gramEnd"/>
      <w:r>
        <w:t xml:space="preserve"> with a morphological closing operation</w:t>
      </w:r>
      <w:r w:rsidR="00C05546">
        <w:t>;</w:t>
      </w:r>
      <w:r w:rsidR="00512641">
        <w:t xml:space="preserve"> t</w:t>
      </w:r>
      <w:r>
        <w:t xml:space="preserve">he assumption being that </w:t>
      </w:r>
      <w:proofErr w:type="spellStart"/>
      <w:r w:rsidR="00512641">
        <w:t>s</w:t>
      </w:r>
      <w:r w:rsidR="0084644E" w:rsidRPr="0084644E">
        <w:t>pekboom</w:t>
      </w:r>
      <w:proofErr w:type="spellEnd"/>
      <w:r>
        <w:t xml:space="preserve"> typically grows in solid clumps and any real gaps in these clumps would be more than a pixel wide.  These operations </w:t>
      </w:r>
      <w:proofErr w:type="gramStart"/>
      <w:r>
        <w:t>can be seen</w:t>
      </w:r>
      <w:proofErr w:type="gramEnd"/>
      <w:r>
        <w:t xml:space="preserve"> as a way of further incorporating spatial context into the classification.</w:t>
      </w:r>
      <w:r w:rsidR="00905BD5">
        <w:t xml:space="preserve">  </w:t>
      </w:r>
    </w:p>
    <w:p w14:paraId="1CE3644D" w14:textId="77777777" w:rsidR="007E73AF" w:rsidRDefault="007E73AF" w:rsidP="005232C4">
      <w:pPr>
        <w:spacing w:line="480" w:lineRule="auto"/>
      </w:pPr>
    </w:p>
    <w:p w14:paraId="5A8B8F46" w14:textId="7834CE96" w:rsidR="007E73AF" w:rsidRDefault="007E73AF" w:rsidP="003C7A4E">
      <w:pPr>
        <w:pStyle w:val="1Tablecaption"/>
      </w:pPr>
      <w:bookmarkStart w:id="54" w:name="_Ref506824761"/>
      <w:r>
        <w:lastRenderedPageBreak/>
        <w:t xml:space="preserve">Table </w:t>
      </w:r>
      <w:r>
        <w:fldChar w:fldCharType="begin"/>
      </w:r>
      <w:r>
        <w:instrText xml:space="preserve"> SEQ Table \* ARABIC </w:instrText>
      </w:r>
      <w:r>
        <w:fldChar w:fldCharType="separate"/>
      </w:r>
      <w:r w:rsidR="006C758D">
        <w:rPr>
          <w:noProof/>
        </w:rPr>
        <w:t>5</w:t>
      </w:r>
      <w:r>
        <w:fldChar w:fldCharType="end"/>
      </w:r>
      <w:bookmarkEnd w:id="54"/>
      <w:r>
        <w:t xml:space="preserve">   </w:t>
      </w:r>
      <w:r>
        <w:t>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r>
              <w:rPr>
                <w:rFonts w:cs="Arial"/>
                <w:sz w:val="16"/>
                <w:szCs w:val="16"/>
              </w:rPr>
              <w:t>Paramaters</w:t>
            </w:r>
            <w:proofErr w:type="spellEnd"/>
          </w:p>
        </w:tc>
      </w:tr>
      <w:tr w:rsidR="007E73AF" w:rsidRPr="00AB1F17" w14:paraId="2D06E800" w14:textId="77777777" w:rsidTr="00684F38">
        <w:trPr>
          <w:trHeight w:val="340"/>
        </w:trPr>
        <w:tc>
          <w:tcPr>
            <w:tcW w:w="1336" w:type="dxa"/>
          </w:tcPr>
          <w:p w14:paraId="2372ECE3" w14:textId="6549851D" w:rsidR="007E73AF" w:rsidRPr="00803CF7" w:rsidRDefault="007E73AF" w:rsidP="00684F38">
            <w:pPr>
              <w:rPr>
                <w:sz w:val="16"/>
                <w:szCs w:val="16"/>
              </w:rPr>
            </w:pPr>
            <w:r w:rsidRPr="00803CF7">
              <w:rPr>
                <w:sz w:val="16"/>
                <w:szCs w:val="16"/>
              </w:rPr>
              <w:t xml:space="preserve">Decision </w:t>
            </w:r>
            <w:r w:rsidR="00C05546">
              <w:rPr>
                <w:sz w:val="16"/>
                <w:szCs w:val="16"/>
              </w:rPr>
              <w:t>t</w:t>
            </w:r>
            <w:r w:rsidRPr="00803CF7">
              <w:rPr>
                <w:sz w:val="16"/>
                <w:szCs w:val="16"/>
              </w:rPr>
              <w: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50848F97" w:rsidR="007E73AF" w:rsidRPr="00803CF7" w:rsidRDefault="007E73AF" w:rsidP="00684F38">
            <w:pPr>
              <w:rPr>
                <w:sz w:val="16"/>
                <w:szCs w:val="16"/>
              </w:rPr>
            </w:pPr>
            <w:r w:rsidRPr="00803CF7">
              <w:rPr>
                <w:sz w:val="16"/>
                <w:szCs w:val="16"/>
              </w:rPr>
              <w:t xml:space="preserve">Random </w:t>
            </w:r>
            <w:r w:rsidR="00C05546">
              <w:rPr>
                <w:sz w:val="16"/>
                <w:szCs w:val="16"/>
              </w:rPr>
              <w:t>f</w:t>
            </w:r>
            <w:r w:rsidRPr="00803CF7">
              <w:rPr>
                <w:sz w:val="16"/>
                <w:szCs w:val="16"/>
              </w:rPr>
              <w:t>orest</w:t>
            </w:r>
          </w:p>
        </w:tc>
        <w:tc>
          <w:tcPr>
            <w:tcW w:w="8043" w:type="dxa"/>
          </w:tcPr>
          <w:p w14:paraId="5DFF3D9C" w14:textId="08856D79"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Size of feature</w:t>
            </w:r>
            <w:r w:rsidR="000F4F02">
              <w:rPr>
                <w:sz w:val="16"/>
                <w:szCs w:val="16"/>
              </w:rPr>
              <w:t>-</w:t>
            </w:r>
            <w:r>
              <w:rPr>
                <w:sz w:val="16"/>
                <w:szCs w:val="16"/>
              </w:rPr>
              <w:t xml:space="preserve">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r>
              <w:rPr>
                <w:sz w:val="16"/>
                <w:szCs w:val="16"/>
              </w:rPr>
              <w:t>kNN</w:t>
            </w:r>
            <w:proofErr w:type="spellEnd"/>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01C577BA" w:rsidR="007E73AF" w:rsidRPr="00803CF7" w:rsidRDefault="007E73AF" w:rsidP="00684F38">
            <w:pPr>
              <w:rPr>
                <w:sz w:val="16"/>
                <w:szCs w:val="16"/>
              </w:rPr>
            </w:pPr>
            <w:r w:rsidRPr="00803CF7">
              <w:rPr>
                <w:sz w:val="16"/>
                <w:szCs w:val="16"/>
              </w:rPr>
              <w:t xml:space="preserve">Bayes </w:t>
            </w:r>
            <w:r w:rsidR="00C05546">
              <w:rPr>
                <w:sz w:val="16"/>
                <w:szCs w:val="16"/>
              </w:rPr>
              <w:t>n</w:t>
            </w:r>
            <w:r w:rsidRPr="00803CF7">
              <w:rPr>
                <w:sz w:val="16"/>
                <w:szCs w:val="16"/>
              </w:rPr>
              <w:t>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t>Validation</w:t>
      </w:r>
    </w:p>
    <w:p w14:paraId="0652D881" w14:textId="4586D407" w:rsidR="00432395" w:rsidRDefault="00680746" w:rsidP="006C758D">
      <w:pPr>
        <w:spacing w:line="480" w:lineRule="auto"/>
        <w:jc w:val="both"/>
      </w:pPr>
      <w:r>
        <w:t>The per-pixel</w:t>
      </w:r>
      <w:r w:rsidR="008E676C">
        <w:t xml:space="preserve"> </w:t>
      </w:r>
      <w:r>
        <w:t>performance of the candidate classifiers on the selected features</w:t>
      </w:r>
      <w:r w:rsidR="00C02B4A">
        <w:t xml:space="preserve"> </w:t>
      </w:r>
      <w:proofErr w:type="gramStart"/>
      <w:r w:rsidR="00E23523">
        <w:t>was evaluated</w:t>
      </w:r>
      <w:proofErr w:type="gramEnd"/>
      <w:r w:rsidR="00E23523">
        <w:t xml:space="preserve"> with </w:t>
      </w:r>
      <w:r w:rsidR="00C02B4A">
        <w:t xml:space="preserve">the </w:t>
      </w:r>
      <w:proofErr w:type="spellStart"/>
      <w:r w:rsidR="00E771F6">
        <w:t>label</w:t>
      </w:r>
      <w:r w:rsidR="000B7347">
        <w:t>ed</w:t>
      </w:r>
      <w:proofErr w:type="spellEnd"/>
      <w:r w:rsidR="00E771F6">
        <w:t xml:space="preserve"> pixel data</w:t>
      </w:r>
      <w:r>
        <w:t>.  To avoid biased estimates of performance, ten</w:t>
      </w:r>
      <w:r w:rsidR="00E23523">
        <w:t>-</w:t>
      </w:r>
      <w:r>
        <w:t xml:space="preserve">fold cross validation </w:t>
      </w:r>
      <w:proofErr w:type="gramStart"/>
      <w:r>
        <w:t>was used</w:t>
      </w:r>
      <w:proofErr w:type="gramEnd"/>
      <w:r>
        <w:t xml:space="preserve"> for classifier evaluation.  The canopy</w:t>
      </w:r>
      <w:r w:rsidR="00FA2071">
        <w:t>-cover</w:t>
      </w:r>
      <w:r w:rsidR="00A61724">
        <w:t xml:space="preserve"> performance of the </w:t>
      </w:r>
      <w:r>
        <w:t xml:space="preserve">classifiers </w:t>
      </w:r>
      <w:proofErr w:type="gramStart"/>
      <w:r w:rsidR="00A61724">
        <w:t>was</w:t>
      </w:r>
      <w:r>
        <w:t xml:space="preserve"> tested</w:t>
      </w:r>
      <w:proofErr w:type="gramEnd"/>
      <w:r w:rsidR="007A27BC">
        <w:t xml:space="preserve"> on the in situ canopy</w:t>
      </w:r>
      <w:r w:rsidR="00FA2071">
        <w:t>-cover</w:t>
      </w:r>
      <w:r w:rsidR="007A27BC">
        <w:t xml:space="preserve"> data</w:t>
      </w:r>
      <w:r w:rsidR="00A61724">
        <w:t xml:space="preserve">.  After applying the classifiers </w:t>
      </w:r>
      <w:r w:rsidR="005C2BD7">
        <w:t xml:space="preserve">and morphological operations </w:t>
      </w:r>
      <w:r w:rsidR="00A61724">
        <w:t>to the relevant images, canopy</w:t>
      </w:r>
      <w:r w:rsidR="00FA2071">
        <w:t>-cover</w:t>
      </w:r>
      <w:r w:rsidR="00A61724">
        <w:t xml:space="preserve"> estimates </w:t>
      </w:r>
      <w:proofErr w:type="gramStart"/>
      <w:r w:rsidR="00A61724">
        <w:t>were extracted</w:t>
      </w:r>
      <w:proofErr w:type="gramEnd"/>
      <w:r w:rsidR="00A61724">
        <w:t xml:space="preserve"> </w:t>
      </w:r>
      <w:r w:rsidR="00B00E98">
        <w:t xml:space="preserve">by evaluating the fractional portion of </w:t>
      </w:r>
      <w:proofErr w:type="spellStart"/>
      <w:r w:rsidR="00E23523">
        <w:t>s</w:t>
      </w:r>
      <w:r w:rsidR="00B00E98">
        <w:t>pekboom</w:t>
      </w:r>
      <w:proofErr w:type="spellEnd"/>
      <w:r w:rsidR="00B00E98">
        <w:t xml:space="preserve"> </w:t>
      </w:r>
      <w:r w:rsidR="00A61724">
        <w:t xml:space="preserve">inside the </w:t>
      </w:r>
      <w:r w:rsidR="00B00E98">
        <w:t xml:space="preserve">areas of the </w:t>
      </w:r>
      <w:r w:rsidR="00A61724">
        <w:t>field</w:t>
      </w:r>
      <w:r w:rsidR="00B02E8E">
        <w:t xml:space="preserve"> </w:t>
      </w:r>
      <w:r w:rsidR="00A61724">
        <w:t xml:space="preserve">site polygons.  These estimates </w:t>
      </w:r>
      <w:proofErr w:type="gramStart"/>
      <w:r w:rsidR="00A61724">
        <w:t xml:space="preserve">were </w:t>
      </w:r>
      <w:r>
        <w:t>compar</w:t>
      </w:r>
      <w:r w:rsidR="00A61724">
        <w:t>ed</w:t>
      </w:r>
      <w:proofErr w:type="gramEnd"/>
      <w:r>
        <w:t xml:space="preserve"> to the </w:t>
      </w:r>
      <w:r w:rsidR="006658E6">
        <w:t xml:space="preserve">in situ </w:t>
      </w:r>
      <w:r w:rsidR="00684B18">
        <w:t>canopy</w:t>
      </w:r>
      <w:r w:rsidR="00FA2071">
        <w:t>-cover</w:t>
      </w:r>
      <w:r w:rsidR="00684B18">
        <w:t xml:space="preserve">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4E93AB22" w:rsidR="00D61588" w:rsidRDefault="00D61588" w:rsidP="00B02E8E">
      <w:pPr>
        <w:spacing w:line="480" w:lineRule="auto"/>
        <w:jc w:val="both"/>
      </w:pPr>
      <w:r>
        <w:t xml:space="preserve">The </w:t>
      </w:r>
      <w:proofErr w:type="spellStart"/>
      <w:r>
        <w:t>dendrogram</w:t>
      </w:r>
      <w:proofErr w:type="spellEnd"/>
      <w:r>
        <w:t xml:space="preserve"> showing the clustering of our feature </w:t>
      </w:r>
      <w:proofErr w:type="gramStart"/>
      <w:r>
        <w:t>set,</w:t>
      </w:r>
      <w:proofErr w:type="gramEnd"/>
      <w:r>
        <w:t xml:space="preserve"> is plotted in</w:t>
      </w:r>
      <w:r w:rsidR="00420505">
        <w:t xml:space="preserve"> </w:t>
      </w:r>
      <w:r w:rsidR="00420505">
        <w:fldChar w:fldCharType="begin"/>
      </w:r>
      <w:r w:rsidR="00420505">
        <w:instrText xml:space="preserve"> REF _Ref466458068 \h </w:instrText>
      </w:r>
      <w:r w:rsidR="00C95AC4">
        <w:instrText xml:space="preserve"> \* MERGEFORMAT </w:instrText>
      </w:r>
      <w:r w:rsidR="00420505">
        <w:fldChar w:fldCharType="separate"/>
      </w:r>
      <w:r w:rsidR="00420505">
        <w:t xml:space="preserve">Figure </w:t>
      </w:r>
      <w:r w:rsidR="00420505">
        <w:rPr>
          <w:noProof/>
        </w:rPr>
        <w:t>5</w:t>
      </w:r>
      <w:r w:rsidR="00420505">
        <w:fldChar w:fldCharType="end"/>
      </w:r>
      <w:r>
        <w:t xml:space="preserve">.  The </w:t>
      </w:r>
      <w:r w:rsidR="00E23523">
        <w:t xml:space="preserve">red </w:t>
      </w:r>
      <w:r>
        <w:t xml:space="preserve">line shows the correlation threshold value at which the feature clusters </w:t>
      </w:r>
      <w:proofErr w:type="gramStart"/>
      <w:r>
        <w:t>were extracted</w:t>
      </w:r>
      <w:proofErr w:type="gramEnd"/>
      <w:r>
        <w:t xml:space="preserve">.  This value was selected </w:t>
      </w:r>
      <w:proofErr w:type="gramStart"/>
      <w:r w:rsidR="00E23523">
        <w:t>on the basis of</w:t>
      </w:r>
      <w:proofErr w:type="gramEnd"/>
      <w:r w:rsidR="00E23523">
        <w:t xml:space="preserve"> being </w:t>
      </w:r>
      <w:r>
        <w:t xml:space="preserve">a relatively stable point in the hierarchy and </w:t>
      </w:r>
      <w:r w:rsidR="00E23523">
        <w:t xml:space="preserve">being a point </w:t>
      </w:r>
      <w:r>
        <w:t xml:space="preserve">where the correlation </w:t>
      </w:r>
      <w:r w:rsidR="000F4F02">
        <w:t>among</w:t>
      </w:r>
      <w:r>
        <w:t xml:space="preserve">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55" w:name="_Ref466458068"/>
      <w:bookmarkStart w:id="56" w:name="_Toc394582259"/>
      <w:bookmarkStart w:id="5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55"/>
      <w:r>
        <w:t xml:space="preserve">  Clustering of correlated features</w:t>
      </w:r>
      <w:bookmarkEnd w:id="56"/>
      <w:bookmarkEnd w:id="57"/>
    </w:p>
    <w:p w14:paraId="2E8FA040" w14:textId="77777777" w:rsidR="00D61588" w:rsidRDefault="00D61588" w:rsidP="00D61588">
      <w:pPr>
        <w:spacing w:line="360" w:lineRule="auto"/>
        <w:jc w:val="both"/>
      </w:pPr>
    </w:p>
    <w:p w14:paraId="3B183BA4" w14:textId="22D5A034" w:rsidR="00D61588" w:rsidRDefault="00D61588" w:rsidP="00B02E8E">
      <w:pPr>
        <w:spacing w:line="480" w:lineRule="auto"/>
        <w:jc w:val="both"/>
      </w:pPr>
      <w:r>
        <w:fldChar w:fldCharType="begin"/>
      </w:r>
      <w:r>
        <w:instrText xml:space="preserve"> REF _Ref395121413 \h </w:instrText>
      </w:r>
      <w:r w:rsidR="00C95AC4">
        <w:instrText xml:space="preserve"> \* MERGEFORMAT </w:instrText>
      </w:r>
      <w:r>
        <w:fldChar w:fldCharType="separate"/>
      </w:r>
      <w:r w:rsidR="006C758D">
        <w:t xml:space="preserve">Table </w:t>
      </w:r>
      <w:r w:rsidR="006C758D">
        <w:rPr>
          <w:noProof/>
        </w:rPr>
        <w:t>6</w:t>
      </w:r>
      <w:r>
        <w:fldChar w:fldCharType="end"/>
      </w:r>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2CB45F09" w:rsidR="00D61588" w:rsidRDefault="00D61588" w:rsidP="003C7A4E">
      <w:pPr>
        <w:pStyle w:val="1Tablecaption"/>
      </w:pPr>
      <w:bookmarkStart w:id="58" w:name="_Ref395121413"/>
      <w:bookmarkStart w:id="59" w:name="_Toc394582241"/>
      <w:bookmarkStart w:id="60" w:name="_Toc448324340"/>
      <w:r>
        <w:t xml:space="preserve">Table </w:t>
      </w:r>
      <w:r w:rsidR="00F4774D">
        <w:fldChar w:fldCharType="begin"/>
      </w:r>
      <w:r w:rsidR="00F4774D">
        <w:instrText xml:space="preserve"> SEQ Table \* ARABIC </w:instrText>
      </w:r>
      <w:r w:rsidR="00F4774D">
        <w:fldChar w:fldCharType="separate"/>
      </w:r>
      <w:r w:rsidR="006C758D">
        <w:rPr>
          <w:noProof/>
        </w:rPr>
        <w:t>6</w:t>
      </w:r>
      <w:r w:rsidR="00F4774D">
        <w:fldChar w:fldCharType="end"/>
      </w:r>
      <w:bookmarkEnd w:id="58"/>
      <w:r>
        <w:t xml:space="preserve">   </w:t>
      </w:r>
      <w:r>
        <w:t>Ranked clusters</w:t>
      </w:r>
      <w:bookmarkEnd w:id="59"/>
      <w:bookmarkEnd w:id="60"/>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12190EB9" w:rsidR="00D61588" w:rsidRPr="008E0C3A" w:rsidRDefault="00D61588" w:rsidP="002A37E3">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r w:rsidR="003B0CDA">
              <w:rPr>
                <w:sz w:val="16"/>
              </w:rPr>
              <w:t>nc</w:t>
            </w:r>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NDVI, pc1, EntropyPc1, </w:t>
      </w:r>
      <w:proofErr w:type="spellStart"/>
      <w:proofErr w:type="gramStart"/>
      <w:r w:rsidR="00D61588">
        <w:t>gN</w:t>
      </w:r>
      <w:proofErr w:type="spellEnd"/>
      <w:proofErr w:type="gramEnd"/>
      <w:r w:rsidR="00D61588">
        <w:t xml:space="preserve">, </w:t>
      </w:r>
      <w:proofErr w:type="spellStart"/>
      <w:r w:rsidR="00D61588">
        <w:t>bN</w:t>
      </w:r>
      <w:proofErr w:type="spellEnd"/>
      <w:r w:rsidR="00D61588">
        <w:t xml:space="preserve">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66567ABD" w:rsidR="00D61588" w:rsidRDefault="00D61588" w:rsidP="00D3757C">
      <w:pPr>
        <w:pStyle w:val="Heading2"/>
      </w:pPr>
      <w:bookmarkStart w:id="61" w:name="_Toc394607659"/>
      <w:bookmarkStart w:id="62" w:name="_Toc448324321"/>
      <w:r>
        <w:t>Classification</w:t>
      </w:r>
      <w:bookmarkEnd w:id="61"/>
      <w:bookmarkEnd w:id="62"/>
      <w:r w:rsidR="003638E8">
        <w:t xml:space="preserve"> and Canopy</w:t>
      </w:r>
      <w:r w:rsidR="00FA2071">
        <w:t>-</w:t>
      </w:r>
      <w:r w:rsidR="003638E8">
        <w:t xml:space="preserve">Cover Estimation </w:t>
      </w:r>
    </w:p>
    <w:bookmarkStart w:id="63" w:name="_Ref394403248"/>
    <w:p w14:paraId="268F445C" w14:textId="29A5B6CE" w:rsidR="00D61588" w:rsidRDefault="00D61588" w:rsidP="00B02E8E">
      <w:pPr>
        <w:spacing w:line="480" w:lineRule="auto"/>
        <w:jc w:val="both"/>
      </w:pPr>
      <w:r>
        <w:fldChar w:fldCharType="begin"/>
      </w:r>
      <w:r>
        <w:instrText xml:space="preserve"> REF _Ref394945112 \h </w:instrText>
      </w:r>
      <w:r w:rsidR="00C95AC4">
        <w:instrText xml:space="preserve"> \* MERGEFORMAT </w:instrText>
      </w:r>
      <w:r>
        <w:fldChar w:fldCharType="separate"/>
      </w:r>
      <w:r w:rsidR="001179C5">
        <w:t xml:space="preserve">Table </w:t>
      </w:r>
      <w:r w:rsidR="001179C5">
        <w:rPr>
          <w:noProof/>
        </w:rPr>
        <w:t>7</w:t>
      </w:r>
      <w:r>
        <w:fldChar w:fldCharType="end"/>
      </w:r>
      <w:r>
        <w:t xml:space="preserve"> compares the performance of the candidate classifiers.  The table results </w:t>
      </w:r>
      <w:proofErr w:type="gramStart"/>
      <w:r>
        <w:t>are sorted</w:t>
      </w:r>
      <w:proofErr w:type="gramEnd"/>
      <w:r>
        <w:t xml:space="preserve"> according to the </w:t>
      </w:r>
      <w:r w:rsidR="001A5C3A">
        <w:t>m</w:t>
      </w:r>
      <w:r>
        <w:t xml:space="preserve">ean </w:t>
      </w:r>
      <w:r w:rsidR="001A5C3A">
        <w:t>a</w:t>
      </w:r>
      <w:r>
        <w:t>bsolute canopy</w:t>
      </w:r>
      <w:r w:rsidR="00FA2071">
        <w:t>-cover</w:t>
      </w:r>
      <w:r>
        <w:t xml:space="preserve"> </w:t>
      </w:r>
      <w:r w:rsidR="001A5C3A">
        <w:t>e</w:t>
      </w:r>
      <w:r>
        <w:t xml:space="preserve">rror (MAE) in the last column.  Of the performance measures in the table, this is the only one evaluated against the </w:t>
      </w:r>
      <w:r w:rsidR="00844D0F">
        <w:t>in situ canopy</w:t>
      </w:r>
      <w:r w:rsidR="00FA2071">
        <w:t>-cover</w:t>
      </w:r>
      <w:r w:rsidR="00844D0F">
        <w:t xml:space="preserve"> data</w:t>
      </w:r>
      <w:r w:rsidR="00CD1C51">
        <w:t>;</w:t>
      </w:r>
      <w:r>
        <w:t xml:space="preserve"> the rest </w:t>
      </w:r>
      <w:proofErr w:type="gramStart"/>
      <w:r>
        <w:t>were evaluated</w:t>
      </w:r>
      <w:proofErr w:type="gramEnd"/>
      <w:r>
        <w:t xml:space="preserve"> against the </w:t>
      </w:r>
      <w:proofErr w:type="spellStart"/>
      <w:r w:rsidR="00844D0F">
        <w:t>label</w:t>
      </w:r>
      <w:r w:rsidR="000B7347">
        <w:t>ed</w:t>
      </w:r>
      <w:proofErr w:type="spellEnd"/>
      <w:r w:rsidR="00844D0F">
        <w:t xml:space="preserve"> pixel data</w:t>
      </w:r>
      <w:r>
        <w:t xml:space="preserve">.   </w:t>
      </w:r>
      <w:r w:rsidR="00226C57">
        <w:t>T</w:t>
      </w:r>
      <w:r>
        <w:t>hree</w:t>
      </w:r>
      <w:r w:rsidR="000C2698">
        <w:t>-</w:t>
      </w:r>
      <w:r>
        <w:t xml:space="preserve"> and two</w:t>
      </w:r>
      <w:r w:rsidR="000C2698">
        <w:t>-</w:t>
      </w:r>
      <w:r>
        <w:t xml:space="preserve">class errors are reported as the class prior weighted errors i.e. the mean of the errors of omission.  Cohen’s Kappa and </w:t>
      </w:r>
      <w:proofErr w:type="gramStart"/>
      <w:r>
        <w:t>consumer’s</w:t>
      </w:r>
      <w:proofErr w:type="gramEnd"/>
      <w:r>
        <w:t xml:space="preserve"> and producer’s accuracies are given for the two</w:t>
      </w:r>
      <w:r w:rsidR="000C2698">
        <w:t>-</w:t>
      </w:r>
      <w:r>
        <w:t xml:space="preserve">class case.  </w:t>
      </w:r>
    </w:p>
    <w:p w14:paraId="643949EB" w14:textId="707BCA8B" w:rsidR="00D61588" w:rsidRDefault="00D61588" w:rsidP="003C7A4E">
      <w:pPr>
        <w:pStyle w:val="1Tablecaption"/>
      </w:pPr>
      <w:bookmarkStart w:id="64" w:name="_Ref394945112"/>
      <w:bookmarkStart w:id="65" w:name="_Ref394945108"/>
      <w:bookmarkStart w:id="66" w:name="_Toc448324342"/>
      <w:r>
        <w:lastRenderedPageBreak/>
        <w:t xml:space="preserve">Table </w:t>
      </w:r>
      <w:r w:rsidR="00F4774D">
        <w:fldChar w:fldCharType="begin"/>
      </w:r>
      <w:r w:rsidR="00F4774D">
        <w:instrText xml:space="preserve"> SEQ Table \* ARABIC </w:instrText>
      </w:r>
      <w:r w:rsidR="00F4774D">
        <w:fldChar w:fldCharType="separate"/>
      </w:r>
      <w:r w:rsidR="006C758D">
        <w:rPr>
          <w:noProof/>
        </w:rPr>
        <w:t>7</w:t>
      </w:r>
      <w:r w:rsidR="00F4774D">
        <w:fldChar w:fldCharType="end"/>
      </w:r>
      <w:bookmarkEnd w:id="64"/>
      <w:r>
        <w:t xml:space="preserve">   Classifier performance comparison</w:t>
      </w:r>
      <w:bookmarkEnd w:id="65"/>
      <w:bookmarkEnd w:id="66"/>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5562C61D" w:rsidR="00D61588" w:rsidRPr="00803CF7" w:rsidRDefault="00D61588" w:rsidP="007C5F60">
            <w:pPr>
              <w:rPr>
                <w:sz w:val="16"/>
                <w:szCs w:val="16"/>
              </w:rPr>
            </w:pPr>
            <w:r w:rsidRPr="00803CF7">
              <w:rPr>
                <w:sz w:val="16"/>
                <w:szCs w:val="16"/>
              </w:rPr>
              <w:t xml:space="preserve">Decision </w:t>
            </w:r>
            <w:r w:rsidR="00CF403F">
              <w:rPr>
                <w:sz w:val="16"/>
                <w:szCs w:val="16"/>
              </w:rPr>
              <w:t>t</w:t>
            </w:r>
            <w:r w:rsidRPr="00803CF7">
              <w:rPr>
                <w:sz w:val="16"/>
                <w:szCs w:val="16"/>
              </w:rPr>
              <w: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4957391A" w:rsidR="00D61588" w:rsidRPr="00803CF7" w:rsidRDefault="00D61588" w:rsidP="007C5F60">
            <w:pPr>
              <w:rPr>
                <w:sz w:val="16"/>
                <w:szCs w:val="16"/>
              </w:rPr>
            </w:pPr>
            <w:r w:rsidRPr="00803CF7">
              <w:rPr>
                <w:sz w:val="16"/>
                <w:szCs w:val="16"/>
              </w:rPr>
              <w:t xml:space="preserve">Random </w:t>
            </w:r>
            <w:r w:rsidR="00CF403F">
              <w:rPr>
                <w:sz w:val="16"/>
                <w:szCs w:val="16"/>
              </w:rPr>
              <w:t>f</w:t>
            </w:r>
            <w:r w:rsidRPr="00803CF7">
              <w:rPr>
                <w:sz w:val="16"/>
                <w:szCs w:val="16"/>
              </w:rPr>
              <w:t>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323669DF" w:rsidR="00D61588" w:rsidRPr="00803CF7" w:rsidRDefault="00D61588" w:rsidP="007C5F60">
            <w:pPr>
              <w:rPr>
                <w:sz w:val="16"/>
                <w:szCs w:val="16"/>
              </w:rPr>
            </w:pPr>
            <w:r w:rsidRPr="00803CF7">
              <w:rPr>
                <w:sz w:val="16"/>
                <w:szCs w:val="16"/>
              </w:rPr>
              <w:t xml:space="preserve">Bayes </w:t>
            </w:r>
            <w:r w:rsidR="00CF403F">
              <w:rPr>
                <w:sz w:val="16"/>
                <w:szCs w:val="16"/>
              </w:rPr>
              <w:t>n</w:t>
            </w:r>
            <w:r w:rsidRPr="00803CF7">
              <w:rPr>
                <w:sz w:val="16"/>
                <w:szCs w:val="16"/>
              </w:rPr>
              <w:t>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3E36CBE"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w:t>
      </w:r>
      <w:r w:rsidR="00FA2071">
        <w:rPr>
          <w:rFonts w:ascii="Arial" w:hAnsi="Arial" w:cs="Arial"/>
          <w:sz w:val="16"/>
          <w:szCs w:val="16"/>
        </w:rPr>
        <w:t>-</w:t>
      </w:r>
      <w:r>
        <w:rPr>
          <w:rFonts w:ascii="Arial" w:hAnsi="Arial" w:cs="Arial"/>
          <w:sz w:val="16"/>
          <w:szCs w:val="16"/>
        </w:rPr>
        <w:t xml:space="preserve">cover error on </w:t>
      </w:r>
      <w:r w:rsidR="00844D0F">
        <w:rPr>
          <w:rFonts w:ascii="Arial" w:hAnsi="Arial" w:cs="Arial"/>
          <w:sz w:val="16"/>
          <w:szCs w:val="16"/>
        </w:rPr>
        <w:t>in situ canopy</w:t>
      </w:r>
      <w:r w:rsidR="00FA2071">
        <w:rPr>
          <w:rFonts w:ascii="Arial" w:hAnsi="Arial" w:cs="Arial"/>
          <w:sz w:val="16"/>
          <w:szCs w:val="16"/>
        </w:rPr>
        <w:t>-</w:t>
      </w:r>
      <w:r w:rsidR="00844D0F">
        <w:rPr>
          <w:rFonts w:ascii="Arial" w:hAnsi="Arial" w:cs="Arial"/>
          <w:sz w:val="16"/>
          <w:szCs w:val="16"/>
        </w:rPr>
        <w:t>cover data</w:t>
      </w:r>
      <w:r>
        <w:rPr>
          <w:rFonts w:ascii="Arial" w:hAnsi="Arial" w:cs="Arial"/>
          <w:sz w:val="16"/>
          <w:szCs w:val="16"/>
        </w:rPr>
        <w:t xml:space="preserve"> (%), SAE = Standard deviation of Absolute canopy</w:t>
      </w:r>
      <w:r w:rsidR="00FA2071">
        <w:rPr>
          <w:rFonts w:ascii="Arial" w:hAnsi="Arial" w:cs="Arial"/>
          <w:sz w:val="16"/>
          <w:szCs w:val="16"/>
        </w:rPr>
        <w:t>-</w:t>
      </w:r>
      <w:r>
        <w:rPr>
          <w:rFonts w:ascii="Arial" w:hAnsi="Arial" w:cs="Arial"/>
          <w:sz w:val="16"/>
          <w:szCs w:val="16"/>
        </w:rPr>
        <w:t xml:space="preserve">cover errors on </w:t>
      </w:r>
      <w:r w:rsidR="00844D0F">
        <w:rPr>
          <w:rFonts w:ascii="Arial" w:hAnsi="Arial" w:cs="Arial"/>
          <w:sz w:val="16"/>
          <w:szCs w:val="16"/>
        </w:rPr>
        <w:t>in situ canopy</w:t>
      </w:r>
      <w:r w:rsidR="00FA2071">
        <w:rPr>
          <w:rFonts w:ascii="Arial" w:hAnsi="Arial" w:cs="Arial"/>
          <w:sz w:val="16"/>
          <w:szCs w:val="16"/>
        </w:rPr>
        <w:t>-</w:t>
      </w:r>
      <w:r w:rsidR="00844D0F">
        <w:rPr>
          <w:rFonts w:ascii="Arial" w:hAnsi="Arial" w:cs="Arial"/>
          <w:sz w:val="16"/>
          <w:szCs w:val="16"/>
        </w:rPr>
        <w:t>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25B38895" w:rsidR="00D61588" w:rsidRDefault="00D61588" w:rsidP="00B02E8E">
      <w:pPr>
        <w:spacing w:line="480" w:lineRule="auto"/>
        <w:jc w:val="both"/>
      </w:pPr>
      <w:r>
        <w:t>The decision tree three</w:t>
      </w:r>
      <w:r w:rsidR="00745C69">
        <w:t>-</w:t>
      </w:r>
      <w:r>
        <w:t xml:space="preserve">class and </w:t>
      </w:r>
      <w:r w:rsidR="00745C69">
        <w:t>two-class</w:t>
      </w:r>
      <w:r>
        <w:t xml:space="preserve"> confusion matrices and performances</w:t>
      </w:r>
      <w:r w:rsidR="00A07E23">
        <w:t>,</w:t>
      </w:r>
      <w:r>
        <w:t xml:space="preserve"> </w:t>
      </w:r>
      <w:r w:rsidR="00A07E23">
        <w:t xml:space="preserve">obtained from the </w:t>
      </w:r>
      <w:proofErr w:type="spellStart"/>
      <w:r w:rsidR="00A07E23">
        <w:t>label</w:t>
      </w:r>
      <w:r w:rsidR="000B7347">
        <w:t>ed</w:t>
      </w:r>
      <w:proofErr w:type="spellEnd"/>
      <w:r w:rsidR="00A07E23">
        <w:t xml:space="preserve"> pixel data, </w:t>
      </w:r>
      <w:proofErr w:type="gramStart"/>
      <w:r>
        <w:t>are given</w:t>
      </w:r>
      <w:proofErr w:type="gramEnd"/>
      <w:r>
        <w:t xml:space="preserve"> in </w:t>
      </w:r>
      <w:r>
        <w:fldChar w:fldCharType="begin"/>
      </w:r>
      <w:r>
        <w:instrText xml:space="preserve"> REF _Ref395169572 \h </w:instrText>
      </w:r>
      <w:r w:rsidR="00C95AC4">
        <w:instrText xml:space="preserve"> \* MERGEFORMAT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rsidR="00C95AC4">
        <w:instrText xml:space="preserve"> \* MERGEFORMAT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rsidR="00CF403F" w:rsidRPr="00FA2071">
        <w:t>t</w:t>
      </w:r>
      <w:r w:rsidRPr="00FA2071">
        <w:t>ree</w:t>
      </w:r>
      <w:r>
        <w:t xml:space="preserve"> </w:t>
      </w:r>
      <w:r w:rsidR="00745C69">
        <w:t xml:space="preserve">class </w:t>
      </w:r>
      <w:r>
        <w:t>overlap</w:t>
      </w:r>
      <w:r w:rsidR="00745C69">
        <w:t>s</w:t>
      </w:r>
      <w:r>
        <w:t xml:space="preserve"> with both the </w:t>
      </w:r>
      <w:proofErr w:type="spellStart"/>
      <w:r w:rsidR="00CF403F">
        <w:t>s</w:t>
      </w:r>
      <w:r w:rsidR="0084644E" w:rsidRPr="0084644E">
        <w:t>pekboom</w:t>
      </w:r>
      <w:proofErr w:type="spellEnd"/>
      <w:r>
        <w:t xml:space="preserve"> and </w:t>
      </w:r>
      <w:r w:rsidR="00CF403F">
        <w:t>b</w:t>
      </w:r>
      <w:r>
        <w:t>ackground classes</w:t>
      </w:r>
      <w:r w:rsidR="001C6C2F">
        <w:t>, but that t</w:t>
      </w:r>
      <w:r>
        <w:t xml:space="preserve">he overlap is </w:t>
      </w:r>
      <w:r w:rsidR="00745C69">
        <w:t xml:space="preserve">larger </w:t>
      </w:r>
      <w:r>
        <w:t xml:space="preserve">with the </w:t>
      </w:r>
      <w:r w:rsidR="00CF403F" w:rsidRPr="00FA2071">
        <w:t>b</w:t>
      </w:r>
      <w:r w:rsidRPr="00FA2071">
        <w:t>ackground</w:t>
      </w:r>
      <w:r>
        <w:t xml:space="preserve"> class.  </w:t>
      </w:r>
      <w:r w:rsidR="00745C69">
        <w:fldChar w:fldCharType="begin"/>
      </w:r>
      <w:r w:rsidR="00745C69">
        <w:instrText xml:space="preserve"> REF _Ref395175360 \h </w:instrText>
      </w:r>
      <w:r w:rsidR="00C95AC4">
        <w:instrText xml:space="preserve"> \* MERGEFORMAT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canopy</w:t>
      </w:r>
      <w:r w:rsidR="00FA2071">
        <w:t>-cover</w:t>
      </w:r>
      <w:r w:rsidR="004C64EB">
        <w:t xml:space="preserve">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of the in situ canopy</w:t>
      </w:r>
      <w:r w:rsidR="00FA2071">
        <w:t>-cover</w:t>
      </w:r>
      <w:r w:rsidR="00AD4AD0">
        <w:t xml:space="preserve"> </w:t>
      </w:r>
      <w:r>
        <w:t>site</w:t>
      </w:r>
      <w:r w:rsidR="00AD4AD0">
        <w:t>s</w:t>
      </w:r>
      <w:r>
        <w:t>.  The mean of the absolute canopy</w:t>
      </w:r>
      <w:r w:rsidR="00FA2071">
        <w:t>-cover</w:t>
      </w:r>
      <w:r>
        <w:t xml:space="preserve"> error is 5.85%</w:t>
      </w:r>
      <w:r w:rsidR="00CF403F">
        <w:t>,</w:t>
      </w:r>
      <w:r>
        <w:t xml:space="preserve"> with a standard deviation of 4.65%.  </w:t>
      </w:r>
    </w:p>
    <w:p w14:paraId="4866ED7E" w14:textId="77777777" w:rsidR="00D61588" w:rsidRDefault="00D61588" w:rsidP="00D61588"/>
    <w:p w14:paraId="2FB1E59F" w14:textId="796ECEE0" w:rsidR="00D61588" w:rsidRDefault="00D61588" w:rsidP="003C7A4E">
      <w:pPr>
        <w:pStyle w:val="1Tablecaption"/>
      </w:pPr>
      <w:bookmarkStart w:id="67" w:name="_Ref395169572"/>
      <w:bookmarkStart w:id="68"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67"/>
      <w:r>
        <w:t xml:space="preserve">   Decision tree </w:t>
      </w:r>
      <w:r w:rsidR="00745C69">
        <w:t>three-class</w:t>
      </w:r>
      <w:r>
        <w:t xml:space="preserve"> confusion matrix</w:t>
      </w:r>
      <w:bookmarkEnd w:id="68"/>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3C7A4E">
              <w:rPr>
                <w:rFonts w:cs="Arial"/>
                <w:b/>
                <w:sz w:val="16"/>
                <w:szCs w:val="16"/>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69" w:name="_Ref395169574"/>
      <w:bookmarkStart w:id="70" w:name="_Toc448324344"/>
      <w:r>
        <w:lastRenderedPageBreak/>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69"/>
      <w:r>
        <w:t xml:space="preserve">   Decision tree </w:t>
      </w:r>
      <w:r w:rsidR="00745C69">
        <w:t>two-class</w:t>
      </w:r>
      <w:r>
        <w:t xml:space="preserve"> confusion matrix</w:t>
      </w:r>
      <w:bookmarkEnd w:id="70"/>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3C7A4E">
              <w:rPr>
                <w:rFonts w:cs="Arial"/>
                <w:b/>
                <w:sz w:val="16"/>
                <w:szCs w:val="16"/>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4AF7146F" w:rsidR="00D61588" w:rsidRDefault="00D61588" w:rsidP="003C7A4E">
      <w:pPr>
        <w:pStyle w:val="1Tablecaption"/>
      </w:pPr>
      <w:bookmarkStart w:id="71" w:name="_Ref395175360"/>
      <w:bookmarkStart w:id="72"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71"/>
      <w:r>
        <w:t xml:space="preserve">   Decision </w:t>
      </w:r>
      <w:r w:rsidR="00CF403F">
        <w:t>t</w:t>
      </w:r>
      <w:r>
        <w:t>ree field canopy</w:t>
      </w:r>
      <w:r w:rsidR="00FA2071">
        <w:t>-</w:t>
      </w:r>
      <w:r>
        <w:t>cover estimates</w:t>
      </w:r>
      <w:bookmarkEnd w:id="72"/>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03D7B2AE" w:rsidR="00684F38" w:rsidRPr="00AB1F17" w:rsidRDefault="00684F38" w:rsidP="007C5F60">
            <w:pPr>
              <w:rPr>
                <w:rFonts w:cs="Arial"/>
                <w:sz w:val="16"/>
                <w:szCs w:val="16"/>
              </w:rPr>
            </w:pPr>
            <w:r>
              <w:rPr>
                <w:rFonts w:cs="Arial"/>
                <w:sz w:val="16"/>
                <w:szCs w:val="16"/>
              </w:rPr>
              <w:t>N</w:t>
            </w:r>
            <w:r w:rsidR="006D799B">
              <w:rPr>
                <w:rFonts w:cs="Arial"/>
                <w:sz w:val="16"/>
                <w:szCs w:val="16"/>
              </w:rPr>
              <w:t>o</w:t>
            </w:r>
            <w:r>
              <w:rPr>
                <w:rFonts w:cs="Arial"/>
                <w:sz w:val="16"/>
                <w:szCs w:val="16"/>
              </w:rPr>
              <w:t>.</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4AECFB88"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w:t>
      </w:r>
      <w:r w:rsidR="00FA2071">
        <w:rPr>
          <w:rFonts w:ascii="Arial" w:hAnsi="Arial" w:cs="Arial"/>
          <w:sz w:val="16"/>
          <w:szCs w:val="16"/>
        </w:rPr>
        <w:t>-</w:t>
      </w:r>
      <w:r>
        <w:rPr>
          <w:rFonts w:ascii="Arial" w:hAnsi="Arial" w:cs="Arial"/>
          <w:sz w:val="16"/>
          <w:szCs w:val="16"/>
        </w:rPr>
        <w:t>cover errors (%), SAE = Standard deviation of absolute canopy</w:t>
      </w:r>
      <w:r w:rsidR="00FA2071">
        <w:rPr>
          <w:rFonts w:ascii="Arial" w:hAnsi="Arial" w:cs="Arial"/>
          <w:sz w:val="16"/>
          <w:szCs w:val="16"/>
        </w:rPr>
        <w:t>-</w:t>
      </w:r>
      <w:r>
        <w:rPr>
          <w:rFonts w:ascii="Arial" w:hAnsi="Arial" w:cs="Arial"/>
          <w:sz w:val="16"/>
          <w:szCs w:val="16"/>
        </w:rPr>
        <w:t>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7C822E63" w:rsidR="00D61588" w:rsidRDefault="00D61588" w:rsidP="00B02E8E">
      <w:pPr>
        <w:spacing w:line="480" w:lineRule="auto"/>
        <w:jc w:val="both"/>
      </w:pPr>
      <w:r>
        <w:t xml:space="preserve">The decision tree classifier </w:t>
      </w:r>
      <w:proofErr w:type="gramStart"/>
      <w:r>
        <w:t>was applied</w:t>
      </w:r>
      <w:proofErr w:type="gramEnd"/>
      <w:r>
        <w:t xml:space="preserve"> to the </w:t>
      </w:r>
      <w:r w:rsidR="006D799B">
        <w:t xml:space="preserve">image mosaic of the </w:t>
      </w:r>
      <w:r>
        <w:t xml:space="preserve">study area to produce a </w:t>
      </w:r>
      <w:proofErr w:type="spellStart"/>
      <w:r w:rsidR="006D799B">
        <w:t>s</w:t>
      </w:r>
      <w:r w:rsidR="0084644E" w:rsidRPr="0084644E">
        <w:t>pekboom</w:t>
      </w:r>
      <w:proofErr w:type="spellEnd"/>
      <w:r>
        <w:t xml:space="preserve"> canopy</w:t>
      </w:r>
      <w:r w:rsidR="00CD1C51">
        <w:t>-</w:t>
      </w:r>
      <w:r>
        <w:t>cover map</w:t>
      </w:r>
      <w:r w:rsidR="00A07E23">
        <w:t xml:space="preserve"> </w:t>
      </w:r>
      <w:r w:rsidR="006D799B">
        <w:t xml:space="preserve">that </w:t>
      </w:r>
      <w:r w:rsidR="00A07E23">
        <w:t>was morphologically post-processed</w:t>
      </w:r>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w:t>
      </w:r>
      <w:r>
        <w:lastRenderedPageBreak/>
        <w:t>show close-up example</w:t>
      </w:r>
      <w:r w:rsidR="001C6C2F">
        <w:t>s</w:t>
      </w:r>
      <w:r>
        <w:t xml:space="preserve"> </w:t>
      </w:r>
      <w:r w:rsidR="001C6C2F">
        <w:t xml:space="preserve">of </w:t>
      </w:r>
      <w:r>
        <w:t xml:space="preserve">the </w:t>
      </w:r>
      <w:r w:rsidR="001C6C2F">
        <w:t xml:space="preserve">resulting </w:t>
      </w:r>
      <w:r>
        <w:t>canopy</w:t>
      </w:r>
      <w:r w:rsidR="006D799B">
        <w:t>-</w:t>
      </w:r>
      <w:r>
        <w:t>cover map</w:t>
      </w:r>
      <w:r w:rsidR="00A07E23">
        <w:t xml:space="preserve"> for each of the canopy</w:t>
      </w:r>
      <w:r w:rsidR="00CD1C51">
        <w:t>-</w:t>
      </w:r>
      <w:r w:rsidR="00A07E23">
        <w:t>cover ground truth areas (</w:t>
      </w:r>
      <w:r w:rsidR="006330AB">
        <w:t>as described in</w:t>
      </w:r>
      <w:r w:rsidR="00A07E23">
        <w:t xml:space="preserve"> </w:t>
      </w:r>
      <w:r w:rsidR="00A07E23">
        <w:fldChar w:fldCharType="begin"/>
      </w:r>
      <w:r w:rsidR="00A07E23">
        <w:instrText xml:space="preserve"> REF _Ref466457780 \h </w:instrText>
      </w:r>
      <w:r w:rsidR="00C95AC4">
        <w:instrText xml:space="preserve"> \* MERGEFORMAT </w:instrText>
      </w:r>
      <w:r w:rsidR="00A07E23">
        <w:fldChar w:fldCharType="separate"/>
      </w:r>
      <w:r w:rsidR="00A07E23" w:rsidRPr="00F4774D">
        <w:t>Table 1</w:t>
      </w:r>
      <w:r w:rsidR="00A07E23">
        <w:fldChar w:fldCharType="end"/>
      </w:r>
      <w:r w:rsidR="00A07E23">
        <w:t>)</w:t>
      </w:r>
      <w:r>
        <w:t xml:space="preserve">.  </w:t>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293A92D6" w:rsidR="00D61588" w:rsidRDefault="00D61588" w:rsidP="00D61588">
      <w:pPr>
        <w:pStyle w:val="Caption"/>
        <w:jc w:val="both"/>
      </w:pPr>
      <w:bookmarkStart w:id="73" w:name="_Ref395293945"/>
      <w:bookmarkStart w:id="74"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73"/>
      <w:r>
        <w:t xml:space="preserve">  </w:t>
      </w:r>
      <w:proofErr w:type="spellStart"/>
      <w:r>
        <w:t>Groenfontein</w:t>
      </w:r>
      <w:proofErr w:type="spellEnd"/>
      <w:r>
        <w:t xml:space="preserve"> classification (Habitat: valley thicket with </w:t>
      </w:r>
      <w:proofErr w:type="spellStart"/>
      <w:r w:rsidR="006D799B">
        <w:t>s</w:t>
      </w:r>
      <w:r w:rsidR="0084644E" w:rsidRPr="0084644E">
        <w:t>pekboom</w:t>
      </w:r>
      <w:proofErr w:type="spellEnd"/>
      <w:r>
        <w:t>)</w:t>
      </w:r>
      <w:bookmarkEnd w:id="74"/>
    </w:p>
    <w:p w14:paraId="0D8391A0" w14:textId="77777777" w:rsidR="00D61588" w:rsidRDefault="00D61588" w:rsidP="00D61588"/>
    <w:p w14:paraId="0B764EFE" w14:textId="7EB492DF" w:rsidR="00D61588" w:rsidRDefault="00D9072B" w:rsidP="00D61588">
      <w:r>
        <w:rPr>
          <w:noProof/>
          <w:lang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471FF3C8" w:rsidR="00D61588" w:rsidRDefault="00D61588" w:rsidP="00D61588">
      <w:pPr>
        <w:pStyle w:val="Caption"/>
        <w:jc w:val="both"/>
      </w:pPr>
      <w:bookmarkStart w:id="75"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6D799B">
        <w:t>s</w:t>
      </w:r>
      <w:r w:rsidR="0084644E" w:rsidRPr="0084644E">
        <w:t>pekboom</w:t>
      </w:r>
      <w:proofErr w:type="spellEnd"/>
      <w:r>
        <w:t>)</w:t>
      </w:r>
      <w:bookmarkEnd w:id="75"/>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12CC727D" w:rsidR="00D61588" w:rsidRDefault="00D61588" w:rsidP="00D61588">
      <w:pPr>
        <w:pStyle w:val="Caption"/>
        <w:jc w:val="both"/>
      </w:pPr>
      <w:bookmarkStart w:id="76"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6D799B">
        <w:t>s</w:t>
      </w:r>
      <w:r w:rsidR="0084644E" w:rsidRPr="0084644E">
        <w:t>pekboom</w:t>
      </w:r>
      <w:proofErr w:type="spellEnd"/>
      <w:r>
        <w:t xml:space="preserve"> and </w:t>
      </w:r>
      <w:r w:rsidR="006D799B">
        <w:t>f</w:t>
      </w:r>
      <w:r>
        <w:t>ynbos mosaic)</w:t>
      </w:r>
      <w:bookmarkEnd w:id="76"/>
    </w:p>
    <w:p w14:paraId="3D386B14" w14:textId="77777777" w:rsidR="00D61588" w:rsidRDefault="00D61588" w:rsidP="00D61588"/>
    <w:p w14:paraId="3870A958" w14:textId="3A051E6D" w:rsidR="00D61588" w:rsidRDefault="009F2AC0" w:rsidP="00DD4674">
      <w:pPr>
        <w:keepNext/>
        <w:keepLines/>
      </w:pPr>
      <w:r>
        <w:rPr>
          <w:noProof/>
          <w:lang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3468F7C" w:rsidR="00D61588" w:rsidRDefault="00D61588" w:rsidP="00D61588">
      <w:pPr>
        <w:pStyle w:val="Caption"/>
        <w:jc w:val="both"/>
      </w:pPr>
      <w:bookmarkStart w:id="77" w:name="_Ref395293949"/>
      <w:bookmarkStart w:id="78"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77"/>
      <w:r>
        <w:t xml:space="preserve">  </w:t>
      </w:r>
      <w:proofErr w:type="spellStart"/>
      <w:r>
        <w:t>Grootkop</w:t>
      </w:r>
      <w:proofErr w:type="spellEnd"/>
      <w:r>
        <w:t xml:space="preserve"> classification (Habitat: arid thicket with </w:t>
      </w:r>
      <w:proofErr w:type="spellStart"/>
      <w:r w:rsidR="006D799B">
        <w:t>s</w:t>
      </w:r>
      <w:r w:rsidR="0084644E" w:rsidRPr="0084644E">
        <w:t>pekboom</w:t>
      </w:r>
      <w:proofErr w:type="spellEnd"/>
      <w:r>
        <w:t xml:space="preserve"> and </w:t>
      </w:r>
      <w:r w:rsidR="006D799B">
        <w:t>s</w:t>
      </w:r>
      <w:r>
        <w:t>ucculent Karoo mosaic)</w:t>
      </w:r>
      <w:bookmarkEnd w:id="78"/>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5DF21016" w:rsidR="00832542" w:rsidRDefault="00832542" w:rsidP="00B02E8E">
      <w:pPr>
        <w:spacing w:line="48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 it is clear that there is significant redundanc</w:t>
      </w:r>
      <w:r w:rsidR="00226C57">
        <w:t>y</w:t>
      </w:r>
      <w:r>
        <w:t xml:space="preserve"> </w:t>
      </w:r>
      <w:r w:rsidR="000F4F02">
        <w:t>among</w:t>
      </w:r>
      <w:r>
        <w:t xml:space="preserve"> the features.  The correlation between the R, G, B and NIR bands is strong (&gt;</w:t>
      </w:r>
      <w:r w:rsidR="005B5335">
        <w:t>0.7</w:t>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w:t>
      </w:r>
      <w:proofErr w:type="gramStart"/>
      <w:r>
        <w:t>is confirmed</w:t>
      </w:r>
      <w:proofErr w:type="gramEnd"/>
      <w:r>
        <w:t xml:space="preserve"> by their collection in the same cluster.  </w:t>
      </w:r>
    </w:p>
    <w:p w14:paraId="2050B195" w14:textId="77777777" w:rsidR="00832542" w:rsidRDefault="00832542" w:rsidP="00B02E8E">
      <w:pPr>
        <w:spacing w:line="480" w:lineRule="auto"/>
        <w:jc w:val="both"/>
      </w:pPr>
    </w:p>
    <w:p w14:paraId="52B970A1" w14:textId="5DD8467A" w:rsidR="00832542" w:rsidRDefault="00832542" w:rsidP="00B02E8E">
      <w:pPr>
        <w:spacing w:line="480" w:lineRule="auto"/>
        <w:jc w:val="both"/>
      </w:pPr>
      <w:r>
        <w:lastRenderedPageBreak/>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At the 0.5</w:t>
      </w:r>
      <w:r w:rsidR="006D799B">
        <w:t xml:space="preserve"> </w:t>
      </w:r>
      <w:r>
        <w:t>m image resolution, texture will be descriptive of bush</w:t>
      </w:r>
      <w:r w:rsidR="00FA2071">
        <w:t>-clumps</w:t>
      </w:r>
      <w:r>
        <w:t xml:space="preserve"> more than individual </w:t>
      </w:r>
      <w:proofErr w:type="spellStart"/>
      <w:r w:rsidR="006D799B">
        <w:t>s</w:t>
      </w:r>
      <w:r w:rsidRPr="0084644E">
        <w:t>pekboom</w:t>
      </w:r>
      <w:proofErr w:type="spellEnd"/>
      <w:r>
        <w:t xml:space="preserve"> plants.  The bush</w:t>
      </w:r>
      <w:r w:rsidR="00FA2071">
        <w:t>-clumps</w:t>
      </w:r>
      <w:r>
        <w:t xml:space="preserve"> vary significantly in their composition and character with </w:t>
      </w:r>
      <w:r w:rsidR="006D799B">
        <w:t xml:space="preserve">variation in </w:t>
      </w:r>
      <w:r>
        <w:t xml:space="preserve">habitat and level of degradation.  </w:t>
      </w:r>
      <w:r w:rsidR="00466F14">
        <w:t xml:space="preserve">We believe </w:t>
      </w:r>
      <w:r w:rsidR="006D799B">
        <w:t xml:space="preserve">that </w:t>
      </w:r>
      <w:r w:rsidR="00466F14">
        <w:t xml:space="preserve">the paucity of texture features in informative clusters is likely due </w:t>
      </w:r>
      <w:r>
        <w:t xml:space="preserve">to </w:t>
      </w:r>
      <w:r w:rsidR="00B02E8E">
        <w:t>bush</w:t>
      </w:r>
      <w:r w:rsidR="00B02E8E">
        <w:t>-</w:t>
      </w:r>
      <w:r>
        <w:t xml:space="preserve">clump </w:t>
      </w:r>
      <w:r w:rsidR="00466F14">
        <w:t>and</w:t>
      </w:r>
      <w:r>
        <w:t xml:space="preserve"> shadow variation</w:t>
      </w:r>
      <w:r w:rsidR="00466F14">
        <w:t>s</w:t>
      </w:r>
      <w:r>
        <w:t xml:space="preserve">. </w:t>
      </w:r>
    </w:p>
    <w:p w14:paraId="2F229F9D" w14:textId="77777777" w:rsidR="00832542" w:rsidRDefault="00832542" w:rsidP="00B02E8E">
      <w:pPr>
        <w:spacing w:line="480" w:lineRule="auto"/>
        <w:jc w:val="both"/>
      </w:pPr>
    </w:p>
    <w:p w14:paraId="5E521CAE" w14:textId="0B74D66C" w:rsidR="00832542" w:rsidRDefault="00832542" w:rsidP="00B02E8E">
      <w:pPr>
        <w:spacing w:line="480" w:lineRule="auto"/>
        <w:jc w:val="both"/>
      </w:pPr>
      <w:r>
        <w:t xml:space="preserve">The importance of </w:t>
      </w:r>
      <w:proofErr w:type="spellStart"/>
      <w:r>
        <w:t>bN</w:t>
      </w:r>
      <w:proofErr w:type="spellEnd"/>
      <w:r>
        <w:t xml:space="preserve"> </w:t>
      </w:r>
      <w:r w:rsidR="00B97EB6">
        <w:t>was</w:t>
      </w:r>
      <w:r>
        <w:t xml:space="preserve">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the blue light</w:t>
      </w:r>
      <w:r w:rsidR="006D799B">
        <w:t xml:space="preserve"> in the shaded areas</w:t>
      </w:r>
      <w:r>
        <w:t xml:space="preserve">, which scatters more readily, is the dominant band of illumination.  The contribution of </w:t>
      </w:r>
      <w:proofErr w:type="spellStart"/>
      <w:r>
        <w:t>bN</w:t>
      </w:r>
      <w:proofErr w:type="spellEnd"/>
      <w:r>
        <w:t xml:space="preserve"> </w:t>
      </w:r>
      <w:proofErr w:type="gramStart"/>
      <w:r>
        <w:t xml:space="preserve">is not </w:t>
      </w:r>
      <w:r w:rsidR="006D799B">
        <w:t xml:space="preserve">fully </w:t>
      </w:r>
      <w:r>
        <w:t>understood</w:t>
      </w:r>
      <w:proofErr w:type="gramEnd"/>
      <w:r>
        <w:t xml:space="preserve"> but we believe its value lies in this property and that it helps </w:t>
      </w:r>
      <w:r w:rsidR="006D799B">
        <w:t xml:space="preserve">to </w:t>
      </w:r>
      <w:r>
        <w:t xml:space="preserve">distinguish shaded vegetation from genuinely dark vegetation.  In their tree mapping study, </w:t>
      </w:r>
      <w:r>
        <w:fldChar w:fldCharType="begin" w:fldLock="1"/>
      </w:r>
      <w:ins w:id="79" w:author="dugalh" w:date="2018-02-19T17:40:00Z">
        <w:r w:rsidR="00B02E8E">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"manualFormatting" : "Key et al.", "plainTextFormattedCitation" : "55", "previouslyFormattedCitation" : "&lt;sup&gt;55&lt;/sup&gt;" }, "properties" : {  }, "schema" : "https://github.com/citation-style-language/schema/raw/master/csl-citation.json" }</w:instrText>
        </w:r>
      </w:ins>
      <w:del w:id="80" w:author="dugalh" w:date="2018-02-19T17:40:00Z">
        <w:r w:rsidR="00B02E8E" w:rsidDel="00B02E8E">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"manualFormatting" : "Key et al. ", "plainTextFormattedCitation" : "55", "previouslyFormattedCitation" : "&lt;sup&gt;55&lt;/sup&gt;" }, "properties" : {  }, "schema" : "https://github.com/citation-style-language/schema/raw/master/csl-citation.json" }</w:delInstrText>
        </w:r>
      </w:del>
      <w:r>
        <w:fldChar w:fldCharType="separate"/>
      </w:r>
      <w:r w:rsidRPr="0012318C">
        <w:rPr>
          <w:noProof/>
        </w:rPr>
        <w:t>Key et al.</w:t>
      </w:r>
      <w:r>
        <w:fldChar w:fldCharType="end"/>
      </w:r>
      <w:r w:rsidR="00B02E8E">
        <w:fldChar w:fldCharType="begin" w:fldLock="1"/>
      </w:r>
      <w:r w:rsidR="00B02E8E">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02E8E">
        <w:fldChar w:fldCharType="separate"/>
      </w:r>
      <w:r w:rsidR="00B02E8E" w:rsidRPr="00B02E8E">
        <w:rPr>
          <w:noProof/>
          <w:vertAlign w:val="superscript"/>
        </w:rPr>
        <w:t>55</w:t>
      </w:r>
      <w:r w:rsidR="00B02E8E">
        <w:fldChar w:fldCharType="end"/>
      </w:r>
      <w:r>
        <w:t xml:space="preserve"> also found the blue band to be valuable due to its insensitivity to shadowing issues.</w:t>
      </w:r>
    </w:p>
    <w:p w14:paraId="0F232677" w14:textId="77777777" w:rsidR="00832542" w:rsidRDefault="00832542" w:rsidP="00B02E8E">
      <w:pPr>
        <w:spacing w:line="480" w:lineRule="auto"/>
        <w:jc w:val="both"/>
      </w:pPr>
    </w:p>
    <w:p w14:paraId="3FF32ACB" w14:textId="18C4BE85" w:rsidR="00832542" w:rsidRDefault="005B5335" w:rsidP="00B02E8E">
      <w:pPr>
        <w:spacing w:line="480" w:lineRule="auto"/>
        <w:jc w:val="both"/>
      </w:pPr>
      <w:r>
        <w:t xml:space="preserve">The </w:t>
      </w:r>
      <w:proofErr w:type="spellStart"/>
      <w:proofErr w:type="gramStart"/>
      <w:r w:rsidR="00832542">
        <w:t>gN</w:t>
      </w:r>
      <w:proofErr w:type="spellEnd"/>
      <w:proofErr w:type="gramEnd"/>
      <w:r>
        <w:t xml:space="preserve"> feature</w:t>
      </w:r>
      <w:r w:rsidR="00832542">
        <w:t xml:space="preserve">, its mean and its median form their own cluster.  The mean sliding window feature, median sliding window feature and source feature operated on by those sliding windows </w:t>
      </w:r>
      <w:proofErr w:type="gramStart"/>
      <w:r w:rsidR="00832542">
        <w:t>are strongly correlated</w:t>
      </w:r>
      <w:proofErr w:type="gramEnd"/>
      <w:r w:rsidR="00CD1C51">
        <w:t>,</w:t>
      </w:r>
      <w:r w:rsidR="00832542">
        <w:t xml:space="preserve"> as is expected.</w:t>
      </w:r>
    </w:p>
    <w:p w14:paraId="7A127FA0" w14:textId="77777777" w:rsidR="00832542" w:rsidRDefault="00832542" w:rsidP="00B02E8E">
      <w:pPr>
        <w:spacing w:line="480" w:lineRule="auto"/>
        <w:jc w:val="both"/>
      </w:pPr>
    </w:p>
    <w:p w14:paraId="18922345" w14:textId="5A4E8E3E" w:rsidR="00A14171" w:rsidRDefault="00264141" w:rsidP="00B02E8E">
      <w:pPr>
        <w:spacing w:line="480" w:lineRule="auto"/>
        <w:jc w:val="both"/>
      </w:pPr>
      <w:r>
        <w:t xml:space="preserve">The NDVI, pc1, EntropyPc1, </w:t>
      </w:r>
      <w:proofErr w:type="spellStart"/>
      <w:proofErr w:type="gramStart"/>
      <w:r>
        <w:t>gN</w:t>
      </w:r>
      <w:proofErr w:type="spellEnd"/>
      <w:proofErr w:type="gramEnd"/>
      <w:r>
        <w:t xml:space="preserve">, </w:t>
      </w:r>
      <w:proofErr w:type="spellStart"/>
      <w:r>
        <w:t>bN</w:t>
      </w:r>
      <w:proofErr w:type="spellEnd"/>
      <w:r>
        <w:t xml:space="preserve"> and </w:t>
      </w:r>
      <w:r w:rsidR="003B0CDA">
        <w:t>nc</w:t>
      </w:r>
      <w:r>
        <w:t xml:space="preserve">2 features were selected from the top six clusters.  </w:t>
      </w:r>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w:t>
      </w:r>
      <w:r w:rsidR="00A14171">
        <w:lastRenderedPageBreak/>
        <w:t xml:space="preserve">because it is popular and easy to interpret.  In the second cluster, pc1 was </w:t>
      </w:r>
      <w:proofErr w:type="gramStart"/>
      <w:r w:rsidR="00A14171">
        <w:t>chosen</w:t>
      </w:r>
      <w:proofErr w:type="gramEnd"/>
      <w:r w:rsidR="00A14171">
        <w:t xml:space="preserve"> as </w:t>
      </w:r>
      <w:r w:rsidR="00CD1C51">
        <w:t xml:space="preserve">it is </w:t>
      </w:r>
      <w:r w:rsidR="00A14171">
        <w:t>the first principal component of the raw bands</w:t>
      </w:r>
      <w:r w:rsidR="00CD1C51">
        <w:t xml:space="preserve"> and </w:t>
      </w:r>
      <w:r w:rsidR="00A14171">
        <w:t xml:space="preserve">should </w:t>
      </w:r>
      <w:r w:rsidR="00CD1C51">
        <w:t xml:space="preserve">therefore </w:t>
      </w:r>
      <w:r w:rsidR="00A14171">
        <w:t>be more informative than any one of them in isolation.  There is only one sliding window feature, EntropyPc1</w:t>
      </w:r>
      <w:r w:rsidR="006D799B">
        <w:t>,</w:t>
      </w:r>
      <w:r w:rsidR="00A14171">
        <w:t xml:space="preserve"> in our final selection.  </w:t>
      </w:r>
    </w:p>
    <w:p w14:paraId="515020CD" w14:textId="77777777" w:rsidR="00A14171" w:rsidRDefault="00A14171" w:rsidP="003C7A4E">
      <w:pPr>
        <w:spacing w:line="360" w:lineRule="auto"/>
      </w:pPr>
    </w:p>
    <w:p w14:paraId="32B707C0" w14:textId="12B3C4C8" w:rsidR="00832542" w:rsidRDefault="00832542" w:rsidP="003C7A4E">
      <w:pPr>
        <w:pStyle w:val="Heading2"/>
      </w:pPr>
      <w:r>
        <w:t>Classification</w:t>
      </w:r>
      <w:r w:rsidR="00E5222F">
        <w:t xml:space="preserve"> and Canopy</w:t>
      </w:r>
      <w:r w:rsidR="00FA2071">
        <w:t>-</w:t>
      </w:r>
      <w:r w:rsidR="00E5222F">
        <w:t>Cover Estimation</w:t>
      </w:r>
    </w:p>
    <w:p w14:paraId="202CD2B6" w14:textId="266FDA65" w:rsidR="007022E8" w:rsidRDefault="007022E8" w:rsidP="00B02E8E">
      <w:pPr>
        <w:spacing w:line="480" w:lineRule="auto"/>
        <w:jc w:val="both"/>
      </w:pPr>
      <w:r>
        <w:t xml:space="preserve">With the exception of the Bayes </w:t>
      </w:r>
      <w:r w:rsidR="00242BD7">
        <w:t>n</w:t>
      </w:r>
      <w:r>
        <w:t xml:space="preserve">ormal classifier, the classifiers’ performance was remarkably good.  </w:t>
      </w:r>
      <w:r w:rsidR="0038598A">
        <w:t>T</w:t>
      </w:r>
      <w:r>
        <w:t xml:space="preserve">he performances of the </w:t>
      </w:r>
      <w:proofErr w:type="spellStart"/>
      <w:r>
        <w:t>kNN</w:t>
      </w:r>
      <w:proofErr w:type="spellEnd"/>
      <w:r>
        <w:t xml:space="preserve">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t>
      </w:r>
      <w:proofErr w:type="gramStart"/>
      <w:r>
        <w:t>was selected</w:t>
      </w:r>
      <w:proofErr w:type="gramEnd"/>
      <w:r>
        <w:t xml:space="preserve">.  The notably poorer performance of the Bayes </w:t>
      </w:r>
      <w:r w:rsidR="00CD1C51">
        <w:t>n</w:t>
      </w:r>
      <w:r>
        <w:t xml:space="preserve">ormal classifier implies </w:t>
      </w:r>
      <w:r w:rsidR="00242BD7">
        <w:t xml:space="preserve">that </w:t>
      </w:r>
      <w:r>
        <w:t xml:space="preserve">the classes are not normally distributed.  The three-class errors are larger than the two-class errors due the </w:t>
      </w:r>
      <w:r w:rsidR="00242BD7">
        <w:t>t</w:t>
      </w:r>
      <w:r>
        <w:t xml:space="preserve">ree class overlapping substantially with the </w:t>
      </w:r>
      <w:r w:rsidR="00242BD7">
        <w:t>b</w:t>
      </w:r>
      <w:r>
        <w:t xml:space="preserve">ackground class.  Errors due to </w:t>
      </w:r>
      <w:r w:rsidR="00242BD7">
        <w:t>t</w:t>
      </w:r>
      <w:r>
        <w:t xml:space="preserve">ree samples </w:t>
      </w:r>
      <w:proofErr w:type="gramStart"/>
      <w:r>
        <w:t>being assigned</w:t>
      </w:r>
      <w:proofErr w:type="gramEnd"/>
      <w:r>
        <w:t xml:space="preserve"> to the </w:t>
      </w:r>
      <w:r w:rsidR="00242BD7">
        <w:t>b</w:t>
      </w:r>
      <w:r>
        <w:t xml:space="preserve">ackground class, and vice versa, are negated when the tree class is lumped into the </w:t>
      </w:r>
      <w:r w:rsidR="00242BD7">
        <w:t>b</w:t>
      </w:r>
      <w:r>
        <w:t xml:space="preserve">ackground class.  </w:t>
      </w:r>
    </w:p>
    <w:p w14:paraId="42C372BC" w14:textId="77777777" w:rsidR="007022E8" w:rsidRDefault="007022E8" w:rsidP="00B02E8E">
      <w:pPr>
        <w:spacing w:line="480" w:lineRule="auto"/>
        <w:jc w:val="both"/>
      </w:pPr>
    </w:p>
    <w:p w14:paraId="5F157561" w14:textId="128E7059" w:rsidR="007022E8" w:rsidRDefault="007022E8" w:rsidP="00B02E8E">
      <w:pPr>
        <w:spacing w:line="480" w:lineRule="auto"/>
        <w:jc w:val="both"/>
      </w:pPr>
      <w:r>
        <w:t xml:space="preserve">Of the performance measures in </w:t>
      </w:r>
      <w:r>
        <w:fldChar w:fldCharType="begin"/>
      </w:r>
      <w:r>
        <w:instrText xml:space="preserve"> REF _Ref394945112 \h </w:instrText>
      </w:r>
      <w:r w:rsidR="00C95AC4">
        <w:instrText xml:space="preserve"> \* MERGEFORMAT </w:instrText>
      </w:r>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w:t>
      </w:r>
      <w:r w:rsidR="00242BD7">
        <w:t>-</w:t>
      </w:r>
      <w:r w:rsidR="00B02E8E">
        <w:t>c</w:t>
      </w:r>
      <w:r>
        <w:t xml:space="preserve">over mapping accuracy over the study area.  Taking the MAE and </w:t>
      </w:r>
      <w:proofErr w:type="gramStart"/>
      <w:r>
        <w:t>image ground truth performance</w:t>
      </w:r>
      <w:proofErr w:type="gramEnd"/>
      <w:r>
        <w:t xml:space="preserve"> into account, the decision tree was selected as the final classifier.  It has the best </w:t>
      </w:r>
      <w:r w:rsidR="00596E0C">
        <w:t>canopy</w:t>
      </w:r>
      <w:r w:rsidR="00FA2071">
        <w:t>-cover</w:t>
      </w:r>
      <w:r>
        <w:t xml:space="preserve"> performance and is the second fastest option, being marginally slower than the Bayes </w:t>
      </w:r>
      <w:r w:rsidR="009509DA">
        <w:t>n</w:t>
      </w:r>
      <w:r>
        <w:t xml:space="preserve">ormal classifier.  While it is one of the poorer performers on the </w:t>
      </w:r>
      <w:proofErr w:type="spellStart"/>
      <w:r w:rsidR="00596E0C">
        <w:t>label</w:t>
      </w:r>
      <w:r w:rsidR="000B7347">
        <w:t>ed</w:t>
      </w:r>
      <w:proofErr w:type="spellEnd"/>
      <w:r w:rsidR="00596E0C">
        <w:t xml:space="preserve"> pixel data</w:t>
      </w:r>
      <w:r>
        <w:t>, it</w:t>
      </w:r>
      <w:r w:rsidR="00242BD7">
        <w:t xml:space="preserve"> is </w:t>
      </w:r>
      <w:r>
        <w:t xml:space="preserve">still </w:t>
      </w:r>
      <w:r w:rsidR="00242BD7">
        <w:t>very accurate when applied to</w:t>
      </w:r>
      <w:r>
        <w:t xml:space="preserve"> this data.  </w:t>
      </w:r>
      <w:r w:rsidR="004B4354" w:rsidDel="004B4354">
        <w:t xml:space="preserve"> </w:t>
      </w:r>
      <w:r w:rsidR="000D48A5" w:rsidDel="000D48A5">
        <w:t xml:space="preserve"> </w:t>
      </w:r>
    </w:p>
    <w:p w14:paraId="5A567B42" w14:textId="77777777" w:rsidR="007022E8" w:rsidRDefault="007022E8" w:rsidP="00B02E8E">
      <w:pPr>
        <w:spacing w:line="480" w:lineRule="auto"/>
        <w:jc w:val="both"/>
      </w:pPr>
    </w:p>
    <w:p w14:paraId="0E5EDDA3" w14:textId="63378B76" w:rsidR="00D52290" w:rsidRDefault="000D48A5" w:rsidP="00B02E8E">
      <w:pPr>
        <w:spacing w:line="480" w:lineRule="auto"/>
        <w:jc w:val="both"/>
      </w:pPr>
      <w:r>
        <w:lastRenderedPageBreak/>
        <w:t>The classifier perform</w:t>
      </w:r>
      <w:r w:rsidR="00242BD7">
        <w:t>ed</w:t>
      </w:r>
      <w:r>
        <w:t xml:space="preserve">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proofErr w:type="gramStart"/>
      <w:r w:rsidR="007C1081">
        <w:t>As a result</w:t>
      </w:r>
      <w:proofErr w:type="gramEnd"/>
      <w:r w:rsidR="007C1081">
        <w:t xml:space="preserve"> of the sandstone/quartzite geology of the area, the </w:t>
      </w:r>
      <w:proofErr w:type="spellStart"/>
      <w:r w:rsidR="00242BD7">
        <w:t>s</w:t>
      </w:r>
      <w:r w:rsidR="007C1081" w:rsidRPr="0084644E">
        <w:t>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r>
        <w:t>We believe t</w:t>
      </w:r>
      <w:r w:rsidR="007C1081">
        <w:t xml:space="preserve">his </w:t>
      </w:r>
      <w:r w:rsidR="00242BD7">
        <w:t xml:space="preserve">partially </w:t>
      </w:r>
      <w:r w:rsidR="007C1081">
        <w:t>explain</w:t>
      </w:r>
      <w:r w:rsidR="00242BD7">
        <w:t>s</w:t>
      </w:r>
      <w:r w:rsidR="007C1081">
        <w:t xml:space="preserve"> the canopy</w:t>
      </w:r>
      <w:r w:rsidR="000F4F02">
        <w:t>-cover</w:t>
      </w:r>
      <w:r w:rsidR="007C1081">
        <w:t xml:space="preserve"> underestimation in this area. </w:t>
      </w:r>
      <w:r w:rsidR="00D52290">
        <w:t xml:space="preserve"> </w:t>
      </w:r>
    </w:p>
    <w:p w14:paraId="13827102" w14:textId="77777777" w:rsidR="00D52290" w:rsidRDefault="00D52290" w:rsidP="00B02E8E">
      <w:pPr>
        <w:spacing w:line="480" w:lineRule="auto"/>
        <w:jc w:val="both"/>
      </w:pPr>
    </w:p>
    <w:p w14:paraId="5BCB3149" w14:textId="27E96989" w:rsidR="007C1081" w:rsidRDefault="00C9567E" w:rsidP="00B02E8E">
      <w:pPr>
        <w:spacing w:line="480" w:lineRule="auto"/>
        <w:jc w:val="both"/>
      </w:pPr>
      <w:r>
        <w:t>A visual inspection of the canopy</w:t>
      </w:r>
      <w:r w:rsidR="009509DA">
        <w:t>-</w:t>
      </w:r>
      <w:r>
        <w:t>cover map reveal</w:t>
      </w:r>
      <w:r w:rsidR="00242BD7">
        <w:t>ed</w:t>
      </w:r>
      <w:r>
        <w:t xml:space="preserve"> some spatial variation over the study area.  </w:t>
      </w:r>
      <w:r w:rsidR="00D52290">
        <w:fldChar w:fldCharType="begin"/>
      </w:r>
      <w:r w:rsidR="00D52290">
        <w:instrText xml:space="preserve"> REF _Ref395293945 \h  \* MERGEFORMAT </w:instrText>
      </w:r>
      <w:r w:rsidR="00D52290">
        <w:fldChar w:fldCharType="separate"/>
      </w:r>
      <w:r w:rsidR="00D52290">
        <w:t xml:space="preserve">Figure </w:t>
      </w:r>
      <w:r w:rsidR="00D52290">
        <w:rPr>
          <w:noProof/>
        </w:rPr>
        <w:t>6</w:t>
      </w:r>
      <w:r w:rsidR="00D52290">
        <w:fldChar w:fldCharType="end"/>
      </w:r>
      <w:r w:rsidR="00D52290">
        <w:t xml:space="preserve"> to </w:t>
      </w:r>
      <w:r w:rsidR="00D52290">
        <w:fldChar w:fldCharType="begin"/>
      </w:r>
      <w:r w:rsidR="00D52290">
        <w:instrText xml:space="preserve"> REF _Ref395293949 \h  \* MERGEFORMAT </w:instrText>
      </w:r>
      <w:r w:rsidR="00D52290">
        <w:fldChar w:fldCharType="separate"/>
      </w:r>
      <w:r w:rsidR="00D52290">
        <w:t xml:space="preserve">Figure </w:t>
      </w:r>
      <w:r w:rsidR="00D52290">
        <w:rPr>
          <w:noProof/>
        </w:rPr>
        <w:t>9</w:t>
      </w:r>
      <w:r w:rsidR="00D52290">
        <w:fldChar w:fldCharType="end"/>
      </w:r>
      <w:r w:rsidR="00D52290">
        <w:t xml:space="preserve"> show close-up canopy</w:t>
      </w:r>
      <w:r w:rsidR="00FA2071">
        <w:t>-cover</w:t>
      </w:r>
      <w:r w:rsidR="00D52290">
        <w:t xml:space="preserve"> map examples for each of the canopy</w:t>
      </w:r>
      <w:r w:rsidR="00FA2071">
        <w:t>-cover</w:t>
      </w:r>
      <w:r w:rsidR="00D52290">
        <w:t xml:space="preserve"> ground truth areas (as described in </w:t>
      </w:r>
      <w:r w:rsidR="00D52290">
        <w:fldChar w:fldCharType="begin"/>
      </w:r>
      <w:r w:rsidR="00D52290">
        <w:instrText xml:space="preserve"> REF _Ref466457780 \h </w:instrText>
      </w:r>
      <w:r w:rsidR="00C95AC4">
        <w:instrText xml:space="preserve"> \* MERGEFORMAT </w:instrText>
      </w:r>
      <w:r w:rsidR="00D52290">
        <w:fldChar w:fldCharType="separate"/>
      </w:r>
      <w:r w:rsidR="00D52290" w:rsidRPr="00F4774D">
        <w:t>Table 1</w:t>
      </w:r>
      <w:r w:rsidR="00D52290">
        <w:fldChar w:fldCharType="end"/>
      </w:r>
      <w:r w:rsidR="00D52290">
        <w:t>).  Arid areas</w:t>
      </w:r>
      <w:r>
        <w:t xml:space="preserve">, such as </w:t>
      </w:r>
      <w:proofErr w:type="spellStart"/>
      <w:r>
        <w:t>Rooiberg</w:t>
      </w:r>
      <w:proofErr w:type="spellEnd"/>
      <w:r>
        <w:t xml:space="preserve">, </w:t>
      </w:r>
      <w:r w:rsidR="00D52290">
        <w:t>seem more prone to underestimation, p</w:t>
      </w:r>
      <w:r>
        <w:t>robably</w:t>
      </w:r>
      <w:r w:rsidR="00D52290">
        <w:t xml:space="preserve"> due to spectral mixing occurring with bare ground around the canopy borders </w:t>
      </w:r>
      <w:proofErr w:type="gramStart"/>
      <w:r w:rsidR="00D52290">
        <w:t>and also</w:t>
      </w:r>
      <w:proofErr w:type="gramEnd"/>
      <w:r w:rsidR="00D52290">
        <w:t xml:space="preserve"> due to the smaller and less dense stands occurring in these areas.  Conversely, there </w:t>
      </w:r>
      <w:r>
        <w:t>tends</w:t>
      </w:r>
      <w:r w:rsidR="00D52290">
        <w:t xml:space="preserve"> to be a slight overestimation in more densely vegetated areas</w:t>
      </w:r>
      <w:r w:rsidR="00242BD7">
        <w:t>, likely the result of</w:t>
      </w:r>
      <w:r w:rsidR="00D52290">
        <w:t xml:space="preserve"> </w:t>
      </w:r>
      <w:r w:rsidR="00242BD7">
        <w:t>c</w:t>
      </w:r>
      <w:r w:rsidR="00D52290">
        <w:t>onfusion due to spectral mixing with other green vegetation.  In general</w:t>
      </w:r>
      <w:r w:rsidR="00242BD7">
        <w:t>,</w:t>
      </w:r>
      <w:r w:rsidR="00D52290">
        <w:t xml:space="preserve"> however, the canopy</w:t>
      </w:r>
      <w:r w:rsidR="00242BD7">
        <w:t>-</w:t>
      </w:r>
      <w:r w:rsidR="00D52290">
        <w:t xml:space="preserve">cover map </w:t>
      </w:r>
      <w:r w:rsidR="00242BD7">
        <w:t>of</w:t>
      </w:r>
      <w:r w:rsidR="00D52290">
        <w:t xml:space="preserve"> the study area</w:t>
      </w:r>
      <w:r w:rsidR="00242BD7">
        <w:t xml:space="preserve"> appears accurate</w:t>
      </w:r>
      <w:r w:rsidR="00D52290">
        <w:t xml:space="preserve">.  </w:t>
      </w:r>
      <w:r w:rsidR="007C1081">
        <w:t xml:space="preserve"> </w:t>
      </w:r>
    </w:p>
    <w:p w14:paraId="12C38134" w14:textId="77777777" w:rsidR="002C7CA1" w:rsidRDefault="002C7CA1" w:rsidP="00B02E8E">
      <w:pPr>
        <w:spacing w:line="480" w:lineRule="auto"/>
        <w:jc w:val="both"/>
      </w:pPr>
    </w:p>
    <w:p w14:paraId="4AFB633D" w14:textId="1275C850" w:rsidR="002C7CA1" w:rsidRDefault="002C6C67" w:rsidP="00B02E8E">
      <w:pPr>
        <w:spacing w:line="480" w:lineRule="auto"/>
        <w:jc w:val="both"/>
      </w:pPr>
      <w:r>
        <w:t xml:space="preserve">This study is one of few examples of vegetation mapping using VHR imagery over a large area </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fldChar w:fldCharType="separate"/>
      </w:r>
      <w:r w:rsidR="007A38B5" w:rsidRPr="007A38B5">
        <w:rPr>
          <w:noProof/>
          <w:vertAlign w:val="superscript"/>
        </w:rPr>
        <w:t>12,14</w:t>
      </w:r>
      <w:r>
        <w:fldChar w:fldCharType="end"/>
      </w:r>
      <w:r>
        <w:t xml:space="preserve">.  </w:t>
      </w:r>
      <w:r w:rsidR="002C7CA1">
        <w:t xml:space="preserve">While the mapping accuracies achieved compare well with related studies </w:t>
      </w:r>
      <w:r w:rsidR="002C7CA1">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fldChar w:fldCharType="separate"/>
      </w:r>
      <w:r w:rsidR="007A38B5" w:rsidRPr="007A38B5">
        <w:rPr>
          <w:noProof/>
          <w:vertAlign w:val="superscript"/>
        </w:rPr>
        <w:t>18,19,23,26,56</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ins w:id="81" w:author="dugalh" w:date="2018-02-19T17:45:00Z">
        <w:r w:rsidR="00464E12">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82" w:author="dugalh" w:date="2018-02-19T17:45:00Z">
        <w:r w:rsidR="00B02E8E" w:rsidDel="00464E12">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2C7CA1">
        <w:fldChar w:fldCharType="separate"/>
      </w:r>
      <w:r w:rsidR="002C7CA1" w:rsidRPr="00771DEC">
        <w:rPr>
          <w:noProof/>
        </w:rPr>
        <w:t>Thompson et al.</w:t>
      </w:r>
      <w:r w:rsidR="002C7CA1">
        <w:fldChar w:fldCharType="end"/>
      </w:r>
      <w:r w:rsidR="00B02E8E">
        <w:fldChar w:fldCharType="begin" w:fldLock="1"/>
      </w:r>
      <w:r w:rsidR="00B02E8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fldChar w:fldCharType="separate"/>
      </w:r>
      <w:r w:rsidR="00B02E8E" w:rsidRPr="00B02E8E">
        <w:rPr>
          <w:noProof/>
          <w:vertAlign w:val="superscript"/>
        </w:rPr>
        <w:t>6</w:t>
      </w:r>
      <w:r w:rsidR="00B02E8E">
        <w:fldChar w:fldCharType="end"/>
      </w:r>
      <w:r w:rsidR="002C7CA1">
        <w:t xml:space="preserve">.  This </w:t>
      </w:r>
      <w:proofErr w:type="gramStart"/>
      <w:r w:rsidR="002C7CA1">
        <w:t>could be done</w:t>
      </w:r>
      <w:proofErr w:type="gramEnd"/>
      <w:r w:rsidR="002C7CA1">
        <w:t xml:space="preserv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t>Conclusions</w:t>
      </w:r>
    </w:p>
    <w:p w14:paraId="0D87BE0D" w14:textId="3F2AD13F" w:rsidR="00D61588" w:rsidRDefault="00436BA0" w:rsidP="00464E12">
      <w:pPr>
        <w:spacing w:line="480" w:lineRule="auto"/>
        <w:jc w:val="both"/>
      </w:pPr>
      <w:r>
        <w:t xml:space="preserve">Accurate </w:t>
      </w:r>
      <w:proofErr w:type="spellStart"/>
      <w:r w:rsidR="00242BD7">
        <w:t>s</w:t>
      </w:r>
      <w:r>
        <w:t>pekboom</w:t>
      </w:r>
      <w:proofErr w:type="spellEnd"/>
      <w:r>
        <w:t xml:space="preserve"> canopy</w:t>
      </w:r>
      <w:r w:rsidR="00242BD7">
        <w:t>-</w:t>
      </w:r>
      <w:r>
        <w:t xml:space="preserve">cover estimates </w:t>
      </w:r>
      <w:proofErr w:type="gramStart"/>
      <w:r>
        <w:t>were obtained</w:t>
      </w:r>
      <w:proofErr w:type="gramEnd"/>
      <w:r>
        <w:t xml:space="preserve"> across the study area using a per-pixel classification approach.  Homogeni</w:t>
      </w:r>
      <w:r w:rsidR="000B7347">
        <w:t>zation</w:t>
      </w:r>
      <w:r>
        <w:t xml:space="preserve"> to</w:t>
      </w:r>
      <w:r w:rsidR="001C6C2F">
        <w:t xml:space="preserve"> </w:t>
      </w:r>
      <w:r w:rsidR="004F3147">
        <w:t xml:space="preserve">surface reflectance by calibration with </w:t>
      </w:r>
      <w:r w:rsidR="004F3147">
        <w:lastRenderedPageBreak/>
        <w:t xml:space="preserve">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spectral, textural and </w:t>
      </w:r>
      <w:proofErr w:type="gramStart"/>
      <w:r w:rsidR="00D61588">
        <w:t>vegetation index type measures</w:t>
      </w:r>
      <w:proofErr w:type="gramEnd"/>
      <w:r w:rsidR="00D61588">
        <w:t xml:space="preserve">,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produced the best canopy</w:t>
      </w:r>
      <w:r w:rsidR="000F4F02">
        <w:t>-cover</w:t>
      </w:r>
      <w:r w:rsidR="00272CF7">
        <w:t xml:space="preserve"> accuracy, and </w:t>
      </w:r>
      <w:proofErr w:type="gramStart"/>
      <w:r w:rsidR="00272CF7">
        <w:t xml:space="preserve">was </w:t>
      </w:r>
      <w:r w:rsidR="00B844BE">
        <w:t xml:space="preserve">subsequently </w:t>
      </w:r>
      <w:r w:rsidR="005D4458">
        <w:t>used</w:t>
      </w:r>
      <w:proofErr w:type="gramEnd"/>
      <w:r w:rsidR="00272CF7">
        <w:t xml:space="preserve"> to produce a map of the study area</w:t>
      </w:r>
      <w:r w:rsidR="00D61588">
        <w:t xml:space="preserve">.  </w:t>
      </w:r>
      <w:r w:rsidR="0016373F">
        <w:t>A</w:t>
      </w:r>
      <w:r w:rsidR="00D61588">
        <w:t xml:space="preserve"> </w:t>
      </w:r>
      <w:r w:rsidR="000B7347">
        <w:t>MAE</w:t>
      </w:r>
      <w:r w:rsidR="00D61588">
        <w:t xml:space="preserve"> of 5.86% over 20 ground truth sites</w:t>
      </w:r>
      <w:r w:rsidR="0016373F">
        <w:t xml:space="preserve"> </w:t>
      </w:r>
      <w:proofErr w:type="gramStart"/>
      <w:r w:rsidR="0016373F">
        <w:t>was achieved</w:t>
      </w:r>
      <w:proofErr w:type="gramEnd"/>
      <w:r w:rsidR="00D61588">
        <w:t xml:space="preserve">.  </w:t>
      </w:r>
    </w:p>
    <w:p w14:paraId="2B92BD95" w14:textId="77777777" w:rsidR="00D61588" w:rsidRDefault="00D61588" w:rsidP="00464E12">
      <w:pPr>
        <w:spacing w:line="480" w:lineRule="auto"/>
        <w:jc w:val="both"/>
      </w:pPr>
    </w:p>
    <w:p w14:paraId="15C41FA4" w14:textId="5F43A2CA" w:rsidR="00D61588" w:rsidRDefault="00D61588" w:rsidP="00464E12">
      <w:pPr>
        <w:spacing w:line="480" w:lineRule="auto"/>
        <w:jc w:val="both"/>
      </w:pPr>
      <w:r>
        <w:t xml:space="preserve">While some variation in the </w:t>
      </w:r>
      <w:r w:rsidR="0016373F">
        <w:t>canopy</w:t>
      </w:r>
      <w:r w:rsidR="000F4F02">
        <w:t>-cover</w:t>
      </w:r>
      <w:r w:rsidR="0016373F">
        <w:t xml:space="preserve"> </w:t>
      </w:r>
      <w:r>
        <w:t xml:space="preserve">accuracy </w:t>
      </w:r>
      <w:proofErr w:type="gramStart"/>
      <w:r>
        <w:t>was observed</w:t>
      </w:r>
      <w:proofErr w:type="gramEnd"/>
      <w:r>
        <w:t xml:space="preserve"> </w:t>
      </w:r>
      <w:r w:rsidR="00F7435E">
        <w:t>over different habitats</w:t>
      </w:r>
      <w:r>
        <w:t>, the classifier</w:t>
      </w:r>
      <w:r w:rsidR="009509DA">
        <w:t>’s</w:t>
      </w:r>
      <w:r>
        <w:t xml:space="preserve"> </w:t>
      </w:r>
      <w:r w:rsidR="009509DA">
        <w:t xml:space="preserve">general </w:t>
      </w:r>
      <w:r w:rsidR="00B844BE">
        <w:t xml:space="preserve">performance </w:t>
      </w:r>
      <w:r w:rsidR="00EC12AC">
        <w:t>was consistent</w:t>
      </w:r>
      <w:r w:rsidR="00464E12">
        <w:t xml:space="preserve"> over the study area</w:t>
      </w:r>
      <w:r w:rsidR="0016373F">
        <w:t>.</w:t>
      </w:r>
      <w:r>
        <w:t xml:space="preserve">  By incorporating ground truth from new areas, the techniques used to produce this map </w:t>
      </w:r>
      <w:proofErr w:type="gramStart"/>
      <w:r w:rsidR="00B9460B">
        <w:t xml:space="preserve">could </w:t>
      </w:r>
      <w:r>
        <w:t xml:space="preserve">be </w:t>
      </w:r>
      <w:r w:rsidR="002C7CA1">
        <w:t>applied</w:t>
      </w:r>
      <w:proofErr w:type="gramEnd"/>
      <w:r w:rsidR="002C7CA1">
        <w:t xml:space="preserve"> </w:t>
      </w:r>
      <w:r>
        <w:t>to the rest of the thicket biome</w:t>
      </w:r>
      <w:r w:rsidR="002C7CA1">
        <w:t>.</w:t>
      </w:r>
      <w:r w:rsidR="00000924">
        <w:t xml:space="preserve">  </w:t>
      </w:r>
      <w:r>
        <w:t xml:space="preserve">The availability of a </w:t>
      </w:r>
      <w:proofErr w:type="spellStart"/>
      <w:r w:rsidR="00EC12AC">
        <w:t>s</w:t>
      </w:r>
      <w:r w:rsidR="0084644E" w:rsidRPr="0084644E">
        <w:t>pekboom</w:t>
      </w:r>
      <w:proofErr w:type="spellEnd"/>
      <w:r>
        <w:t xml:space="preserve"> canopy</w:t>
      </w:r>
      <w:r w:rsidR="00EC12AC">
        <w:t>-</w:t>
      </w:r>
      <w:r>
        <w:t>cover map</w:t>
      </w:r>
      <w:r w:rsidR="00A97FDA">
        <w:t>ping technique</w:t>
      </w:r>
      <w:r>
        <w:t xml:space="preserve"> will be a valuable starting point for developing measures of other environmental variables such as biomass and biodiversity</w:t>
      </w:r>
      <w:r w:rsidR="00464E12">
        <w:t>.</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fldChar w:fldCharType="separate"/>
      </w:r>
      <w:r w:rsidR="007A38B5" w:rsidRPr="007A38B5">
        <w:rPr>
          <w:noProof/>
          <w:vertAlign w:val="superscript"/>
        </w:rPr>
        <w:t>12,57,58</w:t>
      </w:r>
      <w:r>
        <w:fldChar w:fldCharType="end"/>
      </w:r>
      <w:r>
        <w:t xml:space="preserve">  </w:t>
      </w:r>
    </w:p>
    <w:p w14:paraId="1FFE96F2" w14:textId="77777777" w:rsidR="00D61588" w:rsidRDefault="00D61588" w:rsidP="00D61588">
      <w:pPr>
        <w:spacing w:line="360" w:lineRule="auto"/>
        <w:jc w:val="both"/>
      </w:pPr>
    </w:p>
    <w:bookmarkEnd w:id="63"/>
    <w:p w14:paraId="3E5C6D0F" w14:textId="77777777" w:rsidR="00D61588" w:rsidRDefault="00D61588" w:rsidP="00D61588">
      <w:pPr>
        <w:pStyle w:val="1TeksCharChar"/>
      </w:pPr>
    </w:p>
    <w:p w14:paraId="3A80E570" w14:textId="40C8F612" w:rsidR="00AE16C1" w:rsidRDefault="00AE16C1" w:rsidP="00AE16C1">
      <w:pPr>
        <w:pStyle w:val="Heading1"/>
        <w:keepNext/>
        <w:keepLines/>
        <w:numPr>
          <w:ilvl w:val="0"/>
          <w:numId w:val="0"/>
        </w:numPr>
      </w:pPr>
      <w:r>
        <w:t>Acknowledg</w:t>
      </w:r>
      <w:r w:rsidR="000F4F02">
        <w:t>ment</w:t>
      </w:r>
    </w:p>
    <w:p w14:paraId="6E187B7E" w14:textId="63CAC969" w:rsidR="009509DA" w:rsidRDefault="00AE16C1" w:rsidP="00464E12">
      <w:pPr>
        <w:spacing w:line="480" w:lineRule="auto"/>
        <w:jc w:val="both"/>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w:t>
      </w:r>
      <w:r w:rsidR="00EC12AC">
        <w:t xml:space="preserve">facilitating insight into </w:t>
      </w:r>
      <w:r>
        <w:t xml:space="preserve">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w:t>
      </w:r>
      <w:r w:rsidR="009509DA">
        <w:t>,</w:t>
      </w:r>
      <w:r>
        <w:t xml:space="preserve">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w:t>
      </w:r>
      <w:proofErr w:type="gramStart"/>
      <w:r w:rsidR="00A87ABF" w:rsidRPr="00A87ABF">
        <w:t>is hereby acknowledged</w:t>
      </w:r>
      <w:proofErr w:type="gramEnd"/>
      <w:r w:rsidR="00A87ABF" w:rsidRPr="00A87ABF">
        <w:t xml:space="preserve">.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59305F">
        <w:t xml:space="preserve"> </w:t>
      </w:r>
      <w:r w:rsidR="0059305F" w:rsidRPr="0059305F">
        <w:t xml:space="preserve">This work </w:t>
      </w:r>
      <w:proofErr w:type="gramStart"/>
      <w:r w:rsidR="0059305F" w:rsidRPr="0059305F">
        <w:t>was supported</w:t>
      </w:r>
      <w:proofErr w:type="gramEnd"/>
      <w:r w:rsidR="0059305F" w:rsidRPr="0059305F">
        <w:t xml:space="preserve"> by funding from the Department of Environmental Affairs via the Working for Natural Resources </w:t>
      </w:r>
      <w:r w:rsidR="000B7347">
        <w:t>Program</w:t>
      </w:r>
      <w:r w:rsidR="0059305F" w:rsidRPr="0059305F">
        <w:t xml:space="preserve">.  </w:t>
      </w:r>
      <w:r w:rsidR="00A87ABF">
        <w:t xml:space="preserve">  </w:t>
      </w:r>
    </w:p>
    <w:p w14:paraId="1D7BB183" w14:textId="759DB43B" w:rsidR="00D61588" w:rsidRPr="00DA4D43" w:rsidRDefault="00D61588" w:rsidP="00E91E86">
      <w:pPr>
        <w:pStyle w:val="PreHeadings"/>
        <w:rPr>
          <w:sz w:val="24"/>
        </w:rPr>
      </w:pPr>
      <w:bookmarkStart w:id="83" w:name="_Toc107741055"/>
      <w:bookmarkStart w:id="84" w:name="_Toc394607669"/>
      <w:bookmarkStart w:id="85" w:name="_Toc448324323"/>
      <w:bookmarkStart w:id="86" w:name="_GoBack"/>
      <w:bookmarkEnd w:id="86"/>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5232C4" w:rsidRDefault="005232C4"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5232C4" w:rsidRDefault="005232C4" w:rsidP="00D61588"/>
                  </w:txbxContent>
                </v:textbox>
              </v:rect>
            </w:pict>
          </mc:Fallback>
        </mc:AlternateContent>
      </w:r>
      <w:bookmarkStart w:id="87" w:name="_Toc347323090"/>
      <w:bookmarkEnd w:id="83"/>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5232C4" w:rsidRDefault="005232C4"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5232C4" w:rsidRDefault="005232C4" w:rsidP="00D61588"/>
                  </w:txbxContent>
                </v:textbox>
              </v:rect>
            </w:pict>
          </mc:Fallback>
        </mc:AlternateContent>
      </w:r>
      <w:bookmarkEnd w:id="84"/>
      <w:bookmarkEnd w:id="85"/>
      <w:bookmarkEnd w:id="87"/>
    </w:p>
    <w:p w14:paraId="4C0DCAEA" w14:textId="77777777" w:rsidR="001C5BD7" w:rsidRDefault="001C5BD7" w:rsidP="001C5BD7">
      <w:pPr>
        <w:pStyle w:val="PreHeadings"/>
        <w:rPr>
          <w:ins w:id="88" w:author="dugalh" w:date="2018-02-19T11:32:00Z"/>
        </w:rPr>
      </w:pPr>
      <w:r w:rsidRPr="0002729A">
        <w:t>REFERENCES</w:t>
      </w:r>
    </w:p>
    <w:p w14:paraId="3D893011" w14:textId="1E0AA521" w:rsidR="00464E12" w:rsidRPr="00464E12" w:rsidRDefault="007A38B5" w:rsidP="00464E12">
      <w:pPr>
        <w:widowControl w:val="0"/>
        <w:autoSpaceDE w:val="0"/>
        <w:autoSpaceDN w:val="0"/>
        <w:adjustRightInd w:val="0"/>
        <w:spacing w:before="120" w:after="120" w:line="360" w:lineRule="auto"/>
        <w:ind w:left="640" w:hanging="640"/>
        <w:rPr>
          <w:noProof/>
        </w:rPr>
      </w:pPr>
      <w:ins w:id="89" w:author="dugalh" w:date="2018-02-19T11:32:00Z">
        <w:r>
          <w:fldChar w:fldCharType="begin" w:fldLock="1"/>
        </w:r>
        <w:r>
          <w:instrText xml:space="preserve">ADDIN Mendeley Bibliography CSL_BIBLIOGRAPHY </w:instrText>
        </w:r>
      </w:ins>
      <w:r>
        <w:fldChar w:fldCharType="separate"/>
      </w:r>
      <w:r w:rsidR="00464E12" w:rsidRPr="00464E12">
        <w:rPr>
          <w:noProof/>
        </w:rPr>
        <w:t>1.</w:t>
      </w:r>
      <w:r w:rsidR="00464E12" w:rsidRPr="00464E12">
        <w:rPr>
          <w:noProof/>
        </w:rPr>
        <w:tab/>
        <w:t>J. Vlok, R. M. Cowling, and T. Wolf, “A vegetation map for the Little Karoo,” Unpublished maps and report for a SKEP project supported by CEPF grant no 1064410304 (2005).</w:t>
      </w:r>
    </w:p>
    <w:p w14:paraId="5305E22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w:t>
      </w:r>
      <w:r w:rsidRPr="00464E12">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23C1D42D"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w:t>
      </w:r>
      <w:r w:rsidRPr="00464E12">
        <w:rPr>
          <w:noProof/>
        </w:rPr>
        <w:tab/>
        <w:t xml:space="preserve">A. Sigwela et al., “The impact of browsing-induced degradation on the reproduction of subtropical thicket canopy shrubs and trees,” South African J. Bot. </w:t>
      </w:r>
      <w:r w:rsidRPr="00464E12">
        <w:rPr>
          <w:b/>
          <w:bCs/>
          <w:noProof/>
        </w:rPr>
        <w:t>75</w:t>
      </w:r>
      <w:r w:rsidRPr="00464E12">
        <w:rPr>
          <w:noProof/>
        </w:rPr>
        <w:t>(2), 262–267, Elsevier B.V. (2009) [doi:10.1016/j.sajb.2008.12.001].</w:t>
      </w:r>
    </w:p>
    <w:p w14:paraId="5DF58C4D"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w:t>
      </w:r>
      <w:r w:rsidRPr="00464E12">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464E12">
        <w:rPr>
          <w:b/>
          <w:bCs/>
          <w:noProof/>
        </w:rPr>
        <w:t>2</w:t>
      </w:r>
      <w:r w:rsidRPr="00464E12">
        <w:rPr>
          <w:noProof/>
        </w:rPr>
        <w:t>, J. Aronson, S. Milton, and J. Blignaut, Eds., pp. 179–187, Island Press., Washington DC (2007).</w:t>
      </w:r>
    </w:p>
    <w:p w14:paraId="30144A8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w:t>
      </w:r>
      <w:r w:rsidRPr="00464E12">
        <w:rPr>
          <w:noProof/>
        </w:rPr>
        <w:tab/>
        <w:t xml:space="preserve">A. J. Mills et al., “Effects of goat pastoralism on ecosystem carbon storage in semiarid thicket, Eastern Cape, South Africa,” Austral Ecol. </w:t>
      </w:r>
      <w:r w:rsidRPr="00464E12">
        <w:rPr>
          <w:b/>
          <w:bCs/>
          <w:noProof/>
        </w:rPr>
        <w:t>30</w:t>
      </w:r>
      <w:r w:rsidRPr="00464E12">
        <w:rPr>
          <w:noProof/>
        </w:rPr>
        <w:t>, 797–804 (2005).</w:t>
      </w:r>
    </w:p>
    <w:p w14:paraId="157BEDB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6.</w:t>
      </w:r>
      <w:r w:rsidRPr="00464E12">
        <w:rPr>
          <w:noProof/>
        </w:rPr>
        <w:tab/>
        <w:t xml:space="preserve">M. Thompson et al., “Mapping grazing-induced degradation in a semi-arid environment: A rapid and cost effective approach for assessment and monitoring,” Environ. Manage. </w:t>
      </w:r>
      <w:r w:rsidRPr="00464E12">
        <w:rPr>
          <w:b/>
          <w:bCs/>
          <w:noProof/>
        </w:rPr>
        <w:t>43</w:t>
      </w:r>
      <w:r w:rsidRPr="00464E12">
        <w:rPr>
          <w:noProof/>
        </w:rPr>
        <w:t>, 585–596 (2009) [doi:10.1007/s00267-008-9228-x].</w:t>
      </w:r>
    </w:p>
    <w:p w14:paraId="4E5C5D8D"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7.</w:t>
      </w:r>
      <w:r w:rsidRPr="00464E12">
        <w:rPr>
          <w:noProof/>
        </w:rPr>
        <w:tab/>
        <w:t xml:space="preserve">G. van Luijk et al., “Hydrological implications of desertification: Degradation of South African semi-arid subtropical thicket,” J. Arid Environ. </w:t>
      </w:r>
      <w:r w:rsidRPr="00464E12">
        <w:rPr>
          <w:b/>
          <w:bCs/>
          <w:noProof/>
        </w:rPr>
        <w:t>91</w:t>
      </w:r>
      <w:r w:rsidRPr="00464E12">
        <w:rPr>
          <w:noProof/>
        </w:rPr>
        <w:t>, 14–21, Elsevier Ltd (2013) [doi:10.1016/j.jaridenv.2012.10.022].</w:t>
      </w:r>
    </w:p>
    <w:p w14:paraId="487DC7A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8.</w:t>
      </w:r>
      <w:r w:rsidRPr="00464E12">
        <w:rPr>
          <w:noProof/>
        </w:rPr>
        <w:tab/>
        <w:t xml:space="preserve">A. J. Mills and R. M. Cowling, “Rate of carbon sequestration at two thicket restoration sites in the Eastern Cape, South Africa,” Restor. Ecol. </w:t>
      </w:r>
      <w:r w:rsidRPr="00464E12">
        <w:rPr>
          <w:b/>
          <w:bCs/>
          <w:noProof/>
        </w:rPr>
        <w:t>14</w:t>
      </w:r>
      <w:r w:rsidRPr="00464E12">
        <w:rPr>
          <w:noProof/>
        </w:rPr>
        <w:t>(1), 38–49 (2006).</w:t>
      </w:r>
    </w:p>
    <w:p w14:paraId="1C61654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9.</w:t>
      </w:r>
      <w:r w:rsidRPr="00464E12">
        <w:rPr>
          <w:noProof/>
        </w:rPr>
        <w:tab/>
        <w:t xml:space="preserve">M. L. Vyver et al., “Active restoration of woody canopy dominants in degraded South African semi-arid thicket is neither ecologically nor economically feasible,” Appl. Veg. Sci. </w:t>
      </w:r>
      <w:r w:rsidRPr="00464E12">
        <w:rPr>
          <w:b/>
          <w:bCs/>
          <w:noProof/>
        </w:rPr>
        <w:t>15</w:t>
      </w:r>
      <w:r w:rsidRPr="00464E12">
        <w:rPr>
          <w:noProof/>
        </w:rPr>
        <w:t>(1), 26–34 (2012) [doi:10.1111/j.1654-109X.2011.01162.x].</w:t>
      </w:r>
    </w:p>
    <w:p w14:paraId="5F772830"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10.</w:t>
      </w:r>
      <w:r w:rsidRPr="00464E12">
        <w:rPr>
          <w:noProof/>
        </w:rPr>
        <w:tab/>
        <w:t xml:space="preserve">H. Adie and R. I. Yeaton, “Regeneration dynamics in arid subtropical thicket, South </w:t>
      </w:r>
      <w:r w:rsidRPr="00464E12">
        <w:rPr>
          <w:noProof/>
        </w:rPr>
        <w:lastRenderedPageBreak/>
        <w:t xml:space="preserve">Africa,” South African J. Bot. </w:t>
      </w:r>
      <w:r w:rsidRPr="00464E12">
        <w:rPr>
          <w:b/>
          <w:bCs/>
          <w:noProof/>
        </w:rPr>
        <w:t>88</w:t>
      </w:r>
      <w:r w:rsidRPr="00464E12">
        <w:rPr>
          <w:noProof/>
        </w:rPr>
        <w:t>, 80–85, South African Association of Botanists (2013) [doi:10.1016/j.sajb.2013.05.010].</w:t>
      </w:r>
    </w:p>
    <w:p w14:paraId="794D99A4"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11.</w:t>
      </w:r>
      <w:r w:rsidRPr="00464E12">
        <w:rPr>
          <w:noProof/>
        </w:rPr>
        <w:tab/>
        <w:t xml:space="preserve">A. J. Mills and R. M. Cowling, “Below-ground carbon stocks in intact and transformed subtropical thicket landscapes in semi-arid South Africa,” J. Arid Environ. </w:t>
      </w:r>
      <w:r w:rsidRPr="00464E12">
        <w:rPr>
          <w:b/>
          <w:bCs/>
          <w:noProof/>
        </w:rPr>
        <w:t>74</w:t>
      </w:r>
      <w:r w:rsidRPr="00464E12">
        <w:rPr>
          <w:noProof/>
        </w:rPr>
        <w:t>(1), 93–100, Elsevier Ltd (2010) [doi:10.1016/j.jaridenv.2009.07.002].</w:t>
      </w:r>
    </w:p>
    <w:p w14:paraId="310C317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12.</w:t>
      </w:r>
      <w:r w:rsidRPr="00464E12">
        <w:rPr>
          <w:noProof/>
        </w:rPr>
        <w:tab/>
        <w:t xml:space="preserve">C. Eisfelder, C. Kuenzer, and S. Dech, “Derivation of biomass information for semi-arid areas using remote-sensing data,” Int. J. Remote Sens. </w:t>
      </w:r>
      <w:r w:rsidRPr="00464E12">
        <w:rPr>
          <w:b/>
          <w:bCs/>
          <w:noProof/>
        </w:rPr>
        <w:t>33</w:t>
      </w:r>
      <w:r w:rsidRPr="00464E12">
        <w:rPr>
          <w:noProof/>
        </w:rPr>
        <w:t>(9), 2937–2984 (2012).</w:t>
      </w:r>
    </w:p>
    <w:p w14:paraId="3BD2C36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13.</w:t>
      </w:r>
      <w:r w:rsidRPr="00464E12">
        <w:rPr>
          <w:noProof/>
        </w:rPr>
        <w:tab/>
        <w:t>M. J. Powell, “Restoration of degraded subtropical thickets in the Baviaanskloof Megareserve, South Africa,” Rhodes University (2009).</w:t>
      </w:r>
    </w:p>
    <w:p w14:paraId="1F9F151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14.</w:t>
      </w:r>
      <w:r w:rsidRPr="00464E12">
        <w:rPr>
          <w:noProof/>
        </w:rPr>
        <w:tab/>
        <w:t xml:space="preserve">D. Lu, “The potential and challenge of remote sensing based biomass estimation,” Int. J. Remote Sens. </w:t>
      </w:r>
      <w:r w:rsidRPr="00464E12">
        <w:rPr>
          <w:b/>
          <w:bCs/>
          <w:noProof/>
        </w:rPr>
        <w:t>27</w:t>
      </w:r>
      <w:r w:rsidRPr="00464E12">
        <w:rPr>
          <w:noProof/>
        </w:rPr>
        <w:t>(7), 1297–1328 (2006) [doi:10.1080/01431160500486732].</w:t>
      </w:r>
    </w:p>
    <w:p w14:paraId="34F908EB"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15.</w:t>
      </w:r>
      <w:r w:rsidRPr="00464E12">
        <w:rPr>
          <w:noProof/>
        </w:rPr>
        <w:tab/>
        <w:t xml:space="preserve">P. Curran et al., “Mapping restoration opportunity for collaborating with land managers in a carbon credit-funded restoration program in the Makana municipality, Eastern Cape, South Africa,” Restor. Ecol. </w:t>
      </w:r>
      <w:r w:rsidRPr="00464E12">
        <w:rPr>
          <w:b/>
          <w:bCs/>
          <w:noProof/>
        </w:rPr>
        <w:t>20</w:t>
      </w:r>
      <w:r w:rsidRPr="00464E12">
        <w:rPr>
          <w:noProof/>
        </w:rPr>
        <w:t>(1), 56–64 (2012) [doi:10.1111/j.1526-100X.2010.00746.x].</w:t>
      </w:r>
    </w:p>
    <w:p w14:paraId="50D7F8FC"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16.</w:t>
      </w:r>
      <w:r w:rsidRPr="00464E12">
        <w:rPr>
          <w:noProof/>
        </w:rPr>
        <w:tab/>
        <w:t xml:space="preserve">A. J. Mills et al., </w:t>
      </w:r>
      <w:r w:rsidRPr="00464E12">
        <w:rPr>
          <w:i/>
          <w:iCs/>
          <w:noProof/>
        </w:rPr>
        <w:t>Investing in sustainability. Restoring degraded thicket, creating jobs, capturing carbon and earning green credit.</w:t>
      </w:r>
      <w:r w:rsidRPr="00464E12">
        <w:rPr>
          <w:noProof/>
        </w:rPr>
        <w:t>, 1234, in Published by Climate Action Partnership, Cape Town, and Wilderness Foundation, Port Elizabeth, Climate Action Partnership, Cape Town and Wilderness Foundation, Port Elizabeth. (2010).</w:t>
      </w:r>
    </w:p>
    <w:p w14:paraId="0877BEA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17.</w:t>
      </w:r>
      <w:r w:rsidRPr="00464E12">
        <w:rPr>
          <w:noProof/>
        </w:rPr>
        <w:tab/>
        <w:t xml:space="preserve">S. Basu et al., “A Semiautomated Probabilistic Framework for Tree-Cover Delineation From 1-m NAIP Imagery Using a High-Performance Computing Architecture,” IEEE Trans. Geosci. Remote Sens. </w:t>
      </w:r>
      <w:r w:rsidRPr="00464E12">
        <w:rPr>
          <w:b/>
          <w:bCs/>
          <w:noProof/>
        </w:rPr>
        <w:t>53</w:t>
      </w:r>
      <w:r w:rsidRPr="00464E12">
        <w:rPr>
          <w:noProof/>
        </w:rPr>
        <w:t>(10), 5690–5708 (2015) [doi:10.1109/TGRS.2015.2428197].</w:t>
      </w:r>
    </w:p>
    <w:p w14:paraId="74DAD89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18.</w:t>
      </w:r>
      <w:r w:rsidRPr="00464E12">
        <w:rPr>
          <w:noProof/>
        </w:rPr>
        <w:tab/>
        <w:t xml:space="preserve">A. Ghosh and P. K. Joshi, “A comparison of selected classification algorithms for mapping bamboo patches in lower Gangetic plains using very high resolution WorldView 2 imagery,” Int. J. Appl. Earth Obs. Geoinf. </w:t>
      </w:r>
      <w:r w:rsidRPr="00464E12">
        <w:rPr>
          <w:b/>
          <w:bCs/>
          <w:noProof/>
        </w:rPr>
        <w:t>26</w:t>
      </w:r>
      <w:r w:rsidRPr="00464E12">
        <w:rPr>
          <w:noProof/>
        </w:rPr>
        <w:t>, 298–311, Elsevier B.V. (2014) [doi:10.1016/j.jag.2013.08.011].</w:t>
      </w:r>
    </w:p>
    <w:p w14:paraId="0AB4590D"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19.</w:t>
      </w:r>
      <w:r w:rsidRPr="00464E12">
        <w:rPr>
          <w:noProof/>
        </w:rPr>
        <w:tab/>
        <w:t xml:space="preserve">K. Johansen et al., “Application of high spatial resolution satellite imagery for riparian and forest ecosystem classification,” Remote Sens. Environ. </w:t>
      </w:r>
      <w:r w:rsidRPr="00464E12">
        <w:rPr>
          <w:b/>
          <w:bCs/>
          <w:noProof/>
        </w:rPr>
        <w:t>110</w:t>
      </w:r>
      <w:r w:rsidRPr="00464E12">
        <w:rPr>
          <w:noProof/>
        </w:rPr>
        <w:t>(1), 29–44 (2007) [doi:10.1016/j.rse.2007.02.014].</w:t>
      </w:r>
    </w:p>
    <w:p w14:paraId="43C8F7C0"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20.</w:t>
      </w:r>
      <w:r w:rsidRPr="00464E12">
        <w:rPr>
          <w:noProof/>
        </w:rPr>
        <w:tab/>
        <w:t xml:space="preserve">S. Kollár, Z. Vekerdy, and B. Márkus, “Aerial image classification for the mapping of </w:t>
      </w:r>
      <w:r w:rsidRPr="00464E12">
        <w:rPr>
          <w:noProof/>
        </w:rPr>
        <w:lastRenderedPageBreak/>
        <w:t xml:space="preserve">riparian vegetation habitats,” Acta Silv. Lignaria Hungarica </w:t>
      </w:r>
      <w:r w:rsidRPr="00464E12">
        <w:rPr>
          <w:b/>
          <w:bCs/>
          <w:noProof/>
        </w:rPr>
        <w:t>9</w:t>
      </w:r>
      <w:r w:rsidRPr="00464E12">
        <w:rPr>
          <w:noProof/>
        </w:rPr>
        <w:t>(1), 119–133 (2013) [doi:10.2478/aslh-2013-0010].</w:t>
      </w:r>
    </w:p>
    <w:p w14:paraId="0FD56B2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21.</w:t>
      </w:r>
      <w:r w:rsidRPr="00464E12">
        <w:rPr>
          <w:noProof/>
        </w:rPr>
        <w:tab/>
        <w:t xml:space="preserve">Y. T. Mustafa and H. N. Habeeb, “Object based technique for delineating and mapping 15 tree species using VHR WorldView-2 imagery,” in Proc. SPIE </w:t>
      </w:r>
      <w:r w:rsidRPr="00464E12">
        <w:rPr>
          <w:b/>
          <w:bCs/>
          <w:noProof/>
        </w:rPr>
        <w:t>9239</w:t>
      </w:r>
      <w:r w:rsidRPr="00464E12">
        <w:rPr>
          <w:noProof/>
        </w:rPr>
        <w:t>, p. 92390G–92390G–13 (2014) [doi:10.1117/12.2067280].</w:t>
      </w:r>
    </w:p>
    <w:p w14:paraId="097C67F3"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22.</w:t>
      </w:r>
      <w:r w:rsidRPr="00464E12">
        <w:rPr>
          <w:noProof/>
        </w:rPr>
        <w:tab/>
        <w:t xml:space="preserve">Z.-T. Ouyang et al., “A comparison of pixel-based and object-oriented approaches to VHR imagery for mapping saltmarsh plants,” Ecol. Inform. </w:t>
      </w:r>
      <w:r w:rsidRPr="00464E12">
        <w:rPr>
          <w:b/>
          <w:bCs/>
          <w:noProof/>
        </w:rPr>
        <w:t>6</w:t>
      </w:r>
      <w:r w:rsidRPr="00464E12">
        <w:rPr>
          <w:noProof/>
        </w:rPr>
        <w:t>(2), 136–146, Elsevier B.V. (2011) [doi:10.1016/j.ecoinf.2011.01.002].</w:t>
      </w:r>
    </w:p>
    <w:p w14:paraId="04AC9246"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23.</w:t>
      </w:r>
      <w:r w:rsidRPr="00464E12">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464E12">
        <w:rPr>
          <w:b/>
          <w:bCs/>
          <w:noProof/>
        </w:rPr>
        <w:t>48</w:t>
      </w:r>
      <w:r w:rsidRPr="00464E12">
        <w:rPr>
          <w:noProof/>
        </w:rPr>
        <w:t>(3), 1299–1325 (2010).</w:t>
      </w:r>
    </w:p>
    <w:p w14:paraId="6B74355C"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24.</w:t>
      </w:r>
      <w:r w:rsidRPr="00464E12">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464E12">
        <w:rPr>
          <w:b/>
          <w:bCs/>
          <w:noProof/>
        </w:rPr>
        <w:t>1</w:t>
      </w:r>
      <w:r w:rsidRPr="00464E12">
        <w:rPr>
          <w:noProof/>
        </w:rPr>
        <w:t>, pp. 551–556 (2007).</w:t>
      </w:r>
    </w:p>
    <w:p w14:paraId="642FF185"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25.</w:t>
      </w:r>
      <w:r w:rsidRPr="00464E12">
        <w:rPr>
          <w:noProof/>
        </w:rPr>
        <w:tab/>
        <w:t xml:space="preserve">A. I. de Castro et al., “Airborne multi-spectral imagery for mapping cruciferous weeds in cereal and legume crops,” Precis. Agric. </w:t>
      </w:r>
      <w:r w:rsidRPr="00464E12">
        <w:rPr>
          <w:b/>
          <w:bCs/>
          <w:noProof/>
        </w:rPr>
        <w:t>13</w:t>
      </w:r>
      <w:r w:rsidRPr="00464E12">
        <w:rPr>
          <w:noProof/>
        </w:rPr>
        <w:t>(3), 302–321 (2012) [doi:10.1007/s11119-011-9247-0].</w:t>
      </w:r>
    </w:p>
    <w:p w14:paraId="1E517920"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26.</w:t>
      </w:r>
      <w:r w:rsidRPr="00464E12">
        <w:rPr>
          <w:noProof/>
        </w:rPr>
        <w:tab/>
        <w:t xml:space="preserve">H. Mehner et al., “Remote sensing of upland vegetation: the potential of high spatial resolution satellite sensors,” Glob. Ecol. Biogeogr. </w:t>
      </w:r>
      <w:r w:rsidRPr="00464E12">
        <w:rPr>
          <w:b/>
          <w:bCs/>
          <w:noProof/>
        </w:rPr>
        <w:t>13</w:t>
      </w:r>
      <w:r w:rsidRPr="00464E12">
        <w:rPr>
          <w:noProof/>
        </w:rPr>
        <w:t>(4), 359–369 (2004) [doi:10.1111/j.1466-822X.2004.00096.x].</w:t>
      </w:r>
    </w:p>
    <w:p w14:paraId="36A07321"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27.</w:t>
      </w:r>
      <w:r w:rsidRPr="00464E12">
        <w:rPr>
          <w:noProof/>
        </w:rPr>
        <w:tab/>
        <w:t xml:space="preserve">Trimble, </w:t>
      </w:r>
      <w:r w:rsidRPr="00464E12">
        <w:rPr>
          <w:i/>
          <w:iCs/>
          <w:noProof/>
        </w:rPr>
        <w:t>eCognition Developer user guide</w:t>
      </w:r>
      <w:r w:rsidRPr="00464E12">
        <w:rPr>
          <w:noProof/>
        </w:rPr>
        <w:t xml:space="preserve"> (2016).</w:t>
      </w:r>
    </w:p>
    <w:p w14:paraId="446D7CCC"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28.</w:t>
      </w:r>
      <w:r w:rsidRPr="00464E12">
        <w:rPr>
          <w:noProof/>
        </w:rPr>
        <w:tab/>
        <w:t xml:space="preserve">C. M. Bishop, </w:t>
      </w:r>
      <w:r w:rsidRPr="00464E12">
        <w:rPr>
          <w:i/>
          <w:iCs/>
          <w:noProof/>
        </w:rPr>
        <w:t>Neural networks for pattern recognition</w:t>
      </w:r>
      <w:r w:rsidRPr="00464E12">
        <w:rPr>
          <w:noProof/>
        </w:rPr>
        <w:t>, Oxford University Press, New York (2003) [doi:10.1002/0470854774].</w:t>
      </w:r>
    </w:p>
    <w:p w14:paraId="375986B6"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29.</w:t>
      </w:r>
      <w:r w:rsidRPr="00464E12">
        <w:rPr>
          <w:noProof/>
        </w:rPr>
        <w:tab/>
        <w:t xml:space="preserve">A. K. Jain, R. P. W. Duin, and J. Mao, “Statistical pattern recognition: a review,” IEEE Trans. Pattern Anal. Mach. Intell. </w:t>
      </w:r>
      <w:r w:rsidRPr="00464E12">
        <w:rPr>
          <w:b/>
          <w:bCs/>
          <w:noProof/>
        </w:rPr>
        <w:t>22</w:t>
      </w:r>
      <w:r w:rsidRPr="00464E12">
        <w:rPr>
          <w:noProof/>
        </w:rPr>
        <w:t>(1), 4–37 (2000).</w:t>
      </w:r>
    </w:p>
    <w:p w14:paraId="0091BD7A"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30.</w:t>
      </w:r>
      <w:r w:rsidRPr="00464E12">
        <w:rPr>
          <w:noProof/>
        </w:rPr>
        <w:tab/>
        <w:t xml:space="preserve">L. Tolosi and T. Lengauer, “Classification with correlated features: unreliability of feature ranking and solutions.,” Bioinformatics </w:t>
      </w:r>
      <w:r w:rsidRPr="00464E12">
        <w:rPr>
          <w:b/>
          <w:bCs/>
          <w:noProof/>
        </w:rPr>
        <w:t>27</w:t>
      </w:r>
      <w:r w:rsidRPr="00464E12">
        <w:rPr>
          <w:noProof/>
        </w:rPr>
        <w:t>(14), 1986–1994 (2011) [doi:10.1093/bioinformatics/btr300].</w:t>
      </w:r>
    </w:p>
    <w:p w14:paraId="721E9E20"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lastRenderedPageBreak/>
        <w:t>31.</w:t>
      </w:r>
      <w:r w:rsidRPr="00464E12">
        <w:rPr>
          <w:noProof/>
        </w:rPr>
        <w:tab/>
        <w:t>GDAL Development Team, “Geospatial Data Abstraction Library,” Open Source Geospatial Foundation, 2014, &lt;http://www.gdal.org/&gt;.</w:t>
      </w:r>
    </w:p>
    <w:p w14:paraId="1BA5234C"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32.</w:t>
      </w:r>
      <w:r w:rsidRPr="00464E12">
        <w:rPr>
          <w:noProof/>
        </w:rPr>
        <w:tab/>
        <w:t xml:space="preserve">G. Bradski, “The OpenCV library,” Dr. Dobb’s J. Softw. Tools </w:t>
      </w:r>
      <w:r w:rsidRPr="00464E12">
        <w:rPr>
          <w:b/>
          <w:bCs/>
          <w:noProof/>
        </w:rPr>
        <w:t>25</w:t>
      </w:r>
      <w:r w:rsidRPr="00464E12">
        <w:rPr>
          <w:noProof/>
        </w:rPr>
        <w:t>(120), 122–125 (2000).</w:t>
      </w:r>
    </w:p>
    <w:p w14:paraId="2947C864"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33.</w:t>
      </w:r>
      <w:r w:rsidRPr="00464E12">
        <w:rPr>
          <w:noProof/>
        </w:rPr>
        <w:tab/>
        <w:t xml:space="preserve">Z. Mingguo, C. Qianguo, and Q. Mingzhou, “The Effect of Prior Probabilities in the Maximum Likelihood Classification on Individual Classes,” Photogramm. Eng. Remote Sens. </w:t>
      </w:r>
      <w:r w:rsidRPr="00464E12">
        <w:rPr>
          <w:b/>
          <w:bCs/>
          <w:noProof/>
        </w:rPr>
        <w:t>75</w:t>
      </w:r>
      <w:r w:rsidRPr="00464E12">
        <w:rPr>
          <w:noProof/>
        </w:rPr>
        <w:t>(9), 1109–1117, IEEE, Seoul, South Korea (2009) [doi:10.14358/PERS.75.9.1109].</w:t>
      </w:r>
    </w:p>
    <w:p w14:paraId="41DF7D7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34.</w:t>
      </w:r>
      <w:r w:rsidRPr="00464E12">
        <w:rPr>
          <w:noProof/>
        </w:rPr>
        <w:tab/>
        <w:t xml:space="preserve">Z. Li et al., “Evaluation of spectral and texture features for object-based vegetation species classification using support vector machines,” in ISPRS TC VII Symposium – 100 Years ISPRS </w:t>
      </w:r>
      <w:r w:rsidRPr="00464E12">
        <w:rPr>
          <w:b/>
          <w:bCs/>
          <w:noProof/>
        </w:rPr>
        <w:t>XXXVIII</w:t>
      </w:r>
      <w:r w:rsidRPr="00464E12">
        <w:rPr>
          <w:noProof/>
        </w:rPr>
        <w:t>, W. Wagner and B. Székely, Eds., pp. 122–127, IAPRS, Vienna, Austria (2010).</w:t>
      </w:r>
    </w:p>
    <w:p w14:paraId="35DE2A75"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35.</w:t>
      </w:r>
      <w:r w:rsidRPr="00464E12">
        <w:rPr>
          <w:noProof/>
        </w:rPr>
        <w:tab/>
        <w:t xml:space="preserve">R. Trias-Sanz, G. Stamon, and J. Louchet, “Using colour, texture, and hierarchial segmentation for high-resolution remote sensing,” ISPRS J. Photogramm. Remote Sens. </w:t>
      </w:r>
      <w:r w:rsidRPr="00464E12">
        <w:rPr>
          <w:b/>
          <w:bCs/>
          <w:noProof/>
        </w:rPr>
        <w:t>63</w:t>
      </w:r>
      <w:r w:rsidRPr="00464E12">
        <w:rPr>
          <w:noProof/>
        </w:rPr>
        <w:t>(2), 156–168 (2008) [doi:10.1016/j.isprsjprs.2007.08.005].</w:t>
      </w:r>
    </w:p>
    <w:p w14:paraId="270FA29F"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36.</w:t>
      </w:r>
      <w:r w:rsidRPr="00464E12">
        <w:rPr>
          <w:noProof/>
        </w:rPr>
        <w:tab/>
        <w:t xml:space="preserve">M. Singh, Y. Malhi, and S. Bhagwat, “Biomass estimation of mixed forest landscape using a Fourier transform texture-based approach on very-high-resolution optical satellite imagery,” Int. J. Remote Sens. </w:t>
      </w:r>
      <w:r w:rsidRPr="00464E12">
        <w:rPr>
          <w:b/>
          <w:bCs/>
          <w:noProof/>
        </w:rPr>
        <w:t>35</w:t>
      </w:r>
      <w:r w:rsidRPr="00464E12">
        <w:rPr>
          <w:noProof/>
        </w:rPr>
        <w:t>(9), 3331–3349 (2014) [doi:10.1080/01431161.2014.903441].</w:t>
      </w:r>
    </w:p>
    <w:p w14:paraId="1DDE789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37.</w:t>
      </w:r>
      <w:r w:rsidRPr="00464E12">
        <w:rPr>
          <w:noProof/>
        </w:rPr>
        <w:tab/>
        <w:t>P. Blauensteiner et al., “On colour spaces for change detection and shadow suppression,” in Computer Vision Winter Workshop 2006, O. Chum and V. Franc, Eds., pp. 1–6, Czech Pattern Recognition Society, Telc, Czech Republic (2006).</w:t>
      </w:r>
    </w:p>
    <w:p w14:paraId="7AC60A7B"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38.</w:t>
      </w:r>
      <w:r w:rsidRPr="00464E12">
        <w:rPr>
          <w:noProof/>
        </w:rPr>
        <w:tab/>
        <w:t xml:space="preserve">D. M. Gates, </w:t>
      </w:r>
      <w:r w:rsidRPr="00464E12">
        <w:rPr>
          <w:i/>
          <w:iCs/>
          <w:noProof/>
        </w:rPr>
        <w:t>Biophysical Ecology</w:t>
      </w:r>
      <w:r w:rsidRPr="00464E12">
        <w:rPr>
          <w:noProof/>
        </w:rPr>
        <w:t>, Springer, New York (1980) [doi:10.1007/978-1-4612-6024-0].</w:t>
      </w:r>
    </w:p>
    <w:p w14:paraId="1A8CFCA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39.</w:t>
      </w:r>
      <w:r w:rsidRPr="00464E12">
        <w:rPr>
          <w:noProof/>
        </w:rPr>
        <w:tab/>
        <w:t xml:space="preserve">R. B. Myneni et al., “The interpretation of spectral vegetation indexes,” IEEE Trans. Geosci. Remote Sens. </w:t>
      </w:r>
      <w:r w:rsidRPr="00464E12">
        <w:rPr>
          <w:b/>
          <w:bCs/>
          <w:noProof/>
        </w:rPr>
        <w:t>33</w:t>
      </w:r>
      <w:r w:rsidRPr="00464E12">
        <w:rPr>
          <w:noProof/>
        </w:rPr>
        <w:t>(2), 481–486 (1995) [doi:10.1109/36.377948].</w:t>
      </w:r>
    </w:p>
    <w:p w14:paraId="2DC58922"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40.</w:t>
      </w:r>
      <w:r w:rsidRPr="00464E12">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0E2A9780"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41.</w:t>
      </w:r>
      <w:r w:rsidRPr="00464E12">
        <w:rPr>
          <w:noProof/>
        </w:rPr>
        <w:tab/>
        <w:t xml:space="preserve">Intergraph, “Digital mapping camera system,” 2008, </w:t>
      </w:r>
      <w:r w:rsidRPr="00464E12">
        <w:rPr>
          <w:noProof/>
        </w:rPr>
        <w:lastRenderedPageBreak/>
        <w:t>&lt;http://www.geospace.co.za/pdf/DMC Brochure.pdf&gt;.</w:t>
      </w:r>
    </w:p>
    <w:p w14:paraId="1302BB2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42.</w:t>
      </w:r>
      <w:r w:rsidRPr="00464E12">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6AD3979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43.</w:t>
      </w:r>
      <w:r w:rsidRPr="00464E12">
        <w:rPr>
          <w:noProof/>
        </w:rPr>
        <w:tab/>
        <w:t xml:space="preserve">C. Strobl et al., “Conditional variable importance for random forests.,” BMC Bioinformatics </w:t>
      </w:r>
      <w:r w:rsidRPr="00464E12">
        <w:rPr>
          <w:b/>
          <w:bCs/>
          <w:noProof/>
        </w:rPr>
        <w:t>9</w:t>
      </w:r>
      <w:r w:rsidRPr="00464E12">
        <w:rPr>
          <w:noProof/>
        </w:rPr>
        <w:t>, 307 (2008) [doi:10.1186/1471-2105-9-307].</w:t>
      </w:r>
    </w:p>
    <w:p w14:paraId="526B91C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44.</w:t>
      </w:r>
      <w:r w:rsidRPr="00464E12">
        <w:rPr>
          <w:noProof/>
        </w:rPr>
        <w:tab/>
        <w:t xml:space="preserve">M. Yousef et al., “Recursive cluster elimination (RCE) for classification and feature selection from gene expression data.,” BMC Bioinformatics </w:t>
      </w:r>
      <w:r w:rsidRPr="00464E12">
        <w:rPr>
          <w:b/>
          <w:bCs/>
          <w:noProof/>
        </w:rPr>
        <w:t>8</w:t>
      </w:r>
      <w:r w:rsidRPr="00464E12">
        <w:rPr>
          <w:noProof/>
        </w:rPr>
        <w:t>(144) (2007) [doi:10.1186/1471-2105-8-144].</w:t>
      </w:r>
    </w:p>
    <w:p w14:paraId="03C4B7B2"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45.</w:t>
      </w:r>
      <w:r w:rsidRPr="00464E12">
        <w:rPr>
          <w:noProof/>
        </w:rPr>
        <w:tab/>
        <w:t xml:space="preserve">G. J. Szekely and M. L. Rizzo, “Hierarchical clustering via joint between-within distances: extending Ward’s minimum variance method,” J. Classif. </w:t>
      </w:r>
      <w:r w:rsidRPr="00464E12">
        <w:rPr>
          <w:b/>
          <w:bCs/>
          <w:noProof/>
        </w:rPr>
        <w:t>22</w:t>
      </w:r>
      <w:r w:rsidRPr="00464E12">
        <w:rPr>
          <w:noProof/>
        </w:rPr>
        <w:t>(2), 151–183 (2005) [doi:10.1007/s00357-005-0012-9].</w:t>
      </w:r>
    </w:p>
    <w:p w14:paraId="2CC7DBD1"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46.</w:t>
      </w:r>
      <w:r w:rsidRPr="00464E12">
        <w:rPr>
          <w:noProof/>
        </w:rPr>
        <w:tab/>
        <w:t xml:space="preserve">D. J. Hand and K. Yu, “Idiot’s Bayes - Not So Stupid After All?,” Int. Statisitical Rev. </w:t>
      </w:r>
      <w:r w:rsidRPr="00464E12">
        <w:rPr>
          <w:b/>
          <w:bCs/>
          <w:noProof/>
        </w:rPr>
        <w:t>69</w:t>
      </w:r>
      <w:r w:rsidRPr="00464E12">
        <w:rPr>
          <w:noProof/>
        </w:rPr>
        <w:t>(3), 385–398 (2001).</w:t>
      </w:r>
    </w:p>
    <w:p w14:paraId="0A48A49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47.</w:t>
      </w:r>
      <w:r w:rsidRPr="00464E12">
        <w:rPr>
          <w:noProof/>
        </w:rPr>
        <w:tab/>
        <w:t xml:space="preserve">L. Breiman et al., </w:t>
      </w:r>
      <w:r w:rsidRPr="00464E12">
        <w:rPr>
          <w:i/>
          <w:iCs/>
          <w:noProof/>
        </w:rPr>
        <w:t>Classification and regression trees</w:t>
      </w:r>
      <w:r w:rsidRPr="00464E12">
        <w:rPr>
          <w:noProof/>
        </w:rPr>
        <w:t>, Wadsworth, Calif. (1984).</w:t>
      </w:r>
    </w:p>
    <w:p w14:paraId="1FDEE92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48.</w:t>
      </w:r>
      <w:r w:rsidRPr="00464E12">
        <w:rPr>
          <w:noProof/>
        </w:rPr>
        <w:tab/>
        <w:t xml:space="preserve">L. Breiman, “Bagging predictors,” Mach. Learn. </w:t>
      </w:r>
      <w:r w:rsidRPr="00464E12">
        <w:rPr>
          <w:b/>
          <w:bCs/>
          <w:noProof/>
        </w:rPr>
        <w:t>24</w:t>
      </w:r>
      <w:r w:rsidRPr="00464E12">
        <w:rPr>
          <w:noProof/>
        </w:rPr>
        <w:t>(2), 123–140 (1996).</w:t>
      </w:r>
    </w:p>
    <w:p w14:paraId="45A37521"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49.</w:t>
      </w:r>
      <w:r w:rsidRPr="00464E12">
        <w:rPr>
          <w:noProof/>
        </w:rPr>
        <w:tab/>
        <w:t xml:space="preserve">L. Breiman, “Random Forests,” Mach. Learn. </w:t>
      </w:r>
      <w:r w:rsidRPr="00464E12">
        <w:rPr>
          <w:b/>
          <w:bCs/>
          <w:noProof/>
        </w:rPr>
        <w:t>45</w:t>
      </w:r>
      <w:r w:rsidRPr="00464E12">
        <w:rPr>
          <w:noProof/>
        </w:rPr>
        <w:t>(1), 5–32 (2001) [doi:10.1023/A:1010933404324].</w:t>
      </w:r>
    </w:p>
    <w:p w14:paraId="2AD1456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50.</w:t>
      </w:r>
      <w:r w:rsidRPr="00464E12">
        <w:rPr>
          <w:noProof/>
        </w:rPr>
        <w:tab/>
        <w:t xml:space="preserve">J. Amorós López et al., “Land cover classification of VHR airborne images for citrus grove identification,” ISPRS J. Photogramm. Remote Sens. </w:t>
      </w:r>
      <w:r w:rsidRPr="00464E12">
        <w:rPr>
          <w:b/>
          <w:bCs/>
          <w:noProof/>
        </w:rPr>
        <w:t>66</w:t>
      </w:r>
      <w:r w:rsidRPr="00464E12">
        <w:rPr>
          <w:noProof/>
        </w:rPr>
        <w:t>(1), 115–123, Elsevier B.V. (2011) [doi:10.1016/j.isprsjprs.2010.09.008].</w:t>
      </w:r>
    </w:p>
    <w:p w14:paraId="39609F7E"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51.</w:t>
      </w:r>
      <w:r w:rsidRPr="00464E12">
        <w:rPr>
          <w:noProof/>
        </w:rPr>
        <w:tab/>
        <w:t xml:space="preserve">C. J. C. Burges, “A tutorial on support vector machines for pattern recognition,” Data Min. Knowl. Discov. </w:t>
      </w:r>
      <w:r w:rsidRPr="00464E12">
        <w:rPr>
          <w:b/>
          <w:bCs/>
          <w:noProof/>
        </w:rPr>
        <w:t>2</w:t>
      </w:r>
      <w:r w:rsidRPr="00464E12">
        <w:rPr>
          <w:noProof/>
        </w:rPr>
        <w:t>(2), 121–167 (1998) [doi:10.1023/A:1009715923555].</w:t>
      </w:r>
    </w:p>
    <w:p w14:paraId="4AD37027"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52.</w:t>
      </w:r>
      <w:r w:rsidRPr="00464E12">
        <w:rPr>
          <w:noProof/>
        </w:rPr>
        <w:tab/>
        <w:t>R. P. W. Duin and D. M. J. Tax, “Statistical Pattern Recognition,” in Handbook of Pattern Recognition and Computer Vision, 3rd ed., C. Chen and P. Wang, Eds., pp. 1–21, World Scientific, Singapore (2005) [doi:10.1142/9789812775320_0001].</w:t>
      </w:r>
    </w:p>
    <w:p w14:paraId="2C8257AB"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53.</w:t>
      </w:r>
      <w:r w:rsidRPr="00464E12">
        <w:rPr>
          <w:noProof/>
        </w:rPr>
        <w:tab/>
        <w:t>OpenCV Development Team, “OpenCV documentation,” Open Source Computer Vision Library, 2014, &lt;http://docs.opencv.org/&gt;.</w:t>
      </w:r>
    </w:p>
    <w:p w14:paraId="1F6A0A3F"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54.</w:t>
      </w:r>
      <w:r w:rsidRPr="00464E12">
        <w:rPr>
          <w:noProof/>
        </w:rPr>
        <w:tab/>
        <w:t xml:space="preserve">J. Serra and P. Soille, Eds., “Mathematical morphology and its applications to image </w:t>
      </w:r>
      <w:r w:rsidRPr="00464E12">
        <w:rPr>
          <w:noProof/>
        </w:rPr>
        <w:lastRenderedPageBreak/>
        <w:t>processing,” in 2nd International Symposium on Mathematical Morphology (ISMM’94), p. 383, Kluwer Academic Publishers (1994).</w:t>
      </w:r>
    </w:p>
    <w:p w14:paraId="4217E588"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55.</w:t>
      </w:r>
      <w:r w:rsidRPr="00464E12">
        <w:rPr>
          <w:noProof/>
        </w:rPr>
        <w:tab/>
        <w:t xml:space="preserve">T. Key et al., “A comparison of multispectral and multitemporal information in high spatial resolution imagery for classification of individual tree species in a temperate hardwood forest,” Remote Sens. Environ. </w:t>
      </w:r>
      <w:r w:rsidRPr="00464E12">
        <w:rPr>
          <w:b/>
          <w:bCs/>
          <w:noProof/>
        </w:rPr>
        <w:t>75</w:t>
      </w:r>
      <w:r w:rsidRPr="00464E12">
        <w:rPr>
          <w:noProof/>
        </w:rPr>
        <w:t>(1), 100–112, Elsevier (2001).</w:t>
      </w:r>
    </w:p>
    <w:p w14:paraId="29CD79A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56.</w:t>
      </w:r>
      <w:r w:rsidRPr="00464E12">
        <w:rPr>
          <w:noProof/>
        </w:rPr>
        <w:tab/>
        <w:t xml:space="preserve">B. W. Heumann, “Satellite remote sensing of mangrove forests: Recent advances and future opportunities,” Prog. Phys. Geogr. </w:t>
      </w:r>
      <w:r w:rsidRPr="00464E12">
        <w:rPr>
          <w:b/>
          <w:bCs/>
          <w:noProof/>
        </w:rPr>
        <w:t>35</w:t>
      </w:r>
      <w:r w:rsidRPr="00464E12">
        <w:rPr>
          <w:noProof/>
        </w:rPr>
        <w:t>(1), 87–108 (2011) [doi:10.1177/0309133310385371].</w:t>
      </w:r>
    </w:p>
    <w:p w14:paraId="4AC10769"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57.</w:t>
      </w:r>
      <w:r w:rsidRPr="00464E12">
        <w:rPr>
          <w:noProof/>
        </w:rPr>
        <w:tab/>
        <w:t xml:space="preserve">H. Suganuma et al., “Stand biomass estimation method by canopy coverage for application to remote sensing in an arid area of Western Australia,” For. Ecol. Manage. </w:t>
      </w:r>
      <w:r w:rsidRPr="00464E12">
        <w:rPr>
          <w:b/>
          <w:bCs/>
          <w:noProof/>
        </w:rPr>
        <w:t>222</w:t>
      </w:r>
      <w:r w:rsidRPr="00464E12">
        <w:rPr>
          <w:noProof/>
        </w:rPr>
        <w:t>(1–3), 75–87 (2006) [doi:10.1016/j.foreco.2005.10.014].</w:t>
      </w:r>
    </w:p>
    <w:p w14:paraId="6A4617C4" w14:textId="77777777" w:rsidR="00464E12" w:rsidRPr="00464E12" w:rsidRDefault="00464E12" w:rsidP="00464E12">
      <w:pPr>
        <w:widowControl w:val="0"/>
        <w:autoSpaceDE w:val="0"/>
        <w:autoSpaceDN w:val="0"/>
        <w:adjustRightInd w:val="0"/>
        <w:spacing w:before="120" w:after="120" w:line="360" w:lineRule="auto"/>
        <w:ind w:left="640" w:hanging="640"/>
        <w:rPr>
          <w:noProof/>
        </w:rPr>
      </w:pPr>
      <w:r w:rsidRPr="00464E12">
        <w:rPr>
          <w:noProof/>
        </w:rPr>
        <w:t>58.</w:t>
      </w:r>
      <w:r w:rsidRPr="00464E12">
        <w:rPr>
          <w:noProof/>
        </w:rPr>
        <w:tab/>
        <w:t xml:space="preserve">J. A. Ludwig, J. F. Reynolds, and P. D. Whitson, “Size-biomass relationships of several Chihuahuan desert shrubs,” Am. Midl. Nat. </w:t>
      </w:r>
      <w:r w:rsidRPr="00464E12">
        <w:rPr>
          <w:b/>
          <w:bCs/>
          <w:noProof/>
        </w:rPr>
        <w:t>94</w:t>
      </w:r>
      <w:r w:rsidRPr="00464E12">
        <w:rPr>
          <w:noProof/>
        </w:rPr>
        <w:t>(2), 451–461 (1975).</w:t>
      </w:r>
    </w:p>
    <w:p w14:paraId="07CE3C61" w14:textId="659118FE" w:rsidR="007A38B5" w:rsidRPr="007A38B5" w:rsidDel="007A38B5" w:rsidRDefault="007A38B5" w:rsidP="007A38B5">
      <w:pPr>
        <w:pStyle w:val="1TeksCharChar"/>
        <w:rPr>
          <w:del w:id="90" w:author="dugalh" w:date="2018-02-19T11:33:00Z"/>
        </w:rPr>
        <w:pPrChange w:id="91" w:author="dugalh" w:date="2018-02-19T11:33:00Z">
          <w:pPr>
            <w:pStyle w:val="PreHeadings"/>
          </w:pPr>
        </w:pPrChange>
      </w:pPr>
      <w:ins w:id="92" w:author="dugalh" w:date="2018-02-19T11:32:00Z">
        <w:r>
          <w:fldChar w:fldCharType="end"/>
        </w:r>
      </w:ins>
    </w:p>
    <w:p w14:paraId="482E450E" w14:textId="3E07A429" w:rsidR="001C5BD7" w:rsidDel="007A38B5" w:rsidRDefault="001C5BD7" w:rsidP="001C5BD7">
      <w:pPr>
        <w:pStyle w:val="ListParagraph"/>
        <w:widowControl w:val="0"/>
        <w:numPr>
          <w:ilvl w:val="0"/>
          <w:numId w:val="41"/>
        </w:numPr>
        <w:autoSpaceDE w:val="0"/>
        <w:autoSpaceDN w:val="0"/>
        <w:adjustRightInd w:val="0"/>
        <w:spacing w:before="100" w:after="100"/>
        <w:rPr>
          <w:del w:id="93" w:author="dugalh" w:date="2018-02-19T11:33:00Z"/>
          <w:noProof/>
        </w:rPr>
      </w:pPr>
      <w:del w:id="94" w:author="dugalh" w:date="2018-02-19T11:33:00Z">
        <w:r w:rsidRPr="007D3D69" w:rsidDel="007A38B5">
          <w:rPr>
            <w:noProof/>
          </w:rPr>
          <w:delText xml:space="preserve">Vlok, Jan, Richard M. Cowling, and Trevor Wolf. 2005. </w:delText>
        </w:r>
        <w:r w:rsidRPr="00E91E86" w:rsidDel="007A38B5">
          <w:rPr>
            <w:i/>
            <w:iCs/>
            <w:noProof/>
          </w:rPr>
          <w:delText>A Vegetation Map for the Little Karoo</w:delText>
        </w:r>
        <w:r w:rsidRPr="007D3D69" w:rsidDel="007A38B5">
          <w:rPr>
            <w:noProof/>
          </w:rPr>
          <w:delText>. Unpublished maps and report for a SKEP project supported by CEPF grant no 1064410304.</w:delText>
        </w:r>
      </w:del>
    </w:p>
    <w:p w14:paraId="321BFFF4" w14:textId="0A4DB4F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95" w:author="dugalh" w:date="2018-02-19T11:33:00Z"/>
          <w:noProof/>
        </w:rPr>
      </w:pPr>
      <w:del w:id="96" w:author="dugalh" w:date="2018-02-19T11:33:00Z">
        <w:r w:rsidRPr="007D3D69" w:rsidDel="007A38B5">
          <w:rPr>
            <w:noProof/>
          </w:rPr>
          <w:delText xml:space="preserve">Marais, C, Richard M. Cowling, and M Powell. 2009. “Establishing the Platform for a Carbon Sequestration Market in South Africa: The Working for Woodlands Subtropical Thicket Restoration Programme.” In </w:delText>
        </w:r>
        <w:r w:rsidRPr="00C80D2A" w:rsidDel="007A38B5">
          <w:rPr>
            <w:i/>
            <w:iCs/>
            <w:noProof/>
          </w:rPr>
          <w:delText>XIII World Forestry Congress</w:delText>
        </w:r>
        <w:r w:rsidRPr="007D3D69" w:rsidDel="007A38B5">
          <w:rPr>
            <w:noProof/>
          </w:rPr>
          <w:delText>, 1–13. Buenos Aires, Argentina.</w:delText>
        </w:r>
      </w:del>
    </w:p>
    <w:p w14:paraId="7737139F" w14:textId="4DB25AC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97" w:author="dugalh" w:date="2018-02-19T11:33:00Z"/>
          <w:noProof/>
        </w:rPr>
      </w:pPr>
      <w:del w:id="98" w:author="dugalh" w:date="2018-02-19T11:33:00Z">
        <w:r w:rsidRPr="007D3D69" w:rsidDel="007A38B5">
          <w:rPr>
            <w:noProof/>
          </w:rPr>
          <w:delText xml:space="preserve">Sigwela, AM, GIH Kerley, Anthony J. Mills, and Richard M. Cowling. 2009. “The Impact of Browsing-Induced Degradation on the Reproduction of Subtropical Thicket Canopy Shrubs and Trees.” </w:delText>
        </w:r>
        <w:r w:rsidRPr="00C80D2A" w:rsidDel="007A38B5">
          <w:rPr>
            <w:i/>
            <w:iCs/>
            <w:noProof/>
          </w:rPr>
          <w:delText>South African Journal of Botany</w:delText>
        </w:r>
        <w:r w:rsidRPr="007D3D69" w:rsidDel="007A38B5">
          <w:rPr>
            <w:noProof/>
          </w:rPr>
          <w:delText xml:space="preserve"> 75 (2). Elsevier B.V.: 262–267. doi:10.1016/j.sajb.2008.12.001.</w:delText>
        </w:r>
      </w:del>
    </w:p>
    <w:p w14:paraId="16F8AEC1" w14:textId="52DCEA1D"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99" w:author="dugalh" w:date="2018-02-19T11:33:00Z"/>
          <w:noProof/>
        </w:rPr>
      </w:pPr>
      <w:del w:id="100" w:author="dugalh" w:date="2018-02-19T11:33:00Z">
        <w:r w:rsidRPr="007D3D69" w:rsidDel="007A38B5">
          <w:rPr>
            <w:noProof/>
          </w:rPr>
          <w:delText xml:space="preserve">Mills, Anthony J., Jane K Turpie, Richard M. Cowling, C Marais, GIH Kerley, G Richard, AM Sigwela, and M Powell. 2007. “Assessing Costs, Benefits, and Feasibility of Restoring Natural Capital in Subtropical Thicket in South Africa.” In </w:delText>
        </w:r>
        <w:r w:rsidRPr="00C80D2A" w:rsidDel="007A38B5">
          <w:rPr>
            <w:i/>
            <w:iCs/>
            <w:noProof/>
          </w:rPr>
          <w:delText>Restoring Natural Capital: Science, Business and Practice (The Science and Practice of Ecological Restoration Series)</w:delText>
        </w:r>
        <w:r w:rsidRPr="007D3D69" w:rsidDel="007A38B5">
          <w:rPr>
            <w:noProof/>
          </w:rPr>
          <w:delText>, edited by J Aronson, S Milton, and J Blignaut, 2:179–187. Washington DC: Island Press.</w:delText>
        </w:r>
      </w:del>
    </w:p>
    <w:p w14:paraId="5D54DC7B" w14:textId="2DDBBCE0"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101" w:author="dugalh" w:date="2018-02-19T11:33:00Z"/>
          <w:noProof/>
        </w:rPr>
      </w:pPr>
      <w:del w:id="102" w:author="dugalh" w:date="2018-02-19T11:33:00Z">
        <w:r w:rsidRPr="007D3D69" w:rsidDel="007A38B5">
          <w:rPr>
            <w:noProof/>
          </w:rPr>
          <w:delText xml:space="preserve">Mills, Anthony J., Richard M. Cowling, MV Fey, GIH Kerley, JS Donaldson, AM Sigwela, A Skowno, and P Rundel. 2005. “Effects of Goat Pastoralism on Ecosystem Carbon Storage in Semiarid Thicket, Eastern Cape, South Africa.” </w:delText>
        </w:r>
        <w:r w:rsidRPr="00C80D2A" w:rsidDel="007A38B5">
          <w:rPr>
            <w:i/>
            <w:iCs/>
            <w:noProof/>
          </w:rPr>
          <w:delText>Austral Ecology</w:delText>
        </w:r>
        <w:r w:rsidRPr="007D3D69" w:rsidDel="007A38B5">
          <w:rPr>
            <w:noProof/>
          </w:rPr>
          <w:delText xml:space="preserve"> 30: 797–804.</w:delText>
        </w:r>
      </w:del>
    </w:p>
    <w:p w14:paraId="1B9B47A2" w14:textId="34F2C90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103" w:author="dugalh" w:date="2018-02-19T11:33:00Z"/>
          <w:noProof/>
        </w:rPr>
      </w:pPr>
      <w:del w:id="104" w:author="dugalh" w:date="2018-02-19T11:33:00Z">
        <w:r w:rsidRPr="007D3D69" w:rsidDel="007A38B5">
          <w:rPr>
            <w:noProof/>
          </w:rPr>
          <w:delText xml:space="preserve">Thompson, Mark, Jan Vlok, Mathieu Rouget, M T Hoffman, and Richard M. Cowling. 2009. “Mapping Grazing-Induced Degradation in a Semi-Arid Environment: A Rapid and Cost Effective Approach for Assessment and Monitoring.” </w:delText>
        </w:r>
        <w:r w:rsidRPr="00C80D2A" w:rsidDel="007A38B5">
          <w:rPr>
            <w:i/>
            <w:iCs/>
            <w:noProof/>
          </w:rPr>
          <w:delText>Environmental Management</w:delText>
        </w:r>
        <w:r w:rsidRPr="007D3D69" w:rsidDel="007A38B5">
          <w:rPr>
            <w:noProof/>
          </w:rPr>
          <w:delText xml:space="preserve"> 43: 585–596. doi:10.1007/s00267-008-9228-x.</w:delText>
        </w:r>
      </w:del>
    </w:p>
    <w:p w14:paraId="2F17C960" w14:textId="156B2FD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105" w:author="dugalh" w:date="2018-02-19T11:33:00Z"/>
          <w:noProof/>
        </w:rPr>
      </w:pPr>
      <w:del w:id="106" w:author="dugalh" w:date="2018-02-19T11:33:00Z">
        <w:r w:rsidDel="007A38B5">
          <w:rPr>
            <w:noProof/>
          </w:rPr>
          <w:delText>V</w:delText>
        </w:r>
        <w:r w:rsidRPr="007D3D69" w:rsidDel="007A38B5">
          <w:rPr>
            <w:noProof/>
          </w:rPr>
          <w:delText xml:space="preserve">an Luijk, G., R.M. Cowling, M.J.P.M. Riksen, and J. Glenday. 2013. “Hydrological </w:delText>
        </w:r>
        <w:r w:rsidRPr="007D3D69" w:rsidDel="007A38B5">
          <w:rPr>
            <w:noProof/>
          </w:rPr>
          <w:lastRenderedPageBreak/>
          <w:delText xml:space="preserve">Implications of Desertification: Degradation of South African Semi-Arid Subtropical Thicket.” </w:delText>
        </w:r>
        <w:r w:rsidRPr="00C80D2A" w:rsidDel="007A38B5">
          <w:rPr>
            <w:i/>
            <w:iCs/>
            <w:noProof/>
          </w:rPr>
          <w:delText>Journal of Arid Environments</w:delText>
        </w:r>
        <w:r w:rsidRPr="007D3D69" w:rsidDel="007A38B5">
          <w:rPr>
            <w:noProof/>
          </w:rPr>
          <w:delText xml:space="preserve"> 91 (April). Elsevier Ltd: 14–21. doi:10.1016/j.jaridenv.2012.10.022.</w:delText>
        </w:r>
      </w:del>
    </w:p>
    <w:p w14:paraId="3E953234" w14:textId="0A2A37B2"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107" w:author="dugalh" w:date="2018-02-19T11:33:00Z"/>
          <w:noProof/>
        </w:rPr>
      </w:pPr>
      <w:del w:id="108" w:author="dugalh" w:date="2018-02-19T11:33:00Z">
        <w:r w:rsidRPr="007D3D69" w:rsidDel="007A38B5">
          <w:rPr>
            <w:noProof/>
          </w:rPr>
          <w:delText xml:space="preserve">Mills, Anthony J., and Richard M. Cowling. 2006. “Rate of Carbon Sequestration at Two Thicket Restoration Sites in the Eastern Cape, South Africa.” </w:delText>
        </w:r>
        <w:r w:rsidRPr="00C80D2A" w:rsidDel="007A38B5">
          <w:rPr>
            <w:i/>
            <w:iCs/>
            <w:noProof/>
          </w:rPr>
          <w:delText>Restoration Ecology</w:delText>
        </w:r>
        <w:r w:rsidRPr="007D3D69" w:rsidDel="007A38B5">
          <w:rPr>
            <w:noProof/>
          </w:rPr>
          <w:delText xml:space="preserve"> 14 (1): 38–49.</w:delText>
        </w:r>
      </w:del>
    </w:p>
    <w:p w14:paraId="7CB3D5EB" w14:textId="02255FF6"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109" w:author="dugalh" w:date="2018-02-19T11:33:00Z"/>
          <w:noProof/>
        </w:rPr>
      </w:pPr>
      <w:del w:id="110" w:author="dugalh" w:date="2018-02-19T11:33:00Z">
        <w:r w:rsidRPr="007D3D69" w:rsidDel="007A38B5">
          <w:rPr>
            <w:noProof/>
          </w:rPr>
          <w:delText xml:space="preserve">Vyver, Marius L., Richard M. Cowling, Eileen E Campbell, and Mark Difford. 2012. “Active Restoration of Woody Canopy Dominants in Degraded South African Semi-Arid Thicket Is Neither Ecologically nor Economically Feasible.” </w:delText>
        </w:r>
        <w:r w:rsidRPr="00C80D2A" w:rsidDel="007A38B5">
          <w:rPr>
            <w:i/>
            <w:iCs/>
            <w:noProof/>
          </w:rPr>
          <w:delText>Applied Vegetation Science</w:delText>
        </w:r>
        <w:r w:rsidRPr="007D3D69" w:rsidDel="007A38B5">
          <w:rPr>
            <w:noProof/>
          </w:rPr>
          <w:delText xml:space="preserve"> 15 (1): 26–34. doi:10.1111/j.1654-109X.2011.01162.x.</w:delText>
        </w:r>
      </w:del>
    </w:p>
    <w:p w14:paraId="7C3CB6A0" w14:textId="52B1BCAC" w:rsidR="007A38B5" w:rsidRPr="007A38B5" w:rsidDel="007A38B5" w:rsidRDefault="001C5BD7" w:rsidP="007A38B5">
      <w:pPr>
        <w:widowControl w:val="0"/>
        <w:autoSpaceDE w:val="0"/>
        <w:autoSpaceDN w:val="0"/>
        <w:adjustRightInd w:val="0"/>
        <w:spacing w:before="100" w:after="100"/>
        <w:ind w:left="640" w:hanging="640"/>
        <w:rPr>
          <w:del w:id="111" w:author="dugalh" w:date="2018-02-19T11:33:00Z"/>
          <w:noProof/>
        </w:rPr>
      </w:pPr>
      <w:del w:id="112" w:author="dugalh" w:date="2018-02-19T11:33:00Z">
        <w:r w:rsidDel="007A38B5">
          <w:fldChar w:fldCharType="begin" w:fldLock="1"/>
        </w:r>
        <w:r w:rsidDel="007A38B5">
          <w:delInstrText xml:space="preserve">ADDIN Mendeley Bibliography CSL_BIBLIOGRAPHY </w:delInstrText>
        </w:r>
        <w:r w:rsidDel="007A38B5">
          <w:fldChar w:fldCharType="separate"/>
        </w:r>
        <w:r w:rsidR="007A38B5" w:rsidRPr="007A38B5" w:rsidDel="007A38B5">
          <w:rPr>
            <w:noProof/>
          </w:rPr>
          <w:delText>1.</w:delText>
        </w:r>
        <w:r w:rsidR="007A38B5" w:rsidRPr="007A38B5" w:rsidDel="007A38B5">
          <w:rPr>
            <w:noProof/>
          </w:rPr>
          <w:tab/>
          <w:delText>J. Vlok, R. M. Cowling, and T. Wolf, “A vegetation map for the Little Karoo,” Unpublished maps and report for a SKEP project supported by CEPF grant no 1064410304 (2005).</w:delText>
        </w:r>
      </w:del>
    </w:p>
    <w:p w14:paraId="40370838" w14:textId="22B6BD5F" w:rsidR="007A38B5" w:rsidRPr="007A38B5" w:rsidDel="007A38B5" w:rsidRDefault="007A38B5" w:rsidP="007A38B5">
      <w:pPr>
        <w:widowControl w:val="0"/>
        <w:autoSpaceDE w:val="0"/>
        <w:autoSpaceDN w:val="0"/>
        <w:adjustRightInd w:val="0"/>
        <w:spacing w:before="100" w:after="100"/>
        <w:ind w:left="640" w:hanging="640"/>
        <w:rPr>
          <w:del w:id="113" w:author="dugalh" w:date="2018-02-19T11:33:00Z"/>
          <w:noProof/>
        </w:rPr>
      </w:pPr>
      <w:del w:id="114" w:author="dugalh" w:date="2018-02-19T11:33:00Z">
        <w:r w:rsidRPr="007A38B5" w:rsidDel="007A38B5">
          <w:rPr>
            <w:noProof/>
          </w:rPr>
          <w:delText>2.</w:delText>
        </w:r>
        <w:r w:rsidRPr="007A38B5" w:rsidDel="007A38B5">
          <w:rPr>
            <w:noProof/>
          </w:rPr>
          <w:tab/>
          <w:delText>C. Marais, R. M. Cowling, and M. Powell, “Establishing the platform for a carbon sequestration market in South Africa: The Working for Woodlands Subtropical Thicket Restoration Programme,” in XIII World Forestry Congress(October), pp. 1–13, Buenos Aires, Argentina (2009).</w:delText>
        </w:r>
      </w:del>
    </w:p>
    <w:p w14:paraId="1A431BFF" w14:textId="6A05CD64" w:rsidR="007A38B5" w:rsidRPr="007A38B5" w:rsidDel="007A38B5" w:rsidRDefault="007A38B5" w:rsidP="007A38B5">
      <w:pPr>
        <w:widowControl w:val="0"/>
        <w:autoSpaceDE w:val="0"/>
        <w:autoSpaceDN w:val="0"/>
        <w:adjustRightInd w:val="0"/>
        <w:spacing w:before="100" w:after="100"/>
        <w:ind w:left="640" w:hanging="640"/>
        <w:rPr>
          <w:del w:id="115" w:author="dugalh" w:date="2018-02-19T11:33:00Z"/>
          <w:noProof/>
        </w:rPr>
      </w:pPr>
      <w:del w:id="116" w:author="dugalh" w:date="2018-02-19T11:33:00Z">
        <w:r w:rsidRPr="007A38B5" w:rsidDel="007A38B5">
          <w:rPr>
            <w:noProof/>
          </w:rPr>
          <w:delText>3.</w:delText>
        </w:r>
        <w:r w:rsidRPr="007A38B5" w:rsidDel="007A38B5">
          <w:rPr>
            <w:noProof/>
          </w:rPr>
          <w:tab/>
          <w:delText xml:space="preserve">A. Sigwela et al., “The impact of browsing-induced degradation on the reproduction of subtropical thicket canopy shrubs and trees,” South African J. Bot. </w:delText>
        </w:r>
        <w:r w:rsidRPr="007A38B5" w:rsidDel="007A38B5">
          <w:rPr>
            <w:b/>
            <w:bCs/>
            <w:noProof/>
          </w:rPr>
          <w:delText>75</w:delText>
        </w:r>
        <w:r w:rsidRPr="007A38B5" w:rsidDel="007A38B5">
          <w:rPr>
            <w:noProof/>
          </w:rPr>
          <w:delText>(2), 262–267, Elsevier B.V. (2009) [doi:10.1016/j.sajb.2008.12.001].</w:delText>
        </w:r>
      </w:del>
    </w:p>
    <w:p w14:paraId="1B95BC56" w14:textId="5F27B467" w:rsidR="007A38B5" w:rsidRPr="007A38B5" w:rsidDel="007A38B5" w:rsidRDefault="007A38B5" w:rsidP="007A38B5">
      <w:pPr>
        <w:widowControl w:val="0"/>
        <w:autoSpaceDE w:val="0"/>
        <w:autoSpaceDN w:val="0"/>
        <w:adjustRightInd w:val="0"/>
        <w:spacing w:before="100" w:after="100"/>
        <w:ind w:left="640" w:hanging="640"/>
        <w:rPr>
          <w:del w:id="117" w:author="dugalh" w:date="2018-02-19T11:33:00Z"/>
          <w:noProof/>
        </w:rPr>
      </w:pPr>
      <w:del w:id="118" w:author="dugalh" w:date="2018-02-19T11:33:00Z">
        <w:r w:rsidRPr="007A38B5" w:rsidDel="007A38B5">
          <w:rPr>
            <w:noProof/>
          </w:rPr>
          <w:delText>4.</w:delText>
        </w:r>
        <w:r w:rsidRPr="007A38B5" w:rsidDel="007A38B5">
          <w:rPr>
            <w:noProof/>
          </w:rPr>
          <w:tab/>
          <w:delText xml:space="preserve">A. J. Mills et al., “Assessing costs, benefits, and feasibility of restoring natural capital in Subtropical Thicket in South Africa,” in Restoring Natural Capital: Science, Business and Practice (The Science and Practice of Ecological Restoration Series) </w:delText>
        </w:r>
        <w:r w:rsidRPr="007A38B5" w:rsidDel="007A38B5">
          <w:rPr>
            <w:b/>
            <w:bCs/>
            <w:noProof/>
          </w:rPr>
          <w:delText>2</w:delText>
        </w:r>
        <w:r w:rsidRPr="007A38B5" w:rsidDel="007A38B5">
          <w:rPr>
            <w:noProof/>
          </w:rPr>
          <w:delText>, J. Aronson, S. Milton, and J. Blignaut, Eds., pp. 179–187, Island Press., Washington DC (2007).</w:delText>
        </w:r>
      </w:del>
    </w:p>
    <w:p w14:paraId="5A66F9A5" w14:textId="66658546" w:rsidR="007A38B5" w:rsidRPr="007A38B5" w:rsidDel="007A38B5" w:rsidRDefault="007A38B5" w:rsidP="007A38B5">
      <w:pPr>
        <w:widowControl w:val="0"/>
        <w:autoSpaceDE w:val="0"/>
        <w:autoSpaceDN w:val="0"/>
        <w:adjustRightInd w:val="0"/>
        <w:spacing w:before="100" w:after="100"/>
        <w:ind w:left="640" w:hanging="640"/>
        <w:rPr>
          <w:del w:id="119" w:author="dugalh" w:date="2018-02-19T11:33:00Z"/>
          <w:noProof/>
        </w:rPr>
      </w:pPr>
      <w:del w:id="120" w:author="dugalh" w:date="2018-02-19T11:33:00Z">
        <w:r w:rsidRPr="007A38B5" w:rsidDel="007A38B5">
          <w:rPr>
            <w:noProof/>
          </w:rPr>
          <w:delText>5.</w:delText>
        </w:r>
        <w:r w:rsidRPr="007A38B5" w:rsidDel="007A38B5">
          <w:rPr>
            <w:noProof/>
          </w:rPr>
          <w:tab/>
          <w:delText xml:space="preserve">A. J. Mills et al., “Effects of goat pastoralism on ecosystem carbon storage in semiarid thicket, Eastern Cape, South Africa,” Austral Ecol. </w:delText>
        </w:r>
        <w:r w:rsidRPr="007A38B5" w:rsidDel="007A38B5">
          <w:rPr>
            <w:b/>
            <w:bCs/>
            <w:noProof/>
          </w:rPr>
          <w:delText>30</w:delText>
        </w:r>
        <w:r w:rsidRPr="007A38B5" w:rsidDel="007A38B5">
          <w:rPr>
            <w:noProof/>
          </w:rPr>
          <w:delText>, 797–804 (2005).</w:delText>
        </w:r>
      </w:del>
    </w:p>
    <w:p w14:paraId="3B8416F1" w14:textId="011659D4" w:rsidR="007A38B5" w:rsidRPr="007A38B5" w:rsidDel="007A38B5" w:rsidRDefault="007A38B5" w:rsidP="007A38B5">
      <w:pPr>
        <w:widowControl w:val="0"/>
        <w:autoSpaceDE w:val="0"/>
        <w:autoSpaceDN w:val="0"/>
        <w:adjustRightInd w:val="0"/>
        <w:spacing w:before="100" w:after="100"/>
        <w:ind w:left="640" w:hanging="640"/>
        <w:rPr>
          <w:del w:id="121" w:author="dugalh" w:date="2018-02-19T11:33:00Z"/>
          <w:noProof/>
        </w:rPr>
      </w:pPr>
      <w:del w:id="122" w:author="dugalh" w:date="2018-02-19T11:33:00Z">
        <w:r w:rsidRPr="007A38B5" w:rsidDel="007A38B5">
          <w:rPr>
            <w:noProof/>
          </w:rPr>
          <w:delText>6.</w:delText>
        </w:r>
        <w:r w:rsidRPr="007A38B5" w:rsidDel="007A38B5">
          <w:rPr>
            <w:noProof/>
          </w:rPr>
          <w:tab/>
          <w:delText xml:space="preserve">M. Thompson et al., “Mapping grazing-induced degradation in a semi-arid environment: A rapid and cost effective approach for assessment and monitoring,” Environ. Manage. </w:delText>
        </w:r>
        <w:r w:rsidRPr="007A38B5" w:rsidDel="007A38B5">
          <w:rPr>
            <w:b/>
            <w:bCs/>
            <w:noProof/>
          </w:rPr>
          <w:delText>43</w:delText>
        </w:r>
        <w:r w:rsidRPr="007A38B5" w:rsidDel="007A38B5">
          <w:rPr>
            <w:noProof/>
          </w:rPr>
          <w:delText>, 585–596 (2009) [doi:10.1007/s00267-008-9228-x].</w:delText>
        </w:r>
      </w:del>
    </w:p>
    <w:p w14:paraId="5570F9E2" w14:textId="15C4A631" w:rsidR="007A38B5" w:rsidRPr="007A38B5" w:rsidDel="007A38B5" w:rsidRDefault="007A38B5" w:rsidP="007A38B5">
      <w:pPr>
        <w:widowControl w:val="0"/>
        <w:autoSpaceDE w:val="0"/>
        <w:autoSpaceDN w:val="0"/>
        <w:adjustRightInd w:val="0"/>
        <w:spacing w:before="100" w:after="100"/>
        <w:ind w:left="640" w:hanging="640"/>
        <w:rPr>
          <w:del w:id="123" w:author="dugalh" w:date="2018-02-19T11:33:00Z"/>
          <w:noProof/>
        </w:rPr>
      </w:pPr>
      <w:del w:id="124" w:author="dugalh" w:date="2018-02-19T11:33:00Z">
        <w:r w:rsidRPr="007A38B5" w:rsidDel="007A38B5">
          <w:rPr>
            <w:noProof/>
          </w:rPr>
          <w:delText>7.</w:delText>
        </w:r>
        <w:r w:rsidRPr="007A38B5" w:rsidDel="007A38B5">
          <w:rPr>
            <w:noProof/>
          </w:rPr>
          <w:tab/>
          <w:delText xml:space="preserve">G. van Luijk et al., “Hydrological implications of desertification: Degradation of South African semi-arid subtropical thicket,” J. Arid Environ. </w:delText>
        </w:r>
        <w:r w:rsidRPr="007A38B5" w:rsidDel="007A38B5">
          <w:rPr>
            <w:b/>
            <w:bCs/>
            <w:noProof/>
          </w:rPr>
          <w:delText>91</w:delText>
        </w:r>
        <w:r w:rsidRPr="007A38B5" w:rsidDel="007A38B5">
          <w:rPr>
            <w:noProof/>
          </w:rPr>
          <w:delText>, 14–21, Elsevier Ltd (2013) [doi:10.1016/j.jaridenv.2012.10.022].</w:delText>
        </w:r>
      </w:del>
    </w:p>
    <w:p w14:paraId="6A2F473D" w14:textId="033AFDA0" w:rsidR="007A38B5" w:rsidRPr="007A38B5" w:rsidDel="007A38B5" w:rsidRDefault="007A38B5" w:rsidP="007A38B5">
      <w:pPr>
        <w:widowControl w:val="0"/>
        <w:autoSpaceDE w:val="0"/>
        <w:autoSpaceDN w:val="0"/>
        <w:adjustRightInd w:val="0"/>
        <w:spacing w:before="100" w:after="100"/>
        <w:ind w:left="640" w:hanging="640"/>
        <w:rPr>
          <w:del w:id="125" w:author="dugalh" w:date="2018-02-19T11:33:00Z"/>
          <w:noProof/>
        </w:rPr>
      </w:pPr>
      <w:del w:id="126" w:author="dugalh" w:date="2018-02-19T11:33:00Z">
        <w:r w:rsidRPr="007A38B5" w:rsidDel="007A38B5">
          <w:rPr>
            <w:noProof/>
          </w:rPr>
          <w:delText>8.</w:delText>
        </w:r>
        <w:r w:rsidRPr="007A38B5" w:rsidDel="007A38B5">
          <w:rPr>
            <w:noProof/>
          </w:rPr>
          <w:tab/>
          <w:delText xml:space="preserve">A. J. Mills and R. M. Cowling, “Rate of carbon sequestration at two thicket restoration sites in the Eastern Cape, South Africa,” Restor. Ecol. </w:delText>
        </w:r>
        <w:r w:rsidRPr="007A38B5" w:rsidDel="007A38B5">
          <w:rPr>
            <w:b/>
            <w:bCs/>
            <w:noProof/>
          </w:rPr>
          <w:delText>14</w:delText>
        </w:r>
        <w:r w:rsidRPr="007A38B5" w:rsidDel="007A38B5">
          <w:rPr>
            <w:noProof/>
          </w:rPr>
          <w:delText>(1), 38–49 (2006).</w:delText>
        </w:r>
      </w:del>
    </w:p>
    <w:p w14:paraId="32CCDDD5" w14:textId="14CEE712" w:rsidR="007A38B5" w:rsidRPr="007A38B5" w:rsidDel="007A38B5" w:rsidRDefault="007A38B5" w:rsidP="007A38B5">
      <w:pPr>
        <w:widowControl w:val="0"/>
        <w:autoSpaceDE w:val="0"/>
        <w:autoSpaceDN w:val="0"/>
        <w:adjustRightInd w:val="0"/>
        <w:spacing w:before="100" w:after="100"/>
        <w:ind w:left="640" w:hanging="640"/>
        <w:rPr>
          <w:del w:id="127" w:author="dugalh" w:date="2018-02-19T11:33:00Z"/>
          <w:noProof/>
        </w:rPr>
      </w:pPr>
      <w:del w:id="128" w:author="dugalh" w:date="2018-02-19T11:33:00Z">
        <w:r w:rsidRPr="007A38B5" w:rsidDel="007A38B5">
          <w:rPr>
            <w:noProof/>
          </w:rPr>
          <w:delText>9.</w:delText>
        </w:r>
        <w:r w:rsidRPr="007A38B5" w:rsidDel="007A38B5">
          <w:rPr>
            <w:noProof/>
          </w:rPr>
          <w:tab/>
          <w:delText xml:space="preserve">M. L. Vyver et al., “Active restoration of woody canopy dominants in degraded South African semi-arid thicket is neither ecologically nor economically feasible,” Appl. Veg. Sci. </w:delText>
        </w:r>
        <w:r w:rsidRPr="007A38B5" w:rsidDel="007A38B5">
          <w:rPr>
            <w:b/>
            <w:bCs/>
            <w:noProof/>
          </w:rPr>
          <w:delText>15</w:delText>
        </w:r>
        <w:r w:rsidRPr="007A38B5" w:rsidDel="007A38B5">
          <w:rPr>
            <w:noProof/>
          </w:rPr>
          <w:delText>(1), 26–34 (2012) [doi:10.1111/j.1654-109X.2011.01162.x].</w:delText>
        </w:r>
      </w:del>
    </w:p>
    <w:p w14:paraId="7866F2B7" w14:textId="770A4593" w:rsidR="007A38B5" w:rsidRPr="007A38B5" w:rsidDel="007A38B5" w:rsidRDefault="007A38B5" w:rsidP="007A38B5">
      <w:pPr>
        <w:widowControl w:val="0"/>
        <w:autoSpaceDE w:val="0"/>
        <w:autoSpaceDN w:val="0"/>
        <w:adjustRightInd w:val="0"/>
        <w:spacing w:before="100" w:after="100"/>
        <w:ind w:left="640" w:hanging="640"/>
        <w:rPr>
          <w:del w:id="129" w:author="dugalh" w:date="2018-02-19T11:33:00Z"/>
          <w:noProof/>
        </w:rPr>
      </w:pPr>
      <w:del w:id="130" w:author="dugalh" w:date="2018-02-19T11:33:00Z">
        <w:r w:rsidRPr="007A38B5" w:rsidDel="007A38B5">
          <w:rPr>
            <w:noProof/>
          </w:rPr>
          <w:delText>10.</w:delText>
        </w:r>
        <w:r w:rsidRPr="007A38B5" w:rsidDel="007A38B5">
          <w:rPr>
            <w:noProof/>
          </w:rPr>
          <w:tab/>
          <w:delText xml:space="preserve">H. Adie and R. I. Yeaton, “Regeneration dynamics in arid subtropical thicket, South Africa,” South African J. Bot. </w:delText>
        </w:r>
        <w:r w:rsidRPr="007A38B5" w:rsidDel="007A38B5">
          <w:rPr>
            <w:b/>
            <w:bCs/>
            <w:noProof/>
          </w:rPr>
          <w:delText>88</w:delText>
        </w:r>
        <w:r w:rsidRPr="007A38B5" w:rsidDel="007A38B5">
          <w:rPr>
            <w:noProof/>
          </w:rPr>
          <w:delText>, 80–85, South African Association of Botanists (2013) [doi:10.1016/j.sajb.2013.05.010].</w:delText>
        </w:r>
      </w:del>
    </w:p>
    <w:p w14:paraId="207A5B7B" w14:textId="4E98DF49" w:rsidR="007A38B5" w:rsidRPr="007A38B5" w:rsidDel="007A38B5" w:rsidRDefault="007A38B5" w:rsidP="007A38B5">
      <w:pPr>
        <w:widowControl w:val="0"/>
        <w:autoSpaceDE w:val="0"/>
        <w:autoSpaceDN w:val="0"/>
        <w:adjustRightInd w:val="0"/>
        <w:spacing w:before="100" w:after="100"/>
        <w:ind w:left="640" w:hanging="640"/>
        <w:rPr>
          <w:del w:id="131" w:author="dugalh" w:date="2018-02-19T11:33:00Z"/>
          <w:noProof/>
        </w:rPr>
      </w:pPr>
      <w:del w:id="132" w:author="dugalh" w:date="2018-02-19T11:33:00Z">
        <w:r w:rsidRPr="007A38B5" w:rsidDel="007A38B5">
          <w:rPr>
            <w:noProof/>
          </w:rPr>
          <w:delText>11.</w:delText>
        </w:r>
        <w:r w:rsidRPr="007A38B5" w:rsidDel="007A38B5">
          <w:rPr>
            <w:noProof/>
          </w:rPr>
          <w:tab/>
          <w:delText xml:space="preserve">A. J. Mills and R. M. Cowling, “Below-ground carbon stocks in intact and transformed subtropical thicket landscapes in semi-arid South Africa,” J. Arid Environ. </w:delText>
        </w:r>
        <w:r w:rsidRPr="007A38B5" w:rsidDel="007A38B5">
          <w:rPr>
            <w:b/>
            <w:bCs/>
            <w:noProof/>
          </w:rPr>
          <w:delText>74</w:delText>
        </w:r>
        <w:r w:rsidRPr="007A38B5" w:rsidDel="007A38B5">
          <w:rPr>
            <w:noProof/>
          </w:rPr>
          <w:delText>(1), 93–100, Elsevier Ltd (2010) [doi:10.1016/j.jaridenv.2009.07.002].</w:delText>
        </w:r>
      </w:del>
    </w:p>
    <w:p w14:paraId="1114410C" w14:textId="301E6406" w:rsidR="007A38B5" w:rsidRPr="007A38B5" w:rsidDel="007A38B5" w:rsidRDefault="007A38B5" w:rsidP="007A38B5">
      <w:pPr>
        <w:widowControl w:val="0"/>
        <w:autoSpaceDE w:val="0"/>
        <w:autoSpaceDN w:val="0"/>
        <w:adjustRightInd w:val="0"/>
        <w:spacing w:before="100" w:after="100"/>
        <w:ind w:left="640" w:hanging="640"/>
        <w:rPr>
          <w:del w:id="133" w:author="dugalh" w:date="2018-02-19T11:33:00Z"/>
          <w:noProof/>
        </w:rPr>
      </w:pPr>
      <w:del w:id="134" w:author="dugalh" w:date="2018-02-19T11:33:00Z">
        <w:r w:rsidRPr="007A38B5" w:rsidDel="007A38B5">
          <w:rPr>
            <w:noProof/>
          </w:rPr>
          <w:delText>12.</w:delText>
        </w:r>
        <w:r w:rsidRPr="007A38B5" w:rsidDel="007A38B5">
          <w:rPr>
            <w:noProof/>
          </w:rPr>
          <w:tab/>
          <w:delText xml:space="preserve">C. Eisfelder, C. Kuenzer, and S. Dech, “Derivation of biomass information for semi-arid areas using remote-sensing data,” Int. J. Remote Sens. </w:delText>
        </w:r>
        <w:r w:rsidRPr="007A38B5" w:rsidDel="007A38B5">
          <w:rPr>
            <w:b/>
            <w:bCs/>
            <w:noProof/>
          </w:rPr>
          <w:delText>33</w:delText>
        </w:r>
        <w:r w:rsidRPr="007A38B5" w:rsidDel="007A38B5">
          <w:rPr>
            <w:noProof/>
          </w:rPr>
          <w:delText>(9), 2937–2984 (2012).</w:delText>
        </w:r>
      </w:del>
    </w:p>
    <w:p w14:paraId="51102826" w14:textId="577DC0C4" w:rsidR="007A38B5" w:rsidRPr="007A38B5" w:rsidDel="007A38B5" w:rsidRDefault="007A38B5" w:rsidP="007A38B5">
      <w:pPr>
        <w:widowControl w:val="0"/>
        <w:autoSpaceDE w:val="0"/>
        <w:autoSpaceDN w:val="0"/>
        <w:adjustRightInd w:val="0"/>
        <w:spacing w:before="100" w:after="100"/>
        <w:ind w:left="640" w:hanging="640"/>
        <w:rPr>
          <w:del w:id="135" w:author="dugalh" w:date="2018-02-19T11:33:00Z"/>
          <w:noProof/>
        </w:rPr>
      </w:pPr>
      <w:del w:id="136" w:author="dugalh" w:date="2018-02-19T11:33:00Z">
        <w:r w:rsidRPr="007A38B5" w:rsidDel="007A38B5">
          <w:rPr>
            <w:noProof/>
          </w:rPr>
          <w:lastRenderedPageBreak/>
          <w:delText>13.</w:delText>
        </w:r>
        <w:r w:rsidRPr="007A38B5" w:rsidDel="007A38B5">
          <w:rPr>
            <w:noProof/>
          </w:rPr>
          <w:tab/>
          <w:delText>M. J. Powell, “Restoration of degraded subtropical thickets in the Baviaanskloof Megareserve, South Africa,” Rhodes University (2009).</w:delText>
        </w:r>
      </w:del>
    </w:p>
    <w:p w14:paraId="73E11BE2" w14:textId="2637CD8A" w:rsidR="007A38B5" w:rsidRPr="007A38B5" w:rsidDel="007A38B5" w:rsidRDefault="007A38B5" w:rsidP="007A38B5">
      <w:pPr>
        <w:widowControl w:val="0"/>
        <w:autoSpaceDE w:val="0"/>
        <w:autoSpaceDN w:val="0"/>
        <w:adjustRightInd w:val="0"/>
        <w:spacing w:before="100" w:after="100"/>
        <w:ind w:left="640" w:hanging="640"/>
        <w:rPr>
          <w:del w:id="137" w:author="dugalh" w:date="2018-02-19T11:33:00Z"/>
          <w:noProof/>
        </w:rPr>
      </w:pPr>
      <w:del w:id="138" w:author="dugalh" w:date="2018-02-19T11:33:00Z">
        <w:r w:rsidRPr="007A38B5" w:rsidDel="007A38B5">
          <w:rPr>
            <w:noProof/>
          </w:rPr>
          <w:delText>14.</w:delText>
        </w:r>
        <w:r w:rsidRPr="007A38B5" w:rsidDel="007A38B5">
          <w:rPr>
            <w:noProof/>
          </w:rPr>
          <w:tab/>
          <w:delText xml:space="preserve">D. Lu, “The potential and challenge of remote sensing based biomass estimation,” Int. J. Remote Sens. </w:delText>
        </w:r>
        <w:r w:rsidRPr="007A38B5" w:rsidDel="007A38B5">
          <w:rPr>
            <w:b/>
            <w:bCs/>
            <w:noProof/>
          </w:rPr>
          <w:delText>27</w:delText>
        </w:r>
        <w:r w:rsidRPr="007A38B5" w:rsidDel="007A38B5">
          <w:rPr>
            <w:noProof/>
          </w:rPr>
          <w:delText>(7), 1297–1328 (2006) [doi:10.1080/01431160500486732].</w:delText>
        </w:r>
      </w:del>
    </w:p>
    <w:p w14:paraId="1DF7A464" w14:textId="2DF820E3" w:rsidR="007A38B5" w:rsidRPr="007A38B5" w:rsidDel="007A38B5" w:rsidRDefault="007A38B5" w:rsidP="007A38B5">
      <w:pPr>
        <w:widowControl w:val="0"/>
        <w:autoSpaceDE w:val="0"/>
        <w:autoSpaceDN w:val="0"/>
        <w:adjustRightInd w:val="0"/>
        <w:spacing w:before="100" w:after="100"/>
        <w:ind w:left="640" w:hanging="640"/>
        <w:rPr>
          <w:del w:id="139" w:author="dugalh" w:date="2018-02-19T11:33:00Z"/>
          <w:noProof/>
        </w:rPr>
      </w:pPr>
      <w:del w:id="140" w:author="dugalh" w:date="2018-02-19T11:33:00Z">
        <w:r w:rsidRPr="007A38B5" w:rsidDel="007A38B5">
          <w:rPr>
            <w:noProof/>
          </w:rPr>
          <w:delText>15.</w:delText>
        </w:r>
        <w:r w:rsidRPr="007A38B5" w:rsidDel="007A38B5">
          <w:rPr>
            <w:noProof/>
          </w:rPr>
          <w:tab/>
          <w:delText xml:space="preserve">P. Curran et al., “Mapping restoration opportunity for collaborating with land managers in a carbon credit-funded restoration program in the Makana municipality, Eastern Cape, South Africa,” Restor. Ecol. </w:delText>
        </w:r>
        <w:r w:rsidRPr="007A38B5" w:rsidDel="007A38B5">
          <w:rPr>
            <w:b/>
            <w:bCs/>
            <w:noProof/>
          </w:rPr>
          <w:delText>20</w:delText>
        </w:r>
        <w:r w:rsidRPr="007A38B5" w:rsidDel="007A38B5">
          <w:rPr>
            <w:noProof/>
          </w:rPr>
          <w:delText>(1), 56–64 (2012) [doi:10.1111/j.1526-100X.2010.00746.x].</w:delText>
        </w:r>
      </w:del>
    </w:p>
    <w:p w14:paraId="406A4A66" w14:textId="3E167C9F" w:rsidR="007A38B5" w:rsidRPr="007A38B5" w:rsidDel="007A38B5" w:rsidRDefault="007A38B5" w:rsidP="007A38B5">
      <w:pPr>
        <w:widowControl w:val="0"/>
        <w:autoSpaceDE w:val="0"/>
        <w:autoSpaceDN w:val="0"/>
        <w:adjustRightInd w:val="0"/>
        <w:spacing w:before="100" w:after="100"/>
        <w:ind w:left="640" w:hanging="640"/>
        <w:rPr>
          <w:del w:id="141" w:author="dugalh" w:date="2018-02-19T11:33:00Z"/>
          <w:noProof/>
        </w:rPr>
      </w:pPr>
      <w:del w:id="142" w:author="dugalh" w:date="2018-02-19T11:33:00Z">
        <w:r w:rsidRPr="007A38B5" w:rsidDel="007A38B5">
          <w:rPr>
            <w:noProof/>
          </w:rPr>
          <w:delText>16.</w:delText>
        </w:r>
        <w:r w:rsidRPr="007A38B5" w:rsidDel="007A38B5">
          <w:rPr>
            <w:noProof/>
          </w:rPr>
          <w:tab/>
          <w:delText xml:space="preserve">A. J. Mills et al., </w:delText>
        </w:r>
        <w:r w:rsidRPr="007A38B5" w:rsidDel="007A38B5">
          <w:rPr>
            <w:i/>
            <w:iCs/>
            <w:noProof/>
          </w:rPr>
          <w:delText>Investing in sustainability. Restoring degraded thicket, creating jobs, capturing carbon and earning green credit.</w:delText>
        </w:r>
        <w:r w:rsidRPr="007A38B5" w:rsidDel="007A38B5">
          <w:rPr>
            <w:noProof/>
          </w:rPr>
          <w:delText>, 1234, in Published by Climate Action Partnership, Cape Town, and Wilderness Foundation, Port Elizabeth, Climate Action Partnership, Cape Town and Wilderness Foundation, Port Elizabeth. (2010).</w:delText>
        </w:r>
      </w:del>
    </w:p>
    <w:p w14:paraId="48B4FC20" w14:textId="1DD05046" w:rsidR="007A38B5" w:rsidRPr="007A38B5" w:rsidDel="007A38B5" w:rsidRDefault="007A38B5" w:rsidP="007A38B5">
      <w:pPr>
        <w:widowControl w:val="0"/>
        <w:autoSpaceDE w:val="0"/>
        <w:autoSpaceDN w:val="0"/>
        <w:adjustRightInd w:val="0"/>
        <w:spacing w:before="100" w:after="100"/>
        <w:ind w:left="640" w:hanging="640"/>
        <w:rPr>
          <w:del w:id="143" w:author="dugalh" w:date="2018-02-19T11:33:00Z"/>
          <w:noProof/>
        </w:rPr>
      </w:pPr>
      <w:del w:id="144" w:author="dugalh" w:date="2018-02-19T11:33:00Z">
        <w:r w:rsidRPr="007A38B5" w:rsidDel="007A38B5">
          <w:rPr>
            <w:noProof/>
          </w:rPr>
          <w:delText>17.</w:delText>
        </w:r>
        <w:r w:rsidRPr="007A38B5" w:rsidDel="007A38B5">
          <w:rPr>
            <w:noProof/>
          </w:rPr>
          <w:tab/>
          <w:delText xml:space="preserve">S. Basu et al., “A Semiautomated Probabilistic Framework for Tree-Cover Delineation From 1-m NAIP Imagery Using a High-Performance Computing Architecture,” IEEE Trans. Geosci. Remote Sens. </w:delText>
        </w:r>
        <w:r w:rsidRPr="007A38B5" w:rsidDel="007A38B5">
          <w:rPr>
            <w:b/>
            <w:bCs/>
            <w:noProof/>
          </w:rPr>
          <w:delText>53</w:delText>
        </w:r>
        <w:r w:rsidRPr="007A38B5" w:rsidDel="007A38B5">
          <w:rPr>
            <w:noProof/>
          </w:rPr>
          <w:delText>(10), 5690–5708 (2015) [doi:10.1109/TGRS.2015.2428197].</w:delText>
        </w:r>
      </w:del>
    </w:p>
    <w:p w14:paraId="623945FE" w14:textId="3983DE3B" w:rsidR="007A38B5" w:rsidRPr="007A38B5" w:rsidDel="007A38B5" w:rsidRDefault="007A38B5" w:rsidP="007A38B5">
      <w:pPr>
        <w:widowControl w:val="0"/>
        <w:autoSpaceDE w:val="0"/>
        <w:autoSpaceDN w:val="0"/>
        <w:adjustRightInd w:val="0"/>
        <w:spacing w:before="100" w:after="100"/>
        <w:ind w:left="640" w:hanging="640"/>
        <w:rPr>
          <w:del w:id="145" w:author="dugalh" w:date="2018-02-19T11:33:00Z"/>
          <w:noProof/>
        </w:rPr>
      </w:pPr>
      <w:del w:id="146" w:author="dugalh" w:date="2018-02-19T11:33:00Z">
        <w:r w:rsidRPr="007A38B5" w:rsidDel="007A38B5">
          <w:rPr>
            <w:noProof/>
          </w:rPr>
          <w:delText>18.</w:delText>
        </w:r>
        <w:r w:rsidRPr="007A38B5" w:rsidDel="007A38B5">
          <w:rPr>
            <w:noProof/>
          </w:rPr>
          <w:tab/>
          <w:delText xml:space="preserve">A. Ghosh and P. K. Joshi, “A comparison of selected classification algorithms for mapping bamboo patches in lower Gangetic plains using very high resolution WorldView 2 imagery,” Int. J. Appl. Earth Obs. Geoinf. </w:delText>
        </w:r>
        <w:r w:rsidRPr="007A38B5" w:rsidDel="007A38B5">
          <w:rPr>
            <w:b/>
            <w:bCs/>
            <w:noProof/>
          </w:rPr>
          <w:delText>26</w:delText>
        </w:r>
        <w:r w:rsidRPr="007A38B5" w:rsidDel="007A38B5">
          <w:rPr>
            <w:noProof/>
          </w:rPr>
          <w:delText>, 298–311, Elsevier B.V. (2014) [doi:10.1016/j.jag.2013.08.011].</w:delText>
        </w:r>
      </w:del>
    </w:p>
    <w:p w14:paraId="4A3F1077" w14:textId="16A4ABEB" w:rsidR="007A38B5" w:rsidRPr="007A38B5" w:rsidDel="007A38B5" w:rsidRDefault="007A38B5" w:rsidP="007A38B5">
      <w:pPr>
        <w:widowControl w:val="0"/>
        <w:autoSpaceDE w:val="0"/>
        <w:autoSpaceDN w:val="0"/>
        <w:adjustRightInd w:val="0"/>
        <w:spacing w:before="100" w:after="100"/>
        <w:ind w:left="640" w:hanging="640"/>
        <w:rPr>
          <w:del w:id="147" w:author="dugalh" w:date="2018-02-19T11:33:00Z"/>
          <w:noProof/>
        </w:rPr>
      </w:pPr>
      <w:del w:id="148" w:author="dugalh" w:date="2018-02-19T11:33:00Z">
        <w:r w:rsidRPr="007A38B5" w:rsidDel="007A38B5">
          <w:rPr>
            <w:noProof/>
          </w:rPr>
          <w:delText>19.</w:delText>
        </w:r>
        <w:r w:rsidRPr="007A38B5" w:rsidDel="007A38B5">
          <w:rPr>
            <w:noProof/>
          </w:rPr>
          <w:tab/>
          <w:delText xml:space="preserve">K. Johansen et al., “Application of high spatial resolution satellite imagery for riparian and forest ecosystem classification,” Remote Sens. Environ. </w:delText>
        </w:r>
        <w:r w:rsidRPr="007A38B5" w:rsidDel="007A38B5">
          <w:rPr>
            <w:b/>
            <w:bCs/>
            <w:noProof/>
          </w:rPr>
          <w:delText>110</w:delText>
        </w:r>
        <w:r w:rsidRPr="007A38B5" w:rsidDel="007A38B5">
          <w:rPr>
            <w:noProof/>
          </w:rPr>
          <w:delText>(1), 29–44 (2007) [doi:10.1016/j.rse.2007.02.014].</w:delText>
        </w:r>
      </w:del>
    </w:p>
    <w:p w14:paraId="70679459" w14:textId="5D73CA9C" w:rsidR="007A38B5" w:rsidRPr="007A38B5" w:rsidDel="007A38B5" w:rsidRDefault="007A38B5" w:rsidP="007A38B5">
      <w:pPr>
        <w:widowControl w:val="0"/>
        <w:autoSpaceDE w:val="0"/>
        <w:autoSpaceDN w:val="0"/>
        <w:adjustRightInd w:val="0"/>
        <w:spacing w:before="100" w:after="100"/>
        <w:ind w:left="640" w:hanging="640"/>
        <w:rPr>
          <w:del w:id="149" w:author="dugalh" w:date="2018-02-19T11:33:00Z"/>
          <w:noProof/>
        </w:rPr>
      </w:pPr>
      <w:del w:id="150" w:author="dugalh" w:date="2018-02-19T11:33:00Z">
        <w:r w:rsidRPr="007A38B5" w:rsidDel="007A38B5">
          <w:rPr>
            <w:noProof/>
          </w:rPr>
          <w:delText>20.</w:delText>
        </w:r>
        <w:r w:rsidRPr="007A38B5" w:rsidDel="007A38B5">
          <w:rPr>
            <w:noProof/>
          </w:rPr>
          <w:tab/>
          <w:delText xml:space="preserve">S. Kollár, Z. Vekerdy, and B. Márkus, “Aerial image classification for the mapping of riparian vegetation habitats,” Acta Silv. Lignaria Hungarica </w:delText>
        </w:r>
        <w:r w:rsidRPr="007A38B5" w:rsidDel="007A38B5">
          <w:rPr>
            <w:b/>
            <w:bCs/>
            <w:noProof/>
          </w:rPr>
          <w:delText>9</w:delText>
        </w:r>
        <w:r w:rsidRPr="007A38B5" w:rsidDel="007A38B5">
          <w:rPr>
            <w:noProof/>
          </w:rPr>
          <w:delText>(1), 119–133 (2013) [doi:10.2478/aslh-2013-0010].</w:delText>
        </w:r>
      </w:del>
    </w:p>
    <w:p w14:paraId="50B3027B" w14:textId="5FEAE84B" w:rsidR="007A38B5" w:rsidRPr="007A38B5" w:rsidDel="007A38B5" w:rsidRDefault="007A38B5" w:rsidP="007A38B5">
      <w:pPr>
        <w:widowControl w:val="0"/>
        <w:autoSpaceDE w:val="0"/>
        <w:autoSpaceDN w:val="0"/>
        <w:adjustRightInd w:val="0"/>
        <w:spacing w:before="100" w:after="100"/>
        <w:ind w:left="640" w:hanging="640"/>
        <w:rPr>
          <w:del w:id="151" w:author="dugalh" w:date="2018-02-19T11:33:00Z"/>
          <w:noProof/>
        </w:rPr>
      </w:pPr>
      <w:del w:id="152" w:author="dugalh" w:date="2018-02-19T11:33:00Z">
        <w:r w:rsidRPr="007A38B5" w:rsidDel="007A38B5">
          <w:rPr>
            <w:noProof/>
          </w:rPr>
          <w:delText>21.</w:delText>
        </w:r>
        <w:r w:rsidRPr="007A38B5" w:rsidDel="007A38B5">
          <w:rPr>
            <w:noProof/>
          </w:rPr>
          <w:tab/>
          <w:delText xml:space="preserve">Y. T. Mustafa and H. N. Habeeb, “Object based technique for delineating and mapping 15 tree species using VHR WorldView-2 imagery,” in Proc. SPIE </w:delText>
        </w:r>
        <w:r w:rsidRPr="007A38B5" w:rsidDel="007A38B5">
          <w:rPr>
            <w:b/>
            <w:bCs/>
            <w:noProof/>
          </w:rPr>
          <w:delText>9239</w:delText>
        </w:r>
        <w:r w:rsidRPr="007A38B5" w:rsidDel="007A38B5">
          <w:rPr>
            <w:noProof/>
          </w:rPr>
          <w:delText>, p. 92390G–92390G–13 (2014) [doi:10.1117/12.2067280].</w:delText>
        </w:r>
      </w:del>
    </w:p>
    <w:p w14:paraId="7E73151A" w14:textId="602D841B" w:rsidR="007A38B5" w:rsidRPr="007A38B5" w:rsidDel="007A38B5" w:rsidRDefault="007A38B5" w:rsidP="007A38B5">
      <w:pPr>
        <w:widowControl w:val="0"/>
        <w:autoSpaceDE w:val="0"/>
        <w:autoSpaceDN w:val="0"/>
        <w:adjustRightInd w:val="0"/>
        <w:spacing w:before="100" w:after="100"/>
        <w:ind w:left="640" w:hanging="640"/>
        <w:rPr>
          <w:del w:id="153" w:author="dugalh" w:date="2018-02-19T11:33:00Z"/>
          <w:noProof/>
        </w:rPr>
      </w:pPr>
      <w:del w:id="154" w:author="dugalh" w:date="2018-02-19T11:33:00Z">
        <w:r w:rsidRPr="007A38B5" w:rsidDel="007A38B5">
          <w:rPr>
            <w:noProof/>
          </w:rPr>
          <w:delText>22.</w:delText>
        </w:r>
        <w:r w:rsidRPr="007A38B5" w:rsidDel="007A38B5">
          <w:rPr>
            <w:noProof/>
          </w:rPr>
          <w:tab/>
          <w:delText xml:space="preserve">Z.-T. Ouyang et al., “A comparison of pixel-based and object-oriented approaches to VHR imagery for mapping saltmarsh plants,” Ecol. Inform. </w:delText>
        </w:r>
        <w:r w:rsidRPr="007A38B5" w:rsidDel="007A38B5">
          <w:rPr>
            <w:b/>
            <w:bCs/>
            <w:noProof/>
          </w:rPr>
          <w:delText>6</w:delText>
        </w:r>
        <w:r w:rsidRPr="007A38B5" w:rsidDel="007A38B5">
          <w:rPr>
            <w:noProof/>
          </w:rPr>
          <w:delText>(2), 136–146, Elsevier B.V. (2011) [doi:10.1016/j.ecoinf.2011.01.002].</w:delText>
        </w:r>
      </w:del>
    </w:p>
    <w:p w14:paraId="1FFD8048" w14:textId="04ED28F7" w:rsidR="007A38B5" w:rsidRPr="007A38B5" w:rsidDel="007A38B5" w:rsidRDefault="007A38B5" w:rsidP="007A38B5">
      <w:pPr>
        <w:widowControl w:val="0"/>
        <w:autoSpaceDE w:val="0"/>
        <w:autoSpaceDN w:val="0"/>
        <w:adjustRightInd w:val="0"/>
        <w:spacing w:before="100" w:after="100"/>
        <w:ind w:left="640" w:hanging="640"/>
        <w:rPr>
          <w:del w:id="155" w:author="dugalh" w:date="2018-02-19T11:33:00Z"/>
          <w:noProof/>
        </w:rPr>
      </w:pPr>
      <w:del w:id="156" w:author="dugalh" w:date="2018-02-19T11:33:00Z">
        <w:r w:rsidRPr="007A38B5" w:rsidDel="007A38B5">
          <w:rPr>
            <w:noProof/>
          </w:rPr>
          <w:delText>23.</w:delText>
        </w:r>
        <w:r w:rsidRPr="007A38B5" w:rsidDel="007A38B5">
          <w:rPr>
            <w:noProof/>
          </w:rPr>
          <w:tab/>
          <w:delText xml:space="preserve">A. Baraldi et al., “Automatic spectral-rule-based preliminary classification of radiometrically calibrated SPOT-4/-5/IRS, AVHRR/MSG, AATSR, IKONOS/QuickBird/OrbView/GeoEye, and DMC/SPOT-1/-2 imagery—Part I: System design and implementation,” IEEE Trans. Geosci. Remote Sens. </w:delText>
        </w:r>
        <w:r w:rsidRPr="007A38B5" w:rsidDel="007A38B5">
          <w:rPr>
            <w:b/>
            <w:bCs/>
            <w:noProof/>
          </w:rPr>
          <w:delText>48</w:delText>
        </w:r>
        <w:r w:rsidRPr="007A38B5" w:rsidDel="007A38B5">
          <w:rPr>
            <w:noProof/>
          </w:rPr>
          <w:delText>(3), 1299–1325 (2010).</w:delText>
        </w:r>
      </w:del>
    </w:p>
    <w:p w14:paraId="5B2F0B1E" w14:textId="7BC20B13" w:rsidR="007A38B5" w:rsidRPr="007A38B5" w:rsidDel="007A38B5" w:rsidRDefault="007A38B5" w:rsidP="007A38B5">
      <w:pPr>
        <w:widowControl w:val="0"/>
        <w:autoSpaceDE w:val="0"/>
        <w:autoSpaceDN w:val="0"/>
        <w:adjustRightInd w:val="0"/>
        <w:spacing w:before="100" w:after="100"/>
        <w:ind w:left="640" w:hanging="640"/>
        <w:rPr>
          <w:del w:id="157" w:author="dugalh" w:date="2018-02-19T11:33:00Z"/>
          <w:noProof/>
        </w:rPr>
      </w:pPr>
      <w:del w:id="158" w:author="dugalh" w:date="2018-02-19T11:33:00Z">
        <w:r w:rsidRPr="007A38B5" w:rsidDel="007A38B5">
          <w:rPr>
            <w:noProof/>
          </w:rPr>
          <w:delText>24.</w:delText>
        </w:r>
        <w:r w:rsidRPr="007A38B5" w:rsidDel="007A38B5">
          <w:rPr>
            <w:noProof/>
          </w:rPr>
          <w:tab/>
          <w:delText xml:space="preserve">J. Boyden et al., “Utility of VHR remote sensing data for landscape scale assessment of the environmental weed para grass [UROCHLOA MUTICA, (FORSSK), NGUYEN] on a tropical floodplain,” in 28th Asian Conference on Remote Sensing 2007, ACRS 2007 </w:delText>
        </w:r>
        <w:r w:rsidRPr="007A38B5" w:rsidDel="007A38B5">
          <w:rPr>
            <w:b/>
            <w:bCs/>
            <w:noProof/>
          </w:rPr>
          <w:delText>1</w:delText>
        </w:r>
        <w:r w:rsidRPr="007A38B5" w:rsidDel="007A38B5">
          <w:rPr>
            <w:noProof/>
          </w:rPr>
          <w:delText>, pp. 551–556 (2007).</w:delText>
        </w:r>
      </w:del>
    </w:p>
    <w:p w14:paraId="36CA6A3F" w14:textId="3F5E147A" w:rsidR="007A38B5" w:rsidRPr="007A38B5" w:rsidDel="007A38B5" w:rsidRDefault="007A38B5" w:rsidP="007A38B5">
      <w:pPr>
        <w:widowControl w:val="0"/>
        <w:autoSpaceDE w:val="0"/>
        <w:autoSpaceDN w:val="0"/>
        <w:adjustRightInd w:val="0"/>
        <w:spacing w:before="100" w:after="100"/>
        <w:ind w:left="640" w:hanging="640"/>
        <w:rPr>
          <w:del w:id="159" w:author="dugalh" w:date="2018-02-19T11:33:00Z"/>
          <w:noProof/>
        </w:rPr>
      </w:pPr>
      <w:del w:id="160" w:author="dugalh" w:date="2018-02-19T11:33:00Z">
        <w:r w:rsidRPr="007A38B5" w:rsidDel="007A38B5">
          <w:rPr>
            <w:noProof/>
          </w:rPr>
          <w:delText>25.</w:delText>
        </w:r>
        <w:r w:rsidRPr="007A38B5" w:rsidDel="007A38B5">
          <w:rPr>
            <w:noProof/>
          </w:rPr>
          <w:tab/>
          <w:delText xml:space="preserve">A. I. de Castro et al., “Airborne multi-spectral imagery for mapping cruciferous weeds in cereal and legume crops,” Precis. Agric. </w:delText>
        </w:r>
        <w:r w:rsidRPr="007A38B5" w:rsidDel="007A38B5">
          <w:rPr>
            <w:b/>
            <w:bCs/>
            <w:noProof/>
          </w:rPr>
          <w:delText>13</w:delText>
        </w:r>
        <w:r w:rsidRPr="007A38B5" w:rsidDel="007A38B5">
          <w:rPr>
            <w:noProof/>
          </w:rPr>
          <w:delText>(3), 302–321 (2012) [doi:10.1007/s11119-011-9247-0].</w:delText>
        </w:r>
      </w:del>
    </w:p>
    <w:p w14:paraId="0E5ABF64" w14:textId="2A492926" w:rsidR="007A38B5" w:rsidRPr="007A38B5" w:rsidDel="007A38B5" w:rsidRDefault="007A38B5" w:rsidP="007A38B5">
      <w:pPr>
        <w:widowControl w:val="0"/>
        <w:autoSpaceDE w:val="0"/>
        <w:autoSpaceDN w:val="0"/>
        <w:adjustRightInd w:val="0"/>
        <w:spacing w:before="100" w:after="100"/>
        <w:ind w:left="640" w:hanging="640"/>
        <w:rPr>
          <w:del w:id="161" w:author="dugalh" w:date="2018-02-19T11:33:00Z"/>
          <w:noProof/>
        </w:rPr>
      </w:pPr>
      <w:del w:id="162" w:author="dugalh" w:date="2018-02-19T11:33:00Z">
        <w:r w:rsidRPr="007A38B5" w:rsidDel="007A38B5">
          <w:rPr>
            <w:noProof/>
          </w:rPr>
          <w:delText>26.</w:delText>
        </w:r>
        <w:r w:rsidRPr="007A38B5" w:rsidDel="007A38B5">
          <w:rPr>
            <w:noProof/>
          </w:rPr>
          <w:tab/>
          <w:delText xml:space="preserve">H. Mehner et al., “Remote sensing of upland vegetation: the potential of high spatial </w:delText>
        </w:r>
        <w:r w:rsidRPr="007A38B5" w:rsidDel="007A38B5">
          <w:rPr>
            <w:noProof/>
          </w:rPr>
          <w:lastRenderedPageBreak/>
          <w:delText xml:space="preserve">resolution satellite sensors,” Glob. Ecol. Biogeogr. </w:delText>
        </w:r>
        <w:r w:rsidRPr="007A38B5" w:rsidDel="007A38B5">
          <w:rPr>
            <w:b/>
            <w:bCs/>
            <w:noProof/>
          </w:rPr>
          <w:delText>13</w:delText>
        </w:r>
        <w:r w:rsidRPr="007A38B5" w:rsidDel="007A38B5">
          <w:rPr>
            <w:noProof/>
          </w:rPr>
          <w:delText>(4), 359–369 (2004) [doi:10.1111/j.1466-822X.2004.00096.x].</w:delText>
        </w:r>
      </w:del>
    </w:p>
    <w:p w14:paraId="4A6D2443" w14:textId="50ADBDF8" w:rsidR="007A38B5" w:rsidRPr="007A38B5" w:rsidDel="007A38B5" w:rsidRDefault="007A38B5" w:rsidP="007A38B5">
      <w:pPr>
        <w:widowControl w:val="0"/>
        <w:autoSpaceDE w:val="0"/>
        <w:autoSpaceDN w:val="0"/>
        <w:adjustRightInd w:val="0"/>
        <w:spacing w:before="100" w:after="100"/>
        <w:ind w:left="640" w:hanging="640"/>
        <w:rPr>
          <w:del w:id="163" w:author="dugalh" w:date="2018-02-19T11:33:00Z"/>
          <w:noProof/>
        </w:rPr>
      </w:pPr>
      <w:del w:id="164" w:author="dugalh" w:date="2018-02-19T11:33:00Z">
        <w:r w:rsidRPr="007A38B5" w:rsidDel="007A38B5">
          <w:rPr>
            <w:noProof/>
          </w:rPr>
          <w:delText>27.</w:delText>
        </w:r>
        <w:r w:rsidRPr="007A38B5" w:rsidDel="007A38B5">
          <w:rPr>
            <w:noProof/>
          </w:rPr>
          <w:tab/>
          <w:delText xml:space="preserve">Trimble, </w:delText>
        </w:r>
        <w:r w:rsidRPr="007A38B5" w:rsidDel="007A38B5">
          <w:rPr>
            <w:i/>
            <w:iCs/>
            <w:noProof/>
          </w:rPr>
          <w:delText>eCognition Developer user guide</w:delText>
        </w:r>
        <w:r w:rsidRPr="007A38B5" w:rsidDel="007A38B5">
          <w:rPr>
            <w:noProof/>
          </w:rPr>
          <w:delText xml:space="preserve"> (2016).</w:delText>
        </w:r>
      </w:del>
    </w:p>
    <w:p w14:paraId="5814FC60" w14:textId="0F115797" w:rsidR="007A38B5" w:rsidRPr="007A38B5" w:rsidDel="007A38B5" w:rsidRDefault="007A38B5" w:rsidP="007A38B5">
      <w:pPr>
        <w:widowControl w:val="0"/>
        <w:autoSpaceDE w:val="0"/>
        <w:autoSpaceDN w:val="0"/>
        <w:adjustRightInd w:val="0"/>
        <w:spacing w:before="100" w:after="100"/>
        <w:ind w:left="640" w:hanging="640"/>
        <w:rPr>
          <w:del w:id="165" w:author="dugalh" w:date="2018-02-19T11:33:00Z"/>
          <w:noProof/>
        </w:rPr>
      </w:pPr>
      <w:del w:id="166" w:author="dugalh" w:date="2018-02-19T11:33:00Z">
        <w:r w:rsidRPr="007A38B5" w:rsidDel="007A38B5">
          <w:rPr>
            <w:noProof/>
          </w:rPr>
          <w:delText>28.</w:delText>
        </w:r>
        <w:r w:rsidRPr="007A38B5" w:rsidDel="007A38B5">
          <w:rPr>
            <w:noProof/>
          </w:rPr>
          <w:tab/>
          <w:delText xml:space="preserve">C. M. Bishop, </w:delText>
        </w:r>
        <w:r w:rsidRPr="007A38B5" w:rsidDel="007A38B5">
          <w:rPr>
            <w:i/>
            <w:iCs/>
            <w:noProof/>
          </w:rPr>
          <w:delText>Neural networks for pattern recognition</w:delText>
        </w:r>
        <w:r w:rsidRPr="007A38B5" w:rsidDel="007A38B5">
          <w:rPr>
            <w:noProof/>
          </w:rPr>
          <w:delText>, Oxford University Press, New York (2003) [doi:10.1002/0470854774].</w:delText>
        </w:r>
      </w:del>
    </w:p>
    <w:p w14:paraId="3822C724" w14:textId="2C1ED0B6" w:rsidR="007A38B5" w:rsidRPr="007A38B5" w:rsidDel="007A38B5" w:rsidRDefault="007A38B5" w:rsidP="007A38B5">
      <w:pPr>
        <w:widowControl w:val="0"/>
        <w:autoSpaceDE w:val="0"/>
        <w:autoSpaceDN w:val="0"/>
        <w:adjustRightInd w:val="0"/>
        <w:spacing w:before="100" w:after="100"/>
        <w:ind w:left="640" w:hanging="640"/>
        <w:rPr>
          <w:del w:id="167" w:author="dugalh" w:date="2018-02-19T11:33:00Z"/>
          <w:noProof/>
        </w:rPr>
      </w:pPr>
      <w:del w:id="168" w:author="dugalh" w:date="2018-02-19T11:33:00Z">
        <w:r w:rsidRPr="007A38B5" w:rsidDel="007A38B5">
          <w:rPr>
            <w:noProof/>
          </w:rPr>
          <w:delText>29.</w:delText>
        </w:r>
        <w:r w:rsidRPr="007A38B5" w:rsidDel="007A38B5">
          <w:rPr>
            <w:noProof/>
          </w:rPr>
          <w:tab/>
          <w:delText xml:space="preserve">A. K. Jain, R. P. W. Duin, and J. Mao, “Statistical pattern recognition: a review,” IEEE Trans. Pattern Anal. Mach. Intell. </w:delText>
        </w:r>
        <w:r w:rsidRPr="007A38B5" w:rsidDel="007A38B5">
          <w:rPr>
            <w:b/>
            <w:bCs/>
            <w:noProof/>
          </w:rPr>
          <w:delText>22</w:delText>
        </w:r>
        <w:r w:rsidRPr="007A38B5" w:rsidDel="007A38B5">
          <w:rPr>
            <w:noProof/>
          </w:rPr>
          <w:delText>(1), 4–37 (2000).</w:delText>
        </w:r>
      </w:del>
    </w:p>
    <w:p w14:paraId="293E88DF" w14:textId="4D21FBC1" w:rsidR="007A38B5" w:rsidRPr="007A38B5" w:rsidDel="007A38B5" w:rsidRDefault="007A38B5" w:rsidP="007A38B5">
      <w:pPr>
        <w:widowControl w:val="0"/>
        <w:autoSpaceDE w:val="0"/>
        <w:autoSpaceDN w:val="0"/>
        <w:adjustRightInd w:val="0"/>
        <w:spacing w:before="100" w:after="100"/>
        <w:ind w:left="640" w:hanging="640"/>
        <w:rPr>
          <w:del w:id="169" w:author="dugalh" w:date="2018-02-19T11:33:00Z"/>
          <w:noProof/>
        </w:rPr>
      </w:pPr>
      <w:del w:id="170" w:author="dugalh" w:date="2018-02-19T11:33:00Z">
        <w:r w:rsidRPr="007A38B5" w:rsidDel="007A38B5">
          <w:rPr>
            <w:noProof/>
          </w:rPr>
          <w:delText>30.</w:delText>
        </w:r>
        <w:r w:rsidRPr="007A38B5" w:rsidDel="007A38B5">
          <w:rPr>
            <w:noProof/>
          </w:rPr>
          <w:tab/>
          <w:delText xml:space="preserve">L. Tolosi and T. Lengauer, “Classification with correlated features: unreliability of feature ranking and solutions.,” Bioinformatics </w:delText>
        </w:r>
        <w:r w:rsidRPr="007A38B5" w:rsidDel="007A38B5">
          <w:rPr>
            <w:b/>
            <w:bCs/>
            <w:noProof/>
          </w:rPr>
          <w:delText>27</w:delText>
        </w:r>
        <w:r w:rsidRPr="007A38B5" w:rsidDel="007A38B5">
          <w:rPr>
            <w:noProof/>
          </w:rPr>
          <w:delText>(14), 1986–1994 (2011) [doi:10.1093/bioinformatics/btr300].</w:delText>
        </w:r>
      </w:del>
    </w:p>
    <w:p w14:paraId="5F158FDA" w14:textId="412936D0" w:rsidR="007A38B5" w:rsidRPr="007A38B5" w:rsidDel="007A38B5" w:rsidRDefault="007A38B5" w:rsidP="007A38B5">
      <w:pPr>
        <w:widowControl w:val="0"/>
        <w:autoSpaceDE w:val="0"/>
        <w:autoSpaceDN w:val="0"/>
        <w:adjustRightInd w:val="0"/>
        <w:spacing w:before="100" w:after="100"/>
        <w:ind w:left="640" w:hanging="640"/>
        <w:rPr>
          <w:del w:id="171" w:author="dugalh" w:date="2018-02-19T11:33:00Z"/>
          <w:noProof/>
        </w:rPr>
      </w:pPr>
      <w:del w:id="172" w:author="dugalh" w:date="2018-02-19T11:33:00Z">
        <w:r w:rsidRPr="007A38B5" w:rsidDel="007A38B5">
          <w:rPr>
            <w:noProof/>
          </w:rPr>
          <w:delText>31.</w:delText>
        </w:r>
        <w:r w:rsidRPr="007A38B5" w:rsidDel="007A38B5">
          <w:rPr>
            <w:noProof/>
          </w:rPr>
          <w:tab/>
          <w:delText>GDAL Development Team, “Geospatial Data Abstraction Library,” Open Source Geospatial Foundation, 2014, &lt;http://www.gdal.org/&gt;.</w:delText>
        </w:r>
      </w:del>
    </w:p>
    <w:p w14:paraId="593C8AEA" w14:textId="1A2CFBA1" w:rsidR="007A38B5" w:rsidRPr="007A38B5" w:rsidDel="007A38B5" w:rsidRDefault="007A38B5" w:rsidP="007A38B5">
      <w:pPr>
        <w:widowControl w:val="0"/>
        <w:autoSpaceDE w:val="0"/>
        <w:autoSpaceDN w:val="0"/>
        <w:adjustRightInd w:val="0"/>
        <w:spacing w:before="100" w:after="100"/>
        <w:ind w:left="640" w:hanging="640"/>
        <w:rPr>
          <w:del w:id="173" w:author="dugalh" w:date="2018-02-19T11:33:00Z"/>
          <w:noProof/>
        </w:rPr>
      </w:pPr>
      <w:del w:id="174" w:author="dugalh" w:date="2018-02-19T11:33:00Z">
        <w:r w:rsidRPr="007A38B5" w:rsidDel="007A38B5">
          <w:rPr>
            <w:noProof/>
          </w:rPr>
          <w:delText>32.</w:delText>
        </w:r>
        <w:r w:rsidRPr="007A38B5" w:rsidDel="007A38B5">
          <w:rPr>
            <w:noProof/>
          </w:rPr>
          <w:tab/>
          <w:delText xml:space="preserve">G. Bradski, “The OpenCV library,” Dr. Dobb’s J. Softw. Tools </w:delText>
        </w:r>
        <w:r w:rsidRPr="007A38B5" w:rsidDel="007A38B5">
          <w:rPr>
            <w:b/>
            <w:bCs/>
            <w:noProof/>
          </w:rPr>
          <w:delText>25</w:delText>
        </w:r>
        <w:r w:rsidRPr="007A38B5" w:rsidDel="007A38B5">
          <w:rPr>
            <w:noProof/>
          </w:rPr>
          <w:delText>(120), 122–125 (2000).</w:delText>
        </w:r>
      </w:del>
    </w:p>
    <w:p w14:paraId="02AA225B" w14:textId="65D62931" w:rsidR="007A38B5" w:rsidRPr="007A38B5" w:rsidDel="007A38B5" w:rsidRDefault="007A38B5" w:rsidP="007A38B5">
      <w:pPr>
        <w:widowControl w:val="0"/>
        <w:autoSpaceDE w:val="0"/>
        <w:autoSpaceDN w:val="0"/>
        <w:adjustRightInd w:val="0"/>
        <w:spacing w:before="100" w:after="100"/>
        <w:ind w:left="640" w:hanging="640"/>
        <w:rPr>
          <w:del w:id="175" w:author="dugalh" w:date="2018-02-19T11:33:00Z"/>
          <w:noProof/>
        </w:rPr>
      </w:pPr>
      <w:del w:id="176" w:author="dugalh" w:date="2018-02-19T11:33:00Z">
        <w:r w:rsidRPr="007A38B5" w:rsidDel="007A38B5">
          <w:rPr>
            <w:noProof/>
          </w:rPr>
          <w:delText>33.</w:delText>
        </w:r>
        <w:r w:rsidRPr="007A38B5" w:rsidDel="007A38B5">
          <w:rPr>
            <w:noProof/>
          </w:rPr>
          <w:tab/>
          <w:delText xml:space="preserve">Z. Mingguo, C. Qianguo, and Q. Mingzhou, “The Effect of Prior Probabilities in the Maximum Likelihood Classification on Individual Classes,” Photogramm. Eng. Remote Sens. </w:delText>
        </w:r>
        <w:r w:rsidRPr="007A38B5" w:rsidDel="007A38B5">
          <w:rPr>
            <w:b/>
            <w:bCs/>
            <w:noProof/>
          </w:rPr>
          <w:delText>75</w:delText>
        </w:r>
        <w:r w:rsidRPr="007A38B5" w:rsidDel="007A38B5">
          <w:rPr>
            <w:noProof/>
          </w:rPr>
          <w:delText>(9), 1109–1117, IEEE, Seoul, South Korea (2009) [doi:10.14358/PERS.75.9.1109].</w:delText>
        </w:r>
      </w:del>
    </w:p>
    <w:p w14:paraId="53F4AD63" w14:textId="169AFE53" w:rsidR="007A38B5" w:rsidRPr="007A38B5" w:rsidDel="007A38B5" w:rsidRDefault="007A38B5" w:rsidP="007A38B5">
      <w:pPr>
        <w:widowControl w:val="0"/>
        <w:autoSpaceDE w:val="0"/>
        <w:autoSpaceDN w:val="0"/>
        <w:adjustRightInd w:val="0"/>
        <w:spacing w:before="100" w:after="100"/>
        <w:ind w:left="640" w:hanging="640"/>
        <w:rPr>
          <w:del w:id="177" w:author="dugalh" w:date="2018-02-19T11:33:00Z"/>
          <w:noProof/>
        </w:rPr>
      </w:pPr>
      <w:del w:id="178" w:author="dugalh" w:date="2018-02-19T11:33:00Z">
        <w:r w:rsidRPr="007A38B5" w:rsidDel="007A38B5">
          <w:rPr>
            <w:noProof/>
          </w:rPr>
          <w:delText>34.</w:delText>
        </w:r>
        <w:r w:rsidRPr="007A38B5" w:rsidDel="007A38B5">
          <w:rPr>
            <w:noProof/>
          </w:rPr>
          <w:tab/>
          <w:delText xml:space="preserve">Z. Li et al., “Evaluation of spectral and texture features for object-based vegetation species classification using support vector machines,” in ISPRS TC VII Symposium – 100 Years ISPRS </w:delText>
        </w:r>
        <w:r w:rsidRPr="007A38B5" w:rsidDel="007A38B5">
          <w:rPr>
            <w:b/>
            <w:bCs/>
            <w:noProof/>
          </w:rPr>
          <w:delText>XXXVIII</w:delText>
        </w:r>
        <w:r w:rsidRPr="007A38B5" w:rsidDel="007A38B5">
          <w:rPr>
            <w:noProof/>
          </w:rPr>
          <w:delText>, W. Wagner and B. Székely, Eds., pp. 122–127, IAPRS, Vienna, Austria (2010).</w:delText>
        </w:r>
      </w:del>
    </w:p>
    <w:p w14:paraId="6CAC8EDF" w14:textId="1B46740E" w:rsidR="007A38B5" w:rsidRPr="007A38B5" w:rsidDel="007A38B5" w:rsidRDefault="007A38B5" w:rsidP="007A38B5">
      <w:pPr>
        <w:widowControl w:val="0"/>
        <w:autoSpaceDE w:val="0"/>
        <w:autoSpaceDN w:val="0"/>
        <w:adjustRightInd w:val="0"/>
        <w:spacing w:before="100" w:after="100"/>
        <w:ind w:left="640" w:hanging="640"/>
        <w:rPr>
          <w:del w:id="179" w:author="dugalh" w:date="2018-02-19T11:33:00Z"/>
          <w:noProof/>
        </w:rPr>
      </w:pPr>
      <w:del w:id="180" w:author="dugalh" w:date="2018-02-19T11:33:00Z">
        <w:r w:rsidRPr="007A38B5" w:rsidDel="007A38B5">
          <w:rPr>
            <w:noProof/>
          </w:rPr>
          <w:delText>35.</w:delText>
        </w:r>
        <w:r w:rsidRPr="007A38B5" w:rsidDel="007A38B5">
          <w:rPr>
            <w:noProof/>
          </w:rPr>
          <w:tab/>
          <w:delText xml:space="preserve">R. Trias-Sanz, G. Stamon, and J. Louchet, “Using colour, texture, and hierarchial segmentation for high-resolution remote sensing,” ISPRS J. Photogramm. Remote Sens. </w:delText>
        </w:r>
        <w:r w:rsidRPr="007A38B5" w:rsidDel="007A38B5">
          <w:rPr>
            <w:b/>
            <w:bCs/>
            <w:noProof/>
          </w:rPr>
          <w:delText>63</w:delText>
        </w:r>
        <w:r w:rsidRPr="007A38B5" w:rsidDel="007A38B5">
          <w:rPr>
            <w:noProof/>
          </w:rPr>
          <w:delText>(2), 156–168 (2008) [doi:10.1016/j.isprsjprs.2007.08.005].</w:delText>
        </w:r>
      </w:del>
    </w:p>
    <w:p w14:paraId="32F20509" w14:textId="00525B9E" w:rsidR="007A38B5" w:rsidRPr="007A38B5" w:rsidDel="007A38B5" w:rsidRDefault="007A38B5" w:rsidP="007A38B5">
      <w:pPr>
        <w:widowControl w:val="0"/>
        <w:autoSpaceDE w:val="0"/>
        <w:autoSpaceDN w:val="0"/>
        <w:adjustRightInd w:val="0"/>
        <w:spacing w:before="100" w:after="100"/>
        <w:ind w:left="640" w:hanging="640"/>
        <w:rPr>
          <w:del w:id="181" w:author="dugalh" w:date="2018-02-19T11:33:00Z"/>
          <w:noProof/>
        </w:rPr>
      </w:pPr>
      <w:del w:id="182" w:author="dugalh" w:date="2018-02-19T11:33:00Z">
        <w:r w:rsidRPr="007A38B5" w:rsidDel="007A38B5">
          <w:rPr>
            <w:noProof/>
          </w:rPr>
          <w:delText>36.</w:delText>
        </w:r>
        <w:r w:rsidRPr="007A38B5" w:rsidDel="007A38B5">
          <w:rPr>
            <w:noProof/>
          </w:rPr>
          <w:tab/>
          <w:delText xml:space="preserve">M. Singh, Y. Malhi, and S. Bhagwat, “Biomass estimation of mixed forest landscape using a Fourier transform texture-based approach on very-high-resolution optical satellite imagery,” Int. J. Remote Sens. </w:delText>
        </w:r>
        <w:r w:rsidRPr="007A38B5" w:rsidDel="007A38B5">
          <w:rPr>
            <w:b/>
            <w:bCs/>
            <w:noProof/>
          </w:rPr>
          <w:delText>35</w:delText>
        </w:r>
        <w:r w:rsidRPr="007A38B5" w:rsidDel="007A38B5">
          <w:rPr>
            <w:noProof/>
          </w:rPr>
          <w:delText>(9), 3331–3349 (2014) [doi:10.1080/01431161.2014.903441].</w:delText>
        </w:r>
      </w:del>
    </w:p>
    <w:p w14:paraId="09B80636" w14:textId="26285C8D" w:rsidR="007A38B5" w:rsidRPr="007A38B5" w:rsidDel="007A38B5" w:rsidRDefault="007A38B5" w:rsidP="007A38B5">
      <w:pPr>
        <w:widowControl w:val="0"/>
        <w:autoSpaceDE w:val="0"/>
        <w:autoSpaceDN w:val="0"/>
        <w:adjustRightInd w:val="0"/>
        <w:spacing w:before="100" w:after="100"/>
        <w:ind w:left="640" w:hanging="640"/>
        <w:rPr>
          <w:del w:id="183" w:author="dugalh" w:date="2018-02-19T11:33:00Z"/>
          <w:noProof/>
        </w:rPr>
      </w:pPr>
      <w:del w:id="184" w:author="dugalh" w:date="2018-02-19T11:33:00Z">
        <w:r w:rsidRPr="007A38B5" w:rsidDel="007A38B5">
          <w:rPr>
            <w:noProof/>
          </w:rPr>
          <w:delText>37.</w:delText>
        </w:r>
        <w:r w:rsidRPr="007A38B5" w:rsidDel="007A38B5">
          <w:rPr>
            <w:noProof/>
          </w:rPr>
          <w:tab/>
          <w:delText>P. Blauensteiner et al., “On colour spaces for change detection and shadow suppression,” in Computer Vision Winter Workshop 2006, O. Chum and V. Franc, Eds., pp. 1–6, Czech Pattern Recognition Society, Telc, Czech Republic (2006).</w:delText>
        </w:r>
      </w:del>
    </w:p>
    <w:p w14:paraId="73D2F438" w14:textId="3A76BCF6" w:rsidR="007A38B5" w:rsidRPr="007A38B5" w:rsidDel="007A38B5" w:rsidRDefault="007A38B5" w:rsidP="007A38B5">
      <w:pPr>
        <w:widowControl w:val="0"/>
        <w:autoSpaceDE w:val="0"/>
        <w:autoSpaceDN w:val="0"/>
        <w:adjustRightInd w:val="0"/>
        <w:spacing w:before="100" w:after="100"/>
        <w:ind w:left="640" w:hanging="640"/>
        <w:rPr>
          <w:del w:id="185" w:author="dugalh" w:date="2018-02-19T11:33:00Z"/>
          <w:noProof/>
        </w:rPr>
      </w:pPr>
      <w:del w:id="186" w:author="dugalh" w:date="2018-02-19T11:33:00Z">
        <w:r w:rsidRPr="007A38B5" w:rsidDel="007A38B5">
          <w:rPr>
            <w:noProof/>
          </w:rPr>
          <w:delText>38.</w:delText>
        </w:r>
        <w:r w:rsidRPr="007A38B5" w:rsidDel="007A38B5">
          <w:rPr>
            <w:noProof/>
          </w:rPr>
          <w:tab/>
          <w:delText xml:space="preserve">D. M. Gates, </w:delText>
        </w:r>
        <w:r w:rsidRPr="007A38B5" w:rsidDel="007A38B5">
          <w:rPr>
            <w:i/>
            <w:iCs/>
            <w:noProof/>
          </w:rPr>
          <w:delText>Biophysical Ecology</w:delText>
        </w:r>
        <w:r w:rsidRPr="007A38B5" w:rsidDel="007A38B5">
          <w:rPr>
            <w:noProof/>
          </w:rPr>
          <w:delText>, Springer, New York (1980) [doi:10.1007/978-1-4612-6024-0].</w:delText>
        </w:r>
      </w:del>
    </w:p>
    <w:p w14:paraId="7EF007CB" w14:textId="02E8AE8B" w:rsidR="007A38B5" w:rsidRPr="007A38B5" w:rsidDel="007A38B5" w:rsidRDefault="007A38B5" w:rsidP="007A38B5">
      <w:pPr>
        <w:widowControl w:val="0"/>
        <w:autoSpaceDE w:val="0"/>
        <w:autoSpaceDN w:val="0"/>
        <w:adjustRightInd w:val="0"/>
        <w:spacing w:before="100" w:after="100"/>
        <w:ind w:left="640" w:hanging="640"/>
        <w:rPr>
          <w:del w:id="187" w:author="dugalh" w:date="2018-02-19T11:33:00Z"/>
          <w:noProof/>
        </w:rPr>
      </w:pPr>
      <w:del w:id="188" w:author="dugalh" w:date="2018-02-19T11:33:00Z">
        <w:r w:rsidRPr="007A38B5" w:rsidDel="007A38B5">
          <w:rPr>
            <w:noProof/>
          </w:rPr>
          <w:delText>39.</w:delText>
        </w:r>
        <w:r w:rsidRPr="007A38B5" w:rsidDel="007A38B5">
          <w:rPr>
            <w:noProof/>
          </w:rPr>
          <w:tab/>
          <w:delText xml:space="preserve">R. B. Myneni et al., “The interpretation of spectral vegetation indexes,” IEEE Trans. Geosci. Remote Sens. </w:delText>
        </w:r>
        <w:r w:rsidRPr="007A38B5" w:rsidDel="007A38B5">
          <w:rPr>
            <w:b/>
            <w:bCs/>
            <w:noProof/>
          </w:rPr>
          <w:delText>33</w:delText>
        </w:r>
        <w:r w:rsidRPr="007A38B5" w:rsidDel="007A38B5">
          <w:rPr>
            <w:noProof/>
          </w:rPr>
          <w:delText>(2), 481–486 (1995) [doi:10.1109/36.377948].</w:delText>
        </w:r>
      </w:del>
    </w:p>
    <w:p w14:paraId="5967F5E6" w14:textId="0B51BBE6" w:rsidR="007A38B5" w:rsidRPr="007A38B5" w:rsidDel="007A38B5" w:rsidRDefault="007A38B5" w:rsidP="007A38B5">
      <w:pPr>
        <w:widowControl w:val="0"/>
        <w:autoSpaceDE w:val="0"/>
        <w:autoSpaceDN w:val="0"/>
        <w:adjustRightInd w:val="0"/>
        <w:spacing w:before="100" w:after="100"/>
        <w:ind w:left="640" w:hanging="640"/>
        <w:rPr>
          <w:del w:id="189" w:author="dugalh" w:date="2018-02-19T11:33:00Z"/>
          <w:noProof/>
        </w:rPr>
      </w:pPr>
      <w:del w:id="190" w:author="dugalh" w:date="2018-02-19T11:33:00Z">
        <w:r w:rsidRPr="007A38B5" w:rsidDel="007A38B5">
          <w:rPr>
            <w:noProof/>
          </w:rPr>
          <w:delText>40.</w:delText>
        </w:r>
        <w:r w:rsidRPr="007A38B5" w:rsidDel="007A38B5">
          <w:rPr>
            <w:noProof/>
          </w:rPr>
          <w:tab/>
          <w:delText>R. J. Kauth and G. S. Thomas, “The tasselled cap -- a graphic description of the spectral-temporal development of agricultural crops as seen by LANDSAT,” in Symposium on Machine Processing of Remotely Sensed Data, p. 4B41-4B51, IEEE, Purdue University of West Lafayette, Indiana, USA (1976).</w:delText>
        </w:r>
      </w:del>
    </w:p>
    <w:p w14:paraId="04515BD7" w14:textId="5A11997B" w:rsidR="007A38B5" w:rsidRPr="007A38B5" w:rsidDel="007A38B5" w:rsidRDefault="007A38B5" w:rsidP="007A38B5">
      <w:pPr>
        <w:widowControl w:val="0"/>
        <w:autoSpaceDE w:val="0"/>
        <w:autoSpaceDN w:val="0"/>
        <w:adjustRightInd w:val="0"/>
        <w:spacing w:before="100" w:after="100"/>
        <w:ind w:left="640" w:hanging="640"/>
        <w:rPr>
          <w:del w:id="191" w:author="dugalh" w:date="2018-02-19T11:33:00Z"/>
          <w:noProof/>
        </w:rPr>
      </w:pPr>
      <w:del w:id="192" w:author="dugalh" w:date="2018-02-19T11:33:00Z">
        <w:r w:rsidRPr="007A38B5" w:rsidDel="007A38B5">
          <w:rPr>
            <w:noProof/>
          </w:rPr>
          <w:delText>41.</w:delText>
        </w:r>
        <w:r w:rsidRPr="007A38B5" w:rsidDel="007A38B5">
          <w:rPr>
            <w:noProof/>
          </w:rPr>
          <w:tab/>
          <w:delText>Intergraph, “Digital mapping camera system,” 2008, &lt;http://www.geospace.co.za/pdf/DMC Brochure.pdf&gt;.</w:delText>
        </w:r>
      </w:del>
    </w:p>
    <w:p w14:paraId="403CEE12" w14:textId="1D61C5AF" w:rsidR="007A38B5" w:rsidRPr="007A38B5" w:rsidDel="007A38B5" w:rsidRDefault="007A38B5" w:rsidP="007A38B5">
      <w:pPr>
        <w:widowControl w:val="0"/>
        <w:autoSpaceDE w:val="0"/>
        <w:autoSpaceDN w:val="0"/>
        <w:adjustRightInd w:val="0"/>
        <w:spacing w:before="100" w:after="100"/>
        <w:ind w:left="640" w:hanging="640"/>
        <w:rPr>
          <w:del w:id="193" w:author="dugalh" w:date="2018-02-19T11:33:00Z"/>
          <w:noProof/>
        </w:rPr>
      </w:pPr>
      <w:del w:id="194" w:author="dugalh" w:date="2018-02-19T11:33:00Z">
        <w:r w:rsidRPr="007A38B5" w:rsidDel="007A38B5">
          <w:rPr>
            <w:noProof/>
          </w:rPr>
          <w:delText>42.</w:delText>
        </w:r>
        <w:r w:rsidRPr="007A38B5" w:rsidDel="007A38B5">
          <w:rPr>
            <w:noProof/>
          </w:rPr>
          <w:tab/>
          <w:delText xml:space="preserve">B. Sahu and D. Mishra, “A novel approach for selecting informative genes from gene expression data using signal-to-noise ratio and t-statistics,” in 2011 2nd International </w:delText>
        </w:r>
        <w:r w:rsidRPr="007A38B5" w:rsidDel="007A38B5">
          <w:rPr>
            <w:noProof/>
          </w:rPr>
          <w:lastRenderedPageBreak/>
          <w:delText>Conference on Computer and Communication Technology (ICCCT-2011), pp. 5–10, IEEE, Allahabad, India (2011) [doi:10.1109/ICCCT.2011.6075207].</w:delText>
        </w:r>
      </w:del>
    </w:p>
    <w:p w14:paraId="7C85ED65" w14:textId="66FB6970" w:rsidR="007A38B5" w:rsidRPr="007A38B5" w:rsidDel="007A38B5" w:rsidRDefault="007A38B5" w:rsidP="007A38B5">
      <w:pPr>
        <w:widowControl w:val="0"/>
        <w:autoSpaceDE w:val="0"/>
        <w:autoSpaceDN w:val="0"/>
        <w:adjustRightInd w:val="0"/>
        <w:spacing w:before="100" w:after="100"/>
        <w:ind w:left="640" w:hanging="640"/>
        <w:rPr>
          <w:del w:id="195" w:author="dugalh" w:date="2018-02-19T11:33:00Z"/>
          <w:noProof/>
        </w:rPr>
      </w:pPr>
      <w:del w:id="196" w:author="dugalh" w:date="2018-02-19T11:33:00Z">
        <w:r w:rsidRPr="007A38B5" w:rsidDel="007A38B5">
          <w:rPr>
            <w:noProof/>
          </w:rPr>
          <w:delText>43.</w:delText>
        </w:r>
        <w:r w:rsidRPr="007A38B5" w:rsidDel="007A38B5">
          <w:rPr>
            <w:noProof/>
          </w:rPr>
          <w:tab/>
          <w:delText xml:space="preserve">C. Strobl et al., “Conditional variable importance for random forests.,” BMC Bioinformatics </w:delText>
        </w:r>
        <w:r w:rsidRPr="007A38B5" w:rsidDel="007A38B5">
          <w:rPr>
            <w:b/>
            <w:bCs/>
            <w:noProof/>
          </w:rPr>
          <w:delText>9</w:delText>
        </w:r>
        <w:r w:rsidRPr="007A38B5" w:rsidDel="007A38B5">
          <w:rPr>
            <w:noProof/>
          </w:rPr>
          <w:delText>, 307 (2008) [doi:10.1186/1471-2105-9-307].</w:delText>
        </w:r>
      </w:del>
    </w:p>
    <w:p w14:paraId="38F1391F" w14:textId="3B2E3968" w:rsidR="007A38B5" w:rsidRPr="007A38B5" w:rsidDel="007A38B5" w:rsidRDefault="007A38B5" w:rsidP="007A38B5">
      <w:pPr>
        <w:widowControl w:val="0"/>
        <w:autoSpaceDE w:val="0"/>
        <w:autoSpaceDN w:val="0"/>
        <w:adjustRightInd w:val="0"/>
        <w:spacing w:before="100" w:after="100"/>
        <w:ind w:left="640" w:hanging="640"/>
        <w:rPr>
          <w:del w:id="197" w:author="dugalh" w:date="2018-02-19T11:33:00Z"/>
          <w:noProof/>
        </w:rPr>
      </w:pPr>
      <w:del w:id="198" w:author="dugalh" w:date="2018-02-19T11:33:00Z">
        <w:r w:rsidRPr="007A38B5" w:rsidDel="007A38B5">
          <w:rPr>
            <w:noProof/>
          </w:rPr>
          <w:delText>44.</w:delText>
        </w:r>
        <w:r w:rsidRPr="007A38B5" w:rsidDel="007A38B5">
          <w:rPr>
            <w:noProof/>
          </w:rPr>
          <w:tab/>
          <w:delText xml:space="preserve">M. Yousef et al., “Recursive cluster elimination (RCE) for classification and feature selection from gene expression data.,” BMC Bioinformatics </w:delText>
        </w:r>
        <w:r w:rsidRPr="007A38B5" w:rsidDel="007A38B5">
          <w:rPr>
            <w:b/>
            <w:bCs/>
            <w:noProof/>
          </w:rPr>
          <w:delText>8</w:delText>
        </w:r>
        <w:r w:rsidRPr="007A38B5" w:rsidDel="007A38B5">
          <w:rPr>
            <w:noProof/>
          </w:rPr>
          <w:delText>(144) (2007) [doi:10.1186/1471-2105-8-144].</w:delText>
        </w:r>
      </w:del>
    </w:p>
    <w:p w14:paraId="192936CD" w14:textId="328097E0" w:rsidR="007A38B5" w:rsidRPr="007A38B5" w:rsidDel="007A38B5" w:rsidRDefault="007A38B5" w:rsidP="007A38B5">
      <w:pPr>
        <w:widowControl w:val="0"/>
        <w:autoSpaceDE w:val="0"/>
        <w:autoSpaceDN w:val="0"/>
        <w:adjustRightInd w:val="0"/>
        <w:spacing w:before="100" w:after="100"/>
        <w:ind w:left="640" w:hanging="640"/>
        <w:rPr>
          <w:del w:id="199" w:author="dugalh" w:date="2018-02-19T11:33:00Z"/>
          <w:noProof/>
        </w:rPr>
      </w:pPr>
      <w:del w:id="200" w:author="dugalh" w:date="2018-02-19T11:33:00Z">
        <w:r w:rsidRPr="007A38B5" w:rsidDel="007A38B5">
          <w:rPr>
            <w:noProof/>
          </w:rPr>
          <w:delText>45.</w:delText>
        </w:r>
        <w:r w:rsidRPr="007A38B5" w:rsidDel="007A38B5">
          <w:rPr>
            <w:noProof/>
          </w:rPr>
          <w:tab/>
          <w:delText xml:space="preserve">G. J. Szekely and M. L. Rizzo, “Hierarchical clustering via joint between-within distances: extending Ward’s minimum variance method,” J. Classif. </w:delText>
        </w:r>
        <w:r w:rsidRPr="007A38B5" w:rsidDel="007A38B5">
          <w:rPr>
            <w:b/>
            <w:bCs/>
            <w:noProof/>
          </w:rPr>
          <w:delText>22</w:delText>
        </w:r>
        <w:r w:rsidRPr="007A38B5" w:rsidDel="007A38B5">
          <w:rPr>
            <w:noProof/>
          </w:rPr>
          <w:delText>(2), 151–183 (2005) [doi:10.1007/s00357-005-0012-9].</w:delText>
        </w:r>
      </w:del>
    </w:p>
    <w:p w14:paraId="5D281676" w14:textId="1EE7ADB8" w:rsidR="007A38B5" w:rsidRPr="007A38B5" w:rsidDel="007A38B5" w:rsidRDefault="007A38B5" w:rsidP="007A38B5">
      <w:pPr>
        <w:widowControl w:val="0"/>
        <w:autoSpaceDE w:val="0"/>
        <w:autoSpaceDN w:val="0"/>
        <w:adjustRightInd w:val="0"/>
        <w:spacing w:before="100" w:after="100"/>
        <w:ind w:left="640" w:hanging="640"/>
        <w:rPr>
          <w:del w:id="201" w:author="dugalh" w:date="2018-02-19T11:33:00Z"/>
          <w:noProof/>
        </w:rPr>
      </w:pPr>
      <w:del w:id="202" w:author="dugalh" w:date="2018-02-19T11:33:00Z">
        <w:r w:rsidRPr="007A38B5" w:rsidDel="007A38B5">
          <w:rPr>
            <w:noProof/>
          </w:rPr>
          <w:delText>46.</w:delText>
        </w:r>
        <w:r w:rsidRPr="007A38B5" w:rsidDel="007A38B5">
          <w:rPr>
            <w:noProof/>
          </w:rPr>
          <w:tab/>
          <w:delText xml:space="preserve">D. J. Hand and K. Yu, “Idiot’s Bayes - Not So Stupid After All?,” Int. Statisitical Rev. </w:delText>
        </w:r>
        <w:r w:rsidRPr="007A38B5" w:rsidDel="007A38B5">
          <w:rPr>
            <w:b/>
            <w:bCs/>
            <w:noProof/>
          </w:rPr>
          <w:delText>69</w:delText>
        </w:r>
        <w:r w:rsidRPr="007A38B5" w:rsidDel="007A38B5">
          <w:rPr>
            <w:noProof/>
          </w:rPr>
          <w:delText>(3), 385–398 (2001).</w:delText>
        </w:r>
      </w:del>
    </w:p>
    <w:p w14:paraId="65F28B5A" w14:textId="201B95A9" w:rsidR="007A38B5" w:rsidRPr="007A38B5" w:rsidDel="007A38B5" w:rsidRDefault="007A38B5" w:rsidP="007A38B5">
      <w:pPr>
        <w:widowControl w:val="0"/>
        <w:autoSpaceDE w:val="0"/>
        <w:autoSpaceDN w:val="0"/>
        <w:adjustRightInd w:val="0"/>
        <w:spacing w:before="100" w:after="100"/>
        <w:ind w:left="640" w:hanging="640"/>
        <w:rPr>
          <w:del w:id="203" w:author="dugalh" w:date="2018-02-19T11:33:00Z"/>
          <w:noProof/>
        </w:rPr>
      </w:pPr>
      <w:del w:id="204" w:author="dugalh" w:date="2018-02-19T11:33:00Z">
        <w:r w:rsidRPr="007A38B5" w:rsidDel="007A38B5">
          <w:rPr>
            <w:noProof/>
          </w:rPr>
          <w:delText>47.</w:delText>
        </w:r>
        <w:r w:rsidRPr="007A38B5" w:rsidDel="007A38B5">
          <w:rPr>
            <w:noProof/>
          </w:rPr>
          <w:tab/>
          <w:delText xml:space="preserve">L. Breiman et al., </w:delText>
        </w:r>
        <w:r w:rsidRPr="007A38B5" w:rsidDel="007A38B5">
          <w:rPr>
            <w:i/>
            <w:iCs/>
            <w:noProof/>
          </w:rPr>
          <w:delText>Classification and regression trees</w:delText>
        </w:r>
        <w:r w:rsidRPr="007A38B5" w:rsidDel="007A38B5">
          <w:rPr>
            <w:noProof/>
          </w:rPr>
          <w:delText>, Wadsworth, Calif. (1984).</w:delText>
        </w:r>
      </w:del>
    </w:p>
    <w:p w14:paraId="24D8D769" w14:textId="4974510A" w:rsidR="007A38B5" w:rsidRPr="007A38B5" w:rsidDel="007A38B5" w:rsidRDefault="007A38B5" w:rsidP="007A38B5">
      <w:pPr>
        <w:widowControl w:val="0"/>
        <w:autoSpaceDE w:val="0"/>
        <w:autoSpaceDN w:val="0"/>
        <w:adjustRightInd w:val="0"/>
        <w:spacing w:before="100" w:after="100"/>
        <w:ind w:left="640" w:hanging="640"/>
        <w:rPr>
          <w:del w:id="205" w:author="dugalh" w:date="2018-02-19T11:33:00Z"/>
          <w:noProof/>
        </w:rPr>
      </w:pPr>
      <w:del w:id="206" w:author="dugalh" w:date="2018-02-19T11:33:00Z">
        <w:r w:rsidRPr="007A38B5" w:rsidDel="007A38B5">
          <w:rPr>
            <w:noProof/>
          </w:rPr>
          <w:delText>48.</w:delText>
        </w:r>
        <w:r w:rsidRPr="007A38B5" w:rsidDel="007A38B5">
          <w:rPr>
            <w:noProof/>
          </w:rPr>
          <w:tab/>
          <w:delText xml:space="preserve">L. Breiman, “Bagging predictors,” Mach. Learn. </w:delText>
        </w:r>
        <w:r w:rsidRPr="007A38B5" w:rsidDel="007A38B5">
          <w:rPr>
            <w:b/>
            <w:bCs/>
            <w:noProof/>
          </w:rPr>
          <w:delText>24</w:delText>
        </w:r>
        <w:r w:rsidRPr="007A38B5" w:rsidDel="007A38B5">
          <w:rPr>
            <w:noProof/>
          </w:rPr>
          <w:delText>(2), 123–140 (1996).</w:delText>
        </w:r>
      </w:del>
    </w:p>
    <w:p w14:paraId="2DCC9736" w14:textId="3DD4A134" w:rsidR="007A38B5" w:rsidRPr="007A38B5" w:rsidDel="007A38B5" w:rsidRDefault="007A38B5" w:rsidP="007A38B5">
      <w:pPr>
        <w:widowControl w:val="0"/>
        <w:autoSpaceDE w:val="0"/>
        <w:autoSpaceDN w:val="0"/>
        <w:adjustRightInd w:val="0"/>
        <w:spacing w:before="100" w:after="100"/>
        <w:ind w:left="640" w:hanging="640"/>
        <w:rPr>
          <w:del w:id="207" w:author="dugalh" w:date="2018-02-19T11:33:00Z"/>
          <w:noProof/>
        </w:rPr>
      </w:pPr>
      <w:del w:id="208" w:author="dugalh" w:date="2018-02-19T11:33:00Z">
        <w:r w:rsidRPr="007A38B5" w:rsidDel="007A38B5">
          <w:rPr>
            <w:noProof/>
          </w:rPr>
          <w:delText>49.</w:delText>
        </w:r>
        <w:r w:rsidRPr="007A38B5" w:rsidDel="007A38B5">
          <w:rPr>
            <w:noProof/>
          </w:rPr>
          <w:tab/>
          <w:delText xml:space="preserve">L. Breiman, “Random Forests,” Mach. Learn. </w:delText>
        </w:r>
        <w:r w:rsidRPr="007A38B5" w:rsidDel="007A38B5">
          <w:rPr>
            <w:b/>
            <w:bCs/>
            <w:noProof/>
          </w:rPr>
          <w:delText>45</w:delText>
        </w:r>
        <w:r w:rsidRPr="007A38B5" w:rsidDel="007A38B5">
          <w:rPr>
            <w:noProof/>
          </w:rPr>
          <w:delText>(1), 5–32 (2001) [doi:10.1023/A:1010933404324].</w:delText>
        </w:r>
      </w:del>
    </w:p>
    <w:p w14:paraId="1CD1B1B6" w14:textId="00E63023" w:rsidR="007A38B5" w:rsidRPr="007A38B5" w:rsidDel="007A38B5" w:rsidRDefault="007A38B5" w:rsidP="007A38B5">
      <w:pPr>
        <w:widowControl w:val="0"/>
        <w:autoSpaceDE w:val="0"/>
        <w:autoSpaceDN w:val="0"/>
        <w:adjustRightInd w:val="0"/>
        <w:spacing w:before="100" w:after="100"/>
        <w:ind w:left="640" w:hanging="640"/>
        <w:rPr>
          <w:del w:id="209" w:author="dugalh" w:date="2018-02-19T11:33:00Z"/>
          <w:noProof/>
        </w:rPr>
      </w:pPr>
      <w:del w:id="210" w:author="dugalh" w:date="2018-02-19T11:33:00Z">
        <w:r w:rsidRPr="007A38B5" w:rsidDel="007A38B5">
          <w:rPr>
            <w:noProof/>
          </w:rPr>
          <w:delText>50.</w:delText>
        </w:r>
        <w:r w:rsidRPr="007A38B5" w:rsidDel="007A38B5">
          <w:rPr>
            <w:noProof/>
          </w:rPr>
          <w:tab/>
          <w:delText xml:space="preserve">J. Amorós López et al., “Land cover classification of VHR airborne images for citrus grove identification,” ISPRS J. Photogramm. Remote Sens. </w:delText>
        </w:r>
        <w:r w:rsidRPr="007A38B5" w:rsidDel="007A38B5">
          <w:rPr>
            <w:b/>
            <w:bCs/>
            <w:noProof/>
          </w:rPr>
          <w:delText>66</w:delText>
        </w:r>
        <w:r w:rsidRPr="007A38B5" w:rsidDel="007A38B5">
          <w:rPr>
            <w:noProof/>
          </w:rPr>
          <w:delText>(1), 115–123, Elsevier B.V. (2011) [doi:10.1016/j.isprsjprs.2010.09.008].</w:delText>
        </w:r>
      </w:del>
    </w:p>
    <w:p w14:paraId="339B4459" w14:textId="5BC340A0" w:rsidR="007A38B5" w:rsidRPr="007A38B5" w:rsidDel="007A38B5" w:rsidRDefault="007A38B5" w:rsidP="007A38B5">
      <w:pPr>
        <w:widowControl w:val="0"/>
        <w:autoSpaceDE w:val="0"/>
        <w:autoSpaceDN w:val="0"/>
        <w:adjustRightInd w:val="0"/>
        <w:spacing w:before="100" w:after="100"/>
        <w:ind w:left="640" w:hanging="640"/>
        <w:rPr>
          <w:del w:id="211" w:author="dugalh" w:date="2018-02-19T11:33:00Z"/>
          <w:noProof/>
        </w:rPr>
      </w:pPr>
      <w:del w:id="212" w:author="dugalh" w:date="2018-02-19T11:33:00Z">
        <w:r w:rsidRPr="007A38B5" w:rsidDel="007A38B5">
          <w:rPr>
            <w:noProof/>
          </w:rPr>
          <w:delText>51.</w:delText>
        </w:r>
        <w:r w:rsidRPr="007A38B5" w:rsidDel="007A38B5">
          <w:rPr>
            <w:noProof/>
          </w:rPr>
          <w:tab/>
          <w:delText xml:space="preserve">C. J. C. Burges, “A tutorial on support vector machines for pattern recognition,” Data Min. Knowl. Discov. </w:delText>
        </w:r>
        <w:r w:rsidRPr="007A38B5" w:rsidDel="007A38B5">
          <w:rPr>
            <w:b/>
            <w:bCs/>
            <w:noProof/>
          </w:rPr>
          <w:delText>2</w:delText>
        </w:r>
        <w:r w:rsidRPr="007A38B5" w:rsidDel="007A38B5">
          <w:rPr>
            <w:noProof/>
          </w:rPr>
          <w:delText>(2), 121–167 (1998) [doi:10.1023/A:1009715923555].</w:delText>
        </w:r>
      </w:del>
    </w:p>
    <w:p w14:paraId="6699CAC5" w14:textId="2373D71E" w:rsidR="007A38B5" w:rsidRPr="007A38B5" w:rsidDel="007A38B5" w:rsidRDefault="007A38B5" w:rsidP="007A38B5">
      <w:pPr>
        <w:widowControl w:val="0"/>
        <w:autoSpaceDE w:val="0"/>
        <w:autoSpaceDN w:val="0"/>
        <w:adjustRightInd w:val="0"/>
        <w:spacing w:before="100" w:after="100"/>
        <w:ind w:left="640" w:hanging="640"/>
        <w:rPr>
          <w:del w:id="213" w:author="dugalh" w:date="2018-02-19T11:33:00Z"/>
          <w:noProof/>
        </w:rPr>
      </w:pPr>
      <w:del w:id="214" w:author="dugalh" w:date="2018-02-19T11:33:00Z">
        <w:r w:rsidRPr="007A38B5" w:rsidDel="007A38B5">
          <w:rPr>
            <w:noProof/>
          </w:rPr>
          <w:delText>52.</w:delText>
        </w:r>
        <w:r w:rsidRPr="007A38B5" w:rsidDel="007A38B5">
          <w:rPr>
            <w:noProof/>
          </w:rPr>
          <w:tab/>
          <w:delText>R. P. W. Duin and D. M. J. Tax, “Statistical Pattern Recognition,” in Handbook of Pattern Recognition and Computer Vision, 3rd ed., C. Chen and P. Wang, Eds., pp. 1–21, World Scientific, Singapore (2005) [doi:10.1142/9789812775320_0001].</w:delText>
        </w:r>
      </w:del>
    </w:p>
    <w:p w14:paraId="3504C980" w14:textId="517BC115" w:rsidR="007A38B5" w:rsidRPr="007A38B5" w:rsidDel="007A38B5" w:rsidRDefault="007A38B5" w:rsidP="007A38B5">
      <w:pPr>
        <w:widowControl w:val="0"/>
        <w:autoSpaceDE w:val="0"/>
        <w:autoSpaceDN w:val="0"/>
        <w:adjustRightInd w:val="0"/>
        <w:spacing w:before="100" w:after="100"/>
        <w:ind w:left="640" w:hanging="640"/>
        <w:rPr>
          <w:del w:id="215" w:author="dugalh" w:date="2018-02-19T11:33:00Z"/>
          <w:noProof/>
        </w:rPr>
      </w:pPr>
      <w:del w:id="216" w:author="dugalh" w:date="2018-02-19T11:33:00Z">
        <w:r w:rsidRPr="007A38B5" w:rsidDel="007A38B5">
          <w:rPr>
            <w:noProof/>
          </w:rPr>
          <w:delText>53.</w:delText>
        </w:r>
        <w:r w:rsidRPr="007A38B5" w:rsidDel="007A38B5">
          <w:rPr>
            <w:noProof/>
          </w:rPr>
          <w:tab/>
          <w:delText>OpenCV Development Team, “OpenCV documentation,” Open Source Computer Vision Library, 2014, &lt;http://docs.opencv.org/&gt;.</w:delText>
        </w:r>
      </w:del>
    </w:p>
    <w:p w14:paraId="13B2F67D" w14:textId="5C860965" w:rsidR="007A38B5" w:rsidRPr="007A38B5" w:rsidDel="007A38B5" w:rsidRDefault="007A38B5" w:rsidP="007A38B5">
      <w:pPr>
        <w:widowControl w:val="0"/>
        <w:autoSpaceDE w:val="0"/>
        <w:autoSpaceDN w:val="0"/>
        <w:adjustRightInd w:val="0"/>
        <w:spacing w:before="100" w:after="100"/>
        <w:ind w:left="640" w:hanging="640"/>
        <w:rPr>
          <w:del w:id="217" w:author="dugalh" w:date="2018-02-19T11:33:00Z"/>
          <w:noProof/>
        </w:rPr>
      </w:pPr>
      <w:del w:id="218" w:author="dugalh" w:date="2018-02-19T11:33:00Z">
        <w:r w:rsidRPr="007A38B5" w:rsidDel="007A38B5">
          <w:rPr>
            <w:noProof/>
          </w:rPr>
          <w:delText>54.</w:delText>
        </w:r>
        <w:r w:rsidRPr="007A38B5" w:rsidDel="007A38B5">
          <w:rPr>
            <w:noProof/>
          </w:rPr>
          <w:tab/>
          <w:delText>J. Serra and P. Soille, Eds., “Mathematical morphology and its applications to image processing,” in 2nd International Symposium on Mathematical Morphology (ISMM’94), p. 383, Kluwer Academic Publishers (1994).</w:delText>
        </w:r>
      </w:del>
    </w:p>
    <w:p w14:paraId="53A6DBB9" w14:textId="06EB7483" w:rsidR="007A38B5" w:rsidRPr="007A38B5" w:rsidDel="007A38B5" w:rsidRDefault="007A38B5" w:rsidP="007A38B5">
      <w:pPr>
        <w:widowControl w:val="0"/>
        <w:autoSpaceDE w:val="0"/>
        <w:autoSpaceDN w:val="0"/>
        <w:adjustRightInd w:val="0"/>
        <w:spacing w:before="100" w:after="100"/>
        <w:ind w:left="640" w:hanging="640"/>
        <w:rPr>
          <w:del w:id="219" w:author="dugalh" w:date="2018-02-19T11:33:00Z"/>
          <w:noProof/>
        </w:rPr>
      </w:pPr>
      <w:del w:id="220" w:author="dugalh" w:date="2018-02-19T11:33:00Z">
        <w:r w:rsidRPr="007A38B5" w:rsidDel="007A38B5">
          <w:rPr>
            <w:noProof/>
          </w:rPr>
          <w:delText>55.</w:delText>
        </w:r>
        <w:r w:rsidRPr="007A38B5" w:rsidDel="007A38B5">
          <w:rPr>
            <w:noProof/>
          </w:rPr>
          <w:tab/>
          <w:delText xml:space="preserve">T. Key et al., “A comparison of multispectral and multitemporal information in high spatial resolution imagery for classification of individual tree species in a temperate hardwood forest,” Remote Sens. Environ. </w:delText>
        </w:r>
        <w:r w:rsidRPr="007A38B5" w:rsidDel="007A38B5">
          <w:rPr>
            <w:b/>
            <w:bCs/>
            <w:noProof/>
          </w:rPr>
          <w:delText>75</w:delText>
        </w:r>
        <w:r w:rsidRPr="007A38B5" w:rsidDel="007A38B5">
          <w:rPr>
            <w:noProof/>
          </w:rPr>
          <w:delText>(1), 100–112, Elsevier (2001).</w:delText>
        </w:r>
      </w:del>
    </w:p>
    <w:p w14:paraId="43481888" w14:textId="0F11AF01" w:rsidR="007A38B5" w:rsidRPr="007A38B5" w:rsidDel="007A38B5" w:rsidRDefault="007A38B5" w:rsidP="007A38B5">
      <w:pPr>
        <w:widowControl w:val="0"/>
        <w:autoSpaceDE w:val="0"/>
        <w:autoSpaceDN w:val="0"/>
        <w:adjustRightInd w:val="0"/>
        <w:spacing w:before="100" w:after="100"/>
        <w:ind w:left="640" w:hanging="640"/>
        <w:rPr>
          <w:del w:id="221" w:author="dugalh" w:date="2018-02-19T11:33:00Z"/>
          <w:noProof/>
        </w:rPr>
      </w:pPr>
      <w:del w:id="222" w:author="dugalh" w:date="2018-02-19T11:33:00Z">
        <w:r w:rsidRPr="007A38B5" w:rsidDel="007A38B5">
          <w:rPr>
            <w:noProof/>
          </w:rPr>
          <w:delText>56.</w:delText>
        </w:r>
        <w:r w:rsidRPr="007A38B5" w:rsidDel="007A38B5">
          <w:rPr>
            <w:noProof/>
          </w:rPr>
          <w:tab/>
          <w:delText xml:space="preserve">B. W. Heumann, “Satellite remote sensing of mangrove forests: Recent advances and future opportunities,” Prog. Phys. Geogr. </w:delText>
        </w:r>
        <w:r w:rsidRPr="007A38B5" w:rsidDel="007A38B5">
          <w:rPr>
            <w:b/>
            <w:bCs/>
            <w:noProof/>
          </w:rPr>
          <w:delText>35</w:delText>
        </w:r>
        <w:r w:rsidRPr="007A38B5" w:rsidDel="007A38B5">
          <w:rPr>
            <w:noProof/>
          </w:rPr>
          <w:delText>(1), 87–108 (2011) [doi:10.1177/0309133310385371].</w:delText>
        </w:r>
      </w:del>
    </w:p>
    <w:p w14:paraId="3FE1E875" w14:textId="4FD2592F" w:rsidR="007A38B5" w:rsidRPr="007A38B5" w:rsidDel="007A38B5" w:rsidRDefault="007A38B5" w:rsidP="007A38B5">
      <w:pPr>
        <w:widowControl w:val="0"/>
        <w:autoSpaceDE w:val="0"/>
        <w:autoSpaceDN w:val="0"/>
        <w:adjustRightInd w:val="0"/>
        <w:spacing w:before="100" w:after="100"/>
        <w:ind w:left="640" w:hanging="640"/>
        <w:rPr>
          <w:del w:id="223" w:author="dugalh" w:date="2018-02-19T11:33:00Z"/>
          <w:noProof/>
        </w:rPr>
      </w:pPr>
      <w:del w:id="224" w:author="dugalh" w:date="2018-02-19T11:33:00Z">
        <w:r w:rsidRPr="007A38B5" w:rsidDel="007A38B5">
          <w:rPr>
            <w:noProof/>
          </w:rPr>
          <w:delText>57.</w:delText>
        </w:r>
        <w:r w:rsidRPr="007A38B5" w:rsidDel="007A38B5">
          <w:rPr>
            <w:noProof/>
          </w:rPr>
          <w:tab/>
          <w:delText xml:space="preserve">H. Suganuma et al., “Stand biomass estimation method by canopy coverage for application to remote sensing in an arid area of Western Australia,” For. Ecol. Manage. </w:delText>
        </w:r>
        <w:r w:rsidRPr="007A38B5" w:rsidDel="007A38B5">
          <w:rPr>
            <w:b/>
            <w:bCs/>
            <w:noProof/>
          </w:rPr>
          <w:delText>222</w:delText>
        </w:r>
        <w:r w:rsidRPr="007A38B5" w:rsidDel="007A38B5">
          <w:rPr>
            <w:noProof/>
          </w:rPr>
          <w:delText>(1–3), 75–87 (2006) [doi:10.1016/j.foreco.2005.10.014].</w:delText>
        </w:r>
      </w:del>
    </w:p>
    <w:p w14:paraId="589F9C2E" w14:textId="5D21EBF2" w:rsidR="007A38B5" w:rsidRPr="007A38B5" w:rsidDel="007A38B5" w:rsidRDefault="007A38B5" w:rsidP="007A38B5">
      <w:pPr>
        <w:widowControl w:val="0"/>
        <w:autoSpaceDE w:val="0"/>
        <w:autoSpaceDN w:val="0"/>
        <w:adjustRightInd w:val="0"/>
        <w:spacing w:before="100" w:after="100"/>
        <w:ind w:left="640" w:hanging="640"/>
        <w:rPr>
          <w:del w:id="225" w:author="dugalh" w:date="2018-02-19T11:33:00Z"/>
          <w:noProof/>
        </w:rPr>
      </w:pPr>
      <w:del w:id="226" w:author="dugalh" w:date="2018-02-19T11:33:00Z">
        <w:r w:rsidRPr="007A38B5" w:rsidDel="007A38B5">
          <w:rPr>
            <w:noProof/>
          </w:rPr>
          <w:delText>58.</w:delText>
        </w:r>
        <w:r w:rsidRPr="007A38B5" w:rsidDel="007A38B5">
          <w:rPr>
            <w:noProof/>
          </w:rPr>
          <w:tab/>
          <w:delText xml:space="preserve">J. A. Ludwig, J. F. Reynolds, and P. D. Whitson, “Size-biomass relationships of several Chihuahuan desert shrubs,” Am. Midl. Nat. </w:delText>
        </w:r>
        <w:r w:rsidRPr="007A38B5" w:rsidDel="007A38B5">
          <w:rPr>
            <w:b/>
            <w:bCs/>
            <w:noProof/>
          </w:rPr>
          <w:delText>94</w:delText>
        </w:r>
        <w:r w:rsidRPr="007A38B5" w:rsidDel="007A38B5">
          <w:rPr>
            <w:noProof/>
          </w:rPr>
          <w:delText>(2), 451–461 (1975).</w:delText>
        </w:r>
      </w:del>
    </w:p>
    <w:p w14:paraId="66D862CB" w14:textId="4A43D22D" w:rsidR="001C5BD7" w:rsidRPr="00DA4D43" w:rsidDel="007A38B5" w:rsidRDefault="001C5BD7" w:rsidP="001C5BD7">
      <w:pPr>
        <w:pStyle w:val="1TableText"/>
        <w:spacing w:after="0" w:line="360" w:lineRule="auto"/>
        <w:ind w:left="280" w:hanging="280"/>
        <w:rPr>
          <w:del w:id="227" w:author="dugalh" w:date="2018-02-19T11:33:00Z"/>
          <w:rFonts w:ascii="Times New Roman" w:hAnsi="Times New Roman"/>
          <w:sz w:val="24"/>
        </w:rPr>
      </w:pPr>
      <w:del w:id="228" w:author="dugalh" w:date="2018-02-19T11:33:00Z">
        <w:r w:rsidDel="007A38B5">
          <w:rPr>
            <w:rFonts w:ascii="Times New Roman" w:hAnsi="Times New Roman"/>
            <w:sz w:val="24"/>
          </w:rPr>
          <w:fldChar w:fldCharType="end"/>
        </w:r>
      </w:del>
    </w:p>
    <w:p w14:paraId="1652EB0D" w14:textId="26E2DA65" w:rsidR="001C5BD7" w:rsidDel="007A38B5" w:rsidRDefault="001C5BD7" w:rsidP="001C5BD7">
      <w:pPr>
        <w:rPr>
          <w:del w:id="229" w:author="dugalh" w:date="2018-02-19T11:33:00Z"/>
        </w:rPr>
      </w:pPr>
    </w:p>
    <w:p w14:paraId="06101B62" w14:textId="77777777" w:rsidR="001C5BD7" w:rsidRDefault="001C5BD7" w:rsidP="001C5BD7"/>
    <w:p w14:paraId="2D55BED7" w14:textId="77777777" w:rsidR="00CC1404" w:rsidRDefault="00CC1404" w:rsidP="001C5BD7">
      <w:pPr>
        <w:pStyle w:val="PreHeadings"/>
      </w:pPr>
    </w:p>
    <w:sectPr w:rsidR="00CC140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elene Van Niekerk" w:date="2018-02-07T21:37:00Z" w:initials="HVN">
    <w:p w14:paraId="59F18DC4" w14:textId="3A697B9C" w:rsidR="005232C4" w:rsidRDefault="005232C4">
      <w:pPr>
        <w:pStyle w:val="CommentText"/>
      </w:pPr>
      <w:r>
        <w:rPr>
          <w:rStyle w:val="CommentReference"/>
        </w:rPr>
        <w:annotationRef/>
      </w:r>
      <w:r>
        <w:t>Should this be normal Bayes classifiers? I have noticed that it is written in this way in the literature. If so, please change throughout the document. Also, later in the document you use naïve Bayes classifiers? Are they referring to the same concept?</w:t>
      </w:r>
    </w:p>
  </w:comment>
  <w:comment w:id="5" w:author="Helene Van Niekerk" w:date="2018-02-05T10:39:00Z" w:initials="HVN">
    <w:p w14:paraId="70C0C5F6" w14:textId="77777777" w:rsidR="005232C4" w:rsidRDefault="005232C4">
      <w:pPr>
        <w:pStyle w:val="CommentText"/>
      </w:pPr>
      <w:r>
        <w:rPr>
          <w:rStyle w:val="CommentReference"/>
        </w:rPr>
        <w:annotationRef/>
      </w:r>
      <w:r>
        <w:t>In the footnote, please provide:</w:t>
      </w:r>
    </w:p>
    <w:p w14:paraId="4DC3DF96" w14:textId="29F166E3" w:rsidR="005232C4" w:rsidRDefault="005232C4">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 w:id="8" w:author="Helene Van Niekerk" w:date="2018-02-07T21:45:00Z" w:initials="HVN">
    <w:p w14:paraId="54219A9A" w14:textId="7D051A0D" w:rsidR="005232C4" w:rsidRDefault="005232C4">
      <w:pPr>
        <w:pStyle w:val="CommentText"/>
      </w:pPr>
      <w:r>
        <w:rPr>
          <w:rStyle w:val="CommentReference"/>
        </w:rPr>
        <w:annotationRef/>
      </w:r>
      <w:r>
        <w:t>Please explain.</w:t>
      </w:r>
    </w:p>
  </w:comment>
  <w:comment w:id="14" w:author="Helene Van Niekerk" w:date="2018-02-05T13:01:00Z" w:initials="HVN">
    <w:p w14:paraId="7EC9BB30" w14:textId="1546768B" w:rsidR="005232C4" w:rsidRDefault="005232C4">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21" w:author="Helene Van Niekerk" w:date="2018-02-09T12:56:00Z" w:initials="HVN">
    <w:p w14:paraId="6EF69404" w14:textId="0499598A" w:rsidR="005232C4" w:rsidRDefault="005232C4">
      <w:pPr>
        <w:pStyle w:val="CommentText"/>
      </w:pPr>
      <w:r>
        <w:rPr>
          <w:rStyle w:val="CommentReference"/>
        </w:rPr>
        <w:annotationRef/>
      </w:r>
      <w:r>
        <w:rPr>
          <w:noProof/>
        </w:rPr>
        <w:t>Please provide a definition.</w:t>
      </w:r>
    </w:p>
  </w:comment>
  <w:comment w:id="22" w:author="Helene Van Niekerk" w:date="2018-02-06T11:42:00Z" w:initials="HVN">
    <w:p w14:paraId="45F1D5E2" w14:textId="4BD63751" w:rsidR="005232C4" w:rsidRDefault="005232C4">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39" w:author="Helene Van Niekerk" w:date="2018-02-06T16:04:00Z" w:initials="HVN">
    <w:p w14:paraId="6AC5D363" w14:textId="61677679" w:rsidR="005232C4" w:rsidRDefault="005232C4">
      <w:pPr>
        <w:pStyle w:val="CommentText"/>
      </w:pPr>
      <w:r>
        <w:rPr>
          <w:rStyle w:val="CommentReference"/>
        </w:rPr>
        <w:annotationRef/>
      </w:r>
      <w:r>
        <w:t>This sounds vague?</w:t>
      </w:r>
    </w:p>
  </w:comment>
  <w:comment w:id="41" w:author="Helene Van Niekerk" w:date="2018-02-06T16:17:00Z" w:initials="HVN">
    <w:p w14:paraId="44EF1BAE" w14:textId="0909878C" w:rsidR="005232C4" w:rsidRDefault="005232C4">
      <w:pPr>
        <w:pStyle w:val="CommentText"/>
      </w:pPr>
      <w:r>
        <w:rPr>
          <w:rStyle w:val="CommentReference"/>
        </w:rPr>
        <w:annotationRef/>
      </w:r>
      <w:r>
        <w:t>Maybe rather: its heat?</w:t>
      </w:r>
    </w:p>
  </w:comment>
  <w:comment w:id="42" w:author="Helene Van Niekerk" w:date="2018-02-09T12:56:00Z" w:initials="HVN">
    <w:p w14:paraId="6F771E22" w14:textId="47CBE8AD" w:rsidR="005232C4" w:rsidRDefault="005232C4">
      <w:pPr>
        <w:pStyle w:val="CommentText"/>
      </w:pPr>
      <w:r>
        <w:rPr>
          <w:rStyle w:val="CommentReference"/>
        </w:rPr>
        <w:annotationRef/>
      </w:r>
      <w:r>
        <w:rPr>
          <w:noProof/>
        </w:rPr>
        <w:t>Please provide a definition.</w:t>
      </w:r>
    </w:p>
  </w:comment>
  <w:comment w:id="43" w:author="Helene Van Niekerk" w:date="2018-02-06T16:38:00Z" w:initials="HVN">
    <w:p w14:paraId="47357E6B" w14:textId="2A31DD85" w:rsidR="005232C4" w:rsidRDefault="005232C4">
      <w:pPr>
        <w:pStyle w:val="CommentText"/>
      </w:pPr>
      <w:r>
        <w:rPr>
          <w:rStyle w:val="CommentReference"/>
        </w:rPr>
        <w:annotationRef/>
      </w:r>
      <w:r>
        <w:t xml:space="preserve">Or: as its size is comparable to that of a small </w:t>
      </w:r>
      <w:proofErr w:type="spellStart"/>
      <w:r>
        <w:t>spekboom</w:t>
      </w:r>
      <w:proofErr w:type="spellEnd"/>
      <w:r>
        <w:t xml:space="preserve"> clump.</w:t>
      </w:r>
    </w:p>
  </w:comment>
  <w:comment w:id="48" w:author="Helene Van Niekerk" w:date="2018-02-07T11:08:00Z" w:initials="HVN">
    <w:p w14:paraId="33B2DF93" w14:textId="2557FF83" w:rsidR="005232C4" w:rsidRDefault="005232C4">
      <w:pPr>
        <w:pStyle w:val="CommentText"/>
      </w:pPr>
      <w:r>
        <w:rPr>
          <w:rStyle w:val="CommentReference"/>
        </w:rPr>
        <w:annotationRef/>
      </w:r>
      <w:r>
        <w:t>Please check if I have not changed the meaning.</w:t>
      </w:r>
    </w:p>
  </w:comment>
  <w:comment w:id="49" w:author="Helene Van Niekerk" w:date="2018-02-09T09:17:00Z" w:initials="HVN">
    <w:p w14:paraId="36F05189" w14:textId="10457D7D" w:rsidR="005232C4" w:rsidRDefault="005232C4">
      <w:pPr>
        <w:pStyle w:val="CommentText"/>
      </w:pPr>
      <w:r>
        <w:rPr>
          <w:rStyle w:val="CommentReference"/>
        </w:rPr>
        <w:annotationRef/>
      </w:r>
      <w:r>
        <w:t>Please see my comment in the abstract about naïve Bayes classifiers vs Bayes normal classifiers.</w:t>
      </w:r>
    </w:p>
  </w:comment>
  <w:comment w:id="53" w:author="Helene Van Niekerk" w:date="2018-02-07T15:15:00Z" w:initials="HVN">
    <w:p w14:paraId="3DAB8D0D" w14:textId="3C8F2BAC" w:rsidR="005232C4" w:rsidRDefault="005232C4">
      <w:pPr>
        <w:pStyle w:val="CommentText"/>
      </w:pPr>
      <w:r>
        <w:rPr>
          <w:rStyle w:val="CommentReference"/>
        </w:rPr>
        <w:annotationRef/>
      </w:r>
      <w:r>
        <w:t>Is this correct that the SVM was posed as the problem? Should it not be that the SVM was first used to address the problem of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F18DC4" w15:done="0"/>
  <w15:commentEx w15:paraId="4DC3DF96" w15:done="0"/>
  <w15:commentEx w15:paraId="54219A9A" w15:done="0"/>
  <w15:commentEx w15:paraId="7EC9BB30" w15:done="0"/>
  <w15:commentEx w15:paraId="6EF69404" w15:done="0"/>
  <w15:commentEx w15:paraId="45F1D5E2" w15:done="0"/>
  <w15:commentEx w15:paraId="6AC5D363" w15:done="0"/>
  <w15:commentEx w15:paraId="44EF1BAE" w15:done="0"/>
  <w15:commentEx w15:paraId="6F771E22" w15:done="0"/>
  <w15:commentEx w15:paraId="47357E6B" w15:done="0"/>
  <w15:commentEx w15:paraId="33B2DF93" w15:done="0"/>
  <w15:commentEx w15:paraId="36F05189" w15:done="0"/>
  <w15:commentEx w15:paraId="3DAB8D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3462A" w14:textId="77777777" w:rsidR="00471801" w:rsidRDefault="00471801" w:rsidP="007C5F60">
      <w:r>
        <w:separator/>
      </w:r>
    </w:p>
  </w:endnote>
  <w:endnote w:type="continuationSeparator" w:id="0">
    <w:p w14:paraId="3DFDFF1C" w14:textId="77777777" w:rsidR="00471801" w:rsidRDefault="00471801"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5232C4" w:rsidRDefault="005232C4"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5232C4" w:rsidRDefault="005232C4"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5232C4" w:rsidRPr="00921F50" w:rsidRDefault="005232C4"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5232C4" w:rsidRDefault="005232C4"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A8E13" w14:textId="77777777" w:rsidR="00471801" w:rsidRDefault="00471801" w:rsidP="007C5F60">
      <w:r>
        <w:separator/>
      </w:r>
    </w:p>
  </w:footnote>
  <w:footnote w:type="continuationSeparator" w:id="0">
    <w:p w14:paraId="31547ADC" w14:textId="77777777" w:rsidR="00471801" w:rsidRDefault="00471801"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30" w:author="Helene Van Niekerk" w:date="2018-02-05T10:49:00Z"/>
  <w:sdt>
    <w:sdtPr>
      <w:id w:val="-707637181"/>
      <w:docPartObj>
        <w:docPartGallery w:val="Page Numbers (Top of Page)"/>
        <w:docPartUnique/>
      </w:docPartObj>
    </w:sdtPr>
    <w:sdtEndPr>
      <w:rPr>
        <w:noProof/>
      </w:rPr>
    </w:sdtEndPr>
    <w:sdtContent>
      <w:customXmlInsRangeEnd w:id="230"/>
      <w:p w14:paraId="4A27EDF6" w14:textId="69B706A5" w:rsidR="005232C4" w:rsidRDefault="005232C4">
        <w:pPr>
          <w:pStyle w:val="Header"/>
          <w:jc w:val="right"/>
          <w:rPr>
            <w:ins w:id="231" w:author="Helene Van Niekerk" w:date="2018-02-05T10:49:00Z"/>
          </w:rPr>
        </w:pPr>
        <w:ins w:id="232" w:author="Helene Van Niekerk" w:date="2018-02-05T10:49:00Z">
          <w:r>
            <w:fldChar w:fldCharType="begin"/>
          </w:r>
          <w:r>
            <w:instrText xml:space="preserve"> PAGE   \* MERGEFORMAT </w:instrText>
          </w:r>
          <w:r>
            <w:fldChar w:fldCharType="separate"/>
          </w:r>
        </w:ins>
        <w:r w:rsidR="00464E12">
          <w:rPr>
            <w:noProof/>
          </w:rPr>
          <w:t>40</w:t>
        </w:r>
        <w:ins w:id="233" w:author="Helene Van Niekerk" w:date="2018-02-05T10:49:00Z">
          <w:r>
            <w:rPr>
              <w:noProof/>
            </w:rPr>
            <w:fldChar w:fldCharType="end"/>
          </w:r>
        </w:ins>
      </w:p>
      <w:customXmlInsRangeStart w:id="234" w:author="Helene Van Niekerk" w:date="2018-02-05T10:49:00Z"/>
    </w:sdtContent>
  </w:sdt>
  <w:customXmlInsRangeEnd w:id="234"/>
  <w:p w14:paraId="40F080E7" w14:textId="77777777" w:rsidR="005232C4" w:rsidRDefault="005232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4E12"/>
    <w:rsid w:val="0046524A"/>
    <w:rsid w:val="00466499"/>
    <w:rsid w:val="00466644"/>
    <w:rsid w:val="00466B9B"/>
    <w:rsid w:val="00466F14"/>
    <w:rsid w:val="00467030"/>
    <w:rsid w:val="00471801"/>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37C27"/>
    <w:rsid w:val="00B41060"/>
    <w:rsid w:val="00B439B1"/>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78767-D41E-4920-9401-856956ECD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42</Pages>
  <Words>58827</Words>
  <Characters>335316</Characters>
  <Application>Microsoft Office Word</Application>
  <DocSecurity>0</DocSecurity>
  <Lines>2794</Lines>
  <Paragraphs>786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9</cp:revision>
  <dcterms:created xsi:type="dcterms:W3CDTF">2018-02-15T08:40:00Z</dcterms:created>
  <dcterms:modified xsi:type="dcterms:W3CDTF">2018-02-19T15:49:00Z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