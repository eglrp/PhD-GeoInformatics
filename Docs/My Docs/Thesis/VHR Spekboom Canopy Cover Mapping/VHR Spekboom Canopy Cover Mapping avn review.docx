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r w:rsidR="0084644E" w:rsidRPr="000B7E0A">
        <w:t>Spekboom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03A1CFC3" w:rsidR="00D61588" w:rsidRDefault="00D61588" w:rsidP="00D61588">
      <w:pPr>
        <w:pStyle w:val="1TeksCharChar"/>
      </w:pPr>
      <w:r w:rsidRPr="005504CA">
        <w:t xml:space="preserve">Very high resolution canopy cover maps of </w:t>
      </w:r>
      <w:r w:rsidR="0084644E" w:rsidRPr="0084644E">
        <w:t>Spekboom</w:t>
      </w:r>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vegetation mapping</w:t>
        </w:r>
      </w:ins>
      <w:r w:rsidRPr="005504CA">
        <w:t xml:space="preserve"> </w:t>
      </w:r>
      <w:ins w:id="4" w:author="dugalh" w:date="2017-04-28T11:59:00Z">
        <w:r w:rsidR="001F7CBB">
          <w:t xml:space="preserve">at </w:t>
        </w:r>
      </w:ins>
      <w:ins w:id="5" w:author="dugalh" w:date="2017-04-28T12:01:00Z">
        <w:r w:rsidR="001F7CBB">
          <w:t xml:space="preserve">a </w:t>
        </w:r>
      </w:ins>
      <w:ins w:id="6" w:author="dugalh" w:date="2017-04-28T11:59:00Z">
        <w:r w:rsidR="001F7CBB">
          <w:t xml:space="preserve">regional scale </w:t>
        </w:r>
      </w:ins>
      <w:commentRangeStart w:id="7"/>
      <w:del w:id="8" w:author="dugalh" w:date="2017-04-28T12:01:00Z">
        <w:r w:rsidRPr="005504CA" w:rsidDel="001F7CBB">
          <w:delText xml:space="preserve">this </w:delText>
        </w:r>
        <w:commentRangeEnd w:id="7"/>
        <w:r w:rsidR="0052508A" w:rsidDel="001F7CBB">
          <w:rPr>
            <w:rStyle w:val="CommentReference"/>
          </w:rPr>
          <w:commentReference w:id="7"/>
        </w:r>
      </w:del>
      <w:r w:rsidRPr="005504CA">
        <w:t xml:space="preserve">a challenging problem.  </w:t>
      </w:r>
      <w:r w:rsidR="009B18ED">
        <w:t>In this article w</w:t>
      </w:r>
      <w:r w:rsidRPr="005504CA">
        <w:t xml:space="preserve">e present a per-pixel classification approach for canopy cover mapping of </w:t>
      </w:r>
      <w:r w:rsidR="0084644E" w:rsidRPr="0084644E">
        <w:t>Spekboom</w:t>
      </w:r>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r w:rsidR="0052508A">
        <w:t xml:space="preserve">radiometrically </w:t>
      </w:r>
      <w:commentRangeStart w:id="9"/>
      <w:del w:id="10" w:author="dugalh" w:date="2017-04-13T18:25:00Z">
        <w:r w:rsidDel="00870771">
          <w:delText>corrected</w:delText>
        </w:r>
        <w:r w:rsidR="00BE6A64" w:rsidDel="00870771">
          <w:delText xml:space="preserve"> </w:delText>
        </w:r>
      </w:del>
      <w:commentRangeEnd w:id="9"/>
      <w:ins w:id="11" w:author="dugalh" w:date="2017-04-13T18:25:00Z">
        <w:r w:rsidR="00870771">
          <w:t xml:space="preserve">homogenised </w:t>
        </w:r>
      </w:ins>
      <w:r w:rsidR="009B18ED">
        <w:rPr>
          <w:rStyle w:val="CommentReference"/>
        </w:rPr>
        <w:commentReference w:id="9"/>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r w:rsidR="00C22C18">
        <w:t>kNN</w:t>
      </w:r>
      <w:r>
        <w:t xml:space="preserve">) and Bayes normal classifiers were evaluated against </w:t>
      </w:r>
      <w:del w:id="12" w:author="dugalh" w:date="2017-04-28T12:13:00Z">
        <w:r w:rsidDel="007076DE">
          <w:delText xml:space="preserve">both the </w:delText>
        </w:r>
      </w:del>
      <w:commentRangeStart w:id="13"/>
      <w:commentRangeStart w:id="14"/>
      <w:r>
        <w:t xml:space="preserve">hand labelled </w:t>
      </w:r>
      <w:del w:id="15" w:author="dugalh" w:date="2017-04-16T17:27:00Z">
        <w:r w:rsidDel="00675B4F">
          <w:delText xml:space="preserve">image </w:delText>
        </w:r>
      </w:del>
      <w:ins w:id="16" w:author="dugalh" w:date="2017-04-16T17:27:00Z">
        <w:r w:rsidR="00675B4F">
          <w:t>pixel data</w:t>
        </w:r>
      </w:ins>
      <w:del w:id="17" w:author="dugalh" w:date="2017-04-16T17:27:00Z">
        <w:r w:rsidDel="00675B4F">
          <w:delText>ground truth</w:delText>
        </w:r>
      </w:del>
      <w:r>
        <w:t xml:space="preserve"> and</w:t>
      </w:r>
      <w:commentRangeEnd w:id="13"/>
      <w:r w:rsidR="007076DE">
        <w:rPr>
          <w:rStyle w:val="CommentReference"/>
        </w:rPr>
        <w:commentReference w:id="13"/>
      </w:r>
      <w:r>
        <w:t xml:space="preserve"> canopy cover ground truth </w:t>
      </w:r>
      <w:commentRangeEnd w:id="14"/>
      <w:r w:rsidR="00870771">
        <w:rPr>
          <w:rStyle w:val="CommentReference"/>
        </w:rPr>
        <w:commentReference w:id="14"/>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del w:id="18" w:author="dugalh" w:date="2017-04-28T12:14:00Z">
        <w:r w:rsidDel="007076DE">
          <w:delText>field ground truth</w:delText>
        </w:r>
      </w:del>
      <w:ins w:id="19"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0" w:author="Adriaan Van Niekerk" w:date="2017-03-02T14:15:00Z">
        <w:r w:rsidR="0022238F">
          <w:rPr>
            <w:b w:val="0"/>
          </w:rPr>
          <w:t xml:space="preserve"> </w:t>
        </w:r>
      </w:ins>
      <w:ins w:id="21" w:author="dugalh" w:date="2017-04-13T18:29:00Z">
        <w:r w:rsidR="00C84DC8">
          <w:rPr>
            <w:b w:val="0"/>
          </w:rPr>
          <w:t>imagery</w:t>
        </w:r>
      </w:ins>
      <w:commentRangeStart w:id="22"/>
      <w:ins w:id="23" w:author="Adriaan Van Niekerk" w:date="2017-03-02T14:15:00Z">
        <w:del w:id="24" w:author="dugalh" w:date="2017-04-13T18:29:00Z">
          <w:r w:rsidR="0022238F" w:rsidDel="00C84DC8">
            <w:rPr>
              <w:b w:val="0"/>
            </w:rPr>
            <w:delText>photography</w:delText>
          </w:r>
        </w:del>
      </w:ins>
      <w:commentRangeEnd w:id="22"/>
      <w:r w:rsidR="00C84DC8">
        <w:rPr>
          <w:rStyle w:val="CommentReference"/>
          <w:b w:val="0"/>
        </w:rPr>
        <w:commentReference w:id="22"/>
      </w:r>
      <w:r w:rsidR="009F29BD">
        <w:rPr>
          <w:b w:val="0"/>
        </w:rPr>
        <w:t xml:space="preserve">, vegetation mapping, classification, radiometric </w:t>
      </w:r>
      <w:del w:id="25" w:author="dugalh" w:date="2017-04-13T18:30:00Z">
        <w:r w:rsidR="009F29BD" w:rsidDel="00C84DC8">
          <w:rPr>
            <w:b w:val="0"/>
          </w:rPr>
          <w:delText>correction</w:delText>
        </w:r>
      </w:del>
      <w:ins w:id="26"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r w:rsidRPr="0084644E">
        <w:t>Spekboom</w:t>
      </w:r>
      <w:r w:rsidR="00366F27">
        <w:t xml:space="preserve"> </w:t>
      </w:r>
      <w:r w:rsidR="00D61588">
        <w:t>(</w:t>
      </w:r>
      <w:r w:rsidR="00366F27">
        <w:rPr>
          <w:i/>
        </w:rPr>
        <w:t>Portulacaria afra</w:t>
      </w:r>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r w:rsidRPr="0084644E">
        <w:t>Spekboom</w:t>
      </w:r>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5ADDE467" w:rsidR="00D61588" w:rsidDel="00D91A4E" w:rsidRDefault="008F0206" w:rsidP="00D61588">
      <w:pPr>
        <w:pStyle w:val="1TeksCharChar"/>
        <w:rPr>
          <w:del w:id="27" w:author="dugalh" w:date="2017-04-13T20:29:00Z"/>
        </w:rPr>
      </w:pPr>
      <w:commentRangeStart w:id="28"/>
      <w:commentRangeStart w:id="29"/>
      <w:commentRangeStart w:id="30"/>
      <w:r>
        <w:t>Restoration of degraded thicket habitat</w:t>
      </w:r>
      <w:r w:rsidR="00AB432C">
        <w:t xml:space="preserve"> </w:t>
      </w:r>
      <w:r>
        <w:t>is beneficial from a number of perspectives</w:t>
      </w:r>
      <w:r w:rsidR="00D61588">
        <w:t xml:space="preserve">.  </w:t>
      </w:r>
      <w:r w:rsidR="0084644E" w:rsidRPr="0084644E">
        <w:t>Spekboom</w:t>
      </w:r>
      <w:r w:rsidR="00D61588">
        <w:t xml:space="preserve"> is unusually effective at storing carbon </w:t>
      </w:r>
      <w:r w:rsidR="00384F66">
        <w:t xml:space="preserve">in </w:t>
      </w:r>
      <w:r w:rsidR="00D61588">
        <w:t>arid region</w:t>
      </w:r>
      <w:r w:rsidR="00384F66">
        <w:t>s</w:t>
      </w:r>
      <w:r w:rsidR="00D61588">
        <w:t xml:space="preserve">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r w:rsidR="0084644E" w:rsidRPr="0084644E">
        <w:t>Spekboom</w:t>
      </w:r>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Restoration of S</w:t>
      </w:r>
      <w:r w:rsidR="00C84DC8">
        <w:t>p</w:t>
      </w:r>
      <w:r w:rsidR="00384F66">
        <w:t xml:space="preserve">ekboom </w:t>
      </w:r>
      <w:r w:rsidR="00D61588">
        <w:t xml:space="preserve">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0274BAFE"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r>
        <w:t>Spekboom cuttings</w:t>
      </w:r>
      <w:r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del w:id="31" w:author="dugalh" w:date="2017-04-13T20:26:00Z">
        <w:r w:rsidR="00D61588" w:rsidDel="00D91A4E">
          <w:delText xml:space="preserve">The dense canopy of </w:delText>
        </w:r>
      </w:del>
      <w:r w:rsidR="0084644E" w:rsidRPr="0084644E">
        <w:t>Spekboom</w:t>
      </w:r>
      <w:ins w:id="32" w:author="dugalh" w:date="2017-04-13T20:26:00Z">
        <w:r w:rsidR="00D91A4E">
          <w:t xml:space="preserve"> acts as a nurse plant </w:t>
        </w:r>
      </w:ins>
      <w:ins w:id="33" w:author="dugalh" w:date="2017-04-13T20:27:00Z">
        <w:r w:rsidR="00D91A4E">
          <w:t xml:space="preserve">and facilitates the creation of a favourable environment </w:t>
        </w:r>
      </w:ins>
      <w:del w:id="34"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35" w:author="dugalh" w:date="2017-04-13T20:28:00Z">
        <w:r w:rsidR="00D61588" w:rsidDel="00D91A4E">
          <w:delText xml:space="preserve">provision of shade, improved soil quality and moisture retention, creates a favourable environment </w:delText>
        </w:r>
      </w:del>
      <w:r w:rsidR="00D61588">
        <w:t xml:space="preserve">for </w:t>
      </w:r>
      <w:ins w:id="36" w:author="dugalh" w:date="2017-04-13T20:28:00Z">
        <w:r w:rsidR="00D91A4E">
          <w:t xml:space="preserve">the </w:t>
        </w:r>
      </w:ins>
      <w:r>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del w:id="37"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28"/>
      <w:r w:rsidR="00925D5C">
        <w:rPr>
          <w:rStyle w:val="CommentReference"/>
        </w:rPr>
        <w:commentReference w:id="28"/>
      </w:r>
      <w:commentRangeEnd w:id="29"/>
      <w:r w:rsidR="009F5E97">
        <w:rPr>
          <w:rStyle w:val="CommentReference"/>
        </w:rPr>
        <w:commentReference w:id="29"/>
      </w:r>
      <w:commentRangeEnd w:id="30"/>
      <w:r w:rsidR="00D91A4E">
        <w:rPr>
          <w:rStyle w:val="CommentReference"/>
        </w:rPr>
        <w:commentReference w:id="30"/>
      </w:r>
    </w:p>
    <w:p w14:paraId="7019AFF0" w14:textId="77777777" w:rsidR="00D61588" w:rsidRDefault="00D61588" w:rsidP="00D61588">
      <w:pPr>
        <w:pStyle w:val="1TeksCharChar"/>
      </w:pPr>
    </w:p>
    <w:p w14:paraId="247F770F" w14:textId="595A2295" w:rsidR="00D61588" w:rsidRDefault="0084644E" w:rsidP="00D61588">
      <w:pPr>
        <w:pStyle w:val="1TeksCharChar"/>
      </w:pPr>
      <w:r w:rsidRPr="0084644E">
        <w:t>Spekboom</w:t>
      </w:r>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ins w:id="38" w:author="dugalh" w:date="2017-09-20T14:03:00Z">
        <w:r w:rsidR="0060746A" w:rsidDel="0060746A">
          <w:t xml:space="preserve"> </w:t>
        </w:r>
      </w:ins>
      <w:del w:id="39" w:author="dugalh" w:date="2017-09-20T14:03:00Z">
        <w:r w:rsidR="003768C7" w:rsidDel="0060746A">
          <w:delText xml:space="preserve">  </w:delText>
        </w:r>
        <w:commentRangeStart w:id="40"/>
        <w:commentRangeStart w:id="41"/>
        <w:commentRangeStart w:id="42"/>
        <w:r w:rsidR="00D61588" w:rsidDel="0060746A">
          <w:delText xml:space="preserve">One of the factors informing the identification of candidate restoration areas is the level of degradation. This can be estimated from the existing canopy cover and measures of intact canopy cover in a similar habitat to the restoration area.  Measures of intact canopy cover also provide a guide as to an appropriate planting density.  Restoration progress can be monitored by updating the canopy cover map over time.  Canopy cover represents a first step towards being able to remotely sense biomass </w:delText>
        </w:r>
        <w:r w:rsidR="00D61588" w:rsidDel="0060746A">
          <w:fldChar w:fldCharType="begin" w:fldLock="1"/>
        </w:r>
        <w:r w:rsidR="00DF6845" w:rsidDel="0060746A">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delInstrText>
        </w:r>
        <w:r w:rsidR="00D61588" w:rsidDel="0060746A">
          <w:fldChar w:fldCharType="separate"/>
        </w:r>
        <w:r w:rsidR="00DF6845" w:rsidRPr="00DF6845" w:rsidDel="0060746A">
          <w:rPr>
            <w:noProof/>
          </w:rPr>
          <w:delText>(Eisfelder, Kuenzer, and Dech 2012; Suganuma et al. 2006; Ludwig, Reynolds, and Whitson 1975)</w:delText>
        </w:r>
        <w:r w:rsidR="00D61588" w:rsidDel="0060746A">
          <w:fldChar w:fldCharType="end"/>
        </w:r>
        <w:r w:rsidR="00D61588" w:rsidDel="0060746A">
          <w:delText xml:space="preserve">,  which would assist in the carbon accounting required for trading credits on the international market </w:delText>
        </w:r>
        <w:r w:rsidR="00D61588" w:rsidDel="0060746A">
          <w:fldChar w:fldCharType="begin" w:fldLock="1"/>
        </w:r>
        <w:r w:rsidR="00DF6845" w:rsidDel="0060746A">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R="00D61588" w:rsidDel="0060746A">
          <w:fldChar w:fldCharType="separate"/>
        </w:r>
        <w:r w:rsidR="00DF6845" w:rsidRPr="00DF6845" w:rsidDel="0060746A">
          <w:rPr>
            <w:noProof/>
            <w:lang w:val="en-ZA" w:eastAsia="en-ZA"/>
          </w:rPr>
          <w:delText>(Mills et al. 2010)</w:delText>
        </w:r>
        <w:r w:rsidR="00D61588" w:rsidDel="0060746A">
          <w:rPr>
            <w:lang w:val="en-ZA" w:eastAsia="en-ZA"/>
          </w:rPr>
          <w:fldChar w:fldCharType="end"/>
        </w:r>
        <w:r w:rsidR="00D61588" w:rsidDel="0060746A">
          <w:rPr>
            <w:lang w:val="en-ZA" w:eastAsia="en-ZA"/>
          </w:rPr>
          <w:delText xml:space="preserve">.  </w:delText>
        </w:r>
        <w:commentRangeEnd w:id="40"/>
        <w:r w:rsidR="000B7E0A" w:rsidDel="0060746A">
          <w:rPr>
            <w:rStyle w:val="CommentReference"/>
          </w:rPr>
          <w:commentReference w:id="40"/>
        </w:r>
        <w:commentRangeEnd w:id="41"/>
        <w:r w:rsidR="00672EE4" w:rsidDel="0060746A">
          <w:rPr>
            <w:rStyle w:val="CommentReference"/>
          </w:rPr>
          <w:commentReference w:id="41"/>
        </w:r>
        <w:commentRangeEnd w:id="42"/>
        <w:r w:rsidR="00D636A1" w:rsidDel="0060746A">
          <w:rPr>
            <w:rStyle w:val="CommentReference"/>
          </w:rPr>
          <w:commentReference w:id="42"/>
        </w:r>
      </w:del>
    </w:p>
    <w:p w14:paraId="49075171" w14:textId="77777777" w:rsidR="00D61588" w:rsidRDefault="00D61588" w:rsidP="00D61588">
      <w:pPr>
        <w:pStyle w:val="1TeksCharChar"/>
      </w:pPr>
    </w:p>
    <w:commentRangeStart w:id="43"/>
    <w:commentRangeStart w:id="44"/>
    <w:p w14:paraId="38CC3178" w14:textId="2DEFB38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45" w:author="dugalh" w:date="2017-04-13T20:31:00Z">
        <w:r w:rsidR="00D91A4E">
          <w:t xml:space="preserve">general </w:t>
        </w:r>
      </w:ins>
      <w:commentRangeStart w:id="46"/>
      <w:r>
        <w:t xml:space="preserve">degradation </w:t>
      </w:r>
      <w:commentRangeEnd w:id="46"/>
      <w:r w:rsidR="00672EE4">
        <w:rPr>
          <w:rStyle w:val="CommentReference"/>
        </w:rPr>
        <w:commentReference w:id="46"/>
      </w:r>
      <w:r>
        <w:t xml:space="preserve">mapping study </w:t>
      </w:r>
      <w:ins w:id="47" w:author="dugalh" w:date="2017-04-13T20:31:00Z">
        <w:r w:rsidR="00D91A4E">
          <w:t xml:space="preserve">of the </w:t>
        </w:r>
      </w:ins>
      <w:ins w:id="48" w:author="dugalh" w:date="2017-04-13T20:32:00Z">
        <w:r w:rsidR="00D91A4E">
          <w:t xml:space="preserve">biomes occurring </w:t>
        </w:r>
      </w:ins>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49" w:author="dugalh" w:date="2017-04-13T20:32:00Z">
        <w:r w:rsidR="00D91A4E">
          <w:t xml:space="preserve">A coarse </w:t>
        </w:r>
      </w:ins>
      <w:del w:id="50" w:author="dugalh" w:date="2017-04-13T20:32:00Z">
        <w:r w:rsidDel="00D91A4E">
          <w:delText xml:space="preserve">The </w:delText>
        </w:r>
      </w:del>
      <w:ins w:id="51" w:author="dugalh" w:date="2017-04-13T20:32:00Z">
        <w:r w:rsidR="00D91A4E">
          <w:t xml:space="preserve">three level </w:t>
        </w:r>
      </w:ins>
      <w:r>
        <w:t xml:space="preserve">degradation </w:t>
      </w:r>
      <w:del w:id="52" w:author="dugalh" w:date="2017-04-13T20:32:00Z">
        <w:r w:rsidDel="00D91A4E">
          <w:delText xml:space="preserve">levels </w:delText>
        </w:r>
      </w:del>
      <w:ins w:id="53" w:author="dugalh" w:date="2017-04-13T20:32:00Z">
        <w:r w:rsidR="00D91A4E">
          <w:t xml:space="preserve">classification </w:t>
        </w:r>
      </w:ins>
      <w:r>
        <w:t xml:space="preserve">of Subtropical Thicket </w:t>
      </w:r>
      <w:del w:id="54" w:author="dugalh" w:date="2017-04-13T20:32:00Z">
        <w:r w:rsidDel="00D91A4E">
          <w:delText xml:space="preserve">were </w:delText>
        </w:r>
      </w:del>
      <w:ins w:id="55" w:author="dugalh" w:date="2017-04-13T20:32:00Z">
        <w:r w:rsidR="00D91A4E">
          <w:t xml:space="preserve">was </w:t>
        </w:r>
      </w:ins>
      <w:r>
        <w:t xml:space="preserve">derived by thresholding </w:t>
      </w:r>
      <w:r w:rsidR="00672EE4">
        <w:t xml:space="preserve">250m resolution </w:t>
      </w:r>
      <w:r>
        <w:t xml:space="preserve">MODIS NDVI data.  </w:t>
      </w:r>
      <w:del w:id="56"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57"/>
        <w:commentRangeStart w:id="58"/>
        <w:r w:rsidDel="00D91A4E">
          <w:delText xml:space="preserve">growing season </w:delText>
        </w:r>
        <w:commentRangeEnd w:id="57"/>
        <w:r w:rsidR="00672EE4" w:rsidDel="00D91A4E">
          <w:rPr>
            <w:rStyle w:val="CommentReference"/>
          </w:rPr>
          <w:commentReference w:id="57"/>
        </w:r>
        <w:commentRangeEnd w:id="58"/>
        <w:r w:rsidR="00341A97" w:rsidDel="00D91A4E">
          <w:rPr>
            <w:rStyle w:val="CommentReference"/>
          </w:rPr>
          <w:commentReference w:id="58"/>
        </w:r>
        <w:r w:rsidDel="00D91A4E">
          <w:delText xml:space="preserve">was used for the thresholding.  This NDVI data was averaged over </w:delText>
        </w:r>
        <w:commentRangeStart w:id="59"/>
        <w:commentRangeStart w:id="60"/>
        <w:r w:rsidDel="00D91A4E">
          <w:delText>two years</w:delText>
        </w:r>
        <w:commentRangeEnd w:id="59"/>
        <w:r w:rsidR="00672EE4" w:rsidDel="00D91A4E">
          <w:rPr>
            <w:rStyle w:val="CommentReference"/>
          </w:rPr>
          <w:commentReference w:id="59"/>
        </w:r>
      </w:del>
      <w:commentRangeEnd w:id="60"/>
      <w:r w:rsidR="00F30D19">
        <w:rPr>
          <w:rStyle w:val="CommentReference"/>
        </w:rPr>
        <w:commentReference w:id="60"/>
      </w:r>
      <w:commentRangeStart w:id="61"/>
      <w:commentRangeStart w:id="62"/>
      <w:del w:id="63" w:author="dugalh" w:date="2017-04-13T20:33:00Z">
        <w:r w:rsidDel="00D91A4E">
          <w:delText xml:space="preserve">.  </w:delText>
        </w:r>
      </w:del>
      <w:r>
        <w:t xml:space="preserve">The study was successful at estimating </w:t>
      </w:r>
      <w:ins w:id="64" w:author="dugalh" w:date="2017-04-13T20:34:00Z">
        <w:r w:rsidR="00D91A4E">
          <w:t xml:space="preserve">three </w:t>
        </w:r>
      </w:ins>
      <w:del w:id="65" w:author="dugalh" w:date="2017-04-13T20:34:00Z">
        <w:r w:rsidDel="00D91A4E">
          <w:delText xml:space="preserve">intact, moderate and severe </w:delText>
        </w:r>
      </w:del>
      <w:r>
        <w:t>degradation levels</w:t>
      </w:r>
      <w:ins w:id="66" w:author="dugalh" w:date="2017-04-13T20:34:00Z">
        <w:r w:rsidR="00D91A4E">
          <w:t xml:space="preserve"> (intact, moderate and severe)</w:t>
        </w:r>
      </w:ins>
      <w:r>
        <w:t xml:space="preserve"> of </w:t>
      </w:r>
      <w:r w:rsidR="0084644E" w:rsidRPr="0084644E">
        <w:t>Spekboom</w:t>
      </w:r>
      <w:r>
        <w:t xml:space="preserve"> thicket</w:t>
      </w:r>
      <w:ins w:id="67" w:author="dugalh" w:date="2017-09-19T18:04:00Z">
        <w:r w:rsidR="00466499">
          <w:t xml:space="preserve"> at the 250m MODIS resolution</w:t>
        </w:r>
      </w:ins>
      <w:r>
        <w:t xml:space="preserve">.  </w:t>
      </w:r>
      <w:commentRangeEnd w:id="61"/>
      <w:r w:rsidR="00672EE4">
        <w:rPr>
          <w:rStyle w:val="CommentReference"/>
        </w:rPr>
        <w:commentReference w:id="61"/>
      </w:r>
      <w:commentRangeEnd w:id="43"/>
      <w:commentRangeEnd w:id="44"/>
      <w:commentRangeEnd w:id="62"/>
      <w:ins w:id="68" w:author="dugalh" w:date="2017-04-13T20:35:00Z">
        <w:r w:rsidR="00D91A4E">
          <w:t xml:space="preserve"> </w:t>
        </w:r>
      </w:ins>
      <w:r w:rsidR="00C84DC8">
        <w:rPr>
          <w:rStyle w:val="CommentReference"/>
        </w:rPr>
        <w:commentReference w:id="62"/>
      </w:r>
      <w:r w:rsidR="00672EE4">
        <w:rPr>
          <w:rStyle w:val="CommentReference"/>
        </w:rPr>
        <w:commentReference w:id="43"/>
      </w:r>
      <w:r w:rsidR="00341A97">
        <w:rPr>
          <w:rStyle w:val="CommentReference"/>
        </w:rPr>
        <w:commentReference w:id="44"/>
      </w:r>
    </w:p>
    <w:p w14:paraId="69A297DE" w14:textId="360826B6" w:rsidR="006B0D71" w:rsidRDefault="006B0D71" w:rsidP="00D61588">
      <w:pPr>
        <w:pStyle w:val="1TeksCharChar"/>
      </w:pPr>
    </w:p>
    <w:p w14:paraId="559EF4F9" w14:textId="31C8343D" w:rsidR="00B439B1" w:rsidRDefault="00B439B1" w:rsidP="00B439B1">
      <w:pPr>
        <w:pStyle w:val="1TeksCharChar"/>
      </w:pPr>
      <w:r>
        <w:t xml:space="preserve">Currently, there is an initiative to involve private land-owners in </w:t>
      </w:r>
      <w:ins w:id="69" w:author="dugalh" w:date="2017-04-13T18:42:00Z">
        <w:r w:rsidR="00341A97">
          <w:t xml:space="preserve">Subtropical Thicket </w:t>
        </w:r>
      </w:ins>
      <w:commentRangeStart w:id="70"/>
      <w:r>
        <w:t xml:space="preserve">restoration </w:t>
      </w:r>
      <w:commentRangeEnd w:id="70"/>
      <w:r w:rsidR="00672EE4">
        <w:rPr>
          <w:rStyle w:val="CommentReference"/>
        </w:rPr>
        <w:commentReference w:id="70"/>
      </w:r>
      <w:r>
        <w:t xml:space="preserve">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ins w:id="71" w:author="dugalh" w:date="2017-04-13T21:02:00Z">
        <w:r w:rsidR="007E12F1">
          <w:t xml:space="preserve">Spekboom is </w:t>
        </w:r>
        <w:r w:rsidR="007E12F1">
          <w:lastRenderedPageBreak/>
          <w:t xml:space="preserve">to be planted in </w:t>
        </w:r>
        <w:r w:rsidR="006C2A76">
          <w:t>stand sizes</w:t>
        </w:r>
        <w:r w:rsidR="007E12F1">
          <w:t xml:space="preserve"> </w:t>
        </w:r>
      </w:ins>
      <w:ins w:id="72" w:author="dugalh" w:date="2017-04-13T21:17:00Z">
        <w:r w:rsidR="00D15E0E">
          <w:t>as small as three</w:t>
        </w:r>
      </w:ins>
      <w:ins w:id="73" w:author="dugalh" w:date="2017-04-13T21:02:00Z">
        <w:r w:rsidR="007E12F1">
          <w:t xml:space="preserve"> hectares on these lands.  </w:t>
        </w:r>
      </w:ins>
      <w:commentRangeStart w:id="74"/>
      <w:del w:id="75" w:author="dugalh" w:date="2017-04-13T21:05:00Z">
        <w:r w:rsidDel="006C2A76">
          <w:delText>Maps at a resolution of 1.5m or smaller</w:delText>
        </w:r>
      </w:del>
      <w:commentRangeEnd w:id="74"/>
      <w:r w:rsidR="006C2A76">
        <w:rPr>
          <w:rStyle w:val="CommentReference"/>
        </w:rPr>
        <w:commentReference w:id="74"/>
      </w:r>
      <w:ins w:id="76" w:author="dugalh" w:date="2017-04-13T21:05:00Z">
        <w:r w:rsidR="006C2A76">
          <w:t>V</w:t>
        </w:r>
      </w:ins>
      <w:ins w:id="77" w:author="dugalh" w:date="2017-04-13T21:16:00Z">
        <w:r w:rsidR="00D15E0E">
          <w:t>HR</w:t>
        </w:r>
      </w:ins>
      <w:ins w:id="78" w:author="dugalh" w:date="2017-04-13T21:05:00Z">
        <w:r w:rsidR="006C2A76">
          <w:t xml:space="preserve"> maps</w:t>
        </w:r>
      </w:ins>
      <w:r>
        <w:t xml:space="preserve"> are required to provide sufficient spatial detail </w:t>
      </w:r>
      <w:commentRangeStart w:id="79"/>
      <w:r>
        <w:t xml:space="preserve">for </w:t>
      </w:r>
      <w:ins w:id="80" w:author="dugalh" w:date="2017-04-13T20:53:00Z">
        <w:r w:rsidR="000D2610">
          <w:t xml:space="preserve">accurately </w:t>
        </w:r>
      </w:ins>
      <w:ins w:id="81" w:author="dugalh" w:date="2017-04-13T21:01:00Z">
        <w:r w:rsidR="001D3AAD">
          <w:t>monitoring</w:t>
        </w:r>
      </w:ins>
      <w:ins w:id="82" w:author="dugalh" w:date="2017-04-13T20:53:00Z">
        <w:r w:rsidR="000D2610">
          <w:t xml:space="preserve"> </w:t>
        </w:r>
      </w:ins>
      <w:ins w:id="83" w:author="dugalh" w:date="2017-04-13T20:54:00Z">
        <w:r w:rsidR="00400EDC">
          <w:t xml:space="preserve">canopy cover in these </w:t>
        </w:r>
      </w:ins>
      <w:del w:id="84" w:author="dugalh" w:date="2017-04-13T21:03:00Z">
        <w:r w:rsidDel="007E12F1">
          <w:delText xml:space="preserve">working with </w:delText>
        </w:r>
      </w:del>
      <w:del w:id="85" w:author="dugalh" w:date="2017-04-13T19:10:00Z">
        <w:r w:rsidDel="00542837">
          <w:delText xml:space="preserve">expected </w:delText>
        </w:r>
      </w:del>
      <w:ins w:id="86" w:author="dugalh" w:date="2017-04-13T19:10:00Z">
        <w:r w:rsidR="00542837">
          <w:t xml:space="preserve">small </w:t>
        </w:r>
      </w:ins>
      <w:ins w:id="87" w:author="dugalh" w:date="2017-04-13T21:05:00Z">
        <w:r w:rsidR="006C2A76">
          <w:t xml:space="preserve">planting </w:t>
        </w:r>
      </w:ins>
      <w:r>
        <w:t>stand</w:t>
      </w:r>
      <w:ins w:id="88" w:author="dugalh" w:date="2017-04-13T21:03:00Z">
        <w:r w:rsidR="007E12F1">
          <w:t>s</w:t>
        </w:r>
      </w:ins>
      <w:del w:id="89" w:author="dugalh" w:date="2017-04-13T21:03:00Z">
        <w:r w:rsidDel="007E12F1">
          <w:delText xml:space="preserve"> sizes of the order of 50 hectares</w:delText>
        </w:r>
      </w:del>
      <w:commentRangeEnd w:id="79"/>
      <w:r w:rsidR="00672EE4">
        <w:rPr>
          <w:rStyle w:val="CommentReference"/>
        </w:rPr>
        <w:commentReference w:id="79"/>
      </w:r>
      <w:r>
        <w:t xml:space="preserve">.  </w:t>
      </w:r>
      <w:commentRangeStart w:id="90"/>
      <w:r>
        <w:t xml:space="preserve">High spatial resolution imagery is also necessary to facilitate discrimination of small Spekboom clumps from the complex and varying mosaic vegetation in which it occurs.  </w:t>
      </w:r>
      <w:commentRangeEnd w:id="90"/>
      <w:r w:rsidR="002147E3">
        <w:rPr>
          <w:rStyle w:val="CommentReference"/>
        </w:rPr>
        <w:commentReference w:id="90"/>
      </w:r>
      <w:ins w:id="91"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92" w:author="Adriaan Van Niekerk" w:date="2017-03-03T10:54:00Z">
        <w:r w:rsidR="009F5E97">
          <w:t>and</w:t>
        </w:r>
        <w:del w:id="93" w:author="dugalh" w:date="2017-04-13T21:15:00Z">
          <w:r w:rsidR="009F5E97" w:rsidDel="00D15E0E">
            <w:delText xml:space="preserve"> at </w:delText>
          </w:r>
        </w:del>
        <w:r w:rsidR="009F5E97">
          <w:t xml:space="preserve">250m resolution </w:t>
        </w:r>
      </w:ins>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94" w:author="dugalh" w:date="2017-04-13T20:51:00Z">
        <w:r w:rsidDel="000D2610">
          <w:delText xml:space="preserve">   </w:delText>
        </w:r>
      </w:del>
    </w:p>
    <w:p w14:paraId="7702B965" w14:textId="77777777" w:rsidR="00B439B1" w:rsidRDefault="00B439B1" w:rsidP="00D61588">
      <w:pPr>
        <w:pStyle w:val="1TeksCharChar"/>
      </w:pPr>
    </w:p>
    <w:p w14:paraId="2B49BD79" w14:textId="4AEF8B5A" w:rsidR="0014609F" w:rsidRDefault="000B7998">
      <w:pPr>
        <w:spacing w:line="360" w:lineRule="auto"/>
        <w:jc w:val="both"/>
        <w:rPr>
          <w:ins w:id="95" w:author="dugalh" w:date="2017-04-13T21:25:00Z"/>
        </w:rPr>
        <w:pPrChange w:id="96" w:author="dugalh" w:date="2017-09-19T18:12:00Z">
          <w:pPr>
            <w:pStyle w:val="1TeksCharChar"/>
          </w:pPr>
        </w:pPrChange>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commentRangeStart w:id="97"/>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 xml:space="preserve">.  </w:t>
      </w:r>
      <w:commentRangeEnd w:id="97"/>
      <w:r w:rsidR="007C0DCA">
        <w:rPr>
          <w:rStyle w:val="CommentReference"/>
        </w:rPr>
        <w:commentReference w:id="97"/>
      </w:r>
      <w:ins w:id="98" w:author="dugalh" w:date="2017-09-19T18:11:00Z">
        <w:r w:rsidR="00466499" w:rsidRPr="00466499">
          <w:t xml:space="preserve"> </w:t>
        </w:r>
        <w:commentRangeStart w:id="99"/>
        <w:r w:rsidR="00466499">
          <w:t xml:space="preserve">Object based approaches to image classification, where homogenous image objects are first segmented and then classified as a whole, have become popular in vegetation studies </w:t>
        </w:r>
        <w:r w:rsidR="00466499">
          <w:fldChar w:fldCharType="begin" w:fldLock="1"/>
        </w:r>
      </w:ins>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ins w:id="100" w:author="dugalh" w:date="2017-09-19T18:11:00Z">
        <w:r w:rsidR="00466499">
          <w:fldChar w:fldCharType="separate"/>
        </w:r>
      </w:ins>
      <w:r w:rsidR="00DF6845" w:rsidRPr="00DF6845">
        <w:rPr>
          <w:noProof/>
        </w:rPr>
        <w:t>(Kollár, Vekerdy, and Márkus 2013; Ouyang et al. 2011; Ghosh and Joshi 2014)</w:t>
      </w:r>
      <w:ins w:id="101" w:author="dugalh" w:date="2017-09-19T18:11:00Z">
        <w:r w:rsidR="00466499">
          <w:fldChar w:fldCharType="end"/>
        </w:r>
        <w:r w:rsidR="00466499">
          <w:t xml:space="preserve">.  These approaches are often favoured for VHR imagery </w:t>
        </w:r>
      </w:ins>
      <w:ins w:id="102" w:author="dugalh" w:date="2017-09-19T18:12:00Z">
        <w:r w:rsidR="00466499">
          <w:fldChar w:fldCharType="begin" w:fldLock="1"/>
        </w:r>
      </w:ins>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ins w:id="103" w:author="dugalh" w:date="2017-09-19T18:12:00Z">
        <w:r w:rsidR="00466499">
          <w:fldChar w:fldCharType="separate"/>
        </w:r>
      </w:ins>
      <w:r w:rsidR="00DF6845" w:rsidRPr="00DF6845">
        <w:rPr>
          <w:noProof/>
        </w:rPr>
        <w:t>(Basu et al. 2015; Ghosh and Joshi 2014; Johansen et al. 2007; Kollár, Vekerdy, and Márkus 2013; Mustafa and Habeeb 2014; Ouyang et al. 2011)</w:t>
      </w:r>
      <w:ins w:id="104" w:author="dugalh" w:date="2017-09-19T18:12:00Z">
        <w:r w:rsidR="00466499">
          <w:fldChar w:fldCharType="end"/>
        </w:r>
        <w:r w:rsidR="00466499">
          <w:t xml:space="preserve"> </w:t>
        </w:r>
      </w:ins>
      <w:ins w:id="105" w:author="dugalh" w:date="2017-09-19T18:11:00Z">
        <w:r w:rsidR="00466499">
          <w:t xml:space="preserve">because they are potentially able to better exploit the additional spatial information and deal with unwanted variation when compared to the more traditional per-pixel approach </w:t>
        </w:r>
        <w:r w:rsidR="00466499">
          <w:fldChar w:fldCharType="begin" w:fldLock="1"/>
        </w:r>
      </w:ins>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ins w:id="106" w:author="dugalh" w:date="2017-09-19T18:11:00Z">
        <w:r w:rsidR="00466499">
          <w:fldChar w:fldCharType="separate"/>
        </w:r>
      </w:ins>
      <w:r w:rsidR="00DF6845" w:rsidRPr="00DF6845">
        <w:rPr>
          <w:noProof/>
        </w:rPr>
        <w:t>(Ouyang et al. 2011; Ghosh and Joshi 2014)</w:t>
      </w:r>
      <w:ins w:id="107" w:author="dugalh" w:date="2017-09-19T18:11:00Z">
        <w:r w:rsidR="00466499">
          <w:fldChar w:fldCharType="end"/>
        </w:r>
        <w:r w:rsidR="00466499">
          <w:t xml:space="preserve">.  The segmentation problem is however recognised as being poorly posed, requiring manual adjustment of parameters and being difficult to solve robustly </w:t>
        </w:r>
        <w:r w:rsidR="00466499">
          <w:fldChar w:fldCharType="begin" w:fldLock="1"/>
        </w:r>
      </w:ins>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ins w:id="108" w:author="dugalh" w:date="2017-09-19T18:11:00Z">
        <w:r w:rsidR="00466499">
          <w:fldChar w:fldCharType="separate"/>
        </w:r>
      </w:ins>
      <w:r w:rsidR="00DF6845" w:rsidRPr="00DF6845">
        <w:rPr>
          <w:noProof/>
        </w:rPr>
        <w:t>(Baraldi et al. 2010)</w:t>
      </w:r>
      <w:ins w:id="109" w:author="dugalh" w:date="2017-09-19T18:11:00Z">
        <w:r w:rsidR="00466499">
          <w:fldChar w:fldCharType="end"/>
        </w:r>
        <w:r w:rsidR="00466499">
          <w:t xml:space="preserve">. </w:t>
        </w:r>
      </w:ins>
      <w:commentRangeEnd w:id="99"/>
      <w:ins w:id="110" w:author="dugalh" w:date="2017-09-19T18:13:00Z">
        <w:r w:rsidR="00240F94">
          <w:rPr>
            <w:rStyle w:val="CommentReference"/>
          </w:rPr>
          <w:commentReference w:id="99"/>
        </w:r>
      </w:ins>
      <w:ins w:id="111" w:author="dugalh" w:date="2017-09-19T18:11:00Z">
        <w:r w:rsidR="00466499">
          <w:t xml:space="preserve"> </w:t>
        </w:r>
      </w:ins>
      <w:del w:id="112" w:author="dugalh" w:date="2017-09-19T18:12:00Z">
        <w:r w:rsidR="007E44BA" w:rsidDel="00466499">
          <w:delText xml:space="preserve">Approaches based on the classification of segmented image objects (object based image analysis (OBIA)) are popular </w:delText>
        </w:r>
        <w:r w:rsidR="007E44BA" w:rsidDel="00466499">
          <w:fldChar w:fldCharType="begin" w:fldLock="1"/>
        </w:r>
        <w:r w:rsidR="007E1405" w:rsidDel="00466499">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delInstrText>
        </w:r>
        <w:r w:rsidR="007E44BA" w:rsidDel="00466499">
          <w:fldChar w:fldCharType="separate"/>
        </w:r>
        <w:r w:rsidR="00084E58" w:rsidRPr="00084E58" w:rsidDel="00466499">
          <w:rPr>
            <w:noProof/>
          </w:rPr>
          <w:delText>(Basu et al., 2015; Ghosh and Joshi, 2014; Johansen et al., 2007; Kollár et al., 2013; Mustafa and Habeeb, 2014; Ouyang et al., 2011)</w:delText>
        </w:r>
        <w:r w:rsidR="007E44BA" w:rsidDel="00466499">
          <w:fldChar w:fldCharType="end"/>
        </w:r>
        <w:r w:rsidR="007E44BA" w:rsidDel="00466499">
          <w:delText xml:space="preserve"> and </w:delText>
        </w:r>
        <w:r w:rsidR="00F941FB" w:rsidDel="00466499">
          <w:delText xml:space="preserve">are found to slightly </w:delText>
        </w:r>
        <w:r w:rsidR="007E44BA" w:rsidDel="00466499">
          <w:delText>outperform pixel based approaches</w:delText>
        </w:r>
        <w:r w:rsidR="00084E58" w:rsidDel="00466499">
          <w:delText xml:space="preserve"> </w:delText>
        </w:r>
        <w:r w:rsidR="00084E58" w:rsidDel="00466499">
          <w:fldChar w:fldCharType="begin" w:fldLock="1"/>
        </w:r>
        <w:r w:rsidR="00084E58" w:rsidDel="00466499">
          <w:del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R="00084E58" w:rsidDel="00466499">
          <w:fldChar w:fldCharType="separate"/>
        </w:r>
        <w:r w:rsidR="00084E58" w:rsidRPr="00084E58" w:rsidDel="00466499">
          <w:rPr>
            <w:noProof/>
          </w:rPr>
          <w:delText>(Ghosh and Joshi, 2014; Ouyang et al., 2011)</w:delText>
        </w:r>
        <w:r w:rsidR="00084E58" w:rsidDel="00466499">
          <w:fldChar w:fldCharType="end"/>
        </w:r>
        <w:r w:rsidR="00084E58" w:rsidDel="00466499">
          <w:delText xml:space="preserve">.  </w:delText>
        </w:r>
      </w:del>
      <w:r w:rsidR="00084E58">
        <w:t xml:space="preserve">Per pixel classification </w:t>
      </w:r>
      <w:del w:id="113" w:author="dugalh" w:date="2017-09-19T18:13:00Z">
        <w:r w:rsidR="00F941FB" w:rsidDel="00240F94">
          <w:delText>nevertheless</w:delText>
        </w:r>
        <w:r w:rsidR="00084E58" w:rsidDel="00240F94">
          <w:delText xml:space="preserve"> </w:delText>
        </w:r>
      </w:del>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ins w:id="114" w:author="dugalh" w:date="2017-06-16T17:37:00Z">
        <w:r w:rsidR="00CE146A">
          <w:t xml:space="preserve">, not requiring </w:t>
        </w:r>
      </w:ins>
      <w:ins w:id="115" w:author="dugalh" w:date="2017-06-16T17:38:00Z">
        <w:r w:rsidR="00CE146A">
          <w:t xml:space="preserve">user specification of algorithm and </w:t>
        </w:r>
      </w:ins>
      <w:ins w:id="116" w:author="dugalh" w:date="2017-06-16T17:39:00Z">
        <w:r w:rsidR="00CE146A">
          <w:t xml:space="preserve">associated </w:t>
        </w:r>
      </w:ins>
      <w:ins w:id="117" w:author="dugalh" w:date="2017-06-16T17:38:00Z">
        <w:r w:rsidR="00CE146A">
          <w:t>parameters.</w:t>
        </w:r>
      </w:ins>
      <w:ins w:id="118" w:author="dugalh" w:date="2017-06-16T17:37:00Z">
        <w:r w:rsidR="00CE146A">
          <w:t xml:space="preserve"> </w:t>
        </w:r>
      </w:ins>
      <w:commentRangeStart w:id="119"/>
      <w:commentRangeStart w:id="120"/>
      <w:commentRangeStart w:id="121"/>
      <w:del w:id="122" w:author="dugalh" w:date="2017-06-16T17:37:00Z">
        <w:r w:rsidR="002949C4" w:rsidDel="00CE146A">
          <w:delText>;</w:delText>
        </w:r>
        <w:r w:rsidR="00F941FB" w:rsidDel="00CE146A">
          <w:delText xml:space="preserve"> not requiring </w:delText>
        </w:r>
        <w:commentRangeStart w:id="123"/>
        <w:commentRangeStart w:id="124"/>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23"/>
        <w:r w:rsidR="00A93B29" w:rsidDel="00CE146A">
          <w:rPr>
            <w:rStyle w:val="CommentReference"/>
          </w:rPr>
          <w:commentReference w:id="123"/>
        </w:r>
        <w:commentRangeEnd w:id="119"/>
        <w:commentRangeEnd w:id="124"/>
        <w:r w:rsidR="007C0DCA" w:rsidDel="00CE146A">
          <w:rPr>
            <w:rStyle w:val="CommentReference"/>
          </w:rPr>
          <w:commentReference w:id="124"/>
        </w:r>
      </w:del>
      <w:r w:rsidR="009F5E97">
        <w:rPr>
          <w:rStyle w:val="CommentReference"/>
        </w:rPr>
        <w:commentReference w:id="119"/>
      </w:r>
      <w:commentRangeEnd w:id="120"/>
      <w:r w:rsidR="00F05B74">
        <w:rPr>
          <w:rStyle w:val="CommentReference"/>
        </w:rPr>
        <w:commentReference w:id="120"/>
      </w:r>
      <w:commentRangeEnd w:id="121"/>
      <w:r w:rsidR="00CE146A">
        <w:rPr>
          <w:rStyle w:val="CommentReference"/>
        </w:rPr>
        <w:commentReference w:id="121"/>
      </w:r>
      <w:r w:rsidR="007E44BA">
        <w:t>.</w:t>
      </w:r>
      <w:r w:rsidR="00F941FB">
        <w:t xml:space="preserve">  </w:t>
      </w:r>
    </w:p>
    <w:p w14:paraId="04074E75" w14:textId="77777777" w:rsidR="007C0DCA" w:rsidRDefault="007C0DCA" w:rsidP="00D61588">
      <w:pPr>
        <w:pStyle w:val="1TeksCharChar"/>
      </w:pPr>
    </w:p>
    <w:p w14:paraId="7F3C965B" w14:textId="53E80AB1" w:rsidR="0014609F" w:rsidRDefault="003969AF" w:rsidP="00FC29D9">
      <w:pPr>
        <w:pStyle w:val="1TeksCharChar"/>
        <w:rPr>
          <w:ins w:id="125" w:author="dugalh" w:date="2017-04-13T21:25:00Z"/>
        </w:rPr>
      </w:pPr>
      <w:r>
        <w:lastRenderedPageBreak/>
        <w:t xml:space="preserve">A variety of supervised approaches are used for classification of features derived from VHR imagery.  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commentRangeStart w:id="126"/>
      <w:commentRangeStart w:id="127"/>
      <w:del w:id="128" w:author="dugalh" w:date="2017-06-16T18:34:00Z">
        <w:r w:rsidDel="005762CF">
          <w:delText>Proprietary a</w:delText>
        </w:r>
      </w:del>
      <w:ins w:id="129" w:author="dugalh" w:date="2017-06-16T18:34:00Z">
        <w:r w:rsidR="005762CF">
          <w:t>A</w:t>
        </w:r>
      </w:ins>
      <w:r>
        <w:t xml:space="preserve">lgorithms </w:t>
      </w:r>
      <w:commentRangeEnd w:id="126"/>
      <w:r>
        <w:rPr>
          <w:rStyle w:val="CommentReference"/>
        </w:rPr>
        <w:commentReference w:id="126"/>
      </w:r>
      <w:commentRangeEnd w:id="127"/>
      <w:r w:rsidR="005762CF">
        <w:rPr>
          <w:rStyle w:val="CommentReference"/>
        </w:rPr>
        <w:commentReference w:id="127"/>
      </w:r>
      <w:r>
        <w:t xml:space="preserve">implemented in the eCognition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ins w:id="130" w:author="dugalh" w:date="2017-06-16T18:39:00Z">
        <w:r w:rsidR="00FC29D9" w:rsidRPr="00FC29D9">
          <w:t xml:space="preserve"> </w:t>
        </w:r>
        <w:r w:rsidR="00FC29D9">
          <w:t>, such as the fuzzy and hierarchical approaches,</w:t>
        </w:r>
      </w:ins>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16D8A2AD" w:rsidR="007E44BA" w:rsidRDefault="00012564" w:rsidP="00D61588">
      <w:pPr>
        <w:pStyle w:val="1TeksCharChar"/>
      </w:pPr>
      <w:ins w:id="131" w:author="dugalh" w:date="2017-06-16T18:46:00Z">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ins>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ins w:id="132" w:author="dugalh" w:date="2017-06-16T18:46:00Z">
        <w:r>
          <w:fldChar w:fldCharType="separate"/>
        </w:r>
      </w:ins>
      <w:r w:rsidR="00DF6845" w:rsidRPr="00DF6845">
        <w:rPr>
          <w:noProof/>
        </w:rPr>
        <w:t>(Bishop 2003)</w:t>
      </w:r>
      <w:ins w:id="133" w:author="dugalh" w:date="2017-06-16T18:46:00Z">
        <w:r>
          <w:fldChar w:fldCharType="end"/>
        </w:r>
        <w:r>
          <w:t>.   For finite training samples, increasing the features beyond a certain point results in overtraining and a decrease in the classifier</w:t>
        </w:r>
      </w:ins>
      <w:ins w:id="134" w:author="dugalh" w:date="2017-09-19T18:15:00Z">
        <w:r w:rsidR="00240F94">
          <w:t>’s</w:t>
        </w:r>
      </w:ins>
      <w:ins w:id="135" w:author="dugalh" w:date="2017-06-16T18:46:00Z">
        <w:r>
          <w:t xml:space="preserve"> </w:t>
        </w:r>
      </w:ins>
      <w:ins w:id="136" w:author="dugalh" w:date="2017-09-19T18:15:00Z">
        <w:r w:rsidR="00240F94">
          <w:t>ability to generalise</w:t>
        </w:r>
      </w:ins>
      <w:ins w:id="137" w:author="dugalh" w:date="2017-06-16T18:46:00Z">
        <w:r>
          <w:t xml:space="preserve">.  This “peaking phenomenon” </w:t>
        </w:r>
        <w:r>
          <w:fldChar w:fldCharType="begin" w:fldLock="1"/>
        </w:r>
      </w:ins>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ins w:id="138" w:author="dugalh" w:date="2017-06-16T18:46:00Z">
        <w:r>
          <w:fldChar w:fldCharType="separate"/>
        </w:r>
      </w:ins>
      <w:r w:rsidR="00DF6845" w:rsidRPr="00DF6845">
        <w:rPr>
          <w:noProof/>
        </w:rPr>
        <w:t>(Jain, Duin, and Mao 2000)</w:t>
      </w:r>
      <w:ins w:id="139" w:author="dugalh" w:date="2017-06-16T18:46:00Z">
        <w:r>
          <w:fldChar w:fldCharType="end"/>
        </w:r>
        <w:r>
          <w:t xml:space="preserve"> makes it necessary to </w:t>
        </w:r>
      </w:ins>
      <w:ins w:id="140" w:author="dugalh" w:date="2017-06-16T18:50:00Z">
        <w:r w:rsidR="00556491">
          <w:t xml:space="preserve">apply feature selection to </w:t>
        </w:r>
      </w:ins>
      <w:ins w:id="141" w:author="dugalh" w:date="2017-06-16T18:46:00Z">
        <w:r>
          <w:t xml:space="preserve">reduce the size of the feature set to a salient minimum in order to achieve an accurate classifier.  </w:t>
        </w:r>
      </w:ins>
      <w:ins w:id="142" w:author="dugalh" w:date="2017-09-18T16:05:00Z">
        <w:r w:rsidR="00806B6C">
          <w:t>Feature selection by r</w:t>
        </w:r>
      </w:ins>
      <w:commentRangeStart w:id="143"/>
      <w:commentRangeStart w:id="144"/>
      <w:del w:id="145" w:author="dugalh" w:date="2017-09-18T16:05:00Z">
        <w:r w:rsidR="001F0BAA" w:rsidDel="00806B6C">
          <w:delText>R</w:delText>
        </w:r>
      </w:del>
      <w:r w:rsidR="00864485">
        <w:t>anking</w:t>
      </w:r>
      <w:commentRangeEnd w:id="143"/>
      <w:r w:rsidR="003969AF">
        <w:rPr>
          <w:rStyle w:val="CommentReference"/>
        </w:rPr>
        <w:commentReference w:id="143"/>
      </w:r>
      <w:commentRangeEnd w:id="144"/>
      <w:r w:rsidR="00A26C41">
        <w:rPr>
          <w:rStyle w:val="CommentReference"/>
        </w:rPr>
        <w:commentReference w:id="144"/>
      </w:r>
      <w:del w:id="146" w:author="dugalh" w:date="2017-09-18T16:05:00Z">
        <w:r w:rsidR="00864485" w:rsidDel="00806B6C">
          <w:delText xml:space="preserve"> </w:delText>
        </w:r>
        <w:r w:rsidR="001F0BAA" w:rsidDel="00806B6C">
          <w:delText>features</w:delText>
        </w:r>
      </w:del>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del w:id="147" w:author="dugalh" w:date="2017-09-18T16:06:00Z">
        <w:r w:rsidR="0014609F" w:rsidDel="00806B6C">
          <w:delText>common</w:delText>
        </w:r>
        <w:r w:rsidR="000B7998" w:rsidDel="00806B6C">
          <w:delText xml:space="preserve">ly </w:delText>
        </w:r>
      </w:del>
      <w:ins w:id="148" w:author="dugalh" w:date="2017-09-18T16:06:00Z">
        <w:r w:rsidR="00806B6C">
          <w:t xml:space="preserve">frequently </w:t>
        </w:r>
      </w:ins>
      <w:r w:rsidR="000B7998">
        <w:t>used</w:t>
      </w:r>
      <w:del w:id="149" w:author="dugalh" w:date="2017-09-18T16:07:00Z">
        <w:r w:rsidR="001F0BAA" w:rsidDel="00806B6C">
          <w:delText xml:space="preserve"> as a </w:delText>
        </w:r>
        <w:commentRangeStart w:id="150"/>
        <w:commentRangeStart w:id="151"/>
        <w:r w:rsidR="001F0BAA" w:rsidDel="00806B6C">
          <w:delText>feature selection method</w:delText>
        </w:r>
      </w:del>
      <w:r w:rsidR="0014609F">
        <w:t xml:space="preserve"> </w:t>
      </w:r>
      <w:commentRangeEnd w:id="150"/>
      <w:r w:rsidR="00A93B29">
        <w:rPr>
          <w:rStyle w:val="CommentReference"/>
        </w:rPr>
        <w:commentReference w:id="150"/>
      </w:r>
      <w:commentRangeEnd w:id="151"/>
      <w:r w:rsidR="000C446C">
        <w:rPr>
          <w:rStyle w:val="CommentReference"/>
        </w:rPr>
        <w:commentReference w:id="151"/>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52" w:author="dugalh" w:date="2017-04-13T21:26:00Z"/>
        </w:rPr>
      </w:pPr>
    </w:p>
    <w:p w14:paraId="7BD7E42C" w14:textId="77777777" w:rsidR="000B7998" w:rsidRDefault="000B7998" w:rsidP="00D61588">
      <w:pPr>
        <w:pStyle w:val="1TeksCharChar"/>
      </w:pPr>
    </w:p>
    <w:p w14:paraId="3EA8C581" w14:textId="5452161C"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(Boyden et al. 2007; Ghosh and Joshi 2014; Johansen et al. 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w:t>
      </w:r>
      <w:r w:rsidR="00814BC8">
        <w:lastRenderedPageBreak/>
        <w:t xml:space="preserve">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ins w:id="153" w:author="dugalh" w:date="2017-09-20T11:38:00Z">
        <w:r w:rsidR="00C15577">
          <w:fldChar w:fldCharType="begin" w:fldLock="1"/>
        </w:r>
      </w:ins>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C15577">
        <w:fldChar w:fldCharType="separate"/>
      </w:r>
      <w:r w:rsidR="00DF6845" w:rsidRPr="00DF6845">
        <w:rPr>
          <w:noProof/>
        </w:rPr>
        <w:t>(Bradski 2000)</w:t>
      </w:r>
      <w:ins w:id="154" w:author="dugalh" w:date="2017-09-20T11:38:00Z">
        <w:r w:rsidR="00C15577">
          <w:fldChar w:fldCharType="end"/>
        </w:r>
      </w:ins>
    </w:p>
    <w:p w14:paraId="381872E1" w14:textId="51043544" w:rsidR="00814BC8" w:rsidRDefault="00814BC8" w:rsidP="009A6874">
      <w:pPr>
        <w:pStyle w:val="1TeksCharChar"/>
      </w:pPr>
    </w:p>
    <w:p w14:paraId="65332898" w14:textId="0B56C082" w:rsidR="00002830" w:rsidRDefault="003A25E0" w:rsidP="003A25E0">
      <w:pPr>
        <w:pStyle w:val="1TeksCharChar"/>
      </w:pPr>
      <w:r>
        <w:t xml:space="preserve">In this paper, we present a method for mapping </w:t>
      </w:r>
      <w:r w:rsidRPr="0084644E">
        <w:t>Spekboom</w:t>
      </w:r>
      <w:r>
        <w:t xml:space="preserve"> canopy cover at a spatial resolution of 0.5m.</w:t>
      </w:r>
      <w:r w:rsidR="00467030">
        <w:t xml:space="preserve"> </w:t>
      </w:r>
      <w:r>
        <w:t xml:space="preserve">  </w:t>
      </w:r>
      <w:r w:rsidR="009954EA">
        <w:t xml:space="preserve">A total of </w:t>
      </w:r>
      <w:r w:rsidR="009954EA" w:rsidRPr="00A62A08">
        <w:t xml:space="preserve">2228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commentRangeStart w:id="155"/>
      <w:r w:rsidR="009954EA">
        <w:t xml:space="preserve">Radiometric variations </w:t>
      </w:r>
      <w:commentRangeEnd w:id="155"/>
      <w:r w:rsidR="007D664C">
        <w:rPr>
          <w:rStyle w:val="CommentReference"/>
        </w:rPr>
        <w:commentReference w:id="155"/>
      </w:r>
      <w:ins w:id="156" w:author="Adriaan Van Niekerk" w:date="2017-03-03T11:18:00Z">
        <w:del w:id="157" w:author="dugalh" w:date="2017-04-13T21:35:00Z">
          <w:r w:rsidR="009954EA" w:rsidDel="008439B3">
            <w:delText>and</w:delText>
          </w:r>
        </w:del>
      </w:ins>
      <w:ins w:id="158" w:author="dugalh" w:date="2017-04-13T21:35:00Z">
        <w:r w:rsidR="008439B3">
          <w:t>due to</w:t>
        </w:r>
      </w:ins>
      <w:ins w:id="159" w:author="Adriaan Van Niekerk" w:date="2017-03-03T11:18:00Z">
        <w:r w:rsidR="009954EA">
          <w:t xml:space="preserve"> </w:t>
        </w:r>
        <w:commentRangeStart w:id="160"/>
        <w:del w:id="161" w:author="dugalh" w:date="2017-06-16T18:53:00Z">
          <w:r w:rsidR="009954EA" w:rsidDel="000C446C">
            <w:delText>regional</w:delText>
          </w:r>
        </w:del>
      </w:ins>
      <w:commentRangeEnd w:id="160"/>
      <w:del w:id="162" w:author="dugalh" w:date="2017-06-16T18:53:00Z">
        <w:r w:rsidR="008439B3" w:rsidDel="000C446C">
          <w:rPr>
            <w:rStyle w:val="CommentReference"/>
          </w:rPr>
          <w:commentReference w:id="160"/>
        </w:r>
      </w:del>
      <w:ins w:id="163" w:author="dugalh" w:date="2017-06-16T18:53:00Z">
        <w:r w:rsidR="000C446C">
          <w:t>-</w:t>
        </w:r>
      </w:ins>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64" w:author="dugalh" w:date="2017-06-16T18:53:00Z">
        <w:r w:rsidR="009954EA" w:rsidDel="000C446C">
          <w:delText xml:space="preserve">converting </w:delText>
        </w:r>
      </w:del>
      <w:ins w:id="165" w:author="dugalh" w:date="2017-06-16T18:53:00Z">
        <w:r w:rsidR="000C446C">
          <w:t xml:space="preserve">homogenising the </w:t>
        </w:r>
      </w:ins>
      <w:r w:rsidR="009954EA">
        <w:t xml:space="preserve">digital numbers </w:t>
      </w:r>
      <w:r w:rsidR="009F57AF">
        <w:t>to surface reflectance</w:t>
      </w:r>
      <w:r>
        <w:t xml:space="preserve">. </w:t>
      </w:r>
      <w:r w:rsidR="009F57AF">
        <w:t xml:space="preserve"> </w:t>
      </w:r>
      <w:r w:rsidR="009954EA">
        <w:t xml:space="preserve">This not only allowed for the application of a single classification algorithm on the entire set of images, but also </w:t>
      </w:r>
      <w:del w:id="166" w:author="dugalh" w:date="2017-04-13T21:41:00Z">
        <w:r w:rsidR="00AB22A6" w:rsidDel="00181078">
          <w:delText>open</w:delText>
        </w:r>
        <w:r w:rsidR="000A2580" w:rsidDel="00181078">
          <w:delText>s</w:delText>
        </w:r>
        <w:r w:rsidR="00AB22A6" w:rsidDel="00181078">
          <w:delText xml:space="preserve"> </w:delText>
        </w:r>
      </w:del>
      <w:ins w:id="167" w:author="dugalh" w:date="2017-04-13T22:46:00Z">
        <w:r w:rsidR="004F558C">
          <w:t>provides</w:t>
        </w:r>
      </w:ins>
      <w:ins w:id="168"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 </w:t>
      </w:r>
      <w:r w:rsidR="00467030">
        <w:t xml:space="preserve"> The selected features were used to evaluate a set of</w:t>
      </w:r>
      <w:r w:rsidR="00F16845">
        <w:t xml:space="preserve"> candidate classifiers.</w:t>
      </w:r>
      <w:r w:rsidR="00DF6845">
        <w:t xml:space="preserve">  </w:t>
      </w:r>
      <w:r w:rsidR="00DF6845">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5 }, "schema" : "https://github.com/citation-style-language/schema/raw/master/csl-citation.json" }</w:instrText>
      </w:r>
      <w:r w:rsidR="00DF6845">
        <w:fldChar w:fldCharType="separate"/>
      </w:r>
      <w:r w:rsidR="00DF6845" w:rsidRPr="00DF6845">
        <w:rPr>
          <w:noProof/>
        </w:rPr>
        <w:t>(Bradski 2000)</w:t>
      </w:r>
      <w:r w:rsidR="00DF6845">
        <w:fldChar w:fldCharType="end"/>
      </w:r>
    </w:p>
    <w:p w14:paraId="53EC3253" w14:textId="616C81F6" w:rsidR="00002830" w:rsidDel="00A0276C" w:rsidRDefault="00002830" w:rsidP="003A25E0">
      <w:pPr>
        <w:pStyle w:val="1TeksCharChar"/>
        <w:rPr>
          <w:moveFrom w:id="169" w:author="dugalh" w:date="2017-09-20T11:13:00Z"/>
        </w:rPr>
      </w:pPr>
      <w:moveFromRangeStart w:id="170" w:author="dugalh" w:date="2017-09-20T11:13:00Z" w:name="move493669350"/>
      <w:commentRangeStart w:id="171"/>
      <w:commentRangeStart w:id="172"/>
    </w:p>
    <w:p w14:paraId="787F06FF" w14:textId="50DF475C" w:rsidR="003A25E0" w:rsidDel="00A0276C" w:rsidRDefault="00002830" w:rsidP="003A25E0">
      <w:pPr>
        <w:pStyle w:val="1TeksCharChar"/>
        <w:rPr>
          <w:moveFrom w:id="173" w:author="dugalh" w:date="2017-09-20T11:13:00Z"/>
        </w:rPr>
      </w:pPr>
      <w:moveFrom w:id="174" w:author="dugalh" w:date="2017-09-20T11:13:00Z">
        <w:r w:rsidDel="00A0276C">
          <w:t xml:space="preserve">While commercially available remote sensing tools (ENVI, PCI Geomatica, eCognition etc.) are often used for VHR segmentation and classification tasks, these tools are costly and do not scale well to thousands of images </w:t>
        </w:r>
        <w:r w:rsidDel="00A0276C">
          <w:fldChar w:fldCharType="begin" w:fldLock="1"/>
        </w:r>
        <w:r w:rsidR="00FA5B49" w:rsidDel="00A0276C">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rsidDel="00A0276C">
          <w:fldChar w:fldCharType="separate"/>
        </w:r>
        <w:r w:rsidRPr="009A076A" w:rsidDel="00A0276C">
          <w:rPr>
            <w:noProof/>
          </w:rPr>
          <w:t>(Basu et al., 2015)</w:t>
        </w:r>
        <w:r w:rsidDel="00A0276C">
          <w:fldChar w:fldCharType="end"/>
        </w:r>
        <w:r w:rsidDel="00A0276C">
          <w:t>.  Given the large number of images and budget constraints, both cost and computation time were important considerations in the formulation of our method.  C</w:t>
        </w:r>
        <w:r w:rsidR="003A25E0" w:rsidDel="00A0276C">
          <w:t xml:space="preserve">ustom image pre-processing and classification software tools </w:t>
        </w:r>
        <w:r w:rsidR="002F1821" w:rsidDel="00A0276C">
          <w:t xml:space="preserve">were developed </w:t>
        </w:r>
        <w:r w:rsidR="003A25E0" w:rsidDel="00A0276C">
          <w:t xml:space="preserve">using freely available, open source libraries.  Careful consideration was given to computational efficiency in the selection of </w:t>
        </w:r>
        <w:r w:rsidR="00BF4032" w:rsidDel="00A0276C">
          <w:t xml:space="preserve">features and </w:t>
        </w:r>
        <w:r w:rsidR="003A25E0" w:rsidDel="00A0276C">
          <w:t>classifi</w:t>
        </w:r>
        <w:r w:rsidR="00BF4032" w:rsidDel="00A0276C">
          <w:t>cation algorithm</w:t>
        </w:r>
        <w:r w:rsidR="003A25E0" w:rsidDel="00A0276C">
          <w:t xml:space="preserve">.  </w:t>
        </w:r>
        <w:commentRangeEnd w:id="171"/>
        <w:r w:rsidR="00E402AB" w:rsidDel="00A0276C">
          <w:rPr>
            <w:rStyle w:val="CommentReference"/>
          </w:rPr>
          <w:commentReference w:id="171"/>
        </w:r>
        <w:commentRangeEnd w:id="172"/>
        <w:r w:rsidR="007E1405" w:rsidDel="00A0276C">
          <w:rPr>
            <w:rStyle w:val="CommentReference"/>
          </w:rPr>
          <w:commentReference w:id="172"/>
        </w:r>
      </w:moveFrom>
    </w:p>
    <w:moveFromRangeEnd w:id="170"/>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20DE1E3D" w:rsidR="00D61588" w:rsidRDefault="00D61588" w:rsidP="002949C4">
      <w:pPr>
        <w:pStyle w:val="1TeksCharChar"/>
        <w:keepNext/>
        <w:keepLines/>
      </w:pPr>
      <w:r>
        <w:t>The Little Karoo</w:t>
      </w:r>
      <w:r w:rsidR="00E402AB">
        <w:t xml:space="preserve"> </w:t>
      </w:r>
      <w:r>
        <w:t xml:space="preserve">is a semi-arid region of great biodiversity </w:t>
      </w:r>
      <w:r w:rsidR="006D483D">
        <w:t xml:space="preserve">located in the </w:t>
      </w:r>
      <w:del w:id="175" w:author="Adriaan Van Niekerk" w:date="2017-03-03T11:39:00Z">
        <w:r w:rsidR="006D483D" w:rsidDel="006D483D">
          <w:delText>southern parts</w:delText>
        </w:r>
      </w:del>
      <w:r w:rsidR="006D483D">
        <w:t>Western Cape Province of</w:t>
      </w:r>
      <w:r w:rsidR="00E402AB">
        <w:t xml:space="preserve"> </w:t>
      </w:r>
      <w:del w:id="176"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77" w:author="dugalh" w:date="2017-06-16T19:47:00Z">
        <w:r w:rsidDel="007175CE">
          <w:delText xml:space="preserve">Three </w:delText>
        </w:r>
        <w:commentRangeStart w:id="178"/>
        <w:r w:rsidDel="007175CE">
          <w:delText xml:space="preserve">biomes </w:delText>
        </w:r>
        <w:commentRangeEnd w:id="178"/>
        <w:r w:rsidR="006D483D" w:rsidDel="007175CE">
          <w:rPr>
            <w:rStyle w:val="CommentReference"/>
          </w:rPr>
          <w:commentReference w:id="178"/>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79"/>
        <w:commentRangeStart w:id="180"/>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79"/>
        <w:r w:rsidR="006D483D" w:rsidDel="007175CE">
          <w:rPr>
            <w:rStyle w:val="CommentReference"/>
          </w:rPr>
          <w:commentReference w:id="179"/>
        </w:r>
        <w:commentRangeEnd w:id="180"/>
        <w:r w:rsidR="00F1298C" w:rsidDel="007175CE">
          <w:rPr>
            <w:rStyle w:val="CommentReference"/>
          </w:rPr>
          <w:commentReference w:id="180"/>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81"/>
      <w:commentRangeStart w:id="182"/>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commentRangeEnd w:id="181"/>
      <w:r w:rsidR="00E402AB">
        <w:rPr>
          <w:rStyle w:val="CommentReference"/>
        </w:rPr>
        <w:commentReference w:id="181"/>
      </w:r>
      <w:commentRangeEnd w:id="182"/>
      <w:r w:rsidR="007E1405">
        <w:rPr>
          <w:rStyle w:val="CommentReference"/>
        </w:rPr>
        <w:commentReference w:id="182"/>
      </w:r>
      <w:r w:rsidR="00E402AB">
        <w:t xml:space="preserve">.  A total of 54 habitat types are present, of which ten support </w:t>
      </w:r>
      <w:r w:rsidR="00E402AB" w:rsidRPr="0084644E">
        <w:t>Spekboom</w:t>
      </w:r>
      <w:r w:rsidR="00E402AB">
        <w:t xml:space="preserve"> </w:t>
      </w:r>
      <w:ins w:id="183" w:author="dugalh" w:date="2017-04-13T22:22:00Z">
        <w:r w:rsidR="007E1405">
          <w:fldChar w:fldCharType="begin" w:fldLock="1"/>
        </w:r>
      </w:ins>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ins w:id="184"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r w:rsidR="0084644E" w:rsidRPr="0084644E">
        <w:t>Spekboom</w:t>
      </w:r>
      <w:r>
        <w:t xml:space="preserve"> thicket </w:t>
      </w:r>
      <w:r w:rsidR="00E402AB">
        <w:t xml:space="preserve">in the area is </w:t>
      </w:r>
      <w:r>
        <w:t xml:space="preserve">degraded to some extent </w:t>
      </w:r>
      <w:del w:id="185" w:author="dugalh" w:date="2017-09-18T16:14:00Z">
        <w:r w:rsidDel="00070195">
          <w:fldChar w:fldCharType="begin" w:fldLock="1"/>
        </w:r>
        <w:r w:rsidR="0012318C" w:rsidDel="00070195">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070195">
          <w:fldChar w:fldCharType="separate"/>
        </w:r>
        <w:r w:rsidR="00925D5C" w:rsidRPr="00925D5C" w:rsidDel="00070195">
          <w:rPr>
            <w:noProof/>
            <w:lang w:val="en-ZA" w:eastAsia="en-ZA"/>
          </w:rPr>
          <w:delText>(Thompson et al., 2009)</w:delText>
        </w:r>
        <w:r w:rsidDel="00070195">
          <w:rPr>
            <w:lang w:val="en-ZA" w:eastAsia="en-ZA"/>
          </w:rPr>
          <w:fldChar w:fldCharType="end"/>
        </w:r>
        <w:r w:rsidR="00E402AB" w:rsidDel="00070195">
          <w:delText xml:space="preserve"> and that the area</w:delText>
        </w:r>
      </w:del>
      <w:del w:id="186" w:author="dugalh" w:date="2017-04-13T22:25:00Z">
        <w:r w:rsidR="00E402AB" w:rsidDel="007E1405">
          <w:delText xml:space="preserve"> </w:delText>
        </w:r>
        <w:commentRangeStart w:id="187"/>
        <w:r w:rsidR="00E402AB" w:rsidDel="007E1405">
          <w:delText xml:space="preserve">is </w:delText>
        </w:r>
        <w:r w:rsidDel="007E1405">
          <w:delText>suited and degraded habitat and has been targeted for restoration</w:delText>
        </w:r>
      </w:del>
      <w:ins w:id="188" w:author="Adriaan Van Niekerk" w:date="2017-03-03T11:30:00Z">
        <w:del w:id="189" w:author="dugalh" w:date="2017-04-13T22:25:00Z">
          <w:r w:rsidR="00E402AB" w:rsidDel="007E1405">
            <w:delText xml:space="preserve"> of the species</w:delText>
          </w:r>
        </w:del>
      </w:ins>
      <w:del w:id="190" w:author="dugalh" w:date="2017-04-13T22:25:00Z">
        <w:r w:rsidDel="007E1405">
          <w:delText xml:space="preserve">.  </w:delText>
        </w:r>
      </w:del>
      <w:commentRangeEnd w:id="187"/>
      <w:r w:rsidR="007E1405">
        <w:rPr>
          <w:rStyle w:val="CommentReference"/>
        </w:rPr>
        <w:commentReference w:id="187"/>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191" w:author="dugalh" w:date="2017-06-16T19:50:00Z">
        <w:r w:rsidDel="00306B26">
          <w:delText xml:space="preserve">all the different biomes and </w:delText>
        </w:r>
      </w:del>
      <w:r>
        <w:t xml:space="preserve">nine of the ten habitat types supporting </w:t>
      </w:r>
      <w:r w:rsidR="0084644E" w:rsidRPr="0084644E">
        <w:t>Spekboom</w:t>
      </w:r>
      <w:r>
        <w:t xml:space="preserve">.  </w:t>
      </w:r>
      <w:commentRangeStart w:id="192"/>
      <w:commentRangeStart w:id="193"/>
      <w:del w:id="194"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192"/>
        <w:r w:rsidR="00060E17" w:rsidDel="006D483D">
          <w:rPr>
            <w:rStyle w:val="CommentReference"/>
          </w:rPr>
          <w:commentReference w:id="192"/>
        </w:r>
      </w:del>
      <w:commentRangeEnd w:id="193"/>
      <w:r w:rsidR="00C44174">
        <w:rPr>
          <w:rStyle w:val="CommentReference"/>
        </w:rPr>
        <w:commentReference w:id="193"/>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eastAsia="en-GB"/>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195" w:name="_Ref392330397"/>
      <w:bookmarkStart w:id="196" w:name="_Ref392330306"/>
      <w:bookmarkStart w:id="197" w:name="_Toc394582255"/>
      <w:bookmarkStart w:id="19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95"/>
      <w:r>
        <w:t xml:space="preserve">  </w:t>
      </w:r>
      <w:commentRangeStart w:id="199"/>
      <w:r>
        <w:t>Little Karoo study area</w:t>
      </w:r>
      <w:bookmarkEnd w:id="196"/>
      <w:bookmarkEnd w:id="197"/>
      <w:bookmarkEnd w:id="198"/>
      <w:commentRangeEnd w:id="199"/>
      <w:r w:rsidR="006D483D">
        <w:rPr>
          <w:rStyle w:val="CommentReference"/>
          <w:bCs w:val="0"/>
        </w:rPr>
        <w:commentReference w:id="199"/>
      </w:r>
    </w:p>
    <w:p w14:paraId="2E5E27DD" w14:textId="77777777" w:rsidR="00D61588" w:rsidRDefault="00D61588" w:rsidP="00D61588">
      <w:pPr>
        <w:pStyle w:val="1TeksCharChar"/>
      </w:pPr>
    </w:p>
    <w:p w14:paraId="6D2C0E24" w14:textId="1A71A9DA" w:rsidR="00D61588" w:rsidRDefault="00000CC8" w:rsidP="00D61588">
      <w:pPr>
        <w:pStyle w:val="Heading2"/>
      </w:pPr>
      <w:ins w:id="200" w:author="Adriaan Van Niekerk" w:date="2017-03-04T09:56:00Z">
        <w:r>
          <w:t>Imagery</w:t>
        </w:r>
        <w:del w:id="201" w:author="dugalh" w:date="2017-04-16T13:18:00Z">
          <w:r w:rsidDel="00F16830">
            <w:delText xml:space="preserve"> and </w:delText>
          </w:r>
        </w:del>
        <w:del w:id="202" w:author="dugalh" w:date="2017-04-13T22:30:00Z">
          <w:r w:rsidDel="00C44174">
            <w:delText xml:space="preserve">in situ </w:delText>
          </w:r>
        </w:del>
        <w:del w:id="203" w:author="dugalh" w:date="2017-04-16T13:18:00Z">
          <w:r w:rsidDel="00F16830">
            <w:delText>data</w:delText>
          </w:r>
        </w:del>
      </w:ins>
      <w:ins w:id="204" w:author="Adriaan Van Niekerk" w:date="2017-03-04T10:57:00Z">
        <w:del w:id="205" w:author="dugalh" w:date="2017-04-16T13:18:00Z">
          <w:r w:rsidR="0001287C" w:rsidDel="00F16830">
            <w:delText xml:space="preserve"> collection</w:delText>
          </w:r>
        </w:del>
      </w:ins>
      <w:del w:id="206" w:author="dugalh" w:date="2017-04-16T13:18:00Z">
        <w:r w:rsidR="00F4774D" w:rsidDel="00F16830">
          <w:delText>Data and Ground Truth</w:delText>
        </w:r>
      </w:del>
    </w:p>
    <w:p w14:paraId="4E277882" w14:textId="6E81720A" w:rsidR="00D61588" w:rsidRDefault="00D61588" w:rsidP="008E7D39">
      <w:pPr>
        <w:pStyle w:val="1TeksCharChar"/>
        <w:rPr>
          <w:ins w:id="207" w:author="dugalh" w:date="2017-04-16T13:20:00Z"/>
        </w:rPr>
      </w:pPr>
      <w:r>
        <w:lastRenderedPageBreak/>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r w:rsidR="000130AD">
        <w:t>)</w:t>
      </w:r>
      <w:r>
        <w:t xml:space="preserve"> which provides multi-spectral red, green, blue and near-infrared (NIR) bands.  The study area </w:t>
      </w:r>
      <w:r w:rsidR="000130AD">
        <w:t xml:space="preserve">is covered by </w:t>
      </w:r>
      <w:r w:rsidRPr="00A62A08">
        <w:t xml:space="preserve">2228 </w:t>
      </w:r>
      <w:r>
        <w:t>images acquired over multiple days from 22 January to 8 February 2010</w:t>
      </w:r>
      <w:ins w:id="208" w:author="dugalh" w:date="2017-04-16T12:45:00Z">
        <w:r w:rsidR="001E688D">
          <w:t xml:space="preserve"> </w:t>
        </w:r>
        <w:commentRangeStart w:id="209"/>
        <w:r w:rsidR="001E688D">
          <w:t>which is during the area’s dry season</w:t>
        </w:r>
      </w:ins>
      <w:r>
        <w:t xml:space="preserve">.  </w:t>
      </w:r>
      <w:moveToRangeStart w:id="210" w:author="dugalh" w:date="2017-04-16T12:44:00Z" w:name="move480110007"/>
      <w:moveTo w:id="211" w:author="dugalh" w:date="2017-04-16T12:44:00Z">
        <w:r w:rsidR="001E688D" w:rsidRPr="0084644E">
          <w:t>Spekboom</w:t>
        </w:r>
        <w:r w:rsidR="001E688D">
          <w:t xml:space="preserve"> has a characteristic lime green colour and is evergreen.  </w:t>
        </w:r>
        <w:del w:id="212" w:author="dugalh" w:date="2017-04-16T12:46:00Z">
          <w:r w:rsidR="001E688D" w:rsidDel="001E688D">
            <w:delText xml:space="preserve">The NGI imagery was captured in January, which is in the Little Karoo’s dry season.  </w:delText>
          </w:r>
        </w:del>
        <w:r w:rsidR="001E688D">
          <w:t>Th</w:t>
        </w:r>
      </w:moveTo>
      <w:ins w:id="213" w:author="dugalh" w:date="2017-04-16T12:46:00Z">
        <w:r w:rsidR="001E688D">
          <w:t xml:space="preserve">e dry season imagery </w:t>
        </w:r>
      </w:ins>
      <w:moveTo w:id="214" w:author="dugalh" w:date="2017-04-16T12:44:00Z">
        <w:del w:id="215" w:author="dugalh" w:date="2017-04-16T12:46:00Z">
          <w:r w:rsidR="001E688D" w:rsidDel="001E688D">
            <w:delText xml:space="preserve">is </w:delText>
          </w:r>
        </w:del>
        <w:r w:rsidR="001E688D">
          <w:t xml:space="preserve">helped contrast the evergreen </w:t>
        </w:r>
        <w:r w:rsidR="001E688D" w:rsidRPr="0084644E">
          <w:t>Spekboom</w:t>
        </w:r>
        <w:r w:rsidR="001E688D">
          <w:t xml:space="preserve"> against the comparatively drier background vegetation.  </w:t>
        </w:r>
        <w:del w:id="216"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210"/>
      <w:commentRangeEnd w:id="209"/>
      <w:r w:rsidR="001E688D">
        <w:rPr>
          <w:rStyle w:val="CommentReference"/>
        </w:rPr>
        <w:commentReference w:id="209"/>
      </w:r>
      <w:r>
        <w:t xml:space="preserve">While the imagery provided by NGI is orthorectified, it has no radiometric corrections applied to it.  The NGI imagery contains </w:t>
      </w:r>
      <w:del w:id="217" w:author="dugalh" w:date="2017-09-20T11:47:00Z">
        <w:r w:rsidDel="00F638AC">
          <w:delText xml:space="preserve">significant </w:delText>
        </w:r>
      </w:del>
      <w:r>
        <w:t xml:space="preserve">variations due to BRDF </w:t>
      </w:r>
      <w:r w:rsidR="009027D6">
        <w:t>and</w:t>
      </w:r>
      <w:r>
        <w:t xml:space="preserve"> </w:t>
      </w:r>
      <w:commentRangeStart w:id="218"/>
      <w:commentRangeStart w:id="219"/>
      <w:r>
        <w:t xml:space="preserve">atmospheric effects </w:t>
      </w:r>
      <w:commentRangeEnd w:id="218"/>
      <w:r w:rsidR="00E21737">
        <w:rPr>
          <w:rStyle w:val="CommentReference"/>
        </w:rPr>
        <w:commentReference w:id="218"/>
      </w:r>
      <w:commentRangeEnd w:id="219"/>
      <w:r w:rsidR="00C44174">
        <w:rPr>
          <w:rStyle w:val="CommentReference"/>
        </w:rPr>
        <w:commentReference w:id="219"/>
      </w:r>
      <w:r>
        <w:t xml:space="preserve">which make it poorly suited to quantitative remote sensing techniques.  </w:t>
      </w:r>
      <w:r w:rsidR="000130AD">
        <w:t xml:space="preserve">The imagery was consequently </w:t>
      </w:r>
      <w:r w:rsidR="005D64BF">
        <w:t>radiometrically</w:t>
      </w:r>
      <w:del w:id="220" w:author="dugalh" w:date="2017-04-13T22:39:00Z">
        <w:r w:rsidR="005D64BF" w:rsidDel="004F558C">
          <w:delText xml:space="preserve"> </w:delText>
        </w:r>
      </w:del>
      <w:ins w:id="221" w:author="Adriaan Van Niekerk" w:date="2017-03-03T11:45:00Z">
        <w:del w:id="222" w:author="dugalh" w:date="2017-04-13T22:39:00Z">
          <w:r w:rsidR="000130AD" w:rsidDel="004F558C">
            <w:delText xml:space="preserve">improved </w:delText>
          </w:r>
        </w:del>
      </w:ins>
      <w:del w:id="223" w:author="dugalh" w:date="2017-04-13T22:39:00Z">
        <w:r w:rsidR="005D64BF" w:rsidDel="004F558C">
          <w:delText>corrected</w:delText>
        </w:r>
      </w:del>
      <w:r w:rsidR="005D64BF">
        <w:t xml:space="preserve"> </w:t>
      </w:r>
      <w:ins w:id="224" w:author="dugalh" w:date="2017-06-16T19:58:00Z">
        <w:r w:rsidR="00595F50">
          <w:t>homogenised</w:t>
        </w:r>
      </w:ins>
      <w:ins w:id="225" w:author="dugalh" w:date="2017-04-13T22:47:00Z">
        <w:r w:rsidR="004F558C">
          <w:t xml:space="preserve"> </w:t>
        </w:r>
      </w:ins>
      <w:r w:rsidR="000130AD">
        <w:t xml:space="preserve">by applying </w:t>
      </w:r>
      <w:r w:rsidR="005D64BF">
        <w:t xml:space="preserve">a technique </w:t>
      </w:r>
      <w:commentRangeStart w:id="226"/>
      <w:r w:rsidR="005D64BF">
        <w:t xml:space="preserve">for </w:t>
      </w:r>
      <w:del w:id="227" w:author="dugalh" w:date="2017-06-16T19:59:00Z">
        <w:r w:rsidR="005D64BF" w:rsidDel="00595F50">
          <w:delText xml:space="preserve">the </w:delText>
        </w:r>
      </w:del>
      <w:del w:id="228" w:author="dugalh" w:date="2017-04-13T22:38:00Z">
        <w:r w:rsidR="005D64BF" w:rsidDel="004F558C">
          <w:delText>extraction of</w:delText>
        </w:r>
      </w:del>
      <w:r w:rsidR="005D64BF">
        <w:t xml:space="preserve"> surface reflectance </w:t>
      </w:r>
      <w:ins w:id="229" w:author="dugalh" w:date="2017-06-16T19:59:00Z">
        <w:r w:rsidR="00595F50">
          <w:t xml:space="preserve">estimation </w:t>
        </w:r>
      </w:ins>
      <w:r w:rsidR="005D64BF">
        <w:t>by calibration with satellite data</w:t>
      </w:r>
      <w:commentRangeEnd w:id="226"/>
      <w:r w:rsidR="000130AD">
        <w:rPr>
          <w:rStyle w:val="CommentReference"/>
        </w:rPr>
        <w:commentReference w:id="226"/>
      </w:r>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16 day period.  </w:t>
      </w:r>
      <w:commentRangeStart w:id="230"/>
      <w:commentRangeStart w:id="231"/>
      <w:r w:rsidR="009027D6">
        <w:t xml:space="preserve">Further details of the technique and its application to the study area can be found in Chapter 2.  </w:t>
      </w:r>
      <w:commentRangeEnd w:id="230"/>
      <w:r w:rsidR="000130AD">
        <w:rPr>
          <w:rStyle w:val="CommentReference"/>
        </w:rPr>
        <w:commentReference w:id="230"/>
      </w:r>
      <w:commentRangeEnd w:id="231"/>
      <w:r w:rsidR="009D2B83">
        <w:rPr>
          <w:rStyle w:val="CommentReference"/>
        </w:rPr>
        <w:commentReference w:id="231"/>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Pr>
        <w:rPr>
          <w:ins w:id="232" w:author="dugalh" w:date="2017-04-16T13:20:00Z"/>
        </w:rPr>
      </w:pPr>
    </w:p>
    <w:p w14:paraId="57D476FC" w14:textId="77777777" w:rsidR="00F16830" w:rsidRDefault="00F16830" w:rsidP="00F16830">
      <w:pPr>
        <w:pStyle w:val="Heading2"/>
        <w:rPr>
          <w:ins w:id="233" w:author="dugalh" w:date="2017-04-16T13:20:00Z"/>
        </w:rPr>
      </w:pPr>
      <w:commentRangeStart w:id="234"/>
      <w:ins w:id="235" w:author="dugalh" w:date="2017-04-16T13:20:00Z">
        <w:r>
          <w:t>Mapping Methodology</w:t>
        </w:r>
      </w:ins>
      <w:commentRangeEnd w:id="234"/>
      <w:ins w:id="236" w:author="dugalh" w:date="2017-04-16T13:21:00Z">
        <w:r w:rsidR="008539F9">
          <w:rPr>
            <w:rStyle w:val="CommentReference"/>
            <w:b w:val="0"/>
          </w:rPr>
          <w:commentReference w:id="234"/>
        </w:r>
      </w:ins>
    </w:p>
    <w:p w14:paraId="0CE5795E" w14:textId="4109B888" w:rsidR="00F16830" w:rsidRDefault="00F16830" w:rsidP="00F16830">
      <w:pPr>
        <w:spacing w:line="360" w:lineRule="auto"/>
        <w:jc w:val="both"/>
        <w:rPr>
          <w:ins w:id="237" w:author="dugalh" w:date="2017-09-20T11:13:00Z"/>
        </w:rPr>
      </w:pPr>
      <w:ins w:id="238" w:author="dugalh" w:date="2017-04-16T13:20:00Z">
        <w:r>
          <w:t xml:space="preserve">The image resolution of 0.5m, combined with the tendency of </w:t>
        </w:r>
        <w:r w:rsidRPr="0084644E">
          <w:t>Spekboom</w:t>
        </w:r>
        <w:r>
          <w:t xml:space="preserve"> to grow in continuous stands, meant that there was little spectral mixing and pixels covering </w:t>
        </w:r>
        <w:r w:rsidRPr="0084644E">
          <w:t>Spekboom</w:t>
        </w:r>
        <w:r>
          <w:t xml:space="preserve"> were relatively pure.  This supported a per-pixel classification approach</w:t>
        </w:r>
      </w:ins>
      <w:ins w:id="239" w:author="dugalh" w:date="2017-06-16T20:14:00Z">
        <w:r w:rsidR="005C22B9">
          <w:t xml:space="preserve"> to distinguish Spekboom from the surrounding vegetation</w:t>
        </w:r>
      </w:ins>
      <w:del w:id="240" w:author="dugalh" w:date="2017-06-16T20:14:00Z">
        <w:r w:rsidR="005C22B9" w:rsidDel="005C22B9">
          <w:delText xml:space="preserve"> using a statistical pattern recognition methodology</w:delText>
        </w:r>
      </w:del>
      <w:ins w:id="241" w:author="dugalh" w:date="2017-04-16T13:20:00Z">
        <w:r>
          <w:t xml:space="preserve">.  </w:t>
        </w:r>
      </w:ins>
      <w:ins w:id="242" w:author="dugalh" w:date="2017-06-16T20:16:00Z">
        <w:r w:rsidR="005C22B9">
          <w:t xml:space="preserve">The pixel based approach also </w:t>
        </w:r>
      </w:ins>
      <w:ins w:id="243" w:author="dugalh" w:date="2017-06-16T20:18:00Z">
        <w:r w:rsidR="00482CAF">
          <w:t>allowe</w:t>
        </w:r>
      </w:ins>
      <w:ins w:id="244" w:author="dugalh" w:date="2017-06-16T20:16:00Z">
        <w:r w:rsidR="00482CAF">
          <w:t>d</w:t>
        </w:r>
        <w:r w:rsidR="005C22B9">
          <w:t xml:space="preserve"> the complexities </w:t>
        </w:r>
        <w:r w:rsidR="005C22B9">
          <w:rPr>
            <w:rStyle w:val="CommentReference"/>
          </w:rPr>
          <w:commentReference w:id="245"/>
        </w:r>
        <w:r w:rsidR="005C22B9">
          <w:t xml:space="preserve">associated with segmentation </w:t>
        </w:r>
      </w:ins>
      <w:ins w:id="246" w:author="dugalh" w:date="2017-06-16T20:18:00Z">
        <w:r w:rsidR="00482CAF">
          <w:t>to</w:t>
        </w:r>
      </w:ins>
      <w:ins w:id="247" w:author="dugalh" w:date="2017-06-16T20:16:00Z">
        <w:r w:rsidR="005C22B9">
          <w:t xml:space="preserve"> be </w:t>
        </w:r>
        <w:commentRangeStart w:id="248"/>
        <w:r w:rsidR="005C22B9">
          <w:t>avoided</w:t>
        </w:r>
      </w:ins>
      <w:commentRangeEnd w:id="248"/>
      <w:ins w:id="249" w:author="dugalh" w:date="2017-06-16T20:19:00Z">
        <w:r w:rsidR="00482CAF">
          <w:rPr>
            <w:rStyle w:val="CommentReference"/>
          </w:rPr>
          <w:commentReference w:id="248"/>
        </w:r>
      </w:ins>
      <w:ins w:id="250" w:author="dugalh" w:date="2017-06-16T20:16:00Z">
        <w:r w:rsidR="005C22B9">
          <w:t xml:space="preserve">.   </w:t>
        </w:r>
      </w:ins>
      <w:ins w:id="251" w:author="dugalh" w:date="2017-04-16T13:20:00Z">
        <w:r>
          <w:t xml:space="preserve">The fractional canopy cover was determined as the portion of pixels classified as </w:t>
        </w:r>
        <w:r w:rsidRPr="0084644E">
          <w:t>Spekboom</w:t>
        </w:r>
        <w:r>
          <w:t xml:space="preserve"> over an area of interest.  </w:t>
        </w:r>
      </w:ins>
    </w:p>
    <w:p w14:paraId="3ABACEF7" w14:textId="77777777" w:rsidR="00A0276C" w:rsidRDefault="00A0276C" w:rsidP="00A0276C">
      <w:pPr>
        <w:pStyle w:val="1TeksCharChar"/>
        <w:rPr>
          <w:moveTo w:id="252" w:author="dugalh" w:date="2017-09-20T11:13:00Z"/>
        </w:rPr>
      </w:pPr>
      <w:moveToRangeStart w:id="253" w:author="dugalh" w:date="2017-09-20T11:13:00Z" w:name="move493669350"/>
      <w:commentRangeStart w:id="254"/>
      <w:commentRangeStart w:id="255"/>
    </w:p>
    <w:p w14:paraId="2BA2AEDA" w14:textId="3AC08B7B" w:rsidR="00A0276C" w:rsidRDefault="00A0276C" w:rsidP="00A0276C">
      <w:pPr>
        <w:pStyle w:val="1TeksCharChar"/>
        <w:rPr>
          <w:moveTo w:id="256" w:author="dugalh" w:date="2017-09-20T11:13:00Z"/>
        </w:rPr>
      </w:pPr>
      <w:moveTo w:id="257" w:author="dugalh" w:date="2017-09-20T11:13:00Z">
        <w:del w:id="258" w:author="dugalh" w:date="2017-09-20T11:35:00Z">
          <w:r w:rsidDel="00634A3A">
            <w:delText xml:space="preserve">While commercially available remote sensing tools (ENVI, PCI Geomatica, eCognition etc.) are often used for VHR segmentation and classification tasks, these tools are costly and </w:delText>
          </w:r>
        </w:del>
        <w:del w:id="259" w:author="dugalh" w:date="2017-09-20T11:19:00Z">
          <w:r w:rsidDel="00A0276C">
            <w:delText>do</w:delText>
          </w:r>
        </w:del>
        <w:del w:id="260" w:author="dugalh" w:date="2017-09-20T11:35:00Z">
          <w:r w:rsidDel="00634A3A">
            <w:delText xml:space="preserve"> not scale well to thousands of images </w:delText>
          </w:r>
          <w:r w:rsidDel="00634A3A">
            <w:fldChar w:fldCharType="begin" w:fldLock="1"/>
          </w:r>
          <w:r w:rsidDel="00634A3A">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delInstrText>
          </w:r>
          <w:r w:rsidDel="00634A3A">
            <w:fldChar w:fldCharType="separate"/>
          </w:r>
          <w:r w:rsidRPr="009A076A" w:rsidDel="00634A3A">
            <w:rPr>
              <w:noProof/>
            </w:rPr>
            <w:delText>(Basu et al., 2015)</w:delText>
          </w:r>
          <w:r w:rsidDel="00634A3A">
            <w:fldChar w:fldCharType="end"/>
          </w:r>
          <w:r w:rsidDel="00634A3A">
            <w:delText xml:space="preserve">.  </w:delText>
          </w:r>
        </w:del>
        <w:r>
          <w:t>Given the large number of images</w:t>
        </w:r>
        <w:del w:id="261" w:author="dugalh" w:date="2017-09-20T11:21:00Z">
          <w:r w:rsidDel="00BA31F1">
            <w:delText xml:space="preserve"> and budget constraints, both cost and</w:delText>
          </w:r>
        </w:del>
      </w:moveTo>
      <w:ins w:id="262" w:author="dugalh" w:date="2017-09-20T11:21:00Z">
        <w:r w:rsidR="00BA31F1">
          <w:t>,</w:t>
        </w:r>
      </w:ins>
      <w:moveTo w:id="263" w:author="dugalh" w:date="2017-09-20T11:13:00Z">
        <w:r>
          <w:t xml:space="preserve"> computation time </w:t>
        </w:r>
        <w:del w:id="264" w:author="dugalh" w:date="2017-09-20T11:22:00Z">
          <w:r w:rsidDel="00BA31F1">
            <w:delText>were</w:delText>
          </w:r>
        </w:del>
      </w:moveTo>
      <w:ins w:id="265" w:author="dugalh" w:date="2017-09-20T11:22:00Z">
        <w:r w:rsidR="00BA31F1">
          <w:t>was an</w:t>
        </w:r>
      </w:ins>
      <w:moveTo w:id="266" w:author="dugalh" w:date="2017-09-20T11:13:00Z">
        <w:r>
          <w:t xml:space="preserve"> important consideration</w:t>
        </w:r>
        <w:del w:id="267" w:author="dugalh" w:date="2017-09-20T11:22:00Z">
          <w:r w:rsidDel="00BA31F1">
            <w:delText>s</w:delText>
          </w:r>
        </w:del>
        <w:r>
          <w:t xml:space="preserve"> in the formulation of our method.  </w:t>
        </w:r>
        <w:del w:id="268" w:author="dugalh" w:date="2017-09-20T11:26:00Z">
          <w:r w:rsidDel="00BA31F1">
            <w:delText xml:space="preserve">Custom </w:delText>
          </w:r>
        </w:del>
        <w:del w:id="269" w:author="dugalh" w:date="2017-09-20T11:25:00Z">
          <w:r w:rsidDel="00BA31F1">
            <w:delText>image pre-processing</w:delText>
          </w:r>
        </w:del>
      </w:moveTo>
      <w:ins w:id="270" w:author="dugalh" w:date="2017-09-20T11:26:00Z">
        <w:r w:rsidR="00BA31F1">
          <w:t>R</w:t>
        </w:r>
      </w:ins>
      <w:ins w:id="271" w:author="dugalh" w:date="2017-09-20T11:25:00Z">
        <w:r w:rsidR="00BA31F1">
          <w:t>adiometric homogenisation</w:t>
        </w:r>
      </w:ins>
      <w:moveTo w:id="272" w:author="dugalh" w:date="2017-09-20T11:13:00Z">
        <w:r>
          <w:t xml:space="preserve"> and classification software tools were developed using </w:t>
        </w:r>
      </w:moveTo>
      <w:ins w:id="273" w:author="dugalh" w:date="2017-09-20T11:26:00Z">
        <w:r w:rsidR="00BA31F1">
          <w:t>the GDAL</w:t>
        </w:r>
      </w:ins>
      <w:ins w:id="274" w:author="dugalh" w:date="2017-09-20T11:28:00Z">
        <w:r w:rsidR="00186FDB">
          <w:t xml:space="preserve"> </w:t>
        </w:r>
      </w:ins>
      <w:ins w:id="275" w:author="dugalh" w:date="2017-09-20T11:27:00Z">
        <w:r w:rsidR="00186FDB">
          <w:fldChar w:fldCharType="begin" w:fldLock="1"/>
        </w:r>
      </w:ins>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ins w:id="276" w:author="dugalh" w:date="2017-09-20T11:27:00Z">
        <w:r w:rsidR="00186FDB">
          <w:fldChar w:fldCharType="end"/>
        </w:r>
      </w:ins>
      <w:ins w:id="277" w:author="dugalh" w:date="2017-09-20T11:26:00Z">
        <w:r w:rsidR="00BA31F1">
          <w:t xml:space="preserve"> and OpenCV </w:t>
        </w:r>
      </w:ins>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moveTo w:id="278" w:author="dugalh" w:date="2017-09-20T11:13:00Z">
        <w:del w:id="279" w:author="dugalh" w:date="2017-09-20T11:26:00Z">
          <w:r w:rsidDel="00BA31F1">
            <w:delText>freely available, open source</w:delText>
          </w:r>
        </w:del>
      </w:moveTo>
      <w:ins w:id="280" w:author="dugalh" w:date="2017-09-20T11:26:00Z">
        <w:r w:rsidR="00BA31F1">
          <w:t>software</w:t>
        </w:r>
      </w:ins>
      <w:moveTo w:id="281" w:author="dugalh" w:date="2017-09-20T11:13:00Z">
        <w:r>
          <w:t xml:space="preserve"> libraries.  Careful consideration was given to computational efficiency in the selection of features and classification algorithm.  </w:t>
        </w:r>
        <w:commentRangeEnd w:id="254"/>
        <w:r>
          <w:rPr>
            <w:rStyle w:val="CommentReference"/>
          </w:rPr>
          <w:commentReference w:id="254"/>
        </w:r>
        <w:commentRangeEnd w:id="255"/>
        <w:r>
          <w:rPr>
            <w:rStyle w:val="CommentReference"/>
          </w:rPr>
          <w:commentReference w:id="255"/>
        </w:r>
      </w:moveTo>
    </w:p>
    <w:moveToRangeEnd w:id="253"/>
    <w:p w14:paraId="20C18292" w14:textId="77777777" w:rsidR="00A0276C" w:rsidRDefault="00A0276C" w:rsidP="00F16830">
      <w:pPr>
        <w:spacing w:line="360" w:lineRule="auto"/>
        <w:jc w:val="both"/>
        <w:rPr>
          <w:ins w:id="282" w:author="dugalh" w:date="2017-04-16T13:20:00Z"/>
        </w:rPr>
      </w:pPr>
    </w:p>
    <w:p w14:paraId="5C9A870F" w14:textId="77777777" w:rsidR="00F16830" w:rsidRDefault="00F16830" w:rsidP="00F16830">
      <w:pPr>
        <w:spacing w:line="360" w:lineRule="auto"/>
        <w:jc w:val="both"/>
        <w:rPr>
          <w:ins w:id="283" w:author="dugalh" w:date="2017-04-16T13:20:00Z"/>
        </w:rPr>
      </w:pPr>
    </w:p>
    <w:p w14:paraId="773C416A" w14:textId="7B17A924" w:rsidR="00F16830" w:rsidRDefault="00F16830">
      <w:pPr>
        <w:pStyle w:val="Heading2"/>
        <w:pPrChange w:id="284" w:author="dugalh" w:date="2017-04-16T13:20:00Z">
          <w:pPr>
            <w:pStyle w:val="1TeksCharChar"/>
          </w:pPr>
        </w:pPrChange>
      </w:pPr>
      <w:commentRangeStart w:id="285"/>
      <w:ins w:id="286" w:author="dugalh" w:date="2017-04-16T13:20:00Z">
        <w:r>
          <w:t>Data Collection</w:t>
        </w:r>
      </w:ins>
      <w:commentRangeEnd w:id="285"/>
      <w:ins w:id="287" w:author="dugalh" w:date="2017-04-16T13:22:00Z">
        <w:r w:rsidR="008539F9">
          <w:rPr>
            <w:rStyle w:val="CommentReference"/>
            <w:b w:val="0"/>
          </w:rPr>
          <w:commentReference w:id="285"/>
        </w:r>
      </w:ins>
    </w:p>
    <w:p w14:paraId="5B46EFC3" w14:textId="0E28A64B" w:rsidR="00D61588" w:rsidDel="008F22FC" w:rsidRDefault="00BB1598">
      <w:pPr>
        <w:spacing w:line="360" w:lineRule="auto"/>
        <w:jc w:val="both"/>
        <w:rPr>
          <w:del w:id="288" w:author="dugalh" w:date="2017-04-16T14:29:00Z"/>
        </w:rPr>
        <w:pPrChange w:id="289" w:author="dugalh" w:date="2017-04-16T14:29:00Z">
          <w:pPr>
            <w:pStyle w:val="1TeksCharChar"/>
          </w:pPr>
        </w:pPrChange>
      </w:pPr>
      <w:commentRangeStart w:id="290"/>
      <w:ins w:id="291" w:author="dugalh" w:date="2017-04-16T14:17:00Z">
        <w:r>
          <w:t>T</w:t>
        </w:r>
      </w:ins>
      <w:ins w:id="292" w:author="dugalh" w:date="2017-04-16T13:27:00Z">
        <w:r w:rsidR="008539F9">
          <w:t>wo datasets</w:t>
        </w:r>
      </w:ins>
      <w:ins w:id="293" w:author="dugalh" w:date="2017-04-16T14:17:00Z">
        <w:r>
          <w:t xml:space="preserve"> were constructed</w:t>
        </w:r>
      </w:ins>
      <w:ins w:id="294" w:author="dugalh" w:date="2017-04-16T14:18:00Z">
        <w:r>
          <w:t xml:space="preserve">: one </w:t>
        </w:r>
      </w:ins>
      <w:ins w:id="295" w:author="dugalh" w:date="2017-04-16T14:23:00Z">
        <w:r>
          <w:t xml:space="preserve">for evaluating the canopy cover estimates obtained from the classifier outputs and a second </w:t>
        </w:r>
      </w:ins>
      <w:ins w:id="296" w:author="dugalh" w:date="2017-04-16T14:18:00Z">
        <w:r>
          <w:t>for training and evaluating the classifier on a per-pixel basis</w:t>
        </w:r>
      </w:ins>
      <w:commentRangeEnd w:id="290"/>
      <w:ins w:id="297" w:author="dugalh" w:date="2017-04-16T14:24:00Z">
        <w:r>
          <w:rPr>
            <w:rStyle w:val="CommentReference"/>
          </w:rPr>
          <w:commentReference w:id="290"/>
        </w:r>
      </w:ins>
      <w:ins w:id="298" w:author="dugalh" w:date="2017-04-16T14:25:00Z">
        <w:r>
          <w:t>.</w:t>
        </w:r>
      </w:ins>
      <w:ins w:id="299" w:author="dugalh" w:date="2017-04-16T13:27:00Z">
        <w:r w:rsidR="008539F9">
          <w:t xml:space="preserve"> </w:t>
        </w:r>
      </w:ins>
      <w:ins w:id="300" w:author="dugalh" w:date="2017-04-16T14:27:00Z">
        <w:r w:rsidR="008F22FC">
          <w:t xml:space="preserve"> The first data set consisted of </w:t>
        </w:r>
      </w:ins>
      <w:ins w:id="301" w:author="dugalh" w:date="2017-04-16T14:28:00Z">
        <w:r w:rsidR="008F22FC">
          <w:t>in situ</w:t>
        </w:r>
      </w:ins>
      <w:ins w:id="302" w:author="dugalh" w:date="2017-04-16T14:27:00Z">
        <w:r w:rsidR="008F22FC">
          <w:t xml:space="preserve"> estimates of canopy cover </w:t>
        </w:r>
      </w:ins>
    </w:p>
    <w:p w14:paraId="4B68F231" w14:textId="205B9001" w:rsidR="00D61588" w:rsidRDefault="00D61588" w:rsidP="00D61588">
      <w:pPr>
        <w:pStyle w:val="1TeksCharChar"/>
      </w:pPr>
      <w:commentRangeStart w:id="303"/>
      <w:del w:id="304" w:author="dugalh" w:date="2017-04-13T22:49:00Z">
        <w:r w:rsidDel="009D2B83">
          <w:delText>C</w:delText>
        </w:r>
      </w:del>
      <w:del w:id="305" w:author="dugalh" w:date="2017-04-16T14:29:00Z">
        <w:r w:rsidDel="008F22FC">
          <w:delText xml:space="preserve">anopy cover </w:delText>
        </w:r>
      </w:del>
      <w:del w:id="306" w:author="dugalh" w:date="2017-04-13T22:49:00Z">
        <w:r w:rsidDel="009D2B83">
          <w:delText>ground truth</w:delText>
        </w:r>
      </w:del>
      <w:del w:id="307" w:author="dugalh" w:date="2017-04-16T14:29:00Z">
        <w:r w:rsidDel="008F22FC">
          <w:delText xml:space="preserve"> </w:delText>
        </w:r>
        <w:commentRangeEnd w:id="303"/>
        <w:r w:rsidR="00000CC8" w:rsidDel="008F22FC">
          <w:rPr>
            <w:rStyle w:val="CommentReference"/>
          </w:rPr>
          <w:commentReference w:id="303"/>
        </w:r>
      </w:del>
      <w:del w:id="308" w:author="dugalh" w:date="2017-04-13T22:49:00Z">
        <w:r w:rsidDel="009D2B83">
          <w:delText>was</w:delText>
        </w:r>
      </w:del>
      <w:del w:id="309" w:author="dugalh" w:date="2017-04-13T22:57:00Z">
        <w:r w:rsidDel="00A24F89">
          <w:delText xml:space="preserve"> </w:delText>
        </w:r>
      </w:del>
      <w:r>
        <w:t xml:space="preserve">acquired at 20 different sites, each of roughly one hectare.  A botanist with experience in the area provided expertise in the selection of sites to encompass variation in geology, habitat and level of degradation.  Boundary polygons, were recorded for each site by walking the perimeter with a </w:t>
      </w:r>
      <w:commentRangeStart w:id="310"/>
      <w:r>
        <w:t xml:space="preserve">DGPS </w:t>
      </w:r>
      <w:commentRangeEnd w:id="310"/>
      <w:r w:rsidR="00E21737">
        <w:rPr>
          <w:rStyle w:val="CommentReference"/>
        </w:rPr>
        <w:commentReference w:id="310"/>
      </w:r>
      <w:r>
        <w:t xml:space="preserve">device.  </w:t>
      </w:r>
      <w:r w:rsidR="00916A1A">
        <w:t xml:space="preserve">The DGPS coordinates </w:t>
      </w:r>
      <w:r>
        <w:t xml:space="preserve">were post-processed to provide </w:t>
      </w:r>
      <w:r w:rsidR="00916A1A">
        <w:t>about 30cm</w:t>
      </w:r>
      <w:r>
        <w:t xml:space="preserve"> accuracy.  </w:t>
      </w:r>
      <w:commentRangeStart w:id="311"/>
      <w:del w:id="312" w:author="dugalh" w:date="2017-06-16T20:24:00Z">
        <w:r w:rsidR="00916A1A" w:rsidDel="00482CAF">
          <w:delText>Visual e</w:delText>
        </w:r>
      </w:del>
      <w:ins w:id="313" w:author="dugalh" w:date="2017-06-16T20:24:00Z">
        <w:r w:rsidR="00482CAF">
          <w:t>E</w:t>
        </w:r>
      </w:ins>
      <w:r>
        <w:t xml:space="preserve">stimates </w:t>
      </w:r>
      <w:commentRangeEnd w:id="311"/>
      <w:r w:rsidR="00916A1A">
        <w:rPr>
          <w:rStyle w:val="CommentReference"/>
        </w:rPr>
        <w:commentReference w:id="311"/>
      </w:r>
      <w:r>
        <w:t xml:space="preserve">of canopy cover inside the </w:t>
      </w:r>
      <w:del w:id="314" w:author="dugalh" w:date="2017-04-13T22:56:00Z">
        <w:r w:rsidDel="00A24F89">
          <w:delText xml:space="preserve">polygons </w:delText>
        </w:r>
      </w:del>
      <w:ins w:id="315" w:author="dugalh" w:date="2017-04-13T22:56:00Z">
        <w:r w:rsidR="00A24F89">
          <w:t xml:space="preserve">site perimeters </w:t>
        </w:r>
      </w:ins>
      <w:r>
        <w:t xml:space="preserve">were </w:t>
      </w:r>
      <w:r w:rsidR="00916A1A">
        <w:t>made</w:t>
      </w:r>
      <w:r>
        <w:t xml:space="preserve"> </w:t>
      </w:r>
      <w:r w:rsidR="00E21737">
        <w:t>during the field visits</w:t>
      </w:r>
      <w:del w:id="316"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are shown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317" w:author="dugalh" w:date="2017-04-13T23:17:00Z">
        <w:r w:rsidR="00B931F9">
          <w:t xml:space="preserve">surrounding </w:t>
        </w:r>
      </w:ins>
      <w:ins w:id="318" w:author="dugalh" w:date="2017-04-13T23:18:00Z">
        <w:r w:rsidR="00B931F9">
          <w:t>(</w:t>
        </w:r>
      </w:ins>
      <w:ins w:id="319" w:author="dugalh" w:date="2017-09-18T16:25:00Z">
        <w:r w:rsidR="00D56CDA">
          <w:t>“</w:t>
        </w:r>
      </w:ins>
      <w:commentRangeStart w:id="320"/>
      <w:commentRangeStart w:id="321"/>
      <w:r>
        <w:t>mosaic</w:t>
      </w:r>
      <w:ins w:id="322" w:author="dugalh" w:date="2017-09-18T16:25:00Z">
        <w:r w:rsidR="00D56CDA">
          <w:t>”</w:t>
        </w:r>
      </w:ins>
      <w:ins w:id="323" w:author="dugalh" w:date="2017-04-13T23:18:00Z">
        <w:r w:rsidR="00B931F9">
          <w:t>)</w:t>
        </w:r>
      </w:ins>
      <w:r>
        <w:t xml:space="preserve"> </w:t>
      </w:r>
      <w:commentRangeEnd w:id="320"/>
      <w:r w:rsidR="00916A1A">
        <w:rPr>
          <w:rStyle w:val="CommentReference"/>
        </w:rPr>
        <w:commentReference w:id="320"/>
      </w:r>
      <w:commentRangeEnd w:id="321"/>
      <w:r w:rsidR="006E3C3B">
        <w:rPr>
          <w:rStyle w:val="CommentReference"/>
        </w:rPr>
        <w:commentReference w:id="321"/>
      </w:r>
      <w:r>
        <w:t>vegetation</w:t>
      </w:r>
      <w:ins w:id="324" w:author="dugalh" w:date="2017-04-13T23:18:00Z">
        <w:r w:rsidR="00B931F9">
          <w:t xml:space="preserve"> type</w:t>
        </w:r>
      </w:ins>
      <w:r>
        <w:t xml:space="preserve">, geology and </w:t>
      </w:r>
      <w:r w:rsidR="00916A1A">
        <w:t xml:space="preserve">estimated </w:t>
      </w:r>
      <w:r>
        <w:t>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325"/>
      <w:del w:id="326"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325"/>
      <w:r w:rsidR="00F8201B">
        <w:rPr>
          <w:rStyle w:val="CommentReference"/>
        </w:rPr>
        <w:commentReference w:id="325"/>
      </w:r>
      <w:commentRangeStart w:id="327"/>
      <w:commentRangeStart w:id="328"/>
      <w:r>
        <w:t>This data set is referred to as the “</w:t>
      </w:r>
      <w:del w:id="329" w:author="dugalh" w:date="2017-04-14T13:14:00Z">
        <w:r w:rsidDel="00F8201B">
          <w:delText>field ground truth</w:delText>
        </w:r>
      </w:del>
      <w:ins w:id="330" w:author="dugalh" w:date="2017-04-14T13:14:00Z">
        <w:r w:rsidR="00F8201B">
          <w:t>in situ canopy cover data</w:t>
        </w:r>
      </w:ins>
      <w:r>
        <w:t>”</w:t>
      </w:r>
      <w:ins w:id="331" w:author="dugalh" w:date="2017-04-16T14:22:00Z">
        <w:r w:rsidR="00BB1598">
          <w:t xml:space="preserve"> and was used for evaluating the </w:t>
        </w:r>
      </w:ins>
      <w:ins w:id="332" w:author="dugalh" w:date="2017-04-16T17:42:00Z">
        <w:r w:rsidR="0089437E">
          <w:t xml:space="preserve">accuracy of </w:t>
        </w:r>
      </w:ins>
      <w:ins w:id="333" w:author="dugalh" w:date="2017-04-16T14:22:00Z">
        <w:r w:rsidR="00BB1598">
          <w:t>canopy cover estimates obtained from the classifier output</w:t>
        </w:r>
      </w:ins>
      <w:r>
        <w:t xml:space="preserve">. </w:t>
      </w:r>
      <w:commentRangeEnd w:id="327"/>
      <w:r w:rsidR="00916A1A">
        <w:rPr>
          <w:rStyle w:val="CommentReference"/>
        </w:rPr>
        <w:commentReference w:id="327"/>
      </w:r>
      <w:commentRangeEnd w:id="328"/>
      <w:r w:rsidR="006E3C3B">
        <w:rPr>
          <w:rStyle w:val="CommentReference"/>
        </w:rPr>
        <w:commentReference w:id="328"/>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334" w:author="dugalh" w:date="2017-04-14T13:15:00Z">
        <w:r w:rsidDel="00F8201B">
          <w:delText>ground truth</w:delText>
        </w:r>
      </w:del>
      <w:ins w:id="335" w:author="dugalh" w:date="2017-04-14T13:15:00Z">
        <w:r w:rsidR="00F8201B">
          <w:t>site perimeter</w:t>
        </w:r>
      </w:ins>
      <w:del w:id="336" w:author="dugalh" w:date="2017-04-14T13:15:00Z">
        <w:r w:rsidDel="00F8201B">
          <w:delText xml:space="preserve"> polygon</w:delText>
        </w:r>
      </w:del>
      <w:r>
        <w:t xml:space="preserve"> on a background of the NGI imagery, rendered in RGB.</w:t>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lastRenderedPageBreak/>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370"/>
      </w:tblGrid>
      <w:tr w:rsidR="00D61588" w14:paraId="3B1E0478" w14:textId="77777777" w:rsidTr="007C5F60">
        <w:tc>
          <w:tcPr>
            <w:tcW w:w="4820" w:type="dxa"/>
          </w:tcPr>
          <w:p w14:paraId="5FDBF9DC" w14:textId="1BA8D70C" w:rsidR="00D61588" w:rsidRDefault="00D61588" w:rsidP="00F4774D">
            <w:pPr>
              <w:pStyle w:val="Caption"/>
            </w:pPr>
            <w:bookmarkStart w:id="337" w:name="_Ref392342998"/>
            <w:bookmarkStart w:id="338" w:name="_Ref392342738"/>
            <w:bookmarkStart w:id="339" w:name="_Toc394582256"/>
            <w:bookmarkStart w:id="340"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337"/>
            <w:r w:rsidRPr="00D75F03">
              <w:t xml:space="preserve">  </w:t>
            </w:r>
            <w:commentRangeStart w:id="341"/>
            <w:commentRangeStart w:id="342"/>
            <w:commentRangeStart w:id="343"/>
            <w:r w:rsidRPr="00D75F03">
              <w:t xml:space="preserve">Study area </w:t>
            </w:r>
            <w:r w:rsidR="0084644E" w:rsidRPr="0084644E">
              <w:t>Spekboom</w:t>
            </w:r>
            <w:r w:rsidRPr="00D75F03">
              <w:t xml:space="preserve"> habitats and</w:t>
            </w:r>
            <w:r>
              <w:t xml:space="preserve"> field</w:t>
            </w:r>
            <w:r w:rsidRPr="00D75F03">
              <w:t xml:space="preserve"> ground truth sites</w:t>
            </w:r>
            <w:bookmarkEnd w:id="338"/>
            <w:bookmarkEnd w:id="339"/>
            <w:bookmarkEnd w:id="340"/>
            <w:r w:rsidRPr="00D75F03">
              <w:t xml:space="preserve"> </w:t>
            </w:r>
            <w:commentRangeEnd w:id="341"/>
            <w:r w:rsidR="00916A1A">
              <w:rPr>
                <w:rStyle w:val="CommentReference"/>
                <w:bCs w:val="0"/>
                <w:lang w:eastAsia="en-US"/>
              </w:rPr>
              <w:commentReference w:id="341"/>
            </w:r>
            <w:commentRangeEnd w:id="342"/>
            <w:r w:rsidR="00482CAF">
              <w:rPr>
                <w:rStyle w:val="CommentReference"/>
                <w:bCs w:val="0"/>
                <w:lang w:eastAsia="en-US"/>
              </w:rPr>
              <w:commentReference w:id="342"/>
            </w:r>
            <w:commentRangeEnd w:id="343"/>
            <w:r w:rsidR="00D56CDA">
              <w:rPr>
                <w:rStyle w:val="CommentReference"/>
                <w:bCs w:val="0"/>
                <w:lang w:eastAsia="en-US"/>
              </w:rPr>
              <w:commentReference w:id="343"/>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344" w:name="_Ref466457780"/>
      <w:r w:rsidRPr="00F4774D">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344"/>
      <w:r w:rsidRPr="00F4774D">
        <w:t xml:space="preserve">   </w:t>
      </w:r>
      <w:commentRangeStart w:id="345"/>
      <w:del w:id="346" w:author="dugalh" w:date="2017-04-14T13:15:00Z">
        <w:r w:rsidRPr="00F4774D" w:rsidDel="00F8201B">
          <w:delText>Field ground truth site</w:delText>
        </w:r>
      </w:del>
      <w:ins w:id="347" w:author="dugalh" w:date="2017-04-14T13:15:00Z">
        <w:r w:rsidR="00F8201B">
          <w:t>In situ canopy cover data</w:t>
        </w:r>
      </w:ins>
      <w:del w:id="348" w:author="dugalh" w:date="2017-04-14T13:16:00Z">
        <w:r w:rsidRPr="00F4774D" w:rsidDel="00F8201B">
          <w:delText xml:space="preserve"> </w:delText>
        </w:r>
        <w:commentRangeEnd w:id="345"/>
        <w:r w:rsidR="00916A1A" w:rsidDel="00F8201B">
          <w:rPr>
            <w:rStyle w:val="CommentReference"/>
            <w:bCs w:val="0"/>
          </w:rPr>
          <w:commentReference w:id="345"/>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Pr>
          <w:p w14:paraId="19156390" w14:textId="03C8A19A" w:rsidR="00D61588" w:rsidRPr="008E0C3A" w:rsidRDefault="00D61588" w:rsidP="001239FB">
            <w:pPr>
              <w:rPr>
                <w:sz w:val="16"/>
                <w:lang w:val="en-ZA"/>
              </w:rPr>
            </w:pPr>
            <w:commentRangeStart w:id="349"/>
            <w:commentRangeStart w:id="350"/>
            <w:del w:id="351" w:author="dugalh" w:date="2017-04-13T23:20:00Z">
              <w:r w:rsidRPr="008E0C3A" w:rsidDel="003F0D6E">
                <w:rPr>
                  <w:sz w:val="16"/>
                </w:rPr>
                <w:delText>Pristine</w:delText>
              </w:r>
            </w:del>
            <w:commentRangeEnd w:id="349"/>
            <w:commentRangeEnd w:id="350"/>
            <w:ins w:id="352" w:author="dugalh" w:date="2017-04-13T23:20:00Z">
              <w:r w:rsidR="003F0D6E">
                <w:rPr>
                  <w:sz w:val="16"/>
                </w:rPr>
                <w:t>Intact</w:t>
              </w:r>
            </w:ins>
            <w:r w:rsidR="00E21737">
              <w:rPr>
                <w:rStyle w:val="CommentReference"/>
                <w:lang w:eastAsia="en-US"/>
              </w:rPr>
              <w:commentReference w:id="349"/>
            </w:r>
            <w:r w:rsidR="003F0D6E">
              <w:rPr>
                <w:rStyle w:val="CommentReference"/>
                <w:lang w:eastAsia="en-US"/>
              </w:rPr>
              <w:commentReference w:id="350"/>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353" w:author="dugalh" w:date="2017-04-13T23:20:00Z">
              <w:r w:rsidRPr="008E0C3A" w:rsidDel="003F0D6E">
                <w:rPr>
                  <w:sz w:val="16"/>
                </w:rPr>
                <w:delText>Pristine</w:delText>
              </w:r>
            </w:del>
            <w:ins w:id="354"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355" w:author="dugalh" w:date="2017-04-13T23:20:00Z">
              <w:r w:rsidRPr="008E0C3A" w:rsidDel="003F0D6E">
                <w:rPr>
                  <w:sz w:val="16"/>
                </w:rPr>
                <w:delText>Pristine</w:delText>
              </w:r>
            </w:del>
            <w:ins w:id="356"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57" w:author="dugalh" w:date="2017-04-13T23:20:00Z">
              <w:r w:rsidRPr="008E0C3A" w:rsidDel="003F0D6E">
                <w:rPr>
                  <w:sz w:val="16"/>
                </w:rPr>
                <w:delText>Pristine</w:delText>
              </w:r>
            </w:del>
            <w:ins w:id="358"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59" w:author="dugalh" w:date="2017-04-13T23:20:00Z">
              <w:r w:rsidRPr="008E0C3A" w:rsidDel="003F0D6E">
                <w:rPr>
                  <w:sz w:val="16"/>
                </w:rPr>
                <w:delText>Pristine</w:delText>
              </w:r>
            </w:del>
            <w:ins w:id="360"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61" w:author="dugalh" w:date="2017-04-13T23:20:00Z">
              <w:r w:rsidRPr="008E0C3A" w:rsidDel="003F0D6E">
                <w:rPr>
                  <w:sz w:val="16"/>
                </w:rPr>
                <w:delText>Pristine</w:delText>
              </w:r>
            </w:del>
            <w:ins w:id="362"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63" w:author="dugalh" w:date="2017-04-13T23:20:00Z">
              <w:r w:rsidRPr="008E0C3A" w:rsidDel="003F0D6E">
                <w:rPr>
                  <w:sz w:val="16"/>
                </w:rPr>
                <w:delText>Pristine</w:delText>
              </w:r>
            </w:del>
            <w:ins w:id="364"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65" w:author="dugalh" w:date="2017-04-13T23:20:00Z">
              <w:r w:rsidRPr="008E0C3A" w:rsidDel="003F0D6E">
                <w:rPr>
                  <w:sz w:val="16"/>
                </w:rPr>
                <w:delText>Pristine</w:delText>
              </w:r>
            </w:del>
            <w:ins w:id="366"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67" w:author="dugalh" w:date="2017-04-13T23:20:00Z">
              <w:r w:rsidRPr="008E0C3A" w:rsidDel="003F0D6E">
                <w:rPr>
                  <w:sz w:val="16"/>
                </w:rPr>
                <w:delText>Pristine</w:delText>
              </w:r>
            </w:del>
            <w:ins w:id="368"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r w:rsidRPr="008E0C3A">
              <w:rPr>
                <w:sz w:val="16"/>
              </w:rPr>
              <w:t>Enon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69" w:author="dugalh" w:date="2017-04-13T23:20:00Z">
              <w:r w:rsidRPr="008E0C3A" w:rsidDel="003F0D6E">
                <w:rPr>
                  <w:sz w:val="16"/>
                </w:rPr>
                <w:delText>Pristine</w:delText>
              </w:r>
            </w:del>
            <w:ins w:id="370"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371" w:author="dugalh" w:date="2017-04-13T23:20:00Z">
              <w:r w:rsidRPr="008E0C3A" w:rsidDel="003F0D6E">
                <w:rPr>
                  <w:sz w:val="16"/>
                </w:rPr>
                <w:delText>Pristine</w:delText>
              </w:r>
            </w:del>
            <w:ins w:id="372"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373" w:author="dugalh" w:date="2017-04-13T23:20:00Z">
              <w:r w:rsidRPr="008E0C3A" w:rsidDel="003F0D6E">
                <w:rPr>
                  <w:sz w:val="16"/>
                </w:rPr>
                <w:delText>Pristine</w:delText>
              </w:r>
            </w:del>
            <w:ins w:id="374"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77777777" w:rsidR="00D61588" w:rsidRDefault="00D61588" w:rsidP="00D61588">
      <w:r>
        <w:rPr>
          <w:noProof/>
          <w:lang w:eastAsia="en-GB"/>
        </w:rPr>
        <w:lastRenderedPageBreak/>
        <w:drawing>
          <wp:inline distT="0" distB="0" distL="0" distR="0" wp14:anchorId="19F38216" wp14:editId="2DD24B87">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432B95C2" w14:textId="36828395" w:rsidR="00D61588" w:rsidRPr="00F4774D" w:rsidRDefault="00D61588" w:rsidP="00F4774D">
      <w:pPr>
        <w:pStyle w:val="Caption"/>
      </w:pPr>
      <w:bookmarkStart w:id="375" w:name="_Ref392343684"/>
      <w:bookmarkStart w:id="376" w:name="_Toc394582257"/>
      <w:bookmarkStart w:id="377"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375"/>
      <w:r w:rsidRPr="00F4774D">
        <w:t xml:space="preserve">  </w:t>
      </w:r>
      <w:commentRangeStart w:id="378"/>
      <w:commentRangeStart w:id="379"/>
      <w:r w:rsidRPr="00F4774D">
        <w:t xml:space="preserve">Matjiesvlei2 </w:t>
      </w:r>
      <w:ins w:id="380" w:author="dugalh" w:date="2017-04-14T13:16:00Z">
        <w:r w:rsidR="00F8201B">
          <w:t xml:space="preserve">canopy cover </w:t>
        </w:r>
      </w:ins>
      <w:r w:rsidRPr="00F4774D">
        <w:t>ground truth site</w:t>
      </w:r>
      <w:bookmarkEnd w:id="376"/>
      <w:bookmarkEnd w:id="377"/>
      <w:r w:rsidRPr="00F4774D">
        <w:t xml:space="preserve"> </w:t>
      </w:r>
      <w:commentRangeEnd w:id="378"/>
      <w:r w:rsidR="00916A1A">
        <w:rPr>
          <w:rStyle w:val="CommentReference"/>
          <w:bCs w:val="0"/>
        </w:rPr>
        <w:commentReference w:id="378"/>
      </w:r>
      <w:commentRangeEnd w:id="379"/>
      <w:r w:rsidR="00D56CDA">
        <w:rPr>
          <w:rStyle w:val="CommentReference"/>
          <w:bCs w:val="0"/>
        </w:rPr>
        <w:commentReference w:id="379"/>
      </w:r>
    </w:p>
    <w:p w14:paraId="7A1D04EC" w14:textId="77777777" w:rsidR="00D61588" w:rsidRDefault="00D61588" w:rsidP="00D61588">
      <w:pPr>
        <w:spacing w:line="360" w:lineRule="auto"/>
        <w:jc w:val="both"/>
      </w:pPr>
    </w:p>
    <w:p w14:paraId="4652BC95" w14:textId="72A7F90B" w:rsidR="00D61588" w:rsidDel="00F8201B" w:rsidRDefault="00D61588" w:rsidP="00C712CF">
      <w:pPr>
        <w:pStyle w:val="Caption"/>
        <w:keepNext/>
        <w:keepLines/>
      </w:pPr>
      <w:bookmarkStart w:id="381" w:name="_Ref392440333"/>
      <w:bookmarkStart w:id="382" w:name="_Toc394582238"/>
      <w:bookmarkStart w:id="383" w:name="_Toc448324337"/>
      <w:moveFromRangeStart w:id="384" w:author="dugalh" w:date="2017-04-14T13:17:00Z" w:name="move479939167"/>
      <w:moveFrom w:id="385"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381"/>
        <w:r w:rsidDel="00F8201B">
          <w:t xml:space="preserve">   </w:t>
        </w:r>
        <w:r w:rsidRPr="00000CC8" w:rsidDel="00F8201B">
          <w:t xml:space="preserve">Class </w:t>
        </w:r>
        <w:commentRangeStart w:id="386"/>
        <w:r w:rsidRPr="00000CC8" w:rsidDel="00F8201B">
          <w:t>descriptions</w:t>
        </w:r>
        <w:bookmarkEnd w:id="382"/>
        <w:bookmarkEnd w:id="383"/>
        <w:commentRangeEnd w:id="386"/>
        <w:r w:rsidR="00000CC8" w:rsidDel="00F8201B">
          <w:rPr>
            <w:rStyle w:val="CommentReference"/>
            <w:bCs w:val="0"/>
          </w:rPr>
          <w:commentReference w:id="386"/>
        </w:r>
      </w:moveFrom>
    </w:p>
    <w:tbl>
      <w:tblPr>
        <w:tblStyle w:val="MyThesisTable"/>
        <w:tblW w:w="0" w:type="auto"/>
        <w:tblLook w:val="01E0" w:firstRow="1" w:lastRow="1" w:firstColumn="1" w:lastColumn="1" w:noHBand="0" w:noVBand="0"/>
      </w:tblPr>
      <w:tblGrid>
        <w:gridCol w:w="1338"/>
        <w:gridCol w:w="7688"/>
      </w:tblGrid>
      <w:tr w:rsidR="00D61588" w:rsidRPr="0002729A" w:rsidDel="00C15577" w14:paraId="63365F6E" w14:textId="2DCFF138" w:rsidTr="007C5F60">
        <w:trPr>
          <w:cnfStyle w:val="100000000000" w:firstRow="1" w:lastRow="0" w:firstColumn="0" w:lastColumn="0" w:oddVBand="0" w:evenVBand="0" w:oddHBand="0" w:evenHBand="0" w:firstRowFirstColumn="0" w:firstRowLastColumn="0" w:lastRowFirstColumn="0" w:lastRowLastColumn="0"/>
          <w:del w:id="387" w:author="dugalh" w:date="2017-09-20T11:37:00Z"/>
        </w:trPr>
        <w:tc>
          <w:tcPr>
            <w:tcW w:w="1346" w:type="dxa"/>
          </w:tcPr>
          <w:p w14:paraId="6F197ADD" w14:textId="64A45099" w:rsidR="00D61588" w:rsidRPr="008E0C3A" w:rsidDel="00C15577" w:rsidRDefault="00D61588" w:rsidP="00C712CF">
            <w:pPr>
              <w:pStyle w:val="1TableText"/>
              <w:tabs>
                <w:tab w:val="num" w:pos="993"/>
              </w:tabs>
              <w:jc w:val="center"/>
              <w:rPr>
                <w:del w:id="388" w:author="dugalh" w:date="2017-09-20T11:37:00Z"/>
              </w:rPr>
            </w:pPr>
            <w:moveFrom w:id="389" w:author="dugalh" w:date="2017-04-14T13:17:00Z">
              <w:del w:id="390" w:author="dugalh" w:date="2017-09-20T11:37:00Z">
                <w:r w:rsidRPr="008E0C3A" w:rsidDel="00C15577">
                  <w:delText>Class Name</w:delText>
                </w:r>
              </w:del>
            </w:moveFrom>
          </w:p>
        </w:tc>
        <w:tc>
          <w:tcPr>
            <w:tcW w:w="7873" w:type="dxa"/>
          </w:tcPr>
          <w:p w14:paraId="3F8B6F37" w14:textId="4F98A3C7" w:rsidR="00D61588" w:rsidRPr="008E0C3A" w:rsidDel="00C15577" w:rsidRDefault="00D61588" w:rsidP="00C712CF">
            <w:pPr>
              <w:pStyle w:val="1TableText"/>
              <w:tabs>
                <w:tab w:val="num" w:pos="993"/>
              </w:tabs>
              <w:rPr>
                <w:del w:id="391" w:author="dugalh" w:date="2017-09-20T11:37:00Z"/>
              </w:rPr>
            </w:pPr>
            <w:moveFrom w:id="392" w:author="dugalh" w:date="2017-04-14T13:17:00Z">
              <w:del w:id="393" w:author="dugalh" w:date="2017-09-20T11:37:00Z">
                <w:r w:rsidRPr="008E0C3A" w:rsidDel="00C15577">
                  <w:delText>Description</w:delText>
                </w:r>
              </w:del>
            </w:moveFrom>
          </w:p>
        </w:tc>
      </w:tr>
      <w:tr w:rsidR="00D61588" w:rsidRPr="0002729A" w:rsidDel="00C15577" w14:paraId="3777C2E2" w14:textId="1FD355E5" w:rsidTr="007C5F60">
        <w:trPr>
          <w:del w:id="394" w:author="dugalh" w:date="2017-09-20T11:37:00Z"/>
        </w:trPr>
        <w:tc>
          <w:tcPr>
            <w:tcW w:w="1346" w:type="dxa"/>
          </w:tcPr>
          <w:p w14:paraId="37F7DF9F" w14:textId="64D1C003" w:rsidR="00D61588" w:rsidRPr="0002729A" w:rsidDel="00C15577" w:rsidRDefault="0084644E" w:rsidP="00C712CF">
            <w:pPr>
              <w:pStyle w:val="1TableText"/>
              <w:tabs>
                <w:tab w:val="num" w:pos="993"/>
              </w:tabs>
              <w:jc w:val="center"/>
              <w:rPr>
                <w:del w:id="395" w:author="dugalh" w:date="2017-09-20T11:37:00Z"/>
              </w:rPr>
            </w:pPr>
            <w:moveFrom w:id="396" w:author="dugalh" w:date="2017-04-14T13:17:00Z">
              <w:del w:id="397" w:author="dugalh" w:date="2017-09-20T11:37:00Z">
                <w:r w:rsidRPr="0084644E" w:rsidDel="00C15577">
                  <w:delText>Spekboom</w:delText>
                </w:r>
              </w:del>
            </w:moveFrom>
          </w:p>
        </w:tc>
        <w:tc>
          <w:tcPr>
            <w:tcW w:w="7873" w:type="dxa"/>
          </w:tcPr>
          <w:p w14:paraId="3B4A9660" w14:textId="2ECD94D4" w:rsidR="00D61588" w:rsidRPr="008B03B5" w:rsidDel="00C15577" w:rsidRDefault="0084644E" w:rsidP="00C712CF">
            <w:pPr>
              <w:pStyle w:val="1TableText"/>
              <w:tabs>
                <w:tab w:val="num" w:pos="993"/>
              </w:tabs>
              <w:rPr>
                <w:del w:id="398" w:author="dugalh" w:date="2017-09-20T11:37:00Z"/>
                <w:i/>
              </w:rPr>
            </w:pPr>
            <w:moveFrom w:id="399" w:author="dugalh" w:date="2017-04-14T13:17:00Z">
              <w:del w:id="400" w:author="dugalh" w:date="2017-09-20T11:37:00Z">
                <w:r w:rsidRPr="0084644E" w:rsidDel="00C15577">
                  <w:delText>Spekboom</w:delText>
                </w:r>
              </w:del>
            </w:moveFrom>
          </w:p>
        </w:tc>
      </w:tr>
      <w:tr w:rsidR="00D61588" w:rsidRPr="0002729A" w:rsidDel="00C15577" w14:paraId="55B5FF46" w14:textId="0D5DC4CD" w:rsidTr="007C5F60">
        <w:trPr>
          <w:del w:id="401" w:author="dugalh" w:date="2017-09-20T11:37:00Z"/>
        </w:trPr>
        <w:tc>
          <w:tcPr>
            <w:tcW w:w="1346" w:type="dxa"/>
          </w:tcPr>
          <w:p w14:paraId="087C220F" w14:textId="65984ABD" w:rsidR="00D61588" w:rsidRPr="0002729A" w:rsidDel="00C15577" w:rsidRDefault="00D61588" w:rsidP="00C712CF">
            <w:pPr>
              <w:pStyle w:val="1TableText"/>
              <w:tabs>
                <w:tab w:val="num" w:pos="993"/>
              </w:tabs>
              <w:jc w:val="center"/>
              <w:rPr>
                <w:del w:id="402" w:author="dugalh" w:date="2017-09-20T11:37:00Z"/>
              </w:rPr>
            </w:pPr>
            <w:moveFrom w:id="403" w:author="dugalh" w:date="2017-04-14T13:17:00Z">
              <w:del w:id="404" w:author="dugalh" w:date="2017-09-20T11:37:00Z">
                <w:r w:rsidDel="00C15577">
                  <w:delText>Tree</w:delText>
                </w:r>
              </w:del>
            </w:moveFrom>
          </w:p>
        </w:tc>
        <w:tc>
          <w:tcPr>
            <w:tcW w:w="7873" w:type="dxa"/>
          </w:tcPr>
          <w:p w14:paraId="1D3357A4" w14:textId="75C478DE" w:rsidR="00D61588" w:rsidRPr="0002729A" w:rsidDel="00C15577" w:rsidRDefault="00D61588" w:rsidP="00C712CF">
            <w:pPr>
              <w:pStyle w:val="1TableText"/>
              <w:tabs>
                <w:tab w:val="num" w:pos="993"/>
              </w:tabs>
              <w:rPr>
                <w:del w:id="405" w:author="dugalh" w:date="2017-09-20T11:37:00Z"/>
              </w:rPr>
            </w:pPr>
            <w:moveFrom w:id="406" w:author="dugalh" w:date="2017-04-14T13:17:00Z">
              <w:del w:id="407" w:author="dugalh" w:date="2017-09-20T11:37:00Z">
                <w:r w:rsidDel="00C15577">
                  <w:delText>A</w:delText>
                </w:r>
                <w:r w:rsidRPr="007250D2" w:rsidDel="00C15577">
                  <w:delText>ny recognisable tree</w:delText>
                </w:r>
              </w:del>
              <w:ins w:id="408" w:author="Adriaan Van Niekerk" w:date="2017-03-04T09:59:00Z">
                <w:del w:id="409" w:author="dugalh" w:date="2017-09-20T11:37:00Z">
                  <w:r w:rsidR="00000CC8" w:rsidDel="00C15577">
                    <w:delText xml:space="preserve"> other than Spekboom</w:delText>
                  </w:r>
                </w:del>
              </w:ins>
              <w:ins w:id="410" w:author="Adriaan Van Niekerk" w:date="2017-03-04T09:58:00Z">
                <w:del w:id="411" w:author="dugalh" w:date="2017-09-20T11:37:00Z">
                  <w:r w:rsidR="00000CC8" w:rsidDel="00C15577">
                    <w:delText>,</w:delText>
                  </w:r>
                </w:del>
              </w:ins>
              <w:del w:id="412" w:author="dugalh" w:date="2017-09-20T11:37:00Z">
                <w:r w:rsidDel="00C15577">
                  <w:delText xml:space="preserve"> but es</w:delText>
                </w:r>
                <w:r w:rsidRPr="007250D2" w:rsidDel="00C15577">
                  <w:delText>peci</w:delText>
                </w:r>
                <w:r w:rsidDel="00C15577">
                  <w:delText>a</w:delText>
                </w:r>
                <w:r w:rsidRPr="007250D2" w:rsidDel="00C15577">
                  <w:delText>l</w:delText>
                </w:r>
                <w:r w:rsidDel="00C15577">
                  <w:delText>l</w:delText>
                </w:r>
                <w:r w:rsidRPr="007250D2" w:rsidDel="00C15577">
                  <w:delText xml:space="preserve">y the darker </w:delText>
                </w:r>
                <w:r w:rsidRPr="007250D2" w:rsidDel="00C15577">
                  <w:rPr>
                    <w:i/>
                  </w:rPr>
                  <w:delText>Euclea</w:delText>
                </w:r>
                <w:r w:rsidRPr="007250D2" w:rsidDel="00C15577">
                  <w:delText xml:space="preserve"> and </w:delText>
                </w:r>
                <w:r w:rsidRPr="007250D2" w:rsidDel="00C15577">
                  <w:rPr>
                    <w:i/>
                  </w:rPr>
                  <w:delText>Pappea</w:delText>
                </w:r>
                <w:r w:rsidRPr="007250D2" w:rsidDel="00C15577">
                  <w:delText xml:space="preserve"> trees </w:delText>
                </w:r>
                <w:r w:rsidDel="00C15577">
                  <w:delText xml:space="preserve">commonly </w:delText>
                </w:r>
                <w:r w:rsidRPr="007250D2" w:rsidDel="00C15577">
                  <w:delText xml:space="preserve">found intermingled in stands of </w:delText>
                </w:r>
                <w:r w:rsidR="0084644E" w:rsidRPr="0084644E" w:rsidDel="00C15577">
                  <w:delText>Spekboom</w:delText>
                </w:r>
                <w:r w:rsidRPr="007250D2" w:rsidDel="00C15577">
                  <w:delText>.</w:delText>
                </w:r>
              </w:del>
            </w:moveFrom>
          </w:p>
        </w:tc>
      </w:tr>
      <w:tr w:rsidR="00D61588" w:rsidRPr="0002729A" w:rsidDel="00C15577" w14:paraId="1B21C4F4" w14:textId="66A54C98" w:rsidTr="007C5F60">
        <w:trPr>
          <w:del w:id="413" w:author="dugalh" w:date="2017-09-20T11:37:00Z"/>
        </w:trPr>
        <w:tc>
          <w:tcPr>
            <w:tcW w:w="1346" w:type="dxa"/>
          </w:tcPr>
          <w:p w14:paraId="420F1252" w14:textId="62F4DEE0" w:rsidR="00D61588" w:rsidRPr="0002729A" w:rsidDel="00C15577" w:rsidRDefault="00D61588" w:rsidP="00C712CF">
            <w:pPr>
              <w:pStyle w:val="1TableText"/>
              <w:tabs>
                <w:tab w:val="num" w:pos="993"/>
              </w:tabs>
              <w:jc w:val="center"/>
              <w:rPr>
                <w:del w:id="414" w:author="dugalh" w:date="2017-09-20T11:37:00Z"/>
              </w:rPr>
            </w:pPr>
            <w:moveFrom w:id="415" w:author="dugalh" w:date="2017-04-14T13:17:00Z">
              <w:del w:id="416" w:author="dugalh" w:date="2017-09-20T11:37:00Z">
                <w:r w:rsidDel="00C15577">
                  <w:delText>Background</w:delText>
                </w:r>
              </w:del>
            </w:moveFrom>
          </w:p>
        </w:tc>
        <w:tc>
          <w:tcPr>
            <w:tcW w:w="7873" w:type="dxa"/>
          </w:tcPr>
          <w:p w14:paraId="573EB139" w14:textId="7CFBE5A1" w:rsidR="00D61588" w:rsidRPr="0002729A" w:rsidDel="00C15577" w:rsidRDefault="00D61588" w:rsidP="00C712CF">
            <w:pPr>
              <w:pStyle w:val="1TableText"/>
              <w:tabs>
                <w:tab w:val="num" w:pos="993"/>
              </w:tabs>
              <w:rPr>
                <w:del w:id="417" w:author="dugalh" w:date="2017-09-20T11:37:00Z"/>
              </w:rPr>
            </w:pPr>
            <w:moveFrom w:id="418" w:author="dugalh" w:date="2017-04-14T13:17:00Z">
              <w:del w:id="419" w:author="dugalh" w:date="2017-09-20T11:37:00Z">
                <w:r w:rsidDel="00C15577">
                  <w:delText>Bare ground, small shrubs, herbs and anything else not included in the first two classes.</w:delText>
                </w:r>
              </w:del>
            </w:moveFrom>
          </w:p>
        </w:tc>
      </w:tr>
    </w:tbl>
    <w:p w14:paraId="798D9808" w14:textId="56F487E4" w:rsidR="00D61588" w:rsidDel="00F8201B" w:rsidRDefault="00D61588" w:rsidP="00D61588">
      <w:pPr>
        <w:spacing w:line="360" w:lineRule="auto"/>
        <w:jc w:val="both"/>
      </w:pPr>
    </w:p>
    <w:moveFromRangeEnd w:id="384"/>
    <w:p w14:paraId="480E717A" w14:textId="7A3419E8" w:rsidR="00D61588" w:rsidRDefault="008F22FC" w:rsidP="00D61588">
      <w:pPr>
        <w:spacing w:line="360" w:lineRule="auto"/>
        <w:jc w:val="both"/>
      </w:pPr>
      <w:ins w:id="420" w:author="dugalh" w:date="2017-04-16T14:30:00Z">
        <w:r>
          <w:t>For the second data set, a</w:t>
        </w:r>
      </w:ins>
      <w:del w:id="421" w:author="dugalh" w:date="2017-04-16T14:30:00Z">
        <w:r w:rsidR="00916A1A" w:rsidDel="008F22FC">
          <w:delText>A</w:delText>
        </w:r>
      </w:del>
      <w:r w:rsidR="00D61588">
        <w:t xml:space="preserve"> labelling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r w:rsidR="0084644E" w:rsidRPr="0084644E">
        <w:t>Spekboom</w:t>
      </w:r>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r w:rsidR="0084644E" w:rsidRPr="0084644E">
        <w:t>Spekboom</w:t>
      </w:r>
      <w:r w:rsidR="00D61588">
        <w:t xml:space="preserve"> from trees is a particularly challenging part of the problem due to their spectral and textural similarity.  Thus the addition of the Tree class is useful, as it allows control over the classification accuracy of trees relative to the other classes.  </w:t>
      </w:r>
      <w:commentRangeStart w:id="422"/>
      <w:del w:id="423"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422"/>
      <w:r w:rsidR="002104D0">
        <w:rPr>
          <w:rStyle w:val="CommentReference"/>
        </w:rPr>
        <w:commentReference w:id="422"/>
      </w:r>
      <w:r w:rsidR="00D61588">
        <w:t xml:space="preserve">  </w:t>
      </w:r>
      <w:ins w:id="424" w:author="dugalh" w:date="2017-09-20T12:40:00Z">
        <w:r w:rsidR="00D32509">
          <w:t xml:space="preserve"> </w:t>
        </w:r>
      </w:ins>
      <w:moveToRangeStart w:id="425" w:author="dugalh" w:date="2017-09-20T12:40:00Z" w:name="move493674538"/>
      <w:moveTo w:id="426" w:author="dugalh" w:date="2017-09-20T12:40:00Z">
        <w:r w:rsidR="00D32509" w:rsidDel="00A43F62">
          <w:t xml:space="preserve">The size of the Background class was reduced to be the same as the </w:t>
        </w:r>
        <w:r w:rsidR="00D32509" w:rsidRPr="0084644E" w:rsidDel="00A43F62">
          <w:t>Spekboom</w:t>
        </w:r>
        <w:r w:rsidR="00D32509" w:rsidDel="00A43F62">
          <w:t xml:space="preserve"> class by taking a random subsample.  </w:t>
        </w:r>
        <w:commentRangeStart w:id="427"/>
        <w:r w:rsidR="00D32509" w:rsidDel="00A43F62">
          <w:t xml:space="preserve">This was done to expedite classifier training times.  </w:t>
        </w:r>
        <w:commentRangeEnd w:id="427"/>
        <w:r w:rsidR="00D32509" w:rsidDel="00A43F62">
          <w:rPr>
            <w:rStyle w:val="CommentReference"/>
          </w:rPr>
          <w:commentReference w:id="427"/>
        </w:r>
      </w:moveTo>
      <w:moveToRangeEnd w:id="425"/>
    </w:p>
    <w:p w14:paraId="6D2437D9" w14:textId="77777777" w:rsidR="00D61588" w:rsidRDefault="00D61588" w:rsidP="00D61588">
      <w:pPr>
        <w:spacing w:line="360" w:lineRule="auto"/>
        <w:jc w:val="both"/>
        <w:rPr>
          <w:ins w:id="428" w:author="dugalh" w:date="2017-04-14T13:17:00Z"/>
        </w:rPr>
      </w:pPr>
    </w:p>
    <w:p w14:paraId="41878D9B" w14:textId="77777777" w:rsidR="00F8201B" w:rsidRDefault="00F8201B" w:rsidP="00F8201B">
      <w:pPr>
        <w:pStyle w:val="Caption"/>
        <w:keepNext/>
        <w:keepLines/>
      </w:pPr>
      <w:moveToRangeStart w:id="429" w:author="dugalh" w:date="2017-04-14T13:17:00Z" w:name="move479939167"/>
      <w:moveTo w:id="430" w:author="dugalh" w:date="2017-04-14T13:17:00Z">
        <w:r>
          <w:lastRenderedPageBreak/>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431"/>
        <w:r w:rsidRPr="00000CC8">
          <w:t>descriptions</w:t>
        </w:r>
        <w:commentRangeEnd w:id="431"/>
        <w:r>
          <w:rPr>
            <w:rStyle w:val="CommentReference"/>
            <w:bCs w:val="0"/>
          </w:rPr>
          <w:commentReference w:id="431"/>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432"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433"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moveTo w:id="434" w:author="dugalh" w:date="2017-04-14T13:17:00Z">
              <w:r w:rsidRPr="0084644E">
                <w:t>Spekboom</w:t>
              </w:r>
            </w:moveTo>
          </w:p>
        </w:tc>
        <w:tc>
          <w:tcPr>
            <w:tcW w:w="7873" w:type="dxa"/>
          </w:tcPr>
          <w:p w14:paraId="1EE02EC7" w14:textId="77777777" w:rsidR="00F8201B" w:rsidRPr="008B03B5" w:rsidRDefault="00F8201B" w:rsidP="000F603E">
            <w:pPr>
              <w:pStyle w:val="1TableText"/>
              <w:tabs>
                <w:tab w:val="num" w:pos="993"/>
              </w:tabs>
              <w:rPr>
                <w:i/>
              </w:rPr>
            </w:pPr>
            <w:moveTo w:id="435" w:author="dugalh" w:date="2017-04-14T13:17:00Z">
              <w:r w:rsidRPr="0084644E">
                <w:t>Spekboom</w:t>
              </w:r>
            </w:moveTo>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436"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437" w:author="dugalh" w:date="2017-04-14T13:17:00Z">
              <w:r>
                <w:t>A</w:t>
              </w:r>
              <w:r w:rsidRPr="007250D2">
                <w:t>ny recognisable tree</w:t>
              </w:r>
              <w:r>
                <w:t xml:space="preserve"> other than Spekboom,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84644E">
                <w:t>Spekboom</w:t>
              </w:r>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438"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439" w:author="dugalh" w:date="2017-04-14T13:17:00Z">
              <w:r>
                <w:t>Bare ground, small shrubs, herbs and anything else not included in the first two classes.</w:t>
              </w:r>
            </w:moveTo>
          </w:p>
        </w:tc>
      </w:tr>
    </w:tbl>
    <w:p w14:paraId="68B8C969" w14:textId="77777777" w:rsidR="00F8201B" w:rsidRDefault="00F8201B" w:rsidP="00F8201B">
      <w:pPr>
        <w:spacing w:line="360" w:lineRule="auto"/>
        <w:jc w:val="both"/>
      </w:pPr>
    </w:p>
    <w:moveToRangeEnd w:id="429"/>
    <w:p w14:paraId="7E0E1D27" w14:textId="77777777" w:rsidR="00F8201B" w:rsidRDefault="00F8201B" w:rsidP="00D61588">
      <w:pPr>
        <w:spacing w:line="360" w:lineRule="auto"/>
        <w:jc w:val="both"/>
      </w:pPr>
    </w:p>
    <w:p w14:paraId="217F7A91" w14:textId="6AE490B6" w:rsidR="00D61588" w:rsidRDefault="001E6DC0" w:rsidP="00D61588">
      <w:pPr>
        <w:spacing w:line="360" w:lineRule="auto"/>
        <w:jc w:val="both"/>
      </w:pPr>
      <w:commentRangeStart w:id="440"/>
      <w:ins w:id="441" w:author="dugalh" w:date="2017-04-16T14:46:00Z">
        <w:r>
          <w:t>Due to the small 0.5m pixel size, limited DGPS and image spatial accuracy, dense vegetation growth and rugged terrain</w:t>
        </w:r>
      </w:ins>
      <w:ins w:id="442" w:author="dugalh" w:date="2017-04-16T14:47:00Z">
        <w:r>
          <w:t>,</w:t>
        </w:r>
      </w:ins>
      <w:ins w:id="443" w:author="dugalh" w:date="2017-04-16T14:46:00Z">
        <w:r>
          <w:t xml:space="preserve"> it was not practical to obtain per-pixel class labels by in situ observation.  </w:t>
        </w:r>
      </w:ins>
      <w:commentRangeEnd w:id="440"/>
      <w:ins w:id="444" w:author="dugalh" w:date="2017-04-16T14:47:00Z">
        <w:r>
          <w:rPr>
            <w:rStyle w:val="CommentReference"/>
          </w:rPr>
          <w:commentReference w:id="440"/>
        </w:r>
      </w:ins>
      <w:ins w:id="445" w:author="dugalh" w:date="2017-04-16T14:25:00Z">
        <w:r w:rsidR="00BB1598">
          <w:t xml:space="preserve">Per-pixel </w:t>
        </w:r>
      </w:ins>
      <w:ins w:id="446" w:author="dugalh" w:date="2017-04-16T14:36:00Z">
        <w:r w:rsidR="008F22FC">
          <w:t xml:space="preserve">class labels for the </w:t>
        </w:r>
      </w:ins>
      <w:ins w:id="447" w:author="dugalh" w:date="2017-04-16T14:25:00Z">
        <w:r w:rsidR="008F22FC">
          <w:t xml:space="preserve">second data set were </w:t>
        </w:r>
      </w:ins>
      <w:ins w:id="448" w:author="dugalh" w:date="2017-04-16T14:46:00Z">
        <w:r>
          <w:t xml:space="preserve">therefore </w:t>
        </w:r>
      </w:ins>
      <w:commentRangeStart w:id="449"/>
      <w:del w:id="450" w:author="dugalh" w:date="2017-04-16T14:25:00Z">
        <w:r w:rsidR="00D61588" w:rsidDel="00BB1598">
          <w:delText>C</w:delText>
        </w:r>
      </w:del>
      <w:del w:id="451" w:author="dugalh" w:date="2017-04-16T14:36:00Z">
        <w:r w:rsidR="00D61588" w:rsidDel="008F22FC">
          <w:delText xml:space="preserve">lassifier </w:delText>
        </w:r>
        <w:commentRangeStart w:id="452"/>
        <w:r w:rsidR="00D61588" w:rsidDel="008F22FC">
          <w:delText>training</w:delText>
        </w:r>
        <w:commentRangeEnd w:id="452"/>
        <w:r w:rsidR="00827A8E" w:rsidDel="008F22FC">
          <w:rPr>
            <w:rStyle w:val="CommentReference"/>
          </w:rPr>
          <w:commentReference w:id="452"/>
        </w:r>
        <w:r w:rsidR="00D61588" w:rsidDel="008F22FC">
          <w:delText xml:space="preserve"> data was </w:delText>
        </w:r>
      </w:del>
      <w:r w:rsidR="00D61588">
        <w:t xml:space="preserve">obtained by visual discrimination and hand labelling of images.  </w:t>
      </w:r>
      <w:del w:id="453" w:author="dugalh" w:date="2017-04-14T13:20:00Z">
        <w:r w:rsidR="00D61588" w:rsidDel="000F603E">
          <w:delText xml:space="preserve">RGB and </w:delText>
        </w:r>
        <w:commentRangeStart w:id="454"/>
        <w:commentRangeStart w:id="455"/>
        <w:r w:rsidR="00D61588" w:rsidDel="000F603E">
          <w:delText>CIR</w:delText>
        </w:r>
        <w:commentRangeEnd w:id="454"/>
        <w:r w:rsidR="0018013C" w:rsidDel="000F603E">
          <w:rPr>
            <w:rStyle w:val="CommentReference"/>
          </w:rPr>
          <w:commentReference w:id="454"/>
        </w:r>
      </w:del>
      <w:commentRangeEnd w:id="455"/>
      <w:r w:rsidR="000843A5">
        <w:rPr>
          <w:rStyle w:val="CommentReference"/>
        </w:rPr>
        <w:commentReference w:id="455"/>
      </w:r>
      <w:del w:id="456" w:author="dugalh" w:date="2017-04-14T13:20:00Z">
        <w:r w:rsidR="00D61588" w:rsidDel="000F603E">
          <w:delText xml:space="preserve"> images were used side by side in this exercise.  </w:delText>
        </w:r>
      </w:del>
      <w:ins w:id="457" w:author="dugalh" w:date="2017-06-16T20:32:00Z">
        <w:r w:rsidR="002104D0">
          <w:t xml:space="preserve">Image </w:t>
        </w:r>
      </w:ins>
      <w:commentRangeStart w:id="458"/>
      <w:commentRangeStart w:id="459"/>
      <w:commentRangeStart w:id="460"/>
      <w:commentRangeStart w:id="461"/>
      <w:del w:id="462" w:author="dugalh" w:date="2017-06-16T20:32:00Z">
        <w:r w:rsidR="00D61588" w:rsidDel="002104D0">
          <w:delText xml:space="preserve">Objects </w:delText>
        </w:r>
      </w:del>
      <w:commentRangeEnd w:id="458"/>
      <w:commentRangeEnd w:id="459"/>
      <w:ins w:id="463" w:author="dugalh" w:date="2017-06-16T20:38:00Z">
        <w:r w:rsidR="00804C5F">
          <w:t>areas</w:t>
        </w:r>
      </w:ins>
      <w:ins w:id="464" w:author="dugalh" w:date="2017-06-16T20:32:00Z">
        <w:r w:rsidR="002104D0">
          <w:t xml:space="preserve"> </w:t>
        </w:r>
      </w:ins>
      <w:r w:rsidR="0018013C">
        <w:rPr>
          <w:rStyle w:val="CommentReference"/>
        </w:rPr>
        <w:commentReference w:id="458"/>
      </w:r>
      <w:commentRangeEnd w:id="460"/>
      <w:r w:rsidR="002104D0">
        <w:rPr>
          <w:rStyle w:val="CommentReference"/>
        </w:rPr>
        <w:commentReference w:id="459"/>
      </w:r>
      <w:r w:rsidR="00313DD4">
        <w:rPr>
          <w:rStyle w:val="CommentReference"/>
        </w:rPr>
        <w:commentReference w:id="460"/>
      </w:r>
      <w:commentRangeEnd w:id="461"/>
      <w:r w:rsidR="008F22FC">
        <w:rPr>
          <w:rStyle w:val="CommentReference"/>
        </w:rPr>
        <w:commentReference w:id="461"/>
      </w:r>
      <w:r w:rsidR="00D61588">
        <w:t xml:space="preserve">belonging to the various classes were delineated </w:t>
      </w:r>
      <w:del w:id="465" w:author="Adriaan Van Niekerk" w:date="2016-11-17T08:05:00Z">
        <w:r w:rsidR="00D61588" w:rsidDel="0018013C">
          <w:delText xml:space="preserve">with </w:delText>
        </w:r>
      </w:del>
      <w:ins w:id="466" w:author="Adriaan Van Niekerk" w:date="2016-11-17T08:05:00Z">
        <w:r w:rsidR="0018013C">
          <w:t xml:space="preserve">as </w:t>
        </w:r>
      </w:ins>
      <w:r w:rsidR="00D61588">
        <w:t>polygons</w:t>
      </w:r>
      <w:ins w:id="467" w:author="dugalh" w:date="2017-06-16T20:35:00Z">
        <w:r w:rsidR="002104D0">
          <w:t xml:space="preserve"> in a GIS package</w:t>
        </w:r>
      </w:ins>
      <w:ins w:id="468" w:author="dugalh" w:date="2017-04-16T14:37:00Z">
        <w:r w:rsidR="008F22FC">
          <w:t>.  An example is</w:t>
        </w:r>
      </w:ins>
      <w:del w:id="469" w:author="dugalh" w:date="2017-04-16T14:37:00Z">
        <w:r w:rsidR="00D61588" w:rsidDel="008F22FC">
          <w:delText xml:space="preserve"> as</w:delText>
        </w:r>
      </w:del>
      <w:r w:rsidR="00D61588">
        <w:t xml:space="preserve"> shown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449"/>
      <w:r w:rsidR="00000CC8">
        <w:rPr>
          <w:rStyle w:val="CommentReference"/>
        </w:rPr>
        <w:commentReference w:id="449"/>
      </w:r>
      <w:ins w:id="470" w:author="dugalh" w:date="2017-04-16T14:36:00Z">
        <w:r w:rsidR="008F22FC">
          <w:t xml:space="preserve">All pixels within a polygon object </w:t>
        </w:r>
      </w:ins>
      <w:ins w:id="471" w:author="dugalh" w:date="2017-04-16T14:37:00Z">
        <w:r w:rsidR="008F22FC">
          <w:t xml:space="preserve">were assigned the same class label.  </w:t>
        </w:r>
      </w:ins>
      <w:del w:id="472" w:author="dugalh" w:date="2017-04-14T13:23:00Z">
        <w:r w:rsidR="00D61588" w:rsidDel="000F603E">
          <w:delText xml:space="preserve">Only objects where there was a reasonable </w:delText>
        </w:r>
      </w:del>
      <w:ins w:id="473" w:author="Adriaan Van Niekerk" w:date="2017-03-04T10:07:00Z">
        <w:del w:id="474" w:author="dugalh" w:date="2017-04-14T13:23:00Z">
          <w:r w:rsidR="00313DD4" w:rsidDel="000F603E">
            <w:delText xml:space="preserve">high </w:delText>
          </w:r>
        </w:del>
      </w:ins>
      <w:del w:id="475" w:author="dugalh" w:date="2017-04-14T13:23:00Z">
        <w:r w:rsidR="00D61588" w:rsidDel="000F603E">
          <w:delText xml:space="preserve">degree of confidence of class membership were included </w:delText>
        </w:r>
        <w:commentRangeStart w:id="476"/>
        <w:commentRangeStart w:id="477"/>
        <w:r w:rsidR="00D61588" w:rsidDel="000F603E">
          <w:delText>in the ground truth</w:delText>
        </w:r>
        <w:commentRangeEnd w:id="476"/>
        <w:r w:rsidR="00313DD4" w:rsidDel="000F603E">
          <w:rPr>
            <w:rStyle w:val="CommentReference"/>
          </w:rPr>
          <w:commentReference w:id="476"/>
        </w:r>
        <w:commentRangeEnd w:id="477"/>
        <w:r w:rsidR="000F603E" w:rsidDel="000F603E">
          <w:rPr>
            <w:rStyle w:val="CommentReference"/>
          </w:rPr>
          <w:commentReference w:id="477"/>
        </w:r>
        <w:r w:rsidR="00D61588" w:rsidDel="000F603E">
          <w:delText xml:space="preserve">.  </w:delText>
        </w:r>
        <w:commentRangeStart w:id="478"/>
        <w:r w:rsidR="00D61588" w:rsidDel="000F603E">
          <w:delText xml:space="preserve">Despite this, it is unavoidable that the </w:delText>
        </w:r>
        <w:r w:rsidR="00D61588" w:rsidRPr="00313DD4" w:rsidDel="000F603E">
          <w:rPr>
            <w:highlight w:val="yellow"/>
            <w:rPrChange w:id="479"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478"/>
        <w:r w:rsidR="00313DD4" w:rsidDel="000F603E">
          <w:rPr>
            <w:rStyle w:val="CommentReference"/>
          </w:rPr>
          <w:commentReference w:id="478"/>
        </w:r>
      </w:del>
      <w:ins w:id="480" w:author="dugalh" w:date="2017-04-16T14:39:00Z">
        <w:r w:rsidR="000843A5">
          <w:t>Polygon a</w:t>
        </w:r>
      </w:ins>
      <w:del w:id="481" w:author="dugalh" w:date="2017-04-16T14:39:00Z">
        <w:r w:rsidR="00D61588" w:rsidDel="000843A5">
          <w:delText>A</w:delText>
        </w:r>
      </w:del>
      <w:r w:rsidR="00D61588">
        <w:t xml:space="preserve">reas were selected to encompass variability in habitat and level of degradation. </w:t>
      </w:r>
      <w:ins w:id="482" w:author="dugalh" w:date="2017-04-16T14:31:00Z">
        <w:r w:rsidR="008F22FC">
          <w:t xml:space="preserve"> </w:t>
        </w:r>
      </w:ins>
      <w:del w:id="483" w:author="dugalh" w:date="2017-04-16T14:31:00Z">
        <w:r w:rsidR="00D61588" w:rsidDel="008F22FC">
          <w:delText xml:space="preserve"> </w:delText>
        </w:r>
      </w:del>
      <w:commentRangeStart w:id="484"/>
      <w:del w:id="485" w:author="dugalh" w:date="2017-04-14T13:33:00Z">
        <w:r w:rsidR="00D61588" w:rsidDel="001F18C1">
          <w:delText xml:space="preserve">This </w:delText>
        </w:r>
        <w:r w:rsidR="00D61588" w:rsidRPr="00313DD4" w:rsidDel="001F18C1">
          <w:rPr>
            <w:highlight w:val="yellow"/>
            <w:rPrChange w:id="486"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487"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484"/>
        <w:r w:rsidR="001F18C1" w:rsidDel="001F18C1">
          <w:rPr>
            <w:rStyle w:val="CommentReference"/>
          </w:rPr>
          <w:commentReference w:id="484"/>
        </w:r>
      </w:del>
      <w:r w:rsidR="00D61588">
        <w:t>The total number</w:t>
      </w:r>
      <w:r w:rsidR="00420505">
        <w:t xml:space="preserve"> of</w:t>
      </w:r>
      <w:r w:rsidR="00D61588">
        <w:t xml:space="preserve"> polygons and pixels </w:t>
      </w:r>
      <w:del w:id="488" w:author="dugalh" w:date="2017-04-14T13:34:00Z">
        <w:r w:rsidR="00D61588" w:rsidRPr="00313DD4" w:rsidDel="001F18C1">
          <w:rPr>
            <w:highlight w:val="yellow"/>
            <w:rPrChange w:id="489" w:author="Adriaan Van Niekerk" w:date="2017-03-04T10:10:00Z">
              <w:rPr/>
            </w:rPrChange>
          </w:rPr>
          <w:delText>ground truthed</w:delText>
        </w:r>
      </w:del>
      <w:ins w:id="490" w:author="dugalh" w:date="2017-04-14T13:34:00Z">
        <w:r w:rsidR="001F18C1">
          <w:t>labelled</w:t>
        </w:r>
      </w:ins>
      <w:r w:rsidR="00D61588">
        <w:t xml:space="preserve"> for each class is shown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This data set is referred to as the “</w:t>
      </w:r>
      <w:ins w:id="491" w:author="dugalh" w:date="2017-04-14T16:27:00Z">
        <w:r w:rsidR="00C02B4A">
          <w:t xml:space="preserve">labelled </w:t>
        </w:r>
      </w:ins>
      <w:del w:id="492" w:author="dugalh" w:date="2017-04-16T17:24:00Z">
        <w:r w:rsidR="00D61588" w:rsidDel="000245CE">
          <w:delText xml:space="preserve">image </w:delText>
        </w:r>
      </w:del>
      <w:ins w:id="493" w:author="dugalh" w:date="2017-04-16T17:24:00Z">
        <w:r w:rsidR="000245CE">
          <w:t xml:space="preserve">pixel </w:t>
        </w:r>
      </w:ins>
      <w:ins w:id="494" w:author="dugalh" w:date="2017-04-14T16:27:00Z">
        <w:r w:rsidR="00C02B4A">
          <w:t>data</w:t>
        </w:r>
      </w:ins>
      <w:del w:id="495" w:author="dugalh" w:date="2017-04-14T13:34:00Z">
        <w:r w:rsidR="00D61588" w:rsidRPr="00313DD4" w:rsidDel="001F18C1">
          <w:rPr>
            <w:highlight w:val="yellow"/>
            <w:rPrChange w:id="496" w:author="Adriaan Van Niekerk" w:date="2017-03-04T10:10:00Z">
              <w:rPr/>
            </w:rPrChange>
          </w:rPr>
          <w:delText>ground truth</w:delText>
        </w:r>
      </w:del>
      <w:r w:rsidR="00D61588">
        <w:t>”</w:t>
      </w:r>
      <w:ins w:id="497" w:author="dugalh" w:date="2017-04-16T14:26:00Z">
        <w:r w:rsidR="00BB1598">
          <w:t xml:space="preserve"> and was used for training and evaluating the classifier on a per-pixel basis</w:t>
        </w:r>
      </w:ins>
      <w:r w:rsidR="00D61588">
        <w:t xml:space="preserve">. </w:t>
      </w:r>
      <w:ins w:id="498" w:author="dugalh" w:date="2017-04-16T14:27:00Z">
        <w:r w:rsidR="00BB1598">
          <w:t xml:space="preserve"> </w:t>
        </w:r>
      </w:ins>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C15577" w:rsidRPr="00804C5F" w:rsidRDefault="00C1557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C15577" w:rsidRPr="00804C5F" w:rsidRDefault="00C1557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702360E" w:rsidR="00D61588" w:rsidRDefault="00D61588" w:rsidP="00D61588">
      <w:pPr>
        <w:pStyle w:val="Caption"/>
        <w:jc w:val="both"/>
      </w:pPr>
      <w:bookmarkStart w:id="499" w:name="_Ref392445255"/>
      <w:bookmarkStart w:id="500" w:name="_Toc394582258"/>
      <w:bookmarkStart w:id="501"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499"/>
      <w:r>
        <w:t xml:space="preserve">  </w:t>
      </w:r>
      <w:commentRangeStart w:id="502"/>
      <w:del w:id="503" w:author="dugalh" w:date="2017-04-14T13:35:00Z">
        <w:r w:rsidDel="00041CA2">
          <w:delText>Hand labelled ground truth</w:delText>
        </w:r>
      </w:del>
      <w:bookmarkEnd w:id="500"/>
      <w:bookmarkEnd w:id="501"/>
      <w:commentRangeEnd w:id="502"/>
      <w:ins w:id="504" w:author="dugalh" w:date="2017-04-14T13:35:00Z">
        <w:r w:rsidR="00041CA2">
          <w:t>Example image class labels</w:t>
        </w:r>
      </w:ins>
      <w:r w:rsidR="00313DD4">
        <w:rPr>
          <w:rStyle w:val="CommentReference"/>
          <w:bCs w:val="0"/>
        </w:rPr>
        <w:commentReference w:id="502"/>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505" w:name="_Ref392530242"/>
      <w:bookmarkStart w:id="506" w:name="_Toc394582239"/>
      <w:bookmarkStart w:id="507" w:name="_Toc448324338"/>
      <w:r>
        <w:lastRenderedPageBreak/>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505"/>
      <w:r>
        <w:t xml:space="preserve">   </w:t>
      </w:r>
      <w:ins w:id="508" w:author="dugalh" w:date="2017-04-14T13:39:00Z">
        <w:r w:rsidR="00D01883">
          <w:t xml:space="preserve">Details of </w:t>
        </w:r>
      </w:ins>
      <w:ins w:id="509" w:author="dugalh" w:date="2017-04-14T16:27:00Z">
        <w:r w:rsidR="00C02B4A">
          <w:t xml:space="preserve">labelled </w:t>
        </w:r>
      </w:ins>
      <w:ins w:id="510" w:author="dugalh" w:date="2017-04-16T17:25:00Z">
        <w:r w:rsidR="00E771F6">
          <w:t>pixel</w:t>
        </w:r>
      </w:ins>
      <w:del w:id="511" w:author="dugalh" w:date="2017-04-14T13:39:00Z">
        <w:r w:rsidDel="00D01883">
          <w:delText>I</w:delText>
        </w:r>
      </w:del>
      <w:del w:id="512" w:author="dugalh" w:date="2017-04-16T17:25:00Z">
        <w:r w:rsidDel="00E771F6">
          <w:delText>mage</w:delText>
        </w:r>
      </w:del>
      <w:r>
        <w:t xml:space="preserve"> </w:t>
      </w:r>
      <w:del w:id="513" w:author="dugalh" w:date="2017-04-14T13:36:00Z">
        <w:r w:rsidRPr="00313DD4" w:rsidDel="00041CA2">
          <w:rPr>
            <w:highlight w:val="yellow"/>
            <w:rPrChange w:id="514" w:author="Adriaan Van Niekerk" w:date="2017-03-04T10:12:00Z">
              <w:rPr/>
            </w:rPrChange>
          </w:rPr>
          <w:delText>ground truth</w:delText>
        </w:r>
      </w:del>
      <w:ins w:id="515" w:author="dugalh" w:date="2017-04-14T16:27:00Z">
        <w:r w:rsidR="00C02B4A">
          <w:t>data</w:t>
        </w:r>
      </w:ins>
      <w:del w:id="516" w:author="dugalh" w:date="2017-04-14T16:27:00Z">
        <w:r w:rsidDel="00C02B4A">
          <w:delText xml:space="preserve"> </w:delText>
        </w:r>
      </w:del>
      <w:del w:id="517" w:author="dugalh" w:date="2017-04-14T13:39:00Z">
        <w:r w:rsidDel="00D01883">
          <w:delText>size</w:delText>
        </w:r>
      </w:del>
      <w:bookmarkEnd w:id="506"/>
      <w:bookmarkEnd w:id="507"/>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518" w:author="dugalh" w:date="2017-04-16T13:19:00Z"/>
        </w:rPr>
      </w:pPr>
    </w:p>
    <w:p w14:paraId="6ED37D63" w14:textId="0B7E49A4" w:rsidR="00D61588" w:rsidDel="00F16830" w:rsidRDefault="00456535" w:rsidP="00D61588">
      <w:pPr>
        <w:pStyle w:val="Heading2"/>
        <w:rPr>
          <w:del w:id="519" w:author="dugalh" w:date="2017-04-16T13:19:00Z"/>
        </w:rPr>
      </w:pPr>
      <w:del w:id="520" w:author="dugalh" w:date="2017-04-16T13:19:00Z">
        <w:r w:rsidDel="00F16830">
          <w:delText xml:space="preserve">Mapping </w:delText>
        </w:r>
        <w:r w:rsidR="00F826D7" w:rsidDel="00F16830">
          <w:delText>Methodology</w:delText>
        </w:r>
      </w:del>
    </w:p>
    <w:p w14:paraId="66BC2903" w14:textId="4C54AD28" w:rsidR="00BF7859" w:rsidDel="00F16830" w:rsidRDefault="00313DD4" w:rsidP="00D61588">
      <w:pPr>
        <w:spacing w:line="360" w:lineRule="auto"/>
        <w:jc w:val="both"/>
        <w:rPr>
          <w:del w:id="521" w:author="dugalh" w:date="2017-04-16T13:19:00Z"/>
        </w:rPr>
      </w:pPr>
      <w:del w:id="522"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523" w:author="dugalh" w:date="2017-04-14T15:33:00Z">
        <w:r w:rsidR="004801C9" w:rsidDel="009641F1">
          <w:delText xml:space="preserve">hard </w:delText>
        </w:r>
      </w:del>
      <w:del w:id="524" w:author="dugalh" w:date="2017-04-16T13:19:00Z">
        <w:r w:rsidR="004801C9" w:rsidDel="00F16830">
          <w:delText>per-pixel classification approach</w:delText>
        </w:r>
      </w:del>
      <w:del w:id="525"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526"/>
        <w:r w:rsidR="004801C9" w:rsidDel="009641F1">
          <w:delText xml:space="preserve">or regression type approach that is often used in biomass 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526"/>
        <w:r w:rsidR="004801C9" w:rsidDel="009641F1">
          <w:rPr>
            <w:rStyle w:val="CommentReference"/>
          </w:rPr>
          <w:commentReference w:id="526"/>
        </w:r>
      </w:del>
      <w:del w:id="527"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528"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10712943" w:rsidR="00D61588" w:rsidDel="001A0EBF" w:rsidRDefault="0084644E" w:rsidP="00D61588">
      <w:pPr>
        <w:spacing w:line="360" w:lineRule="auto"/>
        <w:jc w:val="both"/>
        <w:rPr>
          <w:del w:id="529" w:author="dugalh" w:date="2017-04-16T12:48:00Z"/>
        </w:rPr>
      </w:pPr>
      <w:moveFromRangeStart w:id="530" w:author="dugalh" w:date="2017-04-16T12:44:00Z" w:name="move480110007"/>
      <w:commentRangeStart w:id="531"/>
      <w:moveFrom w:id="532"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530"/>
      <w:commentRangeEnd w:id="531"/>
      <w:r w:rsidR="0018013C">
        <w:rPr>
          <w:rStyle w:val="CommentReference"/>
        </w:rPr>
        <w:commentReference w:id="531"/>
      </w:r>
      <w:r w:rsidR="00D61588">
        <w:t xml:space="preserve">A set of 46 features that would aid in describing the visual </w:t>
      </w:r>
      <w:r w:rsidR="00D61588">
        <w:lastRenderedPageBreak/>
        <w:t xml:space="preserve">characteristics of </w:t>
      </w:r>
      <w:r w:rsidRPr="0084644E">
        <w:t>Spekboom</w:t>
      </w:r>
      <w:r w:rsidR="00D61588" w:rsidRPr="00CF7C56">
        <w:t xml:space="preserve"> </w:t>
      </w:r>
      <w:r w:rsidR="00D61588">
        <w:t xml:space="preserve">were evaluated.  The set included a typical combination of spectral features, vegetation indices and texture features.  Similar features have been used in </w:t>
      </w:r>
      <w:r w:rsidR="00D61588">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533" w:author="Adriaan Van Niekerk" w:date="2017-03-04T10:43:00Z"/>
        </w:rPr>
      </w:pPr>
    </w:p>
    <w:p w14:paraId="0DB06E9C" w14:textId="24EB0449" w:rsidR="00684B18" w:rsidRDefault="00D61588" w:rsidP="00684B18">
      <w:pPr>
        <w:spacing w:line="360" w:lineRule="auto"/>
        <w:jc w:val="both"/>
      </w:pPr>
      <w:r>
        <w:t xml:space="preserve">The features can be </w:t>
      </w:r>
      <w:r w:rsidR="00FE5226">
        <w:t xml:space="preserve">grouped </w:t>
      </w:r>
      <w:r>
        <w:t xml:space="preserve">into two broad categories: per-pixel and sliding window features.  The per-pixel features are found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Texture 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534"/>
      <w:commentRangeStart w:id="535"/>
      <w:del w:id="536"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537"/>
        <w:commentRangeStart w:id="538"/>
        <w:r w:rsidR="003C3057" w:rsidDel="00693FDF">
          <w:delText xml:space="preserve">small </w:delText>
        </w:r>
        <w:r w:rsidDel="00693FDF">
          <w:delText>sliding window</w:delText>
        </w:r>
        <w:commentRangeEnd w:id="537"/>
        <w:r w:rsidR="00FE5226" w:rsidDel="00693FDF">
          <w:rPr>
            <w:rStyle w:val="CommentReference"/>
          </w:rPr>
          <w:commentReference w:id="537"/>
        </w:r>
        <w:commentRangeEnd w:id="538"/>
        <w:r w:rsidR="00693FDF" w:rsidDel="00693FDF">
          <w:rPr>
            <w:rStyle w:val="CommentReference"/>
          </w:rPr>
          <w:commentReference w:id="538"/>
        </w:r>
        <w:r w:rsidDel="00693FDF">
          <w:delText>.  Typically they are evaluated per region and thus require an object based approach</w:delText>
        </w:r>
        <w:commentRangeStart w:id="539"/>
        <w:r w:rsidDel="00693FDF">
          <w:delText>.</w:delText>
        </w:r>
        <w:r w:rsidR="00622D24" w:rsidDel="00693FDF">
          <w:delText xml:space="preserve">  </w:delText>
        </w:r>
        <w:commentRangeEnd w:id="534"/>
        <w:r w:rsidR="0018013C" w:rsidDel="00693FDF">
          <w:rPr>
            <w:rStyle w:val="CommentReference"/>
          </w:rPr>
          <w:commentReference w:id="534"/>
        </w:r>
      </w:del>
      <w:commentRangeEnd w:id="535"/>
      <w:ins w:id="540" w:author="dugalh" w:date="2017-04-14T16:45:00Z">
        <w:r w:rsidR="00A22B86">
          <w:t xml:space="preserve">A sliding window size of five was selected </w:t>
        </w:r>
      </w:ins>
      <w:ins w:id="541" w:author="dugalh" w:date="2017-04-14T16:40:00Z">
        <w:r w:rsidR="00A22B86">
          <w:t>u</w:t>
        </w:r>
        <w:r w:rsidR="007A6A3B">
          <w:t xml:space="preserve">sing </w:t>
        </w:r>
      </w:ins>
      <w:r w:rsidR="00FE5226">
        <w:rPr>
          <w:rStyle w:val="CommentReference"/>
        </w:rPr>
        <w:commentReference w:id="535"/>
      </w:r>
      <w:ins w:id="542" w:author="dugalh" w:date="2017-04-14T16:40:00Z">
        <w:r w:rsidR="007A6A3B">
          <w:t>a</w:t>
        </w:r>
      </w:ins>
      <w:del w:id="543" w:author="dugalh" w:date="2017-04-14T16:40:00Z">
        <w:r w:rsidR="00622D24" w:rsidDel="007A6A3B">
          <w:delText>A</w:delText>
        </w:r>
      </w:del>
      <w:r w:rsidR="00622D24">
        <w:t xml:space="preserve"> cross validated grid search</w:t>
      </w:r>
      <w:del w:id="544"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545" w:author="dugalh" w:date="2017-04-14T16:42:00Z">
        <w:r w:rsidR="00A22B86">
          <w:t xml:space="preserve">  </w:t>
        </w:r>
      </w:ins>
      <w:commentRangeEnd w:id="539"/>
      <w:ins w:id="546" w:author="dugalh" w:date="2017-04-14T16:44:00Z">
        <w:r w:rsidR="00A22B86">
          <w:rPr>
            <w:rStyle w:val="CommentReference"/>
          </w:rPr>
          <w:commentReference w:id="539"/>
        </w:r>
      </w:ins>
      <w:ins w:id="547" w:author="dugalh" w:date="2017-09-20T12:33:00Z">
        <w:r w:rsidR="00BB2F9E">
          <w:t xml:space="preserve">This size seems sensible as it is of the same order as the size of a small Spekboom clump.  </w:t>
        </w:r>
      </w:ins>
      <w:moveToRangeStart w:id="548" w:author="dugalh" w:date="2017-04-14T16:38:00Z" w:name="move479951223"/>
      <w:commentRangeStart w:id="549"/>
      <w:moveTo w:id="550" w:author="dugalh" w:date="2017-04-14T16:38:00Z">
        <w:del w:id="551"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552"/>
          <w:r w:rsidR="00684B18" w:rsidDel="00684B18">
            <w:delText xml:space="preserve">range of window sizes </w:delText>
          </w:r>
          <w:commentRangeEnd w:id="552"/>
          <w:r w:rsidR="00684B18" w:rsidDel="00684B18">
            <w:rPr>
              <w:rStyle w:val="CommentReference"/>
            </w:rPr>
            <w:commentReference w:id="552"/>
          </w:r>
          <w:r w:rsidR="00684B18" w:rsidDel="00684B18">
            <w:delText xml:space="preserve">tested was negligible.  </w:delText>
          </w:r>
        </w:del>
        <w:commentRangeStart w:id="553"/>
        <w:del w:id="554" w:author="dugalh" w:date="2017-04-14T16:43:00Z">
          <w:r w:rsidR="00684B18" w:rsidDel="00A22B86">
            <w:delText xml:space="preserve">A window size of five was selected.  </w:delText>
          </w:r>
          <w:commentRangeEnd w:id="553"/>
          <w:r w:rsidR="00684B18" w:rsidDel="00A22B86">
            <w:rPr>
              <w:rStyle w:val="CommentReference"/>
            </w:rPr>
            <w:commentReference w:id="553"/>
          </w:r>
        </w:del>
        <w:del w:id="555"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549"/>
        <w:r w:rsidR="00684B18">
          <w:rPr>
            <w:rStyle w:val="CommentReference"/>
          </w:rPr>
          <w:commentReference w:id="549"/>
        </w:r>
      </w:moveTo>
    </w:p>
    <w:moveToRangeEnd w:id="548"/>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55F17F2D" w:rsidR="00D61588" w:rsidRDefault="00FE5226" w:rsidP="00D61588">
      <w:pPr>
        <w:spacing w:line="360" w:lineRule="auto"/>
        <w:jc w:val="both"/>
      </w:pPr>
      <w:r>
        <w:t xml:space="preserve">Although the imagery was calibrated to surface reflectance, it was done at a coarse spatial scale and radiometric variations at a fine resolution were not taken into account.  </w:t>
      </w:r>
      <w:ins w:id="556" w:author="dugalh" w:date="2017-04-14T16:00:00Z">
        <w:r w:rsidR="00693FDF">
          <w:t xml:space="preserve">A normalised colour space </w:t>
        </w:r>
      </w:ins>
      <w:ins w:id="557" w:author="dugalh" w:date="2017-04-14T16:03:00Z">
        <w:r w:rsidR="00196E1D">
          <w:t>was consequently included in the feature</w:t>
        </w:r>
      </w:ins>
      <w:ins w:id="558" w:author="dugalh" w:date="2017-04-14T16:04:00Z">
        <w:r w:rsidR="00196E1D">
          <w:t>s to</w:t>
        </w:r>
      </w:ins>
      <w:ins w:id="559" w:author="dugalh" w:date="2017-04-14T16:03:00Z">
        <w:r w:rsidR="00196E1D">
          <w:t xml:space="preserve"> </w:t>
        </w:r>
      </w:ins>
      <w:commentRangeStart w:id="560"/>
      <w:ins w:id="561" w:author="Adriaan Van Niekerk" w:date="2017-03-04T10:50:00Z">
        <w:del w:id="562" w:author="dugalh" w:date="2017-04-14T16:01:00Z">
          <w:r w:rsidDel="00693FDF">
            <w:delText xml:space="preserve">The colour space of the imagery </w:delText>
          </w:r>
        </w:del>
      </w:ins>
      <w:del w:id="563" w:author="dugalh" w:date="2017-04-14T16:01:00Z">
        <w:r w:rsidDel="00693FDF">
          <w:delText xml:space="preserve">This normalised colour space </w:delText>
        </w:r>
      </w:del>
      <w:ins w:id="564" w:author="Adriaan Van Niekerk" w:date="2017-03-04T10:50:00Z">
        <w:del w:id="565" w:author="dugalh" w:date="2017-04-14T16:01:00Z">
          <w:r w:rsidDel="00693FDF">
            <w:delText xml:space="preserve">was consequently normalised to </w:delText>
          </w:r>
        </w:del>
      </w:ins>
      <w:del w:id="566" w:author="dugalh" w:date="2017-04-14T16:01:00Z">
        <w:r w:rsidDel="00693FDF">
          <w:delText>will assist in further removin</w:delText>
        </w:r>
      </w:del>
      <w:commentRangeEnd w:id="560"/>
      <w:r w:rsidR="00693FDF">
        <w:rPr>
          <w:rStyle w:val="CommentReference"/>
        </w:rPr>
        <w:commentReference w:id="560"/>
      </w:r>
      <w:del w:id="567" w:author="Adriaan Van Niekerk" w:date="2017-03-04T10:50:00Z">
        <w:r w:rsidDel="00FE5226">
          <w:delText>g</w:delText>
        </w:r>
      </w:del>
      <w:ins w:id="568" w:author="Adriaan Van Niekerk" w:date="2017-03-04T10:50:00Z">
        <w:r>
          <w:t>reduce</w:t>
        </w:r>
      </w:ins>
      <w:r>
        <w:t xml:space="preserve"> intensity variations not removed by the surface reflectance corrections.  </w:t>
      </w:r>
      <w:r w:rsidR="00D61588">
        <w:t>The colour of an object is defined by the shape of its reflectance spectrum</w:t>
      </w:r>
      <w:r>
        <w:t>,</w:t>
      </w:r>
      <w:r w:rsidR="00D61588">
        <w:t xml:space="preserve"> while the intensity is defined by the spectral amplitude.  The dimensions of the raw RGB colour space are coupled with intensity.  Colour </w:t>
      </w:r>
      <w:r w:rsidR="00D61588">
        <w:lastRenderedPageBreak/>
        <w:t xml:space="preserve">is captured by the relative amounts of the raw colour bands rather than their absolute values.  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15577"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569"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569"/>
          </w:p>
        </w:tc>
      </w:tr>
    </w:tbl>
    <w:p w14:paraId="5B18A0AF" w14:textId="6EC99C1E"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w:t>
      </w:r>
    </w:p>
    <w:p w14:paraId="5AD94339" w14:textId="77777777" w:rsidR="00D61588" w:rsidRDefault="00D61588" w:rsidP="00D61588">
      <w:pPr>
        <w:spacing w:line="360" w:lineRule="auto"/>
        <w:jc w:val="both"/>
      </w:pPr>
    </w:p>
    <w:p w14:paraId="5BF4BFE4" w14:textId="7904A978"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Vegetation is highly reflective in the near infra-red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72D2A66B"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was approximated </w:t>
      </w:r>
      <w:r w:rsidR="0001287C">
        <w:t>in this study</w:t>
      </w:r>
      <w:r>
        <w:t xml:space="preserve"> using a principal component transform derived from the variance of the </w:t>
      </w:r>
      <w:r w:rsidR="0084644E" w:rsidRPr="0084644E">
        <w:t>Spekboom</w:t>
      </w:r>
      <w:r>
        <w:t xml:space="preserve"> class.  </w:t>
      </w:r>
      <w:r w:rsidR="0001287C">
        <w:t>T</w:t>
      </w:r>
      <w:r>
        <w:t xml:space="preserve">he first component was aligned with </w:t>
      </w:r>
      <w:r w:rsidR="0084644E" w:rsidRPr="0084644E">
        <w:t>Spekboom</w:t>
      </w:r>
      <w:r>
        <w:t xml:space="preserve"> variation rather than wheat variation as in the original tasselled cap transform.  As it is simply a rotation of the raw band space, its usefulness is as a dimensionality reduction technique similar to PCA, rather than as an extractor of novel </w:t>
      </w:r>
      <w:r>
        <w:lastRenderedPageBreak/>
        <w:t xml:space="preserve">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w:t>
      </w:r>
      <w:r w:rsidR="0001287C">
        <w:t xml:space="preserve">A total of </w:t>
      </w:r>
      <w:r>
        <w:t xml:space="preserve">256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570" w:name="_Ref393463827"/>
      <w:bookmarkStart w:id="571" w:name="_Ref393463822"/>
      <w:bookmarkStart w:id="572" w:name="_Toc394582240"/>
      <w:bookmarkStart w:id="573"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570"/>
      <w:r>
        <w:t xml:space="preserve">   Features</w:t>
      </w:r>
      <w:bookmarkEnd w:id="571"/>
      <w:bookmarkEnd w:id="572"/>
      <w:bookmarkEnd w:id="573"/>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41DDB996"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some </w:t>
      </w:r>
      <w:r w:rsidR="00087F03">
        <w:t>inter-dependencies</w:t>
      </w:r>
      <w:r>
        <w:t xml:space="preserve">.  A number of authors have noted that feature redundancy can cause </w:t>
      </w:r>
      <w:commentRangeStart w:id="574"/>
      <w:del w:id="575" w:author="dugalh" w:date="2017-04-14T16:07:00Z">
        <w:r w:rsidDel="00196E1D">
          <w:delText xml:space="preserve">inconsistencies </w:delText>
        </w:r>
      </w:del>
      <w:commentRangeEnd w:id="574"/>
      <w:ins w:id="576" w:author="dugalh" w:date="2017-04-14T16:07:00Z">
        <w:r w:rsidR="00196E1D">
          <w:t xml:space="preserve">instability </w:t>
        </w:r>
      </w:ins>
      <w:r w:rsidR="00156C2B">
        <w:rPr>
          <w:rStyle w:val="CommentReference"/>
        </w:rPr>
        <w:commentReference w:id="574"/>
      </w:r>
      <w:r>
        <w:t xml:space="preserve">and sub-optimality in selected features when using </w:t>
      </w:r>
      <w:commentRangeStart w:id="577"/>
      <w:del w:id="578" w:author="dugalh" w:date="2017-04-14T16:05:00Z">
        <w:r w:rsidDel="00196E1D">
          <w:delText xml:space="preserve">standard </w:delText>
        </w:r>
      </w:del>
      <w:ins w:id="579" w:author="dugalh" w:date="2017-04-14T16:05:00Z">
        <w:r w:rsidR="00196E1D">
          <w:t xml:space="preserve">traditional </w:t>
        </w:r>
      </w:ins>
      <w:r>
        <w:t xml:space="preserve">approaches </w:t>
      </w:r>
      <w:commentRangeEnd w:id="577"/>
      <w:ins w:id="580" w:author="dugalh" w:date="2017-04-14T16:05:00Z">
        <w:r w:rsidR="00196E1D">
          <w:t>such as ranking</w:t>
        </w:r>
      </w:ins>
      <w:ins w:id="581" w:author="dugalh" w:date="2017-04-14T16:06:00Z">
        <w:r w:rsidR="00196E1D">
          <w:t>,</w:t>
        </w:r>
      </w:ins>
      <w:del w:id="582" w:author="dugalh" w:date="2017-04-14T16:06:00Z">
        <w:r w:rsidR="00156C2B" w:rsidDel="00196E1D">
          <w:rPr>
            <w:rStyle w:val="CommentReference"/>
          </w:rPr>
          <w:commentReference w:id="577"/>
        </w:r>
      </w:del>
      <w:ins w:id="583" w:author="dugalh" w:date="2017-04-14T16:06:00Z">
        <w:r w:rsidR="00196E1D">
          <w:t xml:space="preserve"> forward selection and backward elimination </w:t>
        </w:r>
      </w:ins>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584"/>
      <w:commentRangeStart w:id="585"/>
      <w:r>
        <w:t>A</w:t>
      </w:r>
      <w:r w:rsidR="00F978E9">
        <w:t xml:space="preserve"> feature ranking method</w:t>
      </w:r>
      <w:r w:rsidR="00D61588">
        <w:t xml:space="preserve">, called feature clustering and ranking, </w:t>
      </w:r>
      <w:ins w:id="586" w:author="Adriaan Van Niekerk" w:date="2017-03-04T11:46:00Z">
        <w:r>
          <w:t xml:space="preserve">was used to </w:t>
        </w:r>
      </w:ins>
      <w:ins w:id="587" w:author="dugalh" w:date="2017-04-14T16:09:00Z">
        <w:r w:rsidR="00196E1D">
          <w:t xml:space="preserve">select </w:t>
        </w:r>
      </w:ins>
      <w:ins w:id="588" w:author="dugalh" w:date="2017-04-14T16:11:00Z">
        <w:r w:rsidR="00196E1D">
          <w:t>relevant</w:t>
        </w:r>
      </w:ins>
      <w:ins w:id="589" w:author="dugalh" w:date="2017-04-14T16:09:00Z">
        <w:r w:rsidR="00196E1D">
          <w:t xml:space="preserve"> features in the presence of </w:t>
        </w:r>
      </w:ins>
      <w:commentRangeStart w:id="590"/>
      <w:ins w:id="591" w:author="Adriaan Van Niekerk" w:date="2017-03-04T11:46:00Z">
        <w:del w:id="592" w:author="dugalh" w:date="2017-04-14T16:09:00Z">
          <w:r w:rsidDel="00196E1D">
            <w:delText xml:space="preserve">reduce </w:delText>
          </w:r>
        </w:del>
        <w:r>
          <w:t>redundancy</w:t>
        </w:r>
        <w:del w:id="593" w:author="dugalh" w:date="2017-04-14T16:09:00Z">
          <w:r w:rsidDel="00196E1D">
            <w:delText xml:space="preserve"> in this study</w:delText>
          </w:r>
        </w:del>
      </w:ins>
      <w:commentRangeEnd w:id="590"/>
      <w:r w:rsidR="00196E1D">
        <w:rPr>
          <w:rStyle w:val="CommentReference"/>
        </w:rPr>
        <w:commentReference w:id="590"/>
      </w:r>
      <w:del w:id="594" w:author="dugalh" w:date="2017-04-14T16:09:00Z">
        <w:r w:rsidR="00D61588" w:rsidDel="00196E1D">
          <w:delText xml:space="preserve">which is robust to </w:delText>
        </w:r>
        <w:r w:rsidR="00F978E9" w:rsidDel="00196E1D">
          <w:delText>feature redundancy</w:delText>
        </w:r>
      </w:del>
      <w:r w:rsidR="00D61588">
        <w:t xml:space="preserve">. </w:t>
      </w:r>
      <w:del w:id="595" w:author="Adriaan Van Niekerk" w:date="2017-03-04T11:46:00Z">
        <w:r w:rsidR="00D61588" w:rsidDel="00156C2B">
          <w:delText xml:space="preserve"> </w:delText>
        </w:r>
      </w:del>
      <w:commentRangeEnd w:id="584"/>
      <w:r w:rsidR="00451F0C">
        <w:rPr>
          <w:rStyle w:val="CommentReference"/>
        </w:rPr>
        <w:commentReference w:id="584"/>
      </w:r>
      <w:commentRangeEnd w:id="585"/>
      <w:r w:rsidR="00065A81">
        <w:rPr>
          <w:rStyle w:val="CommentReference"/>
        </w:rPr>
        <w:commentReference w:id="585"/>
      </w:r>
      <w:r>
        <w:t xml:space="preserve">The approach </w:t>
      </w:r>
      <w:r w:rsidR="00D61588">
        <w:t>is described as follows:</w:t>
      </w:r>
    </w:p>
    <w:p w14:paraId="4340A349" w14:textId="21AE0E8D"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ins w:id="596" w:author="dugalh" w:date="2017-04-14T16:12:00Z">
        <w:r w:rsidR="00065A81">
          <w:t xml:space="preserve"> and </w:t>
        </w:r>
      </w:ins>
      <w:ins w:id="597" w:author="dugalh" w:date="2017-04-14T16:13:00Z">
        <w:r w:rsidR="00065A81">
          <w:t>create</w:t>
        </w:r>
      </w:ins>
      <w:ins w:id="598" w:author="dugalh" w:date="2017-04-14T16:12:00Z">
        <w:r w:rsidR="00065A81">
          <w:t xml:space="preserve"> </w:t>
        </w:r>
      </w:ins>
      <w:ins w:id="599" w:author="dugalh" w:date="2017-04-16T14:49:00Z">
        <w:r w:rsidR="00123C39">
          <w:t>a</w:t>
        </w:r>
      </w:ins>
      <w:ins w:id="600" w:author="dugalh" w:date="2017-04-14T16:12:00Z">
        <w:r w:rsidR="00065A81">
          <w:t xml:space="preserve"> dendrogram</w:t>
        </w:r>
      </w:ins>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601"/>
      <w:r>
        <w:t>the dendrogram</w:t>
      </w:r>
      <w:commentRangeEnd w:id="601"/>
      <w:r w:rsidR="00156C2B">
        <w:rPr>
          <w:rStyle w:val="CommentReference"/>
        </w:rPr>
        <w:commentReference w:id="601"/>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1D090311" w:rsidR="00D61588" w:rsidRDefault="00C22C18" w:rsidP="00D61588">
      <w:pPr>
        <w:spacing w:line="360" w:lineRule="auto"/>
        <w:jc w:val="both"/>
      </w:pPr>
      <w:commentRangeStart w:id="602"/>
      <w:commentRangeStart w:id="603"/>
      <w:r>
        <w:t xml:space="preserve">More detail on the method can be found in Chapter 3.  </w:t>
      </w:r>
      <w:commentRangeEnd w:id="602"/>
      <w:r w:rsidR="00156C2B">
        <w:rPr>
          <w:rStyle w:val="CommentReference"/>
        </w:rPr>
        <w:commentReference w:id="602"/>
      </w:r>
      <w:commentRangeEnd w:id="603"/>
      <w:r w:rsidR="00065A81">
        <w:rPr>
          <w:rStyle w:val="CommentReference"/>
        </w:rPr>
        <w:commentReference w:id="603"/>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r w:rsidR="00065A81">
        <w:t xml:space="preserve">was used </w:t>
      </w:r>
      <w:r w:rsidR="00172392">
        <w:t xml:space="preserve">as the feature relevance criterion.  </w:t>
      </w:r>
      <w:r>
        <w:t xml:space="preserve">The naïve Bayes criterion makes no assumptions about the form of the class distributions and can thus provide a generic measure of separability.  It is simple, fast and recognised as being accurate for a variety of problems </w:t>
      </w:r>
      <w:r>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00DF6845" w:rsidRPr="00DF6845">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ten</w:t>
      </w:r>
      <w:r w:rsidR="007820B5">
        <w:t xml:space="preserve"> </w:t>
      </w:r>
      <w:r w:rsidR="00D61588">
        <w:t xml:space="preserve">fold cross validation </w:t>
      </w:r>
      <w:r w:rsidR="00D61588">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DF6845" w:rsidRPr="00DF6845">
        <w:rPr>
          <w:noProof/>
        </w:rPr>
        <w:t>(Bishop 2003)</w:t>
      </w:r>
      <w:r w:rsidR="00D61588">
        <w:fldChar w:fldCharType="end"/>
      </w:r>
      <w:r w:rsidR="00D61588">
        <w:t xml:space="preserve">.  </w:t>
      </w:r>
      <w:del w:id="604" w:author="dugalh" w:date="2017-09-18T20:31:00Z">
        <w:r w:rsidR="00D61588" w:rsidDel="00420E53">
          <w:delText>Major b</w:delText>
        </w:r>
      </w:del>
      <w:ins w:id="605" w:author="dugalh" w:date="2017-09-18T20:31:00Z">
        <w:r w:rsidR="00420E53">
          <w:t>B</w:t>
        </w:r>
      </w:ins>
      <w:r w:rsidR="00D61588">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B64CD">
        <w:t xml:space="preserve">   </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606"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607" w:author="Adriaan Van Niekerk" w:date="2017-03-04T11:52:00Z"/>
        </w:rPr>
      </w:pPr>
      <w:r>
        <w:t xml:space="preserve">The decision tree, random forest, Support Vector Machine (SVM), Bayes normal and </w:t>
      </w:r>
      <w:r w:rsidR="00C22C18">
        <w:t>k-Nearest-Neighbour</w:t>
      </w:r>
      <w:r>
        <w:t xml:space="preserve"> (</w:t>
      </w:r>
      <w:r w:rsidR="00C22C18">
        <w:t>kNN</w:t>
      </w:r>
      <w:r>
        <w:t>) classifiers were evaluated</w:t>
      </w:r>
      <w:r w:rsidR="00156C2B">
        <w:t xml:space="preserve"> in this study</w:t>
      </w:r>
      <w:r>
        <w:t>.</w:t>
      </w:r>
      <w:ins w:id="608" w:author="Adriaan Van Niekerk" w:date="2017-03-04T11:52:00Z">
        <w:r w:rsidR="00156C2B">
          <w:t xml:space="preserve"> </w:t>
        </w:r>
      </w:ins>
      <w:del w:id="609"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610" w:author="Adriaan Van Niekerk" w:date="2017-03-04T11:52:00Z"/>
        </w:rPr>
      </w:pPr>
    </w:p>
    <w:p w14:paraId="40E2C842" w14:textId="5AB778F3" w:rsidR="00D61588" w:rsidRDefault="00D61588" w:rsidP="00D61588">
      <w:pPr>
        <w:spacing w:line="360" w:lineRule="auto"/>
        <w:jc w:val="both"/>
      </w:pPr>
      <w:commentRangeStart w:id="611"/>
      <w:commentRangeStart w:id="612"/>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Training is performed by a greedy procedure</w:t>
      </w:r>
      <w:ins w:id="613"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Overtraining is a concern and trees can be pruned in a post-training step to reduce variance.  Decision tree execution is fast.  They are known for their ease </w:t>
      </w:r>
      <w:r>
        <w:lastRenderedPageBreak/>
        <w:t xml:space="preserve">of interpretation 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The decision boundary is determined only by the support vectors, not directly by features or generative descriptions of class distributions.  The SVM minimises the Vapnik-Chervonenkis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xml:space="preserve">, that punishes class overlap.  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Basis Functions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t xml:space="preserve">The training procedure is a quadratic optimisation problem which is computationally demanding.  Execution is fast however as it only requires </w:t>
      </w:r>
      <w:r>
        <w:lastRenderedPageBreak/>
        <w:t xml:space="preserve">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  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Any distance metric can be used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611"/>
      <w:r w:rsidR="00087F03">
        <w:rPr>
          <w:rStyle w:val="CommentReference"/>
        </w:rPr>
        <w:commentReference w:id="611"/>
      </w:r>
      <w:commentRangeEnd w:id="612"/>
      <w:r w:rsidR="00F05B74">
        <w:rPr>
          <w:rStyle w:val="CommentReference"/>
        </w:rPr>
        <w:commentReference w:id="612"/>
      </w:r>
    </w:p>
    <w:p w14:paraId="56F9B4E9" w14:textId="77777777" w:rsidR="00D61588" w:rsidRDefault="00D61588" w:rsidP="00D61588">
      <w:pPr>
        <w:spacing w:line="360" w:lineRule="auto"/>
        <w:jc w:val="both"/>
      </w:pPr>
    </w:p>
    <w:p w14:paraId="7A7CE78E" w14:textId="1CCF2D77" w:rsidR="00905BD5" w:rsidRDefault="001179C5" w:rsidP="00D61588">
      <w:pPr>
        <w:spacing w:line="360" w:lineRule="auto"/>
        <w:jc w:val="both"/>
        <w:rPr>
          <w:ins w:id="614" w:author="dugalh" w:date="2017-04-16T17:37:00Z"/>
        </w:rPr>
      </w:pPr>
      <w:commentRangeStart w:id="615"/>
      <w:commentRangeStart w:id="616"/>
      <w:del w:id="617" w:author="dugalh" w:date="2017-09-20T12:36:00Z">
        <w:r w:rsidDel="00D32509">
          <w:delText xml:space="preserve">The classifiers were implemented with the </w:delText>
        </w:r>
        <w:r w:rsidR="00A61724" w:rsidDel="00D32509">
          <w:delText>OpenCV</w:delText>
        </w:r>
        <w:r w:rsidDel="00D32509">
          <w:delText xml:space="preserve"> software library</w:delText>
        </w:r>
        <w:r w:rsidR="00A61724" w:rsidDel="00D32509">
          <w:delText xml:space="preserve"> </w:delText>
        </w:r>
        <w:r w:rsidR="00A61724" w:rsidDel="00D32509">
          <w:fldChar w:fldCharType="begin" w:fldLock="1"/>
        </w:r>
        <w:r w:rsidR="00DF6845" w:rsidDel="00D32509">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delInstrText>
        </w:r>
        <w:r w:rsidR="00A61724" w:rsidDel="00D32509">
          <w:fldChar w:fldCharType="separate"/>
        </w:r>
        <w:r w:rsidR="00DF6845" w:rsidRPr="00DF6845" w:rsidDel="00D32509">
          <w:rPr>
            <w:noProof/>
          </w:rPr>
          <w:delText>(Bradski 2000)</w:delText>
        </w:r>
        <w:r w:rsidR="00A61724" w:rsidDel="00D32509">
          <w:fldChar w:fldCharType="end"/>
        </w:r>
        <w:r w:rsidR="00A61724" w:rsidDel="00D32509">
          <w:delText>.</w:delText>
        </w:r>
        <w:commentRangeEnd w:id="615"/>
        <w:r w:rsidR="00355761" w:rsidDel="00D32509">
          <w:rPr>
            <w:rStyle w:val="CommentReference"/>
          </w:rPr>
          <w:commentReference w:id="615"/>
        </w:r>
        <w:commentRangeEnd w:id="616"/>
        <w:r w:rsidR="00F05B74" w:rsidDel="00D32509">
          <w:rPr>
            <w:rStyle w:val="CommentReference"/>
          </w:rPr>
          <w:commentReference w:id="616"/>
        </w:r>
        <w:r w:rsidR="00A61724" w:rsidDel="00D32509">
          <w:delText xml:space="preserve">  </w:delText>
        </w:r>
      </w:del>
      <w:r w:rsidR="00A61724">
        <w:t xml:space="preserve">User supplied </w:t>
      </w:r>
      <w:r w:rsidR="008141CB">
        <w:t xml:space="preserve">tuning </w:t>
      </w:r>
      <w:r w:rsidR="00A61724">
        <w:t xml:space="preserve">parameters </w:t>
      </w:r>
      <w:r w:rsidR="008141CB">
        <w:t>for the</w:t>
      </w:r>
      <w:del w:id="618" w:author="dugalh" w:date="2017-09-20T12:36:00Z">
        <w:r w:rsidR="008141CB" w:rsidDel="00D32509">
          <w:delText>se</w:delText>
        </w:r>
      </w:del>
      <w:r w:rsidR="008141CB">
        <w:t xml:space="preserve"> classifiers </w:t>
      </w:r>
      <w:r w:rsidR="00A61724">
        <w:t xml:space="preserve">were found with cross-validated grid searches. </w:t>
      </w:r>
      <w:r w:rsidR="008141CB">
        <w:t xml:space="preserve"> </w:t>
      </w:r>
      <w:moveToRangeStart w:id="619" w:author="dugalh" w:date="2017-04-16T15:17:00Z" w:name="move480119206"/>
      <w:moveTo w:id="620" w:author="dugalh" w:date="2017-04-16T15:17:00Z">
        <w:r w:rsidR="00F65796">
          <w:fldChar w:fldCharType="begin"/>
        </w:r>
        <w:r w:rsidR="00F65796">
          <w:instrText xml:space="preserve"> REF _Ref395037028 \h </w:instrText>
        </w:r>
      </w:moveTo>
      <w:moveTo w:id="621"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622"/>
        <w:r w:rsidR="00F65796">
          <w:t xml:space="preserve">Descriptions of the parameters can be found in the OpenCV documentation </w:t>
        </w:r>
        <w:r w:rsidR="00F65796">
          <w:fldChar w:fldCharType="begin" w:fldLock="1"/>
        </w:r>
      </w:moveTo>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moveTo w:id="623" w:author="dugalh" w:date="2017-04-16T15:17:00Z">
        <w:r w:rsidR="00F65796">
          <w:fldChar w:fldCharType="separate"/>
        </w:r>
      </w:moveTo>
      <w:r w:rsidR="00DF6845" w:rsidRPr="00DF6845">
        <w:rPr>
          <w:noProof/>
        </w:rPr>
        <w:t>(OpenCV Development Team 2014)</w:t>
      </w:r>
      <w:moveTo w:id="624" w:author="dugalh" w:date="2017-04-16T15:17:00Z">
        <w:r w:rsidR="00F65796">
          <w:fldChar w:fldCharType="end"/>
        </w:r>
        <w:r w:rsidR="00F65796">
          <w:t xml:space="preserve">.   </w:t>
        </w:r>
        <w:commentRangeEnd w:id="622"/>
        <w:r w:rsidR="00F65796">
          <w:rPr>
            <w:rStyle w:val="CommentReference"/>
          </w:rPr>
          <w:commentReference w:id="622"/>
        </w:r>
      </w:moveTo>
      <w:moveToRangeEnd w:id="619"/>
    </w:p>
    <w:p w14:paraId="46EAF68B" w14:textId="77777777" w:rsidR="00905BD5" w:rsidRDefault="00905BD5" w:rsidP="00D61588">
      <w:pPr>
        <w:spacing w:line="360" w:lineRule="auto"/>
        <w:jc w:val="both"/>
        <w:rPr>
          <w:ins w:id="625" w:author="dugalh" w:date="2017-04-16T17:37:00Z"/>
        </w:rPr>
      </w:pPr>
    </w:p>
    <w:p w14:paraId="15528E06" w14:textId="3733AC1A" w:rsidR="007E73AF" w:rsidRDefault="00D61588" w:rsidP="00D61588">
      <w:pPr>
        <w:spacing w:line="360" w:lineRule="auto"/>
        <w:jc w:val="both"/>
        <w:rPr>
          <w:ins w:id="626" w:author="dugalh" w:date="2017-04-16T15:18:00Z"/>
        </w:rPr>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r w:rsidR="0084644E" w:rsidRPr="0084644E">
        <w:t>Spekboom</w:t>
      </w:r>
      <w:r>
        <w:t xml:space="preserve"> plants were big enough to cover more than one pixel, a morphological opening was applied to remove isolated </w:t>
      </w:r>
      <w:r w:rsidR="0084644E" w:rsidRPr="0084644E">
        <w:t>Spekboom</w:t>
      </w:r>
      <w:r>
        <w:t xml:space="preserve"> pixels.  Following this, spurious wrinkles and holes in the </w:t>
      </w:r>
      <w:r w:rsidR="0084644E" w:rsidRPr="0084644E">
        <w:t>Spekboom</w:t>
      </w:r>
      <w:r>
        <w:t xml:space="preserve"> boundaries were removed with a morphological closing operation.  The assumption here being that </w:t>
      </w:r>
      <w:r w:rsidR="0084644E" w:rsidRPr="0084644E">
        <w:t>Spekboom</w:t>
      </w:r>
      <w:r>
        <w:t xml:space="preserve"> typically grows in solid clumps and any real gaps in these clumps would be more than a pixel wide.  These operations can be seen as a way of further incorporating spatial context into the classification.</w:t>
      </w:r>
      <w:ins w:id="627" w:author="dugalh" w:date="2017-04-16T17:39:00Z">
        <w:r w:rsidR="00905BD5">
          <w:t xml:space="preserve">  </w:t>
        </w:r>
      </w:ins>
    </w:p>
    <w:p w14:paraId="1CE3644D" w14:textId="77777777" w:rsidR="007E73AF" w:rsidRDefault="007E73AF" w:rsidP="007E73AF">
      <w:moveToRangeStart w:id="628" w:author="dugalh" w:date="2017-04-16T15:19:00Z" w:name="move480119268"/>
    </w:p>
    <w:p w14:paraId="5A8B8F46" w14:textId="77777777" w:rsidR="007E73AF" w:rsidRDefault="007E73AF" w:rsidP="007E73AF">
      <w:pPr>
        <w:pStyle w:val="1Tablecaption"/>
      </w:pPr>
      <w:moveTo w:id="629" w:author="dugalh" w:date="2017-04-16T15:19:00Z">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commentRangeStart w:id="630"/>
        <w:r>
          <w:t>Classifier parameters</w:t>
        </w:r>
        <w:commentRangeEnd w:id="630"/>
        <w:r>
          <w:rPr>
            <w:rStyle w:val="CommentReference"/>
          </w:rPr>
          <w:commentReference w:id="630"/>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631"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moveTo w:id="632" w:author="dugalh" w:date="2017-04-16T15:19:00Z">
              <w:r>
                <w:rPr>
                  <w:rFonts w:cs="Arial"/>
                  <w:sz w:val="16"/>
                  <w:szCs w:val="16"/>
                </w:rPr>
                <w:t>Paramaters</w:t>
              </w:r>
            </w:moveTo>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633"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634"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635"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636"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moveTo w:id="637" w:author="dugalh" w:date="2017-04-16T15:19:00Z">
              <w:r>
                <w:rPr>
                  <w:sz w:val="16"/>
                  <w:szCs w:val="16"/>
                </w:rPr>
                <w:t>kNN</w:t>
              </w:r>
            </w:moveTo>
          </w:p>
        </w:tc>
        <w:tc>
          <w:tcPr>
            <w:tcW w:w="8043" w:type="dxa"/>
          </w:tcPr>
          <w:p w14:paraId="03C48F8E" w14:textId="77777777" w:rsidR="007E73AF" w:rsidRPr="00803CF7" w:rsidRDefault="007E73AF" w:rsidP="00684F38">
            <w:pPr>
              <w:rPr>
                <w:sz w:val="16"/>
                <w:szCs w:val="16"/>
              </w:rPr>
            </w:pPr>
            <w:moveTo w:id="638"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639"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640"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641"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642" w:author="dugalh" w:date="2017-04-16T15:19:00Z">
              <w:r>
                <w:rPr>
                  <w:sz w:val="16"/>
                  <w:szCs w:val="16"/>
                </w:rPr>
                <w:t>Priors = [0.33 0.33 0.33]</w:t>
              </w:r>
            </w:moveTo>
          </w:p>
        </w:tc>
      </w:tr>
    </w:tbl>
    <w:p w14:paraId="0914BA78" w14:textId="77777777" w:rsidR="007E73AF" w:rsidRDefault="007E73AF" w:rsidP="007E73AF">
      <w:pPr>
        <w:spacing w:line="360" w:lineRule="auto"/>
        <w:jc w:val="both"/>
      </w:pPr>
    </w:p>
    <w:moveToRangeEnd w:id="628"/>
    <w:p w14:paraId="14C9CDA8" w14:textId="77777777" w:rsidR="007E73AF" w:rsidRDefault="007E73AF" w:rsidP="00D61588">
      <w:pPr>
        <w:spacing w:line="360" w:lineRule="auto"/>
        <w:jc w:val="both"/>
      </w:pPr>
    </w:p>
    <w:p w14:paraId="337C91D2" w14:textId="77777777" w:rsidR="00D61588" w:rsidRDefault="00D61588" w:rsidP="00D61588"/>
    <w:p w14:paraId="2E0E0666" w14:textId="728577D7" w:rsidR="00F826D7" w:rsidRDefault="00F826D7" w:rsidP="00A27834">
      <w:pPr>
        <w:pStyle w:val="Heading2"/>
      </w:pPr>
      <w:r>
        <w:t>Validation</w:t>
      </w:r>
    </w:p>
    <w:p w14:paraId="0652D881" w14:textId="56262442" w:rsidR="00432395" w:rsidRDefault="00680746" w:rsidP="00432395">
      <w:pPr>
        <w:spacing w:line="360" w:lineRule="auto"/>
        <w:jc w:val="both"/>
      </w:pPr>
      <w:r>
        <w:t>The per-pixel</w:t>
      </w:r>
      <w:r w:rsidR="008E676C">
        <w:t xml:space="preserve"> </w:t>
      </w:r>
      <w:del w:id="643" w:author="dugalh" w:date="2017-04-16T17:28:00Z">
        <w:r w:rsidR="008E676C" w:rsidDel="00A71072">
          <w:delText>(per-object)</w:delText>
        </w:r>
        <w:r w:rsidDel="00A71072">
          <w:delText xml:space="preserve"> </w:delText>
        </w:r>
      </w:del>
      <w:r>
        <w:t>performance of the candidate classifiers was evaluated on the selected features</w:t>
      </w:r>
      <w:ins w:id="644" w:author="dugalh" w:date="2017-04-14T16:25:00Z">
        <w:r w:rsidR="00C02B4A">
          <w:t xml:space="preserve"> using the </w:t>
        </w:r>
      </w:ins>
      <w:ins w:id="645" w:author="dugalh" w:date="2017-04-16T17:25:00Z">
        <w:r w:rsidR="00E771F6">
          <w:t>labelled pixel data</w:t>
        </w:r>
      </w:ins>
      <w:del w:id="646" w:author="Adriaan Van Niekerk" w:date="2017-03-04T12:02:00Z">
        <w:r w:rsidDel="006658E6">
          <w:delText xml:space="preserve"> using the image </w:delText>
        </w:r>
        <w:r w:rsidRPr="006658E6" w:rsidDel="006658E6">
          <w:rPr>
            <w:highlight w:val="yellow"/>
            <w:rPrChange w:id="647" w:author="Adriaan Van Niekerk" w:date="2017-03-04T12:00:00Z">
              <w:rPr/>
            </w:rPrChange>
          </w:rPr>
          <w:delText>ground truth data</w:delText>
        </w:r>
      </w:del>
      <w:r>
        <w:t xml:space="preserve">.  </w:t>
      </w:r>
      <w:moveFromRangeStart w:id="648" w:author="dugalh" w:date="2017-09-20T12:40:00Z" w:name="move493674538"/>
      <w:moveFrom w:id="649" w:author="dugalh" w:date="2017-09-20T12:40:00Z">
        <w:r w:rsidDel="00D32509">
          <w:t xml:space="preserve">The size of the Background class was reduced to be the same as the </w:t>
        </w:r>
        <w:r w:rsidRPr="0084644E" w:rsidDel="00D32509">
          <w:t>Spekboom</w:t>
        </w:r>
        <w:r w:rsidDel="00D32509">
          <w:t xml:space="preserve"> class by taking a random subsample.  </w:t>
        </w:r>
        <w:commentRangeStart w:id="650"/>
        <w:r w:rsidDel="00D32509">
          <w:t xml:space="preserve">This was done to expedite classifier training times.  </w:t>
        </w:r>
        <w:commentRangeEnd w:id="650"/>
        <w:r w:rsidR="006658E6" w:rsidDel="00D32509">
          <w:rPr>
            <w:rStyle w:val="CommentReference"/>
          </w:rPr>
          <w:commentReference w:id="650"/>
        </w:r>
      </w:moveFrom>
      <w:moveFromRangeEnd w:id="648"/>
      <w:r>
        <w:t>To avoid biased estimates of performance, ten</w:t>
      </w:r>
      <w:r w:rsidR="007820B5">
        <w:t xml:space="preserve"> </w:t>
      </w:r>
      <w:r>
        <w:t xml:space="preserve">fold cross validation was used for </w:t>
      </w:r>
      <w:del w:id="651" w:author="dugalh" w:date="2017-04-16T12:53:00Z">
        <w:r w:rsidDel="00B00E98">
          <w:delText xml:space="preserve">all </w:delText>
        </w:r>
      </w:del>
      <w:r>
        <w:t>classifier evaluation</w:t>
      </w:r>
      <w:del w:id="652" w:author="dugalh" w:date="2017-04-16T12:54:00Z">
        <w:r w:rsidR="006658E6" w:rsidDel="00B00E98">
          <w:delText>s</w:delText>
        </w:r>
      </w:del>
      <w:r>
        <w:t>.  The canopy cover</w:t>
      </w:r>
      <w:del w:id="653"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r w:rsidR="00A61724">
        <w:t>was</w:t>
      </w:r>
      <w:r>
        <w:t xml:space="preserve"> </w:t>
      </w:r>
      <w:del w:id="654" w:author="dugalh" w:date="2017-04-16T17:44:00Z">
        <w:r w:rsidR="00A61724" w:rsidDel="007544E5">
          <w:delText xml:space="preserve">also </w:delText>
        </w:r>
      </w:del>
      <w:r>
        <w:t>tested</w:t>
      </w:r>
      <w:ins w:id="655"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were extracted </w:t>
      </w:r>
      <w:del w:id="656" w:author="dugalh" w:date="2017-04-16T12:56:00Z">
        <w:r w:rsidR="00A61724" w:rsidDel="00B00E98">
          <w:delText xml:space="preserve">from </w:delText>
        </w:r>
      </w:del>
      <w:ins w:id="657" w:author="dugalh" w:date="2017-04-16T12:56:00Z">
        <w:r w:rsidR="00B00E98">
          <w:t xml:space="preserve">by evaluating the fractional portion of Spekboom </w:t>
        </w:r>
      </w:ins>
      <w:r w:rsidR="00A61724">
        <w:t xml:space="preserve">inside the </w:t>
      </w:r>
      <w:ins w:id="658" w:author="dugalh" w:date="2017-04-16T12:56:00Z">
        <w:r w:rsidR="00B00E98">
          <w:t xml:space="preserve">areas of the </w:t>
        </w:r>
      </w:ins>
      <w:r w:rsidR="00A61724">
        <w:t xml:space="preserve">field site polygons.  These estimates were </w:t>
      </w:r>
      <w:r>
        <w:t>compar</w:t>
      </w:r>
      <w:r w:rsidR="00A61724">
        <w:t>ed</w:t>
      </w:r>
      <w:r>
        <w:t xml:space="preserve"> to the </w:t>
      </w:r>
      <w:ins w:id="659" w:author="Adriaan Van Niekerk" w:date="2017-03-04T12:03:00Z">
        <w:r w:rsidR="006658E6">
          <w:t xml:space="preserve">in situ </w:t>
        </w:r>
        <w:del w:id="660" w:author="dugalh" w:date="2017-04-14T16:35:00Z">
          <w:r w:rsidR="006658E6" w:rsidDel="00684B18">
            <w:delText>observations</w:delText>
          </w:r>
        </w:del>
      </w:ins>
      <w:ins w:id="661"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commentRangeStart w:id="662"/>
      <w:r>
        <w:t>Results</w:t>
      </w:r>
      <w:del w:id="663" w:author="dugalh" w:date="2017-04-16T14:51:00Z">
        <w:r w:rsidDel="00123C39">
          <w:delText xml:space="preserve"> and Discussion</w:delText>
        </w:r>
      </w:del>
      <w:commentRangeEnd w:id="662"/>
      <w:r w:rsidR="00293F4B">
        <w:rPr>
          <w:rStyle w:val="CommentReference"/>
          <w:b w:val="0"/>
        </w:rPr>
        <w:commentReference w:id="662"/>
      </w:r>
    </w:p>
    <w:p w14:paraId="2012F398" w14:textId="62C9584B" w:rsidR="00D61588" w:rsidRDefault="00D61588" w:rsidP="009A3C3C">
      <w:pPr>
        <w:pStyle w:val="Heading2"/>
      </w:pPr>
      <w:bookmarkStart w:id="664" w:name="_Toc394607658"/>
      <w:bookmarkStart w:id="665" w:name="_Toc448324320"/>
      <w:r>
        <w:t>Feature Selection</w:t>
      </w:r>
      <w:bookmarkEnd w:id="664"/>
      <w:bookmarkEnd w:id="665"/>
    </w:p>
    <w:p w14:paraId="38A1AAF8" w14:textId="6CBD9D62" w:rsidR="00D61588" w:rsidDel="00684B18" w:rsidRDefault="001C39BC" w:rsidP="00D61588">
      <w:pPr>
        <w:spacing w:line="360" w:lineRule="auto"/>
        <w:jc w:val="both"/>
      </w:pPr>
      <w:moveFromRangeStart w:id="666" w:author="dugalh" w:date="2017-04-14T16:38:00Z" w:name="move479951223"/>
      <w:commentRangeStart w:id="667"/>
      <w:commentRangeStart w:id="668"/>
      <w:moveFrom w:id="669" w:author="dugalh" w:date="2017-04-14T16:38:00Z">
        <w:r w:rsidDel="00684B18">
          <w:t>T</w:t>
        </w:r>
        <w:r w:rsidR="00D61588" w:rsidDel="00684B18">
          <w:t xml:space="preserve">he optimal </w:t>
        </w:r>
        <w:r w:rsidR="00AE7D05" w:rsidDel="00684B18">
          <w:t xml:space="preserve">sliding </w:t>
        </w:r>
        <w:r w:rsidR="00D61588" w:rsidDel="00684B18">
          <w:t xml:space="preserve">window size was </w:t>
        </w:r>
        <w:r w:rsidDel="00684B18">
          <w:t xml:space="preserve">found to be </w:t>
        </w:r>
        <w:r w:rsidR="00D61588" w:rsidDel="00684B18">
          <w:t xml:space="preserve">sensitive to the choice of performance criterion and the data subset used for evaluation.  </w:t>
        </w:r>
        <w:r w:rsidDel="00684B18">
          <w:t>However, i</w:t>
        </w:r>
        <w:r w:rsidR="00D61588" w:rsidDel="00684B18">
          <w:t xml:space="preserve">t was apparent that the choice of window size was not of much significance, as the change in separability of the data over the </w:t>
        </w:r>
        <w:commentRangeStart w:id="670"/>
        <w:r w:rsidR="00D61588" w:rsidDel="00684B18">
          <w:t xml:space="preserve">range of window sizes </w:t>
        </w:r>
        <w:commentRangeEnd w:id="670"/>
        <w:r w:rsidR="00643191" w:rsidDel="00684B18">
          <w:rPr>
            <w:rStyle w:val="CommentReference"/>
          </w:rPr>
          <w:commentReference w:id="670"/>
        </w:r>
        <w:r w:rsidR="00D61588" w:rsidDel="00684B18">
          <w:t xml:space="preserve">tested was negligible.  </w:t>
        </w:r>
        <w:commentRangeStart w:id="671"/>
        <w:r w:rsidR="00D61588" w:rsidDel="00684B18">
          <w:t xml:space="preserve">A window size of five was selected.  </w:t>
        </w:r>
        <w:commentRangeEnd w:id="671"/>
        <w:r w:rsidDel="00684B18">
          <w:rPr>
            <w:rStyle w:val="CommentReference"/>
          </w:rPr>
          <w:commentReference w:id="671"/>
        </w:r>
        <w:r w:rsidR="00D61588" w:rsidDel="00684B18">
          <w:t xml:space="preserve">This size seems sensible as it is of the same order as the size of a small </w:t>
        </w:r>
        <w:r w:rsidR="0084644E" w:rsidRPr="0084644E" w:rsidDel="00684B18">
          <w:t>Spekboom</w:t>
        </w:r>
        <w:r w:rsidR="00D61588" w:rsidDel="00684B18">
          <w:t xml:space="preserve"> clump.  </w:t>
        </w:r>
        <w:commentRangeEnd w:id="667"/>
        <w:r w:rsidDel="00684B18">
          <w:rPr>
            <w:rStyle w:val="CommentReference"/>
          </w:rPr>
          <w:commentReference w:id="667"/>
        </w:r>
      </w:moveFrom>
      <w:commentRangeEnd w:id="668"/>
      <w:r w:rsidR="00FF6F5A">
        <w:rPr>
          <w:rStyle w:val="CommentReference"/>
        </w:rPr>
        <w:commentReference w:id="668"/>
      </w:r>
    </w:p>
    <w:moveFromRangeEnd w:id="666"/>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xml:space="preserve">.  The line in red shows the correlation threshold value at which the feature clusters were extracted.  This </w:t>
      </w:r>
      <w:r>
        <w:lastRenderedPageBreak/>
        <w:t>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672" w:name="_Ref466458068"/>
      <w:bookmarkStart w:id="673" w:name="_Toc394582259"/>
      <w:bookmarkStart w:id="674"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672"/>
      <w:r>
        <w:t xml:space="preserve">  Clustering of correlated features</w:t>
      </w:r>
      <w:bookmarkEnd w:id="673"/>
      <w:bookmarkEnd w:id="674"/>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675" w:author="dugalh" w:date="2017-04-16T14:55:00Z"/>
        </w:rPr>
      </w:pPr>
      <w:r>
        <w:fldChar w:fldCharType="begin"/>
      </w:r>
      <w:r>
        <w:instrText xml:space="preserve"> REF _Ref395121413 \h </w:instrText>
      </w:r>
      <w:r>
        <w:fldChar w:fldCharType="separate"/>
      </w:r>
      <w:ins w:id="676" w:author="dugalh" w:date="2017-04-16T14:58:00Z">
        <w:r w:rsidR="00832542">
          <w:t xml:space="preserve">Table </w:t>
        </w:r>
        <w:r w:rsidR="00832542">
          <w:rPr>
            <w:noProof/>
          </w:rPr>
          <w:t>5</w:t>
        </w:r>
      </w:ins>
      <w:del w:id="677"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678" w:author="Adriaan Van Niekerk" w:date="2017-03-05T11:45:00Z">
        <w:r w:rsidR="00674718">
          <w:t xml:space="preserve">along </w:t>
        </w:r>
      </w:ins>
      <w:r>
        <w:t xml:space="preserve">with their component features.  </w:t>
      </w:r>
      <w:del w:id="679"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680" w:author="Adriaan Van Niekerk" w:date="2017-03-05T11:46:00Z">
        <w:del w:id="681" w:author="dugalh" w:date="2017-04-16T14:55:00Z">
          <w:r w:rsidR="00674718" w:rsidDel="00832542">
            <w:delText>ies</w:delText>
          </w:r>
        </w:del>
      </w:ins>
      <w:del w:id="682" w:author="dugalh" w:date="2017-04-16T14:55:00Z">
        <w:r w:rsidR="00172392" w:rsidDel="00832542">
          <w:delText>y</w:delText>
        </w:r>
        <w:r w:rsidDel="00832542">
          <w:delText xml:space="preserve"> amongst the features as we suspected.  The correlation between raw </w:delText>
        </w:r>
      </w:del>
      <w:ins w:id="683" w:author="Adriaan Van Niekerk" w:date="2017-03-05T11:46:00Z">
        <w:del w:id="684" w:author="dugalh" w:date="2017-04-16T14:55:00Z">
          <w:r w:rsidR="00674718" w:rsidDel="00832542">
            <w:delText xml:space="preserve">the </w:delText>
          </w:r>
        </w:del>
      </w:ins>
      <w:del w:id="685" w:author="dugalh" w:date="2017-04-16T14:55:00Z">
        <w:r w:rsidDel="00832542">
          <w:delText xml:space="preserve">R, G, B and NIR bands is surprisingly </w:delText>
        </w:r>
      </w:del>
      <w:ins w:id="686" w:author="Adriaan Van Niekerk" w:date="2016-11-17T08:49:00Z">
        <w:del w:id="687" w:author="dugalh" w:date="2017-04-16T14:55:00Z">
          <w:r w:rsidR="00643191" w:rsidDel="00832542">
            <w:delText>very</w:delText>
          </w:r>
        </w:del>
      </w:ins>
      <w:ins w:id="688" w:author="Adriaan Van Niekerk" w:date="2016-11-17T08:48:00Z">
        <w:del w:id="689" w:author="dugalh" w:date="2017-04-16T14:55:00Z">
          <w:r w:rsidR="00643191" w:rsidDel="00832542">
            <w:delText xml:space="preserve"> </w:delText>
          </w:r>
        </w:del>
      </w:ins>
      <w:del w:id="690" w:author="dugalh" w:date="2017-04-16T14:55:00Z">
        <w:r w:rsidDel="00832542">
          <w:delText>strong</w:delText>
        </w:r>
      </w:del>
      <w:ins w:id="691" w:author="Adriaan Van Niekerk" w:date="2016-11-17T08:49:00Z">
        <w:del w:id="692" w:author="dugalh" w:date="2017-04-16T14:55:00Z">
          <w:r w:rsidR="00643191" w:rsidDel="00832542">
            <w:delText xml:space="preserve"> (&gt;</w:delText>
          </w:r>
          <w:commentRangeStart w:id="693"/>
          <w:r w:rsidR="00643191" w:rsidDel="00832542">
            <w:delText>??</w:delText>
          </w:r>
        </w:del>
      </w:ins>
      <w:commentRangeEnd w:id="693"/>
      <w:del w:id="694" w:author="dugalh" w:date="2017-04-16T14:55:00Z">
        <w:r w:rsidR="00674718" w:rsidDel="00832542">
          <w:rPr>
            <w:rStyle w:val="CommentReference"/>
          </w:rPr>
          <w:commentReference w:id="693"/>
        </w:r>
      </w:del>
      <w:ins w:id="695" w:author="Adriaan Van Niekerk" w:date="2016-11-17T08:49:00Z">
        <w:del w:id="696" w:author="dugalh" w:date="2017-04-16T14:55:00Z">
          <w:r w:rsidR="00643191" w:rsidDel="00832542">
            <w:delText>)</w:delText>
          </w:r>
        </w:del>
      </w:ins>
      <w:del w:id="697" w:author="dugalh" w:date="2017-04-16T14:55:00Z">
        <w:r w:rsidR="00355761" w:rsidDel="00832542">
          <w:delText>, likely due to strong coupling with intensity</w:delText>
        </w:r>
      </w:del>
      <w:ins w:id="698" w:author="Adriaan Van Niekerk" w:date="2016-11-17T08:49:00Z">
        <w:del w:id="699" w:author="dugalh" w:date="2017-04-16T14:55:00Z">
          <w:r w:rsidR="00643191" w:rsidDel="00832542">
            <w:delText xml:space="preserve">. </w:delText>
          </w:r>
        </w:del>
      </w:ins>
      <w:del w:id="700" w:author="dugalh" w:date="2017-04-16T14:55:00Z">
        <w:r w:rsidR="00355761" w:rsidDel="00832542">
          <w:delText>,</w:delText>
        </w:r>
        <w:r w:rsidDel="00832542">
          <w:delText xml:space="preserve"> and t</w:delText>
        </w:r>
      </w:del>
      <w:ins w:id="701" w:author="Adriaan Van Niekerk" w:date="2016-11-17T08:49:00Z">
        <w:del w:id="702" w:author="dugalh" w:date="2017-04-16T14:55:00Z">
          <w:r w:rsidR="00643191" w:rsidDel="00832542">
            <w:delText>T</w:delText>
          </w:r>
        </w:del>
      </w:ins>
      <w:del w:id="703" w:author="dugalh" w:date="2017-04-16T14:55:00Z">
        <w:r w:rsidDel="00832542">
          <w:delText>he</w:delText>
        </w:r>
      </w:del>
      <w:ins w:id="704" w:author="Adriaan Van Niekerk" w:date="2016-11-17T08:49:00Z">
        <w:del w:id="705" w:author="dugalh" w:date="2017-04-16T14:55:00Z">
          <w:r w:rsidR="00643191" w:rsidDel="00832542">
            <w:delText xml:space="preserve"> bands </w:delText>
          </w:r>
        </w:del>
      </w:ins>
      <w:del w:id="706" w:author="dugalh" w:date="2017-04-16T14:55:00Z">
        <w:r w:rsidDel="00832542">
          <w:delText xml:space="preserve">se are </w:delText>
        </w:r>
      </w:del>
      <w:ins w:id="707" w:author="Adriaan Van Niekerk" w:date="2016-11-17T08:49:00Z">
        <w:del w:id="708" w:author="dugalh" w:date="2017-04-16T14:55:00Z">
          <w:r w:rsidR="00643191" w:rsidDel="00832542">
            <w:delText xml:space="preserve">consequently </w:delText>
          </w:r>
        </w:del>
      </w:ins>
      <w:del w:id="709"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w:delText>
        </w:r>
        <w:r w:rsidDel="00832542">
          <w:lastRenderedPageBreak/>
          <w:delText xml:space="preserve">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710" w:author="dugalh" w:date="2017-04-16T14:55:00Z"/>
        </w:rPr>
      </w:pPr>
    </w:p>
    <w:p w14:paraId="59F1BB24" w14:textId="4DD2C85A" w:rsidR="00D61588" w:rsidDel="00832542" w:rsidRDefault="00D61588" w:rsidP="00F65796">
      <w:pPr>
        <w:spacing w:line="360" w:lineRule="auto"/>
        <w:jc w:val="both"/>
        <w:rPr>
          <w:del w:id="711" w:author="dugalh" w:date="2017-04-16T14:55:00Z"/>
        </w:rPr>
      </w:pPr>
      <w:del w:id="712" w:author="dugalh" w:date="2017-04-16T14:55:00Z">
        <w:r w:rsidDel="00832542">
          <w:delText xml:space="preserve">It is reassuring to see EntropyPc1 </w:delText>
        </w:r>
      </w:del>
      <w:ins w:id="713" w:author="Adriaan Van Niekerk" w:date="2017-03-05T11:47:00Z">
        <w:del w:id="714" w:author="dugalh" w:date="2017-04-16T14:55:00Z">
          <w:r w:rsidR="00674718" w:rsidDel="00832542">
            <w:delText xml:space="preserve">is </w:delText>
          </w:r>
        </w:del>
      </w:ins>
      <w:del w:id="715" w:author="dugalh" w:date="2017-04-16T14:55:00Z">
        <w:r w:rsidDel="00832542">
          <w:delText>ranked highly</w:delText>
        </w:r>
      </w:del>
      <w:ins w:id="716" w:author="Adriaan Van Niekerk" w:date="2017-03-05T11:47:00Z">
        <w:del w:id="717" w:author="dugalh" w:date="2017-04-16T14:55:00Z">
          <w:r w:rsidR="00674718" w:rsidDel="00832542">
            <w:delText xml:space="preserve"> </w:delText>
          </w:r>
        </w:del>
      </w:ins>
      <w:ins w:id="718" w:author="Adriaan Van Niekerk" w:date="2017-03-05T11:48:00Z">
        <w:del w:id="719" w:author="dugalh" w:date="2017-04-16T14:55:00Z">
          <w:r w:rsidR="00674718" w:rsidDel="00832542">
            <w:delText xml:space="preserve">(third) </w:delText>
          </w:r>
        </w:del>
      </w:ins>
      <w:ins w:id="720" w:author="Adriaan Van Niekerk" w:date="2017-03-05T11:47:00Z">
        <w:del w:id="721" w:author="dugalh" w:date="2017-04-16T14:55:00Z">
          <w:r w:rsidR="00674718" w:rsidDel="00832542">
            <w:delText xml:space="preserve">in its </w:delText>
          </w:r>
        </w:del>
      </w:ins>
      <w:ins w:id="722" w:author="Adriaan Van Niekerk" w:date="2017-03-05T11:48:00Z">
        <w:del w:id="723" w:author="dugalh" w:date="2017-04-16T14:55:00Z">
          <w:r w:rsidR="00674718" w:rsidDel="00832542">
            <w:delText>own cluster</w:delText>
          </w:r>
        </w:del>
      </w:ins>
      <w:del w:id="724" w:author="dugalh" w:date="2017-04-16T14:55:00Z">
        <w:r w:rsidDel="00832542">
          <w:delText xml:space="preserve">, as </w:delText>
        </w:r>
      </w:del>
      <w:ins w:id="725" w:author="Adriaan Van Niekerk" w:date="2017-03-05T11:48:00Z">
        <w:del w:id="726" w:author="dugalh" w:date="2017-04-16T14:55:00Z">
          <w:r w:rsidR="00674718" w:rsidDel="00832542">
            <w:delText xml:space="preserve">which </w:delText>
          </w:r>
        </w:del>
      </w:ins>
      <w:del w:id="727" w:author="dugalh" w:date="2017-04-16T14:55:00Z">
        <w:r w:rsidDel="00832542">
          <w:delText>it supports the hypothesis that texture is an important property for mapping vegetation in VHR imagery.  It is</w:delText>
        </w:r>
      </w:del>
      <w:ins w:id="728" w:author="Adriaan Van Niekerk" w:date="2017-03-05T11:48:00Z">
        <w:del w:id="729" w:author="dugalh" w:date="2017-04-16T14:55:00Z">
          <w:r w:rsidR="00674718" w:rsidDel="00832542">
            <w:delText>,</w:delText>
          </w:r>
        </w:del>
      </w:ins>
      <w:del w:id="730" w:author="dugalh" w:date="2017-04-16T14:55:00Z">
        <w:r w:rsidDel="00832542">
          <w:delText xml:space="preserve"> however</w:delText>
        </w:r>
      </w:del>
      <w:ins w:id="731" w:author="Adriaan Van Niekerk" w:date="2017-03-05T11:48:00Z">
        <w:del w:id="732" w:author="dugalh" w:date="2017-04-16T14:55:00Z">
          <w:r w:rsidR="00674718" w:rsidDel="00832542">
            <w:delText>,</w:delText>
          </w:r>
        </w:del>
      </w:ins>
      <w:del w:id="733" w:author="dugalh" w:date="2017-04-16T14:55:00Z">
        <w:r w:rsidDel="00832542">
          <w:delText xml:space="preserve"> the only texture feature in the best eight clusters.  </w:delText>
        </w:r>
        <w:commentRangeStart w:id="734"/>
        <w:commentRangeStart w:id="735"/>
        <w:r w:rsidDel="00832542">
          <w:delText>Measures of vegetation texture are sensitive to shadow variations</w:delText>
        </w:r>
      </w:del>
      <w:ins w:id="736" w:author="Adriaan Van Niekerk" w:date="2017-03-05T11:48:00Z">
        <w:del w:id="737" w:author="dugalh" w:date="2017-04-16T14:55:00Z">
          <w:r w:rsidR="00674718" w:rsidDel="00832542">
            <w:delText>,</w:delText>
          </w:r>
        </w:del>
      </w:ins>
      <w:del w:id="738" w:author="dugalh" w:date="2017-04-16T14:55:00Z">
        <w:r w:rsidDel="00832542">
          <w:delText xml:space="preserve"> which</w:delText>
        </w:r>
      </w:del>
      <w:ins w:id="739" w:author="Adriaan Van Niekerk" w:date="2017-03-05T11:48:00Z">
        <w:del w:id="740" w:author="dugalh" w:date="2017-04-16T14:55:00Z">
          <w:r w:rsidR="00674718" w:rsidDel="00832542">
            <w:delText xml:space="preserve"> </w:delText>
          </w:r>
        </w:del>
      </w:ins>
      <w:ins w:id="741" w:author="Adriaan Van Niekerk" w:date="2017-03-05T11:49:00Z">
        <w:del w:id="742" w:author="dugalh" w:date="2017-04-16T14:55:00Z">
          <w:r w:rsidR="00674718" w:rsidDel="00832542">
            <w:delText>are unavoidable in aerial imagery</w:delText>
          </w:r>
        </w:del>
      </w:ins>
      <w:del w:id="743" w:author="dugalh" w:date="2017-04-16T14:55:00Z">
        <w:r w:rsidDel="00832542">
          <w:delText xml:space="preserve">, </w:delText>
        </w:r>
        <w:commentRangeStart w:id="744"/>
        <w:r w:rsidDel="00832542">
          <w:delText>due to the long flight times and varying sun angle</w:delText>
        </w:r>
        <w:commentRangeEnd w:id="744"/>
        <w:r w:rsidR="00643191" w:rsidDel="00832542">
          <w:rPr>
            <w:rStyle w:val="CommentReference"/>
          </w:rPr>
          <w:commentReference w:id="744"/>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734"/>
        <w:r w:rsidR="00674718" w:rsidDel="00832542">
          <w:rPr>
            <w:rStyle w:val="CommentReference"/>
          </w:rPr>
          <w:commentReference w:id="734"/>
        </w:r>
      </w:del>
      <w:commentRangeEnd w:id="735"/>
      <w:r w:rsidR="00FF6F5A">
        <w:rPr>
          <w:rStyle w:val="CommentReference"/>
        </w:rPr>
        <w:commentReference w:id="735"/>
      </w:r>
    </w:p>
    <w:p w14:paraId="29A534BD" w14:textId="2A5D07D4" w:rsidR="00D61588" w:rsidDel="00832542" w:rsidRDefault="00D61588" w:rsidP="00F65796">
      <w:pPr>
        <w:spacing w:line="360" w:lineRule="auto"/>
        <w:jc w:val="both"/>
        <w:rPr>
          <w:del w:id="745" w:author="dugalh" w:date="2017-04-16T14:55:00Z"/>
        </w:rPr>
      </w:pPr>
    </w:p>
    <w:p w14:paraId="41E4F646" w14:textId="3B7796BE" w:rsidR="00D61588" w:rsidDel="00832542" w:rsidRDefault="00D61588" w:rsidP="007E73AF">
      <w:pPr>
        <w:spacing w:line="360" w:lineRule="auto"/>
        <w:jc w:val="both"/>
        <w:rPr>
          <w:del w:id="746" w:author="dugalh" w:date="2017-04-16T14:55:00Z"/>
        </w:rPr>
      </w:pPr>
      <w:commentRangeStart w:id="747"/>
      <w:commentRangeStart w:id="748"/>
      <w:del w:id="749"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747"/>
        <w:r w:rsidR="00674718" w:rsidDel="00832542">
          <w:rPr>
            <w:rStyle w:val="CommentReference"/>
          </w:rPr>
          <w:commentReference w:id="747"/>
        </w:r>
      </w:del>
      <w:commentRangeEnd w:id="748"/>
      <w:r w:rsidR="00FF6F5A">
        <w:rPr>
          <w:rStyle w:val="CommentReference"/>
        </w:rPr>
        <w:commentReference w:id="748"/>
      </w:r>
    </w:p>
    <w:p w14:paraId="07C8BD71" w14:textId="75DEC339" w:rsidR="00D61588" w:rsidDel="00832542" w:rsidRDefault="00D61588" w:rsidP="007E73AF">
      <w:pPr>
        <w:spacing w:line="360" w:lineRule="auto"/>
        <w:jc w:val="both"/>
        <w:rPr>
          <w:del w:id="750" w:author="dugalh" w:date="2017-04-16T14:55:00Z"/>
        </w:rPr>
      </w:pPr>
    </w:p>
    <w:p w14:paraId="3B183BA4" w14:textId="59A5B1EB" w:rsidR="00D61588" w:rsidRDefault="00D61588" w:rsidP="0099600B">
      <w:pPr>
        <w:spacing w:line="360" w:lineRule="auto"/>
        <w:jc w:val="both"/>
      </w:pPr>
      <w:commentRangeStart w:id="751"/>
      <w:commentRangeStart w:id="752"/>
      <w:del w:id="753" w:author="dugalh" w:date="2017-04-16T14:55:00Z">
        <w:r w:rsidDel="00832542">
          <w:delText xml:space="preserve">It makes sense that </w:delText>
        </w:r>
        <w:commentRangeEnd w:id="751"/>
        <w:r w:rsidR="00674718" w:rsidDel="00832542">
          <w:rPr>
            <w:rStyle w:val="CommentReference"/>
          </w:rPr>
          <w:commentReference w:id="751"/>
        </w:r>
      </w:del>
      <w:commentRangeEnd w:id="752"/>
      <w:r w:rsidR="00FF6F5A">
        <w:rPr>
          <w:rStyle w:val="CommentReference"/>
        </w:rPr>
        <w:commentReference w:id="752"/>
      </w:r>
      <w:del w:id="754"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755" w:name="_Ref395121413"/>
      <w:bookmarkStart w:id="756" w:name="_Toc394582241"/>
      <w:bookmarkStart w:id="757"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755"/>
      <w:r>
        <w:t xml:space="preserve">   Ranked clusters</w:t>
      </w:r>
      <w:bookmarkEnd w:id="756"/>
      <w:bookmarkEnd w:id="757"/>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r w:rsidRPr="008E0C3A">
              <w:rPr>
                <w:sz w:val="16"/>
              </w:rPr>
              <w:t xml:space="preserve">rN, nirN, NDVI, RVI, tc2, pc2, </w:t>
            </w:r>
            <w:del w:id="758" w:author="dugalh" w:date="2017-05-04T16:49:00Z">
              <w:r w:rsidRPr="008E0C3A" w:rsidDel="003B0CDA">
                <w:rPr>
                  <w:sz w:val="16"/>
                </w:rPr>
                <w:delText>rc</w:delText>
              </w:r>
            </w:del>
            <w:ins w:id="759" w:author="dugalh" w:date="2017-05-04T16:49:00Z">
              <w:r w:rsidR="003B0CDA">
                <w:rPr>
                  <w:sz w:val="16"/>
                </w:rPr>
                <w:t>nc</w:t>
              </w:r>
            </w:ins>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760" w:author="dugalh" w:date="2017-05-04T16:49:00Z">
              <w:r w:rsidRPr="008E0C3A" w:rsidDel="003B0CDA">
                <w:rPr>
                  <w:sz w:val="16"/>
                </w:rPr>
                <w:delText>rc</w:delText>
              </w:r>
            </w:del>
            <w:ins w:id="761" w:author="dugalh" w:date="2017-05-04T16:49:00Z">
              <w:r w:rsidR="003B0CDA">
                <w:rPr>
                  <w:sz w:val="16"/>
                </w:rPr>
                <w:t>nc</w:t>
              </w:r>
            </w:ins>
            <w:r w:rsidRPr="008E0C3A">
              <w:rPr>
                <w:sz w:val="16"/>
              </w:rPr>
              <w:t xml:space="preserve">2, </w:t>
            </w:r>
            <w:del w:id="762" w:author="dugalh" w:date="2017-05-04T16:49:00Z">
              <w:r w:rsidRPr="008E0C3A" w:rsidDel="003B0CDA">
                <w:rPr>
                  <w:sz w:val="16"/>
                </w:rPr>
                <w:delText>rc</w:delText>
              </w:r>
            </w:del>
            <w:ins w:id="763"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764" w:author="dugalh" w:date="2017-05-04T16:48:00Z">
              <w:r w:rsidRPr="008E0C3A" w:rsidDel="003B0CDA">
                <w:rPr>
                  <w:sz w:val="16"/>
                </w:rPr>
                <w:delText>rc</w:delText>
              </w:r>
            </w:del>
            <w:ins w:id="765"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766" w:author="dugalh" w:date="2017-04-25T17:55:00Z">
        <w:r w:rsidDel="00FF6F5A">
          <w:delText>We selected t</w:delText>
        </w:r>
      </w:del>
      <w:ins w:id="767" w:author="dugalh" w:date="2017-04-25T17:55:00Z">
        <w:r w:rsidR="00FF6F5A">
          <w:t>T</w:t>
        </w:r>
      </w:ins>
      <w:r>
        <w:t xml:space="preserve">he </w:t>
      </w:r>
      <w:commentRangeStart w:id="768"/>
      <w:commentRangeStart w:id="769"/>
      <w:r>
        <w:t>NDVI</w:t>
      </w:r>
      <w:commentRangeEnd w:id="768"/>
      <w:r w:rsidR="00451F0C">
        <w:rPr>
          <w:rStyle w:val="CommentReference"/>
        </w:rPr>
        <w:commentReference w:id="768"/>
      </w:r>
      <w:commentRangeEnd w:id="769"/>
      <w:r w:rsidR="00832542">
        <w:rPr>
          <w:rStyle w:val="CommentReference"/>
        </w:rPr>
        <w:commentReference w:id="769"/>
      </w:r>
      <w:r>
        <w:t xml:space="preserve">, pc1, EntropyPc1, gN, bN and </w:t>
      </w:r>
      <w:del w:id="770" w:author="dugalh" w:date="2017-05-04T16:48:00Z">
        <w:r w:rsidDel="003B0CDA">
          <w:delText>rc</w:delText>
        </w:r>
      </w:del>
      <w:ins w:id="771" w:author="dugalh" w:date="2017-05-04T16:48:00Z">
        <w:r w:rsidR="003B0CDA">
          <w:t>nc</w:t>
        </w:r>
      </w:ins>
      <w:r>
        <w:t xml:space="preserve">2 features </w:t>
      </w:r>
      <w:ins w:id="772" w:author="dugalh" w:date="2017-04-25T17:55:00Z">
        <w:r w:rsidR="00FF6F5A">
          <w:t xml:space="preserve">were selected </w:t>
        </w:r>
      </w:ins>
      <w:r>
        <w:t xml:space="preserve">from the top six clusters.  </w:t>
      </w:r>
      <w:moveFromRangeStart w:id="773" w:author="dugalh" w:date="2017-04-16T15:07:00Z" w:name="move480118568"/>
      <w:moveFrom w:id="774"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775"/>
        <w:r w:rsidDel="00A14171">
          <w:t xml:space="preserve">This makes for a very significant improvement in computation time over the full feature set.  </w:t>
        </w:r>
        <w:commentRangeEnd w:id="775"/>
        <w:r w:rsidR="00451F0C" w:rsidDel="00A14171">
          <w:rPr>
            <w:rStyle w:val="CommentReference"/>
          </w:rPr>
          <w:commentReference w:id="775"/>
        </w:r>
      </w:moveFrom>
      <w:moveFromRangeEnd w:id="773"/>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776" w:name="_Toc394607659"/>
      <w:bookmarkStart w:id="777" w:name="_Toc448324321"/>
      <w:commentRangeStart w:id="778"/>
      <w:r>
        <w:t>Classification</w:t>
      </w:r>
      <w:bookmarkEnd w:id="776"/>
      <w:bookmarkEnd w:id="777"/>
      <w:commentRangeEnd w:id="778"/>
      <w:r w:rsidR="003638E8">
        <w:rPr>
          <w:rStyle w:val="CommentReference"/>
          <w:b w:val="0"/>
        </w:rPr>
        <w:commentReference w:id="778"/>
      </w:r>
      <w:ins w:id="779" w:author="dugalh" w:date="2017-04-16T17:36:00Z">
        <w:r w:rsidR="003638E8">
          <w:t xml:space="preserve"> and Canopy Cover Estimation </w:t>
        </w:r>
      </w:ins>
    </w:p>
    <w:bookmarkStart w:id="780" w:name="_Ref394403248"/>
    <w:moveFromRangeStart w:id="781" w:author="dugalh" w:date="2017-04-16T15:17:00Z" w:name="move480119206"/>
    <w:p w14:paraId="072996A0" w14:textId="0E55B831" w:rsidR="00D61588" w:rsidDel="007022E8" w:rsidRDefault="001179C5" w:rsidP="007022E8">
      <w:pPr>
        <w:spacing w:line="360" w:lineRule="auto"/>
        <w:jc w:val="both"/>
        <w:rPr>
          <w:del w:id="782" w:author="dugalh" w:date="2017-04-16T15:27:00Z"/>
        </w:rPr>
      </w:pPr>
      <w:moveFrom w:id="783" w:author="dugalh" w:date="2017-04-16T15:17:00Z">
        <w:r w:rsidDel="00F65796">
          <w:fldChar w:fldCharType="begin"/>
        </w:r>
        <w:r w:rsidDel="00F65796">
          <w:instrText xml:space="preserve"> REF _Ref395037028 \h </w:instrText>
        </w:r>
      </w:moveFrom>
      <w:del w:id="784" w:author="dugalh" w:date="2017-04-16T15:17:00Z"/>
      <w:moveFrom w:id="785"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786"/>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786"/>
        <w:r w:rsidR="00454A02" w:rsidDel="00F65796">
          <w:rPr>
            <w:rStyle w:val="CommentReference"/>
          </w:rPr>
          <w:commentReference w:id="786"/>
        </w:r>
      </w:moveFrom>
      <w:moveFromRangeEnd w:id="781"/>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are sorted according to the Mean Absolute canopy cover Error (MAE) in the last column.  Of the performance </w:t>
      </w:r>
      <w:r w:rsidR="00D61588">
        <w:lastRenderedPageBreak/>
        <w:t xml:space="preserve">measures in the table, this is the only one evaluated against the </w:t>
      </w:r>
      <w:del w:id="787" w:author="dugalh" w:date="2017-04-16T17:23:00Z">
        <w:r w:rsidR="00D61588" w:rsidDel="00844D0F">
          <w:delText>field ground truth</w:delText>
        </w:r>
      </w:del>
      <w:ins w:id="788" w:author="dugalh" w:date="2017-04-16T17:23:00Z">
        <w:r w:rsidR="00844D0F">
          <w:t>in situ canopy cover data</w:t>
        </w:r>
      </w:ins>
      <w:r w:rsidR="00D61588">
        <w:t xml:space="preserve">, the rest were evaluated against the </w:t>
      </w:r>
      <w:del w:id="789" w:author="dugalh" w:date="2017-04-16T17:23:00Z">
        <w:r w:rsidR="00D61588" w:rsidDel="00844D0F">
          <w:delText>image ground truth</w:delText>
        </w:r>
      </w:del>
      <w:ins w:id="790" w:author="dugalh" w:date="2017-04-16T17:23:00Z">
        <w:r w:rsidR="00844D0F">
          <w:t>labelled pixel data</w:t>
        </w:r>
      </w:ins>
      <w:r w:rsidR="00D61588">
        <w:t xml:space="preserve">.  </w:t>
      </w:r>
      <w:r w:rsidR="008C0684">
        <w:rPr>
          <w:rStyle w:val="CommentReference"/>
        </w:rPr>
        <w:commentReference w:id="791"/>
      </w:r>
      <w:r w:rsidR="00D61588">
        <w:t xml:space="preserve"> </w:t>
      </w:r>
      <w:r w:rsidR="00226C57">
        <w:t>T</w:t>
      </w:r>
      <w:r w:rsidR="00D61588">
        <w:t>hree</w:t>
      </w:r>
      <w:r w:rsidR="000C2698">
        <w:t>-</w:t>
      </w:r>
      <w:r w:rsidR="00D61588">
        <w:t xml:space="preserve"> and two</w:t>
      </w:r>
      <w:r w:rsidR="000C2698">
        <w:t>-</w:t>
      </w:r>
      <w:r w:rsidR="00D61588">
        <w:t>class errors are reported as the class prior weighted errors i.e. the mean of the errors of omission.  Cohen’s Kappa and consumer’s and producer’s accuracies are given for the two</w:t>
      </w:r>
      <w:r w:rsidR="000C2698">
        <w:t>-</w:t>
      </w:r>
      <w:r w:rsidR="00D61588">
        <w:t xml:space="preserve">class case.  </w:t>
      </w:r>
      <w:commentRangeStart w:id="792"/>
      <w:del w:id="793"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794"/>
        <w:r w:rsidR="00D61588" w:rsidDel="007022E8">
          <w:delText xml:space="preserve">Tree class overlapping </w:delText>
        </w:r>
        <w:commentRangeEnd w:id="794"/>
        <w:r w:rsidR="00745C69" w:rsidDel="007022E8">
          <w:rPr>
            <w:rStyle w:val="CommentReference"/>
          </w:rPr>
          <w:commentReference w:id="794"/>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795" w:author="dugalh" w:date="2017-04-16T15:27:00Z"/>
        </w:rPr>
      </w:pPr>
    </w:p>
    <w:p w14:paraId="268F445C" w14:textId="67A42BAF" w:rsidR="00D61588" w:rsidRDefault="00D61588" w:rsidP="007022E8">
      <w:pPr>
        <w:spacing w:line="360" w:lineRule="auto"/>
        <w:jc w:val="both"/>
      </w:pPr>
      <w:commentRangeStart w:id="796"/>
      <w:del w:id="797" w:author="dugalh" w:date="2017-04-16T15:27:00Z">
        <w:r w:rsidDel="007022E8">
          <w:delText xml:space="preserve">The canopy cover performance on the field ground truth data is </w:delText>
        </w:r>
        <w:commentRangeStart w:id="798"/>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798"/>
        <w:r w:rsidR="00454A02" w:rsidDel="007022E8">
          <w:rPr>
            <w:rStyle w:val="CommentReference"/>
          </w:rPr>
          <w:commentReference w:id="798"/>
        </w:r>
        <w:r w:rsidDel="007022E8">
          <w:delText xml:space="preserve">.  It is also apparent that </w:delText>
        </w:r>
        <w:r w:rsidR="000B76CC" w:rsidDel="007022E8">
          <w:delText xml:space="preserve">for each classifier, </w:delText>
        </w:r>
        <w:r w:rsidDel="007022E8">
          <w:delText>the two</w:delText>
        </w:r>
      </w:del>
      <w:ins w:id="799" w:author="Adriaan Van Niekerk" w:date="2017-03-05T12:05:00Z">
        <w:del w:id="800" w:author="dugalh" w:date="2017-04-16T15:27:00Z">
          <w:r w:rsidR="000C2698" w:rsidDel="007022E8">
            <w:delText>-</w:delText>
          </w:r>
        </w:del>
      </w:ins>
      <w:del w:id="801"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796"/>
        <w:r w:rsidR="00D37D2A" w:rsidDel="007022E8">
          <w:rPr>
            <w:rStyle w:val="CommentReference"/>
          </w:rPr>
          <w:commentReference w:id="796"/>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792"/>
      <w:r w:rsidR="002874D9">
        <w:rPr>
          <w:rStyle w:val="CommentReference"/>
        </w:rPr>
        <w:commentReference w:id="792"/>
      </w:r>
    </w:p>
    <w:p w14:paraId="2E590604" w14:textId="3C5A65BC" w:rsidR="00D61588" w:rsidDel="007E73AF" w:rsidRDefault="00D61588" w:rsidP="00D61588">
      <w:moveFromRangeStart w:id="802" w:author="dugalh" w:date="2017-04-16T15:19:00Z" w:name="move480119268"/>
    </w:p>
    <w:p w14:paraId="28488C2A" w14:textId="69833A80" w:rsidR="00D61588" w:rsidDel="007E73AF" w:rsidRDefault="00D61588" w:rsidP="00D61588">
      <w:pPr>
        <w:pStyle w:val="1Tablecaption"/>
      </w:pPr>
      <w:bookmarkStart w:id="803" w:name="_Ref395037028"/>
      <w:bookmarkStart w:id="804" w:name="_Toc448324341"/>
      <w:moveFrom w:id="805" w:author="dugalh" w:date="2017-04-16T15:19:00Z">
        <w:r w:rsidDel="007E73AF">
          <w:lastRenderedPageBreak/>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803"/>
        <w:r w:rsidDel="007E73AF">
          <w:t xml:space="preserve">   </w:t>
        </w:r>
        <w:commentRangeStart w:id="806"/>
        <w:r w:rsidDel="007E73AF">
          <w:t>Classifier parameters</w:t>
        </w:r>
        <w:bookmarkEnd w:id="804"/>
        <w:commentRangeEnd w:id="806"/>
        <w:r w:rsidR="00454A02" w:rsidDel="007E73AF">
          <w:rPr>
            <w:rStyle w:val="CommentReference"/>
          </w:rPr>
          <w:commentReference w:id="806"/>
        </w:r>
      </w:moveFrom>
    </w:p>
    <w:tbl>
      <w:tblPr>
        <w:tblStyle w:val="MyThesisTable"/>
        <w:tblW w:w="9379" w:type="dxa"/>
        <w:tblLayout w:type="fixed"/>
        <w:tblLook w:val="01E0" w:firstRow="1" w:lastRow="1" w:firstColumn="1" w:lastColumn="1" w:noHBand="0" w:noVBand="0"/>
      </w:tblPr>
      <w:tblGrid>
        <w:gridCol w:w="1336"/>
        <w:gridCol w:w="8043"/>
      </w:tblGrid>
      <w:tr w:rsidR="00D61588" w:rsidRPr="00AB1F17" w:rsidDel="007E73AF" w14:paraId="305BA0E3" w14:textId="5C07C385"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3A1D06DE" w:rsidR="00D61588" w:rsidRPr="00AB1F17" w:rsidDel="007E73AF" w:rsidRDefault="00D61588" w:rsidP="007C5F60">
            <w:pPr>
              <w:spacing w:before="40" w:after="40" w:line="276" w:lineRule="auto"/>
              <w:jc w:val="center"/>
              <w:rPr>
                <w:rFonts w:cs="Arial"/>
                <w:sz w:val="16"/>
                <w:szCs w:val="16"/>
              </w:rPr>
            </w:pPr>
            <w:moveFrom w:id="807" w:author="dugalh" w:date="2017-04-16T15:19:00Z">
              <w:r w:rsidDel="007E73AF">
                <w:rPr>
                  <w:rFonts w:cs="Arial"/>
                  <w:sz w:val="16"/>
                  <w:szCs w:val="16"/>
                </w:rPr>
                <w:t>Classifier</w:t>
              </w:r>
            </w:moveFrom>
          </w:p>
        </w:tc>
        <w:tc>
          <w:tcPr>
            <w:tcW w:w="8043" w:type="dxa"/>
          </w:tcPr>
          <w:p w14:paraId="6A53EA97" w14:textId="069D4FB7" w:rsidR="00D61588" w:rsidDel="007E73AF" w:rsidRDefault="00D61588" w:rsidP="007C5F60">
            <w:pPr>
              <w:spacing w:before="40" w:after="40" w:line="276" w:lineRule="auto"/>
              <w:jc w:val="center"/>
              <w:rPr>
                <w:rFonts w:cs="Arial"/>
                <w:sz w:val="16"/>
                <w:szCs w:val="16"/>
              </w:rPr>
            </w:pPr>
            <w:moveFrom w:id="808" w:author="dugalh" w:date="2017-04-16T15:19:00Z">
              <w:r w:rsidDel="007E73AF">
                <w:rPr>
                  <w:rFonts w:cs="Arial"/>
                  <w:sz w:val="16"/>
                  <w:szCs w:val="16"/>
                </w:rPr>
                <w:t>Paramaters</w:t>
              </w:r>
            </w:moveFrom>
          </w:p>
        </w:tc>
      </w:tr>
      <w:tr w:rsidR="00D61588" w:rsidRPr="00AB1F17" w:rsidDel="007E73AF" w14:paraId="57840972" w14:textId="068E26B8" w:rsidTr="007C5F60">
        <w:trPr>
          <w:trHeight w:val="340"/>
        </w:trPr>
        <w:tc>
          <w:tcPr>
            <w:tcW w:w="1336" w:type="dxa"/>
          </w:tcPr>
          <w:p w14:paraId="463802E0" w14:textId="30E4AD51" w:rsidR="00D61588" w:rsidRPr="00803CF7" w:rsidDel="007E73AF" w:rsidRDefault="00D61588" w:rsidP="007C5F60">
            <w:pPr>
              <w:rPr>
                <w:sz w:val="16"/>
                <w:szCs w:val="16"/>
              </w:rPr>
            </w:pPr>
            <w:moveFrom w:id="809" w:author="dugalh" w:date="2017-04-16T15:19:00Z">
              <w:r w:rsidRPr="00803CF7" w:rsidDel="007E73AF">
                <w:rPr>
                  <w:sz w:val="16"/>
                  <w:szCs w:val="16"/>
                </w:rPr>
                <w:t>Decision Tree</w:t>
              </w:r>
            </w:moveFrom>
          </w:p>
        </w:tc>
        <w:tc>
          <w:tcPr>
            <w:tcW w:w="8043" w:type="dxa"/>
          </w:tcPr>
          <w:p w14:paraId="6DD3201E" w14:textId="0769F2A4" w:rsidR="00D61588" w:rsidRPr="00803CF7" w:rsidDel="007E73AF" w:rsidRDefault="00D61588" w:rsidP="007C5F60">
            <w:pPr>
              <w:rPr>
                <w:sz w:val="16"/>
                <w:szCs w:val="16"/>
              </w:rPr>
            </w:pPr>
            <w:moveFrom w:id="810" w:author="dugalh" w:date="2017-04-16T15:19:00Z">
              <w:r w:rsidRPr="009F327E" w:rsidDel="007E73AF">
                <w:rPr>
                  <w:sz w:val="16"/>
                  <w:szCs w:val="16"/>
                </w:rPr>
                <w:t>Max</w:t>
              </w:r>
              <w:r w:rsidDel="007E73AF">
                <w:rPr>
                  <w:sz w:val="16"/>
                  <w:szCs w:val="16"/>
                </w:rPr>
                <w:t>imum d</w:t>
              </w:r>
              <w:r w:rsidRPr="009F327E" w:rsidDel="007E73AF">
                <w:rPr>
                  <w:sz w:val="16"/>
                  <w:szCs w:val="16"/>
                </w:rPr>
                <w:t>epth</w:t>
              </w:r>
              <w:r w:rsidDel="007E73AF">
                <w:rPr>
                  <w:sz w:val="16"/>
                  <w:szCs w:val="16"/>
                </w:rPr>
                <w:t xml:space="preserve"> = </w:t>
              </w:r>
              <w:r w:rsidRPr="009F327E" w:rsidDel="007E73AF">
                <w:rPr>
                  <w:sz w:val="16"/>
                  <w:szCs w:val="16"/>
                </w:rPr>
                <w:t>12</w:t>
              </w:r>
              <w:r w:rsidDel="007E73AF">
                <w:rPr>
                  <w:sz w:val="16"/>
                  <w:szCs w:val="16"/>
                </w:rPr>
                <w:t xml:space="preserve">, Use surrogates = false, Truncate pruned tree = </w:t>
              </w:r>
              <w:r w:rsidRPr="009F327E" w:rsidDel="007E73AF">
                <w:rPr>
                  <w:sz w:val="16"/>
                  <w:szCs w:val="16"/>
                </w:rPr>
                <w:t>true, Min</w:t>
              </w:r>
              <w:r w:rsidDel="007E73AF">
                <w:rPr>
                  <w:sz w:val="16"/>
                  <w:szCs w:val="16"/>
                </w:rPr>
                <w:t>imum s</w:t>
              </w:r>
              <w:r w:rsidRPr="009F327E" w:rsidDel="007E73AF">
                <w:rPr>
                  <w:sz w:val="16"/>
                  <w:szCs w:val="16"/>
                </w:rPr>
                <w:t>ample</w:t>
              </w:r>
              <w:r w:rsidDel="007E73AF">
                <w:rPr>
                  <w:sz w:val="16"/>
                  <w:szCs w:val="16"/>
                </w:rPr>
                <w:t xml:space="preserve"> c</w:t>
              </w:r>
              <w:r w:rsidRPr="009F327E" w:rsidDel="007E73AF">
                <w:rPr>
                  <w:sz w:val="16"/>
                  <w:szCs w:val="16"/>
                </w:rPr>
                <w:t>ount</w:t>
              </w:r>
              <w:r w:rsidDel="007E73AF">
                <w:rPr>
                  <w:sz w:val="16"/>
                  <w:szCs w:val="16"/>
                </w:rPr>
                <w:t xml:space="preserve"> = 34, Priors = [0.33 0.33 0.33]</w:t>
              </w:r>
            </w:moveFrom>
          </w:p>
        </w:tc>
      </w:tr>
      <w:tr w:rsidR="00D61588" w:rsidRPr="00AB1F17" w:rsidDel="007E73AF" w14:paraId="41E27071" w14:textId="3C18AA25" w:rsidTr="007C5F60">
        <w:trPr>
          <w:trHeight w:val="340"/>
        </w:trPr>
        <w:tc>
          <w:tcPr>
            <w:tcW w:w="1336" w:type="dxa"/>
          </w:tcPr>
          <w:p w14:paraId="7F6B3FA3" w14:textId="1670099C" w:rsidR="00D61588" w:rsidRPr="00803CF7" w:rsidDel="007E73AF" w:rsidRDefault="00D61588" w:rsidP="007C5F60">
            <w:pPr>
              <w:rPr>
                <w:sz w:val="16"/>
                <w:szCs w:val="16"/>
              </w:rPr>
            </w:pPr>
            <w:moveFrom w:id="811" w:author="dugalh" w:date="2017-04-16T15:19:00Z">
              <w:r w:rsidRPr="00803CF7" w:rsidDel="007E73AF">
                <w:rPr>
                  <w:sz w:val="16"/>
                  <w:szCs w:val="16"/>
                </w:rPr>
                <w:t>Random Forest</w:t>
              </w:r>
            </w:moveFrom>
          </w:p>
        </w:tc>
        <w:tc>
          <w:tcPr>
            <w:tcW w:w="8043" w:type="dxa"/>
          </w:tcPr>
          <w:p w14:paraId="50755FA0" w14:textId="24D936D1" w:rsidR="00D61588" w:rsidRPr="00803CF7" w:rsidDel="007E73AF" w:rsidRDefault="00D61588" w:rsidP="007C5F60">
            <w:pPr>
              <w:rPr>
                <w:sz w:val="16"/>
                <w:szCs w:val="16"/>
              </w:rPr>
            </w:pPr>
            <w:moveFrom w:id="812" w:author="dugalh" w:date="2017-04-16T15:19:00Z">
              <w:r w:rsidDel="007E73AF">
                <w:rPr>
                  <w:sz w:val="16"/>
                  <w:szCs w:val="16"/>
                </w:rPr>
                <w:t>Maximum number of trees =</w:t>
              </w:r>
              <w:r w:rsidRPr="00FF1093" w:rsidDel="007E73AF">
                <w:rPr>
                  <w:sz w:val="16"/>
                  <w:szCs w:val="16"/>
                </w:rPr>
                <w:t xml:space="preserve"> 5</w:t>
              </w:r>
              <w:r w:rsidDel="007E73AF">
                <w:rPr>
                  <w:sz w:val="16"/>
                  <w:szCs w:val="16"/>
                </w:rPr>
                <w:t xml:space="preserve">, Size of feature set = </w:t>
              </w:r>
              <w:r w:rsidRPr="00FF1093" w:rsidDel="007E73AF">
                <w:rPr>
                  <w:sz w:val="16"/>
                  <w:szCs w:val="16"/>
                </w:rPr>
                <w:t>4, Max</w:t>
              </w:r>
              <w:r w:rsidDel="007E73AF">
                <w:rPr>
                  <w:sz w:val="16"/>
                  <w:szCs w:val="16"/>
                </w:rPr>
                <w:t>imum tree d</w:t>
              </w:r>
              <w:r w:rsidRPr="00FF1093" w:rsidDel="007E73AF">
                <w:rPr>
                  <w:sz w:val="16"/>
                  <w:szCs w:val="16"/>
                </w:rPr>
                <w:t>epth</w:t>
              </w:r>
              <w:r w:rsidDel="007E73AF">
                <w:rPr>
                  <w:sz w:val="16"/>
                  <w:szCs w:val="16"/>
                </w:rPr>
                <w:t xml:space="preserve"> = </w:t>
              </w:r>
              <w:r w:rsidRPr="00FF1093" w:rsidDel="007E73AF">
                <w:rPr>
                  <w:sz w:val="16"/>
                  <w:szCs w:val="16"/>
                </w:rPr>
                <w:t>10</w:t>
              </w:r>
              <w:r w:rsidDel="007E73AF">
                <w:rPr>
                  <w:sz w:val="16"/>
                  <w:szCs w:val="16"/>
                </w:rPr>
                <w:t>,</w:t>
              </w:r>
              <w:r w:rsidRPr="00FF1093" w:rsidDel="007E73AF">
                <w:rPr>
                  <w:sz w:val="16"/>
                  <w:szCs w:val="16"/>
                </w:rPr>
                <w:t xml:space="preserve"> Forest</w:t>
              </w:r>
              <w:r w:rsidDel="007E73AF">
                <w:rPr>
                  <w:sz w:val="16"/>
                  <w:szCs w:val="16"/>
                </w:rPr>
                <w:t xml:space="preserve"> a</w:t>
              </w:r>
              <w:r w:rsidRPr="00FF1093" w:rsidDel="007E73AF">
                <w:rPr>
                  <w:sz w:val="16"/>
                  <w:szCs w:val="16"/>
                </w:rPr>
                <w:t>ccuracy</w:t>
              </w:r>
              <w:r w:rsidDel="007E73AF">
                <w:rPr>
                  <w:sz w:val="16"/>
                  <w:szCs w:val="16"/>
                </w:rPr>
                <w:t xml:space="preserve"> = </w:t>
              </w:r>
              <w:r w:rsidRPr="00FF1093" w:rsidDel="007E73AF">
                <w:rPr>
                  <w:sz w:val="16"/>
                  <w:szCs w:val="16"/>
                </w:rPr>
                <w:t>0.025</w:t>
              </w:r>
              <w:r w:rsidDel="007E73AF">
                <w:rPr>
                  <w:sz w:val="16"/>
                  <w:szCs w:val="16"/>
                </w:rPr>
                <w:t>, Priors = [0.2 0.4 0.2]</w:t>
              </w:r>
            </w:moveFrom>
          </w:p>
        </w:tc>
      </w:tr>
      <w:tr w:rsidR="00D61588" w:rsidRPr="00AB1F17" w:rsidDel="007E73AF" w14:paraId="16796B5E" w14:textId="43206504" w:rsidTr="007C5F60">
        <w:trPr>
          <w:trHeight w:val="340"/>
        </w:trPr>
        <w:tc>
          <w:tcPr>
            <w:tcW w:w="1336" w:type="dxa"/>
          </w:tcPr>
          <w:p w14:paraId="2700676F" w14:textId="676A1DE7" w:rsidR="00D61588" w:rsidRPr="00803CF7" w:rsidDel="007E73AF" w:rsidRDefault="00C22C18" w:rsidP="007C5F60">
            <w:pPr>
              <w:rPr>
                <w:sz w:val="16"/>
                <w:szCs w:val="16"/>
              </w:rPr>
            </w:pPr>
            <w:moveFrom w:id="813" w:author="dugalh" w:date="2017-04-16T15:19:00Z">
              <w:r w:rsidDel="007E73AF">
                <w:rPr>
                  <w:sz w:val="16"/>
                  <w:szCs w:val="16"/>
                </w:rPr>
                <w:t>kNN</w:t>
              </w:r>
            </w:moveFrom>
          </w:p>
        </w:tc>
        <w:tc>
          <w:tcPr>
            <w:tcW w:w="8043" w:type="dxa"/>
          </w:tcPr>
          <w:p w14:paraId="558CD2A2" w14:textId="371BDE00" w:rsidR="00D61588" w:rsidRPr="00803CF7" w:rsidDel="007E73AF" w:rsidRDefault="00D61588" w:rsidP="007C5F60">
            <w:pPr>
              <w:rPr>
                <w:sz w:val="16"/>
                <w:szCs w:val="16"/>
              </w:rPr>
            </w:pPr>
            <w:moveFrom w:id="814" w:author="dugalh" w:date="2017-04-16T15:19:00Z">
              <w:r w:rsidDel="007E73AF">
                <w:rPr>
                  <w:sz w:val="16"/>
                  <w:szCs w:val="16"/>
                </w:rPr>
                <w:t>K = 5, Priors = [0.33 0.33 0.33]</w:t>
              </w:r>
            </w:moveFrom>
          </w:p>
        </w:tc>
      </w:tr>
      <w:tr w:rsidR="00D61588" w:rsidRPr="00AB1F17" w:rsidDel="007E73AF" w14:paraId="7B786AE1" w14:textId="73F075A2" w:rsidTr="007C5F60">
        <w:trPr>
          <w:trHeight w:val="340"/>
        </w:trPr>
        <w:tc>
          <w:tcPr>
            <w:tcW w:w="1336" w:type="dxa"/>
          </w:tcPr>
          <w:p w14:paraId="4B18B8CF" w14:textId="4CD01B13" w:rsidR="00D61588" w:rsidRPr="00803CF7" w:rsidDel="007E73AF" w:rsidRDefault="00D61588" w:rsidP="007C5F60">
            <w:pPr>
              <w:rPr>
                <w:sz w:val="16"/>
                <w:szCs w:val="16"/>
              </w:rPr>
            </w:pPr>
            <w:moveFrom w:id="815" w:author="dugalh" w:date="2017-04-16T15:19:00Z">
              <w:r w:rsidRPr="00803CF7" w:rsidDel="007E73AF">
                <w:rPr>
                  <w:sz w:val="16"/>
                  <w:szCs w:val="16"/>
                </w:rPr>
                <w:t>SVM</w:t>
              </w:r>
            </w:moveFrom>
          </w:p>
        </w:tc>
        <w:tc>
          <w:tcPr>
            <w:tcW w:w="8043" w:type="dxa"/>
          </w:tcPr>
          <w:p w14:paraId="0E76B7DE" w14:textId="6AA91751" w:rsidR="00D61588" w:rsidRPr="00803CF7" w:rsidDel="007E73AF" w:rsidRDefault="00D61588" w:rsidP="007C5F60">
            <w:pPr>
              <w:rPr>
                <w:sz w:val="16"/>
                <w:szCs w:val="16"/>
              </w:rPr>
            </w:pPr>
            <w:moveFrom w:id="816" w:author="dugalh" w:date="2017-04-16T15:19:00Z">
              <w:r w:rsidRPr="009F327E" w:rsidDel="007E73AF">
                <w:rPr>
                  <w:sz w:val="16"/>
                  <w:szCs w:val="16"/>
                </w:rPr>
                <w:t>SVM</w:t>
              </w:r>
              <w:r w:rsidDel="007E73AF">
                <w:rPr>
                  <w:sz w:val="16"/>
                  <w:szCs w:val="16"/>
                </w:rPr>
                <w:t xml:space="preserve"> t</w:t>
              </w:r>
              <w:r w:rsidRPr="009F327E" w:rsidDel="007E73AF">
                <w:rPr>
                  <w:sz w:val="16"/>
                  <w:szCs w:val="16"/>
                </w:rPr>
                <w:t>ype</w:t>
              </w:r>
              <w:r w:rsidDel="007E73AF">
                <w:rPr>
                  <w:sz w:val="16"/>
                  <w:szCs w:val="16"/>
                </w:rPr>
                <w:t xml:space="preserve"> =</w:t>
              </w:r>
              <w:r w:rsidRPr="009F327E" w:rsidDel="007E73AF">
                <w:rPr>
                  <w:sz w:val="16"/>
                  <w:szCs w:val="16"/>
                </w:rPr>
                <w:t xml:space="preserve"> C</w:t>
              </w:r>
              <w:r w:rsidDel="007E73AF">
                <w:rPr>
                  <w:sz w:val="16"/>
                  <w:szCs w:val="16"/>
                </w:rPr>
                <w:t xml:space="preserve"> </w:t>
              </w:r>
              <w:r w:rsidRPr="009F327E" w:rsidDel="007E73AF">
                <w:rPr>
                  <w:sz w:val="16"/>
                  <w:szCs w:val="16"/>
                </w:rPr>
                <w:t>S</w:t>
              </w:r>
              <w:r w:rsidDel="007E73AF">
                <w:rPr>
                  <w:sz w:val="16"/>
                  <w:szCs w:val="16"/>
                </w:rPr>
                <w:t>upport vector classification</w:t>
              </w:r>
              <w:r w:rsidRPr="009F327E" w:rsidDel="007E73AF">
                <w:rPr>
                  <w:sz w:val="16"/>
                  <w:szCs w:val="16"/>
                </w:rPr>
                <w:t>, Kernel</w:t>
              </w:r>
              <w:r w:rsidDel="007E73AF">
                <w:rPr>
                  <w:sz w:val="16"/>
                  <w:szCs w:val="16"/>
                </w:rPr>
                <w:t xml:space="preserve"> = </w:t>
              </w:r>
              <w:r w:rsidRPr="009F327E" w:rsidDel="007E73AF">
                <w:rPr>
                  <w:sz w:val="16"/>
                  <w:szCs w:val="16"/>
                </w:rPr>
                <w:t xml:space="preserve">RBF, </w:t>
              </w:r>
              <w:r w:rsidDel="007E73AF">
                <w:rPr>
                  <w:sz w:val="16"/>
                  <w:szCs w:val="16"/>
                </w:rPr>
                <w:t>Kernel width = 2</w:t>
              </w:r>
              <w:r w:rsidRPr="009F327E" w:rsidDel="007E73AF">
                <w:rPr>
                  <w:sz w:val="16"/>
                  <w:szCs w:val="16"/>
                </w:rPr>
                <w:t xml:space="preserve">5, C </w:t>
              </w:r>
              <w:r w:rsidDel="007E73AF">
                <w:rPr>
                  <w:sz w:val="16"/>
                  <w:szCs w:val="16"/>
                </w:rPr>
                <w:t xml:space="preserve">= </w:t>
              </w:r>
              <w:r w:rsidRPr="009F327E" w:rsidDel="007E73AF">
                <w:rPr>
                  <w:sz w:val="16"/>
                  <w:szCs w:val="16"/>
                </w:rPr>
                <w:t xml:space="preserve">1, </w:t>
              </w:r>
              <w:r w:rsidDel="007E73AF">
                <w:rPr>
                  <w:sz w:val="16"/>
                  <w:szCs w:val="16"/>
                </w:rPr>
                <w:t>Priors = [0.33 0.33 0.33]</w:t>
              </w:r>
            </w:moveFrom>
          </w:p>
        </w:tc>
      </w:tr>
      <w:tr w:rsidR="00D61588" w:rsidRPr="00AB1F17" w:rsidDel="007E73AF" w14:paraId="520E04EC" w14:textId="475D1994" w:rsidTr="007C5F60">
        <w:trPr>
          <w:trHeight w:val="340"/>
        </w:trPr>
        <w:tc>
          <w:tcPr>
            <w:tcW w:w="1336" w:type="dxa"/>
            <w:tcBorders>
              <w:bottom w:val="single" w:sz="12" w:space="0" w:color="000000" w:themeColor="text1"/>
            </w:tcBorders>
          </w:tcPr>
          <w:p w14:paraId="55A93286" w14:textId="6ADDC7AD" w:rsidR="00D61588" w:rsidRPr="00803CF7" w:rsidDel="007E73AF" w:rsidRDefault="00D61588" w:rsidP="007C5F60">
            <w:pPr>
              <w:rPr>
                <w:sz w:val="16"/>
                <w:szCs w:val="16"/>
              </w:rPr>
            </w:pPr>
            <w:moveFrom w:id="817" w:author="dugalh" w:date="2017-04-16T15:19:00Z">
              <w:r w:rsidRPr="00803CF7" w:rsidDel="007E73AF">
                <w:rPr>
                  <w:sz w:val="16"/>
                  <w:szCs w:val="16"/>
                </w:rPr>
                <w:t>Bayes Normal</w:t>
              </w:r>
            </w:moveFrom>
          </w:p>
        </w:tc>
        <w:tc>
          <w:tcPr>
            <w:tcW w:w="8043" w:type="dxa"/>
            <w:tcBorders>
              <w:bottom w:val="single" w:sz="12" w:space="0" w:color="000000" w:themeColor="text1"/>
            </w:tcBorders>
          </w:tcPr>
          <w:p w14:paraId="57041106" w14:textId="08693684" w:rsidR="00D61588" w:rsidRPr="00803CF7" w:rsidDel="007E73AF" w:rsidRDefault="00D61588" w:rsidP="007C5F60">
            <w:pPr>
              <w:rPr>
                <w:sz w:val="16"/>
                <w:szCs w:val="16"/>
              </w:rPr>
            </w:pPr>
            <w:moveFrom w:id="818" w:author="dugalh" w:date="2017-04-16T15:19:00Z">
              <w:r w:rsidDel="007E73AF">
                <w:rPr>
                  <w:sz w:val="16"/>
                  <w:szCs w:val="16"/>
                </w:rPr>
                <w:t>Priors = [0.33 0.33 0.33]</w:t>
              </w:r>
            </w:moveFrom>
          </w:p>
        </w:tc>
      </w:tr>
    </w:tbl>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819" w:name="_Ref394945112"/>
      <w:bookmarkStart w:id="820" w:name="_Ref394945108"/>
      <w:bookmarkStart w:id="821" w:name="_Toc448324342"/>
      <w:moveFromRangeEnd w:id="802"/>
      <w:r>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819"/>
      <w:r>
        <w:t xml:space="preserve">   Classifier performance comparison</w:t>
      </w:r>
      <w:bookmarkEnd w:id="820"/>
      <w:bookmarkEnd w:id="821"/>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 cover error on </w:t>
      </w:r>
      <w:del w:id="822" w:author="dugalh" w:date="2017-04-16T17:18:00Z">
        <w:r w:rsidDel="00844D0F">
          <w:rPr>
            <w:rFonts w:ascii="Arial" w:hAnsi="Arial" w:cs="Arial"/>
            <w:sz w:val="16"/>
            <w:szCs w:val="16"/>
          </w:rPr>
          <w:delText>field ground truth</w:delText>
        </w:r>
      </w:del>
      <w:ins w:id="823"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824" w:author="dugalh" w:date="2017-04-16T17:17:00Z">
        <w:r w:rsidDel="00844D0F">
          <w:rPr>
            <w:rFonts w:ascii="Arial" w:hAnsi="Arial" w:cs="Arial"/>
            <w:sz w:val="16"/>
            <w:szCs w:val="16"/>
          </w:rPr>
          <w:delText>field ground truth</w:delText>
        </w:r>
      </w:del>
      <w:ins w:id="825"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3AFB0AB" w14:textId="65725FD3" w:rsidR="00D61588" w:rsidDel="007022E8" w:rsidRDefault="00D61588" w:rsidP="00D61588">
      <w:pPr>
        <w:spacing w:line="360" w:lineRule="auto"/>
        <w:jc w:val="both"/>
      </w:pPr>
      <w:moveFromRangeStart w:id="826" w:author="dugalh" w:date="2017-04-16T15:31:00Z" w:name="move480120020"/>
    </w:p>
    <w:p w14:paraId="46195C8C" w14:textId="04A8C9E8" w:rsidR="00D61588" w:rsidDel="007022E8" w:rsidRDefault="00D61588" w:rsidP="00D61588">
      <w:pPr>
        <w:spacing w:line="360" w:lineRule="auto"/>
        <w:jc w:val="both"/>
      </w:pPr>
      <w:moveFrom w:id="827" w:author="dugalh" w:date="2017-04-16T15:31:00Z">
        <w:r w:rsidDel="007022E8">
          <w:t xml:space="preserve">Of the performance measures in </w:t>
        </w:r>
        <w:r w:rsidDel="007022E8">
          <w:fldChar w:fldCharType="begin"/>
        </w:r>
        <w:r w:rsidDel="007022E8">
          <w:instrText xml:space="preserve"> REF _Ref394945112 \h </w:instrText>
        </w:r>
      </w:moveFrom>
      <w:del w:id="828" w:author="dugalh" w:date="2017-04-16T15:31:00Z"/>
      <w:moveFrom w:id="829"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830"/>
        <w:r w:rsidDel="007022E8">
          <w:t xml:space="preserve">computational speed </w:t>
        </w:r>
        <w:commentRangeEnd w:id="830"/>
        <w:r w:rsidR="00454A02" w:rsidDel="007022E8">
          <w:rPr>
            <w:rStyle w:val="CommentReference"/>
          </w:rPr>
          <w:commentReference w:id="830"/>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831"/>
        <w:r w:rsidDel="007022E8">
          <w:t xml:space="preserve">The image ground truth performance is not considered especially significant due to the probable representivity issues discussed above.  </w:t>
        </w:r>
        <w:commentRangeEnd w:id="831"/>
        <w:r w:rsidR="00D37D2A" w:rsidDel="007022E8">
          <w:rPr>
            <w:rStyle w:val="CommentReference"/>
          </w:rPr>
          <w:commentReference w:id="831"/>
        </w:r>
        <w:commentRangeStart w:id="832"/>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832"/>
        <w:r w:rsidR="00745C69" w:rsidDel="007022E8">
          <w:rPr>
            <w:rStyle w:val="CommentReference"/>
          </w:rPr>
          <w:commentReference w:id="832"/>
        </w:r>
      </w:moveFrom>
    </w:p>
    <w:moveFromRangeEnd w:id="826"/>
    <w:p w14:paraId="56004B30" w14:textId="77777777" w:rsidR="00D61588" w:rsidRDefault="00D61588" w:rsidP="00D61588">
      <w:pPr>
        <w:spacing w:line="360" w:lineRule="auto"/>
        <w:jc w:val="both"/>
      </w:pPr>
    </w:p>
    <w:p w14:paraId="64515297" w14:textId="3FCF7534" w:rsidR="00D61588" w:rsidDel="005F4C65" w:rsidRDefault="00D61588" w:rsidP="005F4C65">
      <w:pPr>
        <w:spacing w:line="360" w:lineRule="auto"/>
        <w:jc w:val="both"/>
        <w:rPr>
          <w:del w:id="833" w:author="dugalh" w:date="2017-04-16T15:41:00Z"/>
        </w:rPr>
      </w:pPr>
      <w:r>
        <w:lastRenderedPageBreak/>
        <w:t>The decision tree three</w:t>
      </w:r>
      <w:r w:rsidR="00745C69">
        <w:t>-</w:t>
      </w:r>
      <w:r>
        <w:t xml:space="preserve">class and </w:t>
      </w:r>
      <w:r w:rsidR="00745C69">
        <w:t>two-class</w:t>
      </w:r>
      <w:r>
        <w:t xml:space="preserve"> confusion matrices and performances</w:t>
      </w:r>
      <w:ins w:id="834" w:author="dugalh" w:date="2017-04-16T17:50:00Z">
        <w:r w:rsidR="00A07E23">
          <w:t>,</w:t>
        </w:r>
      </w:ins>
      <w:r>
        <w:t xml:space="preserve"> </w:t>
      </w:r>
      <w:ins w:id="835" w:author="dugalh" w:date="2017-04-16T17:49:00Z">
        <w:r w:rsidR="00A07E23">
          <w:t xml:space="preserve">obtained from the labelled pixel data, </w:t>
        </w:r>
      </w:ins>
      <w:r>
        <w:t xml:space="preserve">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r w:rsidR="0084644E" w:rsidRPr="0084644E">
        <w:t>Spekboom</w:t>
      </w:r>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836" w:author="dugalh" w:date="2017-04-16T17:33:00Z">
        <w:r w:rsidR="004C64EB">
          <w:t xml:space="preserve">canopy cover </w:t>
        </w:r>
      </w:ins>
      <w:ins w:id="837" w:author="dugalh" w:date="2017-04-16T17:34:00Z">
        <w:r w:rsidR="004C64EB">
          <w:t xml:space="preserve">estimates </w:t>
        </w:r>
      </w:ins>
      <w:del w:id="838" w:author="dugalh" w:date="2017-04-16T17:34:00Z">
        <w:r w:rsidDel="004C64EB">
          <w:delText xml:space="preserve">performance </w:delText>
        </w:r>
      </w:del>
      <w:del w:id="839" w:author="dugalh" w:date="2017-04-16T17:33:00Z">
        <w:r w:rsidDel="004C64EB">
          <w:delText xml:space="preserve">of </w:delText>
        </w:r>
      </w:del>
      <w:ins w:id="840" w:author="dugalh" w:date="2017-04-16T17:33:00Z">
        <w:r w:rsidR="004C64EB">
          <w:t xml:space="preserve">obtained from </w:t>
        </w:r>
      </w:ins>
      <w:r>
        <w:t xml:space="preserve">the </w:t>
      </w:r>
      <w:ins w:id="841" w:author="dugalh" w:date="2017-04-16T17:33:00Z">
        <w:r w:rsidR="004C64EB">
          <w:t xml:space="preserve">post-processed </w:t>
        </w:r>
      </w:ins>
      <w:r>
        <w:t>decision tree</w:t>
      </w:r>
      <w:ins w:id="842" w:author="dugalh" w:date="2017-04-16T17:30:00Z">
        <w:r w:rsidR="00AD4AD0">
          <w:t xml:space="preserve"> </w:t>
        </w:r>
      </w:ins>
      <w:ins w:id="843" w:author="dugalh" w:date="2017-04-16T17:33:00Z">
        <w:r w:rsidR="004C64EB">
          <w:t xml:space="preserve">output </w:t>
        </w:r>
      </w:ins>
      <w:del w:id="844" w:author="dugalh" w:date="2017-04-16T17:30:00Z">
        <w:r w:rsidDel="00AD4AD0">
          <w:delText xml:space="preserve"> </w:delText>
        </w:r>
      </w:del>
      <w:del w:id="845" w:author="Adriaan Van Niekerk" w:date="2017-03-05T12:46:00Z">
        <w:r w:rsidDel="00745C69">
          <w:delText xml:space="preserve">on the field ground truth is shown </w:delText>
        </w:r>
      </w:del>
      <w:r>
        <w:t xml:space="preserve">for each </w:t>
      </w:r>
      <w:ins w:id="846" w:author="dugalh" w:date="2017-04-16T17:30:00Z">
        <w:r w:rsidR="00AD4AD0">
          <w:t xml:space="preserve">of the in situ canopy cover </w:t>
        </w:r>
      </w:ins>
      <w:r>
        <w:t>site</w:t>
      </w:r>
      <w:ins w:id="847" w:author="dugalh" w:date="2017-04-16T17:30:00Z">
        <w:r w:rsidR="00AD4AD0">
          <w:t>s</w:t>
        </w:r>
      </w:ins>
      <w:r>
        <w:t>.  The mean of the absolute canopy cover error is 5.85% with a standard deviation of 4.65%</w:t>
      </w:r>
      <w:del w:id="848" w:author="Adriaan Van Niekerk" w:date="2017-03-05T13:46:00Z">
        <w:r w:rsidDel="001C6C2F">
          <w:delText xml:space="preserve"> </w:delText>
        </w:r>
        <w:commentRangeStart w:id="849"/>
        <w:commentRangeStart w:id="850"/>
        <w:r w:rsidDel="001C6C2F">
          <w:delText>over the field ground truth sites</w:delText>
        </w:r>
        <w:commentRangeEnd w:id="849"/>
        <w:r w:rsidR="007F24BC" w:rsidDel="001C6C2F">
          <w:rPr>
            <w:rStyle w:val="CommentReference"/>
          </w:rPr>
          <w:commentReference w:id="849"/>
        </w:r>
      </w:del>
      <w:commentRangeEnd w:id="850"/>
      <w:r w:rsidR="009C739C">
        <w:rPr>
          <w:rStyle w:val="CommentReference"/>
        </w:rPr>
        <w:commentReference w:id="850"/>
      </w:r>
      <w:r>
        <w:t xml:space="preserve">.  </w:t>
      </w:r>
      <w:moveFromRangeStart w:id="851" w:author="dugalh" w:date="2017-04-25T18:46:00Z" w:name="move480909323"/>
      <w:moveFrom w:id="852"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851"/>
      <w:commentRangeStart w:id="853"/>
      <w:commentRangeStart w:id="854"/>
      <w:del w:id="855"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856"/>
        <w:r w:rsidDel="005F4C65">
          <w:delText>significantly in the three years between image capture and ground truthing</w:delText>
        </w:r>
        <w:commentRangeEnd w:id="856"/>
        <w:r w:rsidR="007F24BC" w:rsidDel="005F4C65">
          <w:rPr>
            <w:rStyle w:val="CommentReference"/>
          </w:rPr>
          <w:commentReference w:id="856"/>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853"/>
        <w:r w:rsidR="001C6C2F" w:rsidDel="005F4C65">
          <w:rPr>
            <w:rStyle w:val="CommentReference"/>
          </w:rPr>
          <w:commentReference w:id="853"/>
        </w:r>
      </w:del>
      <w:commentRangeEnd w:id="854"/>
      <w:r w:rsidR="002874D9">
        <w:rPr>
          <w:rStyle w:val="CommentReference"/>
        </w:rPr>
        <w:commentReference w:id="854"/>
      </w:r>
    </w:p>
    <w:p w14:paraId="1EDA691D" w14:textId="6066EF8C" w:rsidR="00D61588" w:rsidDel="005F4C65" w:rsidRDefault="00D61588" w:rsidP="005F4C65">
      <w:pPr>
        <w:spacing w:line="360" w:lineRule="auto"/>
        <w:jc w:val="both"/>
        <w:rPr>
          <w:del w:id="857" w:author="dugalh" w:date="2017-04-16T15:41:00Z"/>
        </w:rPr>
      </w:pPr>
    </w:p>
    <w:p w14:paraId="3BFF337C" w14:textId="74178FBA" w:rsidR="00D61588" w:rsidRDefault="00D61588" w:rsidP="005F4C65">
      <w:pPr>
        <w:spacing w:line="360" w:lineRule="auto"/>
        <w:jc w:val="both"/>
      </w:pPr>
      <w:commentRangeStart w:id="858"/>
      <w:commentRangeStart w:id="859"/>
      <w:del w:id="860" w:author="dugalh" w:date="2017-04-16T15:41:00Z">
        <w:r w:rsidDel="005F4C65">
          <w:delText xml:space="preserve">As an additional check on the classifier performance, canopy cover estimates were made for the field sites by a botanist with significant </w:delText>
        </w:r>
      </w:del>
      <w:ins w:id="861" w:author="Adriaan Van Niekerk" w:date="2016-11-17T09:15:00Z">
        <w:del w:id="862" w:author="dugalh" w:date="2017-04-16T15:41:00Z">
          <w:r w:rsidR="007F24BC" w:rsidDel="005F4C65">
            <w:delText xml:space="preserve">considerable </w:delText>
          </w:r>
        </w:del>
      </w:ins>
      <w:del w:id="863"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858"/>
        <w:r w:rsidR="001C6C2F" w:rsidDel="005F4C65">
          <w:rPr>
            <w:rStyle w:val="CommentReference"/>
          </w:rPr>
          <w:commentReference w:id="858"/>
        </w:r>
      </w:del>
      <w:commentRangeEnd w:id="859"/>
      <w:r w:rsidR="004C64EB">
        <w:rPr>
          <w:rStyle w:val="CommentReference"/>
        </w:rPr>
        <w:commentReference w:id="859"/>
      </w:r>
    </w:p>
    <w:p w14:paraId="4866ED7E" w14:textId="77777777" w:rsidR="00D61588" w:rsidRDefault="00D61588" w:rsidP="00D61588"/>
    <w:p w14:paraId="2FB1E59F" w14:textId="796ECEE0" w:rsidR="00D61588" w:rsidRDefault="00D61588" w:rsidP="00D61588">
      <w:pPr>
        <w:pStyle w:val="1Tablecaption"/>
      </w:pPr>
      <w:bookmarkStart w:id="864" w:name="_Ref395169572"/>
      <w:bookmarkStart w:id="865"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864"/>
      <w:r>
        <w:t xml:space="preserve">   Decision tree </w:t>
      </w:r>
      <w:r w:rsidR="00745C69">
        <w:t>three-class</w:t>
      </w:r>
      <w:r>
        <w:t xml:space="preserve"> confusion matrix</w:t>
      </w:r>
      <w:bookmarkEnd w:id="865"/>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AD4AD0">
              <w:rPr>
                <w:rFonts w:cs="Arial"/>
                <w:b/>
                <w:sz w:val="16"/>
                <w:szCs w:val="16"/>
                <w:rPrChange w:id="866" w:author="dugalh" w:date="2017-04-16T17:31:00Z">
                  <w:rPr>
                    <w:rFonts w:cs="Arial"/>
                    <w:sz w:val="16"/>
                    <w:szCs w:val="16"/>
                  </w:rPr>
                </w:rPrChange>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867" w:name="_Ref395169574"/>
      <w:bookmarkStart w:id="868"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867"/>
      <w:r>
        <w:t xml:space="preserve">   Decision tree </w:t>
      </w:r>
      <w:r w:rsidR="00745C69">
        <w:t>two-class</w:t>
      </w:r>
      <w:r>
        <w:t xml:space="preserve"> confusion matrix</w:t>
      </w:r>
      <w:bookmarkEnd w:id="868"/>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AD4AD0">
              <w:rPr>
                <w:rFonts w:cs="Arial"/>
                <w:b/>
                <w:sz w:val="16"/>
                <w:szCs w:val="16"/>
                <w:rPrChange w:id="869" w:author="dugalh" w:date="2017-04-16T17:31:00Z">
                  <w:rPr>
                    <w:rFonts w:cs="Arial"/>
                    <w:sz w:val="16"/>
                    <w:szCs w:val="16"/>
                  </w:rPr>
                </w:rPrChange>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870" w:name="_Ref395175360"/>
      <w:bookmarkStart w:id="871"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870"/>
      <w:r>
        <w:t xml:space="preserve">   Decision Tree field canopy cover estimates</w:t>
      </w:r>
      <w:bookmarkEnd w:id="871"/>
    </w:p>
    <w:tbl>
      <w:tblPr>
        <w:tblStyle w:val="MyThesisTable"/>
        <w:tblW w:w="5085" w:type="dxa"/>
        <w:tblLayout w:type="fixed"/>
        <w:tblLook w:val="01E0" w:firstRow="1" w:lastRow="1" w:firstColumn="1" w:lastColumn="1" w:noHBand="0" w:noVBand="0"/>
        <w:tblPrChange w:id="872"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873">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874" w:author="dugalh" w:date="2017-04-24T15:32:00Z">
            <w:trPr>
              <w:trHeight w:val="340"/>
            </w:trPr>
          </w:trPrChange>
        </w:trPr>
        <w:tc>
          <w:tcPr>
            <w:tcW w:w="1356" w:type="dxa"/>
            <w:tcPrChange w:id="875"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876"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877"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878"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879" w:author="dugalh" w:date="2017-04-24T15:32:00Z">
            <w:trPr>
              <w:trHeight w:val="340"/>
            </w:trPr>
          </w:trPrChange>
        </w:trPr>
        <w:tc>
          <w:tcPr>
            <w:tcW w:w="1356" w:type="dxa"/>
            <w:tcPrChange w:id="880" w:author="dugalh" w:date="2017-04-24T15:32:00Z">
              <w:tcPr>
                <w:tcW w:w="1356" w:type="dxa"/>
              </w:tcPr>
            </w:tcPrChange>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Change w:id="881"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882"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883"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884" w:author="dugalh" w:date="2017-04-24T15:32:00Z">
            <w:trPr>
              <w:trHeight w:val="340"/>
            </w:trPr>
          </w:trPrChange>
        </w:trPr>
        <w:tc>
          <w:tcPr>
            <w:tcW w:w="1356" w:type="dxa"/>
            <w:tcPrChange w:id="885"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886"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887"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888"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889" w:author="dugalh" w:date="2017-04-24T15:32:00Z">
            <w:trPr>
              <w:trHeight w:val="340"/>
            </w:trPr>
          </w:trPrChange>
        </w:trPr>
        <w:tc>
          <w:tcPr>
            <w:tcW w:w="1356" w:type="dxa"/>
            <w:tcPrChange w:id="890"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891"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892"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893"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894" w:author="dugalh" w:date="2017-04-24T15:32:00Z">
            <w:trPr>
              <w:trHeight w:val="340"/>
            </w:trPr>
          </w:trPrChange>
        </w:trPr>
        <w:tc>
          <w:tcPr>
            <w:tcW w:w="1356" w:type="dxa"/>
            <w:tcBorders>
              <w:bottom w:val="single" w:sz="12" w:space="0" w:color="000000" w:themeColor="text1"/>
            </w:tcBorders>
            <w:tcPrChange w:id="895"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96"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897"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898"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899" w:author="dugalh" w:date="2017-04-24T15:32:00Z">
            <w:trPr>
              <w:trHeight w:val="414"/>
            </w:trPr>
          </w:trPrChange>
        </w:trPr>
        <w:tc>
          <w:tcPr>
            <w:tcW w:w="1356" w:type="dxa"/>
            <w:tcBorders>
              <w:top w:val="single" w:sz="12" w:space="0" w:color="000000" w:themeColor="text1"/>
              <w:bottom w:val="nil"/>
            </w:tcBorders>
            <w:tcPrChange w:id="900"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Change w:id="901"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902"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903"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904" w:author="dugalh" w:date="2017-04-24T15:32:00Z">
            <w:trPr>
              <w:trHeight w:val="340"/>
            </w:trPr>
          </w:trPrChange>
        </w:trPr>
        <w:tc>
          <w:tcPr>
            <w:tcW w:w="1356" w:type="dxa"/>
            <w:tcBorders>
              <w:top w:val="nil"/>
            </w:tcBorders>
            <w:tcPrChange w:id="905"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906"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907"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908"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909" w:author="dugalh" w:date="2017-04-24T15:32:00Z">
            <w:trPr>
              <w:trHeight w:val="340"/>
            </w:trPr>
          </w:trPrChange>
        </w:trPr>
        <w:tc>
          <w:tcPr>
            <w:tcW w:w="1356" w:type="dxa"/>
            <w:tcPrChange w:id="910"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911"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912"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913"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914" w:author="dugalh" w:date="2017-04-24T15:32:00Z">
            <w:trPr>
              <w:trHeight w:val="340"/>
            </w:trPr>
          </w:trPrChange>
        </w:trPr>
        <w:tc>
          <w:tcPr>
            <w:tcW w:w="1356" w:type="dxa"/>
            <w:tcPrChange w:id="915"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916"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917"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918"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919" w:author="dugalh" w:date="2017-04-24T15:32:00Z">
            <w:trPr>
              <w:trHeight w:val="340"/>
            </w:trPr>
          </w:trPrChange>
        </w:trPr>
        <w:tc>
          <w:tcPr>
            <w:tcW w:w="1356" w:type="dxa"/>
            <w:tcPrChange w:id="920"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921"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922"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923"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924" w:author="dugalh" w:date="2017-04-24T15:32:00Z">
            <w:trPr>
              <w:trHeight w:val="340"/>
            </w:trPr>
          </w:trPrChange>
        </w:trPr>
        <w:tc>
          <w:tcPr>
            <w:tcW w:w="1356" w:type="dxa"/>
            <w:tcPrChange w:id="925"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926"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927"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928"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929" w:author="dugalh" w:date="2017-04-24T15:32:00Z">
            <w:trPr>
              <w:trHeight w:val="340"/>
            </w:trPr>
          </w:trPrChange>
        </w:trPr>
        <w:tc>
          <w:tcPr>
            <w:tcW w:w="1356" w:type="dxa"/>
            <w:tcPrChange w:id="930"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931"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932"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933"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934" w:author="dugalh" w:date="2017-04-24T15:32:00Z">
            <w:trPr>
              <w:trHeight w:val="340"/>
            </w:trPr>
          </w:trPrChange>
        </w:trPr>
        <w:tc>
          <w:tcPr>
            <w:tcW w:w="1356" w:type="dxa"/>
            <w:tcPrChange w:id="935"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936"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937"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938"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939" w:author="dugalh" w:date="2017-04-24T15:32:00Z">
            <w:trPr>
              <w:trHeight w:val="340"/>
            </w:trPr>
          </w:trPrChange>
        </w:trPr>
        <w:tc>
          <w:tcPr>
            <w:tcW w:w="1356" w:type="dxa"/>
            <w:tcBorders>
              <w:bottom w:val="single" w:sz="12" w:space="0" w:color="000000" w:themeColor="text1"/>
            </w:tcBorders>
            <w:tcPrChange w:id="940"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41"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942"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943"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944" w:author="dugalh" w:date="2017-04-24T15:32:00Z">
            <w:trPr>
              <w:trHeight w:val="340"/>
            </w:trPr>
          </w:trPrChange>
        </w:trPr>
        <w:tc>
          <w:tcPr>
            <w:tcW w:w="1356" w:type="dxa"/>
            <w:tcBorders>
              <w:top w:val="single" w:sz="12" w:space="0" w:color="000000" w:themeColor="text1"/>
              <w:bottom w:val="nil"/>
            </w:tcBorders>
            <w:tcPrChange w:id="945"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Change w:id="946"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47"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948"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949" w:author="dugalh" w:date="2017-04-24T15:32:00Z">
            <w:trPr>
              <w:trHeight w:val="340"/>
            </w:trPr>
          </w:trPrChange>
        </w:trPr>
        <w:tc>
          <w:tcPr>
            <w:tcW w:w="1356" w:type="dxa"/>
            <w:tcBorders>
              <w:top w:val="nil"/>
            </w:tcBorders>
            <w:tcPrChange w:id="950"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951"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52"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953"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954" w:author="dugalh" w:date="2017-04-24T15:32:00Z">
            <w:trPr>
              <w:trHeight w:val="340"/>
            </w:trPr>
          </w:trPrChange>
        </w:trPr>
        <w:tc>
          <w:tcPr>
            <w:tcW w:w="1356" w:type="dxa"/>
            <w:tcBorders>
              <w:bottom w:val="single" w:sz="12" w:space="0" w:color="000000" w:themeColor="text1"/>
            </w:tcBorders>
            <w:tcPrChange w:id="955"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56"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957"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958"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959" w:author="dugalh" w:date="2017-04-24T15:32:00Z">
            <w:trPr>
              <w:trHeight w:val="340"/>
            </w:trPr>
          </w:trPrChange>
        </w:trPr>
        <w:tc>
          <w:tcPr>
            <w:tcW w:w="1356" w:type="dxa"/>
            <w:tcBorders>
              <w:top w:val="single" w:sz="12" w:space="0" w:color="000000" w:themeColor="text1"/>
              <w:bottom w:val="nil"/>
            </w:tcBorders>
            <w:tcPrChange w:id="960"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Change w:id="961"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962"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963"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964" w:author="dugalh" w:date="2017-04-24T15:32:00Z">
            <w:trPr>
              <w:trHeight w:val="340"/>
            </w:trPr>
          </w:trPrChange>
        </w:trPr>
        <w:tc>
          <w:tcPr>
            <w:tcW w:w="1356" w:type="dxa"/>
            <w:tcBorders>
              <w:top w:val="nil"/>
            </w:tcBorders>
            <w:tcPrChange w:id="965"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966"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967"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968"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969" w:author="dugalh" w:date="2017-04-24T15:32:00Z">
            <w:trPr>
              <w:trHeight w:val="340"/>
            </w:trPr>
          </w:trPrChange>
        </w:trPr>
        <w:tc>
          <w:tcPr>
            <w:tcW w:w="1356" w:type="dxa"/>
            <w:tcPrChange w:id="970"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971"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972"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973"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974" w:author="dugalh" w:date="2017-04-24T15:32:00Z">
            <w:trPr>
              <w:trHeight w:val="340"/>
            </w:trPr>
          </w:trPrChange>
        </w:trPr>
        <w:tc>
          <w:tcPr>
            <w:tcW w:w="1356" w:type="dxa"/>
            <w:tcBorders>
              <w:bottom w:val="single" w:sz="12" w:space="0" w:color="000000" w:themeColor="text1"/>
            </w:tcBorders>
            <w:tcPrChange w:id="975"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976"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977"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978"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979"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980"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981"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r w:rsidR="0084644E" w:rsidRPr="0084644E">
        <w:t>Spekboom</w:t>
      </w:r>
      <w:r>
        <w:t xml:space="preserve"> canopy cover map</w:t>
      </w:r>
      <w:ins w:id="982" w:author="dugalh" w:date="2017-04-16T17:54:00Z">
        <w:r w:rsidR="00A07E23">
          <w:t xml:space="preserve"> which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983" w:author="dugalh" w:date="2017-04-16T17:52:00Z">
        <w:r w:rsidR="00A07E23">
          <w:t xml:space="preserve"> for each of the canopy cover ground truth </w:t>
        </w:r>
      </w:ins>
      <w:ins w:id="984" w:author="dugalh" w:date="2017-04-16T17:53:00Z">
        <w:r w:rsidR="00A07E23">
          <w:t>areas (</w:t>
        </w:r>
      </w:ins>
      <w:ins w:id="985" w:author="dugalh" w:date="2017-04-16T17:55:00Z">
        <w:r w:rsidR="006330AB">
          <w:t>as described in</w:t>
        </w:r>
      </w:ins>
      <w:ins w:id="986" w:author="dugalh" w:date="2017-04-16T17:53:00Z">
        <w:r w:rsidR="00A07E23">
          <w:t xml:space="preserve"> </w:t>
        </w:r>
        <w:r w:rsidR="00A07E23">
          <w:fldChar w:fldCharType="begin"/>
        </w:r>
        <w:r w:rsidR="00A07E23">
          <w:instrText xml:space="preserve"> REF _Ref466457780 \h </w:instrText>
        </w:r>
      </w:ins>
      <w:r w:rsidR="00A07E23">
        <w:fldChar w:fldCharType="separate"/>
      </w:r>
      <w:ins w:id="987" w:author="dugalh" w:date="2017-04-16T17:53:00Z">
        <w:r w:rsidR="00A07E23" w:rsidRPr="00F4774D">
          <w:t>Table 1</w:t>
        </w:r>
        <w:r w:rsidR="00A07E23">
          <w:fldChar w:fldCharType="end"/>
        </w:r>
        <w:r w:rsidR="00A07E23">
          <w:t>)</w:t>
        </w:r>
      </w:ins>
      <w:del w:id="988" w:author="Adriaan Van Niekerk" w:date="2017-03-05T13:51:00Z">
        <w:r w:rsidDel="001C6C2F">
          <w:delText xml:space="preserve"> for each of </w:delText>
        </w:r>
        <w:commentRangeStart w:id="989"/>
        <w:r w:rsidDel="001C6C2F">
          <w:delText>the field ground truth areas</w:delText>
        </w:r>
        <w:commentRangeEnd w:id="989"/>
        <w:r w:rsidR="001C6C2F" w:rsidDel="001C6C2F">
          <w:rPr>
            <w:rStyle w:val="CommentReference"/>
          </w:rPr>
          <w:commentReference w:id="989"/>
        </w:r>
      </w:del>
      <w:r>
        <w:t xml:space="preserve">.  </w:t>
      </w:r>
      <w:commentRangeStart w:id="990"/>
      <w:r w:rsidR="001C6C2F">
        <w:t>S</w:t>
      </w:r>
      <w:r>
        <w:t>ome spatial variation</w:t>
      </w:r>
      <w:r w:rsidR="001C6C2F">
        <w:t xml:space="preserve"> </w:t>
      </w:r>
      <w:r w:rsidR="001C6C2F">
        <w:lastRenderedPageBreak/>
        <w:t>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and also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general however, the canopy cover map appears accurate over the study area.  </w:t>
      </w:r>
      <w:commentRangeEnd w:id="990"/>
      <w:r w:rsidR="007C1081">
        <w:rPr>
          <w:rStyle w:val="CommentReference"/>
        </w:rPr>
        <w:commentReference w:id="990"/>
      </w:r>
    </w:p>
    <w:p w14:paraId="48F5F330" w14:textId="77777777" w:rsidR="00D61588" w:rsidRDefault="00D61588" w:rsidP="00D61588">
      <w:pPr>
        <w:spacing w:line="360" w:lineRule="auto"/>
        <w:jc w:val="both"/>
      </w:pPr>
    </w:p>
    <w:p w14:paraId="1E7F5247" w14:textId="77777777" w:rsidR="00D61588" w:rsidRDefault="00D61588" w:rsidP="00D61588">
      <w:r>
        <w:rPr>
          <w:noProof/>
          <w:lang w:eastAsia="en-GB"/>
        </w:rPr>
        <w:drawing>
          <wp:inline distT="0" distB="0" distL="0" distR="0" wp14:anchorId="37911955" wp14:editId="5485AA98">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5843F78" w14:textId="76F77635" w:rsidR="00D61588" w:rsidRDefault="00D61588" w:rsidP="00D61588">
      <w:pPr>
        <w:pStyle w:val="Caption"/>
        <w:jc w:val="both"/>
      </w:pPr>
      <w:bookmarkStart w:id="991" w:name="_Ref395293945"/>
      <w:bookmarkStart w:id="992"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991"/>
      <w:r>
        <w:t xml:space="preserve">  Groenfontein classification (Habitat: valley thicket with </w:t>
      </w:r>
      <w:r w:rsidR="0084644E" w:rsidRPr="0084644E">
        <w:t>Spekboom</w:t>
      </w:r>
      <w:r>
        <w:t>)</w:t>
      </w:r>
      <w:bookmarkEnd w:id="992"/>
    </w:p>
    <w:p w14:paraId="0D8391A0" w14:textId="77777777" w:rsidR="00D61588" w:rsidRDefault="00D61588" w:rsidP="00D61588"/>
    <w:p w14:paraId="0B764EFE" w14:textId="77777777" w:rsidR="00D61588" w:rsidRDefault="00D61588" w:rsidP="00D61588">
      <w:r>
        <w:rPr>
          <w:noProof/>
          <w:lang w:eastAsia="en-GB"/>
        </w:rPr>
        <w:lastRenderedPageBreak/>
        <w:drawing>
          <wp:inline distT="0" distB="0" distL="0" distR="0" wp14:anchorId="26EE6575" wp14:editId="22B703FC">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4C10BA9" w14:textId="319BFC35" w:rsidR="00D61588" w:rsidRDefault="00D61588" w:rsidP="00D61588">
      <w:pPr>
        <w:pStyle w:val="Caption"/>
        <w:jc w:val="both"/>
      </w:pPr>
      <w:bookmarkStart w:id="993"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r w:rsidR="0084644E" w:rsidRPr="0084644E">
        <w:t>Spekboom</w:t>
      </w:r>
      <w:r>
        <w:t>)</w:t>
      </w:r>
      <w:bookmarkEnd w:id="993"/>
    </w:p>
    <w:p w14:paraId="0CE944BD" w14:textId="77777777" w:rsidR="00D61588" w:rsidRDefault="00D61588" w:rsidP="00D61588"/>
    <w:p w14:paraId="6BFEC12D" w14:textId="77777777" w:rsidR="00D61588" w:rsidRDefault="00D61588" w:rsidP="00D61588">
      <w:r>
        <w:rPr>
          <w:noProof/>
          <w:lang w:eastAsia="en-GB"/>
        </w:rPr>
        <w:drawing>
          <wp:inline distT="0" distB="0" distL="0" distR="0" wp14:anchorId="6220A327" wp14:editId="191FE962">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2745D63B" w14:textId="2778EE93" w:rsidR="00D61588" w:rsidRDefault="00D61588" w:rsidP="00D61588">
      <w:pPr>
        <w:pStyle w:val="Caption"/>
        <w:jc w:val="both"/>
      </w:pPr>
      <w:bookmarkStart w:id="994" w:name="_Toc448324371"/>
      <w:r>
        <w:lastRenderedPageBreak/>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r w:rsidR="0084644E" w:rsidRPr="0084644E">
        <w:t>Spekboom</w:t>
      </w:r>
      <w:r>
        <w:t xml:space="preserve"> and Fynbos mosaic)</w:t>
      </w:r>
      <w:bookmarkEnd w:id="994"/>
    </w:p>
    <w:p w14:paraId="3D386B14" w14:textId="77777777" w:rsidR="00D61588" w:rsidRDefault="00D61588" w:rsidP="00D61588"/>
    <w:p w14:paraId="3870A958" w14:textId="77777777" w:rsidR="00D61588" w:rsidRDefault="00D61588" w:rsidP="00D61588">
      <w:r>
        <w:rPr>
          <w:noProof/>
          <w:lang w:eastAsia="en-GB"/>
        </w:rPr>
        <w:drawing>
          <wp:inline distT="0" distB="0" distL="0" distR="0" wp14:anchorId="784922C0" wp14:editId="28C70AE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51D6EF5" w14:textId="799A70AB" w:rsidR="00D61588" w:rsidRDefault="00D61588" w:rsidP="00D61588">
      <w:pPr>
        <w:pStyle w:val="Caption"/>
        <w:jc w:val="both"/>
      </w:pPr>
      <w:bookmarkStart w:id="995" w:name="_Ref395293949"/>
      <w:bookmarkStart w:id="996"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995"/>
      <w:r>
        <w:t xml:space="preserve">  Grootkop classification (Habitat: arid thicket with </w:t>
      </w:r>
      <w:r w:rsidR="0084644E" w:rsidRPr="0084644E">
        <w:t>Spekboom</w:t>
      </w:r>
      <w:r>
        <w:t xml:space="preserve"> and Succulent Karoo mosaic)</w:t>
      </w:r>
      <w:bookmarkEnd w:id="996"/>
    </w:p>
    <w:p w14:paraId="65368C9C" w14:textId="77777777" w:rsidR="00D61588" w:rsidRDefault="00D61588" w:rsidP="00D61588">
      <w:pPr>
        <w:rPr>
          <w:ins w:id="997" w:author="dugalh" w:date="2017-04-16T14:51:00Z"/>
        </w:rPr>
      </w:pPr>
    </w:p>
    <w:p w14:paraId="0C1CC606" w14:textId="7514A485" w:rsidR="00832542" w:rsidRDefault="00832542">
      <w:pPr>
        <w:pStyle w:val="Heading1"/>
        <w:rPr>
          <w:ins w:id="998" w:author="dugalh" w:date="2017-04-16T14:51:00Z"/>
        </w:rPr>
        <w:pPrChange w:id="999" w:author="dugalh" w:date="2017-04-16T14:52:00Z">
          <w:pPr/>
        </w:pPrChange>
      </w:pPr>
      <w:commentRangeStart w:id="1000"/>
      <w:ins w:id="1001" w:author="dugalh" w:date="2017-04-16T14:51:00Z">
        <w:r>
          <w:t>Discussion</w:t>
        </w:r>
      </w:ins>
      <w:commentRangeEnd w:id="1000"/>
      <w:ins w:id="1002" w:author="dugalh" w:date="2017-04-25T18:17:00Z">
        <w:r w:rsidR="00466F14">
          <w:rPr>
            <w:rStyle w:val="CommentReference"/>
            <w:b w:val="0"/>
          </w:rPr>
          <w:commentReference w:id="1000"/>
        </w:r>
      </w:ins>
    </w:p>
    <w:p w14:paraId="712A0BD3" w14:textId="6EBD9538" w:rsidR="00832542" w:rsidRDefault="00832542">
      <w:pPr>
        <w:pStyle w:val="Heading2"/>
        <w:rPr>
          <w:ins w:id="1003" w:author="dugalh" w:date="2017-04-16T14:52:00Z"/>
        </w:rPr>
        <w:pPrChange w:id="1004" w:author="dugalh" w:date="2017-04-16T14:52:00Z">
          <w:pPr/>
        </w:pPrChange>
      </w:pPr>
      <w:ins w:id="1005" w:author="dugalh" w:date="2017-04-16T14:52:00Z">
        <w:r>
          <w:t>Feature Selection</w:t>
        </w:r>
      </w:ins>
    </w:p>
    <w:p w14:paraId="576A33C3" w14:textId="55BFB602" w:rsidR="00832542" w:rsidRDefault="00832542">
      <w:pPr>
        <w:spacing w:line="360" w:lineRule="auto"/>
        <w:jc w:val="both"/>
        <w:rPr>
          <w:ins w:id="1006" w:author="dugalh" w:date="2017-04-16T14:56:00Z"/>
        </w:rPr>
      </w:pPr>
      <w:ins w:id="1007" w:author="dugalh" w:date="2017-04-16T14:58:00Z">
        <w:r>
          <w:fldChar w:fldCharType="begin"/>
        </w:r>
        <w:r>
          <w:instrText xml:space="preserve"> REF _Ref395121413 \h </w:instrText>
        </w:r>
      </w:ins>
      <w:r w:rsidR="00A14171">
        <w:instrText xml:space="preserve"> \* MERGEFORMAT </w:instrText>
      </w:r>
      <w:r>
        <w:fldChar w:fldCharType="separate"/>
      </w:r>
      <w:ins w:id="1008" w:author="dugalh" w:date="2017-04-16T14:58:00Z">
        <w:r>
          <w:t xml:space="preserve">Table </w:t>
        </w:r>
        <w:r>
          <w:rPr>
            <w:noProof/>
          </w:rPr>
          <w:t>5</w:t>
        </w:r>
        <w:r>
          <w:fldChar w:fldCharType="end"/>
        </w:r>
      </w:ins>
      <w:ins w:id="1009" w:author="dugalh" w:date="2017-04-16T14:56:00Z">
        <w:r>
          <w:t xml:space="preserve"> reveals a number of interesting properties of the features.  Firstly, it is clear that there is significant redundanc</w:t>
        </w:r>
      </w:ins>
      <w:del w:id="1010" w:author="dugalh" w:date="2017-06-16T21:04:00Z">
        <w:r w:rsidDel="00226C57">
          <w:delText>ies</w:delText>
        </w:r>
      </w:del>
      <w:ins w:id="1011" w:author="dugalh" w:date="2017-06-16T21:04:00Z">
        <w:r w:rsidR="00226C57">
          <w:t>y</w:t>
        </w:r>
      </w:ins>
      <w:ins w:id="1012" w:author="dugalh" w:date="2017-04-16T14:56:00Z">
        <w:r>
          <w:t xml:space="preserve"> amongst the features.  The correlation between the R, G, B and NIR bands is strong (&gt;</w:t>
        </w:r>
      </w:ins>
      <w:ins w:id="1013" w:author="dugalh" w:date="2017-04-16T16:40:00Z">
        <w:r w:rsidR="005B5335">
          <w:t>0.7</w:t>
        </w:r>
      </w:ins>
      <w:ins w:id="1014" w:author="dugalh" w:date="2017-04-16T14:56:00Z">
        <w:r>
          <w:rPr>
            <w:rStyle w:val="CommentReference"/>
          </w:rPr>
          <w:commentReference w:id="1015"/>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ins>
    </w:p>
    <w:p w14:paraId="2050B195" w14:textId="77777777" w:rsidR="00832542" w:rsidRDefault="00832542">
      <w:pPr>
        <w:spacing w:line="360" w:lineRule="auto"/>
        <w:jc w:val="both"/>
        <w:rPr>
          <w:ins w:id="1016" w:author="dugalh" w:date="2017-04-16T14:56:00Z"/>
        </w:rPr>
      </w:pPr>
    </w:p>
    <w:p w14:paraId="52B970A1" w14:textId="15B07AF4" w:rsidR="00832542" w:rsidRDefault="00832542">
      <w:pPr>
        <w:spacing w:line="360" w:lineRule="auto"/>
        <w:jc w:val="both"/>
        <w:rPr>
          <w:ins w:id="1017" w:author="dugalh" w:date="2017-04-16T14:56:00Z"/>
        </w:rPr>
      </w:pPr>
      <w:ins w:id="1018" w:author="dugalh" w:date="2017-04-16T14:56:00Z">
        <w:r>
          <w:t xml:space="preserve">EntropyPc1 is ranked highly (third) in its own cluster, which supports the hypothesis that texture is an important property for mapping vegetation in VHR imagery.  It is, however, the only texture feature in the best eight clusters.  </w:t>
        </w:r>
      </w:ins>
      <w:commentRangeStart w:id="1019"/>
      <w:commentRangeStart w:id="1020"/>
      <w:r>
        <w:t xml:space="preserve">Measures of vegetation texture are sensitive to </w:t>
      </w:r>
      <w:r>
        <w:lastRenderedPageBreak/>
        <w:t xml:space="preserve">shadow variations, which are unavoidable in aerial imagery </w:t>
      </w:r>
      <w:commentRangeStart w:id="1021"/>
      <w:commentRangeStart w:id="1022"/>
      <w:r>
        <w:t>due to the long flight times and varying sun angle</w:t>
      </w:r>
      <w:commentRangeEnd w:id="1021"/>
      <w:r>
        <w:rPr>
          <w:rStyle w:val="CommentReference"/>
        </w:rPr>
        <w:commentReference w:id="1021"/>
      </w:r>
      <w:commentRangeEnd w:id="1022"/>
      <w:r w:rsidR="002874D9">
        <w:rPr>
          <w:rStyle w:val="CommentReference"/>
        </w:rPr>
        <w:commentReference w:id="1022"/>
      </w:r>
      <w:r>
        <w:t xml:space="preserve">.  </w:t>
      </w:r>
      <w:del w:id="1023"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ins w:id="1024" w:author="dugalh" w:date="2017-04-16T14:56:00Z">
        <w:r>
          <w:t xml:space="preserve">At the 0.5m image resolution, texture will be descriptive of bush clumps more than individual </w:t>
        </w:r>
        <w:r w:rsidRPr="0084644E">
          <w:t>Spekboom</w:t>
        </w:r>
        <w:r>
          <w:t xml:space="preserve"> plants.  The bush clumps vary significantly in their composition and character with habitat and level of degradation.  </w:t>
        </w:r>
      </w:ins>
      <w:commentRangeStart w:id="1025"/>
      <w:ins w:id="1026" w:author="dugalh" w:date="2017-04-25T18:13:00Z">
        <w:r w:rsidR="00466F14">
          <w:t xml:space="preserve">We believe the </w:t>
        </w:r>
      </w:ins>
      <w:ins w:id="1027" w:author="dugalh" w:date="2017-04-25T18:15:00Z">
        <w:r w:rsidR="00466F14">
          <w:t>paucity</w:t>
        </w:r>
      </w:ins>
      <w:ins w:id="1028" w:author="dugalh" w:date="2017-04-25T18:13:00Z">
        <w:r w:rsidR="00466F14">
          <w:t xml:space="preserve"> of texture features in informative clusters is </w:t>
        </w:r>
      </w:ins>
      <w:ins w:id="1029" w:author="dugalh" w:date="2017-04-25T18:16:00Z">
        <w:r w:rsidR="00466F14">
          <w:t xml:space="preserve">likely </w:t>
        </w:r>
      </w:ins>
      <w:ins w:id="1030" w:author="dugalh" w:date="2017-04-25T18:13:00Z">
        <w:r w:rsidR="00466F14">
          <w:t xml:space="preserve">due </w:t>
        </w:r>
      </w:ins>
      <w:del w:id="1031" w:author="dugalh" w:date="2017-04-25T18:16:00Z">
        <w:r w:rsidDel="00466F14">
          <w:delText xml:space="preserve">Due </w:delText>
        </w:r>
      </w:del>
      <w:r>
        <w:t xml:space="preserve">to the bush clump </w:t>
      </w:r>
      <w:del w:id="1032" w:author="dugalh" w:date="2017-04-25T18:12:00Z">
        <w:r w:rsidDel="00466F14">
          <w:delText>variation,</w:delText>
        </w:r>
      </w:del>
      <w:ins w:id="1033" w:author="dugalh" w:date="2017-04-25T18:12:00Z">
        <w:r w:rsidR="00466F14">
          <w:t>and</w:t>
        </w:r>
      </w:ins>
      <w:r>
        <w:t xml:space="preserve"> shadow variation</w:t>
      </w:r>
      <w:ins w:id="1034" w:author="dugalh" w:date="2017-04-25T18:16:00Z">
        <w:r w:rsidR="00466F14">
          <w:t>s</w:t>
        </w:r>
      </w:ins>
      <w:commentRangeEnd w:id="1025"/>
      <w:ins w:id="1035" w:author="dugalh" w:date="2017-04-25T18:17:00Z">
        <w:r w:rsidR="00466F14">
          <w:rPr>
            <w:rStyle w:val="CommentReference"/>
          </w:rPr>
          <w:commentReference w:id="1025"/>
        </w:r>
      </w:ins>
      <w:del w:id="1036" w:author="dugalh" w:date="2017-04-25T18:12:00Z">
        <w:r w:rsidDel="00466F14">
          <w:delText xml:space="preserve"> and sliding window issues discussed</w:delText>
        </w:r>
      </w:del>
      <w:del w:id="1037" w:author="dugalh" w:date="2017-04-25T18:16:00Z">
        <w:r w:rsidDel="00466F14">
          <w:delText>, it is not surprising that texture features are largely absent from the informative clusters</w:delText>
        </w:r>
      </w:del>
      <w:r>
        <w:t xml:space="preserve">.    </w:t>
      </w:r>
      <w:commentRangeEnd w:id="1019"/>
      <w:ins w:id="1038" w:author="dugalh" w:date="2017-04-16T14:56:00Z">
        <w:r>
          <w:rPr>
            <w:rStyle w:val="CommentReference"/>
          </w:rPr>
          <w:commentReference w:id="1019"/>
        </w:r>
      </w:ins>
      <w:commentRangeEnd w:id="1020"/>
      <w:ins w:id="1039" w:author="dugalh" w:date="2017-04-25T18:11:00Z">
        <w:r w:rsidR="002874D9">
          <w:rPr>
            <w:rStyle w:val="CommentReference"/>
          </w:rPr>
          <w:commentReference w:id="1020"/>
        </w:r>
      </w:ins>
    </w:p>
    <w:p w14:paraId="2F229F9D" w14:textId="77777777" w:rsidR="00832542" w:rsidRDefault="00832542">
      <w:pPr>
        <w:spacing w:line="360" w:lineRule="auto"/>
        <w:jc w:val="both"/>
        <w:rPr>
          <w:ins w:id="1040" w:author="dugalh" w:date="2017-04-16T14:56:00Z"/>
        </w:rPr>
      </w:pPr>
    </w:p>
    <w:p w14:paraId="5E521CAE" w14:textId="20C3EC00" w:rsidR="00832542" w:rsidRDefault="00832542">
      <w:pPr>
        <w:spacing w:line="360" w:lineRule="auto"/>
        <w:jc w:val="both"/>
        <w:rPr>
          <w:ins w:id="1041" w:author="dugalh" w:date="2017-04-16T14:56:00Z"/>
        </w:rPr>
      </w:pPr>
      <w:commentRangeStart w:id="1042"/>
      <w:ins w:id="1043" w:author="dugalh" w:date="2017-04-16T14:56:00Z">
        <w:r>
          <w: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In their tree mapping study, </w:t>
        </w:r>
        <w:r>
          <w:fldChar w:fldCharType="begin" w:fldLock="1"/>
        </w:r>
      </w:ins>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ins w:id="1044" w:author="dugalh" w:date="2017-04-16T14:56:00Z">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1042"/>
        <w:r>
          <w:rPr>
            <w:rStyle w:val="CommentReference"/>
          </w:rPr>
          <w:commentReference w:id="1042"/>
        </w:r>
      </w:ins>
    </w:p>
    <w:p w14:paraId="0F232677" w14:textId="77777777" w:rsidR="00832542" w:rsidRDefault="00832542">
      <w:pPr>
        <w:spacing w:line="360" w:lineRule="auto"/>
        <w:jc w:val="both"/>
        <w:rPr>
          <w:ins w:id="1045" w:author="dugalh" w:date="2017-04-16T14:56:00Z"/>
        </w:rPr>
      </w:pPr>
    </w:p>
    <w:p w14:paraId="3FF32ACB" w14:textId="3363D4A1" w:rsidR="00832542" w:rsidRDefault="005B5335">
      <w:pPr>
        <w:spacing w:line="360" w:lineRule="auto"/>
        <w:jc w:val="both"/>
        <w:rPr>
          <w:ins w:id="1046" w:author="dugalh" w:date="2017-04-16T14:52:00Z"/>
        </w:rPr>
        <w:pPrChange w:id="1047" w:author="dugalh" w:date="2017-04-16T16:59:00Z">
          <w:pPr/>
        </w:pPrChange>
      </w:pPr>
      <w:ins w:id="1048" w:author="dugalh" w:date="2017-04-16T16:43:00Z">
        <w:r>
          <w:t xml:space="preserve">The </w:t>
        </w:r>
      </w:ins>
      <w:ins w:id="1049" w:author="dugalh" w:date="2017-04-16T14:56:00Z">
        <w:r w:rsidR="00832542">
          <w:t>gN</w:t>
        </w:r>
      </w:ins>
      <w:ins w:id="1050" w:author="dugalh" w:date="2017-04-16T16:44:00Z">
        <w:r>
          <w:t xml:space="preserve"> feature</w:t>
        </w:r>
      </w:ins>
      <w:ins w:id="1051" w:author="dugalh" w:date="2017-04-16T14:56:00Z">
        <w:r w:rsidR="00832542">
          <w:t>, its mean and its median form their own cluster.  The mean sliding window feature, median sliding window feature and source feature operated on by those sliding windows are strongly correlated with each other as is expected.</w:t>
        </w:r>
      </w:ins>
    </w:p>
    <w:p w14:paraId="7A127FA0" w14:textId="77777777" w:rsidR="00832542" w:rsidRDefault="00832542">
      <w:pPr>
        <w:spacing w:line="360" w:lineRule="auto"/>
        <w:jc w:val="both"/>
        <w:rPr>
          <w:ins w:id="1052" w:author="dugalh" w:date="2017-04-16T15:07:00Z"/>
        </w:rPr>
        <w:pPrChange w:id="1053" w:author="dugalh" w:date="2017-04-16T16:59:00Z">
          <w:pPr/>
        </w:pPrChange>
      </w:pPr>
    </w:p>
    <w:p w14:paraId="18922345" w14:textId="02986FE6" w:rsidR="00A14171" w:rsidRDefault="00264141">
      <w:pPr>
        <w:spacing w:line="360" w:lineRule="auto"/>
        <w:jc w:val="both"/>
        <w:rPr>
          <w:ins w:id="1054" w:author="dugalh" w:date="2017-04-16T15:09:00Z"/>
        </w:rPr>
        <w:pPrChange w:id="1055" w:author="dugalh" w:date="2017-04-16T16:59:00Z">
          <w:pPr/>
        </w:pPrChange>
      </w:pPr>
      <w:commentRangeStart w:id="1056"/>
      <w:ins w:id="1057" w:author="dugalh" w:date="2017-04-16T15:11:00Z">
        <w:r>
          <w:t xml:space="preserve">The </w:t>
        </w:r>
        <w:commentRangeStart w:id="1058"/>
        <w:commentRangeStart w:id="1059"/>
        <w:r>
          <w:t>NDVI</w:t>
        </w:r>
        <w:commentRangeEnd w:id="1058"/>
        <w:r>
          <w:rPr>
            <w:rStyle w:val="CommentReference"/>
          </w:rPr>
          <w:commentReference w:id="1058"/>
        </w:r>
        <w:commentRangeEnd w:id="1059"/>
        <w:r>
          <w:rPr>
            <w:rStyle w:val="CommentReference"/>
          </w:rPr>
          <w:commentReference w:id="1059"/>
        </w:r>
        <w:r>
          <w:t xml:space="preserve">, pc1, EntropyPc1, gN, bN and </w:t>
        </w:r>
      </w:ins>
      <w:ins w:id="1060" w:author="dugalh" w:date="2017-05-04T16:49:00Z">
        <w:r w:rsidR="003B0CDA">
          <w:t>nc</w:t>
        </w:r>
      </w:ins>
      <w:ins w:id="1061" w:author="dugalh" w:date="2017-04-16T15:11:00Z">
        <w:r>
          <w:t>2 features were selected from the top six clusters.</w:t>
        </w:r>
      </w:ins>
      <w:commentRangeEnd w:id="1056"/>
      <w:ins w:id="1062" w:author="dugalh" w:date="2017-04-16T15:12:00Z">
        <w:r>
          <w:rPr>
            <w:rStyle w:val="CommentReference"/>
          </w:rPr>
          <w:commentReference w:id="1056"/>
        </w:r>
      </w:ins>
      <w:ins w:id="1063" w:author="dugalh" w:date="2017-04-16T15:11:00Z">
        <w:r>
          <w:t xml:space="preserve">  </w:t>
        </w:r>
      </w:ins>
      <w:moveToRangeStart w:id="1064" w:author="dugalh" w:date="2017-04-16T15:07:00Z" w:name="move480118568"/>
      <w:moveTo w:id="1065" w:author="dugalh" w:date="2017-04-16T15:07:00Z">
        <w:r w:rsidR="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1066"/>
        <w:commentRangeStart w:id="1067"/>
        <w:commentRangeStart w:id="1068"/>
        <w:del w:id="1069" w:author="dugalh" w:date="2017-04-16T16:47:00Z">
          <w:r w:rsidR="00A14171" w:rsidDel="0038598A">
            <w:delText xml:space="preserve">This makes for a very significant improvement in computation time over the full feature set.  </w:delText>
          </w:r>
        </w:del>
        <w:commentRangeEnd w:id="1066"/>
        <w:r w:rsidR="00A14171">
          <w:rPr>
            <w:rStyle w:val="CommentReference"/>
          </w:rPr>
          <w:commentReference w:id="1066"/>
        </w:r>
      </w:moveTo>
      <w:moveToRangeEnd w:id="1064"/>
      <w:commentRangeEnd w:id="1067"/>
      <w:r w:rsidR="0038598A">
        <w:rPr>
          <w:rStyle w:val="CommentReference"/>
        </w:rPr>
        <w:commentReference w:id="1067"/>
      </w:r>
      <w:commentRangeEnd w:id="1068"/>
      <w:r w:rsidR="00E450E0">
        <w:rPr>
          <w:rStyle w:val="CommentReference"/>
        </w:rPr>
        <w:commentReference w:id="1068"/>
      </w:r>
    </w:p>
    <w:p w14:paraId="515020CD" w14:textId="77777777" w:rsidR="00A14171" w:rsidRDefault="00A14171">
      <w:pPr>
        <w:spacing w:line="360" w:lineRule="auto"/>
        <w:rPr>
          <w:ins w:id="1070" w:author="dugalh" w:date="2017-04-16T14:52:00Z"/>
        </w:rPr>
        <w:pPrChange w:id="1071" w:author="dugalh" w:date="2017-04-16T15:07:00Z">
          <w:pPr/>
        </w:pPrChange>
      </w:pPr>
    </w:p>
    <w:p w14:paraId="32B707C0" w14:textId="3FB3004B" w:rsidR="00832542" w:rsidRDefault="00832542">
      <w:pPr>
        <w:pStyle w:val="Heading2"/>
        <w:rPr>
          <w:ins w:id="1072" w:author="dugalh" w:date="2017-04-16T14:51:00Z"/>
        </w:rPr>
        <w:pPrChange w:id="1073" w:author="dugalh" w:date="2017-04-16T14:52:00Z">
          <w:pPr/>
        </w:pPrChange>
      </w:pPr>
      <w:ins w:id="1074" w:author="dugalh" w:date="2017-04-16T14:52:00Z">
        <w:r>
          <w:lastRenderedPageBreak/>
          <w:t>Classification</w:t>
        </w:r>
      </w:ins>
      <w:ins w:id="1075" w:author="dugalh" w:date="2017-04-25T20:17:00Z">
        <w:r w:rsidR="00E5222F">
          <w:t xml:space="preserve"> and Canopy Cover Estimation</w:t>
        </w:r>
      </w:ins>
    </w:p>
    <w:p w14:paraId="202CD2B6" w14:textId="6B4EEF46" w:rsidR="007022E8" w:rsidRDefault="007022E8">
      <w:pPr>
        <w:spacing w:line="360" w:lineRule="auto"/>
        <w:jc w:val="both"/>
        <w:rPr>
          <w:ins w:id="1076" w:author="dugalh" w:date="2017-04-16T15:27:00Z"/>
        </w:rPr>
      </w:pPr>
      <w:ins w:id="1077" w:author="dugalh" w:date="2017-04-16T15:27:00Z">
        <w:r>
          <w:t xml:space="preserve">With the exception of the Bayes Normal classifier, the classifiers’ performance was remarkably good.  </w:t>
        </w:r>
      </w:ins>
      <w:ins w:id="1078" w:author="dugalh" w:date="2017-04-16T16:52:00Z">
        <w:r w:rsidR="0038598A">
          <w:t>T</w:t>
        </w:r>
      </w:ins>
      <w:ins w:id="1079" w:author="dugalh" w:date="2017-04-16T15:27:00Z">
        <w:r>
          <w:t>he performances of the kNN and decision tree classifiers are as good as or better than the more complex SVM and random forest classifiers</w:t>
        </w:r>
      </w:ins>
      <w:ins w:id="1080" w:author="dugalh" w:date="2017-04-16T16:52:00Z">
        <w:r w:rsidR="0038598A">
          <w:t xml:space="preserve"> (see </w:t>
        </w:r>
        <w:r w:rsidR="0038598A">
          <w:fldChar w:fldCharType="begin"/>
        </w:r>
        <w:r w:rsidR="0038598A">
          <w:instrText xml:space="preserve"> REF _Ref394945112 \h </w:instrText>
        </w:r>
      </w:ins>
      <w:r w:rsidR="0038598A">
        <w:instrText xml:space="preserve"> \* MERGEFORMAT </w:instrText>
      </w:r>
      <w:ins w:id="1081" w:author="dugalh" w:date="2017-04-16T16:52:00Z">
        <w:r w:rsidR="0038598A">
          <w:fldChar w:fldCharType="separate"/>
        </w:r>
        <w:r w:rsidR="0038598A">
          <w:t xml:space="preserve">Table </w:t>
        </w:r>
        <w:r w:rsidR="0038598A">
          <w:rPr>
            <w:noProof/>
          </w:rPr>
          <w:t>7</w:t>
        </w:r>
        <w:r w:rsidR="0038598A">
          <w:fldChar w:fldCharType="end"/>
        </w:r>
        <w:r w:rsidR="0038598A">
          <w:t>)</w:t>
        </w:r>
      </w:ins>
      <w:ins w:id="1082" w:author="dugalh" w:date="2017-04-16T15:27:00Z">
        <w:r>
          <w:t xml:space="preserve">.  The excellent performance of a diverse group of classifiers suggests that an informative feature set was selected.  The notably poorer performance of the Bayes Normal classifier implies the classes are not normally distributed.  The three-class errors are larger than the two-class errors due the </w:t>
        </w:r>
        <w:commentRangeStart w:id="1083"/>
        <w:r>
          <w:t xml:space="preserve">Tree class overlapping </w:t>
        </w:r>
        <w:commentRangeEnd w:id="1083"/>
        <w:r>
          <w:rPr>
            <w:rStyle w:val="CommentReference"/>
          </w:rPr>
          <w:commentReference w:id="1083"/>
        </w:r>
        <w:r>
          <w:t xml:space="preserve">substantially with the Background class.  Errors due to Tree samples being assigned to the Background class, and vice versa, are negated when the tree class is lumped into the Background class.  </w:t>
        </w:r>
      </w:ins>
    </w:p>
    <w:p w14:paraId="729C4670" w14:textId="77777777" w:rsidR="007022E8" w:rsidRDefault="007022E8">
      <w:pPr>
        <w:spacing w:line="360" w:lineRule="auto"/>
        <w:jc w:val="both"/>
        <w:rPr>
          <w:ins w:id="1084" w:author="dugalh" w:date="2017-04-16T15:27:00Z"/>
        </w:rPr>
      </w:pPr>
    </w:p>
    <w:p w14:paraId="46E598F7" w14:textId="63C89C5D" w:rsidR="00832542" w:rsidRDefault="007022E8">
      <w:pPr>
        <w:spacing w:line="360" w:lineRule="auto"/>
        <w:jc w:val="both"/>
        <w:rPr>
          <w:ins w:id="1085" w:author="dugalh" w:date="2017-04-16T15:27:00Z"/>
        </w:rPr>
        <w:pPrChange w:id="1086" w:author="dugalh" w:date="2017-04-16T16:53:00Z">
          <w:pPr/>
        </w:pPrChange>
      </w:pPr>
      <w:commentRangeStart w:id="1087"/>
      <w:commentRangeStart w:id="1088"/>
      <w:del w:id="1089"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090"/>
        <w:commentRangeStart w:id="1091"/>
        <w:commentRangeStart w:id="1092"/>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090"/>
        <w:r w:rsidDel="00E450E0">
          <w:rPr>
            <w:rStyle w:val="CommentReference"/>
          </w:rPr>
          <w:commentReference w:id="1090"/>
        </w:r>
        <w:commentRangeEnd w:id="1091"/>
        <w:r w:rsidR="008F0A3B" w:rsidDel="00E450E0">
          <w:rPr>
            <w:rStyle w:val="CommentReference"/>
          </w:rPr>
          <w:commentReference w:id="1091"/>
        </w:r>
      </w:del>
      <w:commentRangeEnd w:id="1092"/>
      <w:r w:rsidR="00E450E0">
        <w:rPr>
          <w:rStyle w:val="CommentReference"/>
        </w:rPr>
        <w:commentReference w:id="1092"/>
      </w:r>
      <w:del w:id="1093" w:author="dugalh" w:date="2017-04-25T18:31:00Z">
        <w:r w:rsidDel="00E450E0">
          <w:delText xml:space="preserve">.  </w:delText>
        </w:r>
      </w:del>
      <w:commentRangeStart w:id="1094"/>
      <w:ins w:id="1095" w:author="dugalh" w:date="2017-04-16T15:27:00Z">
        <w:r>
          <w:t>It is apparent that for each classifier, the</w:t>
        </w:r>
      </w:ins>
      <w:ins w:id="1096" w:author="dugalh" w:date="2017-04-25T18:34:00Z">
        <w:r w:rsidR="004B4354">
          <w:t xml:space="preserve"> </w:t>
        </w:r>
      </w:ins>
      <w:ins w:id="1097" w:author="dugalh" w:date="2017-04-25T18:35:00Z">
        <w:r w:rsidR="004B4354">
          <w:t xml:space="preserve">per-pixel </w:t>
        </w:r>
      </w:ins>
      <w:commentRangeStart w:id="1098"/>
      <w:ins w:id="1099" w:author="dugalh" w:date="2017-04-16T15:27:00Z">
        <w:r>
          <w:t xml:space="preserve">two-class error and </w:t>
        </w:r>
      </w:ins>
      <w:ins w:id="1100" w:author="dugalh" w:date="2017-04-25T18:34:00Z">
        <w:r w:rsidR="004B4354">
          <w:t xml:space="preserve">canopy cover </w:t>
        </w:r>
      </w:ins>
      <w:ins w:id="1101" w:author="dugalh" w:date="2017-04-16T15:27:00Z">
        <w:r>
          <w:t xml:space="preserve">MAE, are poorly correlated.  </w:t>
        </w:r>
      </w:ins>
      <w:commentRangeEnd w:id="1098"/>
      <w:ins w:id="1102" w:author="dugalh" w:date="2017-04-25T18:35:00Z">
        <w:r w:rsidR="004B4354">
          <w:rPr>
            <w:rStyle w:val="CommentReference"/>
          </w:rPr>
          <w:commentReference w:id="1098"/>
        </w:r>
      </w:ins>
      <w:ins w:id="1103" w:author="dugalh" w:date="2017-04-16T15:27:00Z">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The bias of the image ground truth performance and inaccuracies in the field ground truth likely explain the observed difference between image and field ground truth performances.  </w:t>
        </w:r>
        <w:commentRangeEnd w:id="1087"/>
        <w:r>
          <w:rPr>
            <w:rStyle w:val="CommentReference"/>
          </w:rPr>
          <w:commentReference w:id="1087"/>
        </w:r>
      </w:ins>
      <w:commentRangeEnd w:id="1088"/>
      <w:ins w:id="1104" w:author="dugalh" w:date="2017-04-16T17:00:00Z">
        <w:r w:rsidR="008F0A3B">
          <w:rPr>
            <w:rStyle w:val="CommentReference"/>
          </w:rPr>
          <w:commentReference w:id="1088"/>
        </w:r>
      </w:ins>
      <w:commentRangeEnd w:id="1094"/>
      <w:ins w:id="1105" w:author="dugalh" w:date="2017-04-25T18:32:00Z">
        <w:r w:rsidR="004B4354">
          <w:rPr>
            <w:rStyle w:val="CommentReference"/>
          </w:rPr>
          <w:commentReference w:id="1094"/>
        </w:r>
      </w:ins>
      <w:ins w:id="1106" w:author="dugalh" w:date="2017-04-16T15:27:00Z">
        <w:r>
          <w:t>The post classification morphological operations were found to improve accuracy on the field ground truth.</w:t>
        </w:r>
      </w:ins>
    </w:p>
    <w:p w14:paraId="42C372BC" w14:textId="77777777" w:rsidR="007022E8" w:rsidRDefault="007022E8" w:rsidP="007022E8">
      <w:pPr>
        <w:spacing w:line="360" w:lineRule="auto"/>
        <w:jc w:val="both"/>
      </w:pPr>
      <w:moveToRangeStart w:id="1107" w:author="dugalh" w:date="2017-04-16T15:31:00Z" w:name="move480120020"/>
    </w:p>
    <w:p w14:paraId="5F157561" w14:textId="7C3A09F3" w:rsidR="007022E8" w:rsidRDefault="007022E8" w:rsidP="007022E8">
      <w:pPr>
        <w:spacing w:line="360" w:lineRule="auto"/>
        <w:jc w:val="both"/>
      </w:pPr>
      <w:moveTo w:id="1108" w:author="dugalh" w:date="2017-04-16T15:31:00Z">
        <w:r>
          <w:t xml:space="preserve">Of the performance measures in </w:t>
        </w:r>
        <w:r>
          <w:fldChar w:fldCharType="begin"/>
        </w:r>
        <w:r>
          <w:instrText xml:space="preserve"> REF _Ref394945112 \h </w:instrText>
        </w:r>
      </w:moveTo>
      <w:moveTo w:id="1109" w:author="dugalh" w:date="2017-04-16T15:31:00Z">
        <w:r>
          <w:fldChar w:fldCharType="separate"/>
        </w:r>
        <w:r>
          <w:t xml:space="preserve">Table </w:t>
        </w:r>
        <w:r>
          <w:rPr>
            <w:noProof/>
          </w:rPr>
          <w:t>7</w:t>
        </w:r>
        <w:r>
          <w:fldChar w:fldCharType="end"/>
        </w:r>
        <w:r>
          <w:t xml:space="preserve">, the MAE is considered the most important for classifier comparison as it has the most direct relationship with actual canopy cover mapping accuracy over the study area.  Taking the MAE, </w:t>
        </w:r>
        <w:commentRangeStart w:id="1110"/>
        <w:commentRangeStart w:id="1111"/>
        <w:r>
          <w:t xml:space="preserve">computational speed </w:t>
        </w:r>
        <w:commentRangeEnd w:id="1110"/>
        <w:r>
          <w:rPr>
            <w:rStyle w:val="CommentReference"/>
          </w:rPr>
          <w:commentReference w:id="1110"/>
        </w:r>
      </w:moveTo>
      <w:commentRangeEnd w:id="1111"/>
      <w:r w:rsidR="004B4354">
        <w:rPr>
          <w:rStyle w:val="CommentReference"/>
        </w:rPr>
        <w:commentReference w:id="1111"/>
      </w:r>
      <w:moveTo w:id="1112" w:author="dugalh" w:date="2017-04-16T15:31:00Z">
        <w:r>
          <w:t xml:space="preserve">and image ground truth performance into account, the decision tree was selected as the final classifier.  It has the best field ground truth performance and is the second fastest option, being marginally slower than the Bayes Normal classifier.  </w:t>
        </w:r>
        <w:del w:id="1113" w:author="dugalh" w:date="2017-09-20T14:11:00Z">
          <w:r w:rsidDel="00E36831">
            <w:delText xml:space="preserve">The speed of the classifier is a significant advantage for working effectively with large volumes of data.  </w:delText>
          </w:r>
        </w:del>
        <w:r>
          <w:t xml:space="preserve">While it is one of the poorer performers on the image ground truth, it still has a very good accuracy on this data.  </w:t>
        </w:r>
      </w:moveTo>
      <w:ins w:id="1114" w:author="dugalh" w:date="2017-04-25T18:41:00Z">
        <w:r w:rsidR="004B4354" w:rsidDel="004B4354">
          <w:t xml:space="preserve"> </w:t>
        </w:r>
      </w:ins>
      <w:commentRangeStart w:id="1115"/>
      <w:moveTo w:id="1116" w:author="dugalh" w:date="2017-04-16T15:31:00Z">
        <w:del w:id="1117" w:author="dugalh" w:date="2017-04-25T18:41:00Z">
          <w:r w:rsidDel="004B4354">
            <w:delText xml:space="preserve">The image ground truth </w:delText>
          </w:r>
          <w:r w:rsidDel="004B4354">
            <w:lastRenderedPageBreak/>
            <w:delText xml:space="preserve">performance is not considered especially significant due to the probable representivity issues discussed above.  </w:delText>
          </w:r>
          <w:commentRangeEnd w:id="1115"/>
          <w:r w:rsidDel="004B4354">
            <w:rPr>
              <w:rStyle w:val="CommentReference"/>
            </w:rPr>
            <w:commentReference w:id="1115"/>
          </w:r>
        </w:del>
      </w:moveTo>
      <w:ins w:id="1118" w:author="dugalh" w:date="2017-04-25T18:42:00Z">
        <w:r w:rsidR="000D48A5" w:rsidDel="000D48A5">
          <w:t xml:space="preserve"> </w:t>
        </w:r>
      </w:ins>
      <w:commentRangeStart w:id="1119"/>
      <w:moveTo w:id="1120" w:author="dugalh" w:date="2017-04-16T15:31:00Z">
        <w:del w:id="1121"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119"/>
          <w:r w:rsidDel="000D48A5">
            <w:rPr>
              <w:rStyle w:val="CommentReference"/>
            </w:rPr>
            <w:commentReference w:id="1119"/>
          </w:r>
        </w:del>
      </w:moveTo>
    </w:p>
    <w:moveToRangeEnd w:id="1107"/>
    <w:p w14:paraId="5A567B42" w14:textId="77777777" w:rsidR="007022E8" w:rsidRDefault="007022E8">
      <w:pPr>
        <w:spacing w:line="360" w:lineRule="auto"/>
        <w:jc w:val="both"/>
        <w:rPr>
          <w:ins w:id="1122" w:author="dugalh" w:date="2017-04-16T15:42:00Z"/>
        </w:rPr>
        <w:pPrChange w:id="1123" w:author="dugalh" w:date="2017-04-25T18:42:00Z">
          <w:pPr/>
        </w:pPrChange>
      </w:pPr>
    </w:p>
    <w:p w14:paraId="5BCB3149" w14:textId="5E25891A" w:rsidR="007C1081" w:rsidRDefault="000D48A5" w:rsidP="007C1081">
      <w:pPr>
        <w:spacing w:line="360" w:lineRule="auto"/>
        <w:jc w:val="both"/>
        <w:rPr>
          <w:ins w:id="1124" w:author="dugalh" w:date="2017-04-25T20:40:00Z"/>
        </w:rPr>
      </w:pPr>
      <w:moveToRangeStart w:id="1125" w:author="dugalh" w:date="2017-04-25T18:46:00Z" w:name="move480909323"/>
      <w:commentRangeStart w:id="1126"/>
      <w:moveTo w:id="1127" w:author="dugalh" w:date="2017-04-25T18:46:00Z">
        <w:r>
          <w:t xml:space="preserve">The classifier performs well in the Groenfontein, Matjiesvlei and Grootkop areas, but underestimated canopy cover in all the Rooiberg sites.  </w:t>
        </w:r>
      </w:moveTo>
      <w:moveToRangeEnd w:id="1125"/>
      <w:commentRangeEnd w:id="1126"/>
      <w:r>
        <w:rPr>
          <w:rStyle w:val="CommentReference"/>
        </w:rPr>
        <w:commentReference w:id="1126"/>
      </w:r>
      <w:commentRangeStart w:id="1128"/>
      <w:r w:rsidR="007C1081">
        <w:t>An inspection of the images of the field sites suggested that the Rooiberg ground truth estimates were somewhat inflated</w:t>
      </w:r>
      <w:ins w:id="1129" w:author="dugalh" w:date="2017-04-25T18:55:00Z">
        <w:r w:rsidR="00624483">
          <w:t>, likely due to human error</w:t>
        </w:r>
      </w:ins>
      <w:ins w:id="1130" w:author="dugalh" w:date="2017-04-16T15:42:00Z">
        <w:r w:rsidR="007C1081">
          <w:t xml:space="preserve">.  </w:t>
        </w:r>
      </w:ins>
      <w:del w:id="1131"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132"/>
        <w:commentRangeStart w:id="1133"/>
        <w:r w:rsidR="007C1081" w:rsidDel="000D48A5">
          <w:delText>significantly in the three years between image capture and ground truthing</w:delText>
        </w:r>
        <w:commentRangeEnd w:id="1132"/>
        <w:r w:rsidR="007C1081" w:rsidDel="000D48A5">
          <w:rPr>
            <w:rStyle w:val="CommentReference"/>
          </w:rPr>
          <w:commentReference w:id="1132"/>
        </w:r>
        <w:commentRangeEnd w:id="1133"/>
        <w:r w:rsidDel="000D48A5">
          <w:rPr>
            <w:rStyle w:val="CommentReference"/>
          </w:rPr>
          <w:commentReference w:id="1133"/>
        </w:r>
        <w:r w:rsidR="007C1081" w:rsidDel="000D48A5">
          <w:delText xml:space="preserve">, or it could simply be due to human error.  </w:delText>
        </w:r>
      </w:del>
      <w:r w:rsidR="007C1081">
        <w:t xml:space="preserve">Overlaying the classifier output maps on the imagery </w:t>
      </w:r>
      <w:del w:id="1134" w:author="dugalh" w:date="2017-04-25T18:54:00Z">
        <w:r w:rsidR="007C1081" w:rsidDel="00624483">
          <w:delText xml:space="preserve">did however </w:delText>
        </w:r>
      </w:del>
      <w:r w:rsidR="007C1081">
        <w:t>indicate</w:t>
      </w:r>
      <w:ins w:id="1135" w:author="dugalh" w:date="2017-04-25T18:54:00Z">
        <w:r w:rsidR="00624483">
          <w:t>d</w:t>
        </w:r>
      </w:ins>
      <w:r w:rsidR="007C1081">
        <w:t xml:space="preserve"> that the classifier was also underestimating the actual canopy extent.  </w:t>
      </w:r>
      <w:del w:id="1136"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r w:rsidR="007C1081">
        <w:t xml:space="preserve">As a result of </w:t>
      </w:r>
      <w:del w:id="1137" w:author="dugalh" w:date="2017-04-25T18:58:00Z">
        <w:r w:rsidR="007C1081" w:rsidDel="00624483">
          <w:delText xml:space="preserve">this, and </w:delText>
        </w:r>
      </w:del>
      <w:r w:rsidR="007C1081">
        <w:t xml:space="preserve">the sandstone/quartzite geology of the area, the </w:t>
      </w:r>
      <w:r w:rsidR="007C1081" w:rsidRPr="0084644E">
        <w:t>Spekboom</w:t>
      </w:r>
      <w:r w:rsidR="007C1081" w:rsidRPr="00B4434D">
        <w:t xml:space="preserve"> p</w:t>
      </w:r>
      <w:r w:rsidR="007C1081">
        <w:t xml:space="preserve">lants at Rooiberg are smaller and have a canopy that is less dense than those in other sites. </w:t>
      </w:r>
      <w:commentRangeStart w:id="1138"/>
      <w:commentRangeStart w:id="1139"/>
      <w:ins w:id="1140" w:author="dugalh" w:date="2017-04-25T18:49:00Z">
        <w:r>
          <w:t xml:space="preserve">We believe </w:t>
        </w:r>
      </w:ins>
      <w:ins w:id="1141" w:author="dugalh" w:date="2017-04-16T15:42:00Z">
        <w:r>
          <w:t>t</w:t>
        </w:r>
        <w:r w:rsidR="007C1081">
          <w:t>his helps explain the canopy cover underestimation in this area.</w:t>
        </w:r>
      </w:ins>
      <w:commentRangeEnd w:id="1138"/>
      <w:ins w:id="1142" w:author="dugalh" w:date="2017-04-25T18:49:00Z">
        <w:r>
          <w:rPr>
            <w:rStyle w:val="CommentReference"/>
          </w:rPr>
          <w:commentReference w:id="1138"/>
        </w:r>
      </w:ins>
      <w:commentRangeEnd w:id="1139"/>
      <w:ins w:id="1143" w:author="dugalh" w:date="2017-04-25T18:59:00Z">
        <w:r w:rsidR="00564182">
          <w:rPr>
            <w:rStyle w:val="CommentReference"/>
          </w:rPr>
          <w:commentReference w:id="1139"/>
        </w:r>
      </w:ins>
      <w:ins w:id="1144" w:author="dugalh" w:date="2017-04-16T15:42:00Z">
        <w:r w:rsidR="007C1081">
          <w:t xml:space="preserve">  </w:t>
        </w:r>
        <w:commentRangeEnd w:id="1128"/>
        <w:r w:rsidR="007C1081">
          <w:rPr>
            <w:rStyle w:val="CommentReference"/>
          </w:rPr>
          <w:commentReference w:id="1128"/>
        </w:r>
      </w:ins>
    </w:p>
    <w:p w14:paraId="12C38134" w14:textId="77777777" w:rsidR="002C7CA1" w:rsidRDefault="002C7CA1" w:rsidP="007C1081">
      <w:pPr>
        <w:spacing w:line="360" w:lineRule="auto"/>
        <w:jc w:val="both"/>
        <w:rPr>
          <w:ins w:id="1145" w:author="dugalh" w:date="2017-04-25T20:40:00Z"/>
        </w:rPr>
      </w:pPr>
    </w:p>
    <w:p w14:paraId="4AFB633D" w14:textId="5060A3F9" w:rsidR="002C7CA1" w:rsidRDefault="002C7CA1" w:rsidP="002C7CA1">
      <w:pPr>
        <w:spacing w:line="360" w:lineRule="auto"/>
        <w:jc w:val="both"/>
      </w:pPr>
      <w:moveToRangeStart w:id="1146" w:author="dugalh" w:date="2017-04-25T20:40:00Z" w:name="move480916147"/>
      <w:commentRangeStart w:id="1147"/>
      <w:commentRangeStart w:id="1148"/>
      <w:moveTo w:id="1149" w:author="dugalh" w:date="2017-04-25T20:40:00Z">
        <w:r>
          <w:t xml:space="preserve">While the mapping accuracies achieved compare well with related studies </w:t>
        </w:r>
        <w:r>
          <w:fldChar w:fldCharType="begin" w:fldLock="1"/>
        </w:r>
      </w:moveTo>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moveTo w:id="1150" w:author="dugalh" w:date="2017-04-25T20:40:00Z">
        <w:r>
          <w:fldChar w:fldCharType="separate"/>
        </w:r>
      </w:moveTo>
      <w:r w:rsidR="00DF6845" w:rsidRPr="00DF6845">
        <w:rPr>
          <w:noProof/>
        </w:rPr>
        <w:t>(Ghosh and Joshi 2014; Heumann 2011; Baraldi et al. 2010; Johansen et al. 2007; Mehner et al. 2004)</w:t>
      </w:r>
      <w:moveTo w:id="1151" w:author="dugalh" w:date="2017-04-25T20:40:00Z">
        <w:r>
          <w:fldChar w:fldCharType="end"/>
        </w:r>
        <w:r>
          <w:t xml:space="preserve">, there are possible avenues for improvement.  </w:t>
        </w:r>
        <w:commentRangeStart w:id="1152"/>
        <w:del w:id="1153" w:author="dugalh" w:date="2017-04-25T20:41:00Z">
          <w:r w:rsidDel="002C7CA1">
            <w:delText xml:space="preserve">Acquisition of further field ground truth would allow for a more comprehensive validation of the technique.  </w:delText>
          </w:r>
        </w:del>
      </w:moveTo>
      <w:commentRangeEnd w:id="1152"/>
      <w:r>
        <w:rPr>
          <w:rStyle w:val="CommentReference"/>
        </w:rPr>
        <w:commentReference w:id="1152"/>
      </w:r>
      <w:moveTo w:id="1154" w:author="dugalh" w:date="2017-04-25T20:40:00Z">
        <w:r>
          <w:t xml:space="preserve">Ancillary information such as slope aspect or habitat could be incorporated into the classifier, similarly to </w:t>
        </w:r>
        <w:r>
          <w:fldChar w:fldCharType="begin" w:fldLock="1"/>
        </w:r>
      </w:moveTo>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moveTo w:id="1155" w:author="dugalh" w:date="2017-04-25T20:40:00Z">
        <w:r>
          <w:fldChar w:fldCharType="separate"/>
        </w:r>
        <w:r w:rsidRPr="00771DEC">
          <w:rPr>
            <w:noProof/>
          </w:rPr>
          <w:t xml:space="preserve">Thompson et al. </w:t>
        </w:r>
        <w:r>
          <w:rPr>
            <w:noProof/>
          </w:rPr>
          <w:t>(</w:t>
        </w:r>
        <w:r w:rsidRPr="00771DEC">
          <w:rPr>
            <w:noProof/>
          </w:rPr>
          <w:t>2009)</w:t>
        </w:r>
        <w:r>
          <w:fldChar w:fldCharType="end"/>
        </w:r>
        <w:r>
          <w:t xml:space="preserve">.  This could be done by including it either as a feature or by designing separate classifiers for different ranges or categories of the ancillary variable.  </w:t>
        </w:r>
        <w:commentRangeStart w:id="1156"/>
        <w:del w:id="1157" w:author="dugalh" w:date="2017-04-25T20:43:00Z">
          <w:r w:rsidDel="002C7CA1">
            <w:delText xml:space="preserve">While spatial context was included in our classifier through the sliding window features and morphological post processing, texture information could be better exploited by following an object based approach </w:delText>
          </w:r>
          <w:r w:rsidDel="002C7CA1">
            <w:fldChar w:fldCharType="begin" w:fldLock="1"/>
          </w:r>
          <w:r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Del="002C7CA1">
            <w:fldChar w:fldCharType="separate"/>
          </w:r>
          <w:r w:rsidRPr="00925D5C" w:rsidDel="002C7CA1">
            <w:rPr>
              <w:noProof/>
            </w:rPr>
            <w:delText>(Blaschke, 2010)</w:delText>
          </w:r>
          <w:r w:rsidDel="002C7CA1">
            <w:fldChar w:fldCharType="end"/>
          </w:r>
          <w:r w:rsidDel="002C7CA1">
            <w:delText xml:space="preserve">.  Homogenous objects would allow the use of more descriptive texture features such as LBP’s and statistics of the GLCM.   </w:delText>
          </w:r>
          <w:commentRangeEnd w:id="1147"/>
          <w:r w:rsidDel="002C7CA1">
            <w:rPr>
              <w:rStyle w:val="CommentReference"/>
            </w:rPr>
            <w:commentReference w:id="1147"/>
          </w:r>
        </w:del>
      </w:moveTo>
      <w:commentRangeEnd w:id="1148"/>
      <w:del w:id="1158" w:author="dugalh" w:date="2017-04-25T20:43:00Z">
        <w:r w:rsidDel="002C7CA1">
          <w:rPr>
            <w:rStyle w:val="CommentReference"/>
          </w:rPr>
          <w:commentReference w:id="1148"/>
        </w:r>
      </w:del>
      <w:commentRangeEnd w:id="1156"/>
      <w:r>
        <w:rPr>
          <w:rStyle w:val="CommentReference"/>
        </w:rPr>
        <w:commentReference w:id="1156"/>
      </w:r>
    </w:p>
    <w:moveToRangeEnd w:id="1146"/>
    <w:p w14:paraId="53144080" w14:textId="77777777" w:rsidR="002C7CA1" w:rsidRDefault="002C7CA1" w:rsidP="007C1081">
      <w:pPr>
        <w:spacing w:line="360" w:lineRule="auto"/>
        <w:jc w:val="both"/>
        <w:rPr>
          <w:ins w:id="1159" w:author="dugalh" w:date="2017-04-16T15:42:00Z"/>
        </w:rPr>
      </w:pPr>
    </w:p>
    <w:p w14:paraId="1D2E9FFA" w14:textId="77777777" w:rsidR="007C1081" w:rsidRDefault="007C1081" w:rsidP="007C1081">
      <w:pPr>
        <w:spacing w:line="360" w:lineRule="auto"/>
        <w:jc w:val="both"/>
        <w:rPr>
          <w:ins w:id="1160" w:author="dugalh" w:date="2017-04-16T15:42:00Z"/>
        </w:rPr>
      </w:pPr>
    </w:p>
    <w:p w14:paraId="2931F3FE" w14:textId="77777777" w:rsidR="007022E8" w:rsidRDefault="007022E8" w:rsidP="007022E8"/>
    <w:p w14:paraId="78BD342E" w14:textId="1CAC33A7" w:rsidR="00D61588" w:rsidRDefault="00D3757C" w:rsidP="00D3757C">
      <w:pPr>
        <w:pStyle w:val="Heading1"/>
      </w:pPr>
      <w:r>
        <w:t>Conclusions</w:t>
      </w:r>
    </w:p>
    <w:p w14:paraId="0D87BE0D" w14:textId="182E1115" w:rsidR="00D61588" w:rsidRDefault="00436BA0" w:rsidP="00D61588">
      <w:pPr>
        <w:spacing w:line="360" w:lineRule="auto"/>
        <w:jc w:val="both"/>
      </w:pPr>
      <w:ins w:id="1161" w:author="dugalh" w:date="2017-04-25T20:01:00Z">
        <w:r>
          <w:t xml:space="preserve">Accurate </w:t>
        </w:r>
      </w:ins>
      <w:ins w:id="1162" w:author="dugalh" w:date="2017-04-25T20:02:00Z">
        <w:r>
          <w:t xml:space="preserve">Spekboom </w:t>
        </w:r>
      </w:ins>
      <w:ins w:id="1163" w:author="dugalh" w:date="2017-04-25T20:01:00Z">
        <w:r>
          <w:t xml:space="preserve">canopy cover estimates </w:t>
        </w:r>
      </w:ins>
      <w:ins w:id="1164" w:author="dugalh" w:date="2017-04-25T20:02:00Z">
        <w:r>
          <w:t xml:space="preserve">were obtained </w:t>
        </w:r>
      </w:ins>
      <w:ins w:id="1165" w:author="dugalh" w:date="2017-04-25T20:03:00Z">
        <w:r>
          <w:t xml:space="preserve">across the study area </w:t>
        </w:r>
      </w:ins>
      <w:ins w:id="1166" w:author="dugalh" w:date="2017-04-25T20:02:00Z">
        <w:r>
          <w:t>using a per-pixel classification approach.</w:t>
        </w:r>
      </w:ins>
      <w:ins w:id="1167" w:author="dugalh" w:date="2017-04-25T20:01:00Z">
        <w:r>
          <w:t xml:space="preserve"> </w:t>
        </w:r>
      </w:ins>
      <w:ins w:id="1168" w:author="dugalh" w:date="2017-04-25T20:03:00Z">
        <w:r>
          <w:t xml:space="preserve"> </w:t>
        </w:r>
      </w:ins>
      <w:del w:id="1169"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170" w:author="Adriaan Van Niekerk" w:date="2017-03-05T13:53:00Z">
        <w:r w:rsidR="00D61588" w:rsidDel="001C6C2F">
          <w:delText xml:space="preserve">Use of the </w:delText>
        </w:r>
        <w:r w:rsidR="004F3147" w:rsidDel="001C6C2F">
          <w:delText>technique for extraction of</w:delText>
        </w:r>
      </w:del>
      <w:ins w:id="1171" w:author="Adriaan Van Niekerk" w:date="2017-03-05T13:54:00Z">
        <w:del w:id="1172" w:author="dugalh" w:date="2017-04-25T20:03:00Z">
          <w:r w:rsidR="001C6C2F" w:rsidDel="00436BA0">
            <w:delText>Estimating</w:delText>
          </w:r>
        </w:del>
      </w:ins>
      <w:ins w:id="1173" w:author="dugalh" w:date="2017-04-25T20:03:00Z">
        <w:r>
          <w:t>Homogenisation to</w:t>
        </w:r>
      </w:ins>
      <w:ins w:id="1174" w:author="Adriaan Van Niekerk" w:date="2017-03-05T13:54:00Z">
        <w:r w:rsidR="001C6C2F">
          <w:t xml:space="preserve"> </w:t>
        </w:r>
      </w:ins>
      <w:del w:id="1175" w:author="Adriaan Van Niekerk" w:date="2017-03-05T13:54:00Z">
        <w:r w:rsidR="004F3147" w:rsidDel="001C6C2F">
          <w:delText xml:space="preserve"> </w:delText>
        </w:r>
      </w:del>
      <w:r w:rsidR="004F3147">
        <w:t xml:space="preserve">surface reflectance by calibration with satellite data </w:t>
      </w:r>
      <w:del w:id="1176" w:author="Adriaan Van Niekerk" w:date="2017-03-05T13:56:00Z">
        <w:r w:rsidR="00D61588" w:rsidDel="00F7435E">
          <w:delText xml:space="preserve">was </w:delText>
        </w:r>
      </w:del>
      <w:ins w:id="1177" w:author="Adriaan Van Niekerk" w:date="2017-03-05T13:57:00Z">
        <w:r w:rsidR="00F7435E">
          <w:t xml:space="preserve">provided </w:t>
        </w:r>
      </w:ins>
      <w:del w:id="1178" w:author="Adriaan Van Niekerk" w:date="2017-03-05T13:56:00Z">
        <w:r w:rsidR="00D61588" w:rsidDel="00F7435E">
          <w:delText xml:space="preserve">key in obtaining </w:delText>
        </w:r>
      </w:del>
      <w:del w:id="1179" w:author="Adriaan Van Niekerk" w:date="2017-03-05T13:57:00Z">
        <w:r w:rsidR="00D61588" w:rsidDel="00F7435E">
          <w:delText xml:space="preserve">the </w:delText>
        </w:r>
      </w:del>
      <w:r w:rsidR="00D61588">
        <w:t xml:space="preserve">radiometric consistency </w:t>
      </w:r>
      <w:del w:id="1180" w:author="Adriaan Van Niekerk" w:date="2017-03-05T13:57:00Z">
        <w:r w:rsidR="00D61588" w:rsidDel="00F7435E">
          <w:delText xml:space="preserve">required to </w:delText>
        </w:r>
      </w:del>
      <w:ins w:id="1181" w:author="Adriaan Van Niekerk" w:date="2017-03-05T13:57:00Z">
        <w:r w:rsidR="00F7435E">
          <w:t xml:space="preserve">and </w:t>
        </w:r>
      </w:ins>
      <w:r w:rsidR="00D61588">
        <w:t>allow</w:t>
      </w:r>
      <w:ins w:id="1182" w:author="Adriaan Van Niekerk" w:date="2017-03-05T13:57:00Z">
        <w:r w:rsidR="00F7435E">
          <w:t>ed</w:t>
        </w:r>
      </w:ins>
      <w:r w:rsidR="00D61588">
        <w:t xml:space="preserve"> application of a single classification algorithm over an extended area.  Six features, consisting of a combination of spectral, textural and vegetation index type measures, were selected </w:t>
      </w:r>
      <w:del w:id="1183" w:author="Adriaan Van Niekerk" w:date="2017-03-05T13:58:00Z">
        <w:r w:rsidR="00D61588" w:rsidDel="00F7435E">
          <w:delText xml:space="preserve">with the </w:delText>
        </w:r>
      </w:del>
      <w:ins w:id="1184" w:author="Adriaan Van Niekerk" w:date="2017-03-05T13:58:00Z">
        <w:r w:rsidR="00F7435E">
          <w:t xml:space="preserve">using a </w:t>
        </w:r>
      </w:ins>
      <w:r w:rsidR="00D61588">
        <w:t>feature clustering and ranking method</w:t>
      </w:r>
      <w:del w:id="1185" w:author="Adriaan Van Niekerk" w:date="2017-03-05T13:57:00Z">
        <w:r w:rsidR="00D61588" w:rsidDel="00F7435E">
          <w:delText xml:space="preserve"> described in </w:delText>
        </w:r>
        <w:r w:rsidR="00B9460B" w:rsidDel="00F7435E">
          <w:delText>Chapter 3</w:delText>
        </w:r>
      </w:del>
      <w:r w:rsidR="00D61588">
        <w:t xml:space="preserve">.   </w:t>
      </w:r>
      <w:del w:id="1186" w:author="dugalh" w:date="2017-04-25T20:19:00Z">
        <w:r w:rsidR="00D61588" w:rsidDel="0016373F">
          <w:delText xml:space="preserve">The feature set produced similarly good accuracies amongst a diverse set of candidate classifiers, </w:delText>
        </w:r>
        <w:commentRangeStart w:id="1187"/>
        <w:commentRangeStart w:id="1188"/>
        <w:commentRangeStart w:id="1189"/>
        <w:r w:rsidR="00D61588" w:rsidDel="0016373F">
          <w:delText xml:space="preserve">confirming the feature selection method’s utility for finding informative features in the presence of </w:delText>
        </w:r>
        <w:r w:rsidR="009F29BD" w:rsidDel="0016373F">
          <w:delText>redundancy</w:delText>
        </w:r>
        <w:commentRangeEnd w:id="1187"/>
        <w:r w:rsidR="00F7435E" w:rsidDel="0016373F">
          <w:rPr>
            <w:rStyle w:val="CommentReference"/>
          </w:rPr>
          <w:commentReference w:id="1187"/>
        </w:r>
        <w:commentRangeEnd w:id="1188"/>
        <w:r w:rsidDel="0016373F">
          <w:rPr>
            <w:rStyle w:val="CommentReference"/>
          </w:rPr>
          <w:commentReference w:id="1188"/>
        </w:r>
      </w:del>
      <w:commentRangeEnd w:id="1189"/>
      <w:r w:rsidR="0016373F">
        <w:rPr>
          <w:rStyle w:val="CommentReference"/>
        </w:rPr>
        <w:commentReference w:id="1189"/>
      </w:r>
      <w:del w:id="1190" w:author="dugalh" w:date="2017-04-25T20:19:00Z">
        <w:r w:rsidR="00D61588" w:rsidDel="0016373F">
          <w:delText xml:space="preserve">.  </w:delText>
        </w:r>
      </w:del>
      <w:ins w:id="1191" w:author="dugalh" w:date="2017-04-28T11:36:00Z">
        <w:r w:rsidR="00B844BE">
          <w:t>Out of a set of candidate classifiers, a</w:t>
        </w:r>
      </w:ins>
      <w:commentRangeStart w:id="1192"/>
      <w:commentRangeStart w:id="1193"/>
      <w:del w:id="1194" w:author="dugalh" w:date="2017-04-28T11:36:00Z">
        <w:r w:rsidR="00D61588" w:rsidDel="00B844BE">
          <w:delText>A</w:delText>
        </w:r>
      </w:del>
      <w:r w:rsidR="00D61588">
        <w:t xml:space="preserve"> decision tree </w:t>
      </w:r>
      <w:ins w:id="1195" w:author="dugalh" w:date="2017-04-25T20:09:00Z">
        <w:r w:rsidR="00272CF7">
          <w:t>produced the best canopy cover accuracy</w:t>
        </w:r>
      </w:ins>
      <w:ins w:id="1196" w:author="dugalh" w:date="2017-04-25T20:12:00Z">
        <w:r w:rsidR="00272CF7">
          <w:t xml:space="preserve">, </w:t>
        </w:r>
      </w:ins>
      <w:ins w:id="1197" w:author="dugalh" w:date="2017-04-25T20:09:00Z">
        <w:r w:rsidR="00272CF7">
          <w:t xml:space="preserve">and was </w:t>
        </w:r>
      </w:ins>
      <w:ins w:id="1198" w:author="dugalh" w:date="2017-04-28T11:36:00Z">
        <w:r w:rsidR="00B844BE">
          <w:t xml:space="preserve">subsequently </w:t>
        </w:r>
      </w:ins>
      <w:ins w:id="1199" w:author="dugalh" w:date="2017-04-25T20:32:00Z">
        <w:r w:rsidR="005D4458">
          <w:t>used</w:t>
        </w:r>
      </w:ins>
      <w:ins w:id="1200" w:author="dugalh" w:date="2017-04-25T20:09:00Z">
        <w:r w:rsidR="00272CF7">
          <w:t xml:space="preserve"> to produce a map of the study area</w:t>
        </w:r>
      </w:ins>
      <w:del w:id="1201" w:author="dugalh" w:date="2017-04-25T20:10:00Z">
        <w:r w:rsidR="00D61588" w:rsidDel="00272CF7">
          <w:delText>classifier was selected from the candidate classifiers due to its speed and accuracy on the field ground truth</w:delText>
        </w:r>
      </w:del>
      <w:r w:rsidR="00D61588">
        <w:t xml:space="preserve">.  </w:t>
      </w:r>
      <w:commentRangeEnd w:id="1192"/>
      <w:r w:rsidR="00F7435E">
        <w:rPr>
          <w:rStyle w:val="CommentReference"/>
        </w:rPr>
        <w:commentReference w:id="1192"/>
      </w:r>
      <w:commentRangeEnd w:id="1193"/>
      <w:r w:rsidR="0016373F">
        <w:rPr>
          <w:rStyle w:val="CommentReference"/>
        </w:rPr>
        <w:commentReference w:id="1193"/>
      </w:r>
      <w:del w:id="1202"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203" w:author="dugalh" w:date="2017-04-25T20:07:00Z">
        <w:r w:rsidR="00D61588" w:rsidDel="00436BA0">
          <w:delText xml:space="preserve">The classifier </w:delText>
        </w:r>
      </w:del>
      <w:del w:id="1204" w:author="dugalh" w:date="2017-04-25T20:21:00Z">
        <w:r w:rsidR="00D61588" w:rsidDel="0016373F">
          <w:delText>produced a</w:delText>
        </w:r>
      </w:del>
      <w:ins w:id="1205" w:author="dugalh" w:date="2017-04-25T20:21:00Z">
        <w:r w:rsidR="0016373F">
          <w:t>A</w:t>
        </w:r>
      </w:ins>
      <w:r w:rsidR="00D61588">
        <w:t xml:space="preserve"> mean absolute canopy cover error of 5.86% </w:t>
      </w:r>
      <w:del w:id="1206" w:author="dugalh" w:date="2017-04-25T20:25:00Z">
        <w:r w:rsidR="00D61588" w:rsidDel="0016373F">
          <w:delText xml:space="preserve">and standard deviation of 4.85% </w:delText>
        </w:r>
      </w:del>
      <w:r w:rsidR="00D61588">
        <w:t xml:space="preserve">over </w:t>
      </w:r>
      <w:del w:id="1207" w:author="dugalh" w:date="2017-04-25T20:21:00Z">
        <w:r w:rsidR="00D61588" w:rsidDel="0016373F">
          <w:delText xml:space="preserve">the </w:delText>
        </w:r>
      </w:del>
      <w:r w:rsidR="00D61588">
        <w:t xml:space="preserve">20 </w:t>
      </w:r>
      <w:del w:id="1208" w:author="dugalh" w:date="2017-04-25T20:07:00Z">
        <w:r w:rsidR="00D61588" w:rsidDel="00436BA0">
          <w:delText xml:space="preserve">field </w:delText>
        </w:r>
      </w:del>
      <w:r w:rsidR="00D61588">
        <w:t>ground truth sites</w:t>
      </w:r>
      <w:ins w:id="1209" w:author="dugalh" w:date="2017-04-25T20:21:00Z">
        <w:r w:rsidR="0016373F">
          <w:t xml:space="preserve"> was </w:t>
        </w:r>
      </w:ins>
      <w:ins w:id="1210" w:author="dugalh" w:date="2017-04-25T20:22:00Z">
        <w:r w:rsidR="0016373F">
          <w:t>achieved</w:t>
        </w:r>
      </w:ins>
      <w:r w:rsidR="00D61588">
        <w:t xml:space="preserve">.  </w:t>
      </w:r>
    </w:p>
    <w:p w14:paraId="2B92BD95" w14:textId="77777777" w:rsidR="00D61588" w:rsidRDefault="00D61588" w:rsidP="00D61588">
      <w:pPr>
        <w:spacing w:line="360" w:lineRule="auto"/>
        <w:jc w:val="both"/>
      </w:pPr>
    </w:p>
    <w:p w14:paraId="377FD432" w14:textId="68C16F7C" w:rsidR="00D61588" w:rsidDel="005D4458" w:rsidRDefault="00D61588" w:rsidP="005D4458">
      <w:pPr>
        <w:spacing w:line="360" w:lineRule="auto"/>
        <w:jc w:val="both"/>
        <w:rPr>
          <w:del w:id="1211" w:author="dugalh" w:date="2017-04-25T20:29:00Z"/>
        </w:rPr>
      </w:pPr>
      <w:r>
        <w:t xml:space="preserve">While some variation in the </w:t>
      </w:r>
      <w:del w:id="1212" w:author="dugalh" w:date="2017-04-25T20:27:00Z">
        <w:r w:rsidDel="0016373F">
          <w:delText xml:space="preserve">classification </w:delText>
        </w:r>
      </w:del>
      <w:ins w:id="1213" w:author="dugalh" w:date="2017-04-25T20:27:00Z">
        <w:r w:rsidR="0016373F">
          <w:t xml:space="preserve">canopy cover </w:t>
        </w:r>
      </w:ins>
      <w:r>
        <w:t xml:space="preserve">accuracy was observed </w:t>
      </w:r>
      <w:del w:id="1214" w:author="Adriaan Van Niekerk" w:date="2017-03-05T14:01:00Z">
        <w:r w:rsidDel="00F7435E">
          <w:delText>with habitat</w:delText>
        </w:r>
      </w:del>
      <w:ins w:id="1215" w:author="Adriaan Van Niekerk" w:date="2017-03-05T14:01:00Z">
        <w:r w:rsidR="00F7435E">
          <w:t>over different habitats</w:t>
        </w:r>
      </w:ins>
      <w:r>
        <w:t xml:space="preserve">, the classifier </w:t>
      </w:r>
      <w:ins w:id="1216" w:author="dugalh" w:date="2017-04-28T11:39:00Z">
        <w:r w:rsidR="00B844BE">
          <w:t xml:space="preserve">performance </w:t>
        </w:r>
      </w:ins>
      <w:r>
        <w:t xml:space="preserve">was </w:t>
      </w:r>
      <w:ins w:id="1217" w:author="dugalh" w:date="2017-04-28T11:39:00Z">
        <w:r w:rsidR="00B844BE">
          <w:t>consistent over the study area in general</w:t>
        </w:r>
      </w:ins>
      <w:del w:id="1218" w:author="dugalh" w:date="2017-04-28T11:40:00Z">
        <w:r w:rsidDel="00B844BE">
          <w:delText>remarkably robust to the many sources of variation</w:delText>
        </w:r>
      </w:del>
      <w:ins w:id="1219" w:author="dugalh" w:date="2017-04-25T20:33:00Z">
        <w:r w:rsidR="005D4458">
          <w:rPr>
            <w:rStyle w:val="CommentReference"/>
          </w:rPr>
          <w:commentReference w:id="1220"/>
        </w:r>
      </w:ins>
      <w:ins w:id="1221" w:author="dugalh" w:date="2017-04-25T20:25:00Z">
        <w:r w:rsidR="0016373F">
          <w:t xml:space="preserve">.  </w:t>
        </w:r>
      </w:ins>
      <w:del w:id="1222" w:author="dugalh" w:date="2017-04-25T20:32:00Z">
        <w:r w:rsidDel="005D4458">
          <w:delText xml:space="preserve"> </w:delText>
        </w:r>
      </w:del>
      <w:del w:id="1223" w:author="Adriaan Van Niekerk" w:date="2017-03-05T14:01:00Z">
        <w:r w:rsidDel="00F7435E">
          <w:delText>that make this a challenging problem</w:delText>
        </w:r>
      </w:del>
      <w:r>
        <w:t xml:space="preserve">.  </w:t>
      </w:r>
      <w:commentRangeStart w:id="1224"/>
      <w:del w:id="1225" w:author="dugalh" w:date="2017-04-25T20:28:00Z">
        <w:r w:rsidDel="005D4458">
          <w:delText xml:space="preserve">To the best of our knowledge, this is the first use of a mosaic of NGI aerial imagery in a quantitative remote sensing study.  </w:delText>
        </w:r>
      </w:del>
      <w:commentRangeEnd w:id="1224"/>
      <w:r w:rsidR="00F7435E">
        <w:rPr>
          <w:rStyle w:val="CommentReference"/>
        </w:rPr>
        <w:commentReference w:id="1224"/>
      </w:r>
      <w:commentRangeStart w:id="1226"/>
      <w:commentRangeStart w:id="1227"/>
      <w:del w:id="1228" w:author="dugalh" w:date="2017-04-25T20:34:00Z">
        <w:r w:rsidDel="005D4458">
          <w:delText xml:space="preserve">It </w:delText>
        </w:r>
      </w:del>
      <w:ins w:id="1229" w:author="dugalh" w:date="2017-04-25T20:34:00Z">
        <w:r w:rsidR="005D4458">
          <w:t xml:space="preserve">This study </w:t>
        </w:r>
      </w:ins>
      <w:r>
        <w:t xml:space="preserve">is </w:t>
      </w:r>
      <w:del w:id="1230" w:author="dugalh" w:date="2017-04-25T20:34:00Z">
        <w:r w:rsidDel="005D4458">
          <w:delText xml:space="preserve">also </w:delText>
        </w:r>
      </w:del>
      <w:r>
        <w:t xml:space="preserve">one of </w:t>
      </w:r>
      <w:del w:id="1231" w:author="dugalh" w:date="2017-04-25T20:36:00Z">
        <w:r w:rsidDel="00A97FDA">
          <w:delText xml:space="preserve">very </w:delText>
        </w:r>
      </w:del>
      <w:r>
        <w:t xml:space="preserve">few examples of vegetation mapping using VHR imagery over a large area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00DF6845" w:rsidRPr="00DF6845">
        <w:rPr>
          <w:noProof/>
        </w:rPr>
        <w:t>(Eisfelder, Kuenzer, and Dech 2012; Lu 2006)</w:t>
      </w:r>
      <w:r>
        <w:fldChar w:fldCharType="end"/>
      </w:r>
      <w:r>
        <w:t xml:space="preserve">.   </w:t>
      </w:r>
      <w:commentRangeEnd w:id="1226"/>
      <w:r w:rsidR="00F7435E">
        <w:rPr>
          <w:rStyle w:val="CommentReference"/>
        </w:rPr>
        <w:commentReference w:id="1226"/>
      </w:r>
      <w:commentRangeEnd w:id="1227"/>
      <w:r w:rsidR="00A97FDA">
        <w:rPr>
          <w:rStyle w:val="CommentReference"/>
        </w:rPr>
        <w:commentReference w:id="1227"/>
      </w:r>
      <w:del w:id="1232"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233" w:author="dugalh" w:date="2017-04-25T20:29:00Z"/>
        </w:rPr>
      </w:pPr>
    </w:p>
    <w:p w14:paraId="15C41FA4" w14:textId="4B962629" w:rsidR="00D61588" w:rsidRDefault="00D61588" w:rsidP="00A97FDA">
      <w:pPr>
        <w:spacing w:line="360" w:lineRule="auto"/>
        <w:jc w:val="both"/>
      </w:pPr>
      <w:del w:id="1234"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w:t>
      </w:r>
      <w:bookmarkStart w:id="1235" w:name="_GoBack"/>
      <w:bookmarkEnd w:id="1235"/>
      <w:r>
        <w:t xml:space="preserve"> </w:t>
      </w:r>
      <w:r w:rsidR="00B9460B">
        <w:t xml:space="preserve">could </w:t>
      </w:r>
      <w:r>
        <w:t xml:space="preserve">be </w:t>
      </w:r>
      <w:del w:id="1236" w:author="dugalh" w:date="2017-04-25T20:38:00Z">
        <w:r w:rsidDel="002C7CA1">
          <w:delText xml:space="preserve">extended </w:delText>
        </w:r>
      </w:del>
      <w:ins w:id="1237" w:author="dugalh" w:date="2017-04-25T20:38:00Z">
        <w:r w:rsidR="002C7CA1">
          <w:t xml:space="preserve">applied </w:t>
        </w:r>
      </w:ins>
      <w:r>
        <w:t xml:space="preserve">to the rest of the thicket </w:t>
      </w:r>
      <w:r>
        <w:lastRenderedPageBreak/>
        <w:t>biome</w:t>
      </w:r>
      <w:ins w:id="1238" w:author="dugalh" w:date="2017-04-25T20:38:00Z">
        <w:r w:rsidR="002C7CA1">
          <w:t>.</w:t>
        </w:r>
      </w:ins>
      <w:del w:id="1239"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 xml:space="preserve">The availability of a </w:t>
      </w:r>
      <w:r w:rsidR="0084644E" w:rsidRPr="0084644E">
        <w:t>Spekboom</w:t>
      </w:r>
      <w:r>
        <w:t xml:space="preserve"> canopy cover map</w:t>
      </w:r>
      <w:ins w:id="1240" w:author="dugalh" w:date="2017-04-25T20:37:00Z">
        <w:r w:rsidR="00A97FDA">
          <w:t>ping technique</w:t>
        </w:r>
      </w:ins>
      <w:r>
        <w:t xml:space="preserve"> will</w:t>
      </w:r>
      <w:del w:id="1241"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242" w:author="dugalh" w:date="2017-04-25T20:40:00Z" w:name="move480916147"/>
      <w:commentRangeStart w:id="1243"/>
      <w:moveFrom w:id="1244"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243"/>
        <w:r w:rsidR="00F7435E" w:rsidDel="002C7CA1">
          <w:rPr>
            <w:rStyle w:val="CommentReference"/>
          </w:rPr>
          <w:commentReference w:id="1243"/>
        </w:r>
      </w:moveFrom>
    </w:p>
    <w:bookmarkEnd w:id="780"/>
    <w:moveFromRangeEnd w:id="1242"/>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041EF749" w:rsidR="00AE16C1" w:rsidRDefault="00AE16C1" w:rsidP="00AE16C1">
      <w:pPr>
        <w:pStyle w:val="1TeksCharChar"/>
        <w:keepNext/>
        <w:keepLines/>
      </w:pPr>
      <w:r>
        <w:t xml:space="preserve">We would like to thank Adrian Roos and Intergraph South Africa for providing a license for Intergraph PPS, Bernard Jacobs of Geospace International for assistance in understanding the NGI image processing workflow and in obtaining DMC </w:t>
      </w:r>
      <w:r w:rsidR="003C2D70">
        <w:t xml:space="preserve">relative spectral response </w:t>
      </w:r>
      <w:r>
        <w:t xml:space="preserve">data, Theo Pauw and Garth Stephenson of CGA for assistance with computing and software resources and Julie Verhulp and NGI for provision of the aerial imagery.  </w:t>
      </w:r>
      <w:r w:rsidR="00A87ABF" w:rsidRPr="00A87ABF">
        <w:t>The financial assistance of the National Research Foundation (NRF) towards this research is hereby acknowledged. Opinions expressed and conclusions arrived at, are those of the author and are not necessarily to be attributed to the NRF.</w:t>
      </w:r>
      <w:r w:rsidR="00A87ABF">
        <w:t xml:space="preserve">  </w:t>
      </w:r>
      <w:r>
        <w:t>Lastly, we are grateful for funding from the Gamtoos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245" w:name="_Toc107741055"/>
      <w:r>
        <w:br w:type="page"/>
      </w:r>
      <w:bookmarkStart w:id="1246" w:name="_Toc394607669"/>
      <w:bookmarkStart w:id="1247"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C15577" w:rsidRDefault="00C1557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C15577" w:rsidRDefault="00C15577" w:rsidP="00D61588"/>
                  </w:txbxContent>
                </v:textbox>
              </v:rect>
            </w:pict>
          </mc:Fallback>
        </mc:AlternateContent>
      </w:r>
      <w:bookmarkStart w:id="1248" w:name="_Toc347323090"/>
      <w:bookmarkEnd w:id="1245"/>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C15577" w:rsidRDefault="00C1557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C15577" w:rsidRDefault="00C15577" w:rsidP="00D61588"/>
                  </w:txbxContent>
                </v:textbox>
              </v:rect>
            </w:pict>
          </mc:Fallback>
        </mc:AlternateContent>
      </w:r>
      <w:r w:rsidRPr="0002729A">
        <w:t>REFERENCES</w:t>
      </w:r>
      <w:bookmarkEnd w:id="1246"/>
      <w:bookmarkEnd w:id="1247"/>
      <w:bookmarkEnd w:id="1248"/>
    </w:p>
    <w:p w14:paraId="59BE077C" w14:textId="382116B1" w:rsidR="00DF6845" w:rsidRPr="00DF6845" w:rsidRDefault="00D61588" w:rsidP="00DF6845">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DF6845" w:rsidRPr="00DF6845">
        <w:rPr>
          <w:noProof/>
        </w:rPr>
        <w:t xml:space="preserve">Adie, H., and R.I. Yeaton. 2013. “Regeneration Dynamics in Arid Subtropical Thicket, South Africa.” </w:t>
      </w:r>
      <w:r w:rsidR="00DF6845" w:rsidRPr="00DF6845">
        <w:rPr>
          <w:i/>
          <w:iCs/>
          <w:noProof/>
        </w:rPr>
        <w:t>South African Journal of Botany</w:t>
      </w:r>
      <w:r w:rsidR="00DF6845" w:rsidRPr="00DF6845">
        <w:rPr>
          <w:noProof/>
        </w:rPr>
        <w:t xml:space="preserve"> 88 (September). South African Association of Botanists: 80–85. doi:10.1016/j.sajb.2013.05.010.</w:t>
      </w:r>
    </w:p>
    <w:p w14:paraId="6A32069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Amorós López, J., E. Izquierdo Verdiguier, L. Gómez Chova, J. Muñoz Marí, J.Z. Rodríguez Barreiro, G. Camps Valls, and J. Calpe Maravilla. 2011. “Land Cover Classification of VHR Airborne Images for Citrus Grove Identification.” </w:t>
      </w:r>
      <w:r w:rsidRPr="00DF6845">
        <w:rPr>
          <w:i/>
          <w:iCs/>
          <w:noProof/>
        </w:rPr>
        <w:t>ISPRS Journal of Photogrammetry and Remote Sensing</w:t>
      </w:r>
      <w:r w:rsidRPr="00DF6845">
        <w:rPr>
          <w:noProof/>
        </w:rPr>
        <w:t xml:space="preserve"> 66 (1). Elsevier B.V.: 115–123. doi:10.1016/j.isprsjprs.2010.09.008.</w:t>
      </w:r>
    </w:p>
    <w:p w14:paraId="1C34F52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DF6845">
        <w:rPr>
          <w:i/>
          <w:iCs/>
          <w:noProof/>
        </w:rPr>
        <w:t>IEEE Transactions on Geoscience and Remote Sensing</w:t>
      </w:r>
      <w:r w:rsidRPr="00DF6845">
        <w:rPr>
          <w:noProof/>
        </w:rPr>
        <w:t xml:space="preserve"> 48 (3): 1299–1325.</w:t>
      </w:r>
    </w:p>
    <w:p w14:paraId="36ADA88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DF6845">
        <w:rPr>
          <w:i/>
          <w:iCs/>
          <w:noProof/>
        </w:rPr>
        <w:t>IEEE Transactions on Geoscience and Remote Sensing</w:t>
      </w:r>
      <w:r w:rsidRPr="00DF6845">
        <w:rPr>
          <w:noProof/>
        </w:rPr>
        <w:t xml:space="preserve"> 53 (10): 5690–5708. doi:10.1109/TGRS.2015.2428197.</w:t>
      </w:r>
    </w:p>
    <w:p w14:paraId="3F26B781"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Bishop, Christopher M. 2003. </w:t>
      </w:r>
      <w:r w:rsidRPr="00DF6845">
        <w:rPr>
          <w:i/>
          <w:iCs/>
          <w:noProof/>
        </w:rPr>
        <w:t>Neural Networks for Pattern Recognition</w:t>
      </w:r>
      <w:r w:rsidRPr="00DF6845">
        <w:rPr>
          <w:noProof/>
        </w:rPr>
        <w:t>. New York: Oxford University Press. doi:10.1002/0470854774.</w:t>
      </w:r>
    </w:p>
    <w:p w14:paraId="4B5AAAC0"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Blauensteiner, Philipp, Horst Wildenauer, Allan Hanbury, and Martin Kampel. 2006. “On Colour Spaces for Change Detection and Shadow Suppression.” In </w:t>
      </w:r>
      <w:r w:rsidRPr="00DF6845">
        <w:rPr>
          <w:i/>
          <w:iCs/>
          <w:noProof/>
        </w:rPr>
        <w:t>Computer Vision Winter Workshop 2006</w:t>
      </w:r>
      <w:r w:rsidRPr="00DF6845">
        <w:rPr>
          <w:noProof/>
        </w:rPr>
        <w:t>, edited by Ondrej Chum and Vojtech Franc, 1–6. Telc, Czech Republic: Czech Pattern Recognition Society.</w:t>
      </w:r>
    </w:p>
    <w:p w14:paraId="70556E40"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DF6845">
        <w:rPr>
          <w:i/>
          <w:iCs/>
          <w:noProof/>
        </w:rPr>
        <w:t>28th Asian Conference on Remote Sensing 2007, ACRS 2007</w:t>
      </w:r>
      <w:r w:rsidRPr="00DF6845">
        <w:rPr>
          <w:noProof/>
        </w:rPr>
        <w:t>, 1:551–556.</w:t>
      </w:r>
    </w:p>
    <w:p w14:paraId="187379AD"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Bradski, G. 2000. “The OpenCV Library.” </w:t>
      </w:r>
      <w:r w:rsidRPr="00DF6845">
        <w:rPr>
          <w:i/>
          <w:iCs/>
          <w:noProof/>
        </w:rPr>
        <w:t>Dr. Dobb’s Journal of Software Tools</w:t>
      </w:r>
      <w:r w:rsidRPr="00DF6845">
        <w:rPr>
          <w:noProof/>
        </w:rPr>
        <w:t xml:space="preserve"> 25 (120): 122–125.</w:t>
      </w:r>
    </w:p>
    <w:p w14:paraId="210F8F08"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Breiman, Leo. 1996. “Bagging Predictors.” </w:t>
      </w:r>
      <w:r w:rsidRPr="00DF6845">
        <w:rPr>
          <w:i/>
          <w:iCs/>
          <w:noProof/>
        </w:rPr>
        <w:t>Machine Learning</w:t>
      </w:r>
      <w:r w:rsidRPr="00DF6845">
        <w:rPr>
          <w:noProof/>
        </w:rPr>
        <w:t xml:space="preserve"> 24 (2): 123–140.</w:t>
      </w:r>
    </w:p>
    <w:p w14:paraId="6CEEEDA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Breiman, Leo. 2001. “Random Forests.” </w:t>
      </w:r>
      <w:r w:rsidRPr="00DF6845">
        <w:rPr>
          <w:i/>
          <w:iCs/>
          <w:noProof/>
        </w:rPr>
        <w:t>Machine Learning</w:t>
      </w:r>
      <w:r w:rsidRPr="00DF6845">
        <w:rPr>
          <w:noProof/>
        </w:rPr>
        <w:t xml:space="preserve"> 45 (1): 5–32. doi:10.1023/A:1010933404324.</w:t>
      </w:r>
    </w:p>
    <w:p w14:paraId="2521533A"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Breiman, Leo, J. Friedman, R. Olshen, and C. Stone. 1984. </w:t>
      </w:r>
      <w:r w:rsidRPr="00DF6845">
        <w:rPr>
          <w:i/>
          <w:iCs/>
          <w:noProof/>
        </w:rPr>
        <w:t>Classification and Regression Trees</w:t>
      </w:r>
      <w:r w:rsidRPr="00DF6845">
        <w:rPr>
          <w:noProof/>
        </w:rPr>
        <w:t>. Calif.: Wadsworth.</w:t>
      </w:r>
    </w:p>
    <w:p w14:paraId="0A82AD4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Burges, Christopher J.C. 1998. “A Tutorial on Support Vector Machines for Pattern Recognition.” </w:t>
      </w:r>
      <w:r w:rsidRPr="00DF6845">
        <w:rPr>
          <w:i/>
          <w:iCs/>
          <w:noProof/>
        </w:rPr>
        <w:t>Data Mining and Knowledge Discovery</w:t>
      </w:r>
      <w:r w:rsidRPr="00DF6845">
        <w:rPr>
          <w:noProof/>
        </w:rPr>
        <w:t xml:space="preserve"> 2 (2): 121–167. doi:10.1023/A:1009715923555.</w:t>
      </w:r>
    </w:p>
    <w:p w14:paraId="523DD15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DF6845">
        <w:rPr>
          <w:i/>
          <w:iCs/>
          <w:noProof/>
        </w:rPr>
        <w:t>Restoration Ecology</w:t>
      </w:r>
      <w:r w:rsidRPr="00DF6845">
        <w:rPr>
          <w:noProof/>
        </w:rPr>
        <w:t xml:space="preserve"> 20 (1): 56–64. doi:10.1111/j.1526-100X.2010.00746.x.</w:t>
      </w:r>
    </w:p>
    <w:p w14:paraId="28949C9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lastRenderedPageBreak/>
        <w:t xml:space="preserve">de Castro, Ana Isabel, Montserrat Jurado-Expósito, J. M. Peña-Barragán, and Francisca López-Granados. 2012. “Airborne Multi-Spectral Imagery for Mapping Cruciferous Weeds in Cereal and Legume Crops.” </w:t>
      </w:r>
      <w:r w:rsidRPr="00DF6845">
        <w:rPr>
          <w:i/>
          <w:iCs/>
          <w:noProof/>
        </w:rPr>
        <w:t>Precision Agriculture</w:t>
      </w:r>
      <w:r w:rsidRPr="00DF6845">
        <w:rPr>
          <w:noProof/>
        </w:rPr>
        <w:t xml:space="preserve"> 13 (3): 302–321. doi:10.1007/s11119-011-9247-0.</w:t>
      </w:r>
    </w:p>
    <w:p w14:paraId="6848509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Duin, R P W, and David M. J. Tax. 2005. “Statistical Pattern Recognition.” In </w:t>
      </w:r>
      <w:r w:rsidRPr="00DF6845">
        <w:rPr>
          <w:i/>
          <w:iCs/>
          <w:noProof/>
        </w:rPr>
        <w:t>Handbook of Pattern Recognition and Computer Vision, 3rd Ed.</w:t>
      </w:r>
      <w:r w:rsidRPr="00DF6845">
        <w:rPr>
          <w:noProof/>
        </w:rPr>
        <w:t>, edited by CH Chen and PSP Wang, 1–21. Singapore: World Scientific. doi:10.1142/9789812775320_0001.</w:t>
      </w:r>
    </w:p>
    <w:p w14:paraId="3948240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Eisfelder, Christina, Claudia Kuenzer, and Stefan Dech. 2012. “Derivation of Biomass Information for Semi-Arid Areas Using Remote-Sensing Data.” </w:t>
      </w:r>
      <w:r w:rsidRPr="00DF6845">
        <w:rPr>
          <w:i/>
          <w:iCs/>
          <w:noProof/>
        </w:rPr>
        <w:t>International Journal of Remote Sensing</w:t>
      </w:r>
      <w:r w:rsidRPr="00DF6845">
        <w:rPr>
          <w:noProof/>
        </w:rPr>
        <w:t xml:space="preserve"> 33 (9): 2937–2984.</w:t>
      </w:r>
    </w:p>
    <w:p w14:paraId="1F9B918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Gates, David M. 1980. </w:t>
      </w:r>
      <w:r w:rsidRPr="00DF6845">
        <w:rPr>
          <w:i/>
          <w:iCs/>
          <w:noProof/>
        </w:rPr>
        <w:t>Biophysical Ecology</w:t>
      </w:r>
      <w:r w:rsidRPr="00DF6845">
        <w:rPr>
          <w:noProof/>
        </w:rPr>
        <w:t>. Springer Advanced Texts in Life Sciences. New York: Springer. doi:10.1007/978-1-4612-6024-0.</w:t>
      </w:r>
    </w:p>
    <w:p w14:paraId="2E2A2E6D"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GDAL Development Team. 2014. “Geospatial Data Abstraction Library.” </w:t>
      </w:r>
      <w:r w:rsidRPr="00DF6845">
        <w:rPr>
          <w:i/>
          <w:iCs/>
          <w:noProof/>
        </w:rPr>
        <w:t>Open Source Geospatial Foundation</w:t>
      </w:r>
      <w:r w:rsidRPr="00DF6845">
        <w:rPr>
          <w:noProof/>
        </w:rPr>
        <w:t>. http://www.gdal.org/.</w:t>
      </w:r>
    </w:p>
    <w:p w14:paraId="2343CB4A"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Ghosh, Aniruddha, and P.K. Joshi. 2014. “A Comparison of Selected Classification Algorithms for Mapping Bamboo Patches in Lower Gangetic Plains Using Very High Resolution WorldView 2 Imagery.” </w:t>
      </w:r>
      <w:r w:rsidRPr="00DF6845">
        <w:rPr>
          <w:i/>
          <w:iCs/>
          <w:noProof/>
        </w:rPr>
        <w:t>International Journal of Applied Earth Observation and Geoinformation</w:t>
      </w:r>
      <w:r w:rsidRPr="00DF6845">
        <w:rPr>
          <w:noProof/>
        </w:rPr>
        <w:t xml:space="preserve"> 26 (February). Elsevier B.V.: 298–311. doi:10.1016/j.jag.2013.08.011.</w:t>
      </w:r>
    </w:p>
    <w:p w14:paraId="7ADA987E"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Hand, David J, and Kerning Yu. 2001. “Idiot’s Bayes - Not So Stupid After All?” </w:t>
      </w:r>
      <w:r w:rsidRPr="00DF6845">
        <w:rPr>
          <w:i/>
          <w:iCs/>
          <w:noProof/>
        </w:rPr>
        <w:t>International Statisitical Review</w:t>
      </w:r>
      <w:r w:rsidRPr="00DF6845">
        <w:rPr>
          <w:noProof/>
        </w:rPr>
        <w:t xml:space="preserve"> 69 (3): 385–398.</w:t>
      </w:r>
    </w:p>
    <w:p w14:paraId="2F1905F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Heumann, B. W. 2011. “Satellite Remote Sensing of Mangrove Forests: Recent Advances and Future Opportunities.” </w:t>
      </w:r>
      <w:r w:rsidRPr="00DF6845">
        <w:rPr>
          <w:i/>
          <w:iCs/>
          <w:noProof/>
        </w:rPr>
        <w:t>Progress in Physical Geography</w:t>
      </w:r>
      <w:r w:rsidRPr="00DF6845">
        <w:rPr>
          <w:noProof/>
        </w:rPr>
        <w:t xml:space="preserve"> 35 (1): 87–108. doi:10.1177/0309133310385371.</w:t>
      </w:r>
    </w:p>
    <w:p w14:paraId="6E06E00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Intergraph. 2008. “Digital Mapping Camera System.” Huntsville, USA: Intergraph. http://www.geospace.co.za/pdf/DMC Brochure.pdf.</w:t>
      </w:r>
    </w:p>
    <w:p w14:paraId="18CD135C"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Jain, Anil K, Robert P W Duin, and Jianchang Mao. 2000. “Statistical Pattern Recognition: A Review.” </w:t>
      </w:r>
      <w:r w:rsidRPr="00DF6845">
        <w:rPr>
          <w:i/>
          <w:iCs/>
          <w:noProof/>
        </w:rPr>
        <w:t>IEEE Transactions on Pattern Analysis and Machine Intelligence</w:t>
      </w:r>
      <w:r w:rsidRPr="00DF6845">
        <w:rPr>
          <w:noProof/>
        </w:rPr>
        <w:t xml:space="preserve"> 22 (1): 4–37.</w:t>
      </w:r>
    </w:p>
    <w:p w14:paraId="0E6C677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Johansen, Kasper, Nicholas C. Coops, Sarah E. Gergel, and Yulia Stange. 2007. “Application of High Spatial Resolution Satellite Imagery for Riparian and Forest Ecosystem Classification.” </w:t>
      </w:r>
      <w:r w:rsidRPr="00DF6845">
        <w:rPr>
          <w:i/>
          <w:iCs/>
          <w:noProof/>
        </w:rPr>
        <w:t>Remote Sensing of Environment</w:t>
      </w:r>
      <w:r w:rsidRPr="00DF6845">
        <w:rPr>
          <w:noProof/>
        </w:rPr>
        <w:t xml:space="preserve"> 110 (1): 29–44. doi:10.1016/j.rse.2007.02.014.</w:t>
      </w:r>
    </w:p>
    <w:p w14:paraId="6FCB3A0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Kauth, R. J., and G. S. Thomas. 1976. “The Tasselled Cap -- a Graphic Description of the Spectral-Temporal Development of Agricultural Crops as Seen by LANDSAT.” In </w:t>
      </w:r>
      <w:r w:rsidRPr="00DF6845">
        <w:rPr>
          <w:i/>
          <w:iCs/>
          <w:noProof/>
        </w:rPr>
        <w:t>Symposium on Machine Processing of Remotely Sensed Data</w:t>
      </w:r>
      <w:r w:rsidRPr="00DF6845">
        <w:rPr>
          <w:noProof/>
        </w:rPr>
        <w:t>, 4B41-4B51. Purdue University of West Lafayette, Indiana, USA: IEEE.</w:t>
      </w:r>
    </w:p>
    <w:p w14:paraId="627DA53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DF6845">
        <w:rPr>
          <w:i/>
          <w:iCs/>
          <w:noProof/>
        </w:rPr>
        <w:t>Remote Sensing of Environment</w:t>
      </w:r>
      <w:r w:rsidRPr="00DF6845">
        <w:rPr>
          <w:noProof/>
        </w:rPr>
        <w:t xml:space="preserve"> 75 (1). Elsevier: 100–112.</w:t>
      </w:r>
    </w:p>
    <w:p w14:paraId="0937E8E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Kollár, Szilvia, Zoltán Vekerdy, and Béla Márkus. 2013. “Aerial Image Classification for the Mapping of Riparian Vegetation Habitats.” </w:t>
      </w:r>
      <w:r w:rsidRPr="00DF6845">
        <w:rPr>
          <w:i/>
          <w:iCs/>
          <w:noProof/>
        </w:rPr>
        <w:t>Acta Silvatica et Lignaria Hungarica</w:t>
      </w:r>
      <w:r w:rsidRPr="00DF6845">
        <w:rPr>
          <w:noProof/>
        </w:rPr>
        <w:t xml:space="preserve"> 9 (1): 119–133. doi:10.2478/aslh-2013-0010.</w:t>
      </w:r>
    </w:p>
    <w:p w14:paraId="40EEA90E"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Li, Zhengrong, Ross F. Hayward, Jinglan Zhang, Hang Jin, and Rodney A Walker. 2010. </w:t>
      </w:r>
      <w:r w:rsidRPr="00DF6845">
        <w:rPr>
          <w:noProof/>
        </w:rPr>
        <w:lastRenderedPageBreak/>
        <w:t xml:space="preserve">“Evaluation of Spectral and Texture Features for Object-Based Vegetation Species Classification Using Support Vector Machines.” In </w:t>
      </w:r>
      <w:r w:rsidRPr="00DF6845">
        <w:rPr>
          <w:i/>
          <w:iCs/>
          <w:noProof/>
        </w:rPr>
        <w:t>ISPRS TC VII Symposium – 100 Years ISPRS</w:t>
      </w:r>
      <w:r w:rsidRPr="00DF6845">
        <w:rPr>
          <w:noProof/>
        </w:rPr>
        <w:t>, edited by W Wagner and B Székely, XXXVIII:122–127. Vienna, Austria: IAPRS.</w:t>
      </w:r>
    </w:p>
    <w:p w14:paraId="1ED84E5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Lu, Dengsheng. 2006. “The Potential and Challenge of Remote Sensing Based Biomass Estimation.” </w:t>
      </w:r>
      <w:r w:rsidRPr="00DF6845">
        <w:rPr>
          <w:i/>
          <w:iCs/>
          <w:noProof/>
        </w:rPr>
        <w:t>International Journal of Remote Sensing</w:t>
      </w:r>
      <w:r w:rsidRPr="00DF6845">
        <w:rPr>
          <w:noProof/>
        </w:rPr>
        <w:t xml:space="preserve"> 27 (7): 1297–1328. doi:10.1080/01431160500486732.</w:t>
      </w:r>
    </w:p>
    <w:p w14:paraId="6B42015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Ludwig, John A, James F Reynolds, and Paul D Whitson. 1975. “Size-Biomass Relationships of Several Chihuahuan Desert Shrubs.” </w:t>
      </w:r>
      <w:r w:rsidRPr="00DF6845">
        <w:rPr>
          <w:i/>
          <w:iCs/>
          <w:noProof/>
        </w:rPr>
        <w:t>American Midland Naturalist</w:t>
      </w:r>
      <w:r w:rsidRPr="00DF6845">
        <w:rPr>
          <w:noProof/>
        </w:rPr>
        <w:t xml:space="preserve"> 94 (2): 451–461.</w:t>
      </w:r>
    </w:p>
    <w:p w14:paraId="5E399CF3"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Marais, C, Richard M. Cowling, and M Powell. 2009. “Establishing the Platform for a Carbon Sequestration Market in South Africa: The Working for Woodlands Subtropical Thicket Restoration Programme.” In </w:t>
      </w:r>
      <w:r w:rsidRPr="00DF6845">
        <w:rPr>
          <w:i/>
          <w:iCs/>
          <w:noProof/>
        </w:rPr>
        <w:t>XIII World Forestry Congress</w:t>
      </w:r>
      <w:r w:rsidRPr="00DF6845">
        <w:rPr>
          <w:noProof/>
        </w:rPr>
        <w:t>, 1–13. Buenos Aires, Argentina.</w:t>
      </w:r>
    </w:p>
    <w:p w14:paraId="6347015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Mehner, Henny, Mark Cutler, David Fairbairn, and Gillian Thompson. 2004. “Remote Sensing of Upland Vegetation: The Potential of High Spatial Resolution Satellite Sensors.” </w:t>
      </w:r>
      <w:r w:rsidRPr="00DF6845">
        <w:rPr>
          <w:i/>
          <w:iCs/>
          <w:noProof/>
        </w:rPr>
        <w:t>Global Ecology and Biogeography</w:t>
      </w:r>
      <w:r w:rsidRPr="00DF6845">
        <w:rPr>
          <w:noProof/>
        </w:rPr>
        <w:t xml:space="preserve"> 13 (4): 359–369. doi:10.1111/j.1466-822X.2004.00096.x.</w:t>
      </w:r>
    </w:p>
    <w:p w14:paraId="360BA2D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JN Blignaut, Richard M. Cowling, A Knipe, C Marais, S Marais, SM Pierce, M Powell, AM Sigwela, and A Skowno. 2010. </w:t>
      </w:r>
      <w:r w:rsidRPr="00DF6845">
        <w:rPr>
          <w:i/>
          <w:iCs/>
          <w:noProof/>
        </w:rPr>
        <w:t>Investing in Sustainability. Restoring Degraded Thicket, Creating Jobs, Capturing Carbon and Earning Green Credit.</w:t>
      </w:r>
      <w:r w:rsidRPr="00DF6845">
        <w:rPr>
          <w:noProof/>
        </w:rPr>
        <w:t xml:space="preserve"> </w:t>
      </w:r>
      <w:r w:rsidRPr="00DF6845">
        <w:rPr>
          <w:i/>
          <w:iCs/>
          <w:noProof/>
        </w:rPr>
        <w:t>Published by Climate Action Partnership, Cape Town, and Wilderness Foundation, Port Elizabeth</w:t>
      </w:r>
      <w:r w:rsidRPr="00DF6845">
        <w:rPr>
          <w:noProof/>
        </w:rPr>
        <w:t>. Series. Climate Action Partnership, Cape Town and Wilderness Foundation, Port Elizabeth.</w:t>
      </w:r>
    </w:p>
    <w:p w14:paraId="77725D4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and Richard M. Cowling. 2006. “Rate of Carbon Sequestration at Two Thicket Restoration Sites in the Eastern Cape, South Africa.” </w:t>
      </w:r>
      <w:r w:rsidRPr="00DF6845">
        <w:rPr>
          <w:i/>
          <w:iCs/>
          <w:noProof/>
        </w:rPr>
        <w:t>Restoration Ecology</w:t>
      </w:r>
      <w:r w:rsidRPr="00DF6845">
        <w:rPr>
          <w:noProof/>
        </w:rPr>
        <w:t xml:space="preserve"> 14 (1): 38–49.</w:t>
      </w:r>
    </w:p>
    <w:p w14:paraId="79716AD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and Richard M. Cowling. 2010. “Below-Ground Carbon Stocks in Intact and Transformed Subtropical Thicket Landscapes in Semi-Arid South Africa.” </w:t>
      </w:r>
      <w:r w:rsidRPr="00DF6845">
        <w:rPr>
          <w:i/>
          <w:iCs/>
          <w:noProof/>
        </w:rPr>
        <w:t>Journal of Arid Environments</w:t>
      </w:r>
      <w:r w:rsidRPr="00DF6845">
        <w:rPr>
          <w:noProof/>
        </w:rPr>
        <w:t xml:space="preserve"> 74 (1). Elsevier Ltd: 93–100. doi:10.1016/j.jaridenv.2009.07.002.</w:t>
      </w:r>
    </w:p>
    <w:p w14:paraId="0F1BE83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Richard M. Cowling, MV Fey, GIH Kerley, JS Donaldson, AM Sigwela, A Skowno, and P Rundel. 2005. “Effects of Goat Pastoralism on Ecosystem Carbon Storage in Semiarid Thicket, Eastern Cape, South Africa.” </w:t>
      </w:r>
      <w:r w:rsidRPr="00DF6845">
        <w:rPr>
          <w:i/>
          <w:iCs/>
          <w:noProof/>
        </w:rPr>
        <w:t>Austral Ecology</w:t>
      </w:r>
      <w:r w:rsidRPr="00DF6845">
        <w:rPr>
          <w:noProof/>
        </w:rPr>
        <w:t xml:space="preserve"> 30: 797–804.</w:t>
      </w:r>
    </w:p>
    <w:p w14:paraId="3CA8251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Mills, Anthony J., Jane K Turpie, Richard M. Cowling, C Marais, GIH Kerley, G Richard, AM Sigwela, and M Powell. 2007. “Assessing Costs, Benefits, and Feasibility of Restoring Natural Capital in Subtropical Thicket in South Africa.” In </w:t>
      </w:r>
      <w:r w:rsidRPr="00DF6845">
        <w:rPr>
          <w:i/>
          <w:iCs/>
          <w:noProof/>
        </w:rPr>
        <w:t>Restoring Natural Capital: Science, Business and Practice (The Science and Practice of Ecological Restoration Series)</w:t>
      </w:r>
      <w:r w:rsidRPr="00DF6845">
        <w:rPr>
          <w:noProof/>
        </w:rPr>
        <w:t>, edited by J Aronson, S Milton, and J Blignaut, 2:179–187. Washington DC: Island Press.</w:t>
      </w:r>
    </w:p>
    <w:p w14:paraId="19A3325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Mingguo, Zheng, Cai Qianguo, and Qin Mingzhou. 2009. “The Effect of Prior Probabilities in the Maximum Likelihood Classification on Individual Classes.” </w:t>
      </w:r>
      <w:r w:rsidRPr="00DF6845">
        <w:rPr>
          <w:i/>
          <w:iCs/>
          <w:noProof/>
        </w:rPr>
        <w:t>Photogrammetric Engineering &amp; Remote Sensing</w:t>
      </w:r>
      <w:r w:rsidRPr="00DF6845">
        <w:rPr>
          <w:noProof/>
        </w:rPr>
        <w:t>, IGARSS 2005 held 25-29 July, 75 (9). Seoul, South Korea: IEEE: 1109–1117. doi:10.14358/PERS.75.9.1109.</w:t>
      </w:r>
    </w:p>
    <w:p w14:paraId="24CF887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Mustafa, Yaseen T, and Hindav N Habeeb. 2014. “Object Based Technique for Delineating and Mapping 15 Tree Species Using VHR WorldView-2 Imagery.” In </w:t>
      </w:r>
      <w:r w:rsidRPr="00DF6845">
        <w:rPr>
          <w:i/>
          <w:iCs/>
          <w:noProof/>
        </w:rPr>
        <w:t>Proc. SPIE</w:t>
      </w:r>
      <w:r w:rsidRPr="00DF6845">
        <w:rPr>
          <w:noProof/>
        </w:rPr>
        <w:t>, 9239:92390G–92390G–13. doi:10.1117/12.2067280.</w:t>
      </w:r>
    </w:p>
    <w:p w14:paraId="48B38BBC"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lastRenderedPageBreak/>
        <w:t xml:space="preserve">Myneni, R.B., F.G. Hall, P.J. Sellers, and A.L. Marshak. 1995. “The Interpretation of Spectral Vegetation Indexes.” </w:t>
      </w:r>
      <w:r w:rsidRPr="00DF6845">
        <w:rPr>
          <w:i/>
          <w:iCs/>
          <w:noProof/>
        </w:rPr>
        <w:t>IEEE Transactions on Geoscience and Remote Sensing</w:t>
      </w:r>
      <w:r w:rsidRPr="00DF6845">
        <w:rPr>
          <w:noProof/>
        </w:rPr>
        <w:t xml:space="preserve"> 33 (2): 481–486. doi:10.1109/36.377948.</w:t>
      </w:r>
    </w:p>
    <w:p w14:paraId="2B0475DA"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OpenCV Development Team. 2014. “OpenCV Documentation.” </w:t>
      </w:r>
      <w:r w:rsidRPr="00DF6845">
        <w:rPr>
          <w:i/>
          <w:iCs/>
          <w:noProof/>
        </w:rPr>
        <w:t>Open Source Computer Vision Library</w:t>
      </w:r>
      <w:r w:rsidRPr="00DF6845">
        <w:rPr>
          <w:noProof/>
        </w:rPr>
        <w:t>. http://docs.opencv.org/.</w:t>
      </w:r>
    </w:p>
    <w:p w14:paraId="6529FBC4"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Ouyang, Zu-Tao, Mo-Qian Zhang, Xiao Xie, Qi Shen, Hai-Qiang Guo, and Bin Zhao. 2011. “A Comparison of Pixel-Based and Object-Oriented Approaches to VHR Imagery for Mapping Saltmarsh Plants.” </w:t>
      </w:r>
      <w:r w:rsidRPr="00DF6845">
        <w:rPr>
          <w:i/>
          <w:iCs/>
          <w:noProof/>
        </w:rPr>
        <w:t>Ecological Informatics</w:t>
      </w:r>
      <w:r w:rsidRPr="00DF6845">
        <w:rPr>
          <w:noProof/>
        </w:rPr>
        <w:t xml:space="preserve"> 6 (2). Elsevier B.V.: 136–146. doi:10.1016/j.ecoinf.2011.01.002.</w:t>
      </w:r>
    </w:p>
    <w:p w14:paraId="16AC8AA9"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Powell, Michael John. 2009. </w:t>
      </w:r>
      <w:r w:rsidRPr="00DF6845">
        <w:rPr>
          <w:i/>
          <w:iCs/>
          <w:noProof/>
        </w:rPr>
        <w:t>Restoration of Degraded Subtropical Thickets in the Baviaanskloof Megareserve, South Africa</w:t>
      </w:r>
      <w:r w:rsidRPr="00DF6845">
        <w:rPr>
          <w:noProof/>
        </w:rPr>
        <w:t>. MSc. thesis. Series. Master’s thesis. Grahamstown: Rhodes University, Department of Environmental Science.</w:t>
      </w:r>
    </w:p>
    <w:p w14:paraId="745043E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Sahu, Barnali, and Debahuti Mishra. 2011. “A Novel Approach for Selecting Informative Genes from Gene Expression Data Using Signal-to-Noise Ratio and T-Statistics.” In </w:t>
      </w:r>
      <w:r w:rsidRPr="00DF6845">
        <w:rPr>
          <w:i/>
          <w:iCs/>
          <w:noProof/>
        </w:rPr>
        <w:t>2011 2nd International Conference on Computer and Communication Technology (ICCCT-2011)</w:t>
      </w:r>
      <w:r w:rsidRPr="00DF6845">
        <w:rPr>
          <w:noProof/>
        </w:rPr>
        <w:t>, 5–10. Allahabad, India: IEEE. doi:10.1109/ICCCT.2011.6075207.</w:t>
      </w:r>
    </w:p>
    <w:p w14:paraId="464A75F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Serra, Jean, and Pierre Soille, eds. 1994. “Mathematical Morphology and Its Applications to Image Processing.” In </w:t>
      </w:r>
      <w:r w:rsidRPr="00DF6845">
        <w:rPr>
          <w:i/>
          <w:iCs/>
          <w:noProof/>
        </w:rPr>
        <w:t>2nd International Symposium on Mathematical Morphology (ISMM’94)</w:t>
      </w:r>
      <w:r w:rsidRPr="00DF6845">
        <w:rPr>
          <w:noProof/>
        </w:rPr>
        <w:t>, 383. Computational Imaging and Vision. Kluwer Academic Publishers.</w:t>
      </w:r>
    </w:p>
    <w:p w14:paraId="319D999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Sigwela, AM, GIH Kerley, Anthony J. Mills, and Richard M. Cowling. 2009. “The Impact of Browsing-Induced Degradation on the Reproduction of Subtropical Thicket Canopy Shrubs and Trees.” </w:t>
      </w:r>
      <w:r w:rsidRPr="00DF6845">
        <w:rPr>
          <w:i/>
          <w:iCs/>
          <w:noProof/>
        </w:rPr>
        <w:t>South African Journal of Botany</w:t>
      </w:r>
      <w:r w:rsidRPr="00DF6845">
        <w:rPr>
          <w:noProof/>
        </w:rPr>
        <w:t xml:space="preserve"> 75 (2). Elsevier B.V.: 262–267. doi:10.1016/j.sajb.2008.12.001.</w:t>
      </w:r>
    </w:p>
    <w:p w14:paraId="0619390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Singh, Minerva, Yadvinder Malhi, and Shonil Bhagwat. 2014. “Biomass Estimation of Mixed Forest Landscape Using a Fourier Transform Texture-Based Approach on Very-High-Resolution Optical Satellite Imagery.” </w:t>
      </w:r>
      <w:r w:rsidRPr="00DF6845">
        <w:rPr>
          <w:i/>
          <w:iCs/>
          <w:noProof/>
        </w:rPr>
        <w:t>International Journal of Remote Sensing</w:t>
      </w:r>
      <w:r w:rsidRPr="00DF6845">
        <w:rPr>
          <w:noProof/>
        </w:rPr>
        <w:t xml:space="preserve"> 35 (9): 3331–3349. doi:10.1080/01431161.2014.903441.</w:t>
      </w:r>
    </w:p>
    <w:p w14:paraId="10AD83DC"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Strobl, Carolin, Anne-Laure Boulesteix, Thomas Kneib, Thomas Augustin, and Achim Zeileis. 2008. “Conditional Variable Importance for Random Forests.” </w:t>
      </w:r>
      <w:r w:rsidRPr="00DF6845">
        <w:rPr>
          <w:i/>
          <w:iCs/>
          <w:noProof/>
        </w:rPr>
        <w:t>BMC Bioinformatics</w:t>
      </w:r>
      <w:r w:rsidRPr="00DF6845">
        <w:rPr>
          <w:noProof/>
        </w:rPr>
        <w:t xml:space="preserve"> 9 (January): 307. doi:10.1186/1471-2105-9-307.</w:t>
      </w:r>
    </w:p>
    <w:p w14:paraId="6BA838E1"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DF6845">
        <w:rPr>
          <w:i/>
          <w:iCs/>
          <w:noProof/>
        </w:rPr>
        <w:t>Forest Ecology and Management</w:t>
      </w:r>
      <w:r w:rsidRPr="00DF6845">
        <w:rPr>
          <w:noProof/>
        </w:rPr>
        <w:t xml:space="preserve"> 222 (1–3): 75–87. doi:10.1016/j.foreco.2005.10.014.</w:t>
      </w:r>
    </w:p>
    <w:p w14:paraId="2F9B0527"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Szekely, Gabor J., and Maria L. Rizzo. 2005. “Hierarchical Clustering via Joint between-within Distances: Extending Ward’s Minimum Variance Method.” </w:t>
      </w:r>
      <w:r w:rsidRPr="00DF6845">
        <w:rPr>
          <w:i/>
          <w:iCs/>
          <w:noProof/>
        </w:rPr>
        <w:t>Journal of Classification</w:t>
      </w:r>
      <w:r w:rsidRPr="00DF6845">
        <w:rPr>
          <w:noProof/>
        </w:rPr>
        <w:t xml:space="preserve"> 22 (2): 151–183. doi:10.1007/s00357-005-0012-9.</w:t>
      </w:r>
    </w:p>
    <w:p w14:paraId="692174EB"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Thompson, Mark, Jan Vlok, Mathieu Rouget, M T Hoffman, and Richard M. Cowling. 2009. “Mapping Grazing-Induced Degradation in a Semi-Arid Environment: A Rapid and Cost Effective Approach for Assessment and Monitoring.” </w:t>
      </w:r>
      <w:r w:rsidRPr="00DF6845">
        <w:rPr>
          <w:i/>
          <w:iCs/>
          <w:noProof/>
        </w:rPr>
        <w:t>Environmental Management</w:t>
      </w:r>
      <w:r w:rsidRPr="00DF6845">
        <w:rPr>
          <w:noProof/>
        </w:rPr>
        <w:t xml:space="preserve"> 43: 585–596. doi:10.1007/s00267-008-9228-x.</w:t>
      </w:r>
    </w:p>
    <w:p w14:paraId="438F4DB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Tolosi, Laura, and Thomas Lengauer. 2011. “Classification with Correlated Features: Unreliability of Feature Ranking and Solutions.” </w:t>
      </w:r>
      <w:r w:rsidRPr="00DF6845">
        <w:rPr>
          <w:i/>
          <w:iCs/>
          <w:noProof/>
        </w:rPr>
        <w:t>Bioinformatics</w:t>
      </w:r>
      <w:r w:rsidRPr="00DF6845">
        <w:rPr>
          <w:noProof/>
        </w:rPr>
        <w:t xml:space="preserve"> 27 (14): 1986–1994. doi:10.1093/bioinformatics/btr300.</w:t>
      </w:r>
    </w:p>
    <w:p w14:paraId="6BA51FFF"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lastRenderedPageBreak/>
        <w:t xml:space="preserve">Trias-Sanz, Roger, Georges Stamon, and Jean Louchet. 2008. “Using Colour, Texture, and Hierarchial Segmentation for High-Resolution Remote Sensing.” </w:t>
      </w:r>
      <w:r w:rsidRPr="00DF6845">
        <w:rPr>
          <w:i/>
          <w:iCs/>
          <w:noProof/>
        </w:rPr>
        <w:t>ISPRS Journal of Photogrammetry and Remote Sensing</w:t>
      </w:r>
      <w:r w:rsidRPr="00DF6845">
        <w:rPr>
          <w:noProof/>
        </w:rPr>
        <w:t xml:space="preserve"> 63 (2): 156–168. doi:10.1016/j.isprsjprs.2007.08.005.</w:t>
      </w:r>
    </w:p>
    <w:p w14:paraId="38C97485"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Trimble. 2016. </w:t>
      </w:r>
      <w:r w:rsidRPr="00DF6845">
        <w:rPr>
          <w:i/>
          <w:iCs/>
          <w:noProof/>
        </w:rPr>
        <w:t>eCognition Developer User Guide</w:t>
      </w:r>
      <w:r w:rsidRPr="00DF6845">
        <w:rPr>
          <w:noProof/>
        </w:rPr>
        <w:t>.</w:t>
      </w:r>
    </w:p>
    <w:p w14:paraId="2387E7F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van Luijk, G., R.M. Cowling, M.J.P.M. Riksen, and J. Glenday. 2013. “Hydrological Implications of Desertification: Degradation of South African Semi-Arid Subtropical Thicket.” </w:t>
      </w:r>
      <w:r w:rsidRPr="00DF6845">
        <w:rPr>
          <w:i/>
          <w:iCs/>
          <w:noProof/>
        </w:rPr>
        <w:t>Journal of Arid Environments</w:t>
      </w:r>
      <w:r w:rsidRPr="00DF6845">
        <w:rPr>
          <w:noProof/>
        </w:rPr>
        <w:t xml:space="preserve"> 91 (April). Elsevier Ltd: 14–21. doi:10.1016/j.jaridenv.2012.10.022.</w:t>
      </w:r>
    </w:p>
    <w:p w14:paraId="2FDA9372"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Vlok, Jan, Richard M. Cowling, and Trevor Wolf. 2005. </w:t>
      </w:r>
      <w:r w:rsidRPr="00DF6845">
        <w:rPr>
          <w:i/>
          <w:iCs/>
          <w:noProof/>
        </w:rPr>
        <w:t>A Vegetation Map for the Little Karoo</w:t>
      </w:r>
      <w:r w:rsidRPr="00DF6845">
        <w:rPr>
          <w:noProof/>
        </w:rPr>
        <w:t>. Unpublished maps and report for a SKEP project supported by CEPF grant no 1064410304.</w:t>
      </w:r>
    </w:p>
    <w:p w14:paraId="6F575666"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Vyver, Marius L., Richard M. Cowling, Eileen E Campbell, and Mark Difford. 2012. “Active Restoration of Woody Canopy Dominants in Degraded South African Semi-Arid Thicket Is Neither Ecologically nor Economically Feasible.” </w:t>
      </w:r>
      <w:r w:rsidRPr="00DF6845">
        <w:rPr>
          <w:i/>
          <w:iCs/>
          <w:noProof/>
        </w:rPr>
        <w:t>Applied Vegetation Science</w:t>
      </w:r>
      <w:r w:rsidRPr="00DF6845">
        <w:rPr>
          <w:noProof/>
        </w:rPr>
        <w:t xml:space="preserve"> 15 (1): 26–34. doi:10.1111/j.1654-109X.2011.01162.x.</w:t>
      </w:r>
    </w:p>
    <w:p w14:paraId="049A8D08" w14:textId="77777777" w:rsidR="00DF6845" w:rsidRPr="00DF6845" w:rsidRDefault="00DF6845" w:rsidP="00DF6845">
      <w:pPr>
        <w:widowControl w:val="0"/>
        <w:autoSpaceDE w:val="0"/>
        <w:autoSpaceDN w:val="0"/>
        <w:adjustRightInd w:val="0"/>
        <w:spacing w:before="100" w:after="100"/>
        <w:ind w:left="480" w:hanging="480"/>
        <w:rPr>
          <w:noProof/>
        </w:rPr>
      </w:pPr>
      <w:r w:rsidRPr="00DF6845">
        <w:rPr>
          <w:noProof/>
        </w:rPr>
        <w:t xml:space="preserve">Yousef, Malik, Segun Jung, Louise C Showe, and Michael K Showe. 2007. “Recursive Cluster Elimination (RCE) for Classification and Feature Selection from Gene Expression Data.” </w:t>
      </w:r>
      <w:r w:rsidRPr="00DF6845">
        <w:rPr>
          <w:i/>
          <w:iCs/>
          <w:noProof/>
        </w:rPr>
        <w:t>BMC Bioinformatics</w:t>
      </w:r>
      <w:r w:rsidRPr="00DF6845">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C15577" w:rsidRDefault="00C15577">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C15577" w:rsidRDefault="00C15577">
      <w:pPr>
        <w:pStyle w:val="CommentText"/>
      </w:pPr>
      <w:r>
        <w:rPr>
          <w:rStyle w:val="CommentReference"/>
        </w:rPr>
        <w:annotationRef/>
      </w:r>
      <w:r>
        <w:t>Yes - see Lu 2006 and Eisfelder et al 2012</w:t>
      </w:r>
    </w:p>
  </w:comment>
  <w:comment w:id="7" w:author="Adriaan Van Niekerk" w:date="2016-11-15T13:09:00Z" w:initials="avn">
    <w:p w14:paraId="4B4E0CC6" w14:textId="66301381" w:rsidR="00C15577" w:rsidRDefault="00C15577">
      <w:pPr>
        <w:pStyle w:val="CommentText"/>
      </w:pPr>
      <w:r>
        <w:rPr>
          <w:rStyle w:val="CommentReference"/>
        </w:rPr>
        <w:annotationRef/>
      </w:r>
      <w:r>
        <w:t>What?</w:t>
      </w:r>
    </w:p>
  </w:comment>
  <w:comment w:id="9" w:author="Adriaan Van Niekerk" w:date="2017-03-02T14:09:00Z" w:initials="VNAP&lt;">
    <w:p w14:paraId="77009792" w14:textId="4F188DC5" w:rsidR="00C15577" w:rsidRDefault="00C15577">
      <w:pPr>
        <w:pStyle w:val="CommentText"/>
      </w:pPr>
      <w:r>
        <w:rPr>
          <w:rStyle w:val="CommentReference"/>
        </w:rPr>
        <w:annotationRef/>
      </w:r>
      <w:r>
        <w:t>Improved? Calibrated?</w:t>
      </w:r>
    </w:p>
  </w:comment>
  <w:comment w:id="13" w:author="dugalh" w:date="2017-04-28T12:14:00Z" w:initials="dh">
    <w:p w14:paraId="274E5A4C" w14:textId="4DB28480" w:rsidR="00C15577" w:rsidRDefault="00C15577">
      <w:pPr>
        <w:pStyle w:val="CommentText"/>
      </w:pPr>
      <w:r>
        <w:rPr>
          <w:rStyle w:val="CommentReference"/>
        </w:rPr>
        <w:annotationRef/>
      </w:r>
      <w:r>
        <w:t>Exclude this here?</w:t>
      </w:r>
    </w:p>
  </w:comment>
  <w:comment w:id="14" w:author="dugalh" w:date="2017-04-13T18:28:00Z" w:initials="dh">
    <w:p w14:paraId="2D2719E9" w14:textId="060D7186" w:rsidR="00C15577" w:rsidRDefault="00C15577">
      <w:pPr>
        <w:pStyle w:val="CommentText"/>
      </w:pPr>
      <w:r>
        <w:rPr>
          <w:rStyle w:val="CommentReference"/>
        </w:rPr>
        <w:annotationRef/>
      </w:r>
      <w:r>
        <w:t>terminology</w:t>
      </w:r>
    </w:p>
  </w:comment>
  <w:comment w:id="22" w:author="dugalh" w:date="2017-04-13T18:29:00Z" w:initials="dh">
    <w:p w14:paraId="39CED918" w14:textId="1511703B" w:rsidR="00C15577" w:rsidRDefault="00C15577">
      <w:pPr>
        <w:pStyle w:val="CommentText"/>
      </w:pPr>
      <w:r>
        <w:t>“</w:t>
      </w:r>
      <w:r>
        <w:rPr>
          <w:rStyle w:val="CommentReference"/>
        </w:rPr>
        <w:annotationRef/>
      </w:r>
      <w:r>
        <w:t>photographs” refer to analogue film images AFAIK</w:t>
      </w:r>
    </w:p>
  </w:comment>
  <w:comment w:id="28" w:author="dugalh" w:date="2016-10-31T15:53:00Z" w:initials="d">
    <w:p w14:paraId="11054A4D" w14:textId="7FB10BB6" w:rsidR="00C15577" w:rsidRDefault="00C15577">
      <w:pPr>
        <w:pStyle w:val="CommentText"/>
      </w:pPr>
      <w:r>
        <w:rPr>
          <w:rStyle w:val="CommentReference"/>
        </w:rPr>
        <w:annotationRef/>
      </w:r>
      <w:r>
        <w:rPr>
          <w:rStyle w:val="CommentReference"/>
        </w:rPr>
        <w:t>Irrelevant</w:t>
      </w:r>
      <w:r>
        <w:t xml:space="preserve"> detail? Omit or summarise?  </w:t>
      </w:r>
    </w:p>
  </w:comment>
  <w:comment w:id="29" w:author="Adriaan Van Niekerk" w:date="2017-03-03T10:52:00Z" w:initials="VNAP&lt;">
    <w:p w14:paraId="4C2CE7E5" w14:textId="5BD28DE0" w:rsidR="00C15577" w:rsidRDefault="00C15577">
      <w:pPr>
        <w:pStyle w:val="CommentText"/>
      </w:pPr>
      <w:r>
        <w:rPr>
          <w:rStyle w:val="CommentReference"/>
        </w:rPr>
        <w:annotationRef/>
      </w:r>
      <w:r>
        <w:t xml:space="preserve">No, leave it. If it can summarized it would be good. </w:t>
      </w:r>
    </w:p>
  </w:comment>
  <w:comment w:id="30" w:author="dugalh" w:date="2017-04-13T20:29:00Z" w:initials="dh">
    <w:p w14:paraId="5EC69A92" w14:textId="57A70318" w:rsidR="00C15577" w:rsidRDefault="00C15577">
      <w:pPr>
        <w:pStyle w:val="CommentText"/>
      </w:pPr>
      <w:r>
        <w:rPr>
          <w:rStyle w:val="CommentReference"/>
        </w:rPr>
        <w:annotationRef/>
      </w:r>
      <w:r>
        <w:t>Have summarised a bit</w:t>
      </w:r>
    </w:p>
  </w:comment>
  <w:comment w:id="40" w:author="dugalh" w:date="2016-11-09T09:19:00Z" w:initials="d">
    <w:p w14:paraId="7C7A199E" w14:textId="6FD666EF" w:rsidR="00C15577" w:rsidRDefault="00C15577">
      <w:pPr>
        <w:pStyle w:val="CommentText"/>
      </w:pPr>
      <w:r>
        <w:rPr>
          <w:rStyle w:val="CommentReference"/>
        </w:rPr>
        <w:annotationRef/>
      </w:r>
      <w:r>
        <w:t>Summarise or exclude?</w:t>
      </w:r>
    </w:p>
  </w:comment>
  <w:comment w:id="41" w:author="Adriaan Van Niekerk" w:date="2017-03-03T10:28:00Z" w:initials="VNAP&lt;">
    <w:p w14:paraId="36D7C120" w14:textId="6800217F" w:rsidR="00C15577" w:rsidRDefault="00C15577">
      <w:pPr>
        <w:pStyle w:val="CommentText"/>
      </w:pPr>
      <w:r>
        <w:rPr>
          <w:rStyle w:val="CommentReference"/>
        </w:rPr>
        <w:annotationRef/>
      </w:r>
      <w:r>
        <w:t>Exclude here. Maybe it can be incorporated into the discussion somehow?</w:t>
      </w:r>
    </w:p>
  </w:comment>
  <w:comment w:id="42" w:author="dugalh" w:date="2017-06-16T17:27:00Z" w:initials="dh">
    <w:p w14:paraId="43274EC3" w14:textId="7D3D71E3" w:rsidR="00C15577" w:rsidRDefault="00C15577">
      <w:pPr>
        <w:pStyle w:val="CommentText"/>
      </w:pPr>
      <w:r>
        <w:rPr>
          <w:rStyle w:val="CommentReference"/>
        </w:rPr>
        <w:annotationRef/>
      </w:r>
      <w:r w:rsidR="0060746A">
        <w:t>There is a brief note at the end of the conclusion</w:t>
      </w:r>
    </w:p>
  </w:comment>
  <w:comment w:id="46" w:author="Adriaan Van Niekerk" w:date="2017-03-03T10:29:00Z" w:initials="VNAP&lt;">
    <w:p w14:paraId="6811EE69" w14:textId="27E0E1EB" w:rsidR="00C15577" w:rsidRDefault="00C15577">
      <w:pPr>
        <w:pStyle w:val="CommentText"/>
      </w:pPr>
      <w:r>
        <w:rPr>
          <w:rStyle w:val="CommentReference"/>
        </w:rPr>
        <w:annotationRef/>
      </w:r>
      <w:r>
        <w:t xml:space="preserve">In general or for Spekboom? </w:t>
      </w:r>
    </w:p>
  </w:comment>
  <w:comment w:id="57" w:author="Adriaan Van Niekerk" w:date="2017-03-03T10:32:00Z" w:initials="VNAP&lt;">
    <w:p w14:paraId="0CC1E2B3" w14:textId="4550031E" w:rsidR="00C15577" w:rsidRDefault="00C15577">
      <w:pPr>
        <w:pStyle w:val="CommentText"/>
      </w:pPr>
      <w:r>
        <w:rPr>
          <w:rStyle w:val="CommentReference"/>
        </w:rPr>
        <w:annotationRef/>
      </w:r>
      <w:r>
        <w:t xml:space="preserve">Rather give year. </w:t>
      </w:r>
    </w:p>
  </w:comment>
  <w:comment w:id="58" w:author="dugalh" w:date="2017-04-13T18:43:00Z" w:initials="dh">
    <w:p w14:paraId="4AFEBB27" w14:textId="2C3C0D16" w:rsidR="00C15577" w:rsidRDefault="00C15577">
      <w:pPr>
        <w:pStyle w:val="CommentText"/>
      </w:pPr>
      <w:r>
        <w:rPr>
          <w:rStyle w:val="CommentReference"/>
        </w:rPr>
        <w:annotationRef/>
      </w:r>
      <w:r>
        <w:t>The contrast of Spekboom to the background veg is accentuated during the growing season(s) of which there are more than one – one is in September.  The year is irrelevant in this context.</w:t>
      </w:r>
    </w:p>
  </w:comment>
  <w:comment w:id="59" w:author="Adriaan Van Niekerk" w:date="2017-03-03T10:32:00Z" w:initials="VNAP&lt;">
    <w:p w14:paraId="29947908" w14:textId="62A7ECA5" w:rsidR="00C15577" w:rsidRDefault="00C15577">
      <w:pPr>
        <w:pStyle w:val="CommentText"/>
      </w:pPr>
      <w:r>
        <w:rPr>
          <w:rStyle w:val="CommentReference"/>
        </w:rPr>
        <w:annotationRef/>
      </w:r>
      <w:r>
        <w:t>Which years?</w:t>
      </w:r>
    </w:p>
  </w:comment>
  <w:comment w:id="60" w:author="dugalh" w:date="2017-04-13T20:41:00Z" w:initials="dh">
    <w:p w14:paraId="4B9C9190" w14:textId="38E601B1" w:rsidR="00C15577" w:rsidRDefault="00C15577">
      <w:pPr>
        <w:pStyle w:val="CommentText"/>
      </w:pPr>
      <w:r>
        <w:rPr>
          <w:rStyle w:val="CommentReference"/>
        </w:rPr>
        <w:annotationRef/>
      </w:r>
      <w:r>
        <w:t>2002-2003</w:t>
      </w:r>
    </w:p>
  </w:comment>
  <w:comment w:id="61" w:author="Adriaan Van Niekerk" w:date="2017-03-03T10:32:00Z" w:initials="VNAP&lt;">
    <w:p w14:paraId="3C16889C" w14:textId="2F8A4CBF" w:rsidR="00C15577" w:rsidRDefault="00C15577">
      <w:pPr>
        <w:pStyle w:val="CommentText"/>
      </w:pPr>
      <w:r>
        <w:rPr>
          <w:rStyle w:val="CommentReference"/>
        </w:rPr>
        <w:annotationRef/>
      </w:r>
      <w:r>
        <w:t>OK, but what were the deficiencies of the approach? Specifically, what was the impact of using low res data?</w:t>
      </w:r>
    </w:p>
  </w:comment>
  <w:comment w:id="62" w:author="dugalh" w:date="2017-04-13T18:38:00Z" w:initials="dh">
    <w:p w14:paraId="0B405574" w14:textId="4D06C1AA" w:rsidR="00C15577" w:rsidRDefault="00C15577">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43" w:author="Adriaan Van Niekerk" w:date="2017-03-03T10:34:00Z" w:initials="VNAP&lt;">
    <w:p w14:paraId="3F006D2E" w14:textId="4BB62C2E" w:rsidR="00C15577" w:rsidRDefault="00C15577">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44" w:author="dugalh" w:date="2017-04-13T18:45:00Z" w:initials="dh">
    <w:p w14:paraId="3EAAAC9A" w14:textId="0EED95E8" w:rsidR="00C15577" w:rsidRDefault="00C15577">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70" w:author="Adriaan Van Niekerk" w:date="2017-03-03T10:33:00Z" w:initials="VNAP&lt;">
    <w:p w14:paraId="67AF0F87" w14:textId="6819C0A5" w:rsidR="00C15577" w:rsidRDefault="00C15577">
      <w:pPr>
        <w:pStyle w:val="CommentText"/>
      </w:pPr>
      <w:r>
        <w:rPr>
          <w:rStyle w:val="CommentReference"/>
        </w:rPr>
        <w:annotationRef/>
      </w:r>
      <w:r>
        <w:t>Of what?</w:t>
      </w:r>
    </w:p>
  </w:comment>
  <w:comment w:id="74" w:author="dugalh" w:date="2017-04-13T21:05:00Z" w:initials="dh">
    <w:p w14:paraId="5FAE8140" w14:textId="11079570" w:rsidR="00C15577" w:rsidRDefault="00C15577">
      <w:pPr>
        <w:pStyle w:val="CommentText"/>
      </w:pPr>
      <w:r>
        <w:rPr>
          <w:rStyle w:val="CommentReference"/>
        </w:rPr>
        <w:annotationRef/>
      </w:r>
      <w:r>
        <w:t>This is a figure Jan gave me verbally but it is difficult to justify precisely so rather leave out.</w:t>
      </w:r>
    </w:p>
  </w:comment>
  <w:comment w:id="79" w:author="Adriaan Van Niekerk" w:date="2017-03-03T10:36:00Z" w:initials="VNAP&lt;">
    <w:p w14:paraId="234BAD4E" w14:textId="776BEF46" w:rsidR="00C15577" w:rsidRDefault="00C15577">
      <w:pPr>
        <w:pStyle w:val="CommentText"/>
      </w:pPr>
      <w:r>
        <w:rPr>
          <w:rStyle w:val="CommentReference"/>
        </w:rPr>
        <w:annotationRef/>
      </w:r>
      <w:r>
        <w:t xml:space="preserve">Not clear. Expand. This is important as it motivates the use of VHR data. </w:t>
      </w:r>
    </w:p>
  </w:comment>
  <w:comment w:id="90" w:author="Adriaan Van Niekerk" w:date="2017-03-03T10:37:00Z" w:initials="VNAP&lt;">
    <w:p w14:paraId="1A503ABC" w14:textId="2FE3434B" w:rsidR="00C15577" w:rsidRDefault="00C15577">
      <w:pPr>
        <w:pStyle w:val="CommentText"/>
      </w:pPr>
      <w:r>
        <w:rPr>
          <w:rStyle w:val="CommentReference"/>
        </w:rPr>
        <w:annotationRef/>
      </w:r>
      <w:r>
        <w:t xml:space="preserve">Good. </w:t>
      </w:r>
    </w:p>
  </w:comment>
  <w:comment w:id="97" w:author="dugalh" w:date="2017-04-13T21:22:00Z" w:initials="dh">
    <w:p w14:paraId="45EF27BA" w14:textId="42659AA5" w:rsidR="00C15577" w:rsidRDefault="00C15577">
      <w:pPr>
        <w:pStyle w:val="CommentText"/>
      </w:pPr>
      <w:r>
        <w:rPr>
          <w:rStyle w:val="CommentReference"/>
        </w:rPr>
        <w:annotationRef/>
      </w:r>
      <w:r>
        <w:t>I originally laid out this review in the order the operations would normally be applied i.e. calibration, segmentation, feature selection, classification.  I’m not sure why you have re-arranged it all but I have accepted the moves.</w:t>
      </w:r>
    </w:p>
  </w:comment>
  <w:comment w:id="99" w:author="dugalh" w:date="2017-09-19T18:13:00Z" w:initials="dh">
    <w:p w14:paraId="7E1553DC" w14:textId="75F3534E" w:rsidR="00C15577" w:rsidRDefault="00C15577">
      <w:pPr>
        <w:pStyle w:val="CommentText"/>
      </w:pPr>
      <w:r>
        <w:rPr>
          <w:rStyle w:val="CommentReference"/>
        </w:rPr>
        <w:annotationRef/>
      </w:r>
      <w:r>
        <w:t>Moved  from methods as per your suggestion</w:t>
      </w:r>
    </w:p>
  </w:comment>
  <w:comment w:id="123" w:author="Adriaan Van Niekerk" w:date="2016-11-15T13:35:00Z" w:initials="avn">
    <w:p w14:paraId="66B85B2F" w14:textId="654C699D" w:rsidR="00C15577" w:rsidRDefault="00C15577">
      <w:pPr>
        <w:pStyle w:val="CommentText"/>
      </w:pPr>
      <w:r>
        <w:rPr>
          <w:rStyle w:val="CommentReference"/>
        </w:rPr>
        <w:annotationRef/>
      </w:r>
      <w:r>
        <w:t>There are open source software.</w:t>
      </w:r>
    </w:p>
  </w:comment>
  <w:comment w:id="124" w:author="dugalh" w:date="2017-04-13T21:20:00Z" w:initials="dh">
    <w:p w14:paraId="24ED67FD" w14:textId="63015AB7" w:rsidR="00C15577" w:rsidRDefault="00C15577">
      <w:pPr>
        <w:pStyle w:val="CommentText"/>
      </w:pPr>
      <w:r>
        <w:rPr>
          <w:rStyle w:val="CommentReference"/>
        </w:rPr>
        <w:annotationRef/>
      </w:r>
      <w:r>
        <w:t>Have you used it successfully?  I have not seen any studies in the literature doing this kind of thing with open source software.  Pretty much everyone uses eCognition.</w:t>
      </w:r>
    </w:p>
  </w:comment>
  <w:comment w:id="119" w:author="Adriaan Van Niekerk" w:date="2017-03-03T10:55:00Z" w:initials="VNAP&lt;">
    <w:p w14:paraId="0C81BDD2" w14:textId="4A445B2C" w:rsidR="00C15577" w:rsidRDefault="00C15577">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20" w:author="Adriaan Van Niekerk" w:date="2017-03-05T20:41:00Z" w:initials="avn">
    <w:p w14:paraId="4E34AC91" w14:textId="0C17B226" w:rsidR="00C15577" w:rsidRDefault="00C15577">
      <w:pPr>
        <w:pStyle w:val="CommentText"/>
      </w:pPr>
      <w:r>
        <w:rPr>
          <w:rStyle w:val="CommentReference"/>
        </w:rPr>
        <w:annotationRef/>
      </w:r>
      <w:r>
        <w:t xml:space="preserve">I see that you do this in the methods. Bring it here. </w:t>
      </w:r>
    </w:p>
  </w:comment>
  <w:comment w:id="121" w:author="dugalh" w:date="2017-06-16T17:34:00Z" w:initials="dh">
    <w:p w14:paraId="5D96A874" w14:textId="620CAC52" w:rsidR="00C15577" w:rsidRDefault="00C15577">
      <w:pPr>
        <w:pStyle w:val="CommentText"/>
      </w:pPr>
      <w:r>
        <w:rPr>
          <w:rStyle w:val="CommentReference"/>
        </w:rPr>
        <w:annotationRef/>
      </w:r>
      <w:r>
        <w:rPr>
          <w:rStyle w:val="CommentReference"/>
        </w:rPr>
        <w:t>See above</w:t>
      </w:r>
    </w:p>
  </w:comment>
  <w:comment w:id="126" w:author="Adriaan Van Niekerk" w:date="2017-03-03T11:00:00Z" w:initials="VNAP&lt;">
    <w:p w14:paraId="0A14901A" w14:textId="2D693A27" w:rsidR="00C15577" w:rsidRDefault="00C15577">
      <w:pPr>
        <w:pStyle w:val="CommentText"/>
      </w:pPr>
      <w:r>
        <w:rPr>
          <w:rStyle w:val="CommentReference"/>
        </w:rPr>
        <w:annotationRef/>
      </w:r>
      <w:r>
        <w:t xml:space="preserve">Such as? eCognition actually makes use of OpenCV libraries for RF, SVM. But the NN classifier is their own I think. </w:t>
      </w:r>
    </w:p>
  </w:comment>
  <w:comment w:id="127" w:author="dugalh" w:date="2017-06-16T18:26:00Z" w:initials="dh">
    <w:p w14:paraId="72BC5D1C" w14:textId="037D5D04" w:rsidR="00C15577" w:rsidRDefault="00C15577">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w:t>
      </w:r>
    </w:p>
  </w:comment>
  <w:comment w:id="143" w:author="Adriaan Van Niekerk" w:date="2017-03-03T10:58:00Z" w:initials="VNAP&lt;">
    <w:p w14:paraId="62AEF5DA" w14:textId="4571A3DA" w:rsidR="00C15577" w:rsidRDefault="00C15577">
      <w:pPr>
        <w:pStyle w:val="CommentText"/>
      </w:pPr>
      <w:r>
        <w:rPr>
          <w:rStyle w:val="CommentReference"/>
        </w:rPr>
        <w:annotationRef/>
      </w:r>
      <w:r>
        <w:t xml:space="preserve">First explain the issue of high dimensionality. Two sentences. </w:t>
      </w:r>
    </w:p>
  </w:comment>
  <w:comment w:id="144" w:author="dugalh" w:date="2017-06-16T18:40:00Z" w:initials="dh">
    <w:p w14:paraId="55E4F4B9" w14:textId="1F0A024B" w:rsidR="00C15577" w:rsidRDefault="00C15577">
      <w:pPr>
        <w:pStyle w:val="CommentText"/>
      </w:pPr>
      <w:r>
        <w:rPr>
          <w:rStyle w:val="CommentReference"/>
        </w:rPr>
        <w:annotationRef/>
      </w:r>
      <w:r>
        <w:t>See addition above</w:t>
      </w:r>
    </w:p>
  </w:comment>
  <w:comment w:id="150" w:author="Adriaan Van Niekerk" w:date="2016-11-15T13:36:00Z" w:initials="avn">
    <w:p w14:paraId="3F7CAB30" w14:textId="1D958382" w:rsidR="00C15577" w:rsidRDefault="00C15577">
      <w:pPr>
        <w:pStyle w:val="CommentText"/>
      </w:pPr>
      <w:r>
        <w:rPr>
          <w:rStyle w:val="CommentReference"/>
        </w:rPr>
        <w:annotationRef/>
      </w:r>
      <w:r>
        <w:t>Why is this necessary?</w:t>
      </w:r>
    </w:p>
  </w:comment>
  <w:comment w:id="151" w:author="dugalh" w:date="2017-06-16T18:51:00Z" w:initials="dh">
    <w:p w14:paraId="6AA21DE5" w14:textId="0A3B4671" w:rsidR="00C15577" w:rsidRDefault="00C15577">
      <w:pPr>
        <w:pStyle w:val="CommentText"/>
      </w:pPr>
      <w:r>
        <w:rPr>
          <w:rStyle w:val="CommentReference"/>
        </w:rPr>
        <w:annotationRef/>
      </w:r>
      <w:r>
        <w:t>See addition above</w:t>
      </w:r>
    </w:p>
  </w:comment>
  <w:comment w:id="155" w:author="dugalh" w:date="2017-04-13T21:32:00Z" w:initials="dh">
    <w:p w14:paraId="6F5CF0A0" w14:textId="6BCB9B84" w:rsidR="00C15577" w:rsidRDefault="00C15577">
      <w:pPr>
        <w:pStyle w:val="CommentText"/>
      </w:pPr>
      <w:r>
        <w:rPr>
          <w:rStyle w:val="CommentReference"/>
        </w:rPr>
        <w:annotationRef/>
      </w:r>
      <w:r>
        <w:t>Radiometric variations are the atmospheric and BRDF effects – they are not separate things.</w:t>
      </w:r>
    </w:p>
  </w:comment>
  <w:comment w:id="160" w:author="dugalh" w:date="2017-04-13T21:36:00Z" w:initials="dh">
    <w:p w14:paraId="6508BB8D" w14:textId="4748C9DA" w:rsidR="00C15577" w:rsidRDefault="00C15577">
      <w:pPr>
        <w:pStyle w:val="CommentText"/>
      </w:pPr>
      <w:r>
        <w:rPr>
          <w:rStyle w:val="CommentReference"/>
        </w:rPr>
        <w:annotationRef/>
      </w:r>
      <w:r>
        <w:t>I don’t like this – regional could be any size and implies large areas- leave out?</w:t>
      </w:r>
    </w:p>
  </w:comment>
  <w:comment w:id="171" w:author="Adriaan Van Niekerk" w:date="2017-03-03T11:21:00Z" w:initials="VNAP&lt;">
    <w:p w14:paraId="784B2563" w14:textId="3D037105" w:rsidR="00C15577" w:rsidRDefault="00C15577">
      <w:pPr>
        <w:pStyle w:val="CommentText"/>
      </w:pPr>
      <w:r>
        <w:rPr>
          <w:rStyle w:val="CommentReference"/>
        </w:rPr>
        <w:annotationRef/>
      </w:r>
      <w:r>
        <w:t xml:space="preserve">Remove. Can be covered in methods. </w:t>
      </w:r>
    </w:p>
  </w:comment>
  <w:comment w:id="172" w:author="dugalh" w:date="2017-04-13T22:17:00Z" w:initials="dh">
    <w:p w14:paraId="416793DE" w14:textId="390F24DF" w:rsidR="00C15577" w:rsidRDefault="00C15577" w:rsidP="0060746A">
      <w:pPr>
        <w:pStyle w:val="CommentText"/>
      </w:pPr>
      <w:r>
        <w:rPr>
          <w:rStyle w:val="CommentReference"/>
        </w:rPr>
        <w:annotationRef/>
      </w:r>
      <w:r w:rsidR="0060746A">
        <w:t>OK – see section 2.3</w:t>
      </w:r>
    </w:p>
  </w:comment>
  <w:comment w:id="178" w:author="Adriaan Van Niekerk" w:date="2017-03-03T11:34:00Z" w:initials="VNAP&lt;">
    <w:p w14:paraId="02429F86" w14:textId="73914268" w:rsidR="00C15577" w:rsidRDefault="00C15577">
      <w:pPr>
        <w:pStyle w:val="CommentText"/>
      </w:pPr>
      <w:r>
        <w:rPr>
          <w:rStyle w:val="CommentReference"/>
        </w:rPr>
        <w:annotationRef/>
      </w:r>
      <w:r>
        <w:t>List them.</w:t>
      </w:r>
    </w:p>
  </w:comment>
  <w:comment w:id="179" w:author="Adriaan Van Niekerk" w:date="2017-03-03T11:37:00Z" w:initials="VNAP&lt;">
    <w:p w14:paraId="3056A9B5" w14:textId="31403B1D" w:rsidR="00C15577" w:rsidRDefault="00C15577">
      <w:pPr>
        <w:pStyle w:val="CommentText"/>
      </w:pPr>
      <w:r>
        <w:rPr>
          <w:rStyle w:val="CommentReference"/>
        </w:rPr>
        <w:annotationRef/>
      </w:r>
      <w:r>
        <w:t>Perhaps you should rather reference Mucina and Rutehrford 2006?</w:t>
      </w:r>
    </w:p>
  </w:comment>
  <w:comment w:id="180" w:author="dugalh" w:date="2017-06-16T19:45:00Z" w:initials="dh">
    <w:p w14:paraId="190936D6" w14:textId="43513E15" w:rsidR="00C15577" w:rsidRDefault="00C15577">
      <w:pPr>
        <w:pStyle w:val="CommentText"/>
      </w:pPr>
      <w:r>
        <w:rPr>
          <w:rStyle w:val="CommentReference"/>
        </w:rPr>
        <w:annotationRef/>
      </w:r>
      <w:r>
        <w:t>According to Jan Vlok that study is v dubious .  In any case it is irrelevant as we are only interested in thicket so I have excluded.</w:t>
      </w:r>
    </w:p>
  </w:comment>
  <w:comment w:id="181" w:author="Adriaan Van Niekerk" w:date="2017-03-03T11:26:00Z" w:initials="VNAP&lt;">
    <w:p w14:paraId="4C8F407D" w14:textId="53C5CC58" w:rsidR="00C15577" w:rsidRDefault="00C15577">
      <w:pPr>
        <w:pStyle w:val="CommentText"/>
      </w:pPr>
      <w:r>
        <w:rPr>
          <w:rStyle w:val="CommentReference"/>
        </w:rPr>
        <w:annotationRef/>
      </w:r>
      <w:r>
        <w:t>Not in reference list?</w:t>
      </w:r>
    </w:p>
  </w:comment>
  <w:comment w:id="182" w:author="dugalh" w:date="2017-04-13T22:20:00Z" w:initials="dh">
    <w:p w14:paraId="71ED361E" w14:textId="7A7CE956" w:rsidR="00C15577" w:rsidRDefault="00C15577">
      <w:pPr>
        <w:pStyle w:val="CommentText"/>
      </w:pPr>
      <w:r>
        <w:rPr>
          <w:rStyle w:val="CommentReference"/>
        </w:rPr>
        <w:annotationRef/>
      </w:r>
      <w:r>
        <w:t>? is there now</w:t>
      </w:r>
    </w:p>
  </w:comment>
  <w:comment w:id="187" w:author="dugalh" w:date="2017-04-13T22:25:00Z" w:initials="dh">
    <w:p w14:paraId="0C79B9C4" w14:textId="458075CC" w:rsidR="00C15577" w:rsidRDefault="00C15577">
      <w:pPr>
        <w:pStyle w:val="CommentText"/>
      </w:pPr>
      <w:r>
        <w:rPr>
          <w:rStyle w:val="CommentReference"/>
        </w:rPr>
        <w:annotationRef/>
      </w:r>
      <w:r>
        <w:t>The sentences do not work joined together and this is kind of redundant</w:t>
      </w:r>
    </w:p>
  </w:comment>
  <w:comment w:id="192" w:author="dugalh" w:date="2016-11-02T11:40:00Z" w:initials="d">
    <w:p w14:paraId="2F36E8EA" w14:textId="78145204" w:rsidR="00C15577" w:rsidRDefault="00C15577">
      <w:pPr>
        <w:pStyle w:val="CommentText"/>
      </w:pPr>
      <w:r>
        <w:rPr>
          <w:rStyle w:val="CommentReference"/>
        </w:rPr>
        <w:annotationRef/>
      </w:r>
      <w:r>
        <w:t>Avn: Necessary?</w:t>
      </w:r>
    </w:p>
  </w:comment>
  <w:comment w:id="193" w:author="dugalh" w:date="2017-04-13T22:27:00Z" w:initials="dh">
    <w:p w14:paraId="452C088C" w14:textId="3E9B4E87" w:rsidR="00C15577" w:rsidRDefault="00C15577">
      <w:pPr>
        <w:pStyle w:val="CommentText"/>
      </w:pPr>
      <w:r>
        <w:rPr>
          <w:rStyle w:val="CommentReference"/>
        </w:rPr>
        <w:annotationRef/>
      </w:r>
      <w:r>
        <w:t xml:space="preserve">If we’re going to include the map then we may as well reference it here.  Should we include the map though?  </w:t>
      </w:r>
    </w:p>
  </w:comment>
  <w:comment w:id="199" w:author="Adriaan Van Niekerk" w:date="2017-03-03T11:38:00Z" w:initials="VNAP&lt;">
    <w:p w14:paraId="08289FBB" w14:textId="181EBDF4" w:rsidR="00C15577" w:rsidRDefault="00C15577">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shapefiles. </w:t>
      </w:r>
    </w:p>
  </w:comment>
  <w:comment w:id="209" w:author="dugalh" w:date="2017-04-16T12:47:00Z" w:initials="dh">
    <w:p w14:paraId="7928EC96" w14:textId="779A6E8D" w:rsidR="00C15577" w:rsidRDefault="00C15577">
      <w:pPr>
        <w:pStyle w:val="CommentText"/>
      </w:pPr>
      <w:r>
        <w:rPr>
          <w:rStyle w:val="CommentReference"/>
        </w:rPr>
        <w:annotationRef/>
      </w:r>
      <w:r>
        <w:t xml:space="preserve">Moved here from features section 2.4 as per your suggestion. </w:t>
      </w:r>
    </w:p>
  </w:comment>
  <w:comment w:id="218" w:author="Adriaan Van Niekerk" w:date="2016-11-17T07:55:00Z" w:initials="avn">
    <w:p w14:paraId="3F589D35" w14:textId="6EFDE455" w:rsidR="00C15577" w:rsidRDefault="00C15577">
      <w:pPr>
        <w:pStyle w:val="CommentText"/>
      </w:pPr>
      <w:r>
        <w:rPr>
          <w:rStyle w:val="CommentReference"/>
        </w:rPr>
        <w:annotationRef/>
      </w:r>
      <w:r>
        <w:t>Really? Over such a short distance? Is the main problem not the variations in irradiance?</w:t>
      </w:r>
    </w:p>
  </w:comment>
  <w:comment w:id="219" w:author="dugalh" w:date="2017-04-13T22:32:00Z" w:initials="dh">
    <w:p w14:paraId="6F03BCFA" w14:textId="19C032E3" w:rsidR="00C15577" w:rsidRDefault="00C15577">
      <w:pPr>
        <w:pStyle w:val="CommentText"/>
      </w:pPr>
      <w:r>
        <w:rPr>
          <w:rStyle w:val="CommentReference"/>
        </w:rPr>
        <w:annotationRef/>
      </w:r>
      <w:r>
        <w:t>Atmospheric conditions vary over ~100km – it is not such a short distance.  And the imagery is captured over multiple days.</w:t>
      </w:r>
    </w:p>
    <w:p w14:paraId="7D6CF08C" w14:textId="77777777" w:rsidR="00F638AC" w:rsidRDefault="00F638AC">
      <w:pPr>
        <w:pStyle w:val="CommentText"/>
      </w:pPr>
    </w:p>
    <w:p w14:paraId="57553301" w14:textId="7A9288D9" w:rsidR="00F638AC" w:rsidRDefault="00F638AC">
      <w:pPr>
        <w:pStyle w:val="CommentText"/>
      </w:pPr>
      <w:r>
        <w:t>But yes, it is probably mostly BRDF.</w:t>
      </w:r>
    </w:p>
  </w:comment>
  <w:comment w:id="226" w:author="Adriaan Van Niekerk" w:date="2017-03-03T11:46:00Z" w:initials="VNAP&lt;">
    <w:p w14:paraId="7100C55C" w14:textId="6046FFF6" w:rsidR="00C15577" w:rsidRDefault="00C15577">
      <w:pPr>
        <w:pStyle w:val="CommentText"/>
      </w:pPr>
      <w:r>
        <w:rPr>
          <w:rStyle w:val="CommentReference"/>
        </w:rPr>
        <w:annotationRef/>
      </w:r>
      <w:r>
        <w:t>Revisit given direction of paper1.</w:t>
      </w:r>
    </w:p>
  </w:comment>
  <w:comment w:id="230" w:author="Adriaan Van Niekerk" w:date="2017-03-03T11:47:00Z" w:initials="VNAP&lt;">
    <w:p w14:paraId="5F2CB7B5" w14:textId="09E7D905" w:rsidR="00C15577" w:rsidRDefault="00C15577">
      <w:pPr>
        <w:pStyle w:val="CommentText"/>
      </w:pPr>
      <w:r>
        <w:rPr>
          <w:rStyle w:val="CommentReference"/>
        </w:rPr>
        <w:annotationRef/>
      </w:r>
      <w:r>
        <w:t xml:space="preserve">We need a reference to paper 1 here (when it is published). </w:t>
      </w:r>
    </w:p>
  </w:comment>
  <w:comment w:id="231" w:author="dugalh" w:date="2017-04-13T22:48:00Z" w:initials="dh">
    <w:p w14:paraId="766F4959" w14:textId="43EEF298" w:rsidR="00C15577" w:rsidRDefault="00C15577">
      <w:pPr>
        <w:pStyle w:val="CommentText"/>
      </w:pPr>
      <w:r>
        <w:rPr>
          <w:rStyle w:val="CommentReference"/>
        </w:rPr>
        <w:annotationRef/>
      </w:r>
      <w:r>
        <w:t>Yes – how can I reference it in the mean time?</w:t>
      </w:r>
    </w:p>
  </w:comment>
  <w:comment w:id="234" w:author="dugalh" w:date="2017-04-16T13:21:00Z" w:initials="dh">
    <w:p w14:paraId="4AEA136F" w14:textId="024052A5" w:rsidR="00C15577" w:rsidRDefault="00C15577">
      <w:pPr>
        <w:pStyle w:val="CommentText"/>
      </w:pPr>
      <w:r>
        <w:rPr>
          <w:rStyle w:val="CommentReference"/>
        </w:rPr>
        <w:annotationRef/>
      </w:r>
      <w:r>
        <w:t>Re-arranged sections to help clear up confusion around “ground truth” data sets</w:t>
      </w:r>
    </w:p>
  </w:comment>
  <w:comment w:id="245" w:author="dugalh" w:date="2017-04-14T15:34:00Z" w:initials="dh">
    <w:p w14:paraId="13B7C043" w14:textId="549C7B4A" w:rsidR="00C15577" w:rsidRDefault="00C15577"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impractical to process ~2000 images. Admittedly, I don’t have hard data to back this up but I could produce it. </w:t>
      </w:r>
    </w:p>
  </w:comment>
  <w:comment w:id="248" w:author="dugalh" w:date="2017-06-16T20:19:00Z" w:initials="dh">
    <w:p w14:paraId="0101E9F9" w14:textId="71C03C9A" w:rsidR="00C15577" w:rsidRDefault="00C15577">
      <w:pPr>
        <w:pStyle w:val="CommentText"/>
      </w:pPr>
      <w:r>
        <w:rPr>
          <w:rStyle w:val="CommentReference"/>
        </w:rPr>
        <w:annotationRef/>
      </w:r>
      <w:r>
        <w:t>Computation time</w:t>
      </w:r>
    </w:p>
  </w:comment>
  <w:comment w:id="254" w:author="Adriaan Van Niekerk" w:date="2017-03-03T11:21:00Z" w:initials="VNAP&lt;">
    <w:p w14:paraId="1B1AA1DC" w14:textId="77777777" w:rsidR="00C15577" w:rsidRDefault="00C15577" w:rsidP="00A0276C">
      <w:pPr>
        <w:pStyle w:val="CommentText"/>
      </w:pPr>
      <w:r>
        <w:rPr>
          <w:rStyle w:val="CommentReference"/>
        </w:rPr>
        <w:annotationRef/>
      </w:r>
      <w:r>
        <w:t xml:space="preserve">Remove. Can be covered in methods. </w:t>
      </w:r>
    </w:p>
  </w:comment>
  <w:comment w:id="255" w:author="dugalh" w:date="2017-04-13T22:17:00Z" w:initials="dh">
    <w:p w14:paraId="563310AD" w14:textId="29EF1A40" w:rsidR="00C15577" w:rsidRDefault="00C15577" w:rsidP="00BA31F1">
      <w:pPr>
        <w:pStyle w:val="CommentText"/>
      </w:pPr>
      <w:r>
        <w:rPr>
          <w:rStyle w:val="CommentReference"/>
        </w:rPr>
        <w:annotationRef/>
      </w:r>
      <w:r>
        <w:t>Is this OK?  To at least note that computation time was a consideration.</w:t>
      </w:r>
    </w:p>
  </w:comment>
  <w:comment w:id="285" w:author="dugalh" w:date="2017-04-16T13:22:00Z" w:initials="dh">
    <w:p w14:paraId="78AF4294" w14:textId="3757D5F3" w:rsidR="00C15577" w:rsidRDefault="00C15577">
      <w:pPr>
        <w:pStyle w:val="CommentText"/>
      </w:pPr>
      <w:r>
        <w:rPr>
          <w:rStyle w:val="CommentReference"/>
        </w:rPr>
        <w:annotationRef/>
      </w:r>
      <w:r>
        <w:t xml:space="preserve">Split old “imagey and data collection” section into 2 so that this section can appear after “mapping methodology”.  This I hope gives the right context to explain the need for the two data sets.  </w:t>
      </w:r>
    </w:p>
  </w:comment>
  <w:comment w:id="290" w:author="dugalh" w:date="2017-04-16T14:24:00Z" w:initials="dh">
    <w:p w14:paraId="1B56F4D9" w14:textId="3048923D" w:rsidR="00C15577" w:rsidRDefault="00C15577" w:rsidP="00BB1598">
      <w:pPr>
        <w:pStyle w:val="CommentText"/>
      </w:pPr>
      <w:r>
        <w:rPr>
          <w:rStyle w:val="CommentReference"/>
        </w:rPr>
        <w:annotationRef/>
      </w:r>
      <w:r>
        <w:t>To help clear up confusion around the two data sets.  Please check if you think it makes sense now.</w:t>
      </w:r>
    </w:p>
  </w:comment>
  <w:comment w:id="303" w:author="Adriaan Van Niekerk" w:date="2017-03-04T10:04:00Z" w:initials="avn">
    <w:p w14:paraId="70F8895F" w14:textId="60C2D188" w:rsidR="00C15577" w:rsidRDefault="00C15577">
      <w:pPr>
        <w:pStyle w:val="CommentText"/>
      </w:pPr>
      <w:r>
        <w:rPr>
          <w:rStyle w:val="CommentReference"/>
        </w:rPr>
        <w:annotationRef/>
      </w:r>
      <w:r>
        <w:t>In situ canopy cover data</w:t>
      </w:r>
    </w:p>
  </w:comment>
  <w:comment w:id="310" w:author="Adriaan Van Niekerk" w:date="2016-11-17T07:58:00Z" w:initials="avn">
    <w:p w14:paraId="767D174F" w14:textId="37F4296F" w:rsidR="00C15577" w:rsidRDefault="00C15577">
      <w:pPr>
        <w:pStyle w:val="CommentText"/>
      </w:pPr>
      <w:r>
        <w:rPr>
          <w:rStyle w:val="CommentReference"/>
        </w:rPr>
        <w:annotationRef/>
      </w:r>
    </w:p>
  </w:comment>
  <w:comment w:id="311" w:author="Adriaan Van Niekerk" w:date="2017-03-03T14:20:00Z" w:initials="VNAP&lt;">
    <w:p w14:paraId="7DD4D92C" w14:textId="5D8AFB03" w:rsidR="00C15577" w:rsidRDefault="00C15577">
      <w:pPr>
        <w:pStyle w:val="CommentText"/>
      </w:pPr>
      <w:r>
        <w:rPr>
          <w:rStyle w:val="CommentReference"/>
        </w:rPr>
        <w:annotationRef/>
      </w:r>
      <w:r>
        <w:t xml:space="preserve">This is not clear. How is this done? Was anything actually measured? If not, then rather call it estimates. </w:t>
      </w:r>
    </w:p>
  </w:comment>
  <w:comment w:id="320" w:author="Adriaan Van Niekerk" w:date="2017-03-03T14:19:00Z" w:initials="VNAP&lt;">
    <w:p w14:paraId="5323D5D1" w14:textId="30F7D5FC" w:rsidR="00C15577" w:rsidRDefault="00C15577">
      <w:pPr>
        <w:pStyle w:val="CommentText"/>
      </w:pPr>
      <w:r>
        <w:rPr>
          <w:rStyle w:val="CommentReference"/>
        </w:rPr>
        <w:annotationRef/>
      </w:r>
      <w:r>
        <w:t>?</w:t>
      </w:r>
    </w:p>
  </w:comment>
  <w:comment w:id="321" w:author="dugalh" w:date="2017-04-13T23:04:00Z" w:initials="dh">
    <w:p w14:paraId="6B4716B4" w14:textId="73B75D34" w:rsidR="00C15577" w:rsidRDefault="00C15577">
      <w:pPr>
        <w:pStyle w:val="CommentText"/>
      </w:pPr>
      <w:r>
        <w:rPr>
          <w:rStyle w:val="CommentReference"/>
        </w:rPr>
        <w:annotationRef/>
      </w:r>
      <w:r>
        <w:t>A botanical/ecological term I think.</w:t>
      </w:r>
    </w:p>
  </w:comment>
  <w:comment w:id="325" w:author="dugalh" w:date="2017-04-14T13:14:00Z" w:initials="dh">
    <w:p w14:paraId="774D2B27" w14:textId="5D156413" w:rsidR="00C15577" w:rsidRDefault="00C15577">
      <w:pPr>
        <w:pStyle w:val="CommentText"/>
      </w:pPr>
      <w:r>
        <w:rPr>
          <w:rStyle w:val="CommentReference"/>
        </w:rPr>
        <w:annotationRef/>
      </w:r>
      <w:r w:rsidR="00F638AC">
        <w:t>Rather leave out</w:t>
      </w:r>
    </w:p>
  </w:comment>
  <w:comment w:id="327" w:author="Adriaan Van Niekerk" w:date="2017-03-03T14:23:00Z" w:initials="VNAP&lt;">
    <w:p w14:paraId="6A1CB90C" w14:textId="6039855F" w:rsidR="00C15577" w:rsidRDefault="00C15577">
      <w:pPr>
        <w:pStyle w:val="CommentText"/>
      </w:pPr>
      <w:r>
        <w:rPr>
          <w:rStyle w:val="CommentReference"/>
        </w:rPr>
        <w:annotationRef/>
      </w:r>
      <w:r>
        <w:t xml:space="preserve">Not sure why this is important. </w:t>
      </w:r>
    </w:p>
  </w:comment>
  <w:comment w:id="328" w:author="dugalh" w:date="2017-04-13T23:00:00Z" w:initials="dh">
    <w:p w14:paraId="2CC682CF" w14:textId="098CE925" w:rsidR="00C15577" w:rsidRDefault="00C15577">
      <w:pPr>
        <w:pStyle w:val="CommentText"/>
      </w:pPr>
      <w:r>
        <w:rPr>
          <w:rStyle w:val="CommentReference"/>
        </w:rPr>
        <w:annotationRef/>
      </w:r>
      <w:r>
        <w:t>As it is necessary to have two “ground truth” data sets (one to train the classifier to detect Spekboom per-pixel and another to evaluate the canopy cover estimation performance of the classifier inside an area), I used different labels for each data set to avoid confusion when they are referred to again</w:t>
      </w:r>
    </w:p>
  </w:comment>
  <w:comment w:id="341" w:author="Adriaan Van Niekerk" w:date="2017-03-03T14:24:00Z" w:initials="VNAP&lt;">
    <w:p w14:paraId="19BE8A7F" w14:textId="4EF7F9EC" w:rsidR="00C15577" w:rsidRDefault="00C15577">
      <w:pPr>
        <w:pStyle w:val="CommentText"/>
      </w:pPr>
      <w:r>
        <w:rPr>
          <w:rStyle w:val="CommentReference"/>
        </w:rPr>
        <w:annotationRef/>
      </w:r>
      <w:r>
        <w:t xml:space="preserve">Again, I would like a cartographer to redo this map. </w:t>
      </w:r>
    </w:p>
  </w:comment>
  <w:comment w:id="342" w:author="dugalh" w:date="2017-06-16T20:27:00Z" w:initials="dh">
    <w:p w14:paraId="7DD8E7BC" w14:textId="60C017E2" w:rsidR="00C15577" w:rsidRDefault="00C15577">
      <w:pPr>
        <w:pStyle w:val="CommentText"/>
      </w:pPr>
      <w:r>
        <w:rPr>
          <w:rStyle w:val="CommentReference"/>
        </w:rPr>
        <w:annotationRef/>
      </w:r>
      <w:r>
        <w:t>OK, if you could give me some feedback on how I can improve my maps, that would be useful.</w:t>
      </w:r>
    </w:p>
  </w:comment>
  <w:comment w:id="343" w:author="dugalh" w:date="2017-09-18T16:27:00Z" w:initials="dh">
    <w:p w14:paraId="423BC1F2" w14:textId="64354A18" w:rsidR="00C15577" w:rsidRDefault="00C15577">
      <w:pPr>
        <w:pStyle w:val="CommentText"/>
      </w:pPr>
      <w:r>
        <w:rPr>
          <w:rStyle w:val="CommentReference"/>
        </w:rPr>
        <w:annotationRef/>
      </w:r>
      <w:r>
        <w:t>Also, should we include this map at all?</w:t>
      </w:r>
    </w:p>
  </w:comment>
  <w:comment w:id="345" w:author="Adriaan Van Niekerk" w:date="2017-03-03T14:24:00Z" w:initials="VNAP&lt;">
    <w:p w14:paraId="1A3BAC5A" w14:textId="5C82E5A2" w:rsidR="00C15577" w:rsidRDefault="00C15577">
      <w:pPr>
        <w:pStyle w:val="CommentText"/>
      </w:pPr>
      <w:r>
        <w:rPr>
          <w:rStyle w:val="CommentReference"/>
        </w:rPr>
        <w:annotationRef/>
      </w:r>
      <w:r>
        <w:t xml:space="preserve">In situ data is possibly a better term to use here. </w:t>
      </w:r>
    </w:p>
  </w:comment>
  <w:comment w:id="349" w:author="Adriaan Van Niekerk" w:date="2016-11-17T08:01:00Z" w:initials="avn">
    <w:p w14:paraId="687C9EC6" w14:textId="5C78B741" w:rsidR="00C15577" w:rsidRDefault="00C15577">
      <w:pPr>
        <w:pStyle w:val="CommentText"/>
      </w:pPr>
      <w:r>
        <w:rPr>
          <w:rStyle w:val="CommentReference"/>
        </w:rPr>
        <w:annotationRef/>
      </w:r>
      <w:r>
        <w:t>None?</w:t>
      </w:r>
    </w:p>
  </w:comment>
  <w:comment w:id="350" w:author="dugalh" w:date="2017-04-13T23:21:00Z" w:initials="dh">
    <w:p w14:paraId="026B320A" w14:textId="1696E40F" w:rsidR="00C15577" w:rsidRDefault="00C15577">
      <w:pPr>
        <w:pStyle w:val="CommentText"/>
      </w:pPr>
      <w:r>
        <w:rPr>
          <w:rStyle w:val="CommentReference"/>
        </w:rPr>
        <w:annotationRef/>
      </w:r>
      <w:r>
        <w:t>I use Thompson 2009 labels (referred above) which is actually “intact” and not pristine</w:t>
      </w:r>
    </w:p>
  </w:comment>
  <w:comment w:id="378" w:author="Adriaan Van Niekerk" w:date="2017-03-03T14:25:00Z" w:initials="VNAP&lt;">
    <w:p w14:paraId="24B05151" w14:textId="1DF6B651" w:rsidR="00C15577" w:rsidRDefault="00C15577">
      <w:pPr>
        <w:pStyle w:val="CommentText"/>
      </w:pPr>
      <w:r>
        <w:rPr>
          <w:rStyle w:val="CommentReference"/>
        </w:rPr>
        <w:annotationRef/>
      </w:r>
      <w:r>
        <w:t xml:space="preserve">Rather use abbreviations for lengths (e.g. m instead of meters) so that it is applicable for both American and British readers. </w:t>
      </w:r>
    </w:p>
  </w:comment>
  <w:comment w:id="379" w:author="dugalh" w:date="2017-09-18T16:28:00Z" w:initials="dh">
    <w:p w14:paraId="6B685E99" w14:textId="18C446DB" w:rsidR="00C15577" w:rsidRDefault="00C15577">
      <w:pPr>
        <w:pStyle w:val="CommentText"/>
      </w:pPr>
      <w:r>
        <w:rPr>
          <w:rStyle w:val="CommentReference"/>
        </w:rPr>
        <w:annotationRef/>
      </w:r>
      <w:r>
        <w:t>To do</w:t>
      </w:r>
    </w:p>
  </w:comment>
  <w:comment w:id="386" w:author="Adriaan Van Niekerk" w:date="2017-03-04T09:59:00Z" w:initials="avn">
    <w:p w14:paraId="7765C520" w14:textId="1913AF56" w:rsidR="00C15577" w:rsidRDefault="00C15577">
      <w:pPr>
        <w:pStyle w:val="CommentText"/>
      </w:pPr>
      <w:r>
        <w:rPr>
          <w:rStyle w:val="CommentReference"/>
        </w:rPr>
        <w:annotationRef/>
      </w:r>
      <w:r>
        <w:t xml:space="preserve">Position table after first reference. </w:t>
      </w:r>
    </w:p>
  </w:comment>
  <w:comment w:id="422" w:author="dugalh" w:date="2017-06-16T20:30:00Z" w:initials="dh">
    <w:p w14:paraId="41172C3B" w14:textId="1E8AE8A8" w:rsidR="00C15577" w:rsidRDefault="00C15577">
      <w:pPr>
        <w:pStyle w:val="CommentText"/>
      </w:pPr>
      <w:r>
        <w:rPr>
          <w:rStyle w:val="CommentReference"/>
        </w:rPr>
        <w:annotationRef/>
      </w:r>
      <w:r w:rsidR="00BB2F9E">
        <w:t>Exclude – too much detail</w:t>
      </w:r>
    </w:p>
  </w:comment>
  <w:comment w:id="427" w:author="Adriaan Van Niekerk" w:date="2017-03-04T12:01:00Z" w:initials="avn">
    <w:p w14:paraId="3BD2CED8" w14:textId="77777777" w:rsidR="00D32509" w:rsidRDefault="00D32509" w:rsidP="00D32509">
      <w:pPr>
        <w:pStyle w:val="CommentText"/>
      </w:pPr>
      <w:r>
        <w:rPr>
          <w:rStyle w:val="CommentReference"/>
        </w:rPr>
        <w:annotationRef/>
      </w:r>
      <w:r>
        <w:t>Relevance here? This section is about accuracy assessment. Rather explain this in section 2.2.</w:t>
      </w:r>
    </w:p>
  </w:comment>
  <w:comment w:id="431" w:author="Adriaan Van Niekerk" w:date="2017-03-04T09:59:00Z" w:initials="avn">
    <w:p w14:paraId="1413B5A9" w14:textId="77777777" w:rsidR="00C15577" w:rsidRDefault="00C15577" w:rsidP="00F8201B">
      <w:pPr>
        <w:pStyle w:val="CommentText"/>
      </w:pPr>
      <w:r>
        <w:rPr>
          <w:rStyle w:val="CommentReference"/>
        </w:rPr>
        <w:annotationRef/>
      </w:r>
      <w:r>
        <w:t xml:space="preserve">Position table after first reference. </w:t>
      </w:r>
    </w:p>
  </w:comment>
  <w:comment w:id="440" w:author="dugalh" w:date="2017-04-16T14:47:00Z" w:initials="dh">
    <w:p w14:paraId="4F1AA6BF" w14:textId="43E18A61" w:rsidR="00C15577" w:rsidRDefault="00C15577">
      <w:pPr>
        <w:pStyle w:val="CommentText"/>
      </w:pPr>
      <w:r>
        <w:rPr>
          <w:rStyle w:val="CommentReference"/>
        </w:rPr>
        <w:annotationRef/>
      </w:r>
      <w:r>
        <w:t>Necessary?</w:t>
      </w:r>
    </w:p>
  </w:comment>
  <w:comment w:id="452" w:author="dugalh" w:date="2017-04-14T13:40:00Z" w:initials="dh">
    <w:p w14:paraId="7C2B18A9" w14:textId="108DE29D" w:rsidR="00C15577" w:rsidRDefault="00C15577">
      <w:pPr>
        <w:pStyle w:val="CommentText"/>
      </w:pPr>
      <w:r>
        <w:rPr>
          <w:rStyle w:val="CommentReference"/>
        </w:rPr>
        <w:annotationRef/>
      </w:r>
      <w:r>
        <w:t>It is not so much “training” data as per-pixel data as it is usef for both training and validation.</w:t>
      </w:r>
    </w:p>
  </w:comment>
  <w:comment w:id="454" w:author="Adriaan Van Niekerk" w:date="2016-11-17T08:04:00Z" w:initials="avn">
    <w:p w14:paraId="0F460D7E" w14:textId="11A523A1" w:rsidR="00C15577" w:rsidRDefault="00C15577">
      <w:pPr>
        <w:pStyle w:val="CommentText"/>
      </w:pPr>
      <w:r>
        <w:rPr>
          <w:rStyle w:val="CommentReference"/>
        </w:rPr>
        <w:annotationRef/>
      </w:r>
      <w:r>
        <w:t>?</w:t>
      </w:r>
    </w:p>
  </w:comment>
  <w:comment w:id="455" w:author="dugalh" w:date="2017-04-16T14:38:00Z" w:initials="dh">
    <w:p w14:paraId="5AC34FAB" w14:textId="52F75EFF" w:rsidR="00C15577" w:rsidRDefault="00C15577">
      <w:pPr>
        <w:pStyle w:val="CommentText"/>
      </w:pPr>
      <w:r>
        <w:rPr>
          <w:rStyle w:val="CommentReference"/>
        </w:rPr>
        <w:annotationRef/>
      </w:r>
      <w:r>
        <w:t>To allow better visual interpretation I had RGB and CIR images placed next to each other</w:t>
      </w:r>
    </w:p>
  </w:comment>
  <w:comment w:id="458" w:author="Adriaan Van Niekerk" w:date="2016-11-17T08:05:00Z" w:initials="avn">
    <w:p w14:paraId="0754907A" w14:textId="66F49142" w:rsidR="00C15577" w:rsidRDefault="00C15577">
      <w:pPr>
        <w:pStyle w:val="CommentText"/>
      </w:pPr>
      <w:r>
        <w:rPr>
          <w:rStyle w:val="CommentReference"/>
        </w:rPr>
        <w:annotationRef/>
      </w:r>
      <w:r>
        <w:t>Samples?</w:t>
      </w:r>
    </w:p>
  </w:comment>
  <w:comment w:id="459" w:author="dugalh" w:date="2017-06-16T20:33:00Z" w:initials="dh">
    <w:p w14:paraId="0562DE4A" w14:textId="0ECA45F5" w:rsidR="00C15577" w:rsidRDefault="00C15577">
      <w:pPr>
        <w:pStyle w:val="CommentText"/>
      </w:pPr>
      <w:r>
        <w:rPr>
          <w:rStyle w:val="CommentReference"/>
        </w:rPr>
        <w:annotationRef/>
      </w:r>
      <w:r>
        <w:t>They are things like trees and clumps of Spekboom.  ‘Areas’?.</w:t>
      </w:r>
    </w:p>
  </w:comment>
  <w:comment w:id="460" w:author="Adriaan Van Niekerk" w:date="2017-03-04T10:06:00Z" w:initials="avn">
    <w:p w14:paraId="379A5D6B" w14:textId="42E9771E" w:rsidR="00C15577" w:rsidRDefault="00C15577">
      <w:pPr>
        <w:pStyle w:val="CommentText"/>
      </w:pPr>
      <w:r>
        <w:rPr>
          <w:rStyle w:val="CommentReference"/>
        </w:rPr>
        <w:annotationRef/>
      </w:r>
      <w:r>
        <w:t xml:space="preserve">How were the objects created? </w:t>
      </w:r>
    </w:p>
  </w:comment>
  <w:comment w:id="461" w:author="dugalh" w:date="2017-04-16T14:34:00Z" w:initials="dh">
    <w:p w14:paraId="7616FEBB" w14:textId="14503A5C" w:rsidR="00C15577" w:rsidRDefault="00C15577">
      <w:pPr>
        <w:pStyle w:val="CommentText"/>
      </w:pPr>
      <w:r>
        <w:rPr>
          <w:rStyle w:val="CommentReference"/>
        </w:rPr>
        <w:annotationRef/>
      </w:r>
      <w:r>
        <w:t>? “by visual discrimination and hand labelling of images”…</w:t>
      </w:r>
    </w:p>
  </w:comment>
  <w:comment w:id="449" w:author="Adriaan Van Niekerk" w:date="2017-03-04T10:05:00Z" w:initials="avn">
    <w:p w14:paraId="49357870" w14:textId="6A0879B7" w:rsidR="00C15577" w:rsidRDefault="00C15577">
      <w:pPr>
        <w:pStyle w:val="CommentText"/>
      </w:pPr>
      <w:r>
        <w:rPr>
          <w:rStyle w:val="CommentReference"/>
        </w:rPr>
        <w:annotationRef/>
      </w:r>
      <w:r>
        <w:t xml:space="preserve">This is confusing. In situ data was collected, but then visual interpretation was used to obtain training data? </w:t>
      </w:r>
    </w:p>
  </w:comment>
  <w:comment w:id="476" w:author="Adriaan Van Niekerk" w:date="2017-03-04T10:07:00Z" w:initials="avn">
    <w:p w14:paraId="3E6D8DD2" w14:textId="7AFAA56B" w:rsidR="00C15577" w:rsidRDefault="00C15577">
      <w:pPr>
        <w:pStyle w:val="CommentText"/>
      </w:pPr>
      <w:r>
        <w:rPr>
          <w:rStyle w:val="CommentReference"/>
        </w:rPr>
        <w:annotationRef/>
      </w:r>
      <w:r>
        <w:t xml:space="preserve">Refrain from using this term. This paragraph seems to be about training data selection? Ground truth relates to accuracy assessment. </w:t>
      </w:r>
    </w:p>
  </w:comment>
  <w:comment w:id="477" w:author="dugalh" w:date="2017-04-14T13:21:00Z" w:initials="dh">
    <w:p w14:paraId="17D671CC" w14:textId="0A9C3B14" w:rsidR="00C15577" w:rsidRDefault="00C15577">
      <w:pPr>
        <w:pStyle w:val="CommentText"/>
      </w:pPr>
      <w:r>
        <w:rPr>
          <w:rStyle w:val="CommentReference"/>
        </w:rPr>
        <w:annotationRef/>
      </w:r>
      <w:r>
        <w:t xml:space="preserve">In my pattern recognition experience, “ground truth” refers to data of which the class labels etc  are known (how they are known eg via field visit or image visual inspection is irrelevant).  The same ground truthed data can, and generally is, used for both training and validation, usually in some sort of cross validation or bootstrapped way.  </w:t>
      </w:r>
    </w:p>
    <w:p w14:paraId="3E71EFD4" w14:textId="77777777" w:rsidR="00C15577" w:rsidRDefault="00C15577">
      <w:pPr>
        <w:pStyle w:val="CommentText"/>
      </w:pPr>
    </w:p>
    <w:p w14:paraId="643EC35A" w14:textId="092F8E86" w:rsidR="00C15577" w:rsidRDefault="00C15577">
      <w:pPr>
        <w:pStyle w:val="CommentText"/>
      </w:pPr>
      <w:r>
        <w:t>The above to explain my original use of the term “ground truth” which I have now removed</w:t>
      </w:r>
    </w:p>
  </w:comment>
  <w:comment w:id="478" w:author="Adriaan Van Niekerk" w:date="2017-03-04T10:08:00Z" w:initials="avn">
    <w:p w14:paraId="7CA902FD" w14:textId="0BA20394" w:rsidR="00C15577" w:rsidRDefault="00C15577">
      <w:pPr>
        <w:pStyle w:val="CommentText"/>
      </w:pPr>
      <w:r>
        <w:rPr>
          <w:rStyle w:val="CommentReference"/>
        </w:rPr>
        <w:annotationRef/>
      </w:r>
      <w:r>
        <w:t xml:space="preserve">Remove! This creates the impression that the data was inaccurate from the start. </w:t>
      </w:r>
    </w:p>
  </w:comment>
  <w:comment w:id="484" w:author="dugalh" w:date="2017-04-14T13:33:00Z" w:initials="dh">
    <w:p w14:paraId="0FEF31B2" w14:textId="61087046" w:rsidR="00C15577" w:rsidRDefault="00C15577">
      <w:pPr>
        <w:pStyle w:val="CommentText"/>
      </w:pPr>
      <w:r>
        <w:rPr>
          <w:rStyle w:val="CommentReference"/>
        </w:rPr>
        <w:annotationRef/>
      </w:r>
      <w:r>
        <w:t>It could be argued that this makes this a 4 image study not a ~2000 image study.  Am inclined to omit…</w:t>
      </w:r>
    </w:p>
  </w:comment>
  <w:comment w:id="502" w:author="Adriaan Van Niekerk" w:date="2017-03-04T10:11:00Z" w:initials="avn">
    <w:p w14:paraId="616FF132" w14:textId="6451C7FF" w:rsidR="00C15577" w:rsidRDefault="00C15577">
      <w:pPr>
        <w:pStyle w:val="CommentText"/>
      </w:pPr>
      <w:r>
        <w:rPr>
          <w:rStyle w:val="CommentReference"/>
        </w:rPr>
        <w:annotationRef/>
      </w:r>
      <w:r>
        <w:t>Examples?</w:t>
      </w:r>
    </w:p>
  </w:comment>
  <w:comment w:id="526" w:author="Adriaan Van Niekerk" w:date="2017-03-04T10:20:00Z" w:initials="avn">
    <w:p w14:paraId="49C0C54F" w14:textId="6C47C09F" w:rsidR="00C15577" w:rsidRDefault="00C15577">
      <w:pPr>
        <w:pStyle w:val="CommentText"/>
      </w:pPr>
      <w:r>
        <w:rPr>
          <w:rStyle w:val="CommentReference"/>
        </w:rPr>
        <w:annotationRef/>
      </w:r>
      <w:r>
        <w:t>Relevance?</w:t>
      </w:r>
    </w:p>
  </w:comment>
  <w:comment w:id="531" w:author="Adriaan Van Niekerk" w:date="2016-11-17T08:09:00Z" w:initials="avn">
    <w:p w14:paraId="3F954A3B" w14:textId="7870E57C" w:rsidR="00C15577" w:rsidRDefault="00C15577">
      <w:pPr>
        <w:pStyle w:val="CommentText"/>
      </w:pPr>
      <w:r>
        <w:rPr>
          <w:rStyle w:val="CommentReference"/>
        </w:rPr>
        <w:annotationRef/>
      </w:r>
      <w:r>
        <w:t xml:space="preserve">This must be explained much earlier. </w:t>
      </w:r>
    </w:p>
  </w:comment>
  <w:comment w:id="537" w:author="Adriaan Van Niekerk" w:date="2017-03-04T10:45:00Z" w:initials="avn">
    <w:p w14:paraId="3EAF2C10" w14:textId="7E005E60" w:rsidR="00C15577" w:rsidRDefault="00C15577">
      <w:pPr>
        <w:pStyle w:val="CommentText"/>
      </w:pPr>
      <w:r>
        <w:rPr>
          <w:rStyle w:val="CommentReference"/>
        </w:rPr>
        <w:annotationRef/>
      </w:r>
      <w:r>
        <w:t>Why not simply increase the size of the window?</w:t>
      </w:r>
    </w:p>
  </w:comment>
  <w:comment w:id="538" w:author="dugalh" w:date="2017-04-14T15:51:00Z" w:initials="dh">
    <w:p w14:paraId="081979AF" w14:textId="71348486" w:rsidR="00C15577" w:rsidRDefault="00C15577">
      <w:pPr>
        <w:pStyle w:val="CommentText"/>
      </w:pPr>
      <w:r>
        <w:rPr>
          <w:rStyle w:val="CommentReference"/>
        </w:rPr>
        <w:annotationRef/>
      </w:r>
      <w:r>
        <w:t>You would then be describing the overall texture of an arbitrary combination of plants which would not help discriminate spekboom from everything else.  Spekboom occurs in small clumps and so needs a small sliding window or OBIA approach.</w:t>
      </w:r>
    </w:p>
  </w:comment>
  <w:comment w:id="534" w:author="Adriaan Van Niekerk" w:date="2016-11-17T08:13:00Z" w:initials="avn">
    <w:p w14:paraId="2ABADB10" w14:textId="3779471E" w:rsidR="00C15577" w:rsidRDefault="00C15577">
      <w:pPr>
        <w:pStyle w:val="CommentText"/>
      </w:pPr>
      <w:r>
        <w:rPr>
          <w:rStyle w:val="CommentReference"/>
        </w:rPr>
        <w:annotationRef/>
      </w:r>
      <w:r>
        <w:t>Later</w:t>
      </w:r>
    </w:p>
  </w:comment>
  <w:comment w:id="535" w:author="Adriaan Van Niekerk" w:date="2017-03-04T10:46:00Z" w:initials="avn">
    <w:p w14:paraId="6F318C4C" w14:textId="2352750F" w:rsidR="00C15577" w:rsidRDefault="00C15577">
      <w:pPr>
        <w:pStyle w:val="CommentText"/>
      </w:pPr>
      <w:r>
        <w:rPr>
          <w:rStyle w:val="CommentReference"/>
        </w:rPr>
        <w:annotationRef/>
      </w:r>
      <w:r>
        <w:t xml:space="preserve">I think this can be left out. It creates many questions. </w:t>
      </w:r>
    </w:p>
  </w:comment>
  <w:comment w:id="539" w:author="dugalh" w:date="2017-04-14T16:44:00Z" w:initials="dh">
    <w:p w14:paraId="66DFD936" w14:textId="7F2854A5" w:rsidR="00C15577" w:rsidRDefault="00C15577">
      <w:pPr>
        <w:pStyle w:val="CommentText"/>
      </w:pPr>
      <w:r>
        <w:rPr>
          <w:rStyle w:val="CommentReference"/>
        </w:rPr>
        <w:annotationRef/>
      </w:r>
      <w:r>
        <w:t>OK?</w:t>
      </w:r>
    </w:p>
  </w:comment>
  <w:comment w:id="552" w:author="Adriaan Van Niekerk" w:date="2016-11-17T08:46:00Z" w:initials="avn">
    <w:p w14:paraId="449000A2" w14:textId="77777777" w:rsidR="00C15577" w:rsidRDefault="00C15577" w:rsidP="00684B18">
      <w:pPr>
        <w:pStyle w:val="CommentText"/>
      </w:pPr>
      <w:r>
        <w:rPr>
          <w:rStyle w:val="CommentReference"/>
        </w:rPr>
        <w:annotationRef/>
      </w:r>
      <w:r>
        <w:t>Which?</w:t>
      </w:r>
    </w:p>
  </w:comment>
  <w:comment w:id="553" w:author="Adriaan Van Niekerk" w:date="2017-03-04T12:09:00Z" w:initials="avn">
    <w:p w14:paraId="637515E6" w14:textId="77777777" w:rsidR="00C15577" w:rsidRDefault="00C15577" w:rsidP="00684B18">
      <w:pPr>
        <w:pStyle w:val="CommentText"/>
      </w:pPr>
      <w:r>
        <w:rPr>
          <w:rStyle w:val="CommentReference"/>
        </w:rPr>
        <w:annotationRef/>
      </w:r>
      <w:r>
        <w:t xml:space="preserve">This is the important bit. </w:t>
      </w:r>
    </w:p>
  </w:comment>
  <w:comment w:id="549" w:author="Adriaan Van Niekerk" w:date="2017-03-04T12:08:00Z" w:initials="avn">
    <w:p w14:paraId="1DD60A99" w14:textId="77777777" w:rsidR="00C15577" w:rsidRDefault="00C15577" w:rsidP="00684B18">
      <w:pPr>
        <w:pStyle w:val="CommentText"/>
      </w:pPr>
      <w:r>
        <w:rPr>
          <w:rStyle w:val="CommentReference"/>
        </w:rPr>
        <w:annotationRef/>
      </w:r>
      <w:r>
        <w:t xml:space="preserve">I think this should rather be included in Section 2.5. And one sentence is sufficient. </w:t>
      </w:r>
    </w:p>
  </w:comment>
  <w:comment w:id="560" w:author="dugalh" w:date="2017-04-14T16:01:00Z" w:initials="dh">
    <w:p w14:paraId="26727377" w14:textId="2FC4D7B7" w:rsidR="00C15577" w:rsidRDefault="00C15577">
      <w:pPr>
        <w:pStyle w:val="CommentText"/>
      </w:pPr>
      <w:r>
        <w:rPr>
          <w:rStyle w:val="CommentReference"/>
        </w:rPr>
        <w:annotationRef/>
      </w:r>
      <w:r>
        <w:t>your changes create the impression that the only colour space used was a normalised one which was not the case</w:t>
      </w:r>
    </w:p>
  </w:comment>
  <w:comment w:id="574" w:author="Adriaan Van Niekerk" w:date="2017-03-04T11:44:00Z" w:initials="avn">
    <w:p w14:paraId="7D62BA81" w14:textId="6DCD7453" w:rsidR="00C15577" w:rsidRDefault="00C15577">
      <w:pPr>
        <w:pStyle w:val="CommentText"/>
      </w:pPr>
      <w:r>
        <w:rPr>
          <w:rStyle w:val="CommentReference"/>
        </w:rPr>
        <w:annotationRef/>
      </w:r>
      <w:r>
        <w:t>Such as?</w:t>
      </w:r>
    </w:p>
  </w:comment>
  <w:comment w:id="577" w:author="Adriaan Van Niekerk" w:date="2017-03-04T11:44:00Z" w:initials="avn">
    <w:p w14:paraId="7DF482F8" w14:textId="258A3D8D" w:rsidR="00C15577" w:rsidRDefault="00C15577">
      <w:pPr>
        <w:pStyle w:val="CommentText"/>
      </w:pPr>
      <w:r>
        <w:rPr>
          <w:rStyle w:val="CommentReference"/>
        </w:rPr>
        <w:annotationRef/>
      </w:r>
      <w:r>
        <w:t>Such as? Very vague.</w:t>
      </w:r>
    </w:p>
  </w:comment>
  <w:comment w:id="590" w:author="dugalh" w:date="2017-04-14T16:10:00Z" w:initials="dh">
    <w:p w14:paraId="4D5C2D53" w14:textId="705A1095" w:rsidR="00C15577" w:rsidRDefault="00C15577">
      <w:pPr>
        <w:pStyle w:val="CommentText"/>
      </w:pPr>
      <w:r>
        <w:rPr>
          <w:rStyle w:val="CommentReference"/>
        </w:rPr>
        <w:annotationRef/>
      </w:r>
      <w:r>
        <w:t>The problems of relevancy and redundancy must be considered together</w:t>
      </w:r>
    </w:p>
  </w:comment>
  <w:comment w:id="584" w:author="Adriaan Van Niekerk" w:date="2016-11-17T08:56:00Z" w:initials="avn">
    <w:p w14:paraId="1672FD73" w14:textId="68EE1123" w:rsidR="00C15577" w:rsidRDefault="00C15577">
      <w:pPr>
        <w:pStyle w:val="CommentText"/>
      </w:pPr>
      <w:r>
        <w:rPr>
          <w:rStyle w:val="CommentReference"/>
        </w:rPr>
        <w:annotationRef/>
      </w:r>
      <w:r>
        <w:t>Was this done in a small area?</w:t>
      </w:r>
    </w:p>
  </w:comment>
  <w:comment w:id="585" w:author="dugalh" w:date="2017-04-14T16:18:00Z" w:initials="dh">
    <w:p w14:paraId="39CBD14B" w14:textId="65F05607" w:rsidR="00C15577" w:rsidRDefault="00C15577">
      <w:pPr>
        <w:pStyle w:val="CommentText"/>
      </w:pPr>
      <w:r>
        <w:rPr>
          <w:rStyle w:val="CommentReference"/>
        </w:rPr>
        <w:annotationRef/>
      </w:r>
      <w:r>
        <w:t>It was done on the same areas used to train the classifier.</w:t>
      </w:r>
    </w:p>
  </w:comment>
  <w:comment w:id="601" w:author="Adriaan Van Niekerk" w:date="2017-03-04T11:47:00Z" w:initials="avn">
    <w:p w14:paraId="0B69DE22" w14:textId="39126F54" w:rsidR="00C15577" w:rsidRDefault="00C15577">
      <w:pPr>
        <w:pStyle w:val="CommentText"/>
      </w:pPr>
      <w:r>
        <w:rPr>
          <w:rStyle w:val="CommentReference"/>
        </w:rPr>
        <w:annotationRef/>
      </w:r>
      <w:r>
        <w:t xml:space="preserve">Not yet explained that this must be created. </w:t>
      </w:r>
    </w:p>
  </w:comment>
  <w:comment w:id="602" w:author="Adriaan Van Niekerk" w:date="2017-03-04T11:49:00Z" w:initials="avn">
    <w:p w14:paraId="1C1545DC" w14:textId="3AA63C8D" w:rsidR="00C15577" w:rsidRDefault="00C15577">
      <w:pPr>
        <w:pStyle w:val="CommentText"/>
      </w:pPr>
      <w:r>
        <w:rPr>
          <w:rStyle w:val="CommentReference"/>
        </w:rPr>
        <w:annotationRef/>
      </w:r>
      <w:r>
        <w:t xml:space="preserve">Is this not going to be a paper? If so, a reference to the other paper is needed here. </w:t>
      </w:r>
    </w:p>
  </w:comment>
  <w:comment w:id="603" w:author="dugalh" w:date="2017-04-14T16:13:00Z" w:initials="dh">
    <w:p w14:paraId="58993D24" w14:textId="15131C5C" w:rsidR="00C15577" w:rsidRDefault="00C15577">
      <w:pPr>
        <w:pStyle w:val="CommentText"/>
      </w:pPr>
      <w:r>
        <w:rPr>
          <w:rStyle w:val="CommentReference"/>
        </w:rPr>
        <w:annotationRef/>
      </w:r>
      <w:r>
        <w:t>Yes – when it is published</w:t>
      </w:r>
      <w:r w:rsidR="00D32509">
        <w:t>.  How can I reference in the mean time?</w:t>
      </w:r>
    </w:p>
  </w:comment>
  <w:comment w:id="611" w:author="dugalh" w:date="2016-11-02T12:46:00Z" w:initials="d">
    <w:p w14:paraId="671ED70E" w14:textId="6B34293B" w:rsidR="00C15577" w:rsidRDefault="00C15577">
      <w:pPr>
        <w:pStyle w:val="CommentText"/>
      </w:pPr>
      <w:r>
        <w:rPr>
          <w:rStyle w:val="CommentReference"/>
        </w:rPr>
        <w:annotationRef/>
      </w:r>
      <w:r>
        <w:t>This section could be omitted</w:t>
      </w:r>
    </w:p>
  </w:comment>
  <w:comment w:id="612" w:author="Adriaan Van Niekerk" w:date="2017-03-05T20:45:00Z" w:initials="avn">
    <w:p w14:paraId="73D7A07A" w14:textId="1D7DEFDD" w:rsidR="00C15577" w:rsidRDefault="00C15577">
      <w:pPr>
        <w:pStyle w:val="CommentText"/>
      </w:pPr>
      <w:r>
        <w:rPr>
          <w:rStyle w:val="CommentReference"/>
        </w:rPr>
        <w:annotationRef/>
      </w:r>
      <w:r>
        <w:t xml:space="preserve">Leave it for the first submission. The reviewers will likely suggest that it be removed. So we do it then. </w:t>
      </w:r>
    </w:p>
  </w:comment>
  <w:comment w:id="615" w:author="dugalh" w:date="2016-11-09T13:11:00Z" w:initials="d">
    <w:p w14:paraId="3D84DDE2" w14:textId="7AE24447" w:rsidR="00C15577" w:rsidRDefault="00C15577">
      <w:pPr>
        <w:pStyle w:val="CommentText"/>
      </w:pPr>
      <w:r>
        <w:rPr>
          <w:rStyle w:val="CommentReference"/>
        </w:rPr>
        <w:annotationRef/>
      </w:r>
      <w:r>
        <w:t>Add classification time per image and compare to Basu?</w:t>
      </w:r>
    </w:p>
  </w:comment>
  <w:comment w:id="616" w:author="Adriaan Van Niekerk" w:date="2017-03-05T20:44:00Z" w:initials="avn">
    <w:p w14:paraId="041A185A" w14:textId="4E06BEEE" w:rsidR="00C15577" w:rsidRDefault="00C15577">
      <w:pPr>
        <w:pStyle w:val="CommentText"/>
      </w:pPr>
      <w:r>
        <w:rPr>
          <w:rStyle w:val="CommentReference"/>
        </w:rPr>
        <w:annotationRef/>
      </w:r>
      <w:r>
        <w:t xml:space="preserve">No, leave out anything related to efficiency for this paper. </w:t>
      </w:r>
    </w:p>
  </w:comment>
  <w:comment w:id="622" w:author="Adriaan Van Niekerk" w:date="2016-11-17T09:01:00Z" w:initials="avn">
    <w:p w14:paraId="60F58706" w14:textId="77777777" w:rsidR="00C15577" w:rsidRDefault="00C15577" w:rsidP="00F65796">
      <w:pPr>
        <w:pStyle w:val="CommentText"/>
      </w:pPr>
      <w:r>
        <w:rPr>
          <w:rStyle w:val="CommentReference"/>
        </w:rPr>
        <w:annotationRef/>
      </w:r>
      <w:r>
        <w:t xml:space="preserve">Methods. </w:t>
      </w:r>
    </w:p>
  </w:comment>
  <w:comment w:id="630" w:author="Adriaan Van Niekerk" w:date="2016-11-17T09:05:00Z" w:initials="avn">
    <w:p w14:paraId="7B424137" w14:textId="77777777" w:rsidR="00C15577" w:rsidRDefault="00C15577" w:rsidP="007E73AF">
      <w:pPr>
        <w:pStyle w:val="CommentText"/>
      </w:pPr>
      <w:r>
        <w:rPr>
          <w:rStyle w:val="CommentReference"/>
        </w:rPr>
        <w:annotationRef/>
      </w:r>
      <w:r>
        <w:t>Methods</w:t>
      </w:r>
    </w:p>
  </w:comment>
  <w:comment w:id="650" w:author="Adriaan Van Niekerk" w:date="2017-03-04T12:01:00Z" w:initials="avn">
    <w:p w14:paraId="3F310E7F" w14:textId="64EE72FF" w:rsidR="00C15577" w:rsidRDefault="00C15577">
      <w:pPr>
        <w:pStyle w:val="CommentText"/>
      </w:pPr>
      <w:r>
        <w:rPr>
          <w:rStyle w:val="CommentReference"/>
        </w:rPr>
        <w:annotationRef/>
      </w:r>
      <w:r>
        <w:t>Relevance here? This section is about accuracy assessment. Rather explain this in section 2.2.</w:t>
      </w:r>
    </w:p>
  </w:comment>
  <w:comment w:id="662" w:author="dugalh" w:date="2016-11-03T18:14:00Z" w:initials="d">
    <w:p w14:paraId="4FBB34C5" w14:textId="6EDB9014" w:rsidR="00C15577" w:rsidRDefault="00C15577">
      <w:pPr>
        <w:pStyle w:val="CommentText"/>
      </w:pPr>
      <w:r>
        <w:rPr>
          <w:rStyle w:val="CommentReference"/>
        </w:rPr>
        <w:annotationRef/>
      </w:r>
      <w:r>
        <w:rPr>
          <w:rStyle w:val="CommentReference"/>
        </w:rPr>
        <w:t>Should I include images of the mosaic and or the SPOT 5 validation?  (the paper is v long already…)</w:t>
      </w:r>
    </w:p>
  </w:comment>
  <w:comment w:id="670" w:author="Adriaan Van Niekerk" w:date="2016-11-17T08:46:00Z" w:initials="avn">
    <w:p w14:paraId="3C1AFDEC" w14:textId="4AD32451" w:rsidR="00C15577" w:rsidRDefault="00C15577">
      <w:pPr>
        <w:pStyle w:val="CommentText"/>
      </w:pPr>
      <w:r>
        <w:rPr>
          <w:rStyle w:val="CommentReference"/>
        </w:rPr>
        <w:annotationRef/>
      </w:r>
      <w:r>
        <w:t>Which?</w:t>
      </w:r>
    </w:p>
  </w:comment>
  <w:comment w:id="671" w:author="Adriaan Van Niekerk" w:date="2017-03-04T12:09:00Z" w:initials="avn">
    <w:p w14:paraId="20DBB78D" w14:textId="7875F3CD" w:rsidR="00C15577" w:rsidRDefault="00C15577">
      <w:pPr>
        <w:pStyle w:val="CommentText"/>
      </w:pPr>
      <w:r>
        <w:rPr>
          <w:rStyle w:val="CommentReference"/>
        </w:rPr>
        <w:annotationRef/>
      </w:r>
      <w:r>
        <w:t xml:space="preserve">This is the important bit. </w:t>
      </w:r>
    </w:p>
  </w:comment>
  <w:comment w:id="667" w:author="Adriaan Van Niekerk" w:date="2017-03-04T12:08:00Z" w:initials="avn">
    <w:p w14:paraId="13A8DD14" w14:textId="0EE92276" w:rsidR="00C15577" w:rsidRDefault="00C15577">
      <w:pPr>
        <w:pStyle w:val="CommentText"/>
      </w:pPr>
      <w:r>
        <w:rPr>
          <w:rStyle w:val="CommentReference"/>
        </w:rPr>
        <w:annotationRef/>
      </w:r>
      <w:r>
        <w:t xml:space="preserve">I think this should rather be included in Section 2.5. And one sentence is sufficient. </w:t>
      </w:r>
    </w:p>
  </w:comment>
  <w:comment w:id="668" w:author="dugalh" w:date="2017-04-25T17:59:00Z" w:initials="dh">
    <w:p w14:paraId="2BC6FF91" w14:textId="1F1BE350" w:rsidR="00C15577" w:rsidRDefault="00C15577">
      <w:pPr>
        <w:pStyle w:val="CommentText"/>
      </w:pPr>
      <w:r>
        <w:rPr>
          <w:rStyle w:val="CommentReference"/>
        </w:rPr>
        <w:annotationRef/>
      </w:r>
      <w:r>
        <w:t>Done</w:t>
      </w:r>
    </w:p>
  </w:comment>
  <w:comment w:id="693" w:author="Adriaan Van Niekerk" w:date="2017-03-05T11:46:00Z" w:initials="avn">
    <w:p w14:paraId="3D13FE7B" w14:textId="43168814" w:rsidR="00C15577" w:rsidRDefault="00C15577">
      <w:pPr>
        <w:pStyle w:val="CommentText"/>
      </w:pPr>
      <w:r>
        <w:rPr>
          <w:rStyle w:val="CommentReference"/>
        </w:rPr>
        <w:annotationRef/>
      </w:r>
    </w:p>
  </w:comment>
  <w:comment w:id="744" w:author="Adriaan Van Niekerk" w:date="2016-11-17T08:50:00Z" w:initials="avn">
    <w:p w14:paraId="152155C9" w14:textId="49D07FCD" w:rsidR="00C15577" w:rsidRDefault="00C15577">
      <w:pPr>
        <w:pStyle w:val="CommentText"/>
      </w:pPr>
      <w:r>
        <w:rPr>
          <w:rStyle w:val="CommentReference"/>
        </w:rPr>
        <w:annotationRef/>
      </w:r>
      <w:r>
        <w:t>Must be explained in intro.</w:t>
      </w:r>
    </w:p>
  </w:comment>
  <w:comment w:id="734" w:author="Adriaan Van Niekerk" w:date="2017-03-05T11:51:00Z" w:initials="avn">
    <w:p w14:paraId="04860364" w14:textId="61C858E7" w:rsidR="00C15577" w:rsidRDefault="00C15577">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735" w:author="dugalh" w:date="2017-04-25T18:00:00Z" w:initials="dh">
    <w:p w14:paraId="0BEC44FD" w14:textId="077F0943" w:rsidR="00C15577" w:rsidRDefault="00C15577">
      <w:pPr>
        <w:pStyle w:val="CommentText"/>
      </w:pPr>
      <w:r>
        <w:rPr>
          <w:rStyle w:val="CommentReference"/>
        </w:rPr>
        <w:annotationRef/>
      </w:r>
      <w:r>
        <w:t>Have moved</w:t>
      </w:r>
    </w:p>
  </w:comment>
  <w:comment w:id="747" w:author="Adriaan Van Niekerk" w:date="2017-03-05T11:54:00Z" w:initials="avn">
    <w:p w14:paraId="5E0773A7" w14:textId="6D081BE4" w:rsidR="00C15577" w:rsidRDefault="00C15577">
      <w:pPr>
        <w:pStyle w:val="CommentText"/>
      </w:pPr>
      <w:r>
        <w:rPr>
          <w:rStyle w:val="CommentReference"/>
        </w:rPr>
        <w:annotationRef/>
      </w:r>
      <w:r>
        <w:t>Discussion.</w:t>
      </w:r>
    </w:p>
  </w:comment>
  <w:comment w:id="748" w:author="dugalh" w:date="2017-04-25T17:59:00Z" w:initials="dh">
    <w:p w14:paraId="31F5CFCC" w14:textId="0DE881C4" w:rsidR="00C15577" w:rsidRDefault="00C15577">
      <w:pPr>
        <w:pStyle w:val="CommentText"/>
      </w:pPr>
      <w:r>
        <w:rPr>
          <w:rStyle w:val="CommentReference"/>
        </w:rPr>
        <w:annotationRef/>
      </w:r>
      <w:r>
        <w:t>Moved</w:t>
      </w:r>
    </w:p>
  </w:comment>
  <w:comment w:id="751" w:author="Adriaan Van Niekerk" w:date="2017-03-05T11:55:00Z" w:initials="avn">
    <w:p w14:paraId="6B22FB74" w14:textId="755D3EB0" w:rsidR="00C15577" w:rsidRDefault="00C15577">
      <w:pPr>
        <w:pStyle w:val="CommentText"/>
      </w:pPr>
      <w:r>
        <w:rPr>
          <w:rStyle w:val="CommentReference"/>
        </w:rPr>
        <w:annotationRef/>
      </w:r>
      <w:r>
        <w:t>Your writing tends to be too informal. Rather just say wat is observed in the results section and give interpretations in the discussion section.</w:t>
      </w:r>
    </w:p>
  </w:comment>
  <w:comment w:id="752" w:author="dugalh" w:date="2017-04-25T18:00:00Z" w:initials="dh">
    <w:p w14:paraId="2F92F0FC" w14:textId="6640BA50" w:rsidR="00C15577" w:rsidRDefault="00C15577">
      <w:pPr>
        <w:pStyle w:val="CommentText"/>
      </w:pPr>
      <w:r>
        <w:rPr>
          <w:rStyle w:val="CommentReference"/>
        </w:rPr>
        <w:annotationRef/>
      </w:r>
      <w:r>
        <w:t>Have made separate results and discussion sections</w:t>
      </w:r>
    </w:p>
  </w:comment>
  <w:comment w:id="768" w:author="Adriaan Van Niekerk" w:date="2016-11-17T08:57:00Z" w:initials="avn">
    <w:p w14:paraId="10144A0E" w14:textId="4E5B372B" w:rsidR="00C15577" w:rsidRDefault="00C15577">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769" w:author="dugalh" w:date="2017-04-16T15:01:00Z" w:initials="dh">
    <w:p w14:paraId="255EDE15" w14:textId="6B0CE609" w:rsidR="00C15577" w:rsidRDefault="00C15577">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775" w:author="Adriaan Van Niekerk" w:date="2016-11-17T08:58:00Z" w:initials="avn">
    <w:p w14:paraId="1C604C88" w14:textId="41A31EA0" w:rsidR="00C15577" w:rsidRDefault="00C15577">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778" w:author="dugalh" w:date="2017-04-16T17:35:00Z" w:initials="dh">
    <w:p w14:paraId="5E6B09C9" w14:textId="1C79C3C3" w:rsidR="00C15577" w:rsidRDefault="00C15577">
      <w:pPr>
        <w:pStyle w:val="CommentText"/>
      </w:pPr>
      <w:r>
        <w:rPr>
          <w:rStyle w:val="CommentReference"/>
        </w:rPr>
        <w:annotationRef/>
      </w:r>
      <w:r>
        <w:t>I could split this into Per-Pixel Classification and Canopy Cover Estimation to further clarify things.  What do you think?</w:t>
      </w:r>
    </w:p>
  </w:comment>
  <w:comment w:id="786" w:author="Adriaan Van Niekerk" w:date="2016-11-17T09:01:00Z" w:initials="avn">
    <w:p w14:paraId="05AB7E59" w14:textId="3895FACD" w:rsidR="00C15577" w:rsidRDefault="00C15577">
      <w:pPr>
        <w:pStyle w:val="CommentText"/>
      </w:pPr>
      <w:r>
        <w:rPr>
          <w:rStyle w:val="CommentReference"/>
        </w:rPr>
        <w:annotationRef/>
      </w:r>
      <w:r>
        <w:t xml:space="preserve">Methods. </w:t>
      </w:r>
    </w:p>
  </w:comment>
  <w:comment w:id="791" w:author="dugalh" w:date="2017-04-16T15:21:00Z" w:initials="dh">
    <w:p w14:paraId="419B5655" w14:textId="1CE154DC" w:rsidR="00C15577" w:rsidRDefault="00C15577">
      <w:pPr>
        <w:pStyle w:val="CommentText"/>
      </w:pPr>
      <w:r>
        <w:rPr>
          <w:rStyle w:val="CommentReference"/>
        </w:rPr>
        <w:annotationRef/>
      </w:r>
      <w:r>
        <w:t>“overall” as in over all the classes</w:t>
      </w:r>
    </w:p>
  </w:comment>
  <w:comment w:id="794" w:author="Adriaan Van Niekerk" w:date="2017-03-05T12:43:00Z" w:initials="avn">
    <w:p w14:paraId="12C836BF" w14:textId="352AA666" w:rsidR="00C15577" w:rsidRDefault="00C15577">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798" w:author="Adriaan Van Niekerk" w:date="2016-11-17T09:08:00Z" w:initials="avn">
    <w:p w14:paraId="739FF525" w14:textId="6AF65728" w:rsidR="00C15577" w:rsidRDefault="00C15577">
      <w:pPr>
        <w:pStyle w:val="CommentText"/>
      </w:pPr>
      <w:r>
        <w:rPr>
          <w:rStyle w:val="CommentReference"/>
        </w:rPr>
        <w:annotationRef/>
      </w:r>
      <w:r>
        <w:t>Is it? What informed your expectations? It does not look high to me?</w:t>
      </w:r>
    </w:p>
  </w:comment>
  <w:comment w:id="796" w:author="Adriaan Van Niekerk" w:date="2017-03-05T12:06:00Z" w:initials="avn">
    <w:p w14:paraId="1486E598" w14:textId="6293C47B" w:rsidR="00C15577" w:rsidRDefault="00C15577">
      <w:pPr>
        <w:pStyle w:val="CommentText"/>
      </w:pPr>
      <w:r>
        <w:rPr>
          <w:rStyle w:val="CommentReference"/>
        </w:rPr>
        <w:annotationRef/>
      </w:r>
      <w:r>
        <w:t xml:space="preserve">The use of two “ground truth” datasets is a big weakness of this paper. We need to discuss this and come up with a strategy. </w:t>
      </w:r>
    </w:p>
  </w:comment>
  <w:comment w:id="792" w:author="dugalh" w:date="2017-04-25T18:02:00Z" w:initials="dh">
    <w:p w14:paraId="0E64C0CF" w14:textId="660B1854" w:rsidR="00C15577" w:rsidRDefault="00C15577">
      <w:pPr>
        <w:pStyle w:val="CommentText"/>
      </w:pPr>
      <w:r>
        <w:rPr>
          <w:rStyle w:val="CommentReference"/>
        </w:rPr>
        <w:annotationRef/>
      </w:r>
      <w:r>
        <w:t>Moved to discussion</w:t>
      </w:r>
    </w:p>
  </w:comment>
  <w:comment w:id="806" w:author="Adriaan Van Niekerk" w:date="2016-11-17T09:05:00Z" w:initials="avn">
    <w:p w14:paraId="6CC353FA" w14:textId="22F6DD99" w:rsidR="00C15577" w:rsidRDefault="00C15577">
      <w:pPr>
        <w:pStyle w:val="CommentText"/>
      </w:pPr>
      <w:r>
        <w:rPr>
          <w:rStyle w:val="CommentReference"/>
        </w:rPr>
        <w:annotationRef/>
      </w:r>
      <w:r>
        <w:t>Methods</w:t>
      </w:r>
    </w:p>
  </w:comment>
  <w:comment w:id="830" w:author="Adriaan Van Niekerk" w:date="2016-11-17T09:09:00Z" w:initials="avn">
    <w:p w14:paraId="077A8668" w14:textId="37008D0F" w:rsidR="00C15577" w:rsidRDefault="00C15577">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831" w:author="Adriaan Van Niekerk" w:date="2017-03-05T12:10:00Z" w:initials="avn">
    <w:p w14:paraId="59E591A7" w14:textId="5AD032A5" w:rsidR="00C15577" w:rsidRDefault="00C15577">
      <w:pPr>
        <w:pStyle w:val="CommentText"/>
      </w:pPr>
      <w:r>
        <w:rPr>
          <w:rStyle w:val="CommentReference"/>
        </w:rPr>
        <w:annotationRef/>
      </w:r>
      <w:r>
        <w:t xml:space="preserve">Then take it out please. It is really confusing things. </w:t>
      </w:r>
    </w:p>
  </w:comment>
  <w:comment w:id="832" w:author="Adriaan Van Niekerk" w:date="2017-03-05T12:40:00Z" w:initials="avn">
    <w:p w14:paraId="7A87DE25" w14:textId="55F695B6" w:rsidR="00C15577" w:rsidRDefault="00C15577">
      <w:pPr>
        <w:pStyle w:val="CommentText"/>
      </w:pPr>
      <w:r>
        <w:rPr>
          <w:rStyle w:val="CommentReference"/>
        </w:rPr>
        <w:annotationRef/>
      </w:r>
      <w:r>
        <w:t>Delete</w:t>
      </w:r>
    </w:p>
  </w:comment>
  <w:comment w:id="849" w:author="Adriaan Van Niekerk" w:date="2016-11-17T09:11:00Z" w:initials="avn">
    <w:p w14:paraId="0C51351C" w14:textId="62F5B246" w:rsidR="00C15577" w:rsidRDefault="00C15577">
      <w:pPr>
        <w:pStyle w:val="CommentText"/>
      </w:pPr>
      <w:r>
        <w:rPr>
          <w:rStyle w:val="CommentReference"/>
        </w:rPr>
        <w:annotationRef/>
      </w:r>
      <w:r>
        <w:t xml:space="preserve">What about temporal differences between the imagery and ground truth? </w:t>
      </w:r>
    </w:p>
  </w:comment>
  <w:comment w:id="850" w:author="dugalh" w:date="2017-09-20T12:53:00Z" w:initials="dh">
    <w:p w14:paraId="73AF9C38" w14:textId="713B8C24" w:rsidR="009C739C" w:rsidRDefault="009C739C">
      <w:pPr>
        <w:pStyle w:val="CommentText"/>
      </w:pPr>
      <w:r>
        <w:rPr>
          <w:rStyle w:val="CommentReference"/>
        </w:rPr>
        <w:annotationRef/>
      </w:r>
      <w:r>
        <w:t>To do</w:t>
      </w:r>
    </w:p>
  </w:comment>
  <w:comment w:id="856" w:author="Adriaan Van Niekerk" w:date="2016-11-17T09:13:00Z" w:initials="avn">
    <w:p w14:paraId="06C50B2A" w14:textId="4EA0C020" w:rsidR="00C15577" w:rsidRDefault="00C15577">
      <w:pPr>
        <w:pStyle w:val="CommentText"/>
      </w:pPr>
      <w:r>
        <w:rPr>
          <w:rStyle w:val="CommentReference"/>
        </w:rPr>
        <w:annotationRef/>
      </w:r>
      <w:r>
        <w:t xml:space="preserve">Ah. Then it makes no sense to include recovering areas in this paper. </w:t>
      </w:r>
    </w:p>
  </w:comment>
  <w:comment w:id="853" w:author="Adriaan Van Niekerk" w:date="2017-03-05T13:47:00Z" w:initials="avn">
    <w:p w14:paraId="272B5561" w14:textId="7F19C459" w:rsidR="00C15577" w:rsidRDefault="00C15577">
      <w:pPr>
        <w:pStyle w:val="CommentText"/>
      </w:pPr>
      <w:r>
        <w:rPr>
          <w:rStyle w:val="CommentReference"/>
        </w:rPr>
        <w:annotationRef/>
      </w:r>
      <w:r>
        <w:t>Discussion. Shorten.</w:t>
      </w:r>
    </w:p>
  </w:comment>
  <w:comment w:id="854" w:author="dugalh" w:date="2017-04-25T18:02:00Z" w:initials="dh">
    <w:p w14:paraId="52B13B3C" w14:textId="7DEDA7C4" w:rsidR="00C15577" w:rsidRDefault="00C15577">
      <w:pPr>
        <w:pStyle w:val="CommentText"/>
      </w:pPr>
      <w:r>
        <w:rPr>
          <w:rStyle w:val="CommentReference"/>
        </w:rPr>
        <w:annotationRef/>
      </w:r>
      <w:r>
        <w:t>Have moved</w:t>
      </w:r>
    </w:p>
  </w:comment>
  <w:comment w:id="858" w:author="Adriaan Van Niekerk" w:date="2017-03-05T13:48:00Z" w:initials="avn">
    <w:p w14:paraId="1A8E89DD" w14:textId="5F7F4B17" w:rsidR="00C15577" w:rsidRDefault="00C15577">
      <w:pPr>
        <w:pStyle w:val="CommentText"/>
      </w:pPr>
      <w:r>
        <w:rPr>
          <w:rStyle w:val="CommentReference"/>
        </w:rPr>
        <w:annotationRef/>
      </w:r>
      <w:r>
        <w:t xml:space="preserve">Is this really necessary? Also, it was not explained in the methods section. Consider omitting. </w:t>
      </w:r>
    </w:p>
  </w:comment>
  <w:comment w:id="859" w:author="dugalh" w:date="2017-04-16T17:32:00Z" w:initials="dh">
    <w:p w14:paraId="55018ABC" w14:textId="67FA2C9E" w:rsidR="00C15577" w:rsidRDefault="00C15577">
      <w:pPr>
        <w:pStyle w:val="CommentText"/>
      </w:pPr>
      <w:r>
        <w:rPr>
          <w:rStyle w:val="CommentReference"/>
        </w:rPr>
        <w:annotationRef/>
      </w:r>
      <w:r>
        <w:t>Omitted</w:t>
      </w:r>
    </w:p>
  </w:comment>
  <w:comment w:id="989" w:author="Adriaan Van Niekerk" w:date="2017-03-05T13:50:00Z" w:initials="avn">
    <w:p w14:paraId="31709F20" w14:textId="22E0F0F1" w:rsidR="00C15577" w:rsidRDefault="00C15577">
      <w:pPr>
        <w:pStyle w:val="CommentText"/>
      </w:pPr>
      <w:r>
        <w:rPr>
          <w:rStyle w:val="CommentReference"/>
        </w:rPr>
        <w:annotationRef/>
      </w:r>
      <w:r>
        <w:t>Study sites</w:t>
      </w:r>
    </w:p>
  </w:comment>
  <w:comment w:id="990" w:author="dugalh" w:date="2017-04-16T15:45:00Z" w:initials="dh">
    <w:p w14:paraId="48CF3D93" w14:textId="485C9C6A" w:rsidR="00C15577" w:rsidRDefault="00C15577">
      <w:pPr>
        <w:pStyle w:val="CommentText"/>
      </w:pPr>
      <w:r>
        <w:rPr>
          <w:rStyle w:val="CommentReference"/>
        </w:rPr>
        <w:annotationRef/>
      </w:r>
      <w:r>
        <w:t xml:space="preserve">Does this belong in results or discussion?  </w:t>
      </w:r>
    </w:p>
  </w:comment>
  <w:comment w:id="1000" w:author="dugalh" w:date="2017-04-25T18:17:00Z" w:initials="dh">
    <w:p w14:paraId="016E7828" w14:textId="16D59F8E" w:rsidR="00C15577" w:rsidRDefault="00C15577">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1015" w:author="Adriaan Van Niekerk" w:date="2017-03-05T11:46:00Z" w:initials="avn">
    <w:p w14:paraId="2ED0DB83" w14:textId="77777777" w:rsidR="00C15577" w:rsidRDefault="00C15577" w:rsidP="00832542">
      <w:pPr>
        <w:pStyle w:val="CommentText"/>
      </w:pPr>
      <w:r>
        <w:rPr>
          <w:rStyle w:val="CommentReference"/>
        </w:rPr>
        <w:annotationRef/>
      </w:r>
    </w:p>
  </w:comment>
  <w:comment w:id="1021" w:author="Adriaan Van Niekerk" w:date="2016-11-17T08:50:00Z" w:initials="avn">
    <w:p w14:paraId="1D81F527" w14:textId="77777777" w:rsidR="00C15577" w:rsidRDefault="00C15577" w:rsidP="00832542">
      <w:pPr>
        <w:pStyle w:val="CommentText"/>
      </w:pPr>
      <w:r>
        <w:rPr>
          <w:rStyle w:val="CommentReference"/>
        </w:rPr>
        <w:annotationRef/>
      </w:r>
      <w:r>
        <w:t>Must be explained in intro.</w:t>
      </w:r>
    </w:p>
  </w:comment>
  <w:comment w:id="1022" w:author="dugalh" w:date="2017-04-25T18:10:00Z" w:initials="dh">
    <w:p w14:paraId="237E3E69" w14:textId="6C807DB1" w:rsidR="00C15577" w:rsidRDefault="00C15577">
      <w:pPr>
        <w:pStyle w:val="CommentText"/>
      </w:pPr>
      <w:r>
        <w:rPr>
          <w:rStyle w:val="CommentReference"/>
        </w:rPr>
        <w:annotationRef/>
      </w:r>
      <w:r>
        <w:t>To do</w:t>
      </w:r>
    </w:p>
  </w:comment>
  <w:comment w:id="1025" w:author="dugalh" w:date="2017-04-25T18:17:00Z" w:initials="dh">
    <w:p w14:paraId="2E699991" w14:textId="5DA02117" w:rsidR="00C15577" w:rsidRDefault="00C15577">
      <w:pPr>
        <w:pStyle w:val="CommentText"/>
      </w:pPr>
      <w:r>
        <w:rPr>
          <w:rStyle w:val="CommentReference"/>
        </w:rPr>
        <w:annotationRef/>
      </w:r>
      <w:r>
        <w:t>Edited.  This is new – please check</w:t>
      </w:r>
    </w:p>
  </w:comment>
  <w:comment w:id="1019" w:author="Adriaan Van Niekerk" w:date="2017-03-05T11:51:00Z" w:initials="avn">
    <w:p w14:paraId="1DA6945D" w14:textId="77777777" w:rsidR="00C15577" w:rsidRDefault="00C15577"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1020" w:author="dugalh" w:date="2017-04-25T18:11:00Z" w:initials="dh">
    <w:p w14:paraId="45493CE2" w14:textId="775A52F2" w:rsidR="00C15577" w:rsidRDefault="00C15577">
      <w:pPr>
        <w:pStyle w:val="CommentText"/>
      </w:pPr>
      <w:r>
        <w:rPr>
          <w:rStyle w:val="CommentReference"/>
        </w:rPr>
        <w:annotationRef/>
      </w:r>
      <w:r>
        <w:t>I have removed references to OBIA below – see deleted section</w:t>
      </w:r>
    </w:p>
  </w:comment>
  <w:comment w:id="1042" w:author="Adriaan Van Niekerk" w:date="2017-03-05T11:54:00Z" w:initials="avn">
    <w:p w14:paraId="1A967A4C" w14:textId="77777777" w:rsidR="00C15577" w:rsidRDefault="00C15577" w:rsidP="00832542">
      <w:pPr>
        <w:pStyle w:val="CommentText"/>
      </w:pPr>
      <w:r>
        <w:rPr>
          <w:rStyle w:val="CommentReference"/>
        </w:rPr>
        <w:annotationRef/>
      </w:r>
      <w:r>
        <w:t>Discussion.</w:t>
      </w:r>
    </w:p>
  </w:comment>
  <w:comment w:id="1058" w:author="Adriaan Van Niekerk" w:date="2016-11-17T08:57:00Z" w:initials="avn">
    <w:p w14:paraId="3E11B4F6" w14:textId="77777777" w:rsidR="00C15577" w:rsidRDefault="00C15577"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1059" w:author="dugalh" w:date="2017-04-16T15:01:00Z" w:initials="dh">
    <w:p w14:paraId="48581D4E" w14:textId="3C623448" w:rsidR="00C15577" w:rsidRDefault="00C15577"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1056" w:author="dugalh" w:date="2017-04-16T15:12:00Z" w:initials="dh">
    <w:p w14:paraId="49BF2BAB" w14:textId="6B9F6079" w:rsidR="00C15577" w:rsidRDefault="00C15577">
      <w:pPr>
        <w:pStyle w:val="CommentText"/>
      </w:pPr>
      <w:r>
        <w:rPr>
          <w:rStyle w:val="CommentReference"/>
        </w:rPr>
        <w:annotationRef/>
      </w:r>
      <w:r>
        <w:t>Repeat of info in Results for context – OK?</w:t>
      </w:r>
    </w:p>
  </w:comment>
  <w:comment w:id="1066" w:author="Adriaan Van Niekerk" w:date="2016-11-17T08:58:00Z" w:initials="avn">
    <w:p w14:paraId="28884F11" w14:textId="77777777" w:rsidR="00C15577" w:rsidRDefault="00C15577"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1067" w:author="dugalh" w:date="2017-04-16T16:47:00Z" w:initials="dh">
    <w:p w14:paraId="12BB444E" w14:textId="69E31EBC" w:rsidR="00C15577" w:rsidRDefault="00C15577">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C15577" w:rsidRDefault="00C15577">
      <w:pPr>
        <w:pStyle w:val="CommentText"/>
      </w:pPr>
    </w:p>
    <w:p w14:paraId="721D5217" w14:textId="39C23883" w:rsidR="00C15577" w:rsidRDefault="00C15577">
      <w:pPr>
        <w:pStyle w:val="CommentText"/>
      </w:pPr>
      <w:r>
        <w:t>The texture features are mostly not relevant and are not actually well correlated with each other as represented by the dendrogram – so I can’t use that as a motivation.</w:t>
      </w:r>
    </w:p>
  </w:comment>
  <w:comment w:id="1068" w:author="dugalh" w:date="2017-04-25T18:23:00Z" w:initials="dh">
    <w:p w14:paraId="5C45053B" w14:textId="3BAECFAF" w:rsidR="00C15577" w:rsidRDefault="00C15577">
      <w:pPr>
        <w:pStyle w:val="CommentText"/>
      </w:pPr>
      <w:r>
        <w:rPr>
          <w:rStyle w:val="CommentReference"/>
        </w:rPr>
        <w:annotationRef/>
      </w:r>
      <w:r>
        <w:rPr>
          <w:rStyle w:val="CommentReference"/>
        </w:rPr>
        <w:t xml:space="preserve">I would like to discuss the computation time issue with you further.  </w:t>
      </w:r>
    </w:p>
  </w:comment>
  <w:comment w:id="1083" w:author="Adriaan Van Niekerk" w:date="2017-03-05T12:43:00Z" w:initials="avn">
    <w:p w14:paraId="7BA53558" w14:textId="77777777" w:rsidR="00C15577" w:rsidRDefault="00C15577"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090" w:author="Adriaan Van Niekerk" w:date="2016-11-17T09:08:00Z" w:initials="avn">
    <w:p w14:paraId="0BFC7DC3" w14:textId="77777777" w:rsidR="00C15577" w:rsidRDefault="00C15577" w:rsidP="007022E8">
      <w:pPr>
        <w:pStyle w:val="CommentText"/>
      </w:pPr>
      <w:r>
        <w:rPr>
          <w:rStyle w:val="CommentReference"/>
        </w:rPr>
        <w:annotationRef/>
      </w:r>
      <w:r>
        <w:t>Is it? What informed your expectations? It does not look high to me?</w:t>
      </w:r>
    </w:p>
  </w:comment>
  <w:comment w:id="1091" w:author="dugalh" w:date="2017-04-16T16:58:00Z" w:initials="dh">
    <w:p w14:paraId="2024F2D9" w14:textId="2B1B2024" w:rsidR="00C15577" w:rsidRDefault="00C15577">
      <w:pPr>
        <w:pStyle w:val="CommentText"/>
      </w:pPr>
      <w:r>
        <w:rPr>
          <w:rStyle w:val="CommentReference"/>
        </w:rPr>
        <w:annotationRef/>
      </w:r>
      <w:r>
        <w:t>The per-pixel performance is 1-3% error.  The canopy cover performance is 6% error.</w:t>
      </w:r>
    </w:p>
    <w:p w14:paraId="74914240" w14:textId="44854440" w:rsidR="00C15577" w:rsidRDefault="00C15577">
      <w:pPr>
        <w:pStyle w:val="CommentText"/>
      </w:pPr>
      <w:r>
        <w:t xml:space="preserve">  </w:t>
      </w:r>
    </w:p>
    <w:p w14:paraId="23902DAF" w14:textId="456DBDC7" w:rsidR="00C15577" w:rsidRDefault="00C15577">
      <w:pPr>
        <w:pStyle w:val="CommentText"/>
      </w:pPr>
      <w:r>
        <w:t>What informed my expectations?  1) As the canopy cover performance involves cancellation of errors, I would expect it to be more accurate than per-pixel performance.  2) As canopy cover error is an error in % canopy cover, it should pretty much always be &lt;= per-pixel error eg if the actual canopy cover is 10%, the estimated canopy cover is 5%, then the canopy cover error is 5% but the per-pixel error to create this situation would have been of the order of 5/10 = 50% i.e. much bigger than the canopy cover error.</w:t>
      </w:r>
    </w:p>
    <w:p w14:paraId="6D31AE39" w14:textId="77777777" w:rsidR="00C15577" w:rsidRDefault="00C15577">
      <w:pPr>
        <w:pStyle w:val="CommentText"/>
      </w:pPr>
    </w:p>
  </w:comment>
  <w:comment w:id="1092" w:author="dugalh" w:date="2017-04-25T18:31:00Z" w:initials="dh">
    <w:p w14:paraId="755FAA4E" w14:textId="3753F702" w:rsidR="00C15577" w:rsidRDefault="00C15577">
      <w:pPr>
        <w:pStyle w:val="CommentText"/>
      </w:pPr>
      <w:r>
        <w:rPr>
          <w:rStyle w:val="CommentReference"/>
        </w:rPr>
        <w:annotationRef/>
      </w:r>
      <w:r>
        <w:t xml:space="preserve">The above is clumsy to explain with probably little benefit, so I have omitted. </w:t>
      </w:r>
    </w:p>
  </w:comment>
  <w:comment w:id="1098" w:author="dugalh" w:date="2017-04-25T18:35:00Z" w:initials="dh">
    <w:p w14:paraId="7679A4ED" w14:textId="6B049077" w:rsidR="00C15577" w:rsidRDefault="00C15577">
      <w:pPr>
        <w:pStyle w:val="CommentText"/>
      </w:pPr>
      <w:r>
        <w:rPr>
          <w:rStyle w:val="CommentReference"/>
        </w:rPr>
        <w:annotationRef/>
      </w:r>
      <w:r>
        <w:t>Edited – please check</w:t>
      </w:r>
    </w:p>
  </w:comment>
  <w:comment w:id="1087" w:author="Adriaan Van Niekerk" w:date="2017-03-05T12:06:00Z" w:initials="avn">
    <w:p w14:paraId="70716100" w14:textId="77777777" w:rsidR="00C15577" w:rsidRDefault="00C15577"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088" w:author="dugalh" w:date="2017-04-16T17:00:00Z" w:initials="dh">
    <w:p w14:paraId="441181FF" w14:textId="11909FCE" w:rsidR="00C15577" w:rsidRDefault="00C15577">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094" w:author="dugalh" w:date="2017-04-25T18:32:00Z" w:initials="dh">
    <w:p w14:paraId="2B37C89E" w14:textId="4B2E47F5" w:rsidR="00C15577" w:rsidRDefault="00C15577">
      <w:pPr>
        <w:pStyle w:val="CommentText"/>
      </w:pPr>
      <w:r>
        <w:t>Consider omitting this whole section?  It does not add much value.  A reviewer may want to know why the per-pixel and canopy cover performance are so different though…</w:t>
      </w:r>
    </w:p>
  </w:comment>
  <w:comment w:id="1110" w:author="Adriaan Van Niekerk" w:date="2016-11-17T09:09:00Z" w:initials="avn">
    <w:p w14:paraId="5544F755" w14:textId="77777777" w:rsidR="00C15577" w:rsidRDefault="00C15577"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111" w:author="dugalh" w:date="2017-04-25T18:37:00Z" w:initials="dh">
    <w:p w14:paraId="3F0BE843" w14:textId="597F9425" w:rsidR="00C15577" w:rsidRDefault="00C15577">
      <w:pPr>
        <w:pStyle w:val="CommentText"/>
      </w:pPr>
      <w:r>
        <w:rPr>
          <w:rStyle w:val="CommentReference"/>
        </w:rPr>
        <w:annotationRef/>
      </w:r>
      <w:r>
        <w:t xml:space="preserve">OK, but why?  IMO to process ~2000 images on any infrastructure requires consideration of computation speed.  </w:t>
      </w:r>
      <w:r w:rsidR="00E36831">
        <w:t>To discuss…</w:t>
      </w:r>
    </w:p>
  </w:comment>
  <w:comment w:id="1115" w:author="Adriaan Van Niekerk" w:date="2017-03-05T12:10:00Z" w:initials="avn">
    <w:p w14:paraId="51D163B3" w14:textId="77777777" w:rsidR="00C15577" w:rsidRDefault="00C15577" w:rsidP="007022E8">
      <w:pPr>
        <w:pStyle w:val="CommentText"/>
      </w:pPr>
      <w:r>
        <w:rPr>
          <w:rStyle w:val="CommentReference"/>
        </w:rPr>
        <w:annotationRef/>
      </w:r>
      <w:r>
        <w:t xml:space="preserve">Then take it out please. It is really confusing things. </w:t>
      </w:r>
    </w:p>
  </w:comment>
  <w:comment w:id="1119" w:author="Adriaan Van Niekerk" w:date="2017-03-05T12:40:00Z" w:initials="avn">
    <w:p w14:paraId="68EAB27A" w14:textId="77777777" w:rsidR="00C15577" w:rsidRDefault="00C15577" w:rsidP="007022E8">
      <w:pPr>
        <w:pStyle w:val="CommentText"/>
      </w:pPr>
      <w:r>
        <w:rPr>
          <w:rStyle w:val="CommentReference"/>
        </w:rPr>
        <w:annotationRef/>
      </w:r>
      <w:r>
        <w:t>Delete</w:t>
      </w:r>
    </w:p>
  </w:comment>
  <w:comment w:id="1126" w:author="dugalh" w:date="2017-04-25T18:46:00Z" w:initials="dh">
    <w:p w14:paraId="0ED4592A" w14:textId="682BD4A7" w:rsidR="00C15577" w:rsidRDefault="00C15577">
      <w:pPr>
        <w:pStyle w:val="CommentText"/>
      </w:pPr>
      <w:r>
        <w:rPr>
          <w:rStyle w:val="CommentReference"/>
        </w:rPr>
        <w:annotationRef/>
      </w:r>
      <w:r>
        <w:t>Moved from results</w:t>
      </w:r>
    </w:p>
  </w:comment>
  <w:comment w:id="1132" w:author="Adriaan Van Niekerk" w:date="2016-11-17T09:13:00Z" w:initials="avn">
    <w:p w14:paraId="686DE188" w14:textId="77777777" w:rsidR="00C15577" w:rsidRDefault="00C15577" w:rsidP="007C1081">
      <w:pPr>
        <w:pStyle w:val="CommentText"/>
      </w:pPr>
      <w:r>
        <w:rPr>
          <w:rStyle w:val="CommentReference"/>
        </w:rPr>
        <w:annotationRef/>
      </w:r>
      <w:r>
        <w:t xml:space="preserve">Ah. Then it makes no sense to include recovering areas in this paper. </w:t>
      </w:r>
    </w:p>
  </w:comment>
  <w:comment w:id="1133" w:author="dugalh" w:date="2017-04-25T18:45:00Z" w:initials="dh">
    <w:p w14:paraId="1C56C901" w14:textId="2ED32A2E" w:rsidR="00C15577" w:rsidRDefault="00C15577">
      <w:pPr>
        <w:pStyle w:val="CommentText"/>
      </w:pPr>
      <w:r>
        <w:rPr>
          <w:rStyle w:val="CommentReference"/>
        </w:rPr>
        <w:annotationRef/>
      </w:r>
      <w:r>
        <w:t>These are hypotheses – I don’t know the actual cause or if the plants have really grown much.  Theoretically, the Spekboom is growing in any area that is not pristine, so this actually is not a unique property of the Rooiberg site.  I have deleted to avoid possible difficult questions</w:t>
      </w:r>
    </w:p>
  </w:comment>
  <w:comment w:id="1138" w:author="dugalh" w:date="2017-04-25T18:49:00Z" w:initials="dh">
    <w:p w14:paraId="21362703" w14:textId="52742263" w:rsidR="00C15577" w:rsidRDefault="00C15577">
      <w:pPr>
        <w:pStyle w:val="CommentText"/>
      </w:pPr>
      <w:r>
        <w:rPr>
          <w:rStyle w:val="CommentReference"/>
        </w:rPr>
        <w:annotationRef/>
      </w:r>
      <w:r>
        <w:t>Edited – please check</w:t>
      </w:r>
    </w:p>
  </w:comment>
  <w:comment w:id="1139" w:author="dugalh" w:date="2017-04-25T18:59:00Z" w:initials="dh">
    <w:p w14:paraId="6B5E5764" w14:textId="708D7E1B" w:rsidR="00C15577" w:rsidRDefault="00C15577">
      <w:pPr>
        <w:pStyle w:val="CommentText"/>
      </w:pPr>
      <w:r>
        <w:rPr>
          <w:rStyle w:val="CommentReference"/>
        </w:rPr>
        <w:annotationRef/>
      </w:r>
      <w:r>
        <w:t>To do – accept moved insertions then just leave marked deletions and edits as such</w:t>
      </w:r>
    </w:p>
  </w:comment>
  <w:comment w:id="1128" w:author="Adriaan Van Niekerk" w:date="2017-03-05T13:47:00Z" w:initials="avn">
    <w:p w14:paraId="5A7217B7" w14:textId="77777777" w:rsidR="00C15577" w:rsidRDefault="00C15577" w:rsidP="007C1081">
      <w:pPr>
        <w:pStyle w:val="CommentText"/>
      </w:pPr>
      <w:r>
        <w:rPr>
          <w:rStyle w:val="CommentReference"/>
        </w:rPr>
        <w:annotationRef/>
      </w:r>
      <w:r>
        <w:t>Discussion. Shorten.</w:t>
      </w:r>
    </w:p>
  </w:comment>
  <w:comment w:id="1152" w:author="dugalh" w:date="2017-04-25T20:41:00Z" w:initials="dh">
    <w:p w14:paraId="464F87A4" w14:textId="3451FD26" w:rsidR="00C15577" w:rsidRDefault="00C15577">
      <w:pPr>
        <w:pStyle w:val="CommentText"/>
      </w:pPr>
      <w:r>
        <w:rPr>
          <w:rStyle w:val="CommentReference"/>
        </w:rPr>
        <w:annotationRef/>
      </w:r>
      <w:r>
        <w:t>The quantity canopy cover ground truth could be seen as a weakness of this paper – rather omit?</w:t>
      </w:r>
    </w:p>
  </w:comment>
  <w:comment w:id="1147" w:author="Adriaan Van Niekerk" w:date="2017-03-05T14:05:00Z" w:initials="avn">
    <w:p w14:paraId="291AF4DA" w14:textId="77777777" w:rsidR="00C15577" w:rsidRDefault="00C15577" w:rsidP="002C7CA1">
      <w:pPr>
        <w:pStyle w:val="CommentText"/>
      </w:pPr>
      <w:r>
        <w:rPr>
          <w:rStyle w:val="CommentReference"/>
        </w:rPr>
        <w:annotationRef/>
      </w:r>
      <w:r>
        <w:t>Discussion. Shorten.</w:t>
      </w:r>
    </w:p>
  </w:comment>
  <w:comment w:id="1148" w:author="dugalh" w:date="2017-04-25T20:40:00Z" w:initials="dh">
    <w:p w14:paraId="1AA7A51D" w14:textId="018F24AC" w:rsidR="00C15577" w:rsidRDefault="00C15577">
      <w:pPr>
        <w:pStyle w:val="CommentText"/>
      </w:pPr>
      <w:r>
        <w:rPr>
          <w:rStyle w:val="CommentReference"/>
        </w:rPr>
        <w:annotationRef/>
      </w:r>
      <w:r>
        <w:t>Doesn’t a discussion of future work and possibilities for improvement belong in the conclusion?</w:t>
      </w:r>
    </w:p>
  </w:comment>
  <w:comment w:id="1156" w:author="dugalh" w:date="2017-04-25T20:43:00Z" w:initials="dh">
    <w:p w14:paraId="53601566" w14:textId="775DAA2B" w:rsidR="00C15577" w:rsidRDefault="00C15577">
      <w:pPr>
        <w:pStyle w:val="CommentText"/>
      </w:pPr>
      <w:r>
        <w:rPr>
          <w:rStyle w:val="CommentReference"/>
        </w:rPr>
        <w:annotationRef/>
      </w:r>
      <w:r>
        <w:t>We have justified per-pixel approach and it worked so lets leave it at that.</w:t>
      </w:r>
    </w:p>
  </w:comment>
  <w:comment w:id="1187" w:author="Adriaan Van Niekerk" w:date="2017-03-05T13:59:00Z" w:initials="avn">
    <w:p w14:paraId="352529E9" w14:textId="4B9170D8" w:rsidR="00C15577" w:rsidRDefault="00C15577">
      <w:pPr>
        <w:pStyle w:val="CommentText"/>
      </w:pPr>
      <w:r>
        <w:rPr>
          <w:rStyle w:val="CommentReference"/>
        </w:rPr>
        <w:annotationRef/>
      </w:r>
      <w:r>
        <w:t>This was never proven. I suggest you run the classification using the full feature set?</w:t>
      </w:r>
    </w:p>
  </w:comment>
  <w:comment w:id="1188" w:author="dugalh" w:date="2017-04-25T20:04:00Z" w:initials="dh">
    <w:p w14:paraId="7EAF7C92" w14:textId="2B741831" w:rsidR="00C15577" w:rsidRDefault="00C15577">
      <w:pPr>
        <w:pStyle w:val="CommentText"/>
      </w:pPr>
      <w:r>
        <w:rPr>
          <w:rStyle w:val="CommentReference"/>
        </w:rPr>
        <w:annotationRef/>
      </w:r>
      <w:r>
        <w:t>To do</w:t>
      </w:r>
    </w:p>
  </w:comment>
  <w:comment w:id="1189" w:author="dugalh" w:date="2017-04-25T20:19:00Z" w:initials="dh">
    <w:p w14:paraId="2DA3BFA3" w14:textId="6B7B5D5D" w:rsidR="00C15577" w:rsidRDefault="00C15577">
      <w:pPr>
        <w:pStyle w:val="CommentText"/>
      </w:pPr>
      <w:r>
        <w:rPr>
          <w:rStyle w:val="CommentReference"/>
        </w:rPr>
        <w:annotationRef/>
      </w:r>
      <w:r>
        <w:t>I think the performance of the feature selection algorithm is not the issue here (it is covered in another paper) and this can be omitted?</w:t>
      </w:r>
    </w:p>
  </w:comment>
  <w:comment w:id="1192" w:author="Adriaan Van Niekerk" w:date="2017-03-05T14:00:00Z" w:initials="avn">
    <w:p w14:paraId="25A2F38D" w14:textId="18F07C3A" w:rsidR="00C15577" w:rsidRDefault="00C15577">
      <w:pPr>
        <w:pStyle w:val="CommentText"/>
      </w:pPr>
      <w:r>
        <w:rPr>
          <w:rStyle w:val="CommentReference"/>
        </w:rPr>
        <w:annotationRef/>
      </w:r>
      <w:r>
        <w:t xml:space="preserve">Simply say that the DT performed best and was used to produce a map. </w:t>
      </w:r>
    </w:p>
  </w:comment>
  <w:comment w:id="1193" w:author="dugalh" w:date="2017-04-25T20:22:00Z" w:initials="dh">
    <w:p w14:paraId="30A34ADF" w14:textId="6CA517A4" w:rsidR="00C15577" w:rsidRDefault="00C15577">
      <w:pPr>
        <w:pStyle w:val="CommentText"/>
      </w:pPr>
      <w:r>
        <w:rPr>
          <w:rStyle w:val="CommentReference"/>
        </w:rPr>
        <w:annotationRef/>
      </w:r>
      <w:r>
        <w:t>Ok</w:t>
      </w:r>
    </w:p>
  </w:comment>
  <w:comment w:id="1220" w:author="dugalh" w:date="2017-04-25T20:33:00Z" w:initials="dh">
    <w:p w14:paraId="0CA9CB41" w14:textId="084F327B" w:rsidR="00C15577" w:rsidRDefault="00C15577">
      <w:pPr>
        <w:pStyle w:val="CommentText"/>
      </w:pPr>
      <w:r>
        <w:rPr>
          <w:rStyle w:val="CommentReference"/>
        </w:rPr>
        <w:annotationRef/>
      </w:r>
      <w:r>
        <w:t xml:space="preserve">New wording OK?  </w:t>
      </w:r>
    </w:p>
    <w:p w14:paraId="67CB619E" w14:textId="6150409E" w:rsidR="00C15577" w:rsidRDefault="00C15577">
      <w:pPr>
        <w:pStyle w:val="CommentText"/>
      </w:pPr>
      <w:r>
        <w:t>List sources of variation?: radiometric, habitat and level of degradation</w:t>
      </w:r>
    </w:p>
  </w:comment>
  <w:comment w:id="1224" w:author="Adriaan Van Niekerk" w:date="2017-03-05T14:02:00Z" w:initials="avn">
    <w:p w14:paraId="3D2C4502" w14:textId="09655166" w:rsidR="00C15577" w:rsidRDefault="00C15577">
      <w:pPr>
        <w:pStyle w:val="CommentText"/>
      </w:pPr>
      <w:r>
        <w:rPr>
          <w:rStyle w:val="CommentReference"/>
        </w:rPr>
        <w:annotationRef/>
      </w:r>
      <w:r>
        <w:t>Remove. Relevance to the international community?</w:t>
      </w:r>
    </w:p>
  </w:comment>
  <w:comment w:id="1226" w:author="Adriaan Van Niekerk" w:date="2017-03-05T14:03:00Z" w:initials="avn">
    <w:p w14:paraId="0EF05A8C" w14:textId="1DEDD02B" w:rsidR="00C15577" w:rsidRDefault="00C15577">
      <w:pPr>
        <w:pStyle w:val="CommentText"/>
      </w:pPr>
      <w:r>
        <w:rPr>
          <w:rStyle w:val="CommentReference"/>
        </w:rPr>
        <w:annotationRef/>
      </w:r>
      <w:r>
        <w:t>This should be discussed in the discussion section. How do the results compare?</w:t>
      </w:r>
    </w:p>
  </w:comment>
  <w:comment w:id="1227" w:author="dugalh" w:date="2017-04-25T20:36:00Z" w:initials="dh">
    <w:p w14:paraId="0C03ACEE" w14:textId="20693524" w:rsidR="00C15577" w:rsidRDefault="00C15577">
      <w:pPr>
        <w:pStyle w:val="CommentText"/>
      </w:pPr>
      <w:r>
        <w:rPr>
          <w:rStyle w:val="CommentReference"/>
        </w:rPr>
        <w:annotationRef/>
      </w:r>
      <w:r>
        <w:t>To do</w:t>
      </w:r>
    </w:p>
  </w:comment>
  <w:comment w:id="1243" w:author="Adriaan Van Niekerk" w:date="2017-03-05T14:05:00Z" w:initials="avn">
    <w:p w14:paraId="044F09B4" w14:textId="6E9AC29B" w:rsidR="00C15577" w:rsidRDefault="00C15577">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7E1553DC"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72BC5D1C"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416793DE"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7928EC96" w15:done="0"/>
  <w15:commentEx w15:paraId="3F589D35" w15:done="0"/>
  <w15:commentEx w15:paraId="57553301" w15:paraIdParent="3F589D35" w15:done="0"/>
  <w15:commentEx w15:paraId="7100C55C" w15:done="0"/>
  <w15:commentEx w15:paraId="5F2CB7B5" w15:done="0"/>
  <w15:commentEx w15:paraId="766F4959" w15:paraIdParent="5F2CB7B5" w15:done="0"/>
  <w15:commentEx w15:paraId="4AEA136F" w15:done="0"/>
  <w15:commentEx w15:paraId="13B7C043" w15:done="0"/>
  <w15:commentEx w15:paraId="0101E9F9" w15:done="0"/>
  <w15:commentEx w15:paraId="1B1AA1DC" w15:done="0"/>
  <w15:commentEx w15:paraId="563310AD" w15:paraIdParent="1B1AA1DC"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19BE8A7F" w15:done="0"/>
  <w15:commentEx w15:paraId="7DD8E7BC" w15:paraIdParent="19BE8A7F" w15:done="0"/>
  <w15:commentEx w15:paraId="423BC1F2" w15:paraIdParent="19BE8A7F" w15:done="0"/>
  <w15:commentEx w15:paraId="1A3BAC5A" w15:done="0"/>
  <w15:commentEx w15:paraId="687C9EC6" w15:done="0"/>
  <w15:commentEx w15:paraId="026B320A" w15:paraIdParent="687C9EC6" w15:done="0"/>
  <w15:commentEx w15:paraId="24B05151" w15:done="0"/>
  <w15:commentEx w15:paraId="6B685E99" w15:paraIdParent="24B05151" w15:done="0"/>
  <w15:commentEx w15:paraId="7765C520" w15:done="0"/>
  <w15:commentEx w15:paraId="41172C3B" w15:done="0"/>
  <w15:commentEx w15:paraId="3BD2CED8"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643EC35A" w15:paraIdParent="3E6D8DD2" w15:done="0"/>
  <w15:commentEx w15:paraId="7CA902FD" w15:done="0"/>
  <w15:commentEx w15:paraId="0FEF31B2" w15:done="0"/>
  <w15:commentEx w15:paraId="616FF132" w15:done="0"/>
  <w15:commentEx w15:paraId="49C0C54F" w15:done="0"/>
  <w15:commentEx w15:paraId="3F954A3B" w15:done="0"/>
  <w15:commentEx w15:paraId="3EAF2C10" w15:done="0"/>
  <w15:commentEx w15:paraId="081979AF" w15:paraIdParent="3EAF2C10" w15:done="0"/>
  <w15:commentEx w15:paraId="2ABADB10" w15:done="0"/>
  <w15:commentEx w15:paraId="6F318C4C" w15:done="0"/>
  <w15:commentEx w15:paraId="66DFD936" w15:done="0"/>
  <w15:commentEx w15:paraId="449000A2" w15:done="0"/>
  <w15:commentEx w15:paraId="637515E6" w15:done="0"/>
  <w15:commentEx w15:paraId="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60F58706" w15:done="0"/>
  <w15:commentEx w15:paraId="7B424137" w15:done="0"/>
  <w15:commentEx w15:paraId="3F310E7F" w15:done="0"/>
  <w15:commentEx w15:paraId="4FBB34C5"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5E6B09C9"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73AF9C38" w15:paraIdParent="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5C45053B"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6B5E5764" w15:paraIdParent="21362703" w15:done="0"/>
  <w15:commentEx w15:paraId="5A7217B7"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3D2C4502" w15:done="0"/>
  <w15:commentEx w15:paraId="0EF05A8C" w15:done="0"/>
  <w15:commentEx w15:paraId="0C03ACEE" w15:paraIdParent="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772978" w14:textId="77777777" w:rsidR="0083779B" w:rsidRDefault="0083779B" w:rsidP="007C5F60">
      <w:r>
        <w:separator/>
      </w:r>
    </w:p>
  </w:endnote>
  <w:endnote w:type="continuationSeparator" w:id="0">
    <w:p w14:paraId="46DD1058" w14:textId="77777777" w:rsidR="0083779B" w:rsidRDefault="0083779B"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C15577" w:rsidRDefault="00C15577"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15577" w:rsidRDefault="00C15577"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C15577" w:rsidRPr="00921F50" w:rsidRDefault="00C15577"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C15577" w:rsidRDefault="00C15577"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E862DB" w14:textId="77777777" w:rsidR="0083779B" w:rsidRDefault="0083779B" w:rsidP="007C5F60">
      <w:r>
        <w:separator/>
      </w:r>
    </w:p>
  </w:footnote>
  <w:footnote w:type="continuationSeparator" w:id="0">
    <w:p w14:paraId="44D2957C" w14:textId="77777777" w:rsidR="0083779B" w:rsidRDefault="0083779B"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47"/>
    <w:rsid w:val="00043B5D"/>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336D"/>
    <w:rsid w:val="00245BEE"/>
    <w:rsid w:val="00247014"/>
    <w:rsid w:val="00250B89"/>
    <w:rsid w:val="002519EE"/>
    <w:rsid w:val="0025400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5AC"/>
    <w:rsid w:val="0033669F"/>
    <w:rsid w:val="003408CE"/>
    <w:rsid w:val="00341A97"/>
    <w:rsid w:val="00342816"/>
    <w:rsid w:val="00342D26"/>
    <w:rsid w:val="00343365"/>
    <w:rsid w:val="003459AE"/>
    <w:rsid w:val="0034770B"/>
    <w:rsid w:val="00347EAA"/>
    <w:rsid w:val="003520C4"/>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5A9E"/>
    <w:rsid w:val="00595F50"/>
    <w:rsid w:val="005A1AB2"/>
    <w:rsid w:val="005A6B1F"/>
    <w:rsid w:val="005A6D82"/>
    <w:rsid w:val="005A7A96"/>
    <w:rsid w:val="005B098F"/>
    <w:rsid w:val="005B13FF"/>
    <w:rsid w:val="005B3E53"/>
    <w:rsid w:val="005B5335"/>
    <w:rsid w:val="005B5FFB"/>
    <w:rsid w:val="005C22B9"/>
    <w:rsid w:val="005C2BD7"/>
    <w:rsid w:val="005C369F"/>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7803"/>
    <w:rsid w:val="0063303E"/>
    <w:rsid w:val="006330AB"/>
    <w:rsid w:val="00633179"/>
    <w:rsid w:val="00634A3A"/>
    <w:rsid w:val="00634C01"/>
    <w:rsid w:val="00643191"/>
    <w:rsid w:val="00645CD5"/>
    <w:rsid w:val="0064651C"/>
    <w:rsid w:val="0064769C"/>
    <w:rsid w:val="006504BD"/>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5878"/>
    <w:rsid w:val="006C1395"/>
    <w:rsid w:val="006C2A7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5CFF"/>
    <w:rsid w:val="00756F3A"/>
    <w:rsid w:val="00760029"/>
    <w:rsid w:val="0076163E"/>
    <w:rsid w:val="00762C6F"/>
    <w:rsid w:val="0076331B"/>
    <w:rsid w:val="00770137"/>
    <w:rsid w:val="00773A3C"/>
    <w:rsid w:val="0077521C"/>
    <w:rsid w:val="007820B5"/>
    <w:rsid w:val="00783736"/>
    <w:rsid w:val="00784EA7"/>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79B"/>
    <w:rsid w:val="00837919"/>
    <w:rsid w:val="00840DC8"/>
    <w:rsid w:val="008439B3"/>
    <w:rsid w:val="008446EB"/>
    <w:rsid w:val="00844D0F"/>
    <w:rsid w:val="00844DB2"/>
    <w:rsid w:val="0084644E"/>
    <w:rsid w:val="00851853"/>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8F6"/>
    <w:rsid w:val="009F02C8"/>
    <w:rsid w:val="009F0EA0"/>
    <w:rsid w:val="009F2369"/>
    <w:rsid w:val="009F267E"/>
    <w:rsid w:val="009F29BD"/>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31F1"/>
    <w:rsid w:val="00BA6268"/>
    <w:rsid w:val="00BA67C5"/>
    <w:rsid w:val="00BA6DBC"/>
    <w:rsid w:val="00BB13B0"/>
    <w:rsid w:val="00BB1598"/>
    <w:rsid w:val="00BB2F9E"/>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C18"/>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1A4E"/>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FB22D-F840-41CB-9C2B-1267655D7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26743</TotalTime>
  <Pages>41</Pages>
  <Words>72716</Words>
  <Characters>414486</Characters>
  <Application>Microsoft Office Word</Application>
  <DocSecurity>0</DocSecurity>
  <Lines>3454</Lines>
  <Paragraphs>972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31</cp:revision>
  <dcterms:created xsi:type="dcterms:W3CDTF">2016-10-27T08:15:00Z</dcterms:created>
  <dcterms:modified xsi:type="dcterms:W3CDTF">2017-09-20T12:17:00Z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