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7325CFE" w:rsidR="00D61588" w:rsidRDefault="006D483D" w:rsidP="00D61588">
      <w:pPr>
        <w:pStyle w:val="Heading1"/>
        <w:numPr>
          <w:ilvl w:val="0"/>
          <w:numId w:val="0"/>
        </w:numPr>
      </w:pPr>
      <w:bookmarkStart w:id="0" w:name="_Toc448324310"/>
      <w:r>
        <w:t xml:space="preserve">Regional </w:t>
      </w:r>
      <w:r w:rsidR="00D61588">
        <w:t xml:space="preserve">mapping of </w:t>
      </w:r>
      <w:r w:rsidR="0084644E" w:rsidRPr="000B7E0A">
        <w:t>Spekboom</w:t>
      </w:r>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03A1CFC3" w:rsidR="00D61588" w:rsidRDefault="00D61588" w:rsidP="00D61588">
      <w:pPr>
        <w:pStyle w:val="1TeksCharChar"/>
      </w:pPr>
      <w:r w:rsidRPr="005504CA">
        <w:t xml:space="preserve">Very high resolution canopy cover maps of </w:t>
      </w:r>
      <w:r w:rsidR="0084644E" w:rsidRPr="0084644E">
        <w:t>Spekboom</w:t>
      </w:r>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w:t>
      </w:r>
      <w:commentRangeStart w:id="1"/>
      <w:commentRangeStart w:id="2"/>
      <w:r w:rsidR="003C0519" w:rsidRPr="005504CA">
        <w:t xml:space="preserve">especially in arid </w:t>
      </w:r>
      <w:r w:rsidR="009B18ED">
        <w:t>regions</w:t>
      </w:r>
      <w:commentRangeEnd w:id="1"/>
      <w:r w:rsidR="009B18ED">
        <w:rPr>
          <w:rStyle w:val="CommentReference"/>
        </w:rPr>
        <w:commentReference w:id="1"/>
      </w:r>
      <w:commentRangeEnd w:id="2"/>
      <w:r w:rsidR="00870771">
        <w:rPr>
          <w:rStyle w:val="CommentReference"/>
        </w:rPr>
        <w:commentReference w:id="2"/>
      </w:r>
      <w:r w:rsidR="003C0519" w:rsidRPr="005504CA">
        <w:t xml:space="preserve">.  </w:t>
      </w:r>
      <w:r w:rsidRPr="005504CA">
        <w:t>Variations in habitat and level of degradation, in addition to radiometric variations in the imagery, make</w:t>
      </w:r>
      <w:ins w:id="3" w:author="dugalh" w:date="2017-04-28T11:54:00Z">
        <w:r w:rsidR="000B6046">
          <w:t xml:space="preserve"> vegetation mapping</w:t>
        </w:r>
      </w:ins>
      <w:r w:rsidRPr="005504CA">
        <w:t xml:space="preserve"> </w:t>
      </w:r>
      <w:ins w:id="4" w:author="dugalh" w:date="2017-04-28T11:59:00Z">
        <w:r w:rsidR="001F7CBB">
          <w:t xml:space="preserve">at </w:t>
        </w:r>
      </w:ins>
      <w:ins w:id="5" w:author="dugalh" w:date="2017-04-28T12:01:00Z">
        <w:r w:rsidR="001F7CBB">
          <w:t xml:space="preserve">a </w:t>
        </w:r>
      </w:ins>
      <w:ins w:id="6" w:author="dugalh" w:date="2017-04-28T11:59:00Z">
        <w:r w:rsidR="001F7CBB">
          <w:t xml:space="preserve">regional scale </w:t>
        </w:r>
      </w:ins>
      <w:commentRangeStart w:id="7"/>
      <w:del w:id="8" w:author="dugalh" w:date="2017-04-28T12:01:00Z">
        <w:r w:rsidRPr="005504CA" w:rsidDel="001F7CBB">
          <w:delText xml:space="preserve">this </w:delText>
        </w:r>
        <w:commentRangeEnd w:id="7"/>
        <w:r w:rsidR="0052508A" w:rsidDel="001F7CBB">
          <w:rPr>
            <w:rStyle w:val="CommentReference"/>
          </w:rPr>
          <w:commentReference w:id="7"/>
        </w:r>
      </w:del>
      <w:r w:rsidRPr="005504CA">
        <w:t xml:space="preserve">a challenging problem.  </w:t>
      </w:r>
      <w:r w:rsidR="009B18ED">
        <w:t>In this article w</w:t>
      </w:r>
      <w:r w:rsidRPr="005504CA">
        <w:t xml:space="preserve">e present a per-pixel classification approach for canopy cover mapping of </w:t>
      </w:r>
      <w:r w:rsidR="0084644E" w:rsidRPr="0084644E">
        <w:t>Spekboom</w:t>
      </w:r>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r w:rsidR="0052508A">
        <w:t xml:space="preserve">radiometrically </w:t>
      </w:r>
      <w:commentRangeStart w:id="9"/>
      <w:del w:id="10" w:author="dugalh" w:date="2017-04-13T18:25:00Z">
        <w:r w:rsidDel="00870771">
          <w:delText>corrected</w:delText>
        </w:r>
        <w:r w:rsidR="00BE6A64" w:rsidDel="00870771">
          <w:delText xml:space="preserve"> </w:delText>
        </w:r>
      </w:del>
      <w:commentRangeEnd w:id="9"/>
      <w:ins w:id="11" w:author="dugalh" w:date="2017-04-13T18:25:00Z">
        <w:r w:rsidR="00870771">
          <w:t xml:space="preserve">homogenised </w:t>
        </w:r>
      </w:ins>
      <w:r w:rsidR="009B18ED">
        <w:rPr>
          <w:rStyle w:val="CommentReference"/>
        </w:rPr>
        <w:commentReference w:id="9"/>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was applied to select an informative feature subset from a typical set of spectral, textural and vegetation index features.  Support </w:t>
      </w:r>
      <w:r w:rsidR="009B18ED">
        <w:t>v</w:t>
      </w:r>
      <w:r>
        <w:t xml:space="preserve">ector </w:t>
      </w:r>
      <w:r w:rsidR="009B18ED">
        <w:t>m</w:t>
      </w:r>
      <w:r>
        <w:t>achine (SVM), random forest, decision tree, K-Nearest Neighbour (</w:t>
      </w:r>
      <w:r w:rsidR="00C22C18">
        <w:t>kNN</w:t>
      </w:r>
      <w:r>
        <w:t xml:space="preserve">) and Bayes normal classifiers were evaluated against </w:t>
      </w:r>
      <w:del w:id="12" w:author="dugalh" w:date="2017-04-28T12:13:00Z">
        <w:r w:rsidDel="007076DE">
          <w:delText xml:space="preserve">both the </w:delText>
        </w:r>
      </w:del>
      <w:commentRangeStart w:id="13"/>
      <w:commentRangeStart w:id="14"/>
      <w:r>
        <w:t xml:space="preserve">hand labelled </w:t>
      </w:r>
      <w:del w:id="15" w:author="dugalh" w:date="2017-04-16T17:27:00Z">
        <w:r w:rsidDel="00675B4F">
          <w:delText xml:space="preserve">image </w:delText>
        </w:r>
      </w:del>
      <w:ins w:id="16" w:author="dugalh" w:date="2017-04-16T17:27:00Z">
        <w:r w:rsidR="00675B4F">
          <w:t>pixel data</w:t>
        </w:r>
      </w:ins>
      <w:del w:id="17" w:author="dugalh" w:date="2017-04-16T17:27:00Z">
        <w:r w:rsidDel="00675B4F">
          <w:delText>ground truth</w:delText>
        </w:r>
      </w:del>
      <w:r>
        <w:t xml:space="preserve"> and</w:t>
      </w:r>
      <w:commentRangeEnd w:id="13"/>
      <w:r w:rsidR="007076DE">
        <w:rPr>
          <w:rStyle w:val="CommentReference"/>
        </w:rPr>
        <w:commentReference w:id="13"/>
      </w:r>
      <w:r>
        <w:t xml:space="preserve"> canopy cover ground truth </w:t>
      </w:r>
      <w:commentRangeEnd w:id="14"/>
      <w:r w:rsidR="00870771">
        <w:rPr>
          <w:rStyle w:val="CommentReference"/>
        </w:rPr>
        <w:commentReference w:id="14"/>
      </w:r>
      <w:r>
        <w:t xml:space="preserve">acquired at 20 field sites.  </w:t>
      </w:r>
      <w:r w:rsidR="009B18ED">
        <w:t>The results showed that a</w:t>
      </w:r>
      <w:r>
        <w:t xml:space="preserve">ll </w:t>
      </w:r>
      <w:r w:rsidR="009B18ED">
        <w:t xml:space="preserve">the </w:t>
      </w:r>
      <w:r>
        <w:t>classifiers</w:t>
      </w:r>
      <w:r w:rsidR="009B18ED">
        <w:t>,</w:t>
      </w:r>
      <w:r>
        <w:t xml:space="preserve"> except the Bayes normal classifier</w:t>
      </w:r>
      <w:r w:rsidR="009B18ED">
        <w:t>,</w:t>
      </w:r>
      <w:r>
        <w:t xml:space="preserve"> performed well.  The decision tree produced the best results </w:t>
      </w:r>
      <w:r w:rsidR="0022238F">
        <w:t xml:space="preserve">compared to </w:t>
      </w:r>
      <w:r>
        <w:t xml:space="preserve">the </w:t>
      </w:r>
      <w:del w:id="18" w:author="dugalh" w:date="2017-04-28T12:14:00Z">
        <w:r w:rsidDel="007076DE">
          <w:delText>field ground truth</w:delText>
        </w:r>
      </w:del>
      <w:ins w:id="19" w:author="dugalh" w:date="2017-04-28T12:14:00Z">
        <w:r w:rsidR="007076DE">
          <w:t>in situ canopy cover data</w:t>
        </w:r>
      </w:ins>
      <w:r w:rsidRPr="005504CA">
        <w:t xml:space="preserve">.  </w:t>
      </w:r>
      <w:r>
        <w:t>It produced a</w:t>
      </w:r>
      <w:r w:rsidRPr="005504CA">
        <w:t xml:space="preserve"> mean absolute canopy cover error of 5.85% with a standard deviation of 4.65%.  </w:t>
      </w:r>
    </w:p>
    <w:p w14:paraId="01C28C15" w14:textId="7ABE3C92"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ins w:id="20" w:author="Adriaan Van Niekerk" w:date="2017-03-02T14:15:00Z">
        <w:r w:rsidR="0022238F">
          <w:rPr>
            <w:b w:val="0"/>
          </w:rPr>
          <w:t xml:space="preserve"> </w:t>
        </w:r>
      </w:ins>
      <w:ins w:id="21" w:author="dugalh" w:date="2017-04-13T18:29:00Z">
        <w:r w:rsidR="00C84DC8">
          <w:rPr>
            <w:b w:val="0"/>
          </w:rPr>
          <w:t>imagery</w:t>
        </w:r>
      </w:ins>
      <w:commentRangeStart w:id="22"/>
      <w:ins w:id="23" w:author="Adriaan Van Niekerk" w:date="2017-03-02T14:15:00Z">
        <w:del w:id="24" w:author="dugalh" w:date="2017-04-13T18:29:00Z">
          <w:r w:rsidR="0022238F" w:rsidDel="00C84DC8">
            <w:rPr>
              <w:b w:val="0"/>
            </w:rPr>
            <w:delText>photography</w:delText>
          </w:r>
        </w:del>
      </w:ins>
      <w:commentRangeEnd w:id="22"/>
      <w:r w:rsidR="00C84DC8">
        <w:rPr>
          <w:rStyle w:val="CommentReference"/>
          <w:b w:val="0"/>
        </w:rPr>
        <w:commentReference w:id="22"/>
      </w:r>
      <w:r w:rsidR="009F29BD">
        <w:rPr>
          <w:b w:val="0"/>
        </w:rPr>
        <w:t xml:space="preserve">, vegetation mapping, classification, radiometric </w:t>
      </w:r>
      <w:del w:id="25" w:author="dugalh" w:date="2017-04-13T18:30:00Z">
        <w:r w:rsidR="009F29BD" w:rsidDel="00C84DC8">
          <w:rPr>
            <w:b w:val="0"/>
          </w:rPr>
          <w:delText>correction</w:delText>
        </w:r>
      </w:del>
      <w:ins w:id="26" w:author="dugalh" w:date="2017-04-13T18:30:00Z">
        <w:r w:rsidR="00C84DC8">
          <w:rPr>
            <w:b w:val="0"/>
          </w:rPr>
          <w:t>homogenisation</w:t>
        </w:r>
      </w:ins>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69BB8BE6" w:rsidR="00D61588" w:rsidRDefault="0084644E" w:rsidP="00D61588">
      <w:pPr>
        <w:pStyle w:val="1TeksCharChar"/>
      </w:pPr>
      <w:r w:rsidRPr="0084644E">
        <w:t>Spekboom</w:t>
      </w:r>
      <w:r w:rsidR="00366F27">
        <w:t xml:space="preserve"> </w:t>
      </w:r>
      <w:r w:rsidR="00D61588">
        <w:t>(</w:t>
      </w:r>
      <w:r w:rsidR="00366F27">
        <w:rPr>
          <w:i/>
        </w:rPr>
        <w:t>Portulacaria afra</w:t>
      </w:r>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(Vlok, Cowling, and Wolf 2005)</w:t>
      </w:r>
      <w:r w:rsidR="00D61588">
        <w:rPr>
          <w:lang w:val="en-ZA" w:eastAsia="en-ZA"/>
        </w:rPr>
        <w:fldChar w:fldCharType="end"/>
      </w:r>
      <w:r w:rsidR="00D61588">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41)",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r w:rsidRPr="0084644E">
        <w:t>Spekboom</w:t>
      </w:r>
      <w:r w:rsidR="00D61588">
        <w:t xml:space="preserve"> is tolerant of browsing by indigenous herbivores, it is highly susceptible to over browsing by goats </w:t>
      </w:r>
      <w:r w:rsidR="00D61588">
        <w:fldChar w:fldCharType="begin" w:fldLock="1"/>
      </w:r>
      <w:r w:rsidR="00DF684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and Powell 2009; Sigwela et al. 2009; Mills et al. 2007; Mills et al. 2005)", "plainTextFormattedCitation" : "(Marais, Cowling, and Powell 2009; Sigwela et al. 2009; Mills et al. 2007; Mills et al. 2005)", "previouslyFormattedCitation" : "(Marais, Cowling, and Powell 2009; Sigwela et al. 2009; Mills et al. 2007; Mills et al. 2005)" }, "properties" : { "noteIndex" : 0 }, "schema" : "https://github.com/citation-style-language/schema/raw/master/csl-citation.json" }</w:instrText>
      </w:r>
      <w:r w:rsidR="00D61588">
        <w:fldChar w:fldCharType="separate"/>
      </w:r>
      <w:r w:rsidR="00DF6845" w:rsidRPr="00DF6845">
        <w:rPr>
          <w:noProof/>
          <w:lang w:val="en-ZA" w:eastAsia="en-ZA"/>
        </w:rPr>
        <w:t>(Marais, Cowling, and Powell 2009; Sigwela et al. 2009; Mills et al. 2007; Mills et al. 2005)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2A65C7C3" w14:textId="5ADDE467" w:rsidR="00D61588" w:rsidDel="00D91A4E" w:rsidRDefault="008F0206" w:rsidP="00D61588">
      <w:pPr>
        <w:pStyle w:val="1TeksCharChar"/>
        <w:rPr>
          <w:del w:id="27" w:author="dugalh" w:date="2017-04-13T20:29:00Z"/>
        </w:rPr>
      </w:pPr>
      <w:commentRangeStart w:id="28"/>
      <w:commentRangeStart w:id="29"/>
      <w:commentRangeStart w:id="30"/>
      <w:r>
        <w:t>Restoration of degraded thicket habitat</w:t>
      </w:r>
      <w:r w:rsidR="00AB432C">
        <w:t xml:space="preserve"> </w:t>
      </w:r>
      <w:r>
        <w:t>is beneficial from a number of perspectives</w:t>
      </w:r>
      <w:r w:rsidR="00D61588">
        <w:t xml:space="preserve">.  </w:t>
      </w:r>
      <w:r w:rsidR="0084644E" w:rsidRPr="0084644E">
        <w:t>Spekboom</w:t>
      </w:r>
      <w:r w:rsidR="00D61588">
        <w:t xml:space="preserve"> is unusually effective at storing carbon </w:t>
      </w:r>
      <w:r w:rsidR="00384F66">
        <w:t xml:space="preserve">in </w:t>
      </w:r>
      <w:r w:rsidR="00D61588">
        <w:t>arid region</w:t>
      </w:r>
      <w:r w:rsidR="00384F66">
        <w:t>s</w:t>
      </w:r>
      <w:r w:rsidR="00D61588">
        <w:t xml:space="preserve">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and Wolf 2005)", "plainTextFormattedCitation" : "(Thompson et al. 2009; Vlok, Cowling, and Wolf 2005)", "previouslyFormattedCitation" : "(Thompson et al. 2009;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(Thompson et al. 2009; Vlok, Cowling, and Wolf 2005)</w:t>
      </w:r>
      <w:r w:rsidR="00D61588">
        <w:rPr>
          <w:lang w:val="en-ZA" w:eastAsia="en-ZA"/>
        </w:rPr>
        <w:fldChar w:fldCharType="end"/>
      </w:r>
      <w:r w:rsidR="00D61588">
        <w:t xml:space="preserve">.  Re-establishment of </w:t>
      </w:r>
      <w:r w:rsidR="0084644E" w:rsidRPr="0084644E">
        <w:t>Spekboom</w:t>
      </w:r>
      <w:r w:rsidR="00D61588">
        <w:t xml:space="preserve"> in degraded areas will reduce erosion, reduce flood severity and improve water quality </w:t>
      </w:r>
      <w:r w:rsidR="00D61588">
        <w:fldChar w:fldCharType="begin" w:fldLock="1"/>
      </w:r>
      <w:r w:rsidR="00DF684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and Cowling 2006)", "plainTextFormattedCitation" : "(van Luijk et al. 2013; Mills and Cowling 2006)", "previouslyFormattedCitation" : "(van Luijk et al. 2013; Mills and Cowling 2006)" }, "properties" : { "noteIndex" : 0 }, "schema" : "https://github.com/citation-style-language/schema/raw/master/csl-citation.json" }</w:instrText>
      </w:r>
      <w:r w:rsidR="00D61588">
        <w:fldChar w:fldCharType="separate"/>
      </w:r>
      <w:r w:rsidR="00DF6845" w:rsidRPr="00DF6845">
        <w:rPr>
          <w:noProof/>
          <w:lang w:val="en-ZA" w:eastAsia="en-ZA"/>
        </w:rPr>
        <w:t>(van Luijk et al. 2013; Mills and Cowling 2006)</w:t>
      </w:r>
      <w:r w:rsidR="00D61588">
        <w:rPr>
          <w:lang w:val="en-ZA" w:eastAsia="en-ZA"/>
        </w:rPr>
        <w:fldChar w:fldCharType="end"/>
      </w:r>
      <w:r w:rsidR="00D61588">
        <w:t xml:space="preserve">.  </w:t>
      </w:r>
      <w:r w:rsidR="00384F66">
        <w:t>Restoration of S</w:t>
      </w:r>
      <w:r w:rsidR="00C84DC8">
        <w:t>p</w:t>
      </w:r>
      <w:r w:rsidR="00384F66">
        <w:t xml:space="preserve">ekboom </w:t>
      </w:r>
      <w:r w:rsidR="00D61588">
        <w:t xml:space="preserve">is also attractive from an employment perspective; potentially creating thousands of jobs in impoverished areas, if implemented on a large scale.  </w:t>
      </w:r>
    </w:p>
    <w:p w14:paraId="1DAD5477" w14:textId="77777777" w:rsidR="00D61588" w:rsidRDefault="00D61588" w:rsidP="00D61588">
      <w:pPr>
        <w:pStyle w:val="1TeksCharChar"/>
      </w:pPr>
    </w:p>
    <w:p w14:paraId="1D8E1DCB" w14:textId="0274BAFE" w:rsidR="00D61588" w:rsidRDefault="00B3692E" w:rsidP="00D61588">
      <w:pPr>
        <w:pStyle w:val="1TeksCharChar"/>
      </w:pPr>
      <w:r>
        <w:t>Currently,</w:t>
      </w:r>
      <w:r w:rsidRPr="00B3692E">
        <w:t xml:space="preserve"> the most practical option for </w:t>
      </w:r>
      <w:r>
        <w:t xml:space="preserve">thicket </w:t>
      </w:r>
      <w:r w:rsidRPr="00B3692E">
        <w:t xml:space="preserve">ecosystem restoration is </w:t>
      </w:r>
      <w:r w:rsidR="00F2508E">
        <w:t>through</w:t>
      </w:r>
      <w:r w:rsidRPr="00B3692E">
        <w:t xml:space="preserve"> </w:t>
      </w:r>
      <w:r w:rsidR="00F2508E">
        <w:t xml:space="preserve">the </w:t>
      </w:r>
      <w:r w:rsidRPr="00B3692E">
        <w:t>plant</w:t>
      </w:r>
      <w:r w:rsidR="00F2508E">
        <w:t>ing</w:t>
      </w:r>
      <w:r w:rsidRPr="00B3692E">
        <w:t xml:space="preserve"> </w:t>
      </w:r>
      <w:r w:rsidR="00CF32E4">
        <w:t xml:space="preserve">of </w:t>
      </w:r>
      <w:r>
        <w:t>Spekboom cuttings</w:t>
      </w:r>
      <w:r w:rsidRPr="00B3692E">
        <w:t xml:space="preserve"> </w:t>
      </w:r>
      <w:r w:rsidR="00925D5C">
        <w:fldChar w:fldCharType="begin" w:fldLock="1"/>
      </w:r>
      <w:r w:rsidR="00DF684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DF6845" w:rsidRPr="00DF6845">
        <w:rPr>
          <w:noProof/>
        </w:rPr>
        <w:t>(Mills et al. 2007; Vyver et al. 2012)</w:t>
      </w:r>
      <w:r w:rsidR="00925D5C">
        <w:fldChar w:fldCharType="end"/>
      </w:r>
      <w:r w:rsidR="00925D5C">
        <w:t xml:space="preserve">.  </w:t>
      </w:r>
      <w:del w:id="31" w:author="dugalh" w:date="2017-04-13T20:26:00Z">
        <w:r w:rsidR="00D61588" w:rsidDel="00D91A4E">
          <w:delText xml:space="preserve">The dense canopy of </w:delText>
        </w:r>
      </w:del>
      <w:r w:rsidR="0084644E" w:rsidRPr="0084644E">
        <w:t>Spekboom</w:t>
      </w:r>
      <w:ins w:id="32" w:author="dugalh" w:date="2017-04-13T20:26:00Z">
        <w:r w:rsidR="00D91A4E">
          <w:t xml:space="preserve"> acts as a nurse plant </w:t>
        </w:r>
      </w:ins>
      <w:ins w:id="33" w:author="dugalh" w:date="2017-04-13T20:27:00Z">
        <w:r w:rsidR="00D91A4E">
          <w:t xml:space="preserve">and facilitates the creation of a favourable environment </w:t>
        </w:r>
      </w:ins>
      <w:del w:id="34" w:author="dugalh" w:date="2017-04-13T20:27:00Z">
        <w:r w:rsidR="00D61588" w:rsidDel="00D91A4E">
          <w:delText xml:space="preserve"> facilitates an accumulation of soil organic matter which in turn significantly improves the water-holding capacity and fertility of the soil </w:delText>
        </w:r>
        <w:r w:rsidR="00D61588" w:rsidDel="00D91A4E">
          <w:fldChar w:fldCharType="begin" w:fldLock="1"/>
        </w:r>
        <w:r w:rsidR="0012318C" w:rsidDel="00D91A4E">
          <w:del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and Yeaton, 2013; Lechmere-Oertel et al., 2008; Mills and Cowling, 2010; Mills and Fey, 2004)", "plainTextFormattedCitation" : "(Adie and Yeaton, 2013; Lechmere-Oertel et al., 2008; Mills and Cowling, 2010; Mills and Fey, 2004)", "previouslyFormattedCitation" : "(Adie and Yeaton, 2013; Lechmere-Oertel et al., 2008; Mills and Cowling, 2010; Mills and Fey, 2004)"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(Adie and Yeaton, 2013; Lechmere-Oertel et al., 2008; Mills and Cowling, 2010; Mills and Fey, 2004)</w:delText>
        </w:r>
        <w:r w:rsidR="00D61588" w:rsidDel="00D91A4E">
          <w:rPr>
            <w:lang w:val="en-ZA" w:eastAsia="en-ZA"/>
          </w:rPr>
          <w:fldChar w:fldCharType="end"/>
        </w:r>
        <w:r w:rsidR="00D61588" w:rsidDel="00D91A4E">
          <w:delText xml:space="preserve">.  The </w:delText>
        </w:r>
      </w:del>
      <w:del w:id="35" w:author="dugalh" w:date="2017-04-13T20:28:00Z">
        <w:r w:rsidR="00D61588" w:rsidDel="00D91A4E">
          <w:delText xml:space="preserve">provision of shade, improved soil quality and moisture retention, creates a favourable environment </w:delText>
        </w:r>
      </w:del>
      <w:r w:rsidR="00D61588">
        <w:t xml:space="preserve">for </w:t>
      </w:r>
      <w:ins w:id="36" w:author="dugalh" w:date="2017-04-13T20:28:00Z">
        <w:r w:rsidR="00D91A4E">
          <w:t xml:space="preserve">the </w:t>
        </w:r>
      </w:ins>
      <w:r>
        <w:t>spontaneous recruitment of other plants</w:t>
      </w:r>
      <w:r w:rsidR="00D61588">
        <w:t xml:space="preserve"> </w:t>
      </w:r>
      <w:r w:rsidR="00D61588">
        <w:fldChar w:fldCharType="begin" w:fldLock="1"/>
      </w:r>
      <w:r w:rsidR="00DF684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DF6845" w:rsidRPr="00DF6845">
        <w:rPr>
          <w:noProof/>
          <w:lang w:val="en-ZA" w:eastAsia="en-ZA"/>
        </w:rPr>
        <w:t>(Adie and Yeaton 2013; Mills and Cowling 2010)</w:t>
      </w:r>
      <w:r w:rsidR="00D61588">
        <w:rPr>
          <w:lang w:val="en-ZA" w:eastAsia="en-ZA"/>
        </w:rPr>
        <w:fldChar w:fldCharType="end"/>
      </w:r>
      <w:r w:rsidR="00D61588">
        <w:t xml:space="preserve">.  </w:t>
      </w:r>
      <w:del w:id="37" w:author="dugalh" w:date="2017-04-13T20:28:00Z">
        <w:r w:rsidR="00CF32E4" w:rsidDel="00D91A4E">
          <w:delText>Observations at two Spekboom restoration sites showed that over a period of 40 to 50 years</w:delText>
        </w:r>
        <w:r w:rsidR="00911D30" w:rsidDel="00D91A4E">
          <w:delText xml:space="preserve">, woody canopy and other species </w:delText>
        </w:r>
        <w:r w:rsidR="00911D30" w:rsidDel="00D91A4E">
          <w:lastRenderedPageBreak/>
          <w:delText xml:space="preserve">re-established </w:delText>
        </w:r>
        <w:r w:rsidR="003459AE" w:rsidDel="00D91A4E">
          <w:delText>such that the composition of the restored thicket</w:delText>
        </w:r>
        <w:r w:rsidR="00911D30" w:rsidDel="00D91A4E">
          <w:delText xml:space="preserve"> approximate</w:delText>
        </w:r>
        <w:r w:rsidR="003459AE" w:rsidDel="00D91A4E">
          <w:delText>d</w:delText>
        </w:r>
        <w:r w:rsidR="00911D30" w:rsidDel="00D91A4E">
          <w:delText xml:space="preserve"> </w:delText>
        </w:r>
        <w:r w:rsidR="003459AE" w:rsidDel="00D91A4E">
          <w:delText>that</w:delText>
        </w:r>
        <w:r w:rsidR="00911D30" w:rsidDel="00D91A4E">
          <w:delText xml:space="preserve"> of intact thicket</w:delText>
        </w:r>
        <w:r w:rsidR="00CF32E4" w:rsidDel="00D91A4E">
          <w:delText xml:space="preserve"> </w:delText>
        </w:r>
        <w:r w:rsidR="00D61588" w:rsidDel="00D91A4E">
          <w:fldChar w:fldCharType="begin" w:fldLock="1"/>
        </w:r>
        <w:r w:rsidR="0012318C" w:rsidDel="00D91A4E">
          <w:del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(van der Vyver et al., 2013)</w:delText>
        </w:r>
        <w:r w:rsidR="00D61588" w:rsidDel="00D91A4E">
          <w:rPr>
            <w:lang w:val="en-ZA" w:eastAsia="en-ZA"/>
          </w:rPr>
          <w:fldChar w:fldCharType="end"/>
        </w:r>
        <w:r w:rsidR="00D61588" w:rsidDel="00D91A4E">
          <w:delText xml:space="preserve">.    </w:delText>
        </w:r>
      </w:del>
      <w:commentRangeEnd w:id="28"/>
      <w:r w:rsidR="00925D5C">
        <w:rPr>
          <w:rStyle w:val="CommentReference"/>
        </w:rPr>
        <w:commentReference w:id="28"/>
      </w:r>
      <w:commentRangeEnd w:id="29"/>
      <w:r w:rsidR="009F5E97">
        <w:rPr>
          <w:rStyle w:val="CommentReference"/>
        </w:rPr>
        <w:commentReference w:id="29"/>
      </w:r>
      <w:commentRangeEnd w:id="30"/>
      <w:r w:rsidR="00D91A4E">
        <w:rPr>
          <w:rStyle w:val="CommentReference"/>
        </w:rPr>
        <w:commentReference w:id="30"/>
      </w:r>
    </w:p>
    <w:p w14:paraId="7019AFF0" w14:textId="77777777" w:rsidR="00D61588" w:rsidRDefault="00D61588" w:rsidP="00D61588">
      <w:pPr>
        <w:pStyle w:val="1TeksCharChar"/>
      </w:pPr>
    </w:p>
    <w:p w14:paraId="247F770F" w14:textId="595A2295" w:rsidR="00D61588" w:rsidRDefault="0084644E" w:rsidP="00D61588">
      <w:pPr>
        <w:pStyle w:val="1TeksCharChar"/>
      </w:pPr>
      <w:r w:rsidRPr="0084644E">
        <w:t>Spekboom</w:t>
      </w:r>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Powell 2009; Lu 2006)", "plainTextFormattedCitation" : "(Eisfelder, Kuenzer, and Dech 2012; Powell 2009; Lu 2006)", "previouslyFormattedCitation" : "(Eisfelder, Kuenzer, and Dech 2012; Powell 2009; Lu 2006)" }, "properties" : { "noteIndex" : 0 }, "schema" : "https://github.com/citation-style-language/schema/raw/master/csl-citation.json" }</w:instrText>
      </w:r>
      <w:r w:rsidR="003768C7">
        <w:rPr>
          <w:lang w:eastAsia="zh-CN"/>
        </w:rPr>
        <w:fldChar w:fldCharType="separate"/>
      </w:r>
      <w:r w:rsidR="00DF6845" w:rsidRPr="00DF6845">
        <w:rPr>
          <w:noProof/>
          <w:lang w:val="en-ZA" w:eastAsia="en-ZA"/>
        </w:rPr>
        <w:t>(Eisfelder, Kuenzer, and Dech 2012; Powell 2009; Lu 2006)</w:t>
      </w:r>
      <w:r w:rsidR="003768C7">
        <w:rPr>
          <w:lang w:val="en-ZA" w:eastAsia="en-ZA"/>
        </w:rPr>
        <w:fldChar w:fldCharType="end"/>
      </w:r>
      <w:r w:rsidR="003768C7">
        <w:rPr>
          <w:lang w:val="en-ZA" w:eastAsia="en-ZA"/>
        </w:rPr>
        <w:t xml:space="preserve">.  </w:t>
      </w:r>
      <w:r w:rsidR="003768C7">
        <w:t>The impracticality of manual field mapping 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DF6845">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DF6845" w:rsidRPr="00DF6845">
        <w:rPr>
          <w:noProof/>
        </w:rPr>
        <w:t>(Powell 2009)</w:t>
      </w:r>
      <w:r w:rsidR="003768C7">
        <w:fldChar w:fldCharType="end"/>
      </w:r>
      <w:r w:rsidR="003768C7">
        <w:t>.</w:t>
      </w:r>
      <w:ins w:id="38" w:author="dugalh" w:date="2017-09-20T14:03:00Z">
        <w:r w:rsidR="0060746A" w:rsidDel="0060746A">
          <w:t xml:space="preserve"> </w:t>
        </w:r>
      </w:ins>
      <w:del w:id="39" w:author="dugalh" w:date="2017-09-20T14:03:00Z">
        <w:r w:rsidR="003768C7" w:rsidDel="0060746A">
          <w:delText xml:space="preserve">  </w:delText>
        </w:r>
        <w:commentRangeStart w:id="40"/>
        <w:commentRangeStart w:id="41"/>
        <w:commentRangeStart w:id="42"/>
        <w:r w:rsidR="00D61588" w:rsidDel="0060746A">
          <w:delText xml:space="preserve">One of the factors informing the identification of candidate restoration areas is the level of degradation. This can be estimated from the existing canopy cover and measures of intact canopy cover in a similar habitat to the restoration area.  Measures of intact canopy cover also provide a guide as to an appropriate planting density.  Restoration progress can be monitored by updating the canopy cover map over time.  Canopy cover represents a first step towards being able to remotely sense biomass </w:delText>
        </w:r>
        <w:r w:rsidR="00D61588" w:rsidDel="0060746A">
          <w:fldChar w:fldCharType="begin" w:fldLock="1"/>
        </w:r>
        <w:r w:rsidR="00DF6845" w:rsidDel="0060746A">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delInstrText>
        </w:r>
        <w:r w:rsidR="00D61588" w:rsidDel="0060746A">
          <w:fldChar w:fldCharType="separate"/>
        </w:r>
        <w:r w:rsidR="00DF6845" w:rsidRPr="00DF6845" w:rsidDel="0060746A">
          <w:rPr>
            <w:noProof/>
          </w:rPr>
          <w:delText>(Eisfelder, Kuenzer, and Dech 2012; Suganuma et al. 2006; Ludwig, Reynolds, and Whitson 1975)</w:delText>
        </w:r>
        <w:r w:rsidR="00D61588" w:rsidDel="0060746A">
          <w:fldChar w:fldCharType="end"/>
        </w:r>
        <w:r w:rsidR="00D61588" w:rsidDel="0060746A">
          <w:delText xml:space="preserve">,  which would assist in the carbon accounting required for trading credits on the international market </w:delText>
        </w:r>
        <w:r w:rsidR="00D61588" w:rsidDel="0060746A">
          <w:fldChar w:fldCharType="begin" w:fldLock="1"/>
        </w:r>
        <w:r w:rsidR="00DF6845" w:rsidDel="0060746A">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R="00D61588" w:rsidDel="0060746A">
          <w:fldChar w:fldCharType="separate"/>
        </w:r>
        <w:r w:rsidR="00DF6845" w:rsidRPr="00DF6845" w:rsidDel="0060746A">
          <w:rPr>
            <w:noProof/>
            <w:lang w:val="en-ZA" w:eastAsia="en-ZA"/>
          </w:rPr>
          <w:delText>(Mills et al. 2010)</w:delText>
        </w:r>
        <w:r w:rsidR="00D61588" w:rsidDel="0060746A">
          <w:rPr>
            <w:lang w:val="en-ZA" w:eastAsia="en-ZA"/>
          </w:rPr>
          <w:fldChar w:fldCharType="end"/>
        </w:r>
        <w:r w:rsidR="00D61588" w:rsidDel="0060746A">
          <w:rPr>
            <w:lang w:val="en-ZA" w:eastAsia="en-ZA"/>
          </w:rPr>
          <w:delText xml:space="preserve">.  </w:delText>
        </w:r>
        <w:commentRangeEnd w:id="40"/>
        <w:r w:rsidR="000B7E0A" w:rsidDel="0060746A">
          <w:rPr>
            <w:rStyle w:val="CommentReference"/>
          </w:rPr>
          <w:commentReference w:id="40"/>
        </w:r>
        <w:commentRangeEnd w:id="41"/>
        <w:r w:rsidR="00672EE4" w:rsidDel="0060746A">
          <w:rPr>
            <w:rStyle w:val="CommentReference"/>
          </w:rPr>
          <w:commentReference w:id="41"/>
        </w:r>
        <w:commentRangeEnd w:id="42"/>
        <w:r w:rsidR="00D636A1" w:rsidDel="0060746A">
          <w:rPr>
            <w:rStyle w:val="CommentReference"/>
          </w:rPr>
          <w:commentReference w:id="42"/>
        </w:r>
      </w:del>
    </w:p>
    <w:p w14:paraId="49075171" w14:textId="77777777" w:rsidR="00D61588" w:rsidRDefault="00D61588" w:rsidP="00D61588">
      <w:pPr>
        <w:pStyle w:val="1TeksCharChar"/>
      </w:pPr>
    </w:p>
    <w:commentRangeStart w:id="43"/>
    <w:commentRangeStart w:id="44"/>
    <w:p w14:paraId="38CC3178" w14:textId="2DEFB381" w:rsidR="00D61588" w:rsidRDefault="00D61588" w:rsidP="00D61588">
      <w:pPr>
        <w:pStyle w:val="1TeksCharChar"/>
      </w:pP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ins w:id="45" w:author="dugalh" w:date="2017-04-13T20:31:00Z">
        <w:r w:rsidR="00D91A4E">
          <w:t xml:space="preserve">general </w:t>
        </w:r>
      </w:ins>
      <w:commentRangeStart w:id="46"/>
      <w:r>
        <w:t xml:space="preserve">degradation </w:t>
      </w:r>
      <w:commentRangeEnd w:id="46"/>
      <w:r w:rsidR="00672EE4">
        <w:rPr>
          <w:rStyle w:val="CommentReference"/>
        </w:rPr>
        <w:commentReference w:id="46"/>
      </w:r>
      <w:r>
        <w:t xml:space="preserve">mapping study </w:t>
      </w:r>
      <w:ins w:id="47" w:author="dugalh" w:date="2017-04-13T20:31:00Z">
        <w:r w:rsidR="00D91A4E">
          <w:t xml:space="preserve">of the </w:t>
        </w:r>
      </w:ins>
      <w:ins w:id="48" w:author="dugalh" w:date="2017-04-13T20:32:00Z">
        <w:r w:rsidR="00D91A4E">
          <w:t xml:space="preserve">biomes occurring </w:t>
        </w:r>
      </w:ins>
      <w:r>
        <w:t xml:space="preserve">in the Little Karoo.  A 1:50000 vegetation map developed by </w:t>
      </w:r>
      <w:r>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"plainTextFormattedCitation" : "(Vlok, Cowling, and Wolf 2005)", "previouslyFormattedCitation" : "(Vlok, Cowling, and Wolf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ins w:id="49" w:author="dugalh" w:date="2017-04-13T20:32:00Z">
        <w:r w:rsidR="00D91A4E">
          <w:t xml:space="preserve">A coarse </w:t>
        </w:r>
      </w:ins>
      <w:del w:id="50" w:author="dugalh" w:date="2017-04-13T20:32:00Z">
        <w:r w:rsidDel="00D91A4E">
          <w:delText xml:space="preserve">The </w:delText>
        </w:r>
      </w:del>
      <w:ins w:id="51" w:author="dugalh" w:date="2017-04-13T20:32:00Z">
        <w:r w:rsidR="00D91A4E">
          <w:t xml:space="preserve">three level </w:t>
        </w:r>
      </w:ins>
      <w:r>
        <w:t xml:space="preserve">degradation </w:t>
      </w:r>
      <w:del w:id="52" w:author="dugalh" w:date="2017-04-13T20:32:00Z">
        <w:r w:rsidDel="00D91A4E">
          <w:delText xml:space="preserve">levels </w:delText>
        </w:r>
      </w:del>
      <w:ins w:id="53" w:author="dugalh" w:date="2017-04-13T20:32:00Z">
        <w:r w:rsidR="00D91A4E">
          <w:t xml:space="preserve">classification </w:t>
        </w:r>
      </w:ins>
      <w:r>
        <w:t xml:space="preserve">of Subtropical Thicket </w:t>
      </w:r>
      <w:del w:id="54" w:author="dugalh" w:date="2017-04-13T20:32:00Z">
        <w:r w:rsidDel="00D91A4E">
          <w:delText xml:space="preserve">were </w:delText>
        </w:r>
      </w:del>
      <w:ins w:id="55" w:author="dugalh" w:date="2017-04-13T20:32:00Z">
        <w:r w:rsidR="00D91A4E">
          <w:t xml:space="preserve">was </w:t>
        </w:r>
      </w:ins>
      <w:r>
        <w:t xml:space="preserve">derived by thresholding </w:t>
      </w:r>
      <w:r w:rsidR="00672EE4">
        <w:t xml:space="preserve">250m resolution </w:t>
      </w:r>
      <w:r>
        <w:t xml:space="preserve">MODIS NDVI data.  </w:t>
      </w:r>
      <w:del w:id="56" w:author="dugalh" w:date="2017-04-13T20:33:00Z">
        <w:r w:rsidDel="00D91A4E">
          <w:delText xml:space="preserve">North and south facing slopes were treated separately to account for the different densities of </w:delText>
        </w:r>
        <w:r w:rsidR="0084644E" w:rsidRPr="0084644E" w:rsidDel="00D91A4E">
          <w:delText>Spekboom</w:delText>
        </w:r>
        <w:r w:rsidDel="00D91A4E">
          <w:delText xml:space="preserve"> in these topographies.  To exploit the relative greenness of </w:delText>
        </w:r>
        <w:r w:rsidR="0084644E" w:rsidRPr="0084644E" w:rsidDel="00D91A4E">
          <w:delText>Spekboom</w:delText>
        </w:r>
        <w:r w:rsidDel="00D91A4E">
          <w:delText xml:space="preserve"> compared to the background vegetation, data from the September </w:delText>
        </w:r>
        <w:commentRangeStart w:id="57"/>
        <w:commentRangeStart w:id="58"/>
        <w:r w:rsidDel="00D91A4E">
          <w:delText xml:space="preserve">growing season </w:delText>
        </w:r>
        <w:commentRangeEnd w:id="57"/>
        <w:r w:rsidR="00672EE4" w:rsidDel="00D91A4E">
          <w:rPr>
            <w:rStyle w:val="CommentReference"/>
          </w:rPr>
          <w:commentReference w:id="57"/>
        </w:r>
        <w:commentRangeEnd w:id="58"/>
        <w:r w:rsidR="00341A97" w:rsidDel="00D91A4E">
          <w:rPr>
            <w:rStyle w:val="CommentReference"/>
          </w:rPr>
          <w:commentReference w:id="58"/>
        </w:r>
        <w:r w:rsidDel="00D91A4E">
          <w:delText xml:space="preserve">was used for the thresholding.  This NDVI data was averaged over </w:delText>
        </w:r>
        <w:commentRangeStart w:id="59"/>
        <w:commentRangeStart w:id="60"/>
        <w:r w:rsidDel="00D91A4E">
          <w:delText>two years</w:delText>
        </w:r>
        <w:commentRangeEnd w:id="59"/>
        <w:r w:rsidR="00672EE4" w:rsidDel="00D91A4E">
          <w:rPr>
            <w:rStyle w:val="CommentReference"/>
          </w:rPr>
          <w:commentReference w:id="59"/>
        </w:r>
      </w:del>
      <w:commentRangeEnd w:id="60"/>
      <w:r w:rsidR="00F30D19">
        <w:rPr>
          <w:rStyle w:val="CommentReference"/>
        </w:rPr>
        <w:commentReference w:id="60"/>
      </w:r>
      <w:commentRangeStart w:id="61"/>
      <w:commentRangeStart w:id="62"/>
      <w:del w:id="63" w:author="dugalh" w:date="2017-04-13T20:33:00Z">
        <w:r w:rsidDel="00D91A4E">
          <w:delText xml:space="preserve">.  </w:delText>
        </w:r>
      </w:del>
      <w:r>
        <w:t xml:space="preserve">The study was successful at estimating </w:t>
      </w:r>
      <w:ins w:id="64" w:author="dugalh" w:date="2017-04-13T20:34:00Z">
        <w:r w:rsidR="00D91A4E">
          <w:t xml:space="preserve">three </w:t>
        </w:r>
      </w:ins>
      <w:del w:id="65" w:author="dugalh" w:date="2017-04-13T20:34:00Z">
        <w:r w:rsidDel="00D91A4E">
          <w:delText xml:space="preserve">intact, moderate and severe </w:delText>
        </w:r>
      </w:del>
      <w:r>
        <w:t>degradation levels</w:t>
      </w:r>
      <w:ins w:id="66" w:author="dugalh" w:date="2017-04-13T20:34:00Z">
        <w:r w:rsidR="00D91A4E">
          <w:t xml:space="preserve"> (intact, moderate and severe)</w:t>
        </w:r>
      </w:ins>
      <w:r>
        <w:t xml:space="preserve"> of </w:t>
      </w:r>
      <w:r w:rsidR="0084644E" w:rsidRPr="0084644E">
        <w:t>Spekboom</w:t>
      </w:r>
      <w:r>
        <w:t xml:space="preserve"> thicket</w:t>
      </w:r>
      <w:ins w:id="67" w:author="dugalh" w:date="2017-09-19T18:04:00Z">
        <w:r w:rsidR="00466499">
          <w:t xml:space="preserve"> at the 250m MODIS resolution</w:t>
        </w:r>
      </w:ins>
      <w:r>
        <w:t xml:space="preserve">.  </w:t>
      </w:r>
      <w:commentRangeEnd w:id="61"/>
      <w:r w:rsidR="00672EE4">
        <w:rPr>
          <w:rStyle w:val="CommentReference"/>
        </w:rPr>
        <w:commentReference w:id="61"/>
      </w:r>
      <w:commentRangeEnd w:id="43"/>
      <w:commentRangeEnd w:id="44"/>
      <w:commentRangeEnd w:id="62"/>
      <w:ins w:id="68" w:author="dugalh" w:date="2017-04-13T20:35:00Z">
        <w:r w:rsidR="00D91A4E">
          <w:t xml:space="preserve"> </w:t>
        </w:r>
      </w:ins>
      <w:r w:rsidR="00C84DC8">
        <w:rPr>
          <w:rStyle w:val="CommentReference"/>
        </w:rPr>
        <w:commentReference w:id="62"/>
      </w:r>
      <w:r w:rsidR="00672EE4">
        <w:rPr>
          <w:rStyle w:val="CommentReference"/>
        </w:rPr>
        <w:commentReference w:id="43"/>
      </w:r>
      <w:r w:rsidR="00341A97">
        <w:rPr>
          <w:rStyle w:val="CommentReference"/>
        </w:rPr>
        <w:commentReference w:id="44"/>
      </w:r>
    </w:p>
    <w:p w14:paraId="69A297DE" w14:textId="360826B6" w:rsidR="006B0D71" w:rsidRDefault="006B0D71" w:rsidP="00D61588">
      <w:pPr>
        <w:pStyle w:val="1TeksCharChar"/>
      </w:pPr>
    </w:p>
    <w:p w14:paraId="559EF4F9" w14:textId="31C8343D" w:rsidR="00B439B1" w:rsidRDefault="00B439B1" w:rsidP="00B439B1">
      <w:pPr>
        <w:pStyle w:val="1TeksCharChar"/>
      </w:pPr>
      <w:r>
        <w:t xml:space="preserve">Currently, there is an initiative to involve private land-owners in </w:t>
      </w:r>
      <w:ins w:id="69" w:author="dugalh" w:date="2017-04-13T18:42:00Z">
        <w:r w:rsidR="00341A97">
          <w:t xml:space="preserve">Subtropical Thicket </w:t>
        </w:r>
      </w:ins>
      <w:commentRangeStart w:id="70"/>
      <w:r>
        <w:t xml:space="preserve">restoration </w:t>
      </w:r>
      <w:commentRangeEnd w:id="70"/>
      <w:r w:rsidR="00672EE4">
        <w:rPr>
          <w:rStyle w:val="CommentReference"/>
        </w:rPr>
        <w:commentReference w:id="70"/>
      </w:r>
      <w:r>
        <w:t xml:space="preserve">in order to broaden its impact </w:t>
      </w:r>
      <w:r>
        <w:fldChar w:fldCharType="begin" w:fldLock="1"/>
      </w:r>
      <w:r w:rsidR="00DF684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00DF6845" w:rsidRPr="00DF6845">
        <w:rPr>
          <w:noProof/>
          <w:lang w:val="en-ZA" w:eastAsia="en-ZA"/>
        </w:rPr>
        <w:t>(Curran et al. 2012; Mills et al. 2010)</w:t>
      </w:r>
      <w:r>
        <w:rPr>
          <w:lang w:val="en-ZA" w:eastAsia="en-ZA"/>
        </w:rPr>
        <w:fldChar w:fldCharType="end"/>
      </w:r>
      <w:r>
        <w:t xml:space="preserve">.  </w:t>
      </w:r>
      <w:ins w:id="71" w:author="dugalh" w:date="2017-04-13T21:02:00Z">
        <w:r w:rsidR="007E12F1">
          <w:t xml:space="preserve">Spekboom is </w:t>
        </w:r>
        <w:r w:rsidR="007E12F1">
          <w:lastRenderedPageBreak/>
          <w:t xml:space="preserve">to be planted in </w:t>
        </w:r>
        <w:r w:rsidR="006C2A76">
          <w:t>stand sizes</w:t>
        </w:r>
        <w:r w:rsidR="007E12F1">
          <w:t xml:space="preserve"> </w:t>
        </w:r>
      </w:ins>
      <w:ins w:id="72" w:author="dugalh" w:date="2017-04-13T21:17:00Z">
        <w:r w:rsidR="00D15E0E">
          <w:t>as small as three</w:t>
        </w:r>
      </w:ins>
      <w:ins w:id="73" w:author="dugalh" w:date="2017-04-13T21:02:00Z">
        <w:r w:rsidR="007E12F1">
          <w:t xml:space="preserve"> hectares on these lands.  </w:t>
        </w:r>
      </w:ins>
      <w:commentRangeStart w:id="74"/>
      <w:del w:id="75" w:author="dugalh" w:date="2017-04-13T21:05:00Z">
        <w:r w:rsidDel="006C2A76">
          <w:delText>Maps at a resolution of 1.5m or smaller</w:delText>
        </w:r>
      </w:del>
      <w:commentRangeEnd w:id="74"/>
      <w:r w:rsidR="006C2A76">
        <w:rPr>
          <w:rStyle w:val="CommentReference"/>
        </w:rPr>
        <w:commentReference w:id="74"/>
      </w:r>
      <w:ins w:id="76" w:author="dugalh" w:date="2017-04-13T21:05:00Z">
        <w:r w:rsidR="006C2A76">
          <w:t>V</w:t>
        </w:r>
      </w:ins>
      <w:ins w:id="77" w:author="dugalh" w:date="2017-04-13T21:16:00Z">
        <w:r w:rsidR="00D15E0E">
          <w:t>HR</w:t>
        </w:r>
      </w:ins>
      <w:ins w:id="78" w:author="dugalh" w:date="2017-04-13T21:05:00Z">
        <w:r w:rsidR="006C2A76">
          <w:t xml:space="preserve"> maps</w:t>
        </w:r>
      </w:ins>
      <w:r>
        <w:t xml:space="preserve"> are required to provide sufficient spatial detail </w:t>
      </w:r>
      <w:commentRangeStart w:id="79"/>
      <w:r>
        <w:t xml:space="preserve">for </w:t>
      </w:r>
      <w:ins w:id="80" w:author="dugalh" w:date="2017-04-13T20:53:00Z">
        <w:r w:rsidR="000D2610">
          <w:t xml:space="preserve">accurately </w:t>
        </w:r>
      </w:ins>
      <w:ins w:id="81" w:author="dugalh" w:date="2017-04-13T21:01:00Z">
        <w:r w:rsidR="001D3AAD">
          <w:t>monitoring</w:t>
        </w:r>
      </w:ins>
      <w:ins w:id="82" w:author="dugalh" w:date="2017-04-13T20:53:00Z">
        <w:r w:rsidR="000D2610">
          <w:t xml:space="preserve"> </w:t>
        </w:r>
      </w:ins>
      <w:ins w:id="83" w:author="dugalh" w:date="2017-04-13T20:54:00Z">
        <w:r w:rsidR="00400EDC">
          <w:t xml:space="preserve">canopy cover in these </w:t>
        </w:r>
      </w:ins>
      <w:del w:id="84" w:author="dugalh" w:date="2017-04-13T21:03:00Z">
        <w:r w:rsidDel="007E12F1">
          <w:delText xml:space="preserve">working with </w:delText>
        </w:r>
      </w:del>
      <w:del w:id="85" w:author="dugalh" w:date="2017-04-13T19:10:00Z">
        <w:r w:rsidDel="00542837">
          <w:delText xml:space="preserve">expected </w:delText>
        </w:r>
      </w:del>
      <w:ins w:id="86" w:author="dugalh" w:date="2017-04-13T19:10:00Z">
        <w:r w:rsidR="00542837">
          <w:t xml:space="preserve">small </w:t>
        </w:r>
      </w:ins>
      <w:ins w:id="87" w:author="dugalh" w:date="2017-04-13T21:05:00Z">
        <w:r w:rsidR="006C2A76">
          <w:t xml:space="preserve">planting </w:t>
        </w:r>
      </w:ins>
      <w:r>
        <w:t>stand</w:t>
      </w:r>
      <w:ins w:id="88" w:author="dugalh" w:date="2017-04-13T21:03:00Z">
        <w:r w:rsidR="007E12F1">
          <w:t>s</w:t>
        </w:r>
      </w:ins>
      <w:del w:id="89" w:author="dugalh" w:date="2017-04-13T21:03:00Z">
        <w:r w:rsidDel="007E12F1">
          <w:delText xml:space="preserve"> sizes of the order of 50 hectares</w:delText>
        </w:r>
      </w:del>
      <w:commentRangeEnd w:id="79"/>
      <w:r w:rsidR="00672EE4">
        <w:rPr>
          <w:rStyle w:val="CommentReference"/>
        </w:rPr>
        <w:commentReference w:id="79"/>
      </w:r>
      <w:r>
        <w:t xml:space="preserve">.  </w:t>
      </w:r>
      <w:commentRangeStart w:id="90"/>
      <w:r>
        <w:t xml:space="preserve">High spatial resolution imagery is also necessary to facilitate discrimination of small Spekboom clumps from the complex and varying mosaic vegetation in which it occurs.  </w:t>
      </w:r>
      <w:commentRangeEnd w:id="90"/>
      <w:r w:rsidR="002147E3">
        <w:rPr>
          <w:rStyle w:val="CommentReference"/>
        </w:rPr>
        <w:commentReference w:id="90"/>
      </w:r>
      <w:ins w:id="91" w:author="dugalh" w:date="2017-04-13T21:14:00Z">
        <w:r w:rsidR="006C2A76">
          <w:rPr>
            <w:lang w:val="en-ZA" w:eastAsia="en-ZA"/>
          </w:rPr>
          <w:t xml:space="preserve"> </w:t>
        </w:r>
      </w:ins>
      <w:r>
        <w:t xml:space="preserve">To achieve sufficient accuracy for carbon storage estimations, it will be necessary to estimate canopy cover in finer detail than the three levels of degradation </w:t>
      </w:r>
      <w:ins w:id="92" w:author="Adriaan Van Niekerk" w:date="2017-03-03T10:54:00Z">
        <w:r w:rsidR="009F5E97">
          <w:t>and</w:t>
        </w:r>
        <w:del w:id="93" w:author="dugalh" w:date="2017-04-13T21:15:00Z">
          <w:r w:rsidR="009F5E97" w:rsidDel="00D15E0E">
            <w:delText xml:space="preserve"> at </w:delText>
          </w:r>
        </w:del>
        <w:r w:rsidR="009F5E97">
          <w:t xml:space="preserve">250m resolution </w:t>
        </w:r>
      </w:ins>
      <w:r>
        <w:t xml:space="preserve">used in </w:t>
      </w: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del w:id="94" w:author="dugalh" w:date="2017-04-13T20:51:00Z">
        <w:r w:rsidDel="000D2610">
          <w:delText xml:space="preserve">   </w:delText>
        </w:r>
      </w:del>
    </w:p>
    <w:p w14:paraId="7702B965" w14:textId="77777777" w:rsidR="00B439B1" w:rsidRDefault="00B439B1" w:rsidP="00D61588">
      <w:pPr>
        <w:pStyle w:val="1TeksCharChar"/>
      </w:pPr>
    </w:p>
    <w:p w14:paraId="2B49BD79" w14:textId="4AEF8B5A" w:rsidR="0014609F" w:rsidRDefault="000B7998">
      <w:pPr>
        <w:spacing w:line="360" w:lineRule="auto"/>
        <w:jc w:val="both"/>
        <w:rPr>
          <w:ins w:id="95" w:author="dugalh" w:date="2017-04-13T21:25:00Z"/>
        </w:rPr>
        <w:pPrChange w:id="96" w:author="dugalh" w:date="2017-09-19T18:12:00Z">
          <w:pPr>
            <w:pStyle w:val="1TeksCharChar"/>
          </w:pPr>
        </w:pPrChange>
      </w:pPr>
      <w:r>
        <w:t xml:space="preserve">Multi-spectral </w:t>
      </w:r>
      <w:r w:rsidR="00263223">
        <w:t xml:space="preserve">VHR imagery </w:t>
      </w:r>
      <w:r w:rsidR="001A5A62">
        <w:t xml:space="preserve">has been </w:t>
      </w:r>
      <w:r w:rsidR="002949C4">
        <w:t xml:space="preserve">successfully </w:t>
      </w:r>
      <w:r w:rsidR="001A5A62">
        <w:t xml:space="preserve">used </w:t>
      </w:r>
      <w:r w:rsidR="00263223">
        <w:t>for vegetation mapping</w:t>
      </w:r>
      <w:r w:rsidR="001A5A62">
        <w:t xml:space="preserve"> in a number of studies</w:t>
      </w:r>
      <w:r w:rsidR="00263223">
        <w:t xml:space="preserve">.  </w:t>
      </w:r>
      <w:commentRangeStart w:id="97"/>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Vekerdy, and M\u00e1rkus 2013; Mustafa and Habeeb 2014)", "plainTextFormattedCitation" : "(Basu et al. 2015; Ghosh and Joshi 2014; Johansen et al. 2007; Koll\u00e1r, Vekerdy, and M\u00e1rkus 2013; Mustafa and Habeeb 2014)", "previouslyFormattedCitation" : "(Basu et al. 2015; Ghosh and Joshi 2014; Johansen et al. 2007; Koll\u00e1r, Vekerdy, and M\u00e1rkus 2013; Mustafa and Habeeb 2014)" }, "properties" : { "noteIndex" : 0 }, "schema" : "https://github.com/citation-style-language/schema/raw/master/csl-citation.json" }</w:instrText>
      </w:r>
      <w:r w:rsidR="003969AF">
        <w:fldChar w:fldCharType="separate"/>
      </w:r>
      <w:r w:rsidR="00DF6845" w:rsidRPr="00DF6845">
        <w:rPr>
          <w:noProof/>
        </w:rPr>
        <w:t>(Basu et al. 2015; Ghosh and Joshi 2014; Johansen et al. 2007; Kollár, Vekerdy, and Márkus 2013; Mustafa and Habeeb 2014)</w:t>
      </w:r>
      <w:r w:rsidR="003969AF">
        <w:fldChar w:fldCharType="end"/>
      </w:r>
      <w:r w:rsidR="003969AF">
        <w:t xml:space="preserve">.  </w:t>
      </w:r>
      <w:commentRangeEnd w:id="97"/>
      <w:r w:rsidR="007C0DCA">
        <w:rPr>
          <w:rStyle w:val="CommentReference"/>
        </w:rPr>
        <w:commentReference w:id="97"/>
      </w:r>
      <w:ins w:id="98" w:author="dugalh" w:date="2017-09-19T18:11:00Z">
        <w:r w:rsidR="00466499" w:rsidRPr="00466499">
          <w:t xml:space="preserve"> </w:t>
        </w:r>
        <w:commentRangeStart w:id="99"/>
        <w:r w:rsidR="00466499">
          <w:t xml:space="preserve">Object based approaches to image classification, where homogenous image objects are first segmented and then classified as a whole, have become popular in vegetation studies </w:t>
        </w:r>
        <w:r w:rsidR="00466499">
          <w:fldChar w:fldCharType="begin" w:fldLock="1"/>
        </w:r>
      </w:ins>
      <w:r w:rsidR="00DF6845">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"(Koll\u00e1r, Vekerdy, and M\u00e1rkus 2013; Ouyang et al. 2011; Ghosh and Joshi 2014)", "plainTextFormattedCitation" : "(Koll\u00e1r, Vekerdy, and M\u00e1rkus 2013; Ouyang et al. 2011; Ghosh and Joshi 2014)", "previouslyFormattedCitation" : "(Koll\u00e1r, Vekerdy, and M\u00e1rkus 2013; Ouyang et al. 2011; Ghosh and Joshi 2014)" }, "properties" : { "noteIndex" : 0 }, "schema" : "https://github.com/citation-style-language/schema/raw/master/csl-citation.json" }</w:instrText>
      </w:r>
      <w:ins w:id="100" w:author="dugalh" w:date="2017-09-19T18:11:00Z">
        <w:r w:rsidR="00466499">
          <w:fldChar w:fldCharType="separate"/>
        </w:r>
      </w:ins>
      <w:r w:rsidR="00DF6845" w:rsidRPr="00DF6845">
        <w:rPr>
          <w:noProof/>
        </w:rPr>
        <w:t>(Kollár, Vekerdy, and Márkus 2013; Ouyang et al. 2011; Ghosh and Joshi 2014)</w:t>
      </w:r>
      <w:ins w:id="101" w:author="dugalh" w:date="2017-09-19T18:11:00Z">
        <w:r w:rsidR="00466499">
          <w:fldChar w:fldCharType="end"/>
        </w:r>
        <w:r w:rsidR="00466499">
          <w:t xml:space="preserve">.  These approaches are often favoured for VHR imagery </w:t>
        </w:r>
      </w:ins>
      <w:ins w:id="102" w:author="dugalh" w:date="2017-09-19T18:12:00Z">
        <w:r w:rsidR="00466499">
          <w:fldChar w:fldCharType="begin" w:fldLock="1"/>
        </w:r>
      </w:ins>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Vekerdy, and M\u00e1rkus 2013; Mustafa and Habeeb 2014; Ouyang et al. 2011)", "plainTextFormattedCitation" : "(Basu et al. 2015; Ghosh and Joshi 2014; Johansen et al. 2007; Koll\u00e1r, Vekerdy, and M\u00e1rkus 2013; Mustafa and Habeeb 2014; Ouyang et al. 2011)", "previouslyFormattedCitation" : "(Basu et al. 2015; Ghosh and Joshi 2014; Johansen et al. 2007; Koll\u00e1r, Vekerdy, and M\u00e1rkus 2013; Mustafa and Habeeb 2014; Ouyang et al. 2011)" }, "properties" : { "noteIndex" : 0 }, "schema" : "https://github.com/citation-style-language/schema/raw/master/csl-citation.json" }</w:instrText>
      </w:r>
      <w:ins w:id="103" w:author="dugalh" w:date="2017-09-19T18:12:00Z">
        <w:r w:rsidR="00466499">
          <w:fldChar w:fldCharType="separate"/>
        </w:r>
      </w:ins>
      <w:r w:rsidR="00DF6845" w:rsidRPr="00DF6845">
        <w:rPr>
          <w:noProof/>
        </w:rPr>
        <w:t>(Basu et al. 2015; Ghosh and Joshi 2014; Johansen et al. 2007; Kollár, Vekerdy, and Márkus 2013; Mustafa and Habeeb 2014; Ouyang et al. 2011)</w:t>
      </w:r>
      <w:ins w:id="104" w:author="dugalh" w:date="2017-09-19T18:12:00Z">
        <w:r w:rsidR="00466499">
          <w:fldChar w:fldCharType="end"/>
        </w:r>
        <w:r w:rsidR="00466499">
          <w:t xml:space="preserve"> </w:t>
        </w:r>
      </w:ins>
      <w:ins w:id="105" w:author="dugalh" w:date="2017-09-19T18:11:00Z">
        <w:r w:rsidR="00466499">
          <w:t xml:space="preserve">because they are potentially able to better exploit the additional spatial information and deal with unwanted variation when compared to the more traditional per-pixel approach </w:t>
        </w:r>
        <w:r w:rsidR="00466499">
          <w:fldChar w:fldCharType="begin" w:fldLock="1"/>
        </w:r>
      </w:ins>
      <w:r w:rsidR="00DF6845">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"(Ouyang et al. 2011; Ghosh and Joshi 2014)", "plainTextFormattedCitation" : "(Ouyang et al. 2011; Ghosh and Joshi 2014)", "previouslyFormattedCitation" : "(Ouyang et al. 2011; Ghosh and Joshi 2014)" }, "properties" : { "noteIndex" : 0 }, "schema" : "https://github.com/citation-style-language/schema/raw/master/csl-citation.json" }</w:instrText>
      </w:r>
      <w:ins w:id="106" w:author="dugalh" w:date="2017-09-19T18:11:00Z">
        <w:r w:rsidR="00466499">
          <w:fldChar w:fldCharType="separate"/>
        </w:r>
      </w:ins>
      <w:r w:rsidR="00DF6845" w:rsidRPr="00DF6845">
        <w:rPr>
          <w:noProof/>
        </w:rPr>
        <w:t>(Ouyang et al. 2011; Ghosh and Joshi 2014)</w:t>
      </w:r>
      <w:ins w:id="107" w:author="dugalh" w:date="2017-09-19T18:11:00Z">
        <w:r w:rsidR="00466499">
          <w:fldChar w:fldCharType="end"/>
        </w:r>
        <w:r w:rsidR="00466499">
          <w:t xml:space="preserve">.  The segmentation problem is however recognised as being poorly posed, requiring manual adjustment of parameters and being difficult to solve robustly </w:t>
        </w:r>
        <w:r w:rsidR="00466499">
          <w:fldChar w:fldCharType="begin" w:fldLock="1"/>
        </w:r>
      </w:ins>
      <w:r w:rsidR="00DF684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ins w:id="108" w:author="dugalh" w:date="2017-09-19T18:11:00Z">
        <w:r w:rsidR="00466499">
          <w:fldChar w:fldCharType="separate"/>
        </w:r>
      </w:ins>
      <w:r w:rsidR="00DF6845" w:rsidRPr="00DF6845">
        <w:rPr>
          <w:noProof/>
        </w:rPr>
        <w:t>(Baraldi et al. 2010)</w:t>
      </w:r>
      <w:ins w:id="109" w:author="dugalh" w:date="2017-09-19T18:11:00Z">
        <w:r w:rsidR="00466499">
          <w:fldChar w:fldCharType="end"/>
        </w:r>
        <w:r w:rsidR="00466499">
          <w:t xml:space="preserve">. </w:t>
        </w:r>
      </w:ins>
      <w:commentRangeEnd w:id="99"/>
      <w:ins w:id="110" w:author="dugalh" w:date="2017-09-19T18:13:00Z">
        <w:r w:rsidR="00240F94">
          <w:rPr>
            <w:rStyle w:val="CommentReference"/>
          </w:rPr>
          <w:commentReference w:id="99"/>
        </w:r>
      </w:ins>
      <w:ins w:id="111" w:author="dugalh" w:date="2017-09-19T18:11:00Z">
        <w:r w:rsidR="00466499">
          <w:t xml:space="preserve"> </w:t>
        </w:r>
      </w:ins>
      <w:del w:id="112" w:author="dugalh" w:date="2017-09-19T18:12:00Z">
        <w:r w:rsidR="007E44BA" w:rsidDel="00466499">
          <w:delText xml:space="preserve">Approaches based on the classification of segmented image objects (object based image analysis (OBIA)) are popular </w:delText>
        </w:r>
        <w:r w:rsidR="007E44BA" w:rsidDel="00466499">
          <w:fldChar w:fldCharType="begin" w:fldLock="1"/>
        </w:r>
        <w:r w:rsidR="007E1405" w:rsidDel="00466499">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et al., 2013; Mustafa and Habeeb, 2014; Ouyang et al., 2011)", "plainTextFormattedCitation" : "(Basu et al., 2015; Ghosh and Joshi, 2014; Johansen et al., 2007; Koll\u00e1r et al., 2013; Mustafa and Habeeb, 2014; Ouyang et al., 2011)", "previouslyFormattedCitation" : "(Basu et al., 2015; Ghosh and Joshi, 2014; Johansen et al., 2007; Koll\u00e1r et al., 2013; Mustafa and Habeeb, 2014; Ouyang et al., 2011)" }, "properties" : { "noteIndex" : 0 }, "schema" : "https://github.com/citation-style-language/schema/raw/master/csl-citation.json" }</w:delInstrText>
        </w:r>
        <w:r w:rsidR="007E44BA" w:rsidDel="00466499">
          <w:fldChar w:fldCharType="separate"/>
        </w:r>
        <w:r w:rsidR="00084E58" w:rsidRPr="00084E58" w:rsidDel="00466499">
          <w:rPr>
            <w:noProof/>
          </w:rPr>
          <w:delText>(Basu et al., 2015; Ghosh and Joshi, 2014; Johansen et al., 2007; Kollár et al., 2013; Mustafa and Habeeb, 2014; Ouyang et al., 2011)</w:delText>
        </w:r>
        <w:r w:rsidR="007E44BA" w:rsidDel="00466499">
          <w:fldChar w:fldCharType="end"/>
        </w:r>
        <w:r w:rsidR="007E44BA" w:rsidDel="00466499">
          <w:delText xml:space="preserve"> and </w:delText>
        </w:r>
        <w:r w:rsidR="00F941FB" w:rsidDel="00466499">
          <w:delText xml:space="preserve">are found to slightly </w:delText>
        </w:r>
        <w:r w:rsidR="007E44BA" w:rsidDel="00466499">
          <w:delText>outperform pixel based approaches</w:delText>
        </w:r>
        <w:r w:rsidR="00084E58" w:rsidDel="00466499">
          <w:delText xml:space="preserve"> </w:delText>
        </w:r>
        <w:r w:rsidR="00084E58" w:rsidDel="00466499">
          <w:fldChar w:fldCharType="begin" w:fldLock="1"/>
        </w:r>
        <w:r w:rsidR="00084E58" w:rsidDel="00466499">
          <w:del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R="00084E58" w:rsidDel="00466499">
          <w:fldChar w:fldCharType="separate"/>
        </w:r>
        <w:r w:rsidR="00084E58" w:rsidRPr="00084E58" w:rsidDel="00466499">
          <w:rPr>
            <w:noProof/>
          </w:rPr>
          <w:delText>(Ghosh and Joshi, 2014; Ouyang et al., 2011)</w:delText>
        </w:r>
        <w:r w:rsidR="00084E58" w:rsidDel="00466499">
          <w:fldChar w:fldCharType="end"/>
        </w:r>
        <w:r w:rsidR="00084E58" w:rsidDel="00466499">
          <w:delText xml:space="preserve">.  </w:delText>
        </w:r>
      </w:del>
      <w:r w:rsidR="00084E58">
        <w:t xml:space="preserve">Per pixel classification </w:t>
      </w:r>
      <w:del w:id="113" w:author="dugalh" w:date="2017-09-19T18:13:00Z">
        <w:r w:rsidR="00F941FB" w:rsidDel="00240F94">
          <w:delText>nevertheless</w:delText>
        </w:r>
        <w:r w:rsidR="00084E58" w:rsidDel="00240F94">
          <w:delText xml:space="preserve"> </w:delText>
        </w:r>
      </w:del>
      <w:r w:rsidR="009F5E97">
        <w:t xml:space="preserve">provided </w:t>
      </w:r>
      <w:r w:rsidR="00084E58">
        <w:t xml:space="preserve">good and useful mapping accuracy in a number of studies </w:t>
      </w:r>
      <w:r w:rsidR="00084E58">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DF6845" w:rsidRPr="00DF6845">
        <w:rPr>
          <w:noProof/>
        </w:rPr>
        <w:t>(Boyden et al. 2007; de Castro et al. 2012; Mehner et al. 2004)</w:t>
      </w:r>
      <w:r w:rsidR="00084E58">
        <w:fldChar w:fldCharType="end"/>
      </w:r>
      <w:r w:rsidR="00F941FB">
        <w:t xml:space="preserve"> and is a simpler and faster method</w:t>
      </w:r>
      <w:ins w:id="114" w:author="dugalh" w:date="2017-06-16T17:37:00Z">
        <w:r w:rsidR="00CE146A">
          <w:t xml:space="preserve">, not requiring </w:t>
        </w:r>
      </w:ins>
      <w:ins w:id="115" w:author="dugalh" w:date="2017-06-16T17:38:00Z">
        <w:r w:rsidR="00CE146A">
          <w:t xml:space="preserve">user specification of algorithm and </w:t>
        </w:r>
      </w:ins>
      <w:ins w:id="116" w:author="dugalh" w:date="2017-06-16T17:39:00Z">
        <w:r w:rsidR="00CE146A">
          <w:t xml:space="preserve">associated </w:t>
        </w:r>
      </w:ins>
      <w:ins w:id="117" w:author="dugalh" w:date="2017-06-16T17:38:00Z">
        <w:r w:rsidR="00CE146A">
          <w:t>parameters.</w:t>
        </w:r>
      </w:ins>
      <w:ins w:id="118" w:author="dugalh" w:date="2017-06-16T17:37:00Z">
        <w:r w:rsidR="00CE146A">
          <w:t xml:space="preserve"> </w:t>
        </w:r>
      </w:ins>
      <w:commentRangeStart w:id="119"/>
      <w:commentRangeStart w:id="120"/>
      <w:commentRangeStart w:id="121"/>
      <w:del w:id="122" w:author="dugalh" w:date="2017-06-16T17:37:00Z">
        <w:r w:rsidR="002949C4" w:rsidDel="00CE146A">
          <w:delText>;</w:delText>
        </w:r>
        <w:r w:rsidR="00F941FB" w:rsidDel="00CE146A">
          <w:delText xml:space="preserve"> not requiring </w:delText>
        </w:r>
        <w:commentRangeStart w:id="123"/>
        <w:commentRangeStart w:id="124"/>
        <w:r w:rsidR="00F941FB" w:rsidDel="00CE146A">
          <w:delText>expensive</w:delText>
        </w:r>
        <w:r w:rsidR="00904851" w:rsidDel="00CE146A">
          <w:delText>,</w:delText>
        </w:r>
        <w:r w:rsidR="00F941FB" w:rsidDel="00CE146A">
          <w:delText xml:space="preserve"> proprietary </w:delText>
        </w:r>
        <w:r w:rsidR="00864485" w:rsidDel="00CE146A">
          <w:delText xml:space="preserve">segmentation </w:delText>
        </w:r>
        <w:r w:rsidR="00F941FB" w:rsidDel="00CE146A">
          <w:delText>software</w:delText>
        </w:r>
        <w:commentRangeEnd w:id="123"/>
        <w:r w:rsidR="00A93B29" w:rsidDel="00CE146A">
          <w:rPr>
            <w:rStyle w:val="CommentReference"/>
          </w:rPr>
          <w:commentReference w:id="123"/>
        </w:r>
        <w:commentRangeEnd w:id="119"/>
        <w:commentRangeEnd w:id="124"/>
        <w:r w:rsidR="007C0DCA" w:rsidDel="00CE146A">
          <w:rPr>
            <w:rStyle w:val="CommentReference"/>
          </w:rPr>
          <w:commentReference w:id="124"/>
        </w:r>
      </w:del>
      <w:r w:rsidR="009F5E97">
        <w:rPr>
          <w:rStyle w:val="CommentReference"/>
        </w:rPr>
        <w:commentReference w:id="119"/>
      </w:r>
      <w:commentRangeEnd w:id="120"/>
      <w:r w:rsidR="00F05B74">
        <w:rPr>
          <w:rStyle w:val="CommentReference"/>
        </w:rPr>
        <w:commentReference w:id="120"/>
      </w:r>
      <w:commentRangeEnd w:id="121"/>
      <w:r w:rsidR="00CE146A">
        <w:rPr>
          <w:rStyle w:val="CommentReference"/>
        </w:rPr>
        <w:commentReference w:id="121"/>
      </w:r>
      <w:r w:rsidR="007E44BA">
        <w:t>.</w:t>
      </w:r>
      <w:r w:rsidR="00F941FB">
        <w:t xml:space="preserve">  </w:t>
      </w:r>
    </w:p>
    <w:p w14:paraId="04074E75" w14:textId="77777777" w:rsidR="007C0DCA" w:rsidRDefault="007C0DCA" w:rsidP="00D61588">
      <w:pPr>
        <w:pStyle w:val="1TeksCharChar"/>
      </w:pPr>
    </w:p>
    <w:p w14:paraId="7F3C965B" w14:textId="53E80AB1" w:rsidR="0014609F" w:rsidRDefault="003969AF" w:rsidP="00FC29D9">
      <w:pPr>
        <w:pStyle w:val="1TeksCharChar"/>
        <w:rPr>
          <w:ins w:id="125" w:author="dugalh" w:date="2017-04-13T21:25:00Z"/>
        </w:rPr>
      </w:pPr>
      <w:r>
        <w:lastRenderedPageBreak/>
        <w:t xml:space="preserve">A variety of supervised approaches are used for classification of features derived from VHR imagery.  Some authors found the Bayes normal (maximum likelihood (ML)) classifier to adequately model their class distributions </w:t>
      </w:r>
      <w:r>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fldChar w:fldCharType="separate"/>
      </w:r>
      <w:r w:rsidR="00DF6845" w:rsidRPr="00DF6845">
        <w:rPr>
          <w:noProof/>
        </w:rPr>
        <w:t>(Boyden et al. 2007; de Castro et al. 2012; Mehner et al. 2004)</w:t>
      </w:r>
      <w:r>
        <w:fldChar w:fldCharType="end"/>
      </w:r>
      <w:r>
        <w:t xml:space="preserve">.  Others adopted more sophisticated approaches such as support vector machines </w:t>
      </w:r>
      <w:r>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fldChar w:fldCharType="separate"/>
      </w:r>
      <w:r w:rsidR="00DF6845" w:rsidRPr="00DF6845">
        <w:rPr>
          <w:noProof/>
        </w:rPr>
        <w:t>(Ghosh and Joshi 2014)</w:t>
      </w:r>
      <w:r>
        <w:fldChar w:fldCharType="end"/>
      </w:r>
      <w:r>
        <w:t xml:space="preserve"> and neural networks </w:t>
      </w:r>
      <w:r>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fldChar w:fldCharType="separate"/>
      </w:r>
      <w:r w:rsidR="00DF6845" w:rsidRPr="00DF6845">
        <w:rPr>
          <w:noProof/>
        </w:rPr>
        <w:t>(Basu et al. 2015; Mustafa and Habeeb 2014)</w:t>
      </w:r>
      <w:r>
        <w:fldChar w:fldCharType="end"/>
      </w:r>
      <w:r>
        <w:t xml:space="preserve">.  </w:t>
      </w:r>
      <w:commentRangeStart w:id="126"/>
      <w:commentRangeStart w:id="127"/>
      <w:del w:id="128" w:author="dugalh" w:date="2017-06-16T18:34:00Z">
        <w:r w:rsidDel="005762CF">
          <w:delText>Proprietary a</w:delText>
        </w:r>
      </w:del>
      <w:ins w:id="129" w:author="dugalh" w:date="2017-06-16T18:34:00Z">
        <w:r w:rsidR="005762CF">
          <w:t>A</w:t>
        </w:r>
      </w:ins>
      <w:r>
        <w:t xml:space="preserve">lgorithms </w:t>
      </w:r>
      <w:commentRangeEnd w:id="126"/>
      <w:r>
        <w:rPr>
          <w:rStyle w:val="CommentReference"/>
        </w:rPr>
        <w:commentReference w:id="126"/>
      </w:r>
      <w:commentRangeEnd w:id="127"/>
      <w:r w:rsidR="005762CF">
        <w:rPr>
          <w:rStyle w:val="CommentReference"/>
        </w:rPr>
        <w:commentReference w:id="127"/>
      </w:r>
      <w:r>
        <w:t xml:space="preserve">implemented in the eCognition software package </w:t>
      </w:r>
      <w:r>
        <w:fldChar w:fldCharType="begin" w:fldLock="1"/>
      </w:r>
      <w:r w:rsidR="00DF6845">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fldChar w:fldCharType="separate"/>
      </w:r>
      <w:r w:rsidR="00DF6845" w:rsidRPr="00DF6845">
        <w:rPr>
          <w:noProof/>
        </w:rPr>
        <w:t>(Trimble 2016)</w:t>
      </w:r>
      <w:r>
        <w:fldChar w:fldCharType="end"/>
      </w:r>
      <w:ins w:id="130" w:author="dugalh" w:date="2017-06-16T18:39:00Z">
        <w:r w:rsidR="00FC29D9" w:rsidRPr="00FC29D9">
          <w:t xml:space="preserve"> </w:t>
        </w:r>
        <w:r w:rsidR="00FC29D9">
          <w:t>, such as the fuzzy and hierarchical approaches,</w:t>
        </w:r>
      </w:ins>
      <w:r>
        <w:t xml:space="preserve"> are also frequently used for VHR image classification </w:t>
      </w:r>
      <w:r>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Vekerdy, and M\u00e1rkus 2013; Ouyang et al. 2011)", "plainTextFormattedCitation" : "(Johansen et al. 2007; Koll\u00e1r, Vekerdy, and M\u00e1rkus 2013; Ouyang et al. 2011)", "previouslyFormattedCitation" : "(Johansen et al. 2007; Koll\u00e1r, Vekerdy, and M\u00e1rkus 2013; Ouyang et al. 2011)" }, "properties" : { "noteIndex" : 0 }, "schema" : "https://github.com/citation-style-language/schema/raw/master/csl-citation.json" }</w:instrText>
      </w:r>
      <w:r>
        <w:fldChar w:fldCharType="separate"/>
      </w:r>
      <w:r w:rsidR="00DF6845" w:rsidRPr="00DF6845">
        <w:rPr>
          <w:noProof/>
        </w:rPr>
        <w:t>(Johansen et al. 2007; Kollár, Vekerdy, and Márkus 2013; Ouyang et al. 2011)</w:t>
      </w:r>
      <w:r>
        <w:fldChar w:fldCharType="end"/>
      </w:r>
      <w:r>
        <w:t>.</w:t>
      </w:r>
    </w:p>
    <w:p w14:paraId="279DEADD" w14:textId="77777777" w:rsidR="007C0DCA" w:rsidRDefault="007C0DCA" w:rsidP="00D61588">
      <w:pPr>
        <w:pStyle w:val="1TeksCharChar"/>
      </w:pPr>
    </w:p>
    <w:p w14:paraId="260ED064" w14:textId="16D8A2AD" w:rsidR="007E44BA" w:rsidRDefault="00012564" w:rsidP="00D61588">
      <w:pPr>
        <w:pStyle w:val="1TeksCharChar"/>
      </w:pPr>
      <w:ins w:id="131" w:author="dugalh" w:date="2017-06-16T18:46:00Z">
        <w:r>
          <w:t xml:space="preserve">As the number of features increases, the amount of data required to adequately represent class distributions in the increased feature space increases exponentially.  This is known as the “curse of  dimensionality” </w:t>
        </w:r>
        <w:r>
          <w:fldChar w:fldCharType="begin" w:fldLock="1"/>
        </w:r>
      </w:ins>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ins w:id="132" w:author="dugalh" w:date="2017-06-16T18:46:00Z">
        <w:r>
          <w:fldChar w:fldCharType="separate"/>
        </w:r>
      </w:ins>
      <w:r w:rsidR="00DF6845" w:rsidRPr="00DF6845">
        <w:rPr>
          <w:noProof/>
        </w:rPr>
        <w:t>(Bishop 2003)</w:t>
      </w:r>
      <w:ins w:id="133" w:author="dugalh" w:date="2017-06-16T18:46:00Z">
        <w:r>
          <w:fldChar w:fldCharType="end"/>
        </w:r>
        <w:r>
          <w:t>.   For finite training samples, increasing the features beyond a certain point results in overtraining and a decrease in the classifier</w:t>
        </w:r>
      </w:ins>
      <w:ins w:id="134" w:author="dugalh" w:date="2017-09-19T18:15:00Z">
        <w:r w:rsidR="00240F94">
          <w:t>’s</w:t>
        </w:r>
      </w:ins>
      <w:ins w:id="135" w:author="dugalh" w:date="2017-06-16T18:46:00Z">
        <w:r>
          <w:t xml:space="preserve"> </w:t>
        </w:r>
      </w:ins>
      <w:ins w:id="136" w:author="dugalh" w:date="2017-09-19T18:15:00Z">
        <w:r w:rsidR="00240F94">
          <w:t>ability to generalise</w:t>
        </w:r>
      </w:ins>
      <w:ins w:id="137" w:author="dugalh" w:date="2017-06-16T18:46:00Z">
        <w:r>
          <w:t xml:space="preserve">.  This “peaking phenomenon” </w:t>
        </w:r>
        <w:r>
          <w:fldChar w:fldCharType="begin" w:fldLock="1"/>
        </w:r>
      </w:ins>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ins w:id="138" w:author="dugalh" w:date="2017-06-16T18:46:00Z">
        <w:r>
          <w:fldChar w:fldCharType="separate"/>
        </w:r>
      </w:ins>
      <w:r w:rsidR="00DF6845" w:rsidRPr="00DF6845">
        <w:rPr>
          <w:noProof/>
        </w:rPr>
        <w:t>(Jain, Duin, and Mao 2000)</w:t>
      </w:r>
      <w:ins w:id="139" w:author="dugalh" w:date="2017-06-16T18:46:00Z">
        <w:r>
          <w:fldChar w:fldCharType="end"/>
        </w:r>
        <w:r>
          <w:t xml:space="preserve"> makes it necessary to </w:t>
        </w:r>
      </w:ins>
      <w:ins w:id="140" w:author="dugalh" w:date="2017-06-16T18:50:00Z">
        <w:r w:rsidR="00556491">
          <w:t xml:space="preserve">apply feature selection to </w:t>
        </w:r>
      </w:ins>
      <w:ins w:id="141" w:author="dugalh" w:date="2017-06-16T18:46:00Z">
        <w:r>
          <w:t xml:space="preserve">reduce the size of the feature set to a salient minimum in order to achieve an accurate classifier.  </w:t>
        </w:r>
      </w:ins>
      <w:ins w:id="142" w:author="dugalh" w:date="2017-09-18T16:05:00Z">
        <w:r w:rsidR="00806B6C">
          <w:t>Feature selection by r</w:t>
        </w:r>
      </w:ins>
      <w:commentRangeStart w:id="143"/>
      <w:commentRangeStart w:id="144"/>
      <w:del w:id="145" w:author="dugalh" w:date="2017-09-18T16:05:00Z">
        <w:r w:rsidR="001F0BAA" w:rsidDel="00806B6C">
          <w:delText>R</w:delText>
        </w:r>
      </w:del>
      <w:r w:rsidR="00864485">
        <w:t>anking</w:t>
      </w:r>
      <w:commentRangeEnd w:id="143"/>
      <w:r w:rsidR="003969AF">
        <w:rPr>
          <w:rStyle w:val="CommentReference"/>
        </w:rPr>
        <w:commentReference w:id="143"/>
      </w:r>
      <w:commentRangeEnd w:id="144"/>
      <w:r w:rsidR="00A26C41">
        <w:rPr>
          <w:rStyle w:val="CommentReference"/>
        </w:rPr>
        <w:commentReference w:id="144"/>
      </w:r>
      <w:del w:id="146" w:author="dugalh" w:date="2017-09-18T16:05:00Z">
        <w:r w:rsidR="00864485" w:rsidDel="00806B6C">
          <w:delText xml:space="preserve"> </w:delText>
        </w:r>
        <w:r w:rsidR="001F0BAA" w:rsidDel="00806B6C">
          <w:delText>features</w:delText>
        </w:r>
      </w:del>
      <w:r w:rsidR="001F0BAA">
        <w:t xml:space="preserve"> </w:t>
      </w:r>
      <w:r w:rsidR="00864485">
        <w:t xml:space="preserve">based on some separability </w:t>
      </w:r>
      <w:r w:rsidR="0014609F">
        <w:t xml:space="preserve">or importance </w:t>
      </w:r>
      <w:r w:rsidR="00864485">
        <w:t>measure</w:t>
      </w:r>
      <w:r w:rsidR="0014609F">
        <w:t xml:space="preserve"> </w:t>
      </w:r>
      <w:r w:rsidR="00E7054D">
        <w:t xml:space="preserve">of individual features </w:t>
      </w:r>
      <w:r w:rsidR="00864485">
        <w:t xml:space="preserve">is </w:t>
      </w:r>
      <w:del w:id="147" w:author="dugalh" w:date="2017-09-18T16:06:00Z">
        <w:r w:rsidR="0014609F" w:rsidDel="00806B6C">
          <w:delText>common</w:delText>
        </w:r>
        <w:r w:rsidR="000B7998" w:rsidDel="00806B6C">
          <w:delText xml:space="preserve">ly </w:delText>
        </w:r>
      </w:del>
      <w:ins w:id="148" w:author="dugalh" w:date="2017-09-18T16:06:00Z">
        <w:r w:rsidR="00806B6C">
          <w:t xml:space="preserve">frequently </w:t>
        </w:r>
      </w:ins>
      <w:r w:rsidR="000B7998">
        <w:t>used</w:t>
      </w:r>
      <w:del w:id="149" w:author="dugalh" w:date="2017-09-18T16:07:00Z">
        <w:r w:rsidR="001F0BAA" w:rsidDel="00806B6C">
          <w:delText xml:space="preserve"> as a </w:delText>
        </w:r>
        <w:commentRangeStart w:id="150"/>
        <w:commentRangeStart w:id="151"/>
        <w:r w:rsidR="001F0BAA" w:rsidDel="00806B6C">
          <w:delText>feature selection method</w:delText>
        </w:r>
      </w:del>
      <w:r w:rsidR="0014609F">
        <w:t xml:space="preserve"> </w:t>
      </w:r>
      <w:commentRangeEnd w:id="150"/>
      <w:r w:rsidR="00A93B29">
        <w:rPr>
          <w:rStyle w:val="CommentReference"/>
        </w:rPr>
        <w:commentReference w:id="150"/>
      </w:r>
      <w:commentRangeEnd w:id="151"/>
      <w:r w:rsidR="000C446C">
        <w:rPr>
          <w:rStyle w:val="CommentReference"/>
        </w:rPr>
        <w:commentReference w:id="151"/>
      </w:r>
      <w:r w:rsidR="0014609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Vekerdy, and M\u00e1rkus 2013)", "plainTextFormattedCitation" : "(Basu et al. 2015; Johansen et al. 2007; Koll\u00e1r, Vekerdy, and M\u00e1rkus 2013)", "previouslyFormattedCitation" : "(Basu et al. 2015; Johansen et al. 2007; Koll\u00e1r, Vekerdy, and M\u00e1rkus 2013)" }, "properties" : { "noteIndex" : 0 }, "schema" : "https://github.com/citation-style-language/schema/raw/master/csl-citation.json" }</w:instrText>
      </w:r>
      <w:r w:rsidR="0014609F">
        <w:fldChar w:fldCharType="separate"/>
      </w:r>
      <w:r w:rsidR="00DF6845" w:rsidRPr="00DF6845">
        <w:rPr>
          <w:noProof/>
        </w:rPr>
        <w:t>(Basu et al. 2015; Johansen et al. 2007; Kollár, Vekerdy, and Márkus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DF684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DF6845" w:rsidRPr="00DF6845">
        <w:rPr>
          <w:noProof/>
        </w:rPr>
        <w:t>(Tolosi and Lengauer 2011)</w:t>
      </w:r>
      <w:r w:rsidR="00E7054D">
        <w:fldChar w:fldCharType="end"/>
      </w:r>
      <w:r w:rsidR="00E7054D">
        <w:t xml:space="preserve">.  </w:t>
      </w:r>
      <w:r w:rsidR="0014609F">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r w:rsidR="00E7054D">
        <w:t>;</w:t>
      </w:r>
      <w:r w:rsidR="0014609F">
        <w:t xml:space="preserve"> a greedy search technique</w:t>
      </w:r>
      <w:r w:rsidR="001F0BAA">
        <w:t xml:space="preserve"> to select informative features</w:t>
      </w:r>
      <w:r w:rsidR="00E7054D">
        <w:t>.  Of the reviewed studies, this 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069274FA" w14:textId="77777777" w:rsidR="000B7998" w:rsidDel="007D664C" w:rsidRDefault="000B7998" w:rsidP="00D61588">
      <w:pPr>
        <w:pStyle w:val="1TeksCharChar"/>
        <w:rPr>
          <w:del w:id="152" w:author="dugalh" w:date="2017-04-13T21:26:00Z"/>
        </w:rPr>
      </w:pPr>
    </w:p>
    <w:p w14:paraId="7BD7E42C" w14:textId="77777777" w:rsidR="000B7998" w:rsidRDefault="000B7998" w:rsidP="00D61588">
      <w:pPr>
        <w:pStyle w:val="1TeksCharChar"/>
      </w:pPr>
    </w:p>
    <w:p w14:paraId="3EA8C581" w14:textId="5452161C"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Vekerdy, and M\u00e1rkus 2013; Mehner et al. 2004; Ouyang et al. 2011)", "plainTextFormattedCitation" : "(Boyden et al. 2007; Ghosh and Joshi 2014; Johansen et al. 2007; Koll\u00e1r, Vekerdy, and M\u00e1rkus 2013; Mehner et al. 2004; Ouyang et al. 2011)", "previouslyFormattedCitation" : "(Boyden et al. 2007; Ghosh and Joshi 2014; Johansen et al. 2007; Koll\u00e1r, Vekerdy, and M\u00e1rkus 2013; Mehner et al. 2004; Ouyang et al. 2011)" }, "properties" : { "noteIndex" : 0 }, "schema" : "https://github.com/citation-style-language/schema/raw/master/csl-citation.json" }</w:instrText>
      </w:r>
      <w:r w:rsidR="009A6874">
        <w:fldChar w:fldCharType="separate"/>
      </w:r>
      <w:r w:rsidR="00DF6845" w:rsidRPr="00DF6845">
        <w:rPr>
          <w:noProof/>
        </w:rPr>
        <w:t>(Boyden et al. 2007; Ghosh and Joshi 2014; Johansen et al. 2007; Kollár, Vekerdy, and Márkus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DF6845" w:rsidRPr="00DF6845">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DF6845" w:rsidRPr="00DF6845">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w:t>
      </w:r>
      <w:r w:rsidR="00814BC8">
        <w:lastRenderedPageBreak/>
        <w:t xml:space="preserve">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ins w:id="153" w:author="dugalh" w:date="2017-09-20T11:38:00Z">
        <w:r w:rsidR="00C15577">
          <w:fldChar w:fldCharType="begin" w:fldLock="1"/>
        </w:r>
      </w:ins>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5 }, "schema" : "https://github.com/citation-style-language/schema/raw/master/csl-citation.json" }</w:instrText>
      </w:r>
      <w:r w:rsidR="00C15577">
        <w:fldChar w:fldCharType="separate"/>
      </w:r>
      <w:r w:rsidR="00DF6845" w:rsidRPr="00DF6845">
        <w:rPr>
          <w:noProof/>
        </w:rPr>
        <w:t>(Bradski 2000)</w:t>
      </w:r>
      <w:ins w:id="154" w:author="dugalh" w:date="2017-09-20T11:38:00Z">
        <w:r w:rsidR="00C15577">
          <w:fldChar w:fldCharType="end"/>
        </w:r>
      </w:ins>
    </w:p>
    <w:p w14:paraId="381872E1" w14:textId="51043544" w:rsidR="00814BC8" w:rsidRDefault="00814BC8" w:rsidP="009A6874">
      <w:pPr>
        <w:pStyle w:val="1TeksCharChar"/>
      </w:pPr>
    </w:p>
    <w:p w14:paraId="65332898" w14:textId="0B56C082" w:rsidR="00002830" w:rsidRDefault="003A25E0" w:rsidP="003A25E0">
      <w:pPr>
        <w:pStyle w:val="1TeksCharChar"/>
      </w:pPr>
      <w:r>
        <w:t xml:space="preserve">In this paper, we present a method for mapping </w:t>
      </w:r>
      <w:r w:rsidRPr="0084644E">
        <w:t>Spekboom</w:t>
      </w:r>
      <w:r>
        <w:t xml:space="preserve"> canopy cover at a spatial resolution of 0.5m.</w:t>
      </w:r>
      <w:r w:rsidR="00467030">
        <w:t xml:space="preserve"> </w:t>
      </w:r>
      <w:r>
        <w:t xml:space="preserve">  </w:t>
      </w:r>
      <w:r w:rsidR="009954EA">
        <w:t xml:space="preserve">A total of </w:t>
      </w:r>
      <w:r w:rsidR="009954EA" w:rsidRPr="00A62A08">
        <w:t xml:space="preserve">2228 </w:t>
      </w:r>
      <w:r w:rsidR="009954EA">
        <w:t>multi-spectral aerial im</w:t>
      </w:r>
      <w:r>
        <w:t xml:space="preserve">ages </w:t>
      </w:r>
      <w:r w:rsidR="009954EA">
        <w:t xml:space="preserve">acquired over multiple days from 22 January to 8 February 2010 </w:t>
      </w:r>
      <w:r w:rsidR="00F16845">
        <w:t>were</w:t>
      </w:r>
      <w:r>
        <w:t xml:space="preserve"> </w:t>
      </w:r>
      <w:r w:rsidR="009954EA">
        <w:t xml:space="preserve">used as input. </w:t>
      </w:r>
      <w:commentRangeStart w:id="155"/>
      <w:r w:rsidR="009954EA">
        <w:t xml:space="preserve">Radiometric variations </w:t>
      </w:r>
      <w:commentRangeEnd w:id="155"/>
      <w:r w:rsidR="007D664C">
        <w:rPr>
          <w:rStyle w:val="CommentReference"/>
        </w:rPr>
        <w:commentReference w:id="155"/>
      </w:r>
      <w:ins w:id="156" w:author="Adriaan Van Niekerk" w:date="2017-03-03T11:18:00Z">
        <w:del w:id="157" w:author="dugalh" w:date="2017-04-13T21:35:00Z">
          <w:r w:rsidR="009954EA" w:rsidDel="008439B3">
            <w:delText>and</w:delText>
          </w:r>
        </w:del>
      </w:ins>
      <w:ins w:id="158" w:author="dugalh" w:date="2017-04-13T21:35:00Z">
        <w:r w:rsidR="008439B3">
          <w:t>due to</w:t>
        </w:r>
      </w:ins>
      <w:ins w:id="159" w:author="Adriaan Van Niekerk" w:date="2017-03-03T11:18:00Z">
        <w:r w:rsidR="009954EA">
          <w:t xml:space="preserve"> </w:t>
        </w:r>
        <w:commentRangeStart w:id="160"/>
        <w:del w:id="161" w:author="dugalh" w:date="2017-06-16T18:53:00Z">
          <w:r w:rsidR="009954EA" w:rsidDel="000C446C">
            <w:delText>regional</w:delText>
          </w:r>
        </w:del>
      </w:ins>
      <w:commentRangeEnd w:id="160"/>
      <w:del w:id="162" w:author="dugalh" w:date="2017-06-16T18:53:00Z">
        <w:r w:rsidR="008439B3" w:rsidDel="000C446C">
          <w:rPr>
            <w:rStyle w:val="CommentReference"/>
          </w:rPr>
          <w:commentReference w:id="160"/>
        </w:r>
      </w:del>
      <w:ins w:id="163" w:author="dugalh" w:date="2017-06-16T18:53:00Z">
        <w:r w:rsidR="000C446C">
          <w:t>-</w:t>
        </w:r>
      </w:ins>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del w:id="164" w:author="dugalh" w:date="2017-06-16T18:53:00Z">
        <w:r w:rsidR="009954EA" w:rsidDel="000C446C">
          <w:delText xml:space="preserve">converting </w:delText>
        </w:r>
      </w:del>
      <w:ins w:id="165" w:author="dugalh" w:date="2017-06-16T18:53:00Z">
        <w:r w:rsidR="000C446C">
          <w:t xml:space="preserve">homogenising the </w:t>
        </w:r>
      </w:ins>
      <w:r w:rsidR="009954EA">
        <w:t xml:space="preserve">digital numbers </w:t>
      </w:r>
      <w:r w:rsidR="009F57AF">
        <w:t>to surface reflectance</w:t>
      </w:r>
      <w:r>
        <w:t xml:space="preserve">. </w:t>
      </w:r>
      <w:r w:rsidR="009F57AF">
        <w:t xml:space="preserve"> </w:t>
      </w:r>
      <w:r w:rsidR="009954EA">
        <w:t xml:space="preserve">This not only allowed for the application of a single classification algorithm on the entire set of images, but also </w:t>
      </w:r>
      <w:del w:id="166" w:author="dugalh" w:date="2017-04-13T21:41:00Z">
        <w:r w:rsidR="00AB22A6" w:rsidDel="00181078">
          <w:delText>open</w:delText>
        </w:r>
        <w:r w:rsidR="000A2580" w:rsidDel="00181078">
          <w:delText>s</w:delText>
        </w:r>
        <w:r w:rsidR="00AB22A6" w:rsidDel="00181078">
          <w:delText xml:space="preserve"> </w:delText>
        </w:r>
      </w:del>
      <w:ins w:id="167" w:author="dugalh" w:date="2017-04-13T22:46:00Z">
        <w:r w:rsidR="004F558C">
          <w:t>provides</w:t>
        </w:r>
      </w:ins>
      <w:ins w:id="168" w:author="dugalh" w:date="2017-04-13T21:41:00Z">
        <w:r w:rsidR="00181078">
          <w:t xml:space="preserve"> </w:t>
        </w:r>
      </w:ins>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r w:rsidR="00BC3572">
        <w:t xml:space="preserve">  </w:t>
      </w:r>
      <w:r w:rsidR="000A2580">
        <w:t xml:space="preserve">An informative feature subset </w:t>
      </w:r>
      <w:r w:rsidR="00F16845">
        <w:t>was</w:t>
      </w:r>
      <w:r w:rsidR="000A2580">
        <w:t xml:space="preserve"> selected from a typical set of spectral, vegetation index and textural features using a novel feature selection method that is robust to redundancy typically found in high dimensional feature sets. </w:t>
      </w:r>
      <w:r w:rsidR="00467030">
        <w:t xml:space="preserve"> The selected features were used to evaluate a set of</w:t>
      </w:r>
      <w:r w:rsidR="00F16845">
        <w:t xml:space="preserve"> candidate classifiers.</w:t>
      </w:r>
      <w:r w:rsidR="00DF6845">
        <w:t xml:space="preserve">  </w:t>
      </w:r>
      <w:r w:rsidR="00DF6845">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5 }, "schema" : "https://github.com/citation-style-language/schema/raw/master/csl-citation.json" }</w:instrText>
      </w:r>
      <w:r w:rsidR="00DF6845">
        <w:fldChar w:fldCharType="separate"/>
      </w:r>
      <w:r w:rsidR="00DF6845" w:rsidRPr="00DF6845">
        <w:rPr>
          <w:noProof/>
        </w:rPr>
        <w:t>(Bradski 2000)</w:t>
      </w:r>
      <w:r w:rsidR="00DF6845">
        <w:fldChar w:fldCharType="end"/>
      </w:r>
    </w:p>
    <w:p w14:paraId="53EC3253" w14:textId="616C81F6" w:rsidR="00002830" w:rsidDel="00A0276C" w:rsidRDefault="00002830" w:rsidP="003A25E0">
      <w:pPr>
        <w:pStyle w:val="1TeksCharChar"/>
        <w:rPr>
          <w:moveFrom w:id="169" w:author="dugalh" w:date="2017-09-20T11:13:00Z"/>
        </w:rPr>
      </w:pPr>
      <w:moveFromRangeStart w:id="170" w:author="dugalh" w:date="2017-09-20T11:13:00Z" w:name="move493669350"/>
      <w:commentRangeStart w:id="171"/>
      <w:commentRangeStart w:id="172"/>
    </w:p>
    <w:p w14:paraId="787F06FF" w14:textId="50DF475C" w:rsidR="003A25E0" w:rsidDel="00A0276C" w:rsidRDefault="00002830" w:rsidP="003A25E0">
      <w:pPr>
        <w:pStyle w:val="1TeksCharChar"/>
        <w:rPr>
          <w:moveFrom w:id="173" w:author="dugalh" w:date="2017-09-20T11:13:00Z"/>
        </w:rPr>
      </w:pPr>
      <w:moveFrom w:id="174" w:author="dugalh" w:date="2017-09-20T11:13:00Z">
        <w:r w:rsidDel="00A0276C">
          <w:t xml:space="preserve">While commercially available remote sensing tools (ENVI, PCI Geomatica, eCognition etc.) are often used for VHR segmentation and classification tasks, these tools are costly and do not scale well to thousands of images </w:t>
        </w:r>
        <w:r w:rsidDel="00A0276C">
          <w:fldChar w:fldCharType="begin" w:fldLock="1"/>
        </w:r>
        <w:r w:rsidR="00FA5B49" w:rsidDel="00A0276C">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instrText>
        </w:r>
        <w:r w:rsidDel="00A0276C">
          <w:fldChar w:fldCharType="separate"/>
        </w:r>
        <w:r w:rsidRPr="009A076A" w:rsidDel="00A0276C">
          <w:rPr>
            <w:noProof/>
          </w:rPr>
          <w:t>(Basu et al., 2015)</w:t>
        </w:r>
        <w:r w:rsidDel="00A0276C">
          <w:fldChar w:fldCharType="end"/>
        </w:r>
        <w:r w:rsidDel="00A0276C">
          <w:t>.  Given the large number of images and budget constraints, both cost and computation time were important considerations in the formulation of our method.  C</w:t>
        </w:r>
        <w:r w:rsidR="003A25E0" w:rsidDel="00A0276C">
          <w:t xml:space="preserve">ustom image pre-processing and classification software tools </w:t>
        </w:r>
        <w:r w:rsidR="002F1821" w:rsidDel="00A0276C">
          <w:t xml:space="preserve">were developed </w:t>
        </w:r>
        <w:r w:rsidR="003A25E0" w:rsidDel="00A0276C">
          <w:t xml:space="preserve">using freely available, open source libraries.  Careful consideration was given to computational efficiency in the selection of </w:t>
        </w:r>
        <w:r w:rsidR="00BF4032" w:rsidDel="00A0276C">
          <w:t xml:space="preserve">features and </w:t>
        </w:r>
        <w:r w:rsidR="003A25E0" w:rsidDel="00A0276C">
          <w:t>classifi</w:t>
        </w:r>
        <w:r w:rsidR="00BF4032" w:rsidDel="00A0276C">
          <w:t>cation algorithm</w:t>
        </w:r>
        <w:r w:rsidR="003A25E0" w:rsidDel="00A0276C">
          <w:t xml:space="preserve">.  </w:t>
        </w:r>
        <w:commentRangeEnd w:id="171"/>
        <w:r w:rsidR="00E402AB" w:rsidDel="00A0276C">
          <w:rPr>
            <w:rStyle w:val="CommentReference"/>
          </w:rPr>
          <w:commentReference w:id="171"/>
        </w:r>
        <w:commentRangeEnd w:id="172"/>
        <w:r w:rsidR="007E1405" w:rsidDel="00A0276C">
          <w:rPr>
            <w:rStyle w:val="CommentReference"/>
          </w:rPr>
          <w:commentReference w:id="172"/>
        </w:r>
      </w:moveFrom>
    </w:p>
    <w:moveFromRangeEnd w:id="170"/>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20DE1E3D" w:rsidR="00D61588" w:rsidRDefault="00D61588" w:rsidP="002949C4">
      <w:pPr>
        <w:pStyle w:val="1TeksCharChar"/>
        <w:keepNext/>
        <w:keepLines/>
      </w:pPr>
      <w:r>
        <w:t>The Little Karoo</w:t>
      </w:r>
      <w:r w:rsidR="00E402AB">
        <w:t xml:space="preserve"> </w:t>
      </w:r>
      <w:r>
        <w:t xml:space="preserve">is a semi-arid region of great biodiversity </w:t>
      </w:r>
      <w:r w:rsidR="006D483D">
        <w:t xml:space="preserve">located in the </w:t>
      </w:r>
      <w:del w:id="175" w:author="Adriaan Van Niekerk" w:date="2017-03-03T11:39:00Z">
        <w:r w:rsidR="006D483D" w:rsidDel="006D483D">
          <w:delText>southern parts</w:delText>
        </w:r>
      </w:del>
      <w:r w:rsidR="006D483D">
        <w:t>Western Cape Province of</w:t>
      </w:r>
      <w:r w:rsidR="00E402AB">
        <w:t xml:space="preserve"> </w:t>
      </w:r>
      <w:del w:id="176" w:author="Adriaan Van Niekerk" w:date="2017-03-03T11:36:00Z">
        <w:r w:rsidR="00E402AB" w:rsidDel="006D483D">
          <w:delText xml:space="preserve">in </w:delText>
        </w:r>
      </w:del>
      <w:r w:rsidR="00E402AB">
        <w:t>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r>
        <w:t xml:space="preserve">.  </w:t>
      </w:r>
      <w:del w:id="177" w:author="dugalh" w:date="2017-06-16T19:47:00Z">
        <w:r w:rsidDel="007175CE">
          <w:delText xml:space="preserve">Three </w:delText>
        </w:r>
        <w:commentRangeStart w:id="178"/>
        <w:r w:rsidDel="007175CE">
          <w:delText xml:space="preserve">biomes </w:delText>
        </w:r>
        <w:commentRangeEnd w:id="178"/>
        <w:r w:rsidR="006D483D" w:rsidDel="007175CE">
          <w:rPr>
            <w:rStyle w:val="CommentReference"/>
          </w:rPr>
          <w:commentReference w:id="178"/>
        </w:r>
        <w:r w:rsidDel="007175CE">
          <w:delText xml:space="preserve">considered to be biodiversity hotspots of global significance intersect in the </w:delText>
        </w:r>
        <w:r w:rsidR="00E402AB" w:rsidDel="007175CE">
          <w:delText>region</w:delText>
        </w:r>
        <w:r w:rsidDel="007175CE">
          <w:delText xml:space="preserve"> </w:delText>
        </w:r>
        <w:commentRangeStart w:id="179"/>
        <w:commentRangeStart w:id="180"/>
        <w:r w:rsidDel="007175CE">
          <w:fldChar w:fldCharType="begin" w:fldLock="1"/>
        </w:r>
        <w:r w:rsidR="0012318C" w:rsidDel="007175C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7175CE">
          <w:fldChar w:fldCharType="separate"/>
        </w:r>
        <w:r w:rsidR="00925D5C" w:rsidRPr="00925D5C" w:rsidDel="007175CE">
          <w:rPr>
            <w:noProof/>
          </w:rPr>
          <w:delText>(Thompson et al., 2009)</w:delText>
        </w:r>
        <w:r w:rsidDel="007175CE">
          <w:fldChar w:fldCharType="end"/>
        </w:r>
        <w:r w:rsidDel="007175CE">
          <w:delText xml:space="preserve">.  </w:delText>
        </w:r>
        <w:commentRangeEnd w:id="179"/>
        <w:r w:rsidR="006D483D" w:rsidDel="007175CE">
          <w:rPr>
            <w:rStyle w:val="CommentReference"/>
          </w:rPr>
          <w:commentReference w:id="179"/>
        </w:r>
        <w:commentRangeEnd w:id="180"/>
        <w:r w:rsidR="00F1298C" w:rsidDel="007175CE">
          <w:rPr>
            <w:rStyle w:val="CommentReference"/>
          </w:rPr>
          <w:commentReference w:id="180"/>
        </w:r>
      </w:del>
      <w:r>
        <w:t xml:space="preserve">The Subtropical Thicket biome makes up 35.3% of the 23439 </w:t>
      </w:r>
      <w:r w:rsidR="006D483D">
        <w:t>km</w:t>
      </w:r>
      <w:r w:rsidR="006D483D" w:rsidRPr="007E1405">
        <w:rPr>
          <w:vertAlign w:val="superscript"/>
        </w:rPr>
        <w:t>2</w:t>
      </w:r>
      <w:r w:rsidR="006D483D">
        <w:t xml:space="preserve"> </w:t>
      </w:r>
      <w:r w:rsidR="00E402AB">
        <w:t xml:space="preserve">area </w:t>
      </w:r>
      <w:commentRangeStart w:id="181"/>
      <w:commentRangeStart w:id="182"/>
      <w:r w:rsidR="00E402AB">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E402AB">
        <w:fldChar w:fldCharType="separate"/>
      </w:r>
      <w:r w:rsidR="00DF6845" w:rsidRPr="00DF6845">
        <w:rPr>
          <w:noProof/>
          <w:lang w:val="en-ZA" w:eastAsia="en-ZA"/>
        </w:rPr>
        <w:t>(Vlok, Cowling, and Wolf 2005)</w:t>
      </w:r>
      <w:r w:rsidR="00E402AB">
        <w:rPr>
          <w:lang w:val="en-ZA" w:eastAsia="en-ZA"/>
        </w:rPr>
        <w:fldChar w:fldCharType="end"/>
      </w:r>
      <w:commentRangeEnd w:id="181"/>
      <w:r w:rsidR="00E402AB">
        <w:rPr>
          <w:rStyle w:val="CommentReference"/>
        </w:rPr>
        <w:commentReference w:id="181"/>
      </w:r>
      <w:commentRangeEnd w:id="182"/>
      <w:r w:rsidR="007E1405">
        <w:rPr>
          <w:rStyle w:val="CommentReference"/>
        </w:rPr>
        <w:commentReference w:id="182"/>
      </w:r>
      <w:r w:rsidR="00E402AB">
        <w:t xml:space="preserve">.  A total of 54 habitat types are present, of which ten support </w:t>
      </w:r>
      <w:r w:rsidR="00E402AB" w:rsidRPr="0084644E">
        <w:t>Spekboom</w:t>
      </w:r>
      <w:r w:rsidR="00E402AB">
        <w:t xml:space="preserve"> </w:t>
      </w:r>
      <w:ins w:id="183" w:author="dugalh" w:date="2017-04-13T22:22:00Z">
        <w:r w:rsidR="007E1405">
          <w:fldChar w:fldCharType="begin" w:fldLock="1"/>
        </w:r>
      </w:ins>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7E1405">
        <w:fldChar w:fldCharType="separate"/>
      </w:r>
      <w:r w:rsidR="00DF6845" w:rsidRPr="00DF6845">
        <w:rPr>
          <w:noProof/>
        </w:rPr>
        <w:t>(Vlok, Cowling, and Wolf 2005)</w:t>
      </w:r>
      <w:ins w:id="184" w:author="dugalh" w:date="2017-04-13T22:22:00Z">
        <w:r w:rsidR="007E1405">
          <w:fldChar w:fldCharType="end"/>
        </w:r>
      </w:ins>
      <w:r w:rsidR="00E402AB">
        <w:t xml:space="preserve">.  </w:t>
      </w:r>
      <w:r>
        <w:t xml:space="preserve">It </w:t>
      </w:r>
      <w:r w:rsidR="00E402AB">
        <w:t xml:space="preserve">is estimated </w:t>
      </w:r>
      <w:r>
        <w:t xml:space="preserve">that </w:t>
      </w:r>
      <w:r w:rsidR="00E402AB">
        <w:t xml:space="preserve">about 90% </w:t>
      </w:r>
      <w:r>
        <w:t xml:space="preserve">of the </w:t>
      </w:r>
      <w:r w:rsidR="0084644E" w:rsidRPr="0084644E">
        <w:t>Spekboom</w:t>
      </w:r>
      <w:r>
        <w:t xml:space="preserve"> thicket </w:t>
      </w:r>
      <w:r w:rsidR="00E402AB">
        <w:t xml:space="preserve">in the area is </w:t>
      </w:r>
      <w:r>
        <w:t xml:space="preserve">degraded to some extent </w:t>
      </w:r>
      <w:del w:id="185" w:author="dugalh" w:date="2017-09-18T16:14:00Z">
        <w:r w:rsidDel="00070195">
          <w:fldChar w:fldCharType="begin" w:fldLock="1"/>
        </w:r>
        <w:r w:rsidR="0012318C" w:rsidDel="00070195">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070195">
          <w:fldChar w:fldCharType="separate"/>
        </w:r>
        <w:r w:rsidR="00925D5C" w:rsidRPr="00925D5C" w:rsidDel="00070195">
          <w:rPr>
            <w:noProof/>
            <w:lang w:val="en-ZA" w:eastAsia="en-ZA"/>
          </w:rPr>
          <w:delText>(Thompson et al., 2009)</w:delText>
        </w:r>
        <w:r w:rsidDel="00070195">
          <w:rPr>
            <w:lang w:val="en-ZA" w:eastAsia="en-ZA"/>
          </w:rPr>
          <w:fldChar w:fldCharType="end"/>
        </w:r>
        <w:r w:rsidR="00E402AB" w:rsidDel="00070195">
          <w:delText xml:space="preserve"> and that the area</w:delText>
        </w:r>
      </w:del>
      <w:del w:id="186" w:author="dugalh" w:date="2017-04-13T22:25:00Z">
        <w:r w:rsidR="00E402AB" w:rsidDel="007E1405">
          <w:delText xml:space="preserve"> </w:delText>
        </w:r>
        <w:commentRangeStart w:id="187"/>
        <w:r w:rsidR="00E402AB" w:rsidDel="007E1405">
          <w:delText xml:space="preserve">is </w:delText>
        </w:r>
        <w:r w:rsidDel="007E1405">
          <w:delText>suited and degraded habitat and has been targeted for restoration</w:delText>
        </w:r>
      </w:del>
      <w:ins w:id="188" w:author="Adriaan Van Niekerk" w:date="2017-03-03T11:30:00Z">
        <w:del w:id="189" w:author="dugalh" w:date="2017-04-13T22:25:00Z">
          <w:r w:rsidR="00E402AB" w:rsidDel="007E1405">
            <w:delText xml:space="preserve"> of the species</w:delText>
          </w:r>
        </w:del>
      </w:ins>
      <w:del w:id="190" w:author="dugalh" w:date="2017-04-13T22:25:00Z">
        <w:r w:rsidDel="007E1405">
          <w:delText xml:space="preserve">.  </w:delText>
        </w:r>
      </w:del>
      <w:commentRangeEnd w:id="187"/>
      <w:r w:rsidR="007E1405">
        <w:rPr>
          <w:rStyle w:val="CommentReference"/>
        </w:rPr>
        <w:commentReference w:id="187"/>
      </w:r>
      <w:r>
        <w:t xml:space="preserve">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w:t>
      </w:r>
      <w:del w:id="191" w:author="dugalh" w:date="2017-06-16T19:50:00Z">
        <w:r w:rsidDel="00306B26">
          <w:delText xml:space="preserve">all the different biomes and </w:delText>
        </w:r>
      </w:del>
      <w:r>
        <w:t xml:space="preserve">nine of the ten habitat types supporting </w:t>
      </w:r>
      <w:r w:rsidR="0084644E" w:rsidRPr="0084644E">
        <w:t>Spekboom</w:t>
      </w:r>
      <w:r>
        <w:t xml:space="preserve">.  </w:t>
      </w:r>
      <w:commentRangeStart w:id="192"/>
      <w:commentRangeStart w:id="193"/>
      <w:del w:id="194" w:author="Adriaan Van Niekerk" w:date="2017-03-03T11:34:00Z">
        <w:r w:rsidDel="006D483D">
          <w:fldChar w:fldCharType="begin"/>
        </w:r>
        <w:r w:rsidDel="006D483D">
          <w:delInstrText xml:space="preserve"> REF _Ref392342998 \h </w:delInstrText>
        </w:r>
        <w:r w:rsidDel="006D483D">
          <w:fldChar w:fldCharType="separate"/>
        </w:r>
        <w:r w:rsidR="00060E17" w:rsidRPr="00D75F03" w:rsidDel="006D483D">
          <w:delText xml:space="preserve">Figure </w:delText>
        </w:r>
        <w:r w:rsidR="00060E17" w:rsidDel="006D483D">
          <w:rPr>
            <w:noProof/>
          </w:rPr>
          <w:delText>2</w:delText>
        </w:r>
        <w:r w:rsidDel="006D483D">
          <w:fldChar w:fldCharType="end"/>
        </w:r>
        <w:r w:rsidDel="006D483D">
          <w:delText xml:space="preserve"> shows a study area map of the different habitats supporting </w:delText>
        </w:r>
        <w:r w:rsidR="0084644E" w:rsidRPr="0084644E" w:rsidDel="006D483D">
          <w:delText>Spekboom</w:delText>
        </w:r>
        <w:r w:rsidDel="006D483D">
          <w:delText>.</w:delText>
        </w:r>
        <w:commentRangeEnd w:id="192"/>
        <w:r w:rsidR="00060E17" w:rsidDel="006D483D">
          <w:rPr>
            <w:rStyle w:val="CommentReference"/>
          </w:rPr>
          <w:commentReference w:id="192"/>
        </w:r>
      </w:del>
      <w:commentRangeEnd w:id="193"/>
      <w:r w:rsidR="00C44174">
        <w:rPr>
          <w:rStyle w:val="CommentReference"/>
        </w:rPr>
        <w:commentReference w:id="193"/>
      </w:r>
    </w:p>
    <w:p w14:paraId="637FAC49" w14:textId="77777777" w:rsidR="00D61588" w:rsidRDefault="00D61588" w:rsidP="00D61588">
      <w:pPr>
        <w:pStyle w:val="1TeksCharChar"/>
        <w:keepNext/>
        <w:keepLines/>
      </w:pPr>
      <w:r>
        <w:t xml:space="preserve"> </w:t>
      </w:r>
    </w:p>
    <w:p w14:paraId="34016ADA" w14:textId="77777777" w:rsidR="00D61588" w:rsidRDefault="00D61588" w:rsidP="00D61588">
      <w:pPr>
        <w:pStyle w:val="1TeksCharChar"/>
        <w:keepNext/>
        <w:keepLines/>
      </w:pPr>
      <w:r>
        <w:rPr>
          <w:noProof/>
          <w:lang w:eastAsia="en-GB"/>
        </w:rPr>
        <w:drawing>
          <wp:inline distT="0" distB="0" distL="0" distR="0" wp14:anchorId="1A66EBF8" wp14:editId="7977397F">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356CEA1D" w14:textId="69BBEC8A" w:rsidR="00D61588" w:rsidRDefault="00D61588" w:rsidP="00D61588">
      <w:pPr>
        <w:pStyle w:val="Caption"/>
        <w:keepNext/>
        <w:keepLines/>
      </w:pPr>
      <w:bookmarkStart w:id="195" w:name="_Ref392330397"/>
      <w:bookmarkStart w:id="196" w:name="_Ref392330306"/>
      <w:bookmarkStart w:id="197" w:name="_Toc394582255"/>
      <w:bookmarkStart w:id="198"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195"/>
      <w:r>
        <w:t xml:space="preserve">  </w:t>
      </w:r>
      <w:commentRangeStart w:id="199"/>
      <w:r>
        <w:t>Little Karoo study area</w:t>
      </w:r>
      <w:bookmarkEnd w:id="196"/>
      <w:bookmarkEnd w:id="197"/>
      <w:bookmarkEnd w:id="198"/>
      <w:commentRangeEnd w:id="199"/>
      <w:r w:rsidR="006D483D">
        <w:rPr>
          <w:rStyle w:val="CommentReference"/>
          <w:bCs w:val="0"/>
        </w:rPr>
        <w:commentReference w:id="199"/>
      </w:r>
    </w:p>
    <w:p w14:paraId="2E5E27DD" w14:textId="77777777" w:rsidR="00D61588" w:rsidRDefault="00D61588" w:rsidP="00D61588">
      <w:pPr>
        <w:pStyle w:val="1TeksCharChar"/>
      </w:pPr>
    </w:p>
    <w:p w14:paraId="6D2C0E24" w14:textId="1A71A9DA" w:rsidR="00D61588" w:rsidRDefault="00000CC8" w:rsidP="00D61588">
      <w:pPr>
        <w:pStyle w:val="Heading2"/>
      </w:pPr>
      <w:ins w:id="200" w:author="Adriaan Van Niekerk" w:date="2017-03-04T09:56:00Z">
        <w:r>
          <w:t>Imagery</w:t>
        </w:r>
        <w:del w:id="201" w:author="dugalh" w:date="2017-04-16T13:18:00Z">
          <w:r w:rsidDel="00F16830">
            <w:delText xml:space="preserve"> and </w:delText>
          </w:r>
        </w:del>
        <w:del w:id="202" w:author="dugalh" w:date="2017-04-13T22:30:00Z">
          <w:r w:rsidDel="00C44174">
            <w:delText xml:space="preserve">in situ </w:delText>
          </w:r>
        </w:del>
        <w:del w:id="203" w:author="dugalh" w:date="2017-04-16T13:18:00Z">
          <w:r w:rsidDel="00F16830">
            <w:delText>data</w:delText>
          </w:r>
        </w:del>
      </w:ins>
      <w:ins w:id="204" w:author="Adriaan Van Niekerk" w:date="2017-03-04T10:57:00Z">
        <w:del w:id="205" w:author="dugalh" w:date="2017-04-16T13:18:00Z">
          <w:r w:rsidR="0001287C" w:rsidDel="00F16830">
            <w:delText xml:space="preserve"> collection</w:delText>
          </w:r>
        </w:del>
      </w:ins>
      <w:del w:id="206" w:author="dugalh" w:date="2017-04-16T13:18:00Z">
        <w:r w:rsidR="00F4774D" w:rsidDel="00F16830">
          <w:delText>Data and Ground Truth</w:delText>
        </w:r>
      </w:del>
    </w:p>
    <w:p w14:paraId="4E277882" w14:textId="6E81720A" w:rsidR="00D61588" w:rsidRDefault="00D61588" w:rsidP="008E7D39">
      <w:pPr>
        <w:pStyle w:val="1TeksCharChar"/>
        <w:rPr>
          <w:ins w:id="207" w:author="dugalh" w:date="2017-04-16T13:20:00Z"/>
        </w:rPr>
      </w:pPr>
      <w:r>
        <w:lastRenderedPageBreak/>
        <w:t xml:space="preserve">VHR aerial imagery of the study area </w:t>
      </w:r>
      <w:r w:rsidR="000130AD">
        <w:t>w</w:t>
      </w:r>
      <w:r w:rsidR="00C44174">
        <w:t>as</w:t>
      </w:r>
      <w:r w:rsidR="000130AD">
        <w:t xml:space="preserve"> acquired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r w:rsidR="000130AD">
        <w:t xml:space="preserve">were </w:t>
      </w:r>
      <w:r>
        <w:t xml:space="preserve">captured at a 0.5m resolution with an Intergraph </w:t>
      </w:r>
      <w:r w:rsidR="000130AD">
        <w:t>Digital Mapping Camera (</w:t>
      </w:r>
      <w:r>
        <w:t>DMC</w:t>
      </w:r>
      <w:r w:rsidR="000130AD">
        <w:t>)</w:t>
      </w:r>
      <w:r>
        <w:t xml:space="preserve"> which provides multi-spectral red, green, blue and near-infrared (NIR) bands.  The study area </w:t>
      </w:r>
      <w:r w:rsidR="000130AD">
        <w:t xml:space="preserve">is covered by </w:t>
      </w:r>
      <w:r w:rsidRPr="00A62A08">
        <w:t xml:space="preserve">2228 </w:t>
      </w:r>
      <w:r>
        <w:t>images acquired over multiple days from 22 January to 8 February 2010</w:t>
      </w:r>
      <w:ins w:id="208" w:author="dugalh" w:date="2017-04-16T12:45:00Z">
        <w:r w:rsidR="001E688D">
          <w:t xml:space="preserve"> </w:t>
        </w:r>
        <w:commentRangeStart w:id="209"/>
        <w:r w:rsidR="001E688D">
          <w:t>which is during the area’s dry season</w:t>
        </w:r>
      </w:ins>
      <w:r>
        <w:t xml:space="preserve">.  </w:t>
      </w:r>
      <w:moveToRangeStart w:id="210" w:author="dugalh" w:date="2017-04-16T12:44:00Z" w:name="move480110007"/>
      <w:moveTo w:id="211" w:author="dugalh" w:date="2017-04-16T12:44:00Z">
        <w:r w:rsidR="001E688D" w:rsidRPr="0084644E">
          <w:t>Spekboom</w:t>
        </w:r>
        <w:r w:rsidR="001E688D">
          <w:t xml:space="preserve"> has a characteristic lime green colour and is evergreen.  </w:t>
        </w:r>
        <w:del w:id="212" w:author="dugalh" w:date="2017-04-16T12:46:00Z">
          <w:r w:rsidR="001E688D" w:rsidDel="001E688D">
            <w:delText xml:space="preserve">The NGI imagery was captured in January, which is in the Little Karoo’s dry season.  </w:delText>
          </w:r>
        </w:del>
        <w:r w:rsidR="001E688D">
          <w:t>Th</w:t>
        </w:r>
      </w:moveTo>
      <w:ins w:id="213" w:author="dugalh" w:date="2017-04-16T12:46:00Z">
        <w:r w:rsidR="001E688D">
          <w:t xml:space="preserve">e dry season imagery </w:t>
        </w:r>
      </w:ins>
      <w:moveTo w:id="214" w:author="dugalh" w:date="2017-04-16T12:44:00Z">
        <w:del w:id="215" w:author="dugalh" w:date="2017-04-16T12:46:00Z">
          <w:r w:rsidR="001E688D" w:rsidDel="001E688D">
            <w:delText xml:space="preserve">is </w:delText>
          </w:r>
        </w:del>
        <w:r w:rsidR="001E688D">
          <w:t xml:space="preserve">helped contrast the evergreen </w:t>
        </w:r>
        <w:r w:rsidR="001E688D" w:rsidRPr="0084644E">
          <w:t>Spekboom</w:t>
        </w:r>
        <w:r w:rsidR="001E688D">
          <w:t xml:space="preserve"> against the comparatively drier background vegetation.  </w:t>
        </w:r>
        <w:del w:id="216" w:author="dugalh" w:date="2017-04-16T12:46:00Z">
          <w:r w:rsidR="001E688D" w:rsidDel="001E688D">
            <w:delText xml:space="preserve">In a relatively undisturbed state, it grows in clumps consisting of many shrubs, interspersed with occasional trees such as </w:delText>
          </w:r>
          <w:r w:rsidR="001E688D" w:rsidRPr="00CF7C56" w:rsidDel="001E688D">
            <w:rPr>
              <w:i/>
            </w:rPr>
            <w:delText>Pappea</w:delText>
          </w:r>
          <w:r w:rsidR="001E688D" w:rsidDel="001E688D">
            <w:delText xml:space="preserve"> and </w:delText>
          </w:r>
          <w:r w:rsidR="001E688D" w:rsidRPr="00CF7C56" w:rsidDel="001E688D">
            <w:rPr>
              <w:i/>
            </w:rPr>
            <w:delText>Euclea</w:delText>
          </w:r>
          <w:r w:rsidR="001E688D" w:rsidDel="001E688D">
            <w:delText xml:space="preserve">.  </w:delText>
          </w:r>
        </w:del>
      </w:moveTo>
      <w:moveToRangeEnd w:id="210"/>
      <w:commentRangeEnd w:id="209"/>
      <w:r w:rsidR="001E688D">
        <w:rPr>
          <w:rStyle w:val="CommentReference"/>
        </w:rPr>
        <w:commentReference w:id="209"/>
      </w:r>
      <w:r>
        <w:t xml:space="preserve">While the imagery provided by NGI is orthorectified, it has no radiometric corrections applied to it.  The NGI imagery contains </w:t>
      </w:r>
      <w:del w:id="217" w:author="dugalh" w:date="2017-09-20T11:47:00Z">
        <w:r w:rsidDel="00F638AC">
          <w:delText xml:space="preserve">significant </w:delText>
        </w:r>
      </w:del>
      <w:r>
        <w:t xml:space="preserve">variations due to BRDF </w:t>
      </w:r>
      <w:r w:rsidR="009027D6">
        <w:t>and</w:t>
      </w:r>
      <w:r>
        <w:t xml:space="preserve"> </w:t>
      </w:r>
      <w:commentRangeStart w:id="218"/>
      <w:commentRangeStart w:id="219"/>
      <w:r>
        <w:t xml:space="preserve">atmospheric effects </w:t>
      </w:r>
      <w:commentRangeEnd w:id="218"/>
      <w:r w:rsidR="00E21737">
        <w:rPr>
          <w:rStyle w:val="CommentReference"/>
        </w:rPr>
        <w:commentReference w:id="218"/>
      </w:r>
      <w:commentRangeEnd w:id="219"/>
      <w:r w:rsidR="00C44174">
        <w:rPr>
          <w:rStyle w:val="CommentReference"/>
        </w:rPr>
        <w:commentReference w:id="219"/>
      </w:r>
      <w:r>
        <w:t xml:space="preserve">which make it poorly suited to quantitative remote sensing techniques.  </w:t>
      </w:r>
      <w:r w:rsidR="000130AD">
        <w:t xml:space="preserve">The imagery was consequently </w:t>
      </w:r>
      <w:r w:rsidR="005D64BF">
        <w:t>radiometrically</w:t>
      </w:r>
      <w:del w:id="220" w:author="dugalh" w:date="2017-04-13T22:39:00Z">
        <w:r w:rsidR="005D64BF" w:rsidDel="004F558C">
          <w:delText xml:space="preserve"> </w:delText>
        </w:r>
      </w:del>
      <w:ins w:id="221" w:author="Adriaan Van Niekerk" w:date="2017-03-03T11:45:00Z">
        <w:del w:id="222" w:author="dugalh" w:date="2017-04-13T22:39:00Z">
          <w:r w:rsidR="000130AD" w:rsidDel="004F558C">
            <w:delText xml:space="preserve">improved </w:delText>
          </w:r>
        </w:del>
      </w:ins>
      <w:del w:id="223" w:author="dugalh" w:date="2017-04-13T22:39:00Z">
        <w:r w:rsidR="005D64BF" w:rsidDel="004F558C">
          <w:delText>corrected</w:delText>
        </w:r>
      </w:del>
      <w:r w:rsidR="005D64BF">
        <w:t xml:space="preserve"> </w:t>
      </w:r>
      <w:ins w:id="224" w:author="dugalh" w:date="2017-06-16T19:58:00Z">
        <w:r w:rsidR="00595F50">
          <w:t>homogenised</w:t>
        </w:r>
      </w:ins>
      <w:ins w:id="225" w:author="dugalh" w:date="2017-04-13T22:47:00Z">
        <w:r w:rsidR="004F558C">
          <w:t xml:space="preserve"> </w:t>
        </w:r>
      </w:ins>
      <w:r w:rsidR="000130AD">
        <w:t xml:space="preserve">by applying </w:t>
      </w:r>
      <w:r w:rsidR="005D64BF">
        <w:t xml:space="preserve">a technique </w:t>
      </w:r>
      <w:commentRangeStart w:id="226"/>
      <w:r w:rsidR="005D64BF">
        <w:t xml:space="preserve">for </w:t>
      </w:r>
      <w:del w:id="227" w:author="dugalh" w:date="2017-06-16T19:59:00Z">
        <w:r w:rsidR="005D64BF" w:rsidDel="00595F50">
          <w:delText xml:space="preserve">the </w:delText>
        </w:r>
      </w:del>
      <w:del w:id="228" w:author="dugalh" w:date="2017-04-13T22:38:00Z">
        <w:r w:rsidR="005D64BF" w:rsidDel="004F558C">
          <w:delText>extraction of</w:delText>
        </w:r>
      </w:del>
      <w:r w:rsidR="005D64BF">
        <w:t xml:space="preserve"> surface reflectance </w:t>
      </w:r>
      <w:ins w:id="229" w:author="dugalh" w:date="2017-06-16T19:59:00Z">
        <w:r w:rsidR="00595F50">
          <w:t xml:space="preserve">estimation </w:t>
        </w:r>
      </w:ins>
      <w:r w:rsidR="005D64BF">
        <w:t>by calibration with satellite data</w:t>
      </w:r>
      <w:commentRangeEnd w:id="226"/>
      <w:r w:rsidR="000130AD">
        <w:rPr>
          <w:rStyle w:val="CommentReference"/>
        </w:rPr>
        <w:commentReference w:id="226"/>
      </w:r>
      <w:r w:rsidR="005D64BF">
        <w:t>.  Th</w:t>
      </w:r>
      <w:r w:rsidR="00AD0D42">
        <w:t>is</w:t>
      </w:r>
      <w:r w:rsidR="005D64BF">
        <w:t xml:space="preserve"> technique corrects for coarse scale atmospheric and BRDF effects</w:t>
      </w:r>
      <w:r w:rsidR="009027D6">
        <w:t xml:space="preserve"> using a well-calibrated surface reflectance </w:t>
      </w:r>
      <w:r w:rsidR="000130AD">
        <w:t xml:space="preserve">satellite </w:t>
      </w:r>
      <w:r w:rsidR="009027D6">
        <w:t>image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16 day period.  </w:t>
      </w:r>
      <w:commentRangeStart w:id="230"/>
      <w:commentRangeStart w:id="231"/>
      <w:r w:rsidR="009027D6">
        <w:t xml:space="preserve">Further details of the technique and its application to the study area can be found in Chapter 2.  </w:t>
      </w:r>
      <w:commentRangeEnd w:id="230"/>
      <w:r w:rsidR="000130AD">
        <w:rPr>
          <w:rStyle w:val="CommentReference"/>
        </w:rPr>
        <w:commentReference w:id="230"/>
      </w:r>
      <w:commentRangeEnd w:id="231"/>
      <w:r w:rsidR="009D2B83">
        <w:rPr>
          <w:rStyle w:val="CommentReference"/>
        </w:rPr>
        <w:commentReference w:id="231"/>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pPr>
        <w:rPr>
          <w:ins w:id="232" w:author="dugalh" w:date="2017-04-16T13:20:00Z"/>
        </w:rPr>
      </w:pPr>
    </w:p>
    <w:p w14:paraId="57D476FC" w14:textId="77777777" w:rsidR="00F16830" w:rsidRDefault="00F16830" w:rsidP="00F16830">
      <w:pPr>
        <w:pStyle w:val="Heading2"/>
        <w:rPr>
          <w:ins w:id="233" w:author="dugalh" w:date="2017-04-16T13:20:00Z"/>
        </w:rPr>
      </w:pPr>
      <w:commentRangeStart w:id="234"/>
      <w:ins w:id="235" w:author="dugalh" w:date="2017-04-16T13:20:00Z">
        <w:r>
          <w:t>Mapping Methodology</w:t>
        </w:r>
      </w:ins>
      <w:commentRangeEnd w:id="234"/>
      <w:ins w:id="236" w:author="dugalh" w:date="2017-04-16T13:21:00Z">
        <w:r w:rsidR="008539F9">
          <w:rPr>
            <w:rStyle w:val="CommentReference"/>
            <w:b w:val="0"/>
          </w:rPr>
          <w:commentReference w:id="234"/>
        </w:r>
      </w:ins>
    </w:p>
    <w:p w14:paraId="0CE5795E" w14:textId="4109B888" w:rsidR="00F16830" w:rsidRDefault="00F16830" w:rsidP="00F16830">
      <w:pPr>
        <w:spacing w:line="360" w:lineRule="auto"/>
        <w:jc w:val="both"/>
        <w:rPr>
          <w:ins w:id="237" w:author="dugalh" w:date="2017-09-20T11:13:00Z"/>
        </w:rPr>
      </w:pPr>
      <w:ins w:id="238" w:author="dugalh" w:date="2017-04-16T13:20:00Z">
        <w:r>
          <w:t xml:space="preserve">The image resolution of 0.5m, combined with the tendency of </w:t>
        </w:r>
        <w:r w:rsidRPr="0084644E">
          <w:t>Spekboom</w:t>
        </w:r>
        <w:r>
          <w:t xml:space="preserve"> to grow in continuous stands, meant that there was little spectral mixing and pixels covering </w:t>
        </w:r>
        <w:r w:rsidRPr="0084644E">
          <w:t>Spekboom</w:t>
        </w:r>
        <w:r>
          <w:t xml:space="preserve"> were relatively pure.  This supported a per-pixel classification approach</w:t>
        </w:r>
      </w:ins>
      <w:ins w:id="239" w:author="dugalh" w:date="2017-06-16T20:14:00Z">
        <w:r w:rsidR="005C22B9">
          <w:t xml:space="preserve"> to distinguish Spekboom from the surrounding vegetation</w:t>
        </w:r>
      </w:ins>
      <w:del w:id="240" w:author="dugalh" w:date="2017-06-16T20:14:00Z">
        <w:r w:rsidR="005C22B9" w:rsidDel="005C22B9">
          <w:delText xml:space="preserve"> using a statistical pattern recognition methodology</w:delText>
        </w:r>
      </w:del>
      <w:ins w:id="241" w:author="dugalh" w:date="2017-04-16T13:20:00Z">
        <w:r>
          <w:t xml:space="preserve">.  </w:t>
        </w:r>
      </w:ins>
      <w:ins w:id="242" w:author="dugalh" w:date="2017-06-16T20:16:00Z">
        <w:r w:rsidR="005C22B9">
          <w:t xml:space="preserve">The pixel based approach also </w:t>
        </w:r>
      </w:ins>
      <w:ins w:id="243" w:author="dugalh" w:date="2017-06-16T20:18:00Z">
        <w:r w:rsidR="00482CAF">
          <w:t>allowe</w:t>
        </w:r>
      </w:ins>
      <w:ins w:id="244" w:author="dugalh" w:date="2017-06-16T20:16:00Z">
        <w:r w:rsidR="00482CAF">
          <w:t>d</w:t>
        </w:r>
        <w:r w:rsidR="005C22B9">
          <w:t xml:space="preserve"> the complexities </w:t>
        </w:r>
        <w:r w:rsidR="005C22B9">
          <w:rPr>
            <w:rStyle w:val="CommentReference"/>
          </w:rPr>
          <w:commentReference w:id="245"/>
        </w:r>
        <w:r w:rsidR="005C22B9">
          <w:t xml:space="preserve">associated with segmentation </w:t>
        </w:r>
      </w:ins>
      <w:ins w:id="246" w:author="dugalh" w:date="2017-06-16T20:18:00Z">
        <w:r w:rsidR="00482CAF">
          <w:t>to</w:t>
        </w:r>
      </w:ins>
      <w:ins w:id="247" w:author="dugalh" w:date="2017-06-16T20:16:00Z">
        <w:r w:rsidR="005C22B9">
          <w:t xml:space="preserve"> be </w:t>
        </w:r>
        <w:commentRangeStart w:id="248"/>
        <w:r w:rsidR="005C22B9">
          <w:t>avoided</w:t>
        </w:r>
      </w:ins>
      <w:commentRangeEnd w:id="248"/>
      <w:ins w:id="249" w:author="dugalh" w:date="2017-06-16T20:19:00Z">
        <w:r w:rsidR="00482CAF">
          <w:rPr>
            <w:rStyle w:val="CommentReference"/>
          </w:rPr>
          <w:commentReference w:id="248"/>
        </w:r>
      </w:ins>
      <w:ins w:id="250" w:author="dugalh" w:date="2017-06-16T20:16:00Z">
        <w:r w:rsidR="005C22B9">
          <w:t xml:space="preserve">.   </w:t>
        </w:r>
      </w:ins>
      <w:ins w:id="251" w:author="dugalh" w:date="2017-04-16T13:20:00Z">
        <w:r>
          <w:t xml:space="preserve">The fractional canopy cover was determined as the portion of pixels classified as </w:t>
        </w:r>
        <w:r w:rsidRPr="0084644E">
          <w:t>Spekboom</w:t>
        </w:r>
        <w:r>
          <w:t xml:space="preserve"> over an area of interest.  </w:t>
        </w:r>
      </w:ins>
    </w:p>
    <w:p w14:paraId="3ABACEF7" w14:textId="77777777" w:rsidR="00A0276C" w:rsidRDefault="00A0276C" w:rsidP="00A0276C">
      <w:pPr>
        <w:pStyle w:val="1TeksCharChar"/>
        <w:rPr>
          <w:moveTo w:id="252" w:author="dugalh" w:date="2017-09-20T11:13:00Z"/>
        </w:rPr>
      </w:pPr>
      <w:moveToRangeStart w:id="253" w:author="dugalh" w:date="2017-09-20T11:13:00Z" w:name="move493669350"/>
      <w:commentRangeStart w:id="254"/>
      <w:commentRangeStart w:id="255"/>
    </w:p>
    <w:p w14:paraId="2BA2AEDA" w14:textId="3AC08B7B" w:rsidR="00A0276C" w:rsidRDefault="00A0276C" w:rsidP="00A0276C">
      <w:pPr>
        <w:pStyle w:val="1TeksCharChar"/>
        <w:rPr>
          <w:moveTo w:id="256" w:author="dugalh" w:date="2017-09-20T11:13:00Z"/>
        </w:rPr>
      </w:pPr>
      <w:moveTo w:id="257" w:author="dugalh" w:date="2017-09-20T11:13:00Z">
        <w:del w:id="258" w:author="dugalh" w:date="2017-09-20T11:35:00Z">
          <w:r w:rsidDel="00634A3A">
            <w:delText xml:space="preserve">While commercially available remote sensing tools (ENVI, PCI Geomatica, eCognition etc.) are often used for VHR segmentation and classification tasks, these tools are costly and </w:delText>
          </w:r>
        </w:del>
        <w:del w:id="259" w:author="dugalh" w:date="2017-09-20T11:19:00Z">
          <w:r w:rsidDel="00A0276C">
            <w:delText>do</w:delText>
          </w:r>
        </w:del>
        <w:del w:id="260" w:author="dugalh" w:date="2017-09-20T11:35:00Z">
          <w:r w:rsidDel="00634A3A">
            <w:delText xml:space="preserve"> not scale well to thousands of images </w:delText>
          </w:r>
          <w:r w:rsidDel="00634A3A">
            <w:fldChar w:fldCharType="begin" w:fldLock="1"/>
          </w:r>
          <w:r w:rsidDel="00634A3A">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delInstrText>
          </w:r>
          <w:r w:rsidDel="00634A3A">
            <w:fldChar w:fldCharType="separate"/>
          </w:r>
          <w:r w:rsidRPr="009A076A" w:rsidDel="00634A3A">
            <w:rPr>
              <w:noProof/>
            </w:rPr>
            <w:delText>(Basu et al., 2015)</w:delText>
          </w:r>
          <w:r w:rsidDel="00634A3A">
            <w:fldChar w:fldCharType="end"/>
          </w:r>
          <w:r w:rsidDel="00634A3A">
            <w:delText xml:space="preserve">.  </w:delText>
          </w:r>
        </w:del>
        <w:r>
          <w:t>Given the large number of images</w:t>
        </w:r>
        <w:del w:id="261" w:author="dugalh" w:date="2017-09-20T11:21:00Z">
          <w:r w:rsidDel="00BA31F1">
            <w:delText xml:space="preserve"> and budget constraints, both cost and</w:delText>
          </w:r>
        </w:del>
      </w:moveTo>
      <w:ins w:id="262" w:author="dugalh" w:date="2017-09-20T11:21:00Z">
        <w:r w:rsidR="00BA31F1">
          <w:t>,</w:t>
        </w:r>
      </w:ins>
      <w:moveTo w:id="263" w:author="dugalh" w:date="2017-09-20T11:13:00Z">
        <w:r>
          <w:t xml:space="preserve"> computation time </w:t>
        </w:r>
        <w:del w:id="264" w:author="dugalh" w:date="2017-09-20T11:22:00Z">
          <w:r w:rsidDel="00BA31F1">
            <w:delText>were</w:delText>
          </w:r>
        </w:del>
      </w:moveTo>
      <w:ins w:id="265" w:author="dugalh" w:date="2017-09-20T11:22:00Z">
        <w:r w:rsidR="00BA31F1">
          <w:t>was an</w:t>
        </w:r>
      </w:ins>
      <w:moveTo w:id="266" w:author="dugalh" w:date="2017-09-20T11:13:00Z">
        <w:r>
          <w:t xml:space="preserve"> important consideration</w:t>
        </w:r>
        <w:del w:id="267" w:author="dugalh" w:date="2017-09-20T11:22:00Z">
          <w:r w:rsidDel="00BA31F1">
            <w:delText>s</w:delText>
          </w:r>
        </w:del>
        <w:r>
          <w:t xml:space="preserve"> in the formulation of our method.  </w:t>
        </w:r>
        <w:del w:id="268" w:author="dugalh" w:date="2017-09-20T11:26:00Z">
          <w:r w:rsidDel="00BA31F1">
            <w:delText xml:space="preserve">Custom </w:delText>
          </w:r>
        </w:del>
        <w:del w:id="269" w:author="dugalh" w:date="2017-09-20T11:25:00Z">
          <w:r w:rsidDel="00BA31F1">
            <w:delText>image pre-processing</w:delText>
          </w:r>
        </w:del>
      </w:moveTo>
      <w:ins w:id="270" w:author="dugalh" w:date="2017-09-20T11:26:00Z">
        <w:r w:rsidR="00BA31F1">
          <w:t>R</w:t>
        </w:r>
      </w:ins>
      <w:ins w:id="271" w:author="dugalh" w:date="2017-09-20T11:25:00Z">
        <w:r w:rsidR="00BA31F1">
          <w:t>adiometric homogenisation</w:t>
        </w:r>
      </w:ins>
      <w:moveTo w:id="272" w:author="dugalh" w:date="2017-09-20T11:13:00Z">
        <w:r>
          <w:t xml:space="preserve"> and classification software tools were developed using </w:t>
        </w:r>
      </w:moveTo>
      <w:ins w:id="273" w:author="dugalh" w:date="2017-09-20T11:26:00Z">
        <w:r w:rsidR="00BA31F1">
          <w:t>the GDAL</w:t>
        </w:r>
      </w:ins>
      <w:ins w:id="274" w:author="dugalh" w:date="2017-09-20T11:28:00Z">
        <w:r w:rsidR="00186FDB">
          <w:t xml:space="preserve"> </w:t>
        </w:r>
      </w:ins>
      <w:ins w:id="275" w:author="dugalh" w:date="2017-09-20T11:27:00Z">
        <w:r w:rsidR="00186FDB">
          <w:fldChar w:fldCharType="begin" w:fldLock="1"/>
        </w:r>
      </w:ins>
      <w:r w:rsidR="00DF6845">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rsidR="00186FDB">
        <w:fldChar w:fldCharType="separate"/>
      </w:r>
      <w:r w:rsidR="00DF6845" w:rsidRPr="00DF6845">
        <w:rPr>
          <w:noProof/>
        </w:rPr>
        <w:t>(GDAL Development Team 2014)</w:t>
      </w:r>
      <w:ins w:id="276" w:author="dugalh" w:date="2017-09-20T11:27:00Z">
        <w:r w:rsidR="00186FDB">
          <w:fldChar w:fldCharType="end"/>
        </w:r>
      </w:ins>
      <w:ins w:id="277" w:author="dugalh" w:date="2017-09-20T11:26:00Z">
        <w:r w:rsidR="00BA31F1">
          <w:t xml:space="preserve"> and OpenCV </w:t>
        </w:r>
      </w:ins>
      <w:r w:rsidR="00634A3A">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8 }, "schema" : "https://github.com/citation-style-language/schema/raw/master/csl-citation.json" }</w:instrText>
      </w:r>
      <w:r w:rsidR="00634A3A">
        <w:fldChar w:fldCharType="separate"/>
      </w:r>
      <w:r w:rsidR="00DF6845" w:rsidRPr="00DF6845">
        <w:rPr>
          <w:noProof/>
        </w:rPr>
        <w:t>(Bradski 2000)</w:t>
      </w:r>
      <w:r w:rsidR="00634A3A">
        <w:fldChar w:fldCharType="end"/>
      </w:r>
      <w:r w:rsidR="00634A3A">
        <w:t xml:space="preserve"> </w:t>
      </w:r>
      <w:moveTo w:id="278" w:author="dugalh" w:date="2017-09-20T11:13:00Z">
        <w:del w:id="279" w:author="dugalh" w:date="2017-09-20T11:26:00Z">
          <w:r w:rsidDel="00BA31F1">
            <w:delText>freely available, open source</w:delText>
          </w:r>
        </w:del>
      </w:moveTo>
      <w:ins w:id="280" w:author="dugalh" w:date="2017-09-20T11:26:00Z">
        <w:r w:rsidR="00BA31F1">
          <w:t>software</w:t>
        </w:r>
      </w:ins>
      <w:moveTo w:id="281" w:author="dugalh" w:date="2017-09-20T11:13:00Z">
        <w:r>
          <w:t xml:space="preserve"> libraries.  Careful consideration was given to computational efficiency in the selection of features and classification algorithm.  </w:t>
        </w:r>
        <w:commentRangeEnd w:id="254"/>
        <w:r>
          <w:rPr>
            <w:rStyle w:val="CommentReference"/>
          </w:rPr>
          <w:commentReference w:id="254"/>
        </w:r>
        <w:commentRangeEnd w:id="255"/>
        <w:r>
          <w:rPr>
            <w:rStyle w:val="CommentReference"/>
          </w:rPr>
          <w:commentReference w:id="255"/>
        </w:r>
      </w:moveTo>
    </w:p>
    <w:moveToRangeEnd w:id="253"/>
    <w:p w14:paraId="20C18292" w14:textId="77777777" w:rsidR="00A0276C" w:rsidRDefault="00A0276C" w:rsidP="00F16830">
      <w:pPr>
        <w:spacing w:line="360" w:lineRule="auto"/>
        <w:jc w:val="both"/>
        <w:rPr>
          <w:ins w:id="282" w:author="dugalh" w:date="2017-04-16T13:20:00Z"/>
        </w:rPr>
      </w:pPr>
    </w:p>
    <w:p w14:paraId="5C9A870F" w14:textId="77777777" w:rsidR="00F16830" w:rsidRDefault="00F16830" w:rsidP="00F16830">
      <w:pPr>
        <w:spacing w:line="360" w:lineRule="auto"/>
        <w:jc w:val="both"/>
        <w:rPr>
          <w:ins w:id="283" w:author="dugalh" w:date="2017-04-16T13:20:00Z"/>
        </w:rPr>
      </w:pPr>
    </w:p>
    <w:p w14:paraId="773C416A" w14:textId="7B17A924" w:rsidR="00F16830" w:rsidRDefault="00F16830">
      <w:pPr>
        <w:pStyle w:val="Heading2"/>
        <w:pPrChange w:id="284" w:author="dugalh" w:date="2017-04-16T13:20:00Z">
          <w:pPr>
            <w:pStyle w:val="1TeksCharChar"/>
          </w:pPr>
        </w:pPrChange>
      </w:pPr>
      <w:commentRangeStart w:id="285"/>
      <w:ins w:id="286" w:author="dugalh" w:date="2017-04-16T13:20:00Z">
        <w:r>
          <w:t>Data Collection</w:t>
        </w:r>
      </w:ins>
      <w:commentRangeEnd w:id="285"/>
      <w:ins w:id="287" w:author="dugalh" w:date="2017-04-16T13:22:00Z">
        <w:r w:rsidR="008539F9">
          <w:rPr>
            <w:rStyle w:val="CommentReference"/>
            <w:b w:val="0"/>
          </w:rPr>
          <w:commentReference w:id="285"/>
        </w:r>
      </w:ins>
    </w:p>
    <w:p w14:paraId="5B46EFC3" w14:textId="0E28A64B" w:rsidR="00D61588" w:rsidDel="008F22FC" w:rsidRDefault="00BB1598">
      <w:pPr>
        <w:spacing w:line="360" w:lineRule="auto"/>
        <w:jc w:val="both"/>
        <w:rPr>
          <w:del w:id="288" w:author="dugalh" w:date="2017-04-16T14:29:00Z"/>
        </w:rPr>
        <w:pPrChange w:id="289" w:author="dugalh" w:date="2017-04-16T14:29:00Z">
          <w:pPr>
            <w:pStyle w:val="1TeksCharChar"/>
          </w:pPr>
        </w:pPrChange>
      </w:pPr>
      <w:commentRangeStart w:id="290"/>
      <w:ins w:id="291" w:author="dugalh" w:date="2017-04-16T14:17:00Z">
        <w:r>
          <w:t>T</w:t>
        </w:r>
      </w:ins>
      <w:ins w:id="292" w:author="dugalh" w:date="2017-04-16T13:27:00Z">
        <w:r w:rsidR="008539F9">
          <w:t>wo datasets</w:t>
        </w:r>
      </w:ins>
      <w:ins w:id="293" w:author="dugalh" w:date="2017-04-16T14:17:00Z">
        <w:r>
          <w:t xml:space="preserve"> were constructed</w:t>
        </w:r>
      </w:ins>
      <w:ins w:id="294" w:author="dugalh" w:date="2017-04-16T14:18:00Z">
        <w:r>
          <w:t xml:space="preserve">: one </w:t>
        </w:r>
      </w:ins>
      <w:ins w:id="295" w:author="dugalh" w:date="2017-04-16T14:23:00Z">
        <w:r>
          <w:t xml:space="preserve">for evaluating the canopy cover estimates obtained from the classifier outputs and a second </w:t>
        </w:r>
      </w:ins>
      <w:ins w:id="296" w:author="dugalh" w:date="2017-04-16T14:18:00Z">
        <w:r>
          <w:t>for training and evaluating the classifier on a per-pixel basis</w:t>
        </w:r>
      </w:ins>
      <w:commentRangeEnd w:id="290"/>
      <w:ins w:id="297" w:author="dugalh" w:date="2017-04-16T14:24:00Z">
        <w:r>
          <w:rPr>
            <w:rStyle w:val="CommentReference"/>
          </w:rPr>
          <w:commentReference w:id="290"/>
        </w:r>
      </w:ins>
      <w:ins w:id="298" w:author="dugalh" w:date="2017-04-16T14:25:00Z">
        <w:r>
          <w:t>.</w:t>
        </w:r>
      </w:ins>
      <w:ins w:id="299" w:author="dugalh" w:date="2017-04-16T13:27:00Z">
        <w:r w:rsidR="008539F9">
          <w:t xml:space="preserve"> </w:t>
        </w:r>
      </w:ins>
      <w:ins w:id="300" w:author="dugalh" w:date="2017-04-16T14:27:00Z">
        <w:r w:rsidR="008F22FC">
          <w:t xml:space="preserve"> The first data set consisted of </w:t>
        </w:r>
      </w:ins>
      <w:ins w:id="301" w:author="dugalh" w:date="2017-04-16T14:28:00Z">
        <w:r w:rsidR="008F22FC">
          <w:t>in situ</w:t>
        </w:r>
      </w:ins>
      <w:ins w:id="302" w:author="dugalh" w:date="2017-04-16T14:27:00Z">
        <w:r w:rsidR="008F22FC">
          <w:t xml:space="preserve"> estimates of canopy cover </w:t>
        </w:r>
      </w:ins>
    </w:p>
    <w:p w14:paraId="4B68F231" w14:textId="205B9001" w:rsidR="00D61588" w:rsidRDefault="00D61588" w:rsidP="00D61588">
      <w:pPr>
        <w:pStyle w:val="1TeksCharChar"/>
      </w:pPr>
      <w:commentRangeStart w:id="303"/>
      <w:del w:id="304" w:author="dugalh" w:date="2017-04-13T22:49:00Z">
        <w:r w:rsidDel="009D2B83">
          <w:delText>C</w:delText>
        </w:r>
      </w:del>
      <w:del w:id="305" w:author="dugalh" w:date="2017-04-16T14:29:00Z">
        <w:r w:rsidDel="008F22FC">
          <w:delText xml:space="preserve">anopy cover </w:delText>
        </w:r>
      </w:del>
      <w:del w:id="306" w:author="dugalh" w:date="2017-04-13T22:49:00Z">
        <w:r w:rsidDel="009D2B83">
          <w:delText>ground truth</w:delText>
        </w:r>
      </w:del>
      <w:del w:id="307" w:author="dugalh" w:date="2017-04-16T14:29:00Z">
        <w:r w:rsidDel="008F22FC">
          <w:delText xml:space="preserve"> </w:delText>
        </w:r>
        <w:commentRangeEnd w:id="303"/>
        <w:r w:rsidR="00000CC8" w:rsidDel="008F22FC">
          <w:rPr>
            <w:rStyle w:val="CommentReference"/>
          </w:rPr>
          <w:commentReference w:id="303"/>
        </w:r>
      </w:del>
      <w:del w:id="308" w:author="dugalh" w:date="2017-04-13T22:49:00Z">
        <w:r w:rsidDel="009D2B83">
          <w:delText>was</w:delText>
        </w:r>
      </w:del>
      <w:del w:id="309" w:author="dugalh" w:date="2017-04-13T22:57:00Z">
        <w:r w:rsidDel="00A24F89">
          <w:delText xml:space="preserve"> </w:delText>
        </w:r>
      </w:del>
      <w:r>
        <w:t xml:space="preserve">acquired at 20 different sites, each of roughly one hectare.  A botanist with experience in the area provided expertise in the selection of sites to encompass variation in geology, habitat and level of degradation.  Boundary polygons, were recorded for each site by walking the perimeter with a </w:t>
      </w:r>
      <w:commentRangeStart w:id="310"/>
      <w:r>
        <w:t xml:space="preserve">DGPS </w:t>
      </w:r>
      <w:commentRangeEnd w:id="310"/>
      <w:r w:rsidR="00E21737">
        <w:rPr>
          <w:rStyle w:val="CommentReference"/>
        </w:rPr>
        <w:commentReference w:id="310"/>
      </w:r>
      <w:r>
        <w:t xml:space="preserve">device.  </w:t>
      </w:r>
      <w:r w:rsidR="00916A1A">
        <w:t xml:space="preserve">The DGPS coordinates </w:t>
      </w:r>
      <w:r>
        <w:t xml:space="preserve">were post-processed to provide </w:t>
      </w:r>
      <w:r w:rsidR="00916A1A">
        <w:t>about 30cm</w:t>
      </w:r>
      <w:r>
        <w:t xml:space="preserve"> accuracy.  </w:t>
      </w:r>
      <w:commentRangeStart w:id="311"/>
      <w:del w:id="312" w:author="dugalh" w:date="2017-06-16T20:24:00Z">
        <w:r w:rsidR="00916A1A" w:rsidDel="00482CAF">
          <w:delText>Visual e</w:delText>
        </w:r>
      </w:del>
      <w:ins w:id="313" w:author="dugalh" w:date="2017-06-16T20:24:00Z">
        <w:r w:rsidR="00482CAF">
          <w:t>E</w:t>
        </w:r>
      </w:ins>
      <w:r>
        <w:t xml:space="preserve">stimates </w:t>
      </w:r>
      <w:commentRangeEnd w:id="311"/>
      <w:r w:rsidR="00916A1A">
        <w:rPr>
          <w:rStyle w:val="CommentReference"/>
        </w:rPr>
        <w:commentReference w:id="311"/>
      </w:r>
      <w:r>
        <w:t xml:space="preserve">of canopy cover inside the </w:t>
      </w:r>
      <w:del w:id="314" w:author="dugalh" w:date="2017-04-13T22:56:00Z">
        <w:r w:rsidDel="00A24F89">
          <w:delText xml:space="preserve">polygons </w:delText>
        </w:r>
      </w:del>
      <w:ins w:id="315" w:author="dugalh" w:date="2017-04-13T22:56:00Z">
        <w:r w:rsidR="00A24F89">
          <w:t xml:space="preserve">site perimeters </w:t>
        </w:r>
      </w:ins>
      <w:r>
        <w:t xml:space="preserve">were </w:t>
      </w:r>
      <w:r w:rsidR="00916A1A">
        <w:t>made</w:t>
      </w:r>
      <w:r>
        <w:t xml:space="preserve"> </w:t>
      </w:r>
      <w:r w:rsidR="00E21737">
        <w:t>during the field visits</w:t>
      </w:r>
      <w:del w:id="316" w:author="dugalh" w:date="2017-04-13T22:56:00Z">
        <w:r w:rsidR="00E21737" w:rsidDel="00A24F89">
          <w:delText xml:space="preserve"> </w:delText>
        </w:r>
        <w:r w:rsidDel="00A24F89">
          <w:delText xml:space="preserve">and reference photos </w:delText>
        </w:r>
        <w:r w:rsidR="00E21737" w:rsidDel="00A24F89">
          <w:delText xml:space="preserve">were </w:delText>
        </w:r>
        <w:r w:rsidDel="00A24F89">
          <w:delText>captured</w:delText>
        </w:r>
      </w:del>
      <w:r>
        <w:t xml:space="preserve">.  The locations of the ground truth sites and their corresponding area names are shown in </w:t>
      </w:r>
      <w:r>
        <w:fldChar w:fldCharType="begin"/>
      </w:r>
      <w:r>
        <w:instrText xml:space="preserve"> REF _Ref392342998 \h </w:instrText>
      </w:r>
      <w:r>
        <w:fldChar w:fldCharType="separate"/>
      </w:r>
      <w:r w:rsidR="00825B4A" w:rsidRPr="00D75F03">
        <w:t xml:space="preserve">Figure </w:t>
      </w:r>
      <w:r w:rsidR="00825B4A">
        <w:rPr>
          <w:noProof/>
        </w:rPr>
        <w:t>2</w:t>
      </w:r>
      <w:r>
        <w:fldChar w:fldCharType="end"/>
      </w:r>
      <w:r>
        <w:t xml:space="preserve">.  Details of the </w:t>
      </w:r>
      <w:ins w:id="317" w:author="dugalh" w:date="2017-04-13T23:17:00Z">
        <w:r w:rsidR="00B931F9">
          <w:t xml:space="preserve">surrounding </w:t>
        </w:r>
      </w:ins>
      <w:ins w:id="318" w:author="dugalh" w:date="2017-04-13T23:18:00Z">
        <w:r w:rsidR="00B931F9">
          <w:t>(</w:t>
        </w:r>
      </w:ins>
      <w:ins w:id="319" w:author="dugalh" w:date="2017-09-18T16:25:00Z">
        <w:r w:rsidR="00D56CDA">
          <w:t>“</w:t>
        </w:r>
      </w:ins>
      <w:commentRangeStart w:id="320"/>
      <w:commentRangeStart w:id="321"/>
      <w:r>
        <w:t>mosaic</w:t>
      </w:r>
      <w:ins w:id="322" w:author="dugalh" w:date="2017-09-18T16:25:00Z">
        <w:r w:rsidR="00D56CDA">
          <w:t>”</w:t>
        </w:r>
      </w:ins>
      <w:ins w:id="323" w:author="dugalh" w:date="2017-04-13T23:18:00Z">
        <w:r w:rsidR="00B931F9">
          <w:t>)</w:t>
        </w:r>
      </w:ins>
      <w:r>
        <w:t xml:space="preserve"> </w:t>
      </w:r>
      <w:commentRangeEnd w:id="320"/>
      <w:r w:rsidR="00916A1A">
        <w:rPr>
          <w:rStyle w:val="CommentReference"/>
        </w:rPr>
        <w:commentReference w:id="320"/>
      </w:r>
      <w:commentRangeEnd w:id="321"/>
      <w:r w:rsidR="006E3C3B">
        <w:rPr>
          <w:rStyle w:val="CommentReference"/>
        </w:rPr>
        <w:commentReference w:id="321"/>
      </w:r>
      <w:r>
        <w:t>vegetation</w:t>
      </w:r>
      <w:ins w:id="324" w:author="dugalh" w:date="2017-04-13T23:18:00Z">
        <w:r w:rsidR="00B931F9">
          <w:t xml:space="preserve"> type</w:t>
        </w:r>
      </w:ins>
      <w:r>
        <w:t xml:space="preserve">, geology and </w:t>
      </w:r>
      <w:r w:rsidR="00916A1A">
        <w:t xml:space="preserve">estimated </w:t>
      </w:r>
      <w:r>
        <w:t>canopy cover for each site are given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t xml:space="preserve">.  A three level degradation measure, as used in </w:t>
      </w:r>
      <w:r w:rsidR="003F0D6E">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t xml:space="preserve">, is reported for each site.  </w:t>
      </w:r>
      <w:commentRangeStart w:id="325"/>
      <w:del w:id="326" w:author="dugalh" w:date="2017-04-14T13:14:00Z">
        <w:r w:rsidDel="00F8201B">
          <w:delText xml:space="preserve">The canopy cover </w:delText>
        </w:r>
        <w:r w:rsidR="00916A1A" w:rsidDel="00F8201B">
          <w:delText xml:space="preserve">estimates </w:delText>
        </w:r>
        <w:r w:rsidDel="00F8201B">
          <w:delText xml:space="preserve">were made </w:delText>
        </w:r>
        <w:r w:rsidR="00916A1A" w:rsidDel="00F8201B">
          <w:delText>by allocating</w:delText>
        </w:r>
        <w:r w:rsidDel="00F8201B">
          <w:delText xml:space="preserve"> range</w:delText>
        </w:r>
        <w:r w:rsidR="00916A1A" w:rsidDel="00F8201B">
          <w:delText>s</w:delText>
        </w:r>
        <w:r w:rsidDel="00F8201B">
          <w:delText xml:space="preserve"> </w:delText>
        </w:r>
        <w:r w:rsidR="00916A1A" w:rsidDel="00F8201B">
          <w:delText xml:space="preserve">(defined by </w:delText>
        </w:r>
        <w:r w:rsidDel="00F8201B">
          <w:delText>minimum and maximum values</w:delText>
        </w:r>
        <w:r w:rsidR="00916A1A" w:rsidDel="00F8201B">
          <w:delText>)</w:delText>
        </w:r>
        <w:r w:rsidDel="00F8201B">
          <w:delText xml:space="preserve"> spanning at most ten percent.   The midpoint between these minimum and maximum values is reported in</w:delText>
        </w:r>
        <w:r w:rsidR="00825B4A" w:rsidDel="00F8201B">
          <w:delText xml:space="preserve"> </w:delText>
        </w:r>
        <w:r w:rsidR="00825B4A" w:rsidDel="00F8201B">
          <w:fldChar w:fldCharType="begin"/>
        </w:r>
        <w:r w:rsidR="00825B4A" w:rsidDel="00F8201B">
          <w:delInstrText xml:space="preserve"> REF _Ref466457780 \h </w:delInstrText>
        </w:r>
        <w:r w:rsidR="00825B4A" w:rsidDel="00F8201B">
          <w:fldChar w:fldCharType="separate"/>
        </w:r>
        <w:r w:rsidR="00825B4A" w:rsidRPr="00F4774D" w:rsidDel="00F8201B">
          <w:delText>Table 1</w:delText>
        </w:r>
        <w:r w:rsidR="00825B4A" w:rsidDel="00F8201B">
          <w:fldChar w:fldCharType="end"/>
        </w:r>
        <w:r w:rsidDel="00F8201B">
          <w:delText xml:space="preserve">.  </w:delText>
        </w:r>
      </w:del>
      <w:commentRangeEnd w:id="325"/>
      <w:r w:rsidR="00F8201B">
        <w:rPr>
          <w:rStyle w:val="CommentReference"/>
        </w:rPr>
        <w:commentReference w:id="325"/>
      </w:r>
      <w:commentRangeStart w:id="327"/>
      <w:commentRangeStart w:id="328"/>
      <w:r>
        <w:t>This data set is referred to as the “</w:t>
      </w:r>
      <w:del w:id="329" w:author="dugalh" w:date="2017-04-14T13:14:00Z">
        <w:r w:rsidDel="00F8201B">
          <w:delText>field ground truth</w:delText>
        </w:r>
      </w:del>
      <w:ins w:id="330" w:author="dugalh" w:date="2017-04-14T13:14:00Z">
        <w:r w:rsidR="00F8201B">
          <w:t>in situ canopy cover data</w:t>
        </w:r>
      </w:ins>
      <w:r>
        <w:t>”</w:t>
      </w:r>
      <w:ins w:id="331" w:author="dugalh" w:date="2017-04-16T14:22:00Z">
        <w:r w:rsidR="00BB1598">
          <w:t xml:space="preserve"> and was used for evaluating the </w:t>
        </w:r>
      </w:ins>
      <w:ins w:id="332" w:author="dugalh" w:date="2017-04-16T17:42:00Z">
        <w:r w:rsidR="0089437E">
          <w:t xml:space="preserve">accuracy of </w:t>
        </w:r>
      </w:ins>
      <w:ins w:id="333" w:author="dugalh" w:date="2017-04-16T14:22:00Z">
        <w:r w:rsidR="00BB1598">
          <w:t>canopy cover estimates obtained from the classifier output</w:t>
        </w:r>
      </w:ins>
      <w:r>
        <w:t xml:space="preserve">. </w:t>
      </w:r>
      <w:commentRangeEnd w:id="327"/>
      <w:r w:rsidR="00916A1A">
        <w:rPr>
          <w:rStyle w:val="CommentReference"/>
        </w:rPr>
        <w:commentReference w:id="327"/>
      </w:r>
      <w:commentRangeEnd w:id="328"/>
      <w:r w:rsidR="006E3C3B">
        <w:rPr>
          <w:rStyle w:val="CommentReference"/>
        </w:rPr>
        <w:commentReference w:id="328"/>
      </w:r>
      <w:r>
        <w:t xml:space="preserve"> </w:t>
      </w:r>
      <w:r>
        <w:fldChar w:fldCharType="begin"/>
      </w:r>
      <w:r>
        <w:instrText xml:space="preserve"> REF _Ref392343684 \h </w:instrText>
      </w:r>
      <w:r>
        <w:fldChar w:fldCharType="separate"/>
      </w:r>
      <w:r w:rsidR="00825B4A" w:rsidRPr="00F4774D">
        <w:t>Figure 3</w:t>
      </w:r>
      <w:r>
        <w:fldChar w:fldCharType="end"/>
      </w:r>
      <w:r>
        <w:t xml:space="preserve"> shows an example of a </w:t>
      </w:r>
      <w:del w:id="334" w:author="dugalh" w:date="2017-04-14T13:15:00Z">
        <w:r w:rsidDel="00F8201B">
          <w:delText>ground truth</w:delText>
        </w:r>
      </w:del>
      <w:ins w:id="335" w:author="dugalh" w:date="2017-04-14T13:15:00Z">
        <w:r w:rsidR="00F8201B">
          <w:t>site perimeter</w:t>
        </w:r>
      </w:ins>
      <w:del w:id="336" w:author="dugalh" w:date="2017-04-14T13:15:00Z">
        <w:r w:rsidDel="00F8201B">
          <w:delText xml:space="preserve"> polygon</w:delText>
        </w:r>
      </w:del>
      <w:r>
        <w:t xml:space="preserve"> on a background of the NGI imagery, rendered in RGB.</w:t>
      </w:r>
    </w:p>
    <w:p w14:paraId="1420204A" w14:textId="77777777" w:rsidR="00D61588" w:rsidRDefault="00D61588" w:rsidP="00D61588">
      <w:pPr>
        <w:pStyle w:val="1TeksCharChar"/>
        <w:spacing w:line="240" w:lineRule="auto"/>
      </w:pPr>
    </w:p>
    <w:p w14:paraId="2F836C3C" w14:textId="77777777" w:rsidR="00D61588" w:rsidRDefault="00D61588" w:rsidP="00D61588">
      <w:pPr>
        <w:pStyle w:val="1TeksCharChar"/>
        <w:keepNext/>
        <w:spacing w:line="240" w:lineRule="auto"/>
      </w:pPr>
      <w:r>
        <w:rPr>
          <w:noProof/>
          <w:lang w:eastAsia="en-GB"/>
        </w:rPr>
        <w:lastRenderedPageBreak/>
        <w:drawing>
          <wp:inline distT="0" distB="0" distL="0" distR="0" wp14:anchorId="6DE5A403" wp14:editId="1DD1F011">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370"/>
      </w:tblGrid>
      <w:tr w:rsidR="00D61588" w14:paraId="3B1E0478" w14:textId="77777777" w:rsidTr="007C5F60">
        <w:tc>
          <w:tcPr>
            <w:tcW w:w="4820" w:type="dxa"/>
          </w:tcPr>
          <w:p w14:paraId="5FDBF9DC" w14:textId="1BA8D70C" w:rsidR="00D61588" w:rsidRDefault="00D61588" w:rsidP="00F4774D">
            <w:pPr>
              <w:pStyle w:val="Caption"/>
            </w:pPr>
            <w:bookmarkStart w:id="337" w:name="_Ref392342998"/>
            <w:bookmarkStart w:id="338" w:name="_Ref392342738"/>
            <w:bookmarkStart w:id="339" w:name="_Toc394582256"/>
            <w:bookmarkStart w:id="340"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337"/>
            <w:r w:rsidRPr="00D75F03">
              <w:t xml:space="preserve">  </w:t>
            </w:r>
            <w:commentRangeStart w:id="341"/>
            <w:commentRangeStart w:id="342"/>
            <w:commentRangeStart w:id="343"/>
            <w:r w:rsidRPr="00D75F03">
              <w:t xml:space="preserve">Study area </w:t>
            </w:r>
            <w:r w:rsidR="0084644E" w:rsidRPr="0084644E">
              <w:t>Spekboom</w:t>
            </w:r>
            <w:r w:rsidRPr="00D75F03">
              <w:t xml:space="preserve"> habitats and</w:t>
            </w:r>
            <w:r>
              <w:t xml:space="preserve"> field</w:t>
            </w:r>
            <w:r w:rsidRPr="00D75F03">
              <w:t xml:space="preserve"> ground truth sites</w:t>
            </w:r>
            <w:bookmarkEnd w:id="338"/>
            <w:bookmarkEnd w:id="339"/>
            <w:bookmarkEnd w:id="340"/>
            <w:r w:rsidRPr="00D75F03">
              <w:t xml:space="preserve"> </w:t>
            </w:r>
            <w:commentRangeEnd w:id="341"/>
            <w:r w:rsidR="00916A1A">
              <w:rPr>
                <w:rStyle w:val="CommentReference"/>
                <w:bCs w:val="0"/>
                <w:lang w:eastAsia="en-US"/>
              </w:rPr>
              <w:commentReference w:id="341"/>
            </w:r>
            <w:commentRangeEnd w:id="342"/>
            <w:r w:rsidR="00482CAF">
              <w:rPr>
                <w:rStyle w:val="CommentReference"/>
                <w:bCs w:val="0"/>
                <w:lang w:eastAsia="en-US"/>
              </w:rPr>
              <w:commentReference w:id="342"/>
            </w:r>
            <w:commentRangeEnd w:id="343"/>
            <w:r w:rsidR="00D56CDA">
              <w:rPr>
                <w:rStyle w:val="CommentReference"/>
                <w:bCs w:val="0"/>
                <w:lang w:eastAsia="en-US"/>
              </w:rPr>
              <w:commentReference w:id="343"/>
            </w:r>
          </w:p>
        </w:tc>
        <w:tc>
          <w:tcPr>
            <w:tcW w:w="4527" w:type="dxa"/>
          </w:tcPr>
          <w:p w14:paraId="150D5261" w14:textId="1A952AA8" w:rsidR="00D61588" w:rsidRPr="00D75F03" w:rsidRDefault="00D61588" w:rsidP="007C5F60">
            <w:pPr>
              <w:pStyle w:val="1FigureTablesource"/>
            </w:pPr>
            <w:r w:rsidRPr="00F4774D">
              <w:rPr>
                <w:sz w:val="20"/>
              </w:rPr>
              <w:t xml:space="preserve">Source: </w:t>
            </w:r>
            <w:r w:rsidRPr="00F4774D">
              <w:rPr>
                <w:sz w:val="20"/>
              </w:rPr>
              <w:fldChar w:fldCharType="begin" w:fldLock="1"/>
            </w:r>
            <w:r w:rsidR="00DF6845">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Pr="00F4774D">
              <w:rPr>
                <w:sz w:val="20"/>
              </w:rPr>
              <w:fldChar w:fldCharType="separate"/>
            </w:r>
            <w:r w:rsidR="00DF6845" w:rsidRPr="00DF6845">
              <w:rPr>
                <w:noProof/>
                <w:sz w:val="20"/>
              </w:rPr>
              <w:t>(Vlok, Cowling, and Wolf 2005)</w:t>
            </w:r>
            <w:r w:rsidRPr="00F4774D">
              <w:rPr>
                <w:sz w:val="20"/>
              </w:rPr>
              <w:fldChar w:fldCharType="end"/>
            </w:r>
          </w:p>
        </w:tc>
      </w:tr>
    </w:tbl>
    <w:p w14:paraId="099E3009" w14:textId="77777777" w:rsidR="00D61588" w:rsidRDefault="00D61588" w:rsidP="00D61588">
      <w:pPr>
        <w:pStyle w:val="1FigureTablesource"/>
        <w:jc w:val="left"/>
      </w:pPr>
    </w:p>
    <w:p w14:paraId="22B57573" w14:textId="4BE44D3B" w:rsidR="00F4774D" w:rsidRPr="00F4774D" w:rsidRDefault="00F4774D" w:rsidP="001239FB">
      <w:pPr>
        <w:pStyle w:val="Caption"/>
        <w:keepNext/>
        <w:keepLines/>
        <w:spacing w:line="360" w:lineRule="auto"/>
      </w:pPr>
      <w:bookmarkStart w:id="344" w:name="_Ref466457780"/>
      <w:r w:rsidRPr="00F4774D">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344"/>
      <w:r w:rsidRPr="00F4774D">
        <w:t xml:space="preserve">   </w:t>
      </w:r>
      <w:commentRangeStart w:id="345"/>
      <w:del w:id="346" w:author="dugalh" w:date="2017-04-14T13:15:00Z">
        <w:r w:rsidRPr="00F4774D" w:rsidDel="00F8201B">
          <w:delText>Field ground truth site</w:delText>
        </w:r>
      </w:del>
      <w:ins w:id="347" w:author="dugalh" w:date="2017-04-14T13:15:00Z">
        <w:r w:rsidR="00F8201B">
          <w:t>In situ canopy cover data</w:t>
        </w:r>
      </w:ins>
      <w:del w:id="348" w:author="dugalh" w:date="2017-04-14T13:16:00Z">
        <w:r w:rsidRPr="00F4774D" w:rsidDel="00F8201B">
          <w:delText xml:space="preserve"> </w:delText>
        </w:r>
        <w:commentRangeEnd w:id="345"/>
        <w:r w:rsidR="00916A1A" w:rsidDel="00F8201B">
          <w:rPr>
            <w:rStyle w:val="CommentReference"/>
            <w:bCs w:val="0"/>
          </w:rPr>
          <w:commentReference w:id="345"/>
        </w:r>
        <w:r w:rsidRPr="00F4774D" w:rsidDel="00F8201B">
          <w:delText>information</w:delText>
        </w:r>
      </w:del>
    </w:p>
    <w:tbl>
      <w:tblPr>
        <w:tblStyle w:val="MyThesisTable"/>
        <w:tblW w:w="0" w:type="auto"/>
        <w:tblLook w:val="01E0" w:firstRow="1" w:lastRow="1" w:firstColumn="1" w:lastColumn="1" w:noHBand="0" w:noVBand="0"/>
      </w:tblPr>
      <w:tblGrid>
        <w:gridCol w:w="1070"/>
        <w:gridCol w:w="821"/>
        <w:gridCol w:w="1501"/>
        <w:gridCol w:w="1287"/>
        <w:gridCol w:w="1150"/>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r w:rsidRPr="008E0C3A">
              <w:rPr>
                <w:sz w:val="16"/>
              </w:rPr>
              <w:t>Matjiesvlei</w:t>
            </w:r>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Pr>
          <w:p w14:paraId="19156390" w14:textId="03C8A19A" w:rsidR="00D61588" w:rsidRPr="008E0C3A" w:rsidRDefault="00D61588" w:rsidP="001239FB">
            <w:pPr>
              <w:rPr>
                <w:sz w:val="16"/>
                <w:lang w:val="en-ZA"/>
              </w:rPr>
            </w:pPr>
            <w:commentRangeStart w:id="349"/>
            <w:commentRangeStart w:id="350"/>
            <w:del w:id="351" w:author="dugalh" w:date="2017-04-13T23:20:00Z">
              <w:r w:rsidRPr="008E0C3A" w:rsidDel="003F0D6E">
                <w:rPr>
                  <w:sz w:val="16"/>
                </w:rPr>
                <w:delText>Pristine</w:delText>
              </w:r>
            </w:del>
            <w:commentRangeEnd w:id="349"/>
            <w:commentRangeEnd w:id="350"/>
            <w:ins w:id="352" w:author="dugalh" w:date="2017-04-13T23:20:00Z">
              <w:r w:rsidR="003F0D6E">
                <w:rPr>
                  <w:sz w:val="16"/>
                </w:rPr>
                <w:t>Intact</w:t>
              </w:r>
            </w:ins>
            <w:r w:rsidR="00E21737">
              <w:rPr>
                <w:rStyle w:val="CommentReference"/>
                <w:lang w:eastAsia="en-US"/>
              </w:rPr>
              <w:commentReference w:id="349"/>
            </w:r>
            <w:r w:rsidR="003F0D6E">
              <w:rPr>
                <w:rStyle w:val="CommentReference"/>
                <w:lang w:eastAsia="en-US"/>
              </w:rPr>
              <w:commentReference w:id="350"/>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7DF28A6D" w:rsidR="00D61588" w:rsidRPr="008E0C3A" w:rsidRDefault="00D61588" w:rsidP="001239FB">
            <w:pPr>
              <w:rPr>
                <w:sz w:val="16"/>
              </w:rPr>
            </w:pPr>
            <w:del w:id="353" w:author="dugalh" w:date="2017-04-13T23:20:00Z">
              <w:r w:rsidRPr="008E0C3A" w:rsidDel="003F0D6E">
                <w:rPr>
                  <w:sz w:val="16"/>
                </w:rPr>
                <w:delText>Pristine</w:delText>
              </w:r>
            </w:del>
            <w:ins w:id="354" w:author="dugalh" w:date="2017-04-13T23:20:00Z">
              <w:r w:rsidR="003F0D6E">
                <w:rPr>
                  <w:sz w:val="16"/>
                </w:rPr>
                <w:t>Intact</w:t>
              </w:r>
            </w:ins>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3A685249" w:rsidR="00D61588" w:rsidRPr="008E0C3A" w:rsidRDefault="00D61588" w:rsidP="001239FB">
            <w:pPr>
              <w:rPr>
                <w:sz w:val="16"/>
              </w:rPr>
            </w:pPr>
            <w:del w:id="355" w:author="dugalh" w:date="2017-04-13T23:20:00Z">
              <w:r w:rsidRPr="008E0C3A" w:rsidDel="003F0D6E">
                <w:rPr>
                  <w:sz w:val="16"/>
                </w:rPr>
                <w:delText>Pristine</w:delText>
              </w:r>
            </w:del>
            <w:ins w:id="356" w:author="dugalh" w:date="2017-04-13T23:20:00Z">
              <w:r w:rsidR="003F0D6E">
                <w:rPr>
                  <w:sz w:val="16"/>
                </w:rPr>
                <w:t>Intact</w:t>
              </w:r>
            </w:ins>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06A69C32" w:rsidR="00D61588" w:rsidRPr="008E0C3A" w:rsidRDefault="00D61588" w:rsidP="001239FB">
            <w:pPr>
              <w:rPr>
                <w:sz w:val="16"/>
              </w:rPr>
            </w:pPr>
            <w:del w:id="357" w:author="dugalh" w:date="2017-04-13T23:20:00Z">
              <w:r w:rsidRPr="008E0C3A" w:rsidDel="003F0D6E">
                <w:rPr>
                  <w:sz w:val="16"/>
                </w:rPr>
                <w:delText>Pristine</w:delText>
              </w:r>
            </w:del>
            <w:ins w:id="358" w:author="dugalh" w:date="2017-04-13T23:20:00Z">
              <w:r w:rsidR="003F0D6E">
                <w:rPr>
                  <w:sz w:val="16"/>
                </w:rPr>
                <w:t>Intact</w:t>
              </w:r>
            </w:ins>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0FA683C7" w:rsidR="00D61588" w:rsidRPr="008E0C3A" w:rsidRDefault="00D61588" w:rsidP="001239FB">
            <w:pPr>
              <w:rPr>
                <w:sz w:val="16"/>
              </w:rPr>
            </w:pPr>
            <w:del w:id="359" w:author="dugalh" w:date="2017-04-13T23:20:00Z">
              <w:r w:rsidRPr="008E0C3A" w:rsidDel="003F0D6E">
                <w:rPr>
                  <w:sz w:val="16"/>
                </w:rPr>
                <w:delText>Pristine</w:delText>
              </w:r>
            </w:del>
            <w:ins w:id="360" w:author="dugalh" w:date="2017-04-13T23:20:00Z">
              <w:r w:rsidR="003F0D6E">
                <w:rPr>
                  <w:sz w:val="16"/>
                </w:rPr>
                <w:t>Intact</w:t>
              </w:r>
            </w:ins>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4075103A" w:rsidR="00D61588" w:rsidRPr="008E0C3A" w:rsidRDefault="00D61588" w:rsidP="001239FB">
            <w:pPr>
              <w:rPr>
                <w:sz w:val="16"/>
              </w:rPr>
            </w:pPr>
            <w:del w:id="361" w:author="dugalh" w:date="2017-04-13T23:20:00Z">
              <w:r w:rsidRPr="008E0C3A" w:rsidDel="003F0D6E">
                <w:rPr>
                  <w:sz w:val="16"/>
                </w:rPr>
                <w:delText>Pristine</w:delText>
              </w:r>
            </w:del>
            <w:ins w:id="362" w:author="dugalh" w:date="2017-04-13T23:20:00Z">
              <w:r w:rsidR="003F0D6E">
                <w:rPr>
                  <w:sz w:val="16"/>
                </w:rPr>
                <w:t>Intact</w:t>
              </w:r>
            </w:ins>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1E5AD843" w:rsidR="00D61588" w:rsidRPr="008E0C3A" w:rsidRDefault="00D61588" w:rsidP="001239FB">
            <w:pPr>
              <w:rPr>
                <w:sz w:val="16"/>
              </w:rPr>
            </w:pPr>
            <w:del w:id="363" w:author="dugalh" w:date="2017-04-13T23:20:00Z">
              <w:r w:rsidRPr="008E0C3A" w:rsidDel="003F0D6E">
                <w:rPr>
                  <w:sz w:val="16"/>
                </w:rPr>
                <w:delText>Pristine</w:delText>
              </w:r>
            </w:del>
            <w:ins w:id="364" w:author="dugalh" w:date="2017-04-13T23:20:00Z">
              <w:r w:rsidR="003F0D6E">
                <w:rPr>
                  <w:sz w:val="16"/>
                </w:rPr>
                <w:t>Intact</w:t>
              </w:r>
            </w:ins>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60B8AB10" w:rsidR="00D61588" w:rsidRPr="008E0C3A" w:rsidRDefault="00D61588" w:rsidP="001239FB">
            <w:pPr>
              <w:rPr>
                <w:sz w:val="16"/>
              </w:rPr>
            </w:pPr>
            <w:del w:id="365" w:author="dugalh" w:date="2017-04-13T23:20:00Z">
              <w:r w:rsidRPr="008E0C3A" w:rsidDel="003F0D6E">
                <w:rPr>
                  <w:sz w:val="16"/>
                </w:rPr>
                <w:delText>Pristine</w:delText>
              </w:r>
            </w:del>
            <w:ins w:id="366" w:author="dugalh" w:date="2017-04-13T23:20:00Z">
              <w:r w:rsidR="003F0D6E">
                <w:rPr>
                  <w:sz w:val="16"/>
                </w:rPr>
                <w:t>Intact</w:t>
              </w:r>
            </w:ins>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1157E68C" w:rsidR="00D61588" w:rsidRPr="008E0C3A" w:rsidRDefault="00D61588" w:rsidP="001239FB">
            <w:pPr>
              <w:rPr>
                <w:sz w:val="16"/>
              </w:rPr>
            </w:pPr>
            <w:del w:id="367" w:author="dugalh" w:date="2017-04-13T23:20:00Z">
              <w:r w:rsidRPr="008E0C3A" w:rsidDel="003F0D6E">
                <w:rPr>
                  <w:sz w:val="16"/>
                </w:rPr>
                <w:delText>Pristine</w:delText>
              </w:r>
            </w:del>
            <w:ins w:id="368" w:author="dugalh" w:date="2017-04-13T23:20:00Z">
              <w:r w:rsidR="003F0D6E">
                <w:rPr>
                  <w:sz w:val="16"/>
                </w:rPr>
                <w:t>Intact</w:t>
              </w:r>
            </w:ins>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r w:rsidRPr="008E0C3A">
              <w:rPr>
                <w:sz w:val="16"/>
              </w:rPr>
              <w:t>Groenfontein</w:t>
            </w:r>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r w:rsidRPr="008E0C3A">
              <w:rPr>
                <w:sz w:val="16"/>
              </w:rPr>
              <w:t>Grootkop</w:t>
            </w:r>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r w:rsidRPr="008E0C3A">
              <w:rPr>
                <w:sz w:val="16"/>
              </w:rPr>
              <w:t>Enon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1443322D" w:rsidR="00D61588" w:rsidRPr="008E0C3A" w:rsidRDefault="00D61588" w:rsidP="001239FB">
            <w:pPr>
              <w:rPr>
                <w:sz w:val="16"/>
              </w:rPr>
            </w:pPr>
            <w:del w:id="369" w:author="dugalh" w:date="2017-04-13T23:20:00Z">
              <w:r w:rsidRPr="008E0C3A" w:rsidDel="003F0D6E">
                <w:rPr>
                  <w:sz w:val="16"/>
                </w:rPr>
                <w:delText>Pristine</w:delText>
              </w:r>
            </w:del>
            <w:ins w:id="370" w:author="dugalh" w:date="2017-04-13T23:20:00Z">
              <w:r w:rsidR="003F0D6E">
                <w:rPr>
                  <w:sz w:val="16"/>
                </w:rPr>
                <w:t>Intact</w:t>
              </w:r>
            </w:ins>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25335066" w:rsidR="00D61588" w:rsidRPr="008E0C3A" w:rsidRDefault="00D61588" w:rsidP="001239FB">
            <w:pPr>
              <w:rPr>
                <w:sz w:val="16"/>
              </w:rPr>
            </w:pPr>
            <w:del w:id="371" w:author="dugalh" w:date="2017-04-13T23:20:00Z">
              <w:r w:rsidRPr="008E0C3A" w:rsidDel="003F0D6E">
                <w:rPr>
                  <w:sz w:val="16"/>
                </w:rPr>
                <w:delText>Pristine</w:delText>
              </w:r>
            </w:del>
            <w:ins w:id="372" w:author="dugalh" w:date="2017-04-13T23:20:00Z">
              <w:r w:rsidR="003F0D6E">
                <w:rPr>
                  <w:sz w:val="16"/>
                </w:rPr>
                <w:t>Intact</w:t>
              </w:r>
            </w:ins>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r w:rsidRPr="008E0C3A">
              <w:rPr>
                <w:sz w:val="16"/>
              </w:rPr>
              <w:t>Rooiberg</w:t>
            </w:r>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640A83B2" w:rsidR="00D61588" w:rsidRPr="008E0C3A" w:rsidRDefault="00D61588" w:rsidP="001239FB">
            <w:pPr>
              <w:rPr>
                <w:sz w:val="16"/>
              </w:rPr>
            </w:pPr>
            <w:del w:id="373" w:author="dugalh" w:date="2017-04-13T23:20:00Z">
              <w:r w:rsidRPr="008E0C3A" w:rsidDel="003F0D6E">
                <w:rPr>
                  <w:sz w:val="16"/>
                </w:rPr>
                <w:delText>Pristine</w:delText>
              </w:r>
            </w:del>
            <w:ins w:id="374" w:author="dugalh" w:date="2017-04-13T23:20:00Z">
              <w:r w:rsidR="003F0D6E">
                <w:rPr>
                  <w:sz w:val="16"/>
                </w:rPr>
                <w:t>Intact</w:t>
              </w:r>
            </w:ins>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012B2926" w:rsidR="00D61588" w:rsidRDefault="00760FAD" w:rsidP="00D61588">
      <w:ins w:id="375" w:author="dugalh" w:date="2017-09-21T08:21:00Z">
        <w:r>
          <w:rPr>
            <w:noProof/>
            <w:lang w:eastAsia="en-GB"/>
          </w:rPr>
          <w:lastRenderedPageBreak/>
          <w:drawing>
            <wp:inline distT="0" distB="0" distL="0" distR="0" wp14:anchorId="6FD640B0" wp14:editId="5A8D685D">
              <wp:extent cx="3771468" cy="19659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76392" cy="1968527"/>
                      </a:xfrm>
                      <a:prstGeom prst="rect">
                        <a:avLst/>
                      </a:prstGeom>
                    </pic:spPr>
                  </pic:pic>
                </a:graphicData>
              </a:graphic>
            </wp:inline>
          </w:drawing>
        </w:r>
      </w:ins>
      <w:del w:id="376" w:author="dugalh" w:date="2017-09-21T08:21:00Z">
        <w:r w:rsidR="00D61588" w:rsidDel="00760FAD">
          <w:rPr>
            <w:noProof/>
            <w:lang w:eastAsia="en-GB"/>
          </w:rPr>
          <w:drawing>
            <wp:inline distT="0" distB="0" distL="0" distR="0" wp14:anchorId="19F38216" wp14:editId="3144357A">
              <wp:extent cx="3761117" cy="195592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ndTruthPolyg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7286" cy="1969535"/>
                      </a:xfrm>
                      <a:prstGeom prst="rect">
                        <a:avLst/>
                      </a:prstGeom>
                    </pic:spPr>
                  </pic:pic>
                </a:graphicData>
              </a:graphic>
            </wp:inline>
          </w:drawing>
        </w:r>
      </w:del>
      <w:bookmarkStart w:id="377" w:name="_GoBack"/>
      <w:bookmarkEnd w:id="377"/>
    </w:p>
    <w:p w14:paraId="432B95C2" w14:textId="36828395" w:rsidR="00D61588" w:rsidRPr="00F4774D" w:rsidRDefault="00D61588" w:rsidP="00F4774D">
      <w:pPr>
        <w:pStyle w:val="Caption"/>
      </w:pPr>
      <w:bookmarkStart w:id="378" w:name="_Ref392343684"/>
      <w:bookmarkStart w:id="379" w:name="_Toc394582257"/>
      <w:bookmarkStart w:id="380"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r w:rsidR="00F4774D" w:rsidRPr="00F4774D">
        <w:t>3</w:t>
      </w:r>
      <w:r w:rsidR="00F4774D" w:rsidRPr="00F4774D">
        <w:fldChar w:fldCharType="end"/>
      </w:r>
      <w:bookmarkEnd w:id="378"/>
      <w:r w:rsidRPr="00F4774D">
        <w:t xml:space="preserve">  </w:t>
      </w:r>
      <w:commentRangeStart w:id="381"/>
      <w:commentRangeStart w:id="382"/>
      <w:r w:rsidRPr="00F4774D">
        <w:t xml:space="preserve">Matjiesvlei2 </w:t>
      </w:r>
      <w:ins w:id="383" w:author="dugalh" w:date="2017-04-14T13:16:00Z">
        <w:r w:rsidR="00F8201B">
          <w:t xml:space="preserve">canopy cover </w:t>
        </w:r>
      </w:ins>
      <w:r w:rsidRPr="00F4774D">
        <w:t>ground truth site</w:t>
      </w:r>
      <w:bookmarkEnd w:id="379"/>
      <w:bookmarkEnd w:id="380"/>
      <w:r w:rsidRPr="00F4774D">
        <w:t xml:space="preserve"> </w:t>
      </w:r>
      <w:commentRangeEnd w:id="381"/>
      <w:r w:rsidR="00916A1A">
        <w:rPr>
          <w:rStyle w:val="CommentReference"/>
          <w:bCs w:val="0"/>
        </w:rPr>
        <w:commentReference w:id="381"/>
      </w:r>
      <w:commentRangeEnd w:id="382"/>
      <w:r w:rsidR="00D56CDA">
        <w:rPr>
          <w:rStyle w:val="CommentReference"/>
          <w:bCs w:val="0"/>
        </w:rPr>
        <w:commentReference w:id="382"/>
      </w:r>
    </w:p>
    <w:p w14:paraId="7A1D04EC" w14:textId="77777777" w:rsidR="00D61588" w:rsidRDefault="00D61588" w:rsidP="00D61588">
      <w:pPr>
        <w:spacing w:line="360" w:lineRule="auto"/>
        <w:jc w:val="both"/>
      </w:pPr>
    </w:p>
    <w:p w14:paraId="4652BC95" w14:textId="72A7F90B" w:rsidR="00D61588" w:rsidDel="00F8201B" w:rsidRDefault="00D61588" w:rsidP="00C712CF">
      <w:pPr>
        <w:pStyle w:val="Caption"/>
        <w:keepNext/>
        <w:keepLines/>
      </w:pPr>
      <w:bookmarkStart w:id="384" w:name="_Ref392440333"/>
      <w:bookmarkStart w:id="385" w:name="_Toc394582238"/>
      <w:bookmarkStart w:id="386" w:name="_Toc448324337"/>
      <w:moveFromRangeStart w:id="387" w:author="dugalh" w:date="2017-04-14T13:17:00Z" w:name="move479939167"/>
      <w:moveFrom w:id="388" w:author="dugalh" w:date="2017-04-14T13:17:00Z">
        <w:r w:rsidDel="00F8201B">
          <w:t xml:space="preserve">Table </w:t>
        </w:r>
        <w:r w:rsidR="00F4774D" w:rsidDel="00F8201B">
          <w:rPr>
            <w:bCs w:val="0"/>
          </w:rPr>
          <w:fldChar w:fldCharType="begin"/>
        </w:r>
        <w:r w:rsidR="00F4774D" w:rsidDel="00F8201B">
          <w:instrText xml:space="preserve"> SEQ Table \* ARABIC </w:instrText>
        </w:r>
        <w:r w:rsidR="00F4774D" w:rsidDel="00F8201B">
          <w:rPr>
            <w:bCs w:val="0"/>
          </w:rPr>
          <w:fldChar w:fldCharType="separate"/>
        </w:r>
        <w:r w:rsidR="00F4774D" w:rsidDel="00F8201B">
          <w:rPr>
            <w:noProof/>
          </w:rPr>
          <w:t>2</w:t>
        </w:r>
        <w:r w:rsidR="00F4774D" w:rsidDel="00F8201B">
          <w:rPr>
            <w:bCs w:val="0"/>
          </w:rPr>
          <w:fldChar w:fldCharType="end"/>
        </w:r>
        <w:bookmarkEnd w:id="384"/>
        <w:r w:rsidDel="00F8201B">
          <w:t xml:space="preserve">   </w:t>
        </w:r>
        <w:r w:rsidRPr="00000CC8" w:rsidDel="00F8201B">
          <w:t xml:space="preserve">Class </w:t>
        </w:r>
        <w:commentRangeStart w:id="389"/>
        <w:r w:rsidRPr="00000CC8" w:rsidDel="00F8201B">
          <w:t>descriptions</w:t>
        </w:r>
        <w:bookmarkEnd w:id="385"/>
        <w:bookmarkEnd w:id="386"/>
        <w:commentRangeEnd w:id="389"/>
        <w:r w:rsidR="00000CC8" w:rsidDel="00F8201B">
          <w:rPr>
            <w:rStyle w:val="CommentReference"/>
            <w:bCs w:val="0"/>
          </w:rPr>
          <w:commentReference w:id="389"/>
        </w:r>
      </w:moveFrom>
    </w:p>
    <w:tbl>
      <w:tblPr>
        <w:tblStyle w:val="MyThesisTable"/>
        <w:tblW w:w="0" w:type="auto"/>
        <w:tblLook w:val="01E0" w:firstRow="1" w:lastRow="1" w:firstColumn="1" w:lastColumn="1" w:noHBand="0" w:noVBand="0"/>
      </w:tblPr>
      <w:tblGrid>
        <w:gridCol w:w="1338"/>
        <w:gridCol w:w="7688"/>
      </w:tblGrid>
      <w:tr w:rsidR="00D61588" w:rsidRPr="0002729A" w:rsidDel="00C15577" w14:paraId="63365F6E" w14:textId="2DCFF138" w:rsidTr="007C5F60">
        <w:trPr>
          <w:cnfStyle w:val="100000000000" w:firstRow="1" w:lastRow="0" w:firstColumn="0" w:lastColumn="0" w:oddVBand="0" w:evenVBand="0" w:oddHBand="0" w:evenHBand="0" w:firstRowFirstColumn="0" w:firstRowLastColumn="0" w:lastRowFirstColumn="0" w:lastRowLastColumn="0"/>
          <w:del w:id="390" w:author="dugalh" w:date="2017-09-20T11:37:00Z"/>
        </w:trPr>
        <w:tc>
          <w:tcPr>
            <w:tcW w:w="1346" w:type="dxa"/>
          </w:tcPr>
          <w:p w14:paraId="6F197ADD" w14:textId="64A45099" w:rsidR="00D61588" w:rsidRPr="008E0C3A" w:rsidDel="00C15577" w:rsidRDefault="00D61588" w:rsidP="00C712CF">
            <w:pPr>
              <w:pStyle w:val="1TableText"/>
              <w:tabs>
                <w:tab w:val="num" w:pos="993"/>
              </w:tabs>
              <w:jc w:val="center"/>
              <w:rPr>
                <w:del w:id="391" w:author="dugalh" w:date="2017-09-20T11:37:00Z"/>
              </w:rPr>
            </w:pPr>
            <w:moveFrom w:id="392" w:author="dugalh" w:date="2017-04-14T13:17:00Z">
              <w:del w:id="393" w:author="dugalh" w:date="2017-09-20T11:37:00Z">
                <w:r w:rsidRPr="008E0C3A" w:rsidDel="00C15577">
                  <w:delText>Class Name</w:delText>
                </w:r>
              </w:del>
            </w:moveFrom>
          </w:p>
        </w:tc>
        <w:tc>
          <w:tcPr>
            <w:tcW w:w="7873" w:type="dxa"/>
          </w:tcPr>
          <w:p w14:paraId="3F8B6F37" w14:textId="4F98A3C7" w:rsidR="00D61588" w:rsidRPr="008E0C3A" w:rsidDel="00C15577" w:rsidRDefault="00D61588" w:rsidP="00C712CF">
            <w:pPr>
              <w:pStyle w:val="1TableText"/>
              <w:tabs>
                <w:tab w:val="num" w:pos="993"/>
              </w:tabs>
              <w:rPr>
                <w:del w:id="394" w:author="dugalh" w:date="2017-09-20T11:37:00Z"/>
              </w:rPr>
            </w:pPr>
            <w:moveFrom w:id="395" w:author="dugalh" w:date="2017-04-14T13:17:00Z">
              <w:del w:id="396" w:author="dugalh" w:date="2017-09-20T11:37:00Z">
                <w:r w:rsidRPr="008E0C3A" w:rsidDel="00C15577">
                  <w:delText>Description</w:delText>
                </w:r>
              </w:del>
            </w:moveFrom>
          </w:p>
        </w:tc>
      </w:tr>
      <w:tr w:rsidR="00D61588" w:rsidRPr="0002729A" w:rsidDel="00C15577" w14:paraId="3777C2E2" w14:textId="1FD355E5" w:rsidTr="007C5F60">
        <w:trPr>
          <w:del w:id="397" w:author="dugalh" w:date="2017-09-20T11:37:00Z"/>
        </w:trPr>
        <w:tc>
          <w:tcPr>
            <w:tcW w:w="1346" w:type="dxa"/>
          </w:tcPr>
          <w:p w14:paraId="37F7DF9F" w14:textId="64D1C003" w:rsidR="00D61588" w:rsidRPr="0002729A" w:rsidDel="00C15577" w:rsidRDefault="0084644E" w:rsidP="00C712CF">
            <w:pPr>
              <w:pStyle w:val="1TableText"/>
              <w:tabs>
                <w:tab w:val="num" w:pos="993"/>
              </w:tabs>
              <w:jc w:val="center"/>
              <w:rPr>
                <w:del w:id="398" w:author="dugalh" w:date="2017-09-20T11:37:00Z"/>
              </w:rPr>
            </w:pPr>
            <w:moveFrom w:id="399" w:author="dugalh" w:date="2017-04-14T13:17:00Z">
              <w:del w:id="400" w:author="dugalh" w:date="2017-09-20T11:37:00Z">
                <w:r w:rsidRPr="0084644E" w:rsidDel="00C15577">
                  <w:delText>Spekboom</w:delText>
                </w:r>
              </w:del>
            </w:moveFrom>
          </w:p>
        </w:tc>
        <w:tc>
          <w:tcPr>
            <w:tcW w:w="7873" w:type="dxa"/>
          </w:tcPr>
          <w:p w14:paraId="3B4A9660" w14:textId="2ECD94D4" w:rsidR="00D61588" w:rsidRPr="008B03B5" w:rsidDel="00C15577" w:rsidRDefault="0084644E" w:rsidP="00C712CF">
            <w:pPr>
              <w:pStyle w:val="1TableText"/>
              <w:tabs>
                <w:tab w:val="num" w:pos="993"/>
              </w:tabs>
              <w:rPr>
                <w:del w:id="401" w:author="dugalh" w:date="2017-09-20T11:37:00Z"/>
                <w:i/>
              </w:rPr>
            </w:pPr>
            <w:moveFrom w:id="402" w:author="dugalh" w:date="2017-04-14T13:17:00Z">
              <w:del w:id="403" w:author="dugalh" w:date="2017-09-20T11:37:00Z">
                <w:r w:rsidRPr="0084644E" w:rsidDel="00C15577">
                  <w:delText>Spekboom</w:delText>
                </w:r>
              </w:del>
            </w:moveFrom>
          </w:p>
        </w:tc>
      </w:tr>
      <w:tr w:rsidR="00D61588" w:rsidRPr="0002729A" w:rsidDel="00C15577" w14:paraId="55B5FF46" w14:textId="0D5DC4CD" w:rsidTr="007C5F60">
        <w:trPr>
          <w:del w:id="404" w:author="dugalh" w:date="2017-09-20T11:37:00Z"/>
        </w:trPr>
        <w:tc>
          <w:tcPr>
            <w:tcW w:w="1346" w:type="dxa"/>
          </w:tcPr>
          <w:p w14:paraId="087C220F" w14:textId="65984ABD" w:rsidR="00D61588" w:rsidRPr="0002729A" w:rsidDel="00C15577" w:rsidRDefault="00D61588" w:rsidP="00C712CF">
            <w:pPr>
              <w:pStyle w:val="1TableText"/>
              <w:tabs>
                <w:tab w:val="num" w:pos="993"/>
              </w:tabs>
              <w:jc w:val="center"/>
              <w:rPr>
                <w:del w:id="405" w:author="dugalh" w:date="2017-09-20T11:37:00Z"/>
              </w:rPr>
            </w:pPr>
            <w:moveFrom w:id="406" w:author="dugalh" w:date="2017-04-14T13:17:00Z">
              <w:del w:id="407" w:author="dugalh" w:date="2017-09-20T11:37:00Z">
                <w:r w:rsidDel="00C15577">
                  <w:delText>Tree</w:delText>
                </w:r>
              </w:del>
            </w:moveFrom>
          </w:p>
        </w:tc>
        <w:tc>
          <w:tcPr>
            <w:tcW w:w="7873" w:type="dxa"/>
          </w:tcPr>
          <w:p w14:paraId="1D3357A4" w14:textId="75C478DE" w:rsidR="00D61588" w:rsidRPr="0002729A" w:rsidDel="00C15577" w:rsidRDefault="00D61588" w:rsidP="00C712CF">
            <w:pPr>
              <w:pStyle w:val="1TableText"/>
              <w:tabs>
                <w:tab w:val="num" w:pos="993"/>
              </w:tabs>
              <w:rPr>
                <w:del w:id="408" w:author="dugalh" w:date="2017-09-20T11:37:00Z"/>
              </w:rPr>
            </w:pPr>
            <w:moveFrom w:id="409" w:author="dugalh" w:date="2017-04-14T13:17:00Z">
              <w:del w:id="410" w:author="dugalh" w:date="2017-09-20T11:37:00Z">
                <w:r w:rsidDel="00C15577">
                  <w:delText>A</w:delText>
                </w:r>
                <w:r w:rsidRPr="007250D2" w:rsidDel="00C15577">
                  <w:delText>ny recognisable tree</w:delText>
                </w:r>
              </w:del>
              <w:ins w:id="411" w:author="Adriaan Van Niekerk" w:date="2017-03-04T09:59:00Z">
                <w:del w:id="412" w:author="dugalh" w:date="2017-09-20T11:37:00Z">
                  <w:r w:rsidR="00000CC8" w:rsidDel="00C15577">
                    <w:delText xml:space="preserve"> other than Spekboom</w:delText>
                  </w:r>
                </w:del>
              </w:ins>
              <w:ins w:id="413" w:author="Adriaan Van Niekerk" w:date="2017-03-04T09:58:00Z">
                <w:del w:id="414" w:author="dugalh" w:date="2017-09-20T11:37:00Z">
                  <w:r w:rsidR="00000CC8" w:rsidDel="00C15577">
                    <w:delText>,</w:delText>
                  </w:r>
                </w:del>
              </w:ins>
              <w:del w:id="415" w:author="dugalh" w:date="2017-09-20T11:37:00Z">
                <w:r w:rsidDel="00C15577">
                  <w:delText xml:space="preserve"> but es</w:delText>
                </w:r>
                <w:r w:rsidRPr="007250D2" w:rsidDel="00C15577">
                  <w:delText>peci</w:delText>
                </w:r>
                <w:r w:rsidDel="00C15577">
                  <w:delText>a</w:delText>
                </w:r>
                <w:r w:rsidRPr="007250D2" w:rsidDel="00C15577">
                  <w:delText>l</w:delText>
                </w:r>
                <w:r w:rsidDel="00C15577">
                  <w:delText>l</w:delText>
                </w:r>
                <w:r w:rsidRPr="007250D2" w:rsidDel="00C15577">
                  <w:delText xml:space="preserve">y the darker </w:delText>
                </w:r>
                <w:r w:rsidRPr="007250D2" w:rsidDel="00C15577">
                  <w:rPr>
                    <w:i/>
                  </w:rPr>
                  <w:delText>Euclea</w:delText>
                </w:r>
                <w:r w:rsidRPr="007250D2" w:rsidDel="00C15577">
                  <w:delText xml:space="preserve"> and </w:delText>
                </w:r>
                <w:r w:rsidRPr="007250D2" w:rsidDel="00C15577">
                  <w:rPr>
                    <w:i/>
                  </w:rPr>
                  <w:delText>Pappea</w:delText>
                </w:r>
                <w:r w:rsidRPr="007250D2" w:rsidDel="00C15577">
                  <w:delText xml:space="preserve"> trees </w:delText>
                </w:r>
                <w:r w:rsidDel="00C15577">
                  <w:delText xml:space="preserve">commonly </w:delText>
                </w:r>
                <w:r w:rsidRPr="007250D2" w:rsidDel="00C15577">
                  <w:delText xml:space="preserve">found intermingled in stands of </w:delText>
                </w:r>
                <w:r w:rsidR="0084644E" w:rsidRPr="0084644E" w:rsidDel="00C15577">
                  <w:delText>Spekboom</w:delText>
                </w:r>
                <w:r w:rsidRPr="007250D2" w:rsidDel="00C15577">
                  <w:delText>.</w:delText>
                </w:r>
              </w:del>
            </w:moveFrom>
          </w:p>
        </w:tc>
      </w:tr>
      <w:tr w:rsidR="00D61588" w:rsidRPr="0002729A" w:rsidDel="00C15577" w14:paraId="1B21C4F4" w14:textId="66A54C98" w:rsidTr="007C5F60">
        <w:trPr>
          <w:del w:id="416" w:author="dugalh" w:date="2017-09-20T11:37:00Z"/>
        </w:trPr>
        <w:tc>
          <w:tcPr>
            <w:tcW w:w="1346" w:type="dxa"/>
          </w:tcPr>
          <w:p w14:paraId="420F1252" w14:textId="62F4DEE0" w:rsidR="00D61588" w:rsidRPr="0002729A" w:rsidDel="00C15577" w:rsidRDefault="00D61588" w:rsidP="00C712CF">
            <w:pPr>
              <w:pStyle w:val="1TableText"/>
              <w:tabs>
                <w:tab w:val="num" w:pos="993"/>
              </w:tabs>
              <w:jc w:val="center"/>
              <w:rPr>
                <w:del w:id="417" w:author="dugalh" w:date="2017-09-20T11:37:00Z"/>
              </w:rPr>
            </w:pPr>
            <w:moveFrom w:id="418" w:author="dugalh" w:date="2017-04-14T13:17:00Z">
              <w:del w:id="419" w:author="dugalh" w:date="2017-09-20T11:37:00Z">
                <w:r w:rsidDel="00C15577">
                  <w:delText>Background</w:delText>
                </w:r>
              </w:del>
            </w:moveFrom>
          </w:p>
        </w:tc>
        <w:tc>
          <w:tcPr>
            <w:tcW w:w="7873" w:type="dxa"/>
          </w:tcPr>
          <w:p w14:paraId="573EB139" w14:textId="7CFBE5A1" w:rsidR="00D61588" w:rsidRPr="0002729A" w:rsidDel="00C15577" w:rsidRDefault="00D61588" w:rsidP="00C712CF">
            <w:pPr>
              <w:pStyle w:val="1TableText"/>
              <w:tabs>
                <w:tab w:val="num" w:pos="993"/>
              </w:tabs>
              <w:rPr>
                <w:del w:id="420" w:author="dugalh" w:date="2017-09-20T11:37:00Z"/>
              </w:rPr>
            </w:pPr>
            <w:moveFrom w:id="421" w:author="dugalh" w:date="2017-04-14T13:17:00Z">
              <w:del w:id="422" w:author="dugalh" w:date="2017-09-20T11:37:00Z">
                <w:r w:rsidDel="00C15577">
                  <w:delText>Bare ground, small shrubs, herbs and anything else not included in the first two classes.</w:delText>
                </w:r>
              </w:del>
            </w:moveFrom>
          </w:p>
        </w:tc>
      </w:tr>
    </w:tbl>
    <w:p w14:paraId="798D9808" w14:textId="56F487E4" w:rsidR="00D61588" w:rsidDel="00F8201B" w:rsidRDefault="00D61588" w:rsidP="00D61588">
      <w:pPr>
        <w:spacing w:line="360" w:lineRule="auto"/>
        <w:jc w:val="both"/>
      </w:pPr>
    </w:p>
    <w:moveFromRangeEnd w:id="387"/>
    <w:p w14:paraId="480E717A" w14:textId="7A3419E8" w:rsidR="00D61588" w:rsidRDefault="008F22FC" w:rsidP="00D61588">
      <w:pPr>
        <w:spacing w:line="360" w:lineRule="auto"/>
        <w:jc w:val="both"/>
      </w:pPr>
      <w:ins w:id="423" w:author="dugalh" w:date="2017-04-16T14:30:00Z">
        <w:r>
          <w:t>For the second data set, a</w:t>
        </w:r>
      </w:ins>
      <w:del w:id="424" w:author="dugalh" w:date="2017-04-16T14:30:00Z">
        <w:r w:rsidR="00916A1A" w:rsidDel="008F22FC">
          <w:delText>A</w:delText>
        </w:r>
      </w:del>
      <w:r w:rsidR="00D61588">
        <w:t xml:space="preserve"> labelling scheme of three classes </w:t>
      </w:r>
      <w:r w:rsidR="00000CC8">
        <w:t>was</w:t>
      </w:r>
      <w:r w:rsidR="00916A1A">
        <w:t xml:space="preserve"> adopted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r w:rsidR="00D61588">
        <w:t xml:space="preserve">.  While canopy cover mapping is in essence a </w:t>
      </w:r>
      <w:r w:rsidR="00745C69">
        <w:t>two-class</w:t>
      </w:r>
      <w:r w:rsidR="00D61588">
        <w:t xml:space="preserve"> problem (</w:t>
      </w:r>
      <w:r w:rsidR="0084644E" w:rsidRPr="0084644E">
        <w:t>Spekboom</w:t>
      </w:r>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DF684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and Mingzhou 2009)", "plainTextFormattedCitation" : "(Mingguo, Qianguo, and Mingzhou 2009)", "previouslyFormattedCitation" : "(Mingguo, Qianguo, and Mingzhou 2009)" }, "properties" : { "noteIndex" : 0 }, "schema" : "https://github.com/citation-style-language/schema/raw/master/csl-citation.json" }</w:instrText>
      </w:r>
      <w:r w:rsidR="00D61588">
        <w:fldChar w:fldCharType="separate"/>
      </w:r>
      <w:r w:rsidR="00DF6845" w:rsidRPr="00DF6845">
        <w:rPr>
          <w:noProof/>
        </w:rPr>
        <w:t>(Mingguo, Qianguo, and Mingzhou 2009)</w:t>
      </w:r>
      <w:r w:rsidR="00D61588">
        <w:fldChar w:fldCharType="end"/>
      </w:r>
      <w:r w:rsidR="00D61588">
        <w:t xml:space="preserve">.  The differentiation of </w:t>
      </w:r>
      <w:r w:rsidR="0084644E" w:rsidRPr="0084644E">
        <w:t>Spekboom</w:t>
      </w:r>
      <w:r w:rsidR="00D61588">
        <w:t xml:space="preserve"> from trees is a particularly challenging part of the problem due to their spectral and textural similarity.  Thus the addition of the Tree class is useful, as it allows control over the classification accuracy of trees relative to the other classes.  </w:t>
      </w:r>
      <w:commentRangeStart w:id="425"/>
      <w:del w:id="426" w:author="dugalh" w:date="2017-06-16T20:31:00Z">
        <w:r w:rsidR="00D61588" w:rsidDel="002104D0">
          <w:delText>The descriptive power or complexity of the classifier is also improved by including th</w:delText>
        </w:r>
        <w:r w:rsidR="00000CC8" w:rsidDel="002104D0">
          <w:delText>is</w:delText>
        </w:r>
        <w:r w:rsidR="00D61588" w:rsidDel="002104D0">
          <w:delText xml:space="preserve"> extra class.  </w:delText>
        </w:r>
        <w:r w:rsidR="008E7D39" w:rsidDel="002104D0">
          <w:delText>By</w:delText>
        </w:r>
        <w:r w:rsidR="00D61588" w:rsidDel="002104D0">
          <w:delText xml:space="preserve"> modelling three </w:delText>
        </w:r>
        <w:r w:rsidR="00D61588" w:rsidDel="002104D0">
          <w:lastRenderedPageBreak/>
          <w:delText>classes</w:delText>
        </w:r>
        <w:r w:rsidR="008E7D39" w:rsidDel="002104D0">
          <w:delText xml:space="preserve">, the </w:delText>
        </w:r>
        <w:r w:rsidR="00D61588" w:rsidDel="002104D0">
          <w:delText xml:space="preserve">ability </w:delText>
        </w:r>
        <w:r w:rsidR="008E7D39" w:rsidDel="002104D0">
          <w:delText xml:space="preserve">of the classifier </w:delText>
        </w:r>
        <w:r w:rsidR="00D61588" w:rsidDel="002104D0">
          <w:delText>to approximate complex decision boundaries</w:delText>
        </w:r>
        <w:r w:rsidR="008E7D39" w:rsidDel="002104D0">
          <w:delText xml:space="preserve"> is improved</w:delText>
        </w:r>
        <w:r w:rsidR="00D61588" w:rsidDel="002104D0">
          <w:delText>, especially in the vicinity of the problematic Tree</w:delText>
        </w:r>
        <w:r w:rsidR="00000CC8" w:rsidDel="002104D0">
          <w:delText>–</w:delText>
        </w:r>
        <w:r w:rsidR="0084644E" w:rsidRPr="0084644E" w:rsidDel="002104D0">
          <w:delText>Spekboom</w:delText>
        </w:r>
        <w:r w:rsidR="00D61588" w:rsidDel="002104D0">
          <w:delText xml:space="preserve"> overlap.</w:delText>
        </w:r>
      </w:del>
      <w:commentRangeEnd w:id="425"/>
      <w:r w:rsidR="002104D0">
        <w:rPr>
          <w:rStyle w:val="CommentReference"/>
        </w:rPr>
        <w:commentReference w:id="425"/>
      </w:r>
      <w:r w:rsidR="00D61588">
        <w:t xml:space="preserve">  </w:t>
      </w:r>
      <w:ins w:id="427" w:author="dugalh" w:date="2017-09-20T12:40:00Z">
        <w:r w:rsidR="00D32509">
          <w:t xml:space="preserve"> </w:t>
        </w:r>
      </w:ins>
      <w:moveToRangeStart w:id="428" w:author="dugalh" w:date="2017-09-20T12:40:00Z" w:name="move493674538"/>
      <w:moveTo w:id="429" w:author="dugalh" w:date="2017-09-20T12:40:00Z">
        <w:r w:rsidR="00D32509" w:rsidDel="00A43F62">
          <w:t xml:space="preserve">The size of the Background class was reduced to be the same as the </w:t>
        </w:r>
        <w:r w:rsidR="00D32509" w:rsidRPr="0084644E" w:rsidDel="00A43F62">
          <w:t>Spekboom</w:t>
        </w:r>
        <w:r w:rsidR="00D32509" w:rsidDel="00A43F62">
          <w:t xml:space="preserve"> class by taking a random subsample.  </w:t>
        </w:r>
        <w:commentRangeStart w:id="430"/>
        <w:r w:rsidR="00D32509" w:rsidDel="00A43F62">
          <w:t xml:space="preserve">This was done to expedite classifier training times.  </w:t>
        </w:r>
        <w:commentRangeEnd w:id="430"/>
        <w:r w:rsidR="00D32509" w:rsidDel="00A43F62">
          <w:rPr>
            <w:rStyle w:val="CommentReference"/>
          </w:rPr>
          <w:commentReference w:id="430"/>
        </w:r>
      </w:moveTo>
      <w:moveToRangeEnd w:id="428"/>
    </w:p>
    <w:p w14:paraId="6D2437D9" w14:textId="77777777" w:rsidR="00D61588" w:rsidRDefault="00D61588" w:rsidP="00D61588">
      <w:pPr>
        <w:spacing w:line="360" w:lineRule="auto"/>
        <w:jc w:val="both"/>
        <w:rPr>
          <w:ins w:id="431" w:author="dugalh" w:date="2017-04-14T13:17:00Z"/>
        </w:rPr>
      </w:pPr>
    </w:p>
    <w:p w14:paraId="41878D9B" w14:textId="77777777" w:rsidR="00F8201B" w:rsidRDefault="00F8201B" w:rsidP="00F8201B">
      <w:pPr>
        <w:pStyle w:val="Caption"/>
        <w:keepNext/>
        <w:keepLines/>
      </w:pPr>
      <w:moveToRangeStart w:id="432" w:author="dugalh" w:date="2017-04-14T13:17:00Z" w:name="move479939167"/>
      <w:moveTo w:id="433" w:author="dugalh" w:date="2017-04-14T13:17:00Z">
        <w:r>
          <w:t xml:space="preserve">Table </w:t>
        </w:r>
        <w:r>
          <w:fldChar w:fldCharType="begin"/>
        </w:r>
        <w:r>
          <w:instrText xml:space="preserve"> SEQ Table \* ARABIC </w:instrText>
        </w:r>
        <w:r>
          <w:fldChar w:fldCharType="separate"/>
        </w:r>
        <w:r>
          <w:rPr>
            <w:noProof/>
          </w:rPr>
          <w:t>2</w:t>
        </w:r>
        <w:r>
          <w:fldChar w:fldCharType="end"/>
        </w:r>
        <w:r>
          <w:t xml:space="preserve">   </w:t>
        </w:r>
        <w:r w:rsidRPr="00000CC8">
          <w:t xml:space="preserve">Class </w:t>
        </w:r>
        <w:commentRangeStart w:id="434"/>
        <w:r w:rsidRPr="00000CC8">
          <w:t>descriptions</w:t>
        </w:r>
        <w:commentRangeEnd w:id="434"/>
        <w:r>
          <w:rPr>
            <w:rStyle w:val="CommentReference"/>
            <w:bCs w:val="0"/>
          </w:rPr>
          <w:commentReference w:id="434"/>
        </w:r>
      </w:moveTo>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moveTo w:id="435" w:author="dugalh" w:date="2017-04-14T13:17:00Z">
              <w:r w:rsidRPr="008E0C3A">
                <w:t>Class Name</w:t>
              </w:r>
            </w:moveTo>
          </w:p>
        </w:tc>
        <w:tc>
          <w:tcPr>
            <w:tcW w:w="7873" w:type="dxa"/>
          </w:tcPr>
          <w:p w14:paraId="0AA40861" w14:textId="77777777" w:rsidR="00F8201B" w:rsidRPr="008E0C3A" w:rsidRDefault="00F8201B" w:rsidP="000F603E">
            <w:pPr>
              <w:pStyle w:val="1TableText"/>
              <w:tabs>
                <w:tab w:val="num" w:pos="993"/>
              </w:tabs>
            </w:pPr>
            <w:moveTo w:id="436" w:author="dugalh" w:date="2017-04-14T13:17:00Z">
              <w:r w:rsidRPr="008E0C3A">
                <w:t>Description</w:t>
              </w:r>
            </w:moveTo>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moveTo w:id="437" w:author="dugalh" w:date="2017-04-14T13:17:00Z">
              <w:r w:rsidRPr="0084644E">
                <w:t>Spekboom</w:t>
              </w:r>
            </w:moveTo>
          </w:p>
        </w:tc>
        <w:tc>
          <w:tcPr>
            <w:tcW w:w="7873" w:type="dxa"/>
          </w:tcPr>
          <w:p w14:paraId="1EE02EC7" w14:textId="77777777" w:rsidR="00F8201B" w:rsidRPr="008B03B5" w:rsidRDefault="00F8201B" w:rsidP="000F603E">
            <w:pPr>
              <w:pStyle w:val="1TableText"/>
              <w:tabs>
                <w:tab w:val="num" w:pos="993"/>
              </w:tabs>
              <w:rPr>
                <w:i/>
              </w:rPr>
            </w:pPr>
            <w:moveTo w:id="438" w:author="dugalh" w:date="2017-04-14T13:17:00Z">
              <w:r w:rsidRPr="0084644E">
                <w:t>Spekboom</w:t>
              </w:r>
            </w:moveTo>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moveTo w:id="439" w:author="dugalh" w:date="2017-04-14T13:17:00Z">
              <w:r>
                <w:t>Tree</w:t>
              </w:r>
            </w:moveTo>
          </w:p>
        </w:tc>
        <w:tc>
          <w:tcPr>
            <w:tcW w:w="7873" w:type="dxa"/>
          </w:tcPr>
          <w:p w14:paraId="6DF9807C" w14:textId="77777777" w:rsidR="00F8201B" w:rsidRPr="0002729A" w:rsidRDefault="00F8201B" w:rsidP="000F603E">
            <w:pPr>
              <w:pStyle w:val="1TableText"/>
              <w:tabs>
                <w:tab w:val="num" w:pos="993"/>
              </w:tabs>
            </w:pPr>
            <w:moveTo w:id="440" w:author="dugalh" w:date="2017-04-14T13:17:00Z">
              <w:r>
                <w:t>A</w:t>
              </w:r>
              <w:r w:rsidRPr="007250D2">
                <w:t>ny recognisable tree</w:t>
              </w:r>
              <w:r>
                <w:t xml:space="preserve"> other than Spekboom,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r w:rsidRPr="0084644E">
                <w:t>Spekboom</w:t>
              </w:r>
              <w:r w:rsidRPr="007250D2">
                <w:t>.</w:t>
              </w:r>
            </w:moveTo>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moveTo w:id="441" w:author="dugalh" w:date="2017-04-14T13:17:00Z">
              <w:r>
                <w:t>Background</w:t>
              </w:r>
            </w:moveTo>
          </w:p>
        </w:tc>
        <w:tc>
          <w:tcPr>
            <w:tcW w:w="7873" w:type="dxa"/>
          </w:tcPr>
          <w:p w14:paraId="295047C4" w14:textId="77777777" w:rsidR="00F8201B" w:rsidRPr="0002729A" w:rsidRDefault="00F8201B" w:rsidP="000F603E">
            <w:pPr>
              <w:pStyle w:val="1TableText"/>
              <w:tabs>
                <w:tab w:val="num" w:pos="993"/>
              </w:tabs>
            </w:pPr>
            <w:moveTo w:id="442" w:author="dugalh" w:date="2017-04-14T13:17:00Z">
              <w:r>
                <w:t>Bare ground, small shrubs, herbs and anything else not included in the first two classes.</w:t>
              </w:r>
            </w:moveTo>
          </w:p>
        </w:tc>
      </w:tr>
    </w:tbl>
    <w:p w14:paraId="68B8C969" w14:textId="77777777" w:rsidR="00F8201B" w:rsidRDefault="00F8201B" w:rsidP="00F8201B">
      <w:pPr>
        <w:spacing w:line="360" w:lineRule="auto"/>
        <w:jc w:val="both"/>
      </w:pPr>
    </w:p>
    <w:moveToRangeEnd w:id="432"/>
    <w:p w14:paraId="7E0E1D27" w14:textId="77777777" w:rsidR="00F8201B" w:rsidRDefault="00F8201B" w:rsidP="00D61588">
      <w:pPr>
        <w:spacing w:line="360" w:lineRule="auto"/>
        <w:jc w:val="both"/>
      </w:pPr>
    </w:p>
    <w:p w14:paraId="217F7A91" w14:textId="6AE490B6" w:rsidR="00D61588" w:rsidRDefault="001E6DC0" w:rsidP="00D61588">
      <w:pPr>
        <w:spacing w:line="360" w:lineRule="auto"/>
        <w:jc w:val="both"/>
      </w:pPr>
      <w:commentRangeStart w:id="443"/>
      <w:ins w:id="444" w:author="dugalh" w:date="2017-04-16T14:46:00Z">
        <w:r>
          <w:t>Due to the small 0.5m pixel size, limited DGPS and image spatial accuracy, dense vegetation growth and rugged terrain</w:t>
        </w:r>
      </w:ins>
      <w:ins w:id="445" w:author="dugalh" w:date="2017-04-16T14:47:00Z">
        <w:r>
          <w:t>,</w:t>
        </w:r>
      </w:ins>
      <w:ins w:id="446" w:author="dugalh" w:date="2017-04-16T14:46:00Z">
        <w:r>
          <w:t xml:space="preserve"> it was not practical to obtain per-pixel class labels by in situ observation.  </w:t>
        </w:r>
      </w:ins>
      <w:commentRangeEnd w:id="443"/>
      <w:ins w:id="447" w:author="dugalh" w:date="2017-04-16T14:47:00Z">
        <w:r>
          <w:rPr>
            <w:rStyle w:val="CommentReference"/>
          </w:rPr>
          <w:commentReference w:id="443"/>
        </w:r>
      </w:ins>
      <w:ins w:id="448" w:author="dugalh" w:date="2017-04-16T14:25:00Z">
        <w:r w:rsidR="00BB1598">
          <w:t xml:space="preserve">Per-pixel </w:t>
        </w:r>
      </w:ins>
      <w:ins w:id="449" w:author="dugalh" w:date="2017-04-16T14:36:00Z">
        <w:r w:rsidR="008F22FC">
          <w:t xml:space="preserve">class labels for the </w:t>
        </w:r>
      </w:ins>
      <w:ins w:id="450" w:author="dugalh" w:date="2017-04-16T14:25:00Z">
        <w:r w:rsidR="008F22FC">
          <w:t xml:space="preserve">second data set were </w:t>
        </w:r>
      </w:ins>
      <w:ins w:id="451" w:author="dugalh" w:date="2017-04-16T14:46:00Z">
        <w:r>
          <w:t xml:space="preserve">therefore </w:t>
        </w:r>
      </w:ins>
      <w:commentRangeStart w:id="452"/>
      <w:del w:id="453" w:author="dugalh" w:date="2017-04-16T14:25:00Z">
        <w:r w:rsidR="00D61588" w:rsidDel="00BB1598">
          <w:delText>C</w:delText>
        </w:r>
      </w:del>
      <w:del w:id="454" w:author="dugalh" w:date="2017-04-16T14:36:00Z">
        <w:r w:rsidR="00D61588" w:rsidDel="008F22FC">
          <w:delText xml:space="preserve">lassifier </w:delText>
        </w:r>
        <w:commentRangeStart w:id="455"/>
        <w:r w:rsidR="00D61588" w:rsidDel="008F22FC">
          <w:delText>training</w:delText>
        </w:r>
        <w:commentRangeEnd w:id="455"/>
        <w:r w:rsidR="00827A8E" w:rsidDel="008F22FC">
          <w:rPr>
            <w:rStyle w:val="CommentReference"/>
          </w:rPr>
          <w:commentReference w:id="455"/>
        </w:r>
        <w:r w:rsidR="00D61588" w:rsidDel="008F22FC">
          <w:delText xml:space="preserve"> data was </w:delText>
        </w:r>
      </w:del>
      <w:r w:rsidR="00D61588">
        <w:t xml:space="preserve">obtained by visual discrimination and hand labelling of images.  </w:t>
      </w:r>
      <w:del w:id="456" w:author="dugalh" w:date="2017-04-14T13:20:00Z">
        <w:r w:rsidR="00D61588" w:rsidDel="000F603E">
          <w:delText xml:space="preserve">RGB and </w:delText>
        </w:r>
        <w:commentRangeStart w:id="457"/>
        <w:commentRangeStart w:id="458"/>
        <w:r w:rsidR="00D61588" w:rsidDel="000F603E">
          <w:delText>CIR</w:delText>
        </w:r>
        <w:commentRangeEnd w:id="457"/>
        <w:r w:rsidR="0018013C" w:rsidDel="000F603E">
          <w:rPr>
            <w:rStyle w:val="CommentReference"/>
          </w:rPr>
          <w:commentReference w:id="457"/>
        </w:r>
      </w:del>
      <w:commentRangeEnd w:id="458"/>
      <w:r w:rsidR="000843A5">
        <w:rPr>
          <w:rStyle w:val="CommentReference"/>
        </w:rPr>
        <w:commentReference w:id="458"/>
      </w:r>
      <w:del w:id="459" w:author="dugalh" w:date="2017-04-14T13:20:00Z">
        <w:r w:rsidR="00D61588" w:rsidDel="000F603E">
          <w:delText xml:space="preserve"> images were used side by side in this exercise.  </w:delText>
        </w:r>
      </w:del>
      <w:ins w:id="460" w:author="dugalh" w:date="2017-06-16T20:32:00Z">
        <w:r w:rsidR="002104D0">
          <w:t xml:space="preserve">Image </w:t>
        </w:r>
      </w:ins>
      <w:commentRangeStart w:id="461"/>
      <w:commentRangeStart w:id="462"/>
      <w:commentRangeStart w:id="463"/>
      <w:commentRangeStart w:id="464"/>
      <w:del w:id="465" w:author="dugalh" w:date="2017-06-16T20:32:00Z">
        <w:r w:rsidR="00D61588" w:rsidDel="002104D0">
          <w:delText xml:space="preserve">Objects </w:delText>
        </w:r>
      </w:del>
      <w:commentRangeEnd w:id="461"/>
      <w:commentRangeEnd w:id="462"/>
      <w:ins w:id="466" w:author="dugalh" w:date="2017-06-16T20:38:00Z">
        <w:r w:rsidR="00804C5F">
          <w:t>areas</w:t>
        </w:r>
      </w:ins>
      <w:ins w:id="467" w:author="dugalh" w:date="2017-06-16T20:32:00Z">
        <w:r w:rsidR="002104D0">
          <w:t xml:space="preserve"> </w:t>
        </w:r>
      </w:ins>
      <w:r w:rsidR="0018013C">
        <w:rPr>
          <w:rStyle w:val="CommentReference"/>
        </w:rPr>
        <w:commentReference w:id="461"/>
      </w:r>
      <w:commentRangeEnd w:id="463"/>
      <w:r w:rsidR="002104D0">
        <w:rPr>
          <w:rStyle w:val="CommentReference"/>
        </w:rPr>
        <w:commentReference w:id="462"/>
      </w:r>
      <w:r w:rsidR="00313DD4">
        <w:rPr>
          <w:rStyle w:val="CommentReference"/>
        </w:rPr>
        <w:commentReference w:id="463"/>
      </w:r>
      <w:commentRangeEnd w:id="464"/>
      <w:r w:rsidR="008F22FC">
        <w:rPr>
          <w:rStyle w:val="CommentReference"/>
        </w:rPr>
        <w:commentReference w:id="464"/>
      </w:r>
      <w:r w:rsidR="00D61588">
        <w:t xml:space="preserve">belonging to the various classes were delineated </w:t>
      </w:r>
      <w:del w:id="468" w:author="Adriaan Van Niekerk" w:date="2016-11-17T08:05:00Z">
        <w:r w:rsidR="00D61588" w:rsidDel="0018013C">
          <w:delText xml:space="preserve">with </w:delText>
        </w:r>
      </w:del>
      <w:ins w:id="469" w:author="Adriaan Van Niekerk" w:date="2016-11-17T08:05:00Z">
        <w:r w:rsidR="0018013C">
          <w:t xml:space="preserve">as </w:t>
        </w:r>
      </w:ins>
      <w:r w:rsidR="00D61588">
        <w:t>polygons</w:t>
      </w:r>
      <w:ins w:id="470" w:author="dugalh" w:date="2017-06-16T20:35:00Z">
        <w:r w:rsidR="002104D0">
          <w:t xml:space="preserve"> in a GIS package</w:t>
        </w:r>
      </w:ins>
      <w:ins w:id="471" w:author="dugalh" w:date="2017-04-16T14:37:00Z">
        <w:r w:rsidR="008F22FC">
          <w:t>.  An example is</w:t>
        </w:r>
      </w:ins>
      <w:del w:id="472" w:author="dugalh" w:date="2017-04-16T14:37:00Z">
        <w:r w:rsidR="00D61588" w:rsidDel="008F22FC">
          <w:delText xml:space="preserve"> as</w:delText>
        </w:r>
      </w:del>
      <w:r w:rsidR="00D61588">
        <w:t xml:space="preserve"> shown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r w:rsidR="00D61588">
        <w:t xml:space="preserve">.  </w:t>
      </w:r>
      <w:commentRangeEnd w:id="452"/>
      <w:r w:rsidR="00000CC8">
        <w:rPr>
          <w:rStyle w:val="CommentReference"/>
        </w:rPr>
        <w:commentReference w:id="452"/>
      </w:r>
      <w:ins w:id="473" w:author="dugalh" w:date="2017-04-16T14:36:00Z">
        <w:r w:rsidR="008F22FC">
          <w:t xml:space="preserve">All pixels within a polygon object </w:t>
        </w:r>
      </w:ins>
      <w:ins w:id="474" w:author="dugalh" w:date="2017-04-16T14:37:00Z">
        <w:r w:rsidR="008F22FC">
          <w:t xml:space="preserve">were assigned the same class label.  </w:t>
        </w:r>
      </w:ins>
      <w:del w:id="475" w:author="dugalh" w:date="2017-04-14T13:23:00Z">
        <w:r w:rsidR="00D61588" w:rsidDel="000F603E">
          <w:delText xml:space="preserve">Only objects where there was a reasonable </w:delText>
        </w:r>
      </w:del>
      <w:ins w:id="476" w:author="Adriaan Van Niekerk" w:date="2017-03-04T10:07:00Z">
        <w:del w:id="477" w:author="dugalh" w:date="2017-04-14T13:23:00Z">
          <w:r w:rsidR="00313DD4" w:rsidDel="000F603E">
            <w:delText xml:space="preserve">high </w:delText>
          </w:r>
        </w:del>
      </w:ins>
      <w:del w:id="478" w:author="dugalh" w:date="2017-04-14T13:23:00Z">
        <w:r w:rsidR="00D61588" w:rsidDel="000F603E">
          <w:delText xml:space="preserve">degree of confidence of class membership were included </w:delText>
        </w:r>
        <w:commentRangeStart w:id="479"/>
        <w:commentRangeStart w:id="480"/>
        <w:r w:rsidR="00D61588" w:rsidDel="000F603E">
          <w:delText>in the ground truth</w:delText>
        </w:r>
        <w:commentRangeEnd w:id="479"/>
        <w:r w:rsidR="00313DD4" w:rsidDel="000F603E">
          <w:rPr>
            <w:rStyle w:val="CommentReference"/>
          </w:rPr>
          <w:commentReference w:id="479"/>
        </w:r>
        <w:commentRangeEnd w:id="480"/>
        <w:r w:rsidR="000F603E" w:rsidDel="000F603E">
          <w:rPr>
            <w:rStyle w:val="CommentReference"/>
          </w:rPr>
          <w:commentReference w:id="480"/>
        </w:r>
        <w:r w:rsidR="00D61588" w:rsidDel="000F603E">
          <w:delText xml:space="preserve">.  </w:delText>
        </w:r>
        <w:commentRangeStart w:id="481"/>
        <w:r w:rsidR="00D61588" w:rsidDel="000F603E">
          <w:delText xml:space="preserve">Despite this, it is unavoidable that the </w:delText>
        </w:r>
        <w:r w:rsidR="00D61588" w:rsidRPr="00313DD4" w:rsidDel="000F603E">
          <w:rPr>
            <w:highlight w:val="yellow"/>
            <w:rPrChange w:id="482" w:author="Adriaan Van Niekerk" w:date="2017-03-04T10:10:00Z">
              <w:rPr/>
            </w:rPrChange>
          </w:rPr>
          <w:delText>ground truth</w:delText>
        </w:r>
        <w:r w:rsidR="00D61588" w:rsidDel="000F603E">
          <w:delText xml:space="preserve"> contains some inaccuracies as it is not always easy to visually distinguish between the different classes.  </w:delText>
        </w:r>
        <w:commentRangeEnd w:id="481"/>
        <w:r w:rsidR="00313DD4" w:rsidDel="000F603E">
          <w:rPr>
            <w:rStyle w:val="CommentReference"/>
          </w:rPr>
          <w:commentReference w:id="481"/>
        </w:r>
      </w:del>
      <w:ins w:id="483" w:author="dugalh" w:date="2017-04-16T14:39:00Z">
        <w:r w:rsidR="000843A5">
          <w:t>Polygon a</w:t>
        </w:r>
      </w:ins>
      <w:del w:id="484" w:author="dugalh" w:date="2017-04-16T14:39:00Z">
        <w:r w:rsidR="00D61588" w:rsidDel="000843A5">
          <w:delText>A</w:delText>
        </w:r>
      </w:del>
      <w:r w:rsidR="00D61588">
        <w:t xml:space="preserve">reas were selected to encompass variability in habitat and level of degradation. </w:t>
      </w:r>
      <w:ins w:id="485" w:author="dugalh" w:date="2017-04-16T14:31:00Z">
        <w:r w:rsidR="008F22FC">
          <w:t xml:space="preserve"> </w:t>
        </w:r>
      </w:ins>
      <w:del w:id="486" w:author="dugalh" w:date="2017-04-16T14:31:00Z">
        <w:r w:rsidR="00D61588" w:rsidDel="008F22FC">
          <w:delText xml:space="preserve"> </w:delText>
        </w:r>
      </w:del>
      <w:commentRangeStart w:id="487"/>
      <w:del w:id="488" w:author="dugalh" w:date="2017-04-14T13:33:00Z">
        <w:r w:rsidR="00D61588" w:rsidDel="001F18C1">
          <w:delText xml:space="preserve">This </w:delText>
        </w:r>
        <w:r w:rsidR="00D61588" w:rsidRPr="00313DD4" w:rsidDel="001F18C1">
          <w:rPr>
            <w:highlight w:val="yellow"/>
            <w:rPrChange w:id="489" w:author="Adriaan Van Niekerk" w:date="2017-03-04T10:10:00Z">
              <w:rPr/>
            </w:rPrChange>
          </w:rPr>
          <w:delText>ground truth</w:delText>
        </w:r>
        <w:r w:rsidR="00D61588" w:rsidDel="001F18C1">
          <w:delText xml:space="preserve"> was </w:delText>
        </w:r>
        <w:r w:rsidR="008E7D39" w:rsidDel="001F18C1">
          <w:delText>selected from the</w:delText>
        </w:r>
        <w:r w:rsidR="00D61588" w:rsidDel="001F18C1">
          <w:delText xml:space="preserve"> four images containing the field </w:delText>
        </w:r>
        <w:r w:rsidR="00D61588" w:rsidRPr="00313DD4" w:rsidDel="001F18C1">
          <w:rPr>
            <w:highlight w:val="yellow"/>
            <w:rPrChange w:id="490" w:author="Adriaan Van Niekerk" w:date="2017-03-04T10:10:00Z">
              <w:rPr/>
            </w:rPrChange>
          </w:rPr>
          <w:delText>ground truth</w:delText>
        </w:r>
        <w:r w:rsidR="00D61588" w:rsidDel="001F18C1">
          <w:delText xml:space="preserve"> of</w:delText>
        </w:r>
        <w:r w:rsidR="00C712CF" w:rsidDel="001F18C1">
          <w:delText xml:space="preserve"> </w:delText>
        </w:r>
        <w:r w:rsidR="00C712CF" w:rsidDel="001F18C1">
          <w:fldChar w:fldCharType="begin"/>
        </w:r>
        <w:r w:rsidR="00C712CF" w:rsidDel="001F18C1">
          <w:delInstrText xml:space="preserve"> REF _Ref466457780 \h </w:delInstrText>
        </w:r>
        <w:r w:rsidR="00C712CF" w:rsidDel="001F18C1">
          <w:fldChar w:fldCharType="separate"/>
        </w:r>
        <w:r w:rsidR="00C712CF" w:rsidRPr="00F4774D" w:rsidDel="001F18C1">
          <w:delText>Table 1</w:delText>
        </w:r>
        <w:r w:rsidR="00C712CF" w:rsidDel="001F18C1">
          <w:fldChar w:fldCharType="end"/>
        </w:r>
        <w:r w:rsidR="00D61588" w:rsidDel="001F18C1">
          <w:delText xml:space="preserve">.  </w:delText>
        </w:r>
        <w:commentRangeEnd w:id="487"/>
        <w:r w:rsidR="001F18C1" w:rsidDel="001F18C1">
          <w:rPr>
            <w:rStyle w:val="CommentReference"/>
          </w:rPr>
          <w:commentReference w:id="487"/>
        </w:r>
      </w:del>
      <w:r w:rsidR="00D61588">
        <w:t>The total number</w:t>
      </w:r>
      <w:r w:rsidR="00420505">
        <w:t xml:space="preserve"> of</w:t>
      </w:r>
      <w:r w:rsidR="00D61588">
        <w:t xml:space="preserve"> polygons and pixels </w:t>
      </w:r>
      <w:del w:id="491" w:author="dugalh" w:date="2017-04-14T13:34:00Z">
        <w:r w:rsidR="00D61588" w:rsidRPr="00313DD4" w:rsidDel="001F18C1">
          <w:rPr>
            <w:highlight w:val="yellow"/>
            <w:rPrChange w:id="492" w:author="Adriaan Van Niekerk" w:date="2017-03-04T10:10:00Z">
              <w:rPr/>
            </w:rPrChange>
          </w:rPr>
          <w:delText>ground truthed</w:delText>
        </w:r>
      </w:del>
      <w:ins w:id="493" w:author="dugalh" w:date="2017-04-14T13:34:00Z">
        <w:r w:rsidR="001F18C1">
          <w:t>labelled</w:t>
        </w:r>
      </w:ins>
      <w:r w:rsidR="00D61588">
        <w:t xml:space="preserve"> for each class is shown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r w:rsidR="00D61588">
        <w:t>.  This data set is referred to as the “</w:t>
      </w:r>
      <w:ins w:id="494" w:author="dugalh" w:date="2017-04-14T16:27:00Z">
        <w:r w:rsidR="00C02B4A">
          <w:t xml:space="preserve">labelled </w:t>
        </w:r>
      </w:ins>
      <w:del w:id="495" w:author="dugalh" w:date="2017-04-16T17:24:00Z">
        <w:r w:rsidR="00D61588" w:rsidDel="000245CE">
          <w:delText xml:space="preserve">image </w:delText>
        </w:r>
      </w:del>
      <w:ins w:id="496" w:author="dugalh" w:date="2017-04-16T17:24:00Z">
        <w:r w:rsidR="000245CE">
          <w:t xml:space="preserve">pixel </w:t>
        </w:r>
      </w:ins>
      <w:ins w:id="497" w:author="dugalh" w:date="2017-04-14T16:27:00Z">
        <w:r w:rsidR="00C02B4A">
          <w:t>data</w:t>
        </w:r>
      </w:ins>
      <w:del w:id="498" w:author="dugalh" w:date="2017-04-14T13:34:00Z">
        <w:r w:rsidR="00D61588" w:rsidRPr="00313DD4" w:rsidDel="001F18C1">
          <w:rPr>
            <w:highlight w:val="yellow"/>
            <w:rPrChange w:id="499" w:author="Adriaan Van Niekerk" w:date="2017-03-04T10:10:00Z">
              <w:rPr/>
            </w:rPrChange>
          </w:rPr>
          <w:delText>ground truth</w:delText>
        </w:r>
      </w:del>
      <w:r w:rsidR="00D61588">
        <w:t>”</w:t>
      </w:r>
      <w:ins w:id="500" w:author="dugalh" w:date="2017-04-16T14:26:00Z">
        <w:r w:rsidR="00BB1598">
          <w:t xml:space="preserve"> and was used for training and evaluating the classifier on a per-pixel basis</w:t>
        </w:r>
      </w:ins>
      <w:r w:rsidR="00D61588">
        <w:t xml:space="preserve">. </w:t>
      </w:r>
      <w:ins w:id="501" w:author="dugalh" w:date="2017-04-16T14:27:00Z">
        <w:r w:rsidR="00BB1598">
          <w:t xml:space="preserve"> </w:t>
        </w:r>
      </w:ins>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C15577" w:rsidRPr="00804C5F" w:rsidRDefault="00C15577"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C15577" w:rsidRPr="00804C5F" w:rsidRDefault="00C15577"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702360E" w:rsidR="00D61588" w:rsidRDefault="00D61588" w:rsidP="00D61588">
      <w:pPr>
        <w:pStyle w:val="Caption"/>
        <w:jc w:val="both"/>
      </w:pPr>
      <w:bookmarkStart w:id="502" w:name="_Ref392445255"/>
      <w:bookmarkStart w:id="503" w:name="_Toc394582258"/>
      <w:bookmarkStart w:id="504"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502"/>
      <w:r>
        <w:t xml:space="preserve">  </w:t>
      </w:r>
      <w:commentRangeStart w:id="505"/>
      <w:del w:id="506" w:author="dugalh" w:date="2017-04-14T13:35:00Z">
        <w:r w:rsidDel="00041CA2">
          <w:delText>Hand labelled ground truth</w:delText>
        </w:r>
      </w:del>
      <w:bookmarkEnd w:id="503"/>
      <w:bookmarkEnd w:id="504"/>
      <w:commentRangeEnd w:id="505"/>
      <w:ins w:id="507" w:author="dugalh" w:date="2017-04-14T13:35:00Z">
        <w:r w:rsidR="00041CA2">
          <w:t>Example image class labels</w:t>
        </w:r>
      </w:ins>
      <w:r w:rsidR="00313DD4">
        <w:rPr>
          <w:rStyle w:val="CommentReference"/>
          <w:bCs w:val="0"/>
        </w:rPr>
        <w:commentReference w:id="505"/>
      </w:r>
    </w:p>
    <w:p w14:paraId="464AAB84" w14:textId="77777777" w:rsidR="00D61588" w:rsidRDefault="00D61588" w:rsidP="00D61588">
      <w:pPr>
        <w:spacing w:line="360" w:lineRule="auto"/>
        <w:jc w:val="both"/>
      </w:pPr>
    </w:p>
    <w:p w14:paraId="39A2B3E8" w14:textId="2989C4B5" w:rsidR="00D61588" w:rsidRDefault="00D61588" w:rsidP="00D61588">
      <w:pPr>
        <w:pStyle w:val="1Tablecaption"/>
      </w:pPr>
      <w:bookmarkStart w:id="508" w:name="_Ref392530242"/>
      <w:bookmarkStart w:id="509" w:name="_Toc394582239"/>
      <w:bookmarkStart w:id="510"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508"/>
      <w:r>
        <w:t xml:space="preserve">   </w:t>
      </w:r>
      <w:ins w:id="511" w:author="dugalh" w:date="2017-04-14T13:39:00Z">
        <w:r w:rsidR="00D01883">
          <w:t xml:space="preserve">Details of </w:t>
        </w:r>
      </w:ins>
      <w:ins w:id="512" w:author="dugalh" w:date="2017-04-14T16:27:00Z">
        <w:r w:rsidR="00C02B4A">
          <w:t xml:space="preserve">labelled </w:t>
        </w:r>
      </w:ins>
      <w:ins w:id="513" w:author="dugalh" w:date="2017-04-16T17:25:00Z">
        <w:r w:rsidR="00E771F6">
          <w:t>pixel</w:t>
        </w:r>
      </w:ins>
      <w:del w:id="514" w:author="dugalh" w:date="2017-04-14T13:39:00Z">
        <w:r w:rsidDel="00D01883">
          <w:delText>I</w:delText>
        </w:r>
      </w:del>
      <w:del w:id="515" w:author="dugalh" w:date="2017-04-16T17:25:00Z">
        <w:r w:rsidDel="00E771F6">
          <w:delText>mage</w:delText>
        </w:r>
      </w:del>
      <w:r>
        <w:t xml:space="preserve"> </w:t>
      </w:r>
      <w:del w:id="516" w:author="dugalh" w:date="2017-04-14T13:36:00Z">
        <w:r w:rsidRPr="00313DD4" w:rsidDel="00041CA2">
          <w:rPr>
            <w:highlight w:val="yellow"/>
            <w:rPrChange w:id="517" w:author="Adriaan Van Niekerk" w:date="2017-03-04T10:12:00Z">
              <w:rPr/>
            </w:rPrChange>
          </w:rPr>
          <w:delText>ground truth</w:delText>
        </w:r>
      </w:del>
      <w:ins w:id="518" w:author="dugalh" w:date="2017-04-14T16:27:00Z">
        <w:r w:rsidR="00C02B4A">
          <w:t>data</w:t>
        </w:r>
      </w:ins>
      <w:del w:id="519" w:author="dugalh" w:date="2017-04-14T16:27:00Z">
        <w:r w:rsidDel="00C02B4A">
          <w:delText xml:space="preserve"> </w:delText>
        </w:r>
      </w:del>
      <w:del w:id="520" w:author="dugalh" w:date="2017-04-14T13:39:00Z">
        <w:r w:rsidDel="00D01883">
          <w:delText>size</w:delText>
        </w:r>
      </w:del>
      <w:bookmarkEnd w:id="509"/>
      <w:bookmarkEnd w:id="510"/>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r w:rsidRPr="0084644E">
              <w:t>Spekboom</w:t>
            </w:r>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691D8C" w14:textId="77777777" w:rsidR="00D61588" w:rsidRDefault="00D61588" w:rsidP="00D61588"/>
    <w:p w14:paraId="679F8C3A" w14:textId="04009269" w:rsidR="00D61588" w:rsidDel="00F16830" w:rsidRDefault="00D61588" w:rsidP="00D61588">
      <w:pPr>
        <w:rPr>
          <w:del w:id="521" w:author="dugalh" w:date="2017-04-16T13:19:00Z"/>
        </w:rPr>
      </w:pPr>
    </w:p>
    <w:p w14:paraId="6ED37D63" w14:textId="0B7E49A4" w:rsidR="00D61588" w:rsidDel="00F16830" w:rsidRDefault="00456535" w:rsidP="00D61588">
      <w:pPr>
        <w:pStyle w:val="Heading2"/>
        <w:rPr>
          <w:del w:id="522" w:author="dugalh" w:date="2017-04-16T13:19:00Z"/>
        </w:rPr>
      </w:pPr>
      <w:del w:id="523" w:author="dugalh" w:date="2017-04-16T13:19:00Z">
        <w:r w:rsidDel="00F16830">
          <w:delText xml:space="preserve">Mapping </w:delText>
        </w:r>
        <w:r w:rsidR="00F826D7" w:rsidDel="00F16830">
          <w:delText>Methodology</w:delText>
        </w:r>
      </w:del>
    </w:p>
    <w:p w14:paraId="66BC2903" w14:textId="4C54AD28" w:rsidR="00BF7859" w:rsidDel="00F16830" w:rsidRDefault="00313DD4" w:rsidP="00D61588">
      <w:pPr>
        <w:spacing w:line="360" w:lineRule="auto"/>
        <w:jc w:val="both"/>
        <w:rPr>
          <w:del w:id="524" w:author="dugalh" w:date="2017-04-16T13:19:00Z"/>
        </w:rPr>
      </w:pPr>
      <w:del w:id="525" w:author="dugalh" w:date="2017-04-16T13:19:00Z">
        <w:r w:rsidDel="00F16830">
          <w:delText xml:space="preserve">Object based approaches to image classification, where homogenous </w:delText>
        </w:r>
        <w:r w:rsidR="004801C9" w:rsidDel="00F16830">
          <w:delText xml:space="preserve">image </w:delText>
        </w:r>
        <w:r w:rsidDel="00F16830">
          <w:delText>objects are first segmented and then classified as a whole, have become popular</w:delText>
        </w:r>
        <w:r w:rsidR="004801C9" w:rsidDel="00F16830">
          <w:delText xml:space="preserve"> in vegetation studies (refs)</w:delText>
        </w:r>
        <w:r w:rsidDel="00F16830">
          <w:delText xml:space="preserve">.  These approaches are often favoured for VHR imagery because they are potentially able to better exploit the additional spatial information and deal with unwanted variation when compared to the more traditional per-pixel approach </w:delText>
        </w:r>
        <w:r w:rsidDel="00F16830">
          <w:fldChar w:fldCharType="begin" w:fldLock="1"/>
        </w:r>
        <w:r w:rsidDel="00F16830">
          <w:del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Del="00F16830">
          <w:fldChar w:fldCharType="separate"/>
        </w:r>
        <w:r w:rsidRPr="00FA5B49" w:rsidDel="00F16830">
          <w:rPr>
            <w:noProof/>
          </w:rPr>
          <w:delText>(Ghosh and Joshi, 2014; Ouyang et al., 2011)</w:delText>
        </w:r>
        <w:r w:rsidDel="00F16830">
          <w:fldChar w:fldCharType="end"/>
        </w:r>
        <w:r w:rsidDel="00F16830">
          <w:delText xml:space="preserve">.  The segmentation problem is however recognised as being poorly posed, requiring manual adjustment of parameters and being difficult to solve robustly </w:delText>
        </w:r>
        <w:r w:rsidDel="00F16830">
          <w:fldChar w:fldCharType="begin" w:fldLock="1"/>
        </w:r>
        <w:r w:rsidDel="00F16830">
          <w:del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delInstrText>
        </w:r>
        <w:r w:rsidDel="00F16830">
          <w:fldChar w:fldCharType="separate"/>
        </w:r>
        <w:r w:rsidRPr="00925D5C" w:rsidDel="00F16830">
          <w:rPr>
            <w:noProof/>
          </w:rPr>
          <w:delText>(Baraldi et al., 2010)</w:delText>
        </w:r>
        <w:r w:rsidDel="00F16830">
          <w:fldChar w:fldCharType="end"/>
        </w:r>
        <w:r w:rsidDel="00F16830">
          <w:delText xml:space="preserve">.  </w:delText>
        </w:r>
        <w:r w:rsidR="004801C9" w:rsidDel="00F16830">
          <w:delText>A</w:delText>
        </w:r>
        <w:r w:rsidR="00D61588" w:rsidDel="00F16830">
          <w:delText xml:space="preserve"> pixel based approach </w:delText>
        </w:r>
        <w:r w:rsidR="004801C9" w:rsidDel="00F16830">
          <w:delText xml:space="preserve">was consequently followed </w:delText>
        </w:r>
        <w:r w:rsidR="00D61588" w:rsidDel="00F16830">
          <w:delText xml:space="preserve">as this avoided the complexities and computation time associated with segmentation.  </w:delText>
        </w:r>
        <w:r w:rsidR="004801C9" w:rsidDel="00F16830">
          <w:delText xml:space="preserve">A statistical pattern recognition approach was taken.  The image resolution of 0.5m, combined with the tendency of </w:delText>
        </w:r>
        <w:r w:rsidR="004801C9" w:rsidRPr="0084644E" w:rsidDel="00F16830">
          <w:delText>Spekboom</w:delText>
        </w:r>
        <w:r w:rsidR="004801C9" w:rsidDel="00F16830">
          <w:delText xml:space="preserve"> to grow in continuous stands, meant that there was little spectral mixing and pixels covering </w:delText>
        </w:r>
        <w:r w:rsidR="004801C9" w:rsidRPr="0084644E" w:rsidDel="00F16830">
          <w:delText>Spekboom</w:delText>
        </w:r>
        <w:r w:rsidR="004801C9" w:rsidDel="00F16830">
          <w:delText xml:space="preserve"> were relatively pure.  This supported a </w:delText>
        </w:r>
      </w:del>
      <w:del w:id="526" w:author="dugalh" w:date="2017-04-14T15:33:00Z">
        <w:r w:rsidR="004801C9" w:rsidDel="009641F1">
          <w:delText xml:space="preserve">hard </w:delText>
        </w:r>
      </w:del>
      <w:del w:id="527" w:author="dugalh" w:date="2017-04-16T13:19:00Z">
        <w:r w:rsidR="004801C9" w:rsidDel="00F16830">
          <w:delText>per-pixel classification approach</w:delText>
        </w:r>
      </w:del>
      <w:del w:id="528" w:author="dugalh" w:date="2017-04-14T15:32:00Z">
        <w:r w:rsidR="004801C9" w:rsidDel="009641F1">
          <w:delText xml:space="preserve"> as opposed to a soft classification </w:delText>
        </w:r>
        <w:r w:rsidR="004801C9" w:rsidDel="009641F1">
          <w:fldChar w:fldCharType="begin" w:fldLock="1"/>
        </w:r>
        <w:r w:rsidR="004801C9" w:rsidDel="009641F1">
          <w:del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delInstrText>
        </w:r>
        <w:r w:rsidR="004801C9" w:rsidDel="009641F1">
          <w:fldChar w:fldCharType="separate"/>
        </w:r>
        <w:r w:rsidR="004801C9" w:rsidRPr="00925D5C" w:rsidDel="009641F1">
          <w:rPr>
            <w:noProof/>
          </w:rPr>
          <w:delText>(Xu et al., 2005)</w:delText>
        </w:r>
        <w:r w:rsidR="004801C9" w:rsidDel="009641F1">
          <w:fldChar w:fldCharType="end"/>
        </w:r>
        <w:r w:rsidR="004801C9" w:rsidDel="009641F1">
          <w:delText xml:space="preserve"> </w:delText>
        </w:r>
        <w:commentRangeStart w:id="529"/>
        <w:r w:rsidR="004801C9" w:rsidDel="009641F1">
          <w:delText xml:space="preserve">or regression type approach that is often used in biomass </w:delText>
        </w:r>
        <w:r w:rsidR="004801C9" w:rsidDel="009641F1">
          <w:lastRenderedPageBreak/>
          <w:delText xml:space="preserve">estimation </w:delText>
        </w:r>
        <w:r w:rsidR="004801C9" w:rsidDel="009641F1">
          <w:fldChar w:fldCharType="begin" w:fldLock="1"/>
        </w:r>
        <w:r w:rsidR="004801C9" w:rsidDel="009641F1">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delInstrText>
        </w:r>
        <w:r w:rsidR="004801C9" w:rsidDel="009641F1">
          <w:fldChar w:fldCharType="separate"/>
        </w:r>
        <w:r w:rsidR="004801C9" w:rsidRPr="00925D5C" w:rsidDel="009641F1">
          <w:rPr>
            <w:noProof/>
          </w:rPr>
          <w:delText>(Eisfelder et al., 2012; Lu, 2006)</w:delText>
        </w:r>
        <w:r w:rsidR="004801C9" w:rsidDel="009641F1">
          <w:fldChar w:fldCharType="end"/>
        </w:r>
        <w:commentRangeEnd w:id="529"/>
        <w:r w:rsidR="004801C9" w:rsidDel="009641F1">
          <w:rPr>
            <w:rStyle w:val="CommentReference"/>
          </w:rPr>
          <w:commentReference w:id="529"/>
        </w:r>
      </w:del>
      <w:del w:id="530" w:author="dugalh" w:date="2017-04-16T13:19:00Z">
        <w:r w:rsidR="004801C9" w:rsidDel="00F16830">
          <w:delText xml:space="preserve">.  The fractional canopy cover was then determined as the portion of pixels classified as </w:delText>
        </w:r>
        <w:r w:rsidR="004801C9" w:rsidRPr="0084644E" w:rsidDel="00F16830">
          <w:delText>Spekboom</w:delText>
        </w:r>
        <w:r w:rsidR="004801C9" w:rsidDel="00F16830">
          <w:delText xml:space="preserve"> over an area of interest.  </w:delText>
        </w:r>
      </w:del>
    </w:p>
    <w:p w14:paraId="427E2385" w14:textId="6783B424" w:rsidR="00D61588" w:rsidDel="00F16830" w:rsidRDefault="00D61588" w:rsidP="00D61588">
      <w:pPr>
        <w:spacing w:line="360" w:lineRule="auto"/>
        <w:jc w:val="both"/>
        <w:rPr>
          <w:del w:id="531" w:author="dugalh" w:date="2017-04-16T13:19:00Z"/>
        </w:rPr>
      </w:pPr>
    </w:p>
    <w:p w14:paraId="7C257629" w14:textId="77777777" w:rsidR="00D61588" w:rsidRDefault="00D61588" w:rsidP="00D61588">
      <w:pPr>
        <w:spacing w:line="360" w:lineRule="auto"/>
        <w:jc w:val="both"/>
      </w:pPr>
    </w:p>
    <w:p w14:paraId="443302B9" w14:textId="39D4F34D" w:rsidR="00D61588" w:rsidRDefault="00323D36" w:rsidP="00D61588">
      <w:pPr>
        <w:pStyle w:val="Heading2"/>
      </w:pPr>
      <w:r>
        <w:t>Features</w:t>
      </w:r>
    </w:p>
    <w:p w14:paraId="73FC488C" w14:textId="10712943" w:rsidR="00D61588" w:rsidDel="001A0EBF" w:rsidRDefault="0084644E" w:rsidP="00D61588">
      <w:pPr>
        <w:spacing w:line="360" w:lineRule="auto"/>
        <w:jc w:val="both"/>
        <w:rPr>
          <w:del w:id="532" w:author="dugalh" w:date="2017-04-16T12:48:00Z"/>
        </w:rPr>
      </w:pPr>
      <w:moveFromRangeStart w:id="533" w:author="dugalh" w:date="2017-04-16T12:44:00Z" w:name="move480110007"/>
      <w:commentRangeStart w:id="534"/>
      <w:moveFrom w:id="535" w:author="dugalh" w:date="2017-04-16T12:44:00Z">
        <w:r w:rsidRPr="0084644E" w:rsidDel="001E688D">
          <w:t>Spekboom</w:t>
        </w:r>
        <w:r w:rsidR="00D61588" w:rsidDel="001E688D">
          <w:t xml:space="preserve"> has a characteristic lime green colour </w:t>
        </w:r>
        <w:r w:rsidR="004D7B2C" w:rsidDel="001E688D">
          <w:t xml:space="preserve">and </w:t>
        </w:r>
        <w:r w:rsidR="00D61588" w:rsidDel="001E688D">
          <w:t xml:space="preserve">is evergreen.  </w:t>
        </w:r>
        <w:r w:rsidR="00CF50CC" w:rsidDel="001E688D">
          <w:t>T</w:t>
        </w:r>
        <w:r w:rsidR="00D61588" w:rsidDel="001E688D">
          <w:t xml:space="preserve">he NGI imagery was captured in January, which is in the Little Karoo’s dry season.  This helped contrast the evergreen </w:t>
        </w:r>
        <w:r w:rsidRPr="0084644E" w:rsidDel="001E688D">
          <w:t>Spekboom</w:t>
        </w:r>
        <w:r w:rsidR="00D61588" w:rsidDel="001E688D">
          <w:t xml:space="preserve"> against the </w:t>
        </w:r>
        <w:r w:rsidR="00CF50CC" w:rsidDel="001E688D">
          <w:t xml:space="preserve">comparatively </w:t>
        </w:r>
        <w:r w:rsidR="00D61588" w:rsidDel="001E688D">
          <w:t xml:space="preserve">drier background vegetation.  In a relatively undisturbed state, it grows in clumps consisting of many shrubs, interspersed with occasional trees such as </w:t>
        </w:r>
        <w:r w:rsidR="00D61588" w:rsidRPr="00CF7C56" w:rsidDel="001E688D">
          <w:rPr>
            <w:i/>
          </w:rPr>
          <w:t>Pappea</w:t>
        </w:r>
        <w:r w:rsidR="00D61588" w:rsidDel="001E688D">
          <w:t xml:space="preserve"> and </w:t>
        </w:r>
        <w:r w:rsidR="00D61588" w:rsidRPr="00CF7C56" w:rsidDel="001E688D">
          <w:rPr>
            <w:i/>
          </w:rPr>
          <w:t>Euclea</w:t>
        </w:r>
        <w:r w:rsidR="00D61588" w:rsidDel="001E688D">
          <w:t xml:space="preserve">.  </w:t>
        </w:r>
      </w:moveFrom>
      <w:moveFromRangeEnd w:id="533"/>
      <w:commentRangeEnd w:id="534"/>
      <w:r w:rsidR="0018013C">
        <w:rPr>
          <w:rStyle w:val="CommentReference"/>
        </w:rPr>
        <w:commentReference w:id="534"/>
      </w:r>
      <w:r w:rsidR="00D61588">
        <w:t xml:space="preserve">A set of 46 features that would aid in describing the visual characteristics of </w:t>
      </w:r>
      <w:r w:rsidRPr="0084644E">
        <w:t>Spekboom</w:t>
      </w:r>
      <w:r w:rsidR="00D61588" w:rsidRPr="00CF7C56">
        <w:t xml:space="preserve"> </w:t>
      </w:r>
      <w:r w:rsidR="00D61588">
        <w:t xml:space="preserve">were evaluated.  The set included a typical combination of spectral features, vegetation indices and texture features.  Similar features have been used in </w:t>
      </w:r>
      <w:r w:rsidR="00D61588">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D61588">
        <w:fldChar w:fldCharType="separate"/>
      </w:r>
      <w:r w:rsidR="00D61588" w:rsidRPr="001F56CD">
        <w:rPr>
          <w:noProof/>
        </w:rPr>
        <w:t xml:space="preserve">Li et al. </w:t>
      </w:r>
      <w:r w:rsidR="00D61588">
        <w:rPr>
          <w:noProof/>
        </w:rPr>
        <w:t>(</w:t>
      </w:r>
      <w:r w:rsidR="00D61588" w:rsidRPr="001F56CD">
        <w:rPr>
          <w:noProof/>
        </w:rPr>
        <w:t>2010)</w:t>
      </w:r>
      <w:r w:rsidR="00D61588">
        <w:fldChar w:fldCharType="end"/>
      </w:r>
      <w:r w:rsidR="00D61588">
        <w:t xml:space="preserve"> and </w:t>
      </w:r>
      <w:r w:rsidR="00D61588">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"manualFormatting" : "Trias-Sanz, Stamon &amp; Louchet (2008)", "plainTextFormattedCitation" : "(Trias-Sanz, Stamon, and Louchet 2008)", "previouslyFormattedCitation" : "(Trias-Sanz, Stamon, and Louchet 2008)" }, "properties" : { "noteIndex" : 0 }, "schema" : "https://github.com/citation-style-language/schema/raw/master/csl-citation.json" }</w:instrText>
      </w:r>
      <w:r w:rsidR="00D61588">
        <w:fldChar w:fldCharType="separate"/>
      </w:r>
      <w:r w:rsidR="00D61588" w:rsidRPr="001F56CD">
        <w:rPr>
          <w:noProof/>
        </w:rPr>
        <w:t xml:space="preserve">Trias-Sanz, Stamon &amp; Louchet </w:t>
      </w:r>
      <w:r w:rsidR="00D61588">
        <w:rPr>
          <w:noProof/>
        </w:rPr>
        <w:t>(</w:t>
      </w:r>
      <w:r w:rsidR="00D61588" w:rsidRPr="001F56CD">
        <w:rPr>
          <w:noProof/>
        </w:rPr>
        <w:t>2008)</w:t>
      </w:r>
      <w:r w:rsidR="00D61588">
        <w:fldChar w:fldCharType="end"/>
      </w:r>
      <w:r w:rsidR="00D61588">
        <w:t xml:space="preserve">.  </w:t>
      </w:r>
    </w:p>
    <w:p w14:paraId="30781ECB" w14:textId="5064A35C" w:rsidR="00D61588" w:rsidDel="00FE5226" w:rsidRDefault="00D61588" w:rsidP="00D61588">
      <w:pPr>
        <w:spacing w:line="360" w:lineRule="auto"/>
        <w:jc w:val="both"/>
        <w:rPr>
          <w:del w:id="536" w:author="Adriaan Van Niekerk" w:date="2017-03-04T10:43:00Z"/>
        </w:rPr>
      </w:pPr>
    </w:p>
    <w:p w14:paraId="0DB06E9C" w14:textId="24EB0449" w:rsidR="00684B18" w:rsidRDefault="00D61588" w:rsidP="00684B18">
      <w:pPr>
        <w:spacing w:line="360" w:lineRule="auto"/>
        <w:jc w:val="both"/>
      </w:pPr>
      <w:r>
        <w:t xml:space="preserve">The features can be </w:t>
      </w:r>
      <w:r w:rsidR="00FE5226">
        <w:t xml:space="preserve">grouped </w:t>
      </w:r>
      <w:r>
        <w:t xml:space="preserve">into two broad categories: per-pixel and sliding window features.  The per-pixel features are found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Texture is recognised as an important feature in biomass estimation in complex habitats </w:t>
      </w:r>
      <w:r>
        <w:fldChar w:fldCharType="begin" w:fldLock="1"/>
      </w:r>
      <w:r w:rsidR="00DF684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"(Singh, Malhi, and Bhagwat 2014; Lu 2006)", "plainTextFormattedCitation" : "(Singh, Malhi, and Bhagwat 2014; Lu 2006)", "previouslyFormattedCitation" : "(Singh, Malhi, and Bhagwat 2014; Lu 2006)" }, "properties" : { "noteIndex" : 0 }, "schema" : "https://github.com/citation-style-language/schema/raw/master/csl-citation.json" }</w:instrText>
      </w:r>
      <w:r>
        <w:fldChar w:fldCharType="separate"/>
      </w:r>
      <w:r w:rsidR="00DF6845" w:rsidRPr="00DF6845">
        <w:rPr>
          <w:noProof/>
        </w:rPr>
        <w:t>(Singh, Malhi, and Bhagwat 2014; Lu 2006)</w:t>
      </w:r>
      <w:r>
        <w:fldChar w:fldCharType="end"/>
      </w:r>
      <w:r>
        <w:t xml:space="preserve">.  The sliding window features were included to exploit this source of information in distinguishing </w:t>
      </w:r>
      <w:r w:rsidR="00FE5226">
        <w:t xml:space="preserve">the </w:t>
      </w:r>
      <w:r>
        <w:t xml:space="preserve">classes.  </w:t>
      </w:r>
      <w:commentRangeStart w:id="537"/>
      <w:commentRangeStart w:id="538"/>
      <w:del w:id="539" w:author="dugalh" w:date="2017-04-14T15:53:00Z">
        <w:r w:rsidR="00FE5226" w:rsidDel="00693FDF">
          <w:delText>C</w:delText>
        </w:r>
        <w:r w:rsidDel="00693FDF">
          <w:delText>ommon texture features such as statistics of the Gray Level Co-occurrence Matrix (GLCM) or the occurrence histograms of Local Binary Patterns (LBP)</w:delText>
        </w:r>
        <w:r w:rsidR="00FE5226" w:rsidDel="00693FDF">
          <w:delText xml:space="preserve"> were not included</w:delText>
        </w:r>
        <w:r w:rsidDel="00693FDF">
          <w:delText xml:space="preserve">.  To be representative, these texture features need to be calculated from a greater number of pixels than is practical with a </w:delText>
        </w:r>
        <w:commentRangeStart w:id="540"/>
        <w:commentRangeStart w:id="541"/>
        <w:r w:rsidR="003C3057" w:rsidDel="00693FDF">
          <w:delText xml:space="preserve">small </w:delText>
        </w:r>
        <w:r w:rsidDel="00693FDF">
          <w:delText>sliding window</w:delText>
        </w:r>
        <w:commentRangeEnd w:id="540"/>
        <w:r w:rsidR="00FE5226" w:rsidDel="00693FDF">
          <w:rPr>
            <w:rStyle w:val="CommentReference"/>
          </w:rPr>
          <w:commentReference w:id="540"/>
        </w:r>
        <w:commentRangeEnd w:id="541"/>
        <w:r w:rsidR="00693FDF" w:rsidDel="00693FDF">
          <w:rPr>
            <w:rStyle w:val="CommentReference"/>
          </w:rPr>
          <w:commentReference w:id="541"/>
        </w:r>
        <w:r w:rsidDel="00693FDF">
          <w:delText>.  Typically they are evaluated per region and thus require an object based approach</w:delText>
        </w:r>
        <w:commentRangeStart w:id="542"/>
        <w:r w:rsidDel="00693FDF">
          <w:delText>.</w:delText>
        </w:r>
        <w:r w:rsidR="00622D24" w:rsidDel="00693FDF">
          <w:delText xml:space="preserve">  </w:delText>
        </w:r>
        <w:commentRangeEnd w:id="537"/>
        <w:r w:rsidR="0018013C" w:rsidDel="00693FDF">
          <w:rPr>
            <w:rStyle w:val="CommentReference"/>
          </w:rPr>
          <w:commentReference w:id="537"/>
        </w:r>
      </w:del>
      <w:commentRangeEnd w:id="538"/>
      <w:ins w:id="543" w:author="dugalh" w:date="2017-04-14T16:45:00Z">
        <w:r w:rsidR="00A22B86">
          <w:t xml:space="preserve">A sliding window size of five was selected </w:t>
        </w:r>
      </w:ins>
      <w:ins w:id="544" w:author="dugalh" w:date="2017-04-14T16:40:00Z">
        <w:r w:rsidR="00A22B86">
          <w:t>u</w:t>
        </w:r>
        <w:r w:rsidR="007A6A3B">
          <w:t xml:space="preserve">sing </w:t>
        </w:r>
      </w:ins>
      <w:r w:rsidR="00FE5226">
        <w:rPr>
          <w:rStyle w:val="CommentReference"/>
        </w:rPr>
        <w:commentReference w:id="538"/>
      </w:r>
      <w:ins w:id="545" w:author="dugalh" w:date="2017-04-14T16:40:00Z">
        <w:r w:rsidR="007A6A3B">
          <w:t>a</w:t>
        </w:r>
      </w:ins>
      <w:del w:id="546" w:author="dugalh" w:date="2017-04-14T16:40:00Z">
        <w:r w:rsidR="00622D24" w:rsidDel="007A6A3B">
          <w:delText>A</w:delText>
        </w:r>
      </w:del>
      <w:r w:rsidR="00622D24">
        <w:t xml:space="preserve"> cross validated grid search</w:t>
      </w:r>
      <w:del w:id="547" w:author="dugalh" w:date="2017-04-14T16:40:00Z">
        <w:r w:rsidR="00622D24" w:rsidDel="007A6A3B">
          <w:delText xml:space="preserve"> was used to select the size of the sliding window</w:delText>
        </w:r>
      </w:del>
      <w:r w:rsidR="003C3057">
        <w:t>,</w:t>
      </w:r>
      <w:r w:rsidR="005A6B1F">
        <w:t xml:space="preserve"> with t</w:t>
      </w:r>
      <w:r w:rsidR="00622D24">
        <w:t>he accuracy of a naïve Bayes classifier trained on the EntropyPc1 feature as the performance criterion.</w:t>
      </w:r>
      <w:ins w:id="548" w:author="dugalh" w:date="2017-04-14T16:42:00Z">
        <w:r w:rsidR="00A22B86">
          <w:t xml:space="preserve">  </w:t>
        </w:r>
      </w:ins>
      <w:commentRangeEnd w:id="542"/>
      <w:ins w:id="549" w:author="dugalh" w:date="2017-04-14T16:44:00Z">
        <w:r w:rsidR="00A22B86">
          <w:rPr>
            <w:rStyle w:val="CommentReference"/>
          </w:rPr>
          <w:commentReference w:id="542"/>
        </w:r>
      </w:ins>
      <w:ins w:id="550" w:author="dugalh" w:date="2017-09-20T12:33:00Z">
        <w:r w:rsidR="00BB2F9E">
          <w:t xml:space="preserve">This size seems sensible as it is of the same order as the size of a small Spekboom clump.  </w:t>
        </w:r>
      </w:ins>
      <w:moveToRangeStart w:id="551" w:author="dugalh" w:date="2017-04-14T16:38:00Z" w:name="move479951223"/>
      <w:commentRangeStart w:id="552"/>
      <w:moveTo w:id="553" w:author="dugalh" w:date="2017-04-14T16:38:00Z">
        <w:del w:id="554" w:author="dugalh" w:date="2017-04-14T16:39:00Z">
          <w:r w:rsidR="00684B18" w:rsidDel="00684B18">
            <w:delText xml:space="preserve">The optimal sliding window size was found to be sensitive to the choice of performance criterion and the data subset used for evaluation.  However, it was apparent that the choice of window size was not of much significance, as the change in separability of the data over the </w:delText>
          </w:r>
          <w:commentRangeStart w:id="555"/>
          <w:r w:rsidR="00684B18" w:rsidDel="00684B18">
            <w:delText xml:space="preserve">range of </w:delText>
          </w:r>
          <w:r w:rsidR="00684B18" w:rsidDel="00684B18">
            <w:lastRenderedPageBreak/>
            <w:delText xml:space="preserve">window sizes </w:delText>
          </w:r>
          <w:commentRangeEnd w:id="555"/>
          <w:r w:rsidR="00684B18" w:rsidDel="00684B18">
            <w:rPr>
              <w:rStyle w:val="CommentReference"/>
            </w:rPr>
            <w:commentReference w:id="555"/>
          </w:r>
          <w:r w:rsidR="00684B18" w:rsidDel="00684B18">
            <w:delText xml:space="preserve">tested was negligible.  </w:delText>
          </w:r>
        </w:del>
        <w:commentRangeStart w:id="556"/>
        <w:del w:id="557" w:author="dugalh" w:date="2017-04-14T16:43:00Z">
          <w:r w:rsidR="00684B18" w:rsidDel="00A22B86">
            <w:delText xml:space="preserve">A window size of five was selected.  </w:delText>
          </w:r>
          <w:commentRangeEnd w:id="556"/>
          <w:r w:rsidR="00684B18" w:rsidDel="00A22B86">
            <w:rPr>
              <w:rStyle w:val="CommentReference"/>
            </w:rPr>
            <w:commentReference w:id="556"/>
          </w:r>
        </w:del>
        <w:del w:id="558" w:author="dugalh" w:date="2017-04-14T16:39:00Z">
          <w:r w:rsidR="00684B18" w:rsidDel="00684B18">
            <w:delText xml:space="preserve">This size seems sensible as it is of the same order as the size of a small </w:delText>
          </w:r>
          <w:r w:rsidR="00684B18" w:rsidRPr="0084644E" w:rsidDel="00684B18">
            <w:delText>Spekboom</w:delText>
          </w:r>
          <w:r w:rsidR="00684B18" w:rsidDel="00684B18">
            <w:delText xml:space="preserve"> clump. </w:delText>
          </w:r>
        </w:del>
        <w:r w:rsidR="00684B18">
          <w:t xml:space="preserve"> </w:t>
        </w:r>
        <w:commentRangeEnd w:id="552"/>
        <w:r w:rsidR="00684B18">
          <w:rPr>
            <w:rStyle w:val="CommentReference"/>
          </w:rPr>
          <w:commentReference w:id="552"/>
        </w:r>
      </w:moveTo>
    </w:p>
    <w:moveToRangeEnd w:id="551"/>
    <w:p w14:paraId="0B421602" w14:textId="414BA2C6" w:rsidR="00D61588" w:rsidRDefault="00D61588" w:rsidP="00D61588">
      <w:pPr>
        <w:spacing w:line="360" w:lineRule="auto"/>
        <w:jc w:val="both"/>
      </w:pPr>
    </w:p>
    <w:p w14:paraId="0153106A" w14:textId="77777777" w:rsidR="00D61588" w:rsidRDefault="00D61588" w:rsidP="00D61588">
      <w:pPr>
        <w:spacing w:line="360" w:lineRule="auto"/>
        <w:jc w:val="both"/>
      </w:pPr>
    </w:p>
    <w:p w14:paraId="6AA96322" w14:textId="55F17F2D" w:rsidR="00D61588" w:rsidRDefault="00FE5226" w:rsidP="00D61588">
      <w:pPr>
        <w:spacing w:line="360" w:lineRule="auto"/>
        <w:jc w:val="both"/>
      </w:pPr>
      <w:r>
        <w:t xml:space="preserve">Although the imagery was calibrated to surface reflectance, it was done at a coarse spatial scale and radiometric variations at a fine resolution were not taken into account.  </w:t>
      </w:r>
      <w:ins w:id="559" w:author="dugalh" w:date="2017-04-14T16:00:00Z">
        <w:r w:rsidR="00693FDF">
          <w:t xml:space="preserve">A normalised colour space </w:t>
        </w:r>
      </w:ins>
      <w:ins w:id="560" w:author="dugalh" w:date="2017-04-14T16:03:00Z">
        <w:r w:rsidR="00196E1D">
          <w:t>was consequently included in the feature</w:t>
        </w:r>
      </w:ins>
      <w:ins w:id="561" w:author="dugalh" w:date="2017-04-14T16:04:00Z">
        <w:r w:rsidR="00196E1D">
          <w:t>s to</w:t>
        </w:r>
      </w:ins>
      <w:ins w:id="562" w:author="dugalh" w:date="2017-04-14T16:03:00Z">
        <w:r w:rsidR="00196E1D">
          <w:t xml:space="preserve"> </w:t>
        </w:r>
      </w:ins>
      <w:commentRangeStart w:id="563"/>
      <w:ins w:id="564" w:author="Adriaan Van Niekerk" w:date="2017-03-04T10:50:00Z">
        <w:del w:id="565" w:author="dugalh" w:date="2017-04-14T16:01:00Z">
          <w:r w:rsidDel="00693FDF">
            <w:delText xml:space="preserve">The colour space of the imagery </w:delText>
          </w:r>
        </w:del>
      </w:ins>
      <w:del w:id="566" w:author="dugalh" w:date="2017-04-14T16:01:00Z">
        <w:r w:rsidDel="00693FDF">
          <w:delText xml:space="preserve">This normalised colour space </w:delText>
        </w:r>
      </w:del>
      <w:ins w:id="567" w:author="Adriaan Van Niekerk" w:date="2017-03-04T10:50:00Z">
        <w:del w:id="568" w:author="dugalh" w:date="2017-04-14T16:01:00Z">
          <w:r w:rsidDel="00693FDF">
            <w:delText xml:space="preserve">was consequently normalised to </w:delText>
          </w:r>
        </w:del>
      </w:ins>
      <w:del w:id="569" w:author="dugalh" w:date="2017-04-14T16:01:00Z">
        <w:r w:rsidDel="00693FDF">
          <w:delText>will assist in further removin</w:delText>
        </w:r>
      </w:del>
      <w:commentRangeEnd w:id="563"/>
      <w:r w:rsidR="00693FDF">
        <w:rPr>
          <w:rStyle w:val="CommentReference"/>
        </w:rPr>
        <w:commentReference w:id="563"/>
      </w:r>
      <w:del w:id="570" w:author="Adriaan Van Niekerk" w:date="2017-03-04T10:50:00Z">
        <w:r w:rsidDel="00FE5226">
          <w:delText>g</w:delText>
        </w:r>
      </w:del>
      <w:ins w:id="571" w:author="Adriaan Van Niekerk" w:date="2017-03-04T10:50:00Z">
        <w:r>
          <w:t>reduce</w:t>
        </w:r>
      </w:ins>
      <w:r>
        <w:t xml:space="preserve"> intensity variations not removed by the surface reflectance corrections.  </w:t>
      </w:r>
      <w:r w:rsidR="00D61588">
        <w:t>The colour of an object is defined by the shape of its reflectance spectrum</w:t>
      </w:r>
      <w:r>
        <w:t>,</w:t>
      </w:r>
      <w:r w:rsidR="00D61588">
        <w:t xml:space="preserve"> while the intensity is defined by the spectral amplitude.  The dimensions of the raw RGB colour space are coupled with intensity.  Colour is captured by the relative amounts of the raw colour bands rather than their absolute values.  Normalised colour features are defined by </w:t>
      </w:r>
      <w:r w:rsidR="00D61588">
        <w:fldChar w:fldCharType="begin" w:fldLock="1"/>
      </w:r>
      <w:r w:rsidR="00DF684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D61588">
        <w:fldChar w:fldCharType="separate"/>
      </w:r>
      <w:r w:rsidR="00DF6845" w:rsidRPr="00DF6845">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C15577"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572"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572"/>
          </w:p>
        </w:tc>
      </w:tr>
    </w:tbl>
    <w:p w14:paraId="5B18A0AF" w14:textId="6EC99C1E"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The denominator normalises for intensity.  </w:t>
      </w:r>
    </w:p>
    <w:p w14:paraId="5AD94339" w14:textId="77777777" w:rsidR="00D61588" w:rsidRDefault="00D61588" w:rsidP="00D61588">
      <w:pPr>
        <w:spacing w:line="360" w:lineRule="auto"/>
        <w:jc w:val="both"/>
      </w:pPr>
    </w:p>
    <w:p w14:paraId="5BF4BFE4" w14:textId="7904A978" w:rsidR="00D61588" w:rsidRDefault="00D61588" w:rsidP="00D61588">
      <w:pPr>
        <w:spacing w:line="360" w:lineRule="auto"/>
        <w:jc w:val="both"/>
      </w:pPr>
      <w:r>
        <w:t>Green, living vegetation absorbs light in the Photosynthetically Active Radiation (PAR) region of the spectrum</w:t>
      </w:r>
      <w:r w:rsidR="0001287C">
        <w:t>,</w:t>
      </w:r>
      <w:r>
        <w:t xml:space="preserve"> which corresponds to the red band.  There is a sharp transition from absorption to reflection around 700nm </w:t>
      </w:r>
      <w:r>
        <w:fldChar w:fldCharType="begin" w:fldLock="1"/>
      </w:r>
      <w:r w:rsidR="00DF684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DF6845" w:rsidRPr="00DF6845">
        <w:rPr>
          <w:noProof/>
        </w:rPr>
        <w:t>(Gates 1980)</w:t>
      </w:r>
      <w:r>
        <w:fldChar w:fldCharType="end"/>
      </w:r>
      <w:r>
        <w:t>.  Vegetation is highly reflective in the near infra-red band as the energy in these wavelengths is insufficient for photosynthesis and potentially harmful due to its heating effects.   Various vegetation indices exploit these spectral properties.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0F30FEC5" w:rsidR="00D61588" w:rsidRDefault="00D61588" w:rsidP="00D61588">
      <w:pPr>
        <w:spacing w:line="360" w:lineRule="auto"/>
        <w:jc w:val="both"/>
      </w:pPr>
      <w:r>
        <w:t xml:space="preserve">It has a range of zero to infinity and increases as the vegetation becomes denser and photosynthetically more active </w:t>
      </w:r>
      <w:r>
        <w:fldChar w:fldCharType="begin" w:fldLock="1"/>
      </w:r>
      <w:r w:rsidR="00DF684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DF6845" w:rsidRPr="00DF6845">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72D2A66B"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DF684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DF6845" w:rsidRPr="00DF6845">
        <w:rPr>
          <w:noProof/>
        </w:rPr>
        <w:t>(Kauth and Thomas 1976)</w:t>
      </w:r>
      <w:r>
        <w:fldChar w:fldCharType="end"/>
      </w:r>
      <w:r>
        <w:t xml:space="preserve">.  The tasselled cap transform was approximated </w:t>
      </w:r>
      <w:r w:rsidR="0001287C">
        <w:t>in this study</w:t>
      </w:r>
      <w:r>
        <w:t xml:space="preserve"> using a principal component transform derived from the variance of the </w:t>
      </w:r>
      <w:r w:rsidR="0084644E" w:rsidRPr="0084644E">
        <w:t>Spekboom</w:t>
      </w:r>
      <w:r>
        <w:t xml:space="preserve"> class.  </w:t>
      </w:r>
      <w:r w:rsidR="0001287C">
        <w:t>T</w:t>
      </w:r>
      <w:r>
        <w:t xml:space="preserve">he first component was aligned with </w:t>
      </w:r>
      <w:r w:rsidR="0084644E" w:rsidRPr="0084644E">
        <w:t>Spekboom</w:t>
      </w:r>
      <w:r>
        <w:t xml:space="preserve"> variation rather than wheat variation as in the original tasselled cap transform.  As it is simply a rotation of the raw band space, its usefulness is as a dimensionality reduction technique similar to PCA, rather than as an extractor of novel 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161BB30D"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"plainTextFormattedCitation" : "(Trias-Sanz, Stamon, and Louchet 2008)", "previouslyFormattedCitation" : "(Trias-Sanz, Stamon, and Louchet 2008)" }, "properties" : { "noteIndex" : 0 }, "schema" : "https://github.com/citation-style-language/schema/raw/master/csl-citation.json" }</w:instrText>
      </w:r>
      <w:r>
        <w:fldChar w:fldCharType="separate"/>
      </w:r>
      <w:r w:rsidR="00DF6845" w:rsidRPr="00DF6845">
        <w:rPr>
          <w:noProof/>
        </w:rPr>
        <w:t>(Trias-Sanz, Stamon, and Louchet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of </w:t>
      </w:r>
      <m:oMath>
        <m:r>
          <m:rPr>
            <m:sty m:val="b"/>
          </m:rPr>
          <w:rPr>
            <w:rFonts w:ascii="Cambria Math" w:hAnsi="Cambria Math"/>
          </w:rPr>
          <m:t>x</m:t>
        </m:r>
      </m:oMath>
      <w:r>
        <w:t xml:space="preserve">. </w:t>
      </w:r>
      <w:r w:rsidR="0001287C">
        <w:t xml:space="preserve">A total of </w:t>
      </w:r>
      <w:r>
        <w:t xml:space="preserve">256 bins were used in all cases.  </w:t>
      </w:r>
    </w:p>
    <w:p w14:paraId="5FEEFA4D" w14:textId="77777777" w:rsidR="00D61588" w:rsidRDefault="00D61588" w:rsidP="007820B5">
      <w:pPr>
        <w:spacing w:line="360" w:lineRule="auto"/>
        <w:jc w:val="both"/>
      </w:pPr>
    </w:p>
    <w:p w14:paraId="59A35616" w14:textId="2A36F2D9" w:rsidR="00D61588" w:rsidRDefault="00D61588" w:rsidP="007820B5">
      <w:pPr>
        <w:spacing w:line="360" w:lineRule="auto"/>
        <w:jc w:val="both"/>
      </w:pPr>
      <w:r>
        <w:t xml:space="preserve">In addition to the entropy, the median and the four central moment features (mean, standard deviation, skewness and kurtosis) of </w:t>
      </w:r>
      <w:r>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were all used as inputs to the sliding window feature set.  The complete feature set and their labels are listed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6A2A6C5F" w14:textId="692415D4" w:rsidR="00D61588" w:rsidRDefault="00D61588" w:rsidP="00D61588">
      <w:pPr>
        <w:pStyle w:val="1Tablecaption"/>
      </w:pPr>
      <w:bookmarkStart w:id="573" w:name="_Ref393463827"/>
      <w:bookmarkStart w:id="574" w:name="_Ref393463822"/>
      <w:bookmarkStart w:id="575" w:name="_Toc394582240"/>
      <w:bookmarkStart w:id="576" w:name="_Toc448324339"/>
      <w:r>
        <w:lastRenderedPageBreak/>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573"/>
      <w:r>
        <w:t xml:space="preserve">   Features</w:t>
      </w:r>
      <w:bookmarkEnd w:id="574"/>
      <w:bookmarkEnd w:id="575"/>
      <w:bookmarkEnd w:id="576"/>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r>
              <w:rPr>
                <w:rFonts w:cs="Arial"/>
              </w:rPr>
              <w:t>rN</w:t>
            </w:r>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r>
              <w:rPr>
                <w:rFonts w:cs="Arial"/>
              </w:rPr>
              <w:t>gN</w:t>
            </w:r>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r>
              <w:rPr>
                <w:rFonts w:cs="Arial"/>
              </w:rPr>
              <w:t>bN</w:t>
            </w:r>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r>
              <w:rPr>
                <w:rFonts w:cs="Arial"/>
              </w:rPr>
              <w:t>nirN</w:t>
            </w:r>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r>
              <w:rPr>
                <w:rFonts w:cs="Arial"/>
              </w:rPr>
              <w:t>Std##</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41DDB996" w:rsidR="00D61588" w:rsidRDefault="00D61588" w:rsidP="00D61588">
      <w:pPr>
        <w:spacing w:line="360" w:lineRule="auto"/>
        <w:jc w:val="both"/>
      </w:pPr>
      <w:r>
        <w:t xml:space="preserve">The bands of the imagery have significant spectral overlap </w:t>
      </w:r>
      <w:r>
        <w:fldChar w:fldCharType="begin" w:fldLock="1"/>
      </w:r>
      <w:r w:rsidR="00DF684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DF6845" w:rsidRPr="00DF6845">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F978E9">
        <w:t xml:space="preserve">too </w:t>
      </w:r>
      <w:r>
        <w:t xml:space="preserve">contain some </w:t>
      </w:r>
      <w:r w:rsidR="00087F03">
        <w:t>inter-dependencies</w:t>
      </w:r>
      <w:r>
        <w:t xml:space="preserve">.  A number of authors have noted that feature redundancy can cause </w:t>
      </w:r>
      <w:commentRangeStart w:id="577"/>
      <w:del w:id="578" w:author="dugalh" w:date="2017-04-14T16:07:00Z">
        <w:r w:rsidDel="00196E1D">
          <w:delText xml:space="preserve">inconsistencies </w:delText>
        </w:r>
      </w:del>
      <w:commentRangeEnd w:id="577"/>
      <w:ins w:id="579" w:author="dugalh" w:date="2017-04-14T16:07:00Z">
        <w:r w:rsidR="00196E1D">
          <w:t xml:space="preserve">instability </w:t>
        </w:r>
      </w:ins>
      <w:r w:rsidR="00156C2B">
        <w:rPr>
          <w:rStyle w:val="CommentReference"/>
        </w:rPr>
        <w:commentReference w:id="577"/>
      </w:r>
      <w:r>
        <w:t xml:space="preserve">and sub-optimality in selected features when using </w:t>
      </w:r>
      <w:commentRangeStart w:id="580"/>
      <w:del w:id="581" w:author="dugalh" w:date="2017-04-14T16:05:00Z">
        <w:r w:rsidDel="00196E1D">
          <w:delText xml:space="preserve">standard </w:delText>
        </w:r>
      </w:del>
      <w:ins w:id="582" w:author="dugalh" w:date="2017-04-14T16:05:00Z">
        <w:r w:rsidR="00196E1D">
          <w:t xml:space="preserve">traditional </w:t>
        </w:r>
      </w:ins>
      <w:r>
        <w:t xml:space="preserve">approaches </w:t>
      </w:r>
      <w:commentRangeEnd w:id="580"/>
      <w:ins w:id="583" w:author="dugalh" w:date="2017-04-14T16:05:00Z">
        <w:r w:rsidR="00196E1D">
          <w:t>such as ranking</w:t>
        </w:r>
      </w:ins>
      <w:ins w:id="584" w:author="dugalh" w:date="2017-04-14T16:06:00Z">
        <w:r w:rsidR="00196E1D">
          <w:t>,</w:t>
        </w:r>
      </w:ins>
      <w:del w:id="585" w:author="dugalh" w:date="2017-04-14T16:06:00Z">
        <w:r w:rsidR="00156C2B" w:rsidDel="00196E1D">
          <w:rPr>
            <w:rStyle w:val="CommentReference"/>
          </w:rPr>
          <w:commentReference w:id="580"/>
        </w:r>
      </w:del>
      <w:ins w:id="586" w:author="dugalh" w:date="2017-04-14T16:06:00Z">
        <w:r w:rsidR="00196E1D">
          <w:t xml:space="preserve"> forward selection and backward elimination </w:t>
        </w:r>
      </w:ins>
      <w:r>
        <w:fldChar w:fldCharType="begin" w:fldLock="1"/>
      </w:r>
      <w:r w:rsidR="00DF684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Tolosi and Lengauer 2011; Strobl et al. 2008; Yousef et al. 2007)", "plainTextFormattedCitation" : "(Sahu and Mishra 2011; Tolosi and Lengauer 2011; Strobl et al. 2008; Yousef et al. 2007)", "previouslyFormattedCitation" : "(Sahu and Mishra 2011; Tolosi and Lengauer 2011; Strobl et al. 2008; Yousef et al. 2007)" }, "properties" : { "noteIndex" : 0 }, "schema" : "https://github.com/citation-style-language/schema/raw/master/csl-citation.json" }</w:instrText>
      </w:r>
      <w:r>
        <w:fldChar w:fldCharType="separate"/>
      </w:r>
      <w:r w:rsidR="00DF6845" w:rsidRPr="00DF6845">
        <w:rPr>
          <w:noProof/>
        </w:rPr>
        <w:t>(Sahu and Mishra 2011; Tolosi and Lengauer 2011; Strobl et al. 2008; Yousef et al. 2007)</w:t>
      </w:r>
      <w:r>
        <w:fldChar w:fldCharType="end"/>
      </w:r>
      <w:r>
        <w:t xml:space="preserve">.  </w:t>
      </w:r>
      <w:r w:rsidR="00F978E9">
        <w:t xml:space="preserve">Redundancy </w:t>
      </w:r>
      <w:r>
        <w:t xml:space="preserve">can be </w:t>
      </w:r>
      <w:r w:rsidR="00156C2B">
        <w:t>reduced</w:t>
      </w:r>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597A308F" w:rsidR="00D61588" w:rsidRDefault="00156C2B" w:rsidP="00D61588">
      <w:pPr>
        <w:spacing w:line="360" w:lineRule="auto"/>
        <w:jc w:val="both"/>
      </w:pPr>
      <w:commentRangeStart w:id="587"/>
      <w:commentRangeStart w:id="588"/>
      <w:r>
        <w:t>A</w:t>
      </w:r>
      <w:r w:rsidR="00F978E9">
        <w:t xml:space="preserve"> feature ranking method</w:t>
      </w:r>
      <w:r w:rsidR="00D61588">
        <w:t xml:space="preserve">, called feature clustering and ranking, </w:t>
      </w:r>
      <w:ins w:id="589" w:author="Adriaan Van Niekerk" w:date="2017-03-04T11:46:00Z">
        <w:r>
          <w:t xml:space="preserve">was used to </w:t>
        </w:r>
      </w:ins>
      <w:ins w:id="590" w:author="dugalh" w:date="2017-04-14T16:09:00Z">
        <w:r w:rsidR="00196E1D">
          <w:t xml:space="preserve">select </w:t>
        </w:r>
      </w:ins>
      <w:ins w:id="591" w:author="dugalh" w:date="2017-04-14T16:11:00Z">
        <w:r w:rsidR="00196E1D">
          <w:t>relevant</w:t>
        </w:r>
      </w:ins>
      <w:ins w:id="592" w:author="dugalh" w:date="2017-04-14T16:09:00Z">
        <w:r w:rsidR="00196E1D">
          <w:t xml:space="preserve"> features in the presence of </w:t>
        </w:r>
      </w:ins>
      <w:commentRangeStart w:id="593"/>
      <w:ins w:id="594" w:author="Adriaan Van Niekerk" w:date="2017-03-04T11:46:00Z">
        <w:del w:id="595" w:author="dugalh" w:date="2017-04-14T16:09:00Z">
          <w:r w:rsidDel="00196E1D">
            <w:delText xml:space="preserve">reduce </w:delText>
          </w:r>
        </w:del>
        <w:r>
          <w:t>redundancy</w:t>
        </w:r>
        <w:del w:id="596" w:author="dugalh" w:date="2017-04-14T16:09:00Z">
          <w:r w:rsidDel="00196E1D">
            <w:delText xml:space="preserve"> in this study</w:delText>
          </w:r>
        </w:del>
      </w:ins>
      <w:commentRangeEnd w:id="593"/>
      <w:r w:rsidR="00196E1D">
        <w:rPr>
          <w:rStyle w:val="CommentReference"/>
        </w:rPr>
        <w:commentReference w:id="593"/>
      </w:r>
      <w:del w:id="597" w:author="dugalh" w:date="2017-04-14T16:09:00Z">
        <w:r w:rsidR="00D61588" w:rsidDel="00196E1D">
          <w:delText xml:space="preserve">which is robust to </w:delText>
        </w:r>
        <w:r w:rsidR="00F978E9" w:rsidDel="00196E1D">
          <w:delText>feature redundancy</w:delText>
        </w:r>
      </w:del>
      <w:r w:rsidR="00D61588">
        <w:t xml:space="preserve">. </w:t>
      </w:r>
      <w:del w:id="598" w:author="Adriaan Van Niekerk" w:date="2017-03-04T11:46:00Z">
        <w:r w:rsidR="00D61588" w:rsidDel="00156C2B">
          <w:delText xml:space="preserve"> </w:delText>
        </w:r>
      </w:del>
      <w:commentRangeEnd w:id="587"/>
      <w:r w:rsidR="00451F0C">
        <w:rPr>
          <w:rStyle w:val="CommentReference"/>
        </w:rPr>
        <w:commentReference w:id="587"/>
      </w:r>
      <w:commentRangeEnd w:id="588"/>
      <w:r w:rsidR="00065A81">
        <w:rPr>
          <w:rStyle w:val="CommentReference"/>
        </w:rPr>
        <w:commentReference w:id="588"/>
      </w:r>
      <w:r>
        <w:t xml:space="preserve">The approach </w:t>
      </w:r>
      <w:r w:rsidR="00D61588">
        <w:t>is described as follows:</w:t>
      </w:r>
    </w:p>
    <w:p w14:paraId="4340A349" w14:textId="21AE0E8D" w:rsidR="00D61588" w:rsidRDefault="00D61588" w:rsidP="00D61588">
      <w:pPr>
        <w:pStyle w:val="ListParagraph"/>
        <w:numPr>
          <w:ilvl w:val="0"/>
          <w:numId w:val="17"/>
        </w:numPr>
        <w:spacing w:line="360" w:lineRule="auto"/>
        <w:jc w:val="both"/>
      </w:pPr>
      <w:r>
        <w:lastRenderedPageBreak/>
        <w:t xml:space="preserve">Perform average-linkage hierarchical clustering </w:t>
      </w:r>
      <w:r>
        <w:fldChar w:fldCharType="begin" w:fldLock="1"/>
      </w:r>
      <w:r w:rsidR="00DF684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DF6845" w:rsidRPr="00DF6845">
        <w:rPr>
          <w:noProof/>
        </w:rPr>
        <w:t>(Szekely and Rizzo 2005)</w:t>
      </w:r>
      <w:r>
        <w:fldChar w:fldCharType="end"/>
      </w:r>
      <w:r>
        <w:t xml:space="preserve"> of the feature set using the correlation coefficient as the dissimilarity metric</w:t>
      </w:r>
      <w:ins w:id="599" w:author="dugalh" w:date="2017-04-14T16:12:00Z">
        <w:r w:rsidR="00065A81">
          <w:t xml:space="preserve"> and </w:t>
        </w:r>
      </w:ins>
      <w:ins w:id="600" w:author="dugalh" w:date="2017-04-14T16:13:00Z">
        <w:r w:rsidR="00065A81">
          <w:t>create</w:t>
        </w:r>
      </w:ins>
      <w:ins w:id="601" w:author="dugalh" w:date="2017-04-14T16:12:00Z">
        <w:r w:rsidR="00065A81">
          <w:t xml:space="preserve"> </w:t>
        </w:r>
      </w:ins>
      <w:ins w:id="602" w:author="dugalh" w:date="2017-04-16T14:49:00Z">
        <w:r w:rsidR="00123C39">
          <w:t>a</w:t>
        </w:r>
      </w:ins>
      <w:ins w:id="603" w:author="dugalh" w:date="2017-04-14T16:12:00Z">
        <w:r w:rsidR="00065A81">
          <w:t xml:space="preserve"> dendrogram</w:t>
        </w:r>
      </w:ins>
      <w:r>
        <w:t>.</w:t>
      </w:r>
    </w:p>
    <w:p w14:paraId="21C4FE70" w14:textId="77777777" w:rsidR="00D61588" w:rsidRDefault="00D61588" w:rsidP="00D61588">
      <w:pPr>
        <w:pStyle w:val="ListParagraph"/>
        <w:numPr>
          <w:ilvl w:val="0"/>
          <w:numId w:val="17"/>
        </w:numPr>
        <w:spacing w:line="360" w:lineRule="auto"/>
        <w:jc w:val="both"/>
      </w:pPr>
      <w:r>
        <w:t xml:space="preserve">Select a natural number of clusters containing high correlation by visual inspection of </w:t>
      </w:r>
      <w:commentRangeStart w:id="604"/>
      <w:r>
        <w:t>the dendrogram</w:t>
      </w:r>
      <w:commentRangeEnd w:id="604"/>
      <w:r w:rsidR="00156C2B">
        <w:rPr>
          <w:rStyle w:val="CommentReference"/>
        </w:rPr>
        <w:commentReference w:id="604"/>
      </w:r>
      <w:r>
        <w:t>.</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1D090311" w:rsidR="00D61588" w:rsidRDefault="00C22C18" w:rsidP="00D61588">
      <w:pPr>
        <w:spacing w:line="360" w:lineRule="auto"/>
        <w:jc w:val="both"/>
      </w:pPr>
      <w:commentRangeStart w:id="605"/>
      <w:commentRangeStart w:id="606"/>
      <w:r>
        <w:t xml:space="preserve">More detail on the method can be found in Chapter 3.  </w:t>
      </w:r>
      <w:commentRangeEnd w:id="605"/>
      <w:r w:rsidR="00156C2B">
        <w:rPr>
          <w:rStyle w:val="CommentReference"/>
        </w:rPr>
        <w:commentReference w:id="605"/>
      </w:r>
      <w:commentRangeEnd w:id="606"/>
      <w:r w:rsidR="00065A81">
        <w:rPr>
          <w:rStyle w:val="CommentReference"/>
        </w:rPr>
        <w:commentReference w:id="606"/>
      </w:r>
      <w:r w:rsidR="00D61588">
        <w:t xml:space="preserve">The number of clusters, </w:t>
      </w:r>
      <w:r w:rsidR="00D61588" w:rsidRPr="00C86108">
        <w:rPr>
          <w:i/>
        </w:rPr>
        <w:t>N</w:t>
      </w:r>
      <w:r w:rsidR="00D61588">
        <w:t xml:space="preserve">, </w:t>
      </w:r>
      <w:r w:rsidR="00E11F1D">
        <w:t>was</w:t>
      </w:r>
      <w:r w:rsidR="00D61588">
        <w:t xml:space="preserve"> chosen using a grid search with the final classifier accuracy as performance measure.  </w:t>
      </w:r>
      <w:r>
        <w:t xml:space="preserve">In this study, </w:t>
      </w:r>
      <w:r w:rsidR="00172392">
        <w:t xml:space="preserve">the accuracy of a naïve Bayes classifier </w:t>
      </w:r>
      <w:r w:rsidR="00065A81">
        <w:t xml:space="preserve">was used </w:t>
      </w:r>
      <w:r w:rsidR="00172392">
        <w:t xml:space="preserve">as the feature relevance criterion.  </w:t>
      </w:r>
      <w:r>
        <w:t xml:space="preserve">The naïve Bayes criterion makes no assumptions about the form of the class distributions and can thus provide a generic measure of separability.  It is simple, fast and recognised as being accurate for a variety of problems </w:t>
      </w:r>
      <w:r>
        <w:fldChar w:fldCharType="begin" w:fldLock="1"/>
      </w:r>
      <w:r w:rsidR="00DF684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fldChar w:fldCharType="separate"/>
      </w:r>
      <w:r w:rsidR="00DF6845" w:rsidRPr="00DF6845">
        <w:rPr>
          <w:noProof/>
        </w:rPr>
        <w:t>(Hand and Yu 2001)</w:t>
      </w:r>
      <w:r>
        <w:fldChar w:fldCharType="end"/>
      </w:r>
      <w:r>
        <w:t xml:space="preserve">.  </w:t>
      </w:r>
      <w:r w:rsidR="00D61588">
        <w:t>To avoid biased accuracy estimates, all classifier accuracy evaluation</w:t>
      </w:r>
      <w:r w:rsidR="00156C2B">
        <w:t>s</w:t>
      </w:r>
      <w:r w:rsidR="00D61588">
        <w:t xml:space="preserve">, for </w:t>
      </w:r>
      <w:r>
        <w:t>feature relevance</w:t>
      </w:r>
      <w:r w:rsidR="00D61588">
        <w:t xml:space="preserve"> or selection of </w:t>
      </w:r>
      <w:r w:rsidR="00D61588" w:rsidRPr="00295A34">
        <w:rPr>
          <w:i/>
        </w:rPr>
        <w:t>N</w:t>
      </w:r>
      <w:r w:rsidR="00D61588">
        <w:t xml:space="preserve">, </w:t>
      </w:r>
      <w:r w:rsidR="00156C2B">
        <w:t>were</w:t>
      </w:r>
      <w:r w:rsidR="00D61588">
        <w:t xml:space="preserve"> done on unseen test data using a ten</w:t>
      </w:r>
      <w:r w:rsidR="007820B5">
        <w:t xml:space="preserve"> </w:t>
      </w:r>
      <w:r w:rsidR="00D61588">
        <w:t xml:space="preserve">fold cross validation </w:t>
      </w:r>
      <w:r w:rsidR="00D61588">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rsidR="00D61588">
        <w:fldChar w:fldCharType="separate"/>
      </w:r>
      <w:r w:rsidR="00DF6845" w:rsidRPr="00DF6845">
        <w:rPr>
          <w:noProof/>
        </w:rPr>
        <w:t>(Bishop 2003)</w:t>
      </w:r>
      <w:r w:rsidR="00D61588">
        <w:fldChar w:fldCharType="end"/>
      </w:r>
      <w:r w:rsidR="00D61588">
        <w:t xml:space="preserve">.  </w:t>
      </w:r>
      <w:del w:id="607" w:author="dugalh" w:date="2017-09-18T20:31:00Z">
        <w:r w:rsidR="00D61588" w:rsidDel="00420E53">
          <w:delText>Major b</w:delText>
        </w:r>
      </w:del>
      <w:ins w:id="608" w:author="dugalh" w:date="2017-09-18T20:31:00Z">
        <w:r w:rsidR="00420E53">
          <w:t>B</w:t>
        </w:r>
      </w:ins>
      <w:r w:rsidR="00D61588">
        <w:t>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r w:rsidR="00BB64CD">
        <w:t xml:space="preserve">   </w:t>
      </w:r>
    </w:p>
    <w:p w14:paraId="0EB195D4" w14:textId="77777777" w:rsidR="00D61588" w:rsidRDefault="00D61588" w:rsidP="00D61588">
      <w:pPr>
        <w:spacing w:line="360" w:lineRule="auto"/>
        <w:jc w:val="both"/>
      </w:pPr>
    </w:p>
    <w:p w14:paraId="4DCDA448" w14:textId="42A6DC22" w:rsidR="00D61588" w:rsidRDefault="00E64254" w:rsidP="00D61588">
      <w:pPr>
        <w:pStyle w:val="Heading2"/>
      </w:pPr>
      <w:r>
        <w:t>Classification</w:t>
      </w:r>
      <w:ins w:id="609" w:author="dugalh" w:date="2017-04-16T17:39:00Z">
        <w:r w:rsidR="00905BD5">
          <w:t xml:space="preserve"> and Canopy Cover Estimation</w:t>
        </w:r>
      </w:ins>
    </w:p>
    <w:p w14:paraId="3931A70F" w14:textId="50213E62" w:rsidR="00D61588" w:rsidDel="00156C2B" w:rsidRDefault="00D61588" w:rsidP="00D61588">
      <w:pPr>
        <w:spacing w:line="360" w:lineRule="auto"/>
        <w:jc w:val="both"/>
        <w:rPr>
          <w:del w:id="610" w:author="Adriaan Van Niekerk" w:date="2017-03-04T11:52:00Z"/>
        </w:rPr>
      </w:pPr>
      <w:r>
        <w:t xml:space="preserve">The decision tree, random forest, Support Vector Machine (SVM), Bayes normal and </w:t>
      </w:r>
      <w:r w:rsidR="00C22C18">
        <w:t>k-Nearest-Neighbour</w:t>
      </w:r>
      <w:r>
        <w:t xml:space="preserve"> (</w:t>
      </w:r>
      <w:r w:rsidR="00C22C18">
        <w:t>kNN</w:t>
      </w:r>
      <w:r>
        <w:t>) classifiers were evaluated</w:t>
      </w:r>
      <w:r w:rsidR="00156C2B">
        <w:t xml:space="preserve"> in this study</w:t>
      </w:r>
      <w:r>
        <w:t>.</w:t>
      </w:r>
      <w:ins w:id="611" w:author="Adriaan Van Niekerk" w:date="2017-03-04T11:52:00Z">
        <w:r w:rsidR="00156C2B">
          <w:t xml:space="preserve"> </w:t>
        </w:r>
      </w:ins>
      <w:del w:id="612" w:author="Adriaan Van Niekerk" w:date="2017-03-04T11:52:00Z">
        <w:r w:rsidDel="00156C2B">
          <w:delText xml:space="preserve">  </w:delText>
        </w:r>
      </w:del>
    </w:p>
    <w:p w14:paraId="2B5BE093" w14:textId="7A10058D" w:rsidR="00317B98" w:rsidDel="00156C2B" w:rsidRDefault="00317B98" w:rsidP="00D61588">
      <w:pPr>
        <w:spacing w:line="360" w:lineRule="auto"/>
        <w:jc w:val="both"/>
        <w:rPr>
          <w:del w:id="613" w:author="Adriaan Van Niekerk" w:date="2017-03-04T11:52:00Z"/>
        </w:rPr>
      </w:pPr>
    </w:p>
    <w:p w14:paraId="40E2C842" w14:textId="5AB778F3" w:rsidR="00D61588" w:rsidRDefault="00D61588" w:rsidP="00D61588">
      <w:pPr>
        <w:spacing w:line="360" w:lineRule="auto"/>
        <w:jc w:val="both"/>
      </w:pPr>
      <w:commentRangeStart w:id="614"/>
      <w:commentRangeStart w:id="615"/>
      <w:r>
        <w:t xml:space="preserve">A decision tree is a tree of binary decision nodes based on thresholds of different features.  Data is recursively split at each branch node until a terminal is reached representing a class label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Training is performed by a greedy procedure</w:t>
      </w:r>
      <w:ins w:id="616" w:author="Adriaan Van Niekerk" w:date="2017-03-04T11:52:00Z">
        <w:r w:rsidR="00156C2B">
          <w:t>,</w:t>
        </w:r>
      </w:ins>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Overtraining is a concern and trees can be pruned in a post-training step to reduce variance.  Decision tree execution is fast.  They are known for their ease </w:t>
      </w:r>
      <w:r>
        <w:lastRenderedPageBreak/>
        <w:t xml:space="preserve">of interpretation and node decisions can help provide insight into the problem.  Decisions are usually binary and based on a single feature.  As a result, the decision boundary is comprised of stepwise sections parallel to the feature axes and is at best an approximation to the optimal boundary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54026C73" w:rsidR="00D61588" w:rsidRDefault="00D61588" w:rsidP="00D61588">
      <w:pPr>
        <w:spacing w:line="360" w:lineRule="auto"/>
        <w:jc w:val="both"/>
      </w:pPr>
      <w:r>
        <w:t xml:space="preserve">Random forests are classifiers that use bootstrapped aggregation (bagging) </w:t>
      </w:r>
      <w:r>
        <w:fldChar w:fldCharType="begin" w:fldLock="1"/>
      </w:r>
      <w:r w:rsidR="00DF684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DF6845" w:rsidRPr="00DF6845">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DF684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DF6845" w:rsidRPr="00DF6845">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5C5E6897"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DF684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and Mishra 2011; Li et al. 2010; Yousef et al. 2007)", "plainTextFormattedCitation" : "(Amor\u00f3s L\u00f3pez et al. 2011; Sahu and Mishra 2011; Li et al. 2010; Yousef et al. 2007)", "previouslyFormattedCitation" : "(Amor\u00f3s L\u00f3pez et al. 2011; Sahu and Mishra 2011; Li et al. 2010; Yousef et al. 2007)" }, "properties" : { "noteIndex" : 0 }, "schema" : "https://github.com/citation-style-language/schema/raw/master/csl-citation.json" }</w:instrText>
      </w:r>
      <w:r>
        <w:fldChar w:fldCharType="separate"/>
      </w:r>
      <w:r w:rsidR="00DF6845" w:rsidRPr="00DF6845">
        <w:rPr>
          <w:noProof/>
        </w:rPr>
        <w:t>(Amorós López et al. 2011; Sahu and Mishra 2011; Li et al. 2010;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The decision boundary is determined only by the support vectors, not directly by features or generative descriptions of class distributions.  The SVM minimises the Vapnik-Chervonenkis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r w:rsidRPr="003435CE">
        <w:rPr>
          <w:i/>
        </w:rPr>
        <w:t>C</w:t>
      </w:r>
      <w:r>
        <w:t xml:space="preserve">, that punishes class overlap.  Using the kernel trick, the linear SVM was further extended to allow modelling of non-linear decision boundaries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Different kernels such as polynomials or Radial Basis Functions (RBF) may be chosen to suit the given problem.  </w:t>
      </w:r>
      <w:r w:rsidR="00130DEA">
        <w:t>In our evaluation, a</w:t>
      </w:r>
      <w:r w:rsidR="002B6F61">
        <w:t xml:space="preserve">n RBF kernel </w:t>
      </w:r>
      <w:r w:rsidR="00130DEA">
        <w:t xml:space="preserve">was used </w:t>
      </w:r>
      <w:r w:rsidR="002B6F61">
        <w:t xml:space="preserve">for the SVM classifier.  </w:t>
      </w:r>
      <w:r>
        <w:t xml:space="preserve">The training procedure is a quadratic optimisation problem which is computationally demanding.  Execution is fast however as it only requires </w:t>
      </w:r>
      <w:r>
        <w:lastRenderedPageBreak/>
        <w:t xml:space="preserve">evaluation of the kernel function for the support vector – object vector pairs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w:t>
      </w:r>
    </w:p>
    <w:p w14:paraId="28ECBF6D" w14:textId="77777777" w:rsidR="00D61588" w:rsidRDefault="00D61588" w:rsidP="00D61588">
      <w:pPr>
        <w:spacing w:line="360" w:lineRule="auto"/>
        <w:jc w:val="both"/>
      </w:pPr>
    </w:p>
    <w:p w14:paraId="1D78858D" w14:textId="2DC039D7"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are estimated for each class from the data, usually with the maximum likelihood criterion.  Bayes rule is then used to define the decision boundary </w:t>
      </w:r>
      <w:r>
        <w:fldChar w:fldCharType="begin" w:fldLock="1"/>
      </w:r>
      <w:r w:rsidR="00DF684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DF6845" w:rsidRPr="00DF6845">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4CC99605" w:rsidR="00D61588" w:rsidRDefault="00D61588" w:rsidP="00D61588">
      <w:pPr>
        <w:spacing w:line="360" w:lineRule="auto"/>
        <w:jc w:val="both"/>
      </w:pPr>
      <w:r>
        <w:t xml:space="preserve">The </w:t>
      </w:r>
      <w:r w:rsidR="00C22C18">
        <w:t>kNN</w:t>
      </w:r>
      <w:r>
        <w:t xml:space="preserve"> classifier labels test objects by finding the mode of classes of the closest </w:t>
      </w:r>
      <w:r w:rsidR="00C22C18">
        <w:t>k</w:t>
      </w:r>
      <w:r>
        <w:t xml:space="preserve"> training objects </w:t>
      </w:r>
      <w:r>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DF6845" w:rsidRPr="00DF6845">
        <w:rPr>
          <w:noProof/>
        </w:rPr>
        <w:t>(Bishop 2003)</w:t>
      </w:r>
      <w:r>
        <w:fldChar w:fldCharType="end"/>
      </w:r>
      <w:r>
        <w:t>.  Any distance metric can be used for finding neighbours</w:t>
      </w:r>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commentRangeEnd w:id="614"/>
      <w:r w:rsidR="00087F03">
        <w:rPr>
          <w:rStyle w:val="CommentReference"/>
        </w:rPr>
        <w:commentReference w:id="614"/>
      </w:r>
      <w:commentRangeEnd w:id="615"/>
      <w:r w:rsidR="00F05B74">
        <w:rPr>
          <w:rStyle w:val="CommentReference"/>
        </w:rPr>
        <w:commentReference w:id="615"/>
      </w:r>
    </w:p>
    <w:p w14:paraId="56F9B4E9" w14:textId="77777777" w:rsidR="00D61588" w:rsidRDefault="00D61588" w:rsidP="00D61588">
      <w:pPr>
        <w:spacing w:line="360" w:lineRule="auto"/>
        <w:jc w:val="both"/>
      </w:pPr>
    </w:p>
    <w:p w14:paraId="7A7CE78E" w14:textId="1CCF2D77" w:rsidR="00905BD5" w:rsidRDefault="001179C5" w:rsidP="00D61588">
      <w:pPr>
        <w:spacing w:line="360" w:lineRule="auto"/>
        <w:jc w:val="both"/>
        <w:rPr>
          <w:ins w:id="617" w:author="dugalh" w:date="2017-04-16T17:37:00Z"/>
        </w:rPr>
      </w:pPr>
      <w:commentRangeStart w:id="618"/>
      <w:commentRangeStart w:id="619"/>
      <w:del w:id="620" w:author="dugalh" w:date="2017-09-20T12:36:00Z">
        <w:r w:rsidDel="00D32509">
          <w:delText xml:space="preserve">The classifiers were implemented with the </w:delText>
        </w:r>
        <w:r w:rsidR="00A61724" w:rsidDel="00D32509">
          <w:delText>OpenCV</w:delText>
        </w:r>
        <w:r w:rsidDel="00D32509">
          <w:delText xml:space="preserve"> software library</w:delText>
        </w:r>
        <w:r w:rsidR="00A61724" w:rsidDel="00D32509">
          <w:delText xml:space="preserve"> </w:delText>
        </w:r>
        <w:r w:rsidR="00A61724" w:rsidDel="00D32509">
          <w:fldChar w:fldCharType="begin" w:fldLock="1"/>
        </w:r>
        <w:r w:rsidR="00DF6845" w:rsidDel="00D32509">
          <w:del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delInstrText>
        </w:r>
        <w:r w:rsidR="00A61724" w:rsidDel="00D32509">
          <w:fldChar w:fldCharType="separate"/>
        </w:r>
        <w:r w:rsidR="00DF6845" w:rsidRPr="00DF6845" w:rsidDel="00D32509">
          <w:rPr>
            <w:noProof/>
          </w:rPr>
          <w:delText>(Bradski 2000)</w:delText>
        </w:r>
        <w:r w:rsidR="00A61724" w:rsidDel="00D32509">
          <w:fldChar w:fldCharType="end"/>
        </w:r>
        <w:r w:rsidR="00A61724" w:rsidDel="00D32509">
          <w:delText>.</w:delText>
        </w:r>
        <w:commentRangeEnd w:id="618"/>
        <w:r w:rsidR="00355761" w:rsidDel="00D32509">
          <w:rPr>
            <w:rStyle w:val="CommentReference"/>
          </w:rPr>
          <w:commentReference w:id="618"/>
        </w:r>
        <w:commentRangeEnd w:id="619"/>
        <w:r w:rsidR="00F05B74" w:rsidDel="00D32509">
          <w:rPr>
            <w:rStyle w:val="CommentReference"/>
          </w:rPr>
          <w:commentReference w:id="619"/>
        </w:r>
        <w:r w:rsidR="00A61724" w:rsidDel="00D32509">
          <w:delText xml:space="preserve">  </w:delText>
        </w:r>
      </w:del>
      <w:r w:rsidR="00A61724">
        <w:t xml:space="preserve">User supplied </w:t>
      </w:r>
      <w:r w:rsidR="008141CB">
        <w:t xml:space="preserve">tuning </w:t>
      </w:r>
      <w:r w:rsidR="00A61724">
        <w:t xml:space="preserve">parameters </w:t>
      </w:r>
      <w:r w:rsidR="008141CB">
        <w:t>for the</w:t>
      </w:r>
      <w:del w:id="621" w:author="dugalh" w:date="2017-09-20T12:36:00Z">
        <w:r w:rsidR="008141CB" w:rsidDel="00D32509">
          <w:delText>se</w:delText>
        </w:r>
      </w:del>
      <w:r w:rsidR="008141CB">
        <w:t xml:space="preserve"> classifiers </w:t>
      </w:r>
      <w:r w:rsidR="00A61724">
        <w:t xml:space="preserve">were found with cross-validated grid searches. </w:t>
      </w:r>
      <w:r w:rsidR="008141CB">
        <w:t xml:space="preserve"> </w:t>
      </w:r>
      <w:moveToRangeStart w:id="622" w:author="dugalh" w:date="2017-04-16T15:17:00Z" w:name="move480119206"/>
      <w:moveTo w:id="623" w:author="dugalh" w:date="2017-04-16T15:17:00Z">
        <w:r w:rsidR="00F65796">
          <w:fldChar w:fldCharType="begin"/>
        </w:r>
        <w:r w:rsidR="00F65796">
          <w:instrText xml:space="preserve"> REF _Ref395037028 \h </w:instrText>
        </w:r>
      </w:moveTo>
      <w:moveTo w:id="624" w:author="dugalh" w:date="2017-04-16T15:17:00Z">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  </w:t>
        </w:r>
        <w:commentRangeStart w:id="625"/>
        <w:r w:rsidR="00F65796">
          <w:t xml:space="preserve">Descriptions of the parameters can be found in the OpenCV documentation </w:t>
        </w:r>
        <w:r w:rsidR="00F65796">
          <w:fldChar w:fldCharType="begin" w:fldLock="1"/>
        </w:r>
      </w:moveTo>
      <w:r w:rsidR="00DF684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moveTo w:id="626" w:author="dugalh" w:date="2017-04-16T15:17:00Z">
        <w:r w:rsidR="00F65796">
          <w:fldChar w:fldCharType="separate"/>
        </w:r>
      </w:moveTo>
      <w:r w:rsidR="00DF6845" w:rsidRPr="00DF6845">
        <w:rPr>
          <w:noProof/>
        </w:rPr>
        <w:t>(OpenCV Development Team 2014)</w:t>
      </w:r>
      <w:moveTo w:id="627" w:author="dugalh" w:date="2017-04-16T15:17:00Z">
        <w:r w:rsidR="00F65796">
          <w:fldChar w:fldCharType="end"/>
        </w:r>
        <w:r w:rsidR="00F65796">
          <w:t xml:space="preserve">.   </w:t>
        </w:r>
        <w:commentRangeEnd w:id="625"/>
        <w:r w:rsidR="00F65796">
          <w:rPr>
            <w:rStyle w:val="CommentReference"/>
          </w:rPr>
          <w:commentReference w:id="625"/>
        </w:r>
      </w:moveTo>
      <w:moveToRangeEnd w:id="622"/>
    </w:p>
    <w:p w14:paraId="46EAF68B" w14:textId="77777777" w:rsidR="00905BD5" w:rsidRDefault="00905BD5" w:rsidP="00D61588">
      <w:pPr>
        <w:spacing w:line="360" w:lineRule="auto"/>
        <w:jc w:val="both"/>
        <w:rPr>
          <w:ins w:id="628" w:author="dugalh" w:date="2017-04-16T17:37:00Z"/>
        </w:rPr>
      </w:pPr>
    </w:p>
    <w:p w14:paraId="15528E06" w14:textId="3733AC1A" w:rsidR="007E73AF" w:rsidRDefault="00D61588" w:rsidP="00D61588">
      <w:pPr>
        <w:spacing w:line="360" w:lineRule="auto"/>
        <w:jc w:val="both"/>
        <w:rPr>
          <w:ins w:id="629" w:author="dugalh" w:date="2017-04-16T15:18:00Z"/>
        </w:rPr>
      </w:pPr>
      <w:r>
        <w:t xml:space="preserve">Morphological operators </w:t>
      </w:r>
      <w:r>
        <w:fldChar w:fldCharType="begin" w:fldLock="1"/>
      </w:r>
      <w:r w:rsidR="00DF684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fldChar w:fldCharType="separate"/>
      </w:r>
      <w:r w:rsidR="00DF6845" w:rsidRPr="00DF6845">
        <w:rPr>
          <w:noProof/>
        </w:rPr>
        <w:t>(Serra and Soille 1994)</w:t>
      </w:r>
      <w:r>
        <w:fldChar w:fldCharType="end"/>
      </w:r>
      <w:r>
        <w:t xml:space="preserve"> were applied as a post processing step to the classifier produced maps to remove noise and smooth boundaries.  Assuming that the majority of </w:t>
      </w:r>
      <w:r w:rsidR="0084644E" w:rsidRPr="0084644E">
        <w:t>Spekboom</w:t>
      </w:r>
      <w:r>
        <w:t xml:space="preserve"> plants were big enough to cover more than one pixel, a morphological opening was applied to remove isolated </w:t>
      </w:r>
      <w:r w:rsidR="0084644E" w:rsidRPr="0084644E">
        <w:t>Spekboom</w:t>
      </w:r>
      <w:r>
        <w:t xml:space="preserve"> pixels.  Following this, spurious wrinkles and holes in the </w:t>
      </w:r>
      <w:r w:rsidR="0084644E" w:rsidRPr="0084644E">
        <w:t>Spekboom</w:t>
      </w:r>
      <w:r>
        <w:t xml:space="preserve"> boundaries were removed with a morphological closing operation.  The assumption here being that </w:t>
      </w:r>
      <w:r w:rsidR="0084644E" w:rsidRPr="0084644E">
        <w:t>Spekboom</w:t>
      </w:r>
      <w:r>
        <w:t xml:space="preserve"> typically grows in solid clumps and any real gaps in these clumps would be more than a pixel wide.  These operations can be seen as a way of further incorporating spatial context into the classification.</w:t>
      </w:r>
      <w:ins w:id="630" w:author="dugalh" w:date="2017-04-16T17:39:00Z">
        <w:r w:rsidR="00905BD5">
          <w:t xml:space="preserve">  </w:t>
        </w:r>
      </w:ins>
    </w:p>
    <w:p w14:paraId="1CE3644D" w14:textId="77777777" w:rsidR="007E73AF" w:rsidRDefault="007E73AF" w:rsidP="007E73AF">
      <w:moveToRangeStart w:id="631" w:author="dugalh" w:date="2017-04-16T15:19:00Z" w:name="move480119268"/>
    </w:p>
    <w:p w14:paraId="5A8B8F46" w14:textId="77777777" w:rsidR="007E73AF" w:rsidRDefault="007E73AF" w:rsidP="007E73AF">
      <w:pPr>
        <w:pStyle w:val="1Tablecaption"/>
      </w:pPr>
      <w:moveTo w:id="632" w:author="dugalh" w:date="2017-04-16T15:19:00Z">
        <w:r>
          <w:lastRenderedPageBreak/>
          <w:t xml:space="preserve">Table </w:t>
        </w:r>
        <w:r>
          <w:fldChar w:fldCharType="begin"/>
        </w:r>
        <w:r>
          <w:instrText xml:space="preserve"> SEQ Table \* ARABIC </w:instrText>
        </w:r>
        <w:r>
          <w:fldChar w:fldCharType="separate"/>
        </w:r>
        <w:r>
          <w:rPr>
            <w:noProof/>
          </w:rPr>
          <w:t>6</w:t>
        </w:r>
        <w:r>
          <w:fldChar w:fldCharType="end"/>
        </w:r>
        <w:r>
          <w:t xml:space="preserve">   </w:t>
        </w:r>
        <w:commentRangeStart w:id="633"/>
        <w:r>
          <w:t>Classifier parameters</w:t>
        </w:r>
        <w:commentRangeEnd w:id="633"/>
        <w:r>
          <w:rPr>
            <w:rStyle w:val="CommentReference"/>
          </w:rPr>
          <w:commentReference w:id="633"/>
        </w:r>
      </w:moveTo>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moveTo w:id="634" w:author="dugalh" w:date="2017-04-16T15:19:00Z">
              <w:r>
                <w:rPr>
                  <w:rFonts w:cs="Arial"/>
                  <w:sz w:val="16"/>
                  <w:szCs w:val="16"/>
                </w:rPr>
                <w:t>Classifier</w:t>
              </w:r>
            </w:moveTo>
          </w:p>
        </w:tc>
        <w:tc>
          <w:tcPr>
            <w:tcW w:w="8043" w:type="dxa"/>
          </w:tcPr>
          <w:p w14:paraId="3D9EA857" w14:textId="77777777" w:rsidR="007E73AF" w:rsidRDefault="007E73AF" w:rsidP="00684F38">
            <w:pPr>
              <w:spacing w:before="40" w:after="40" w:line="276" w:lineRule="auto"/>
              <w:jc w:val="center"/>
              <w:rPr>
                <w:rFonts w:cs="Arial"/>
                <w:sz w:val="16"/>
                <w:szCs w:val="16"/>
              </w:rPr>
            </w:pPr>
            <w:moveTo w:id="635" w:author="dugalh" w:date="2017-04-16T15:19:00Z">
              <w:r>
                <w:rPr>
                  <w:rFonts w:cs="Arial"/>
                  <w:sz w:val="16"/>
                  <w:szCs w:val="16"/>
                </w:rPr>
                <w:t>Paramaters</w:t>
              </w:r>
            </w:moveTo>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moveTo w:id="636" w:author="dugalh" w:date="2017-04-16T15:19:00Z">
              <w:r w:rsidRPr="00803CF7">
                <w:rPr>
                  <w:sz w:val="16"/>
                  <w:szCs w:val="16"/>
                </w:rPr>
                <w:t>Decision Tree</w:t>
              </w:r>
            </w:moveTo>
          </w:p>
        </w:tc>
        <w:tc>
          <w:tcPr>
            <w:tcW w:w="8043" w:type="dxa"/>
          </w:tcPr>
          <w:p w14:paraId="0AF67C30" w14:textId="77777777" w:rsidR="007E73AF" w:rsidRPr="00803CF7" w:rsidRDefault="007E73AF" w:rsidP="00684F38">
            <w:pPr>
              <w:rPr>
                <w:sz w:val="16"/>
                <w:szCs w:val="16"/>
              </w:rPr>
            </w:pPr>
            <w:moveTo w:id="637" w:author="dugalh" w:date="2017-04-16T15:19:00Z">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moveTo>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moveTo w:id="638" w:author="dugalh" w:date="2017-04-16T15:19:00Z">
              <w:r w:rsidRPr="00803CF7">
                <w:rPr>
                  <w:sz w:val="16"/>
                  <w:szCs w:val="16"/>
                </w:rPr>
                <w:t>Random Forest</w:t>
              </w:r>
            </w:moveTo>
          </w:p>
        </w:tc>
        <w:tc>
          <w:tcPr>
            <w:tcW w:w="8043" w:type="dxa"/>
          </w:tcPr>
          <w:p w14:paraId="5DFF3D9C" w14:textId="77777777" w:rsidR="007E73AF" w:rsidRPr="00803CF7" w:rsidRDefault="007E73AF" w:rsidP="00684F38">
            <w:pPr>
              <w:rPr>
                <w:sz w:val="16"/>
                <w:szCs w:val="16"/>
              </w:rPr>
            </w:pPr>
            <w:moveTo w:id="639" w:author="dugalh" w:date="2017-04-16T15:19:00Z">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moveTo>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moveTo w:id="640" w:author="dugalh" w:date="2017-04-16T15:19:00Z">
              <w:r>
                <w:rPr>
                  <w:sz w:val="16"/>
                  <w:szCs w:val="16"/>
                </w:rPr>
                <w:t>kNN</w:t>
              </w:r>
            </w:moveTo>
          </w:p>
        </w:tc>
        <w:tc>
          <w:tcPr>
            <w:tcW w:w="8043" w:type="dxa"/>
          </w:tcPr>
          <w:p w14:paraId="03C48F8E" w14:textId="77777777" w:rsidR="007E73AF" w:rsidRPr="00803CF7" w:rsidRDefault="007E73AF" w:rsidP="00684F38">
            <w:pPr>
              <w:rPr>
                <w:sz w:val="16"/>
                <w:szCs w:val="16"/>
              </w:rPr>
            </w:pPr>
            <w:moveTo w:id="641" w:author="dugalh" w:date="2017-04-16T15:19:00Z">
              <w:r>
                <w:rPr>
                  <w:sz w:val="16"/>
                  <w:szCs w:val="16"/>
                </w:rPr>
                <w:t>K = 5, Priors = [0.33 0.33 0.33]</w:t>
              </w:r>
            </w:moveTo>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moveTo w:id="642" w:author="dugalh" w:date="2017-04-16T15:19:00Z">
              <w:r w:rsidRPr="00803CF7">
                <w:rPr>
                  <w:sz w:val="16"/>
                  <w:szCs w:val="16"/>
                </w:rPr>
                <w:t>SVM</w:t>
              </w:r>
            </w:moveTo>
          </w:p>
        </w:tc>
        <w:tc>
          <w:tcPr>
            <w:tcW w:w="8043" w:type="dxa"/>
          </w:tcPr>
          <w:p w14:paraId="6FA56B75" w14:textId="77777777" w:rsidR="007E73AF" w:rsidRPr="00803CF7" w:rsidRDefault="007E73AF" w:rsidP="00684F38">
            <w:pPr>
              <w:rPr>
                <w:sz w:val="16"/>
                <w:szCs w:val="16"/>
              </w:rPr>
            </w:pPr>
            <w:moveTo w:id="643" w:author="dugalh" w:date="2017-04-16T15:19:00Z">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moveTo>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moveTo w:id="644" w:author="dugalh" w:date="2017-04-16T15:19:00Z">
              <w:r w:rsidRPr="00803CF7">
                <w:rPr>
                  <w:sz w:val="16"/>
                  <w:szCs w:val="16"/>
                </w:rPr>
                <w:t>Bayes Normal</w:t>
              </w:r>
            </w:moveTo>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moveTo w:id="645" w:author="dugalh" w:date="2017-04-16T15:19:00Z">
              <w:r>
                <w:rPr>
                  <w:sz w:val="16"/>
                  <w:szCs w:val="16"/>
                </w:rPr>
                <w:t>Priors = [0.33 0.33 0.33]</w:t>
              </w:r>
            </w:moveTo>
          </w:p>
        </w:tc>
      </w:tr>
    </w:tbl>
    <w:p w14:paraId="0914BA78" w14:textId="77777777" w:rsidR="007E73AF" w:rsidRDefault="007E73AF" w:rsidP="007E73AF">
      <w:pPr>
        <w:spacing w:line="360" w:lineRule="auto"/>
        <w:jc w:val="both"/>
      </w:pPr>
    </w:p>
    <w:moveToRangeEnd w:id="631"/>
    <w:p w14:paraId="14C9CDA8" w14:textId="77777777" w:rsidR="007E73AF" w:rsidRDefault="007E73AF" w:rsidP="00D61588">
      <w:pPr>
        <w:spacing w:line="360" w:lineRule="auto"/>
        <w:jc w:val="both"/>
      </w:pPr>
    </w:p>
    <w:p w14:paraId="337C91D2" w14:textId="77777777" w:rsidR="00D61588" w:rsidRDefault="00D61588" w:rsidP="00D61588"/>
    <w:p w14:paraId="2E0E0666" w14:textId="728577D7" w:rsidR="00F826D7" w:rsidRDefault="00F826D7" w:rsidP="00A27834">
      <w:pPr>
        <w:pStyle w:val="Heading2"/>
      </w:pPr>
      <w:r>
        <w:t>Validation</w:t>
      </w:r>
    </w:p>
    <w:p w14:paraId="0652D881" w14:textId="56262442" w:rsidR="00432395" w:rsidRDefault="00680746" w:rsidP="00432395">
      <w:pPr>
        <w:spacing w:line="360" w:lineRule="auto"/>
        <w:jc w:val="both"/>
      </w:pPr>
      <w:r>
        <w:t>The per-pixel</w:t>
      </w:r>
      <w:r w:rsidR="008E676C">
        <w:t xml:space="preserve"> </w:t>
      </w:r>
      <w:del w:id="646" w:author="dugalh" w:date="2017-04-16T17:28:00Z">
        <w:r w:rsidR="008E676C" w:rsidDel="00A71072">
          <w:delText>(per-object)</w:delText>
        </w:r>
        <w:r w:rsidDel="00A71072">
          <w:delText xml:space="preserve"> </w:delText>
        </w:r>
      </w:del>
      <w:r>
        <w:t>performance of the candidate classifiers was evaluated on the selected features</w:t>
      </w:r>
      <w:ins w:id="647" w:author="dugalh" w:date="2017-04-14T16:25:00Z">
        <w:r w:rsidR="00C02B4A">
          <w:t xml:space="preserve"> using the </w:t>
        </w:r>
      </w:ins>
      <w:ins w:id="648" w:author="dugalh" w:date="2017-04-16T17:25:00Z">
        <w:r w:rsidR="00E771F6">
          <w:t>labelled pixel data</w:t>
        </w:r>
      </w:ins>
      <w:del w:id="649" w:author="Adriaan Van Niekerk" w:date="2017-03-04T12:02:00Z">
        <w:r w:rsidDel="006658E6">
          <w:delText xml:space="preserve"> using the image </w:delText>
        </w:r>
        <w:r w:rsidRPr="006658E6" w:rsidDel="006658E6">
          <w:rPr>
            <w:highlight w:val="yellow"/>
            <w:rPrChange w:id="650" w:author="Adriaan Van Niekerk" w:date="2017-03-04T12:00:00Z">
              <w:rPr/>
            </w:rPrChange>
          </w:rPr>
          <w:delText>ground truth data</w:delText>
        </w:r>
      </w:del>
      <w:r>
        <w:t xml:space="preserve">.  </w:t>
      </w:r>
      <w:moveFromRangeStart w:id="651" w:author="dugalh" w:date="2017-09-20T12:40:00Z" w:name="move493674538"/>
      <w:moveFrom w:id="652" w:author="dugalh" w:date="2017-09-20T12:40:00Z">
        <w:r w:rsidDel="00D32509">
          <w:t xml:space="preserve">The size of the Background class was reduced to be the same as the </w:t>
        </w:r>
        <w:r w:rsidRPr="0084644E" w:rsidDel="00D32509">
          <w:t>Spekboom</w:t>
        </w:r>
        <w:r w:rsidDel="00D32509">
          <w:t xml:space="preserve"> class by taking a random subsample.  </w:t>
        </w:r>
        <w:commentRangeStart w:id="653"/>
        <w:r w:rsidDel="00D32509">
          <w:t xml:space="preserve">This was done to expedite classifier training times.  </w:t>
        </w:r>
        <w:commentRangeEnd w:id="653"/>
        <w:r w:rsidR="006658E6" w:rsidDel="00D32509">
          <w:rPr>
            <w:rStyle w:val="CommentReference"/>
          </w:rPr>
          <w:commentReference w:id="653"/>
        </w:r>
      </w:moveFrom>
      <w:moveFromRangeEnd w:id="651"/>
      <w:r>
        <w:t>To avoid biased estimates of performance, ten</w:t>
      </w:r>
      <w:r w:rsidR="007820B5">
        <w:t xml:space="preserve"> </w:t>
      </w:r>
      <w:r>
        <w:t xml:space="preserve">fold cross validation was used for </w:t>
      </w:r>
      <w:del w:id="654" w:author="dugalh" w:date="2017-04-16T12:53:00Z">
        <w:r w:rsidDel="00B00E98">
          <w:delText xml:space="preserve">all </w:delText>
        </w:r>
      </w:del>
      <w:r>
        <w:t>classifier evaluation</w:t>
      </w:r>
      <w:del w:id="655" w:author="dugalh" w:date="2017-04-16T12:54:00Z">
        <w:r w:rsidR="006658E6" w:rsidDel="00B00E98">
          <w:delText>s</w:delText>
        </w:r>
      </w:del>
      <w:r>
        <w:t>.  The canopy cover</w:t>
      </w:r>
      <w:del w:id="656" w:author="dugalh" w:date="2017-04-16T14:51:00Z">
        <w:r w:rsidDel="00123C39">
          <w:delText xml:space="preserve"> </w:delText>
        </w:r>
        <w:r w:rsidR="00A61724" w:rsidDel="00123C39">
          <w:delText>(abundance</w:delText>
        </w:r>
        <w:r w:rsidR="008E676C" w:rsidDel="00123C39">
          <w:delText xml:space="preserve"> estimation</w:delText>
        </w:r>
        <w:r w:rsidR="00A61724" w:rsidDel="00123C39">
          <w:delText>)</w:delText>
        </w:r>
      </w:del>
      <w:r w:rsidR="00A61724">
        <w:t xml:space="preserve"> performance of the </w:t>
      </w:r>
      <w:r>
        <w:t xml:space="preserve">classifiers </w:t>
      </w:r>
      <w:r w:rsidR="00A61724">
        <w:t>was</w:t>
      </w:r>
      <w:r>
        <w:t xml:space="preserve"> </w:t>
      </w:r>
      <w:del w:id="657" w:author="dugalh" w:date="2017-04-16T17:44:00Z">
        <w:r w:rsidR="00A61724" w:rsidDel="007544E5">
          <w:delText xml:space="preserve">also </w:delText>
        </w:r>
      </w:del>
      <w:r>
        <w:t>tested</w:t>
      </w:r>
      <w:ins w:id="658" w:author="dugalh" w:date="2017-04-14T16:25:00Z">
        <w:r w:rsidR="007A27BC">
          <w:t xml:space="preserve"> on the in situ canopy cover data</w:t>
        </w:r>
      </w:ins>
      <w:r w:rsidR="00A61724">
        <w:t xml:space="preserve">.  After applying the classifiers </w:t>
      </w:r>
      <w:r w:rsidR="005C2BD7">
        <w:t xml:space="preserve">and morphological operations </w:t>
      </w:r>
      <w:r w:rsidR="00A61724">
        <w:t xml:space="preserve">to the relevant images, canopy cover estimates were extracted </w:t>
      </w:r>
      <w:del w:id="659" w:author="dugalh" w:date="2017-04-16T12:56:00Z">
        <w:r w:rsidR="00A61724" w:rsidDel="00B00E98">
          <w:delText xml:space="preserve">from </w:delText>
        </w:r>
      </w:del>
      <w:ins w:id="660" w:author="dugalh" w:date="2017-04-16T12:56:00Z">
        <w:r w:rsidR="00B00E98">
          <w:t xml:space="preserve">by evaluating the fractional portion of Spekboom </w:t>
        </w:r>
      </w:ins>
      <w:r w:rsidR="00A61724">
        <w:t xml:space="preserve">inside the </w:t>
      </w:r>
      <w:ins w:id="661" w:author="dugalh" w:date="2017-04-16T12:56:00Z">
        <w:r w:rsidR="00B00E98">
          <w:t xml:space="preserve">areas of the </w:t>
        </w:r>
      </w:ins>
      <w:r w:rsidR="00A61724">
        <w:t xml:space="preserve">field site polygons.  These estimates were </w:t>
      </w:r>
      <w:r>
        <w:t>compar</w:t>
      </w:r>
      <w:r w:rsidR="00A61724">
        <w:t>ed</w:t>
      </w:r>
      <w:r>
        <w:t xml:space="preserve"> to the </w:t>
      </w:r>
      <w:ins w:id="662" w:author="Adriaan Van Niekerk" w:date="2017-03-04T12:03:00Z">
        <w:r w:rsidR="006658E6">
          <w:t xml:space="preserve">in situ </w:t>
        </w:r>
        <w:del w:id="663" w:author="dugalh" w:date="2017-04-14T16:35:00Z">
          <w:r w:rsidR="006658E6" w:rsidDel="00684B18">
            <w:delText>observations</w:delText>
          </w:r>
        </w:del>
      </w:ins>
      <w:ins w:id="664" w:author="dugalh" w:date="2017-04-14T16:35:00Z">
        <w:r w:rsidR="00684B18">
          <w:t>canopy cover data</w:t>
        </w:r>
      </w:ins>
      <w:r>
        <w:t xml:space="preserve">.  </w:t>
      </w:r>
    </w:p>
    <w:p w14:paraId="6B183551" w14:textId="77777777" w:rsidR="00F826D7" w:rsidRDefault="00F826D7" w:rsidP="00D61588"/>
    <w:p w14:paraId="4CF2F7A3" w14:textId="3EB87B74" w:rsidR="00D61588" w:rsidRDefault="009A3C3C" w:rsidP="009A3C3C">
      <w:pPr>
        <w:pStyle w:val="Heading1"/>
      </w:pPr>
      <w:commentRangeStart w:id="665"/>
      <w:r>
        <w:t>Results</w:t>
      </w:r>
      <w:del w:id="666" w:author="dugalh" w:date="2017-04-16T14:51:00Z">
        <w:r w:rsidDel="00123C39">
          <w:delText xml:space="preserve"> and Discussion</w:delText>
        </w:r>
      </w:del>
      <w:commentRangeEnd w:id="665"/>
      <w:r w:rsidR="00293F4B">
        <w:rPr>
          <w:rStyle w:val="CommentReference"/>
          <w:b w:val="0"/>
        </w:rPr>
        <w:commentReference w:id="665"/>
      </w:r>
    </w:p>
    <w:p w14:paraId="2012F398" w14:textId="62C9584B" w:rsidR="00D61588" w:rsidRDefault="00D61588" w:rsidP="009A3C3C">
      <w:pPr>
        <w:pStyle w:val="Heading2"/>
      </w:pPr>
      <w:bookmarkStart w:id="667" w:name="_Toc394607658"/>
      <w:bookmarkStart w:id="668" w:name="_Toc448324320"/>
      <w:r>
        <w:t>Feature Selection</w:t>
      </w:r>
      <w:bookmarkEnd w:id="667"/>
      <w:bookmarkEnd w:id="668"/>
    </w:p>
    <w:p w14:paraId="38A1AAF8" w14:textId="6CBD9D62" w:rsidR="00D61588" w:rsidDel="00684B18" w:rsidRDefault="001C39BC" w:rsidP="00D61588">
      <w:pPr>
        <w:spacing w:line="360" w:lineRule="auto"/>
        <w:jc w:val="both"/>
      </w:pPr>
      <w:moveFromRangeStart w:id="669" w:author="dugalh" w:date="2017-04-14T16:38:00Z" w:name="move479951223"/>
      <w:commentRangeStart w:id="670"/>
      <w:commentRangeStart w:id="671"/>
      <w:moveFrom w:id="672" w:author="dugalh" w:date="2017-04-14T16:38:00Z">
        <w:r w:rsidDel="00684B18">
          <w:t>T</w:t>
        </w:r>
        <w:r w:rsidR="00D61588" w:rsidDel="00684B18">
          <w:t xml:space="preserve">he optimal </w:t>
        </w:r>
        <w:r w:rsidR="00AE7D05" w:rsidDel="00684B18">
          <w:t xml:space="preserve">sliding </w:t>
        </w:r>
        <w:r w:rsidR="00D61588" w:rsidDel="00684B18">
          <w:t xml:space="preserve">window size was </w:t>
        </w:r>
        <w:r w:rsidDel="00684B18">
          <w:t xml:space="preserve">found to be </w:t>
        </w:r>
        <w:r w:rsidR="00D61588" w:rsidDel="00684B18">
          <w:t xml:space="preserve">sensitive to the choice of performance criterion and the data subset used for evaluation.  </w:t>
        </w:r>
        <w:r w:rsidDel="00684B18">
          <w:t>However, i</w:t>
        </w:r>
        <w:r w:rsidR="00D61588" w:rsidDel="00684B18">
          <w:t xml:space="preserve">t was apparent that the choice of window size was not of much significance, as the change in separability of the data over the </w:t>
        </w:r>
        <w:commentRangeStart w:id="673"/>
        <w:r w:rsidR="00D61588" w:rsidDel="00684B18">
          <w:t xml:space="preserve">range of window sizes </w:t>
        </w:r>
        <w:commentRangeEnd w:id="673"/>
        <w:r w:rsidR="00643191" w:rsidDel="00684B18">
          <w:rPr>
            <w:rStyle w:val="CommentReference"/>
          </w:rPr>
          <w:commentReference w:id="673"/>
        </w:r>
        <w:r w:rsidR="00D61588" w:rsidDel="00684B18">
          <w:t xml:space="preserve">tested was negligible.  </w:t>
        </w:r>
        <w:commentRangeStart w:id="674"/>
        <w:r w:rsidR="00D61588" w:rsidDel="00684B18">
          <w:t xml:space="preserve">A window size of five was selected.  </w:t>
        </w:r>
        <w:commentRangeEnd w:id="674"/>
        <w:r w:rsidDel="00684B18">
          <w:rPr>
            <w:rStyle w:val="CommentReference"/>
          </w:rPr>
          <w:commentReference w:id="674"/>
        </w:r>
        <w:r w:rsidR="00D61588" w:rsidDel="00684B18">
          <w:t xml:space="preserve">This size seems sensible as it is of the same order as the size of a small </w:t>
        </w:r>
        <w:r w:rsidR="0084644E" w:rsidRPr="0084644E" w:rsidDel="00684B18">
          <w:t>Spekboom</w:t>
        </w:r>
        <w:r w:rsidR="00D61588" w:rsidDel="00684B18">
          <w:t xml:space="preserve"> clump.  </w:t>
        </w:r>
        <w:commentRangeEnd w:id="670"/>
        <w:r w:rsidDel="00684B18">
          <w:rPr>
            <w:rStyle w:val="CommentReference"/>
          </w:rPr>
          <w:commentReference w:id="670"/>
        </w:r>
      </w:moveFrom>
      <w:commentRangeEnd w:id="671"/>
      <w:r w:rsidR="00FF6F5A">
        <w:rPr>
          <w:rStyle w:val="CommentReference"/>
        </w:rPr>
        <w:commentReference w:id="671"/>
      </w:r>
    </w:p>
    <w:moveFromRangeEnd w:id="669"/>
    <w:p w14:paraId="2D28BEBE" w14:textId="77777777" w:rsidR="00D61588" w:rsidRDefault="00D61588" w:rsidP="00D61588">
      <w:pPr>
        <w:spacing w:line="360" w:lineRule="auto"/>
        <w:jc w:val="both"/>
      </w:pPr>
    </w:p>
    <w:p w14:paraId="0F2A3FEA" w14:textId="465A759C" w:rsidR="00D61588" w:rsidRDefault="00D61588" w:rsidP="00D61588">
      <w:pPr>
        <w:spacing w:line="360" w:lineRule="auto"/>
        <w:jc w:val="both"/>
      </w:pPr>
      <w:r>
        <w:t>The dendrogram showing the clustering of our feature set,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r>
        <w:t xml:space="preserve">.  The line in red shows the correlation threshold value at which the feature clusters were extracted.  This </w:t>
      </w:r>
      <w:r>
        <w:lastRenderedPageBreak/>
        <w:t>value was selected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675" w:name="_Ref466458068"/>
      <w:bookmarkStart w:id="676" w:name="_Toc394582259"/>
      <w:bookmarkStart w:id="677"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675"/>
      <w:r>
        <w:t xml:space="preserve">  Clustering of correlated features</w:t>
      </w:r>
      <w:bookmarkEnd w:id="676"/>
      <w:bookmarkEnd w:id="677"/>
    </w:p>
    <w:p w14:paraId="2E8FA040" w14:textId="77777777" w:rsidR="00D61588" w:rsidRDefault="00D61588" w:rsidP="00D61588">
      <w:pPr>
        <w:spacing w:line="360" w:lineRule="auto"/>
        <w:jc w:val="both"/>
      </w:pPr>
    </w:p>
    <w:p w14:paraId="57037DC2" w14:textId="7AEF0A55" w:rsidR="00D61588" w:rsidDel="00832542" w:rsidRDefault="00D61588" w:rsidP="00832542">
      <w:pPr>
        <w:spacing w:line="360" w:lineRule="auto"/>
        <w:jc w:val="both"/>
        <w:rPr>
          <w:del w:id="678" w:author="dugalh" w:date="2017-04-16T14:55:00Z"/>
        </w:rPr>
      </w:pPr>
      <w:r>
        <w:fldChar w:fldCharType="begin"/>
      </w:r>
      <w:r>
        <w:instrText xml:space="preserve"> REF _Ref395121413 \h </w:instrText>
      </w:r>
      <w:r>
        <w:fldChar w:fldCharType="separate"/>
      </w:r>
      <w:ins w:id="679" w:author="dugalh" w:date="2017-04-16T14:58:00Z">
        <w:r w:rsidR="00832542">
          <w:t xml:space="preserve">Table </w:t>
        </w:r>
        <w:r w:rsidR="00832542">
          <w:rPr>
            <w:noProof/>
          </w:rPr>
          <w:t>5</w:t>
        </w:r>
      </w:ins>
      <w:del w:id="680" w:author="dugalh" w:date="2017-04-16T14:58:00Z">
        <w:r w:rsidDel="00832542">
          <w:delText xml:space="preserve">Table </w:delText>
        </w:r>
        <w:r w:rsidDel="00832542">
          <w:rPr>
            <w:noProof/>
          </w:rPr>
          <w:delText>4</w:delText>
        </w:r>
        <w:r w:rsidDel="00832542">
          <w:delText>.</w:delText>
        </w:r>
        <w:r w:rsidDel="00832542">
          <w:rPr>
            <w:noProof/>
          </w:rPr>
          <w:delText>5</w:delText>
        </w:r>
      </w:del>
      <w:r>
        <w:fldChar w:fldCharType="end"/>
      </w:r>
      <w:r>
        <w:t xml:space="preserve"> lists the clusters ordered by their importance, </w:t>
      </w:r>
      <w:ins w:id="681" w:author="Adriaan Van Niekerk" w:date="2017-03-05T11:45:00Z">
        <w:r w:rsidR="00674718">
          <w:t xml:space="preserve">along </w:t>
        </w:r>
      </w:ins>
      <w:r>
        <w:t xml:space="preserve">with their component features.  </w:t>
      </w:r>
      <w:del w:id="682" w:author="dugalh" w:date="2017-04-16T14:55:00Z">
        <w:r w:rsidDel="00832542">
          <w:delText xml:space="preserve">This table reveals a number of interesting properties of the features.  Firstly, it is clear that there is a significant </w:delText>
        </w:r>
        <w:r w:rsidR="00172392" w:rsidDel="00832542">
          <w:delText>redundanc</w:delText>
        </w:r>
      </w:del>
      <w:ins w:id="683" w:author="Adriaan Van Niekerk" w:date="2017-03-05T11:46:00Z">
        <w:del w:id="684" w:author="dugalh" w:date="2017-04-16T14:55:00Z">
          <w:r w:rsidR="00674718" w:rsidDel="00832542">
            <w:delText>ies</w:delText>
          </w:r>
        </w:del>
      </w:ins>
      <w:del w:id="685" w:author="dugalh" w:date="2017-04-16T14:55:00Z">
        <w:r w:rsidR="00172392" w:rsidDel="00832542">
          <w:delText>y</w:delText>
        </w:r>
        <w:r w:rsidDel="00832542">
          <w:delText xml:space="preserve"> amongst the features as we suspected.  The correlation between raw </w:delText>
        </w:r>
      </w:del>
      <w:ins w:id="686" w:author="Adriaan Van Niekerk" w:date="2017-03-05T11:46:00Z">
        <w:del w:id="687" w:author="dugalh" w:date="2017-04-16T14:55:00Z">
          <w:r w:rsidR="00674718" w:rsidDel="00832542">
            <w:delText xml:space="preserve">the </w:delText>
          </w:r>
        </w:del>
      </w:ins>
      <w:del w:id="688" w:author="dugalh" w:date="2017-04-16T14:55:00Z">
        <w:r w:rsidDel="00832542">
          <w:delText xml:space="preserve">R, G, B and NIR bands is surprisingly </w:delText>
        </w:r>
      </w:del>
      <w:ins w:id="689" w:author="Adriaan Van Niekerk" w:date="2016-11-17T08:49:00Z">
        <w:del w:id="690" w:author="dugalh" w:date="2017-04-16T14:55:00Z">
          <w:r w:rsidR="00643191" w:rsidDel="00832542">
            <w:delText>very</w:delText>
          </w:r>
        </w:del>
      </w:ins>
      <w:ins w:id="691" w:author="Adriaan Van Niekerk" w:date="2016-11-17T08:48:00Z">
        <w:del w:id="692" w:author="dugalh" w:date="2017-04-16T14:55:00Z">
          <w:r w:rsidR="00643191" w:rsidDel="00832542">
            <w:delText xml:space="preserve"> </w:delText>
          </w:r>
        </w:del>
      </w:ins>
      <w:del w:id="693" w:author="dugalh" w:date="2017-04-16T14:55:00Z">
        <w:r w:rsidDel="00832542">
          <w:delText>strong</w:delText>
        </w:r>
      </w:del>
      <w:ins w:id="694" w:author="Adriaan Van Niekerk" w:date="2016-11-17T08:49:00Z">
        <w:del w:id="695" w:author="dugalh" w:date="2017-04-16T14:55:00Z">
          <w:r w:rsidR="00643191" w:rsidDel="00832542">
            <w:delText xml:space="preserve"> (&gt;</w:delText>
          </w:r>
          <w:commentRangeStart w:id="696"/>
          <w:r w:rsidR="00643191" w:rsidDel="00832542">
            <w:delText>??</w:delText>
          </w:r>
        </w:del>
      </w:ins>
      <w:commentRangeEnd w:id="696"/>
      <w:del w:id="697" w:author="dugalh" w:date="2017-04-16T14:55:00Z">
        <w:r w:rsidR="00674718" w:rsidDel="00832542">
          <w:rPr>
            <w:rStyle w:val="CommentReference"/>
          </w:rPr>
          <w:commentReference w:id="696"/>
        </w:r>
      </w:del>
      <w:ins w:id="698" w:author="Adriaan Van Niekerk" w:date="2016-11-17T08:49:00Z">
        <w:del w:id="699" w:author="dugalh" w:date="2017-04-16T14:55:00Z">
          <w:r w:rsidR="00643191" w:rsidDel="00832542">
            <w:delText>)</w:delText>
          </w:r>
        </w:del>
      </w:ins>
      <w:del w:id="700" w:author="dugalh" w:date="2017-04-16T14:55:00Z">
        <w:r w:rsidR="00355761" w:rsidDel="00832542">
          <w:delText>, likely due to strong coupling with intensity</w:delText>
        </w:r>
      </w:del>
      <w:ins w:id="701" w:author="Adriaan Van Niekerk" w:date="2016-11-17T08:49:00Z">
        <w:del w:id="702" w:author="dugalh" w:date="2017-04-16T14:55:00Z">
          <w:r w:rsidR="00643191" w:rsidDel="00832542">
            <w:delText xml:space="preserve">. </w:delText>
          </w:r>
        </w:del>
      </w:ins>
      <w:del w:id="703" w:author="dugalh" w:date="2017-04-16T14:55:00Z">
        <w:r w:rsidR="00355761" w:rsidDel="00832542">
          <w:delText>,</w:delText>
        </w:r>
        <w:r w:rsidDel="00832542">
          <w:delText xml:space="preserve"> and t</w:delText>
        </w:r>
      </w:del>
      <w:ins w:id="704" w:author="Adriaan Van Niekerk" w:date="2016-11-17T08:49:00Z">
        <w:del w:id="705" w:author="dugalh" w:date="2017-04-16T14:55:00Z">
          <w:r w:rsidR="00643191" w:rsidDel="00832542">
            <w:delText>T</w:delText>
          </w:r>
        </w:del>
      </w:ins>
      <w:del w:id="706" w:author="dugalh" w:date="2017-04-16T14:55:00Z">
        <w:r w:rsidDel="00832542">
          <w:delText>he</w:delText>
        </w:r>
      </w:del>
      <w:ins w:id="707" w:author="Adriaan Van Niekerk" w:date="2016-11-17T08:49:00Z">
        <w:del w:id="708" w:author="dugalh" w:date="2017-04-16T14:55:00Z">
          <w:r w:rsidR="00643191" w:rsidDel="00832542">
            <w:delText xml:space="preserve"> bands </w:delText>
          </w:r>
        </w:del>
      </w:ins>
      <w:del w:id="709" w:author="dugalh" w:date="2017-04-16T14:55:00Z">
        <w:r w:rsidDel="00832542">
          <w:delText xml:space="preserve">se are </w:delText>
        </w:r>
      </w:del>
      <w:ins w:id="710" w:author="Adriaan Van Niekerk" w:date="2016-11-17T08:49:00Z">
        <w:del w:id="711" w:author="dugalh" w:date="2017-04-16T14:55:00Z">
          <w:r w:rsidR="00643191" w:rsidDel="00832542">
            <w:delText xml:space="preserve">consequently </w:delText>
          </w:r>
        </w:del>
      </w:ins>
      <w:del w:id="712" w:author="dugalh" w:date="2017-04-16T14:55:00Z">
        <w:r w:rsidDel="00832542">
          <w:delText>all grouped into a single cluster.</w:delText>
        </w:r>
        <w:r w:rsidRPr="00F065B3" w:rsidDel="00832542">
          <w:delText xml:space="preserve"> </w:delText>
        </w:r>
        <w:r w:rsidR="00355761" w:rsidDel="00832542">
          <w:delText xml:space="preserve"> </w:delText>
        </w:r>
        <w:r w:rsidDel="00832542">
          <w:delText xml:space="preserve">While the definitions of the nirN, NDVI and RVI features are quite different, they are all </w:delText>
        </w:r>
        <w:r w:rsidDel="00832542">
          <w:lastRenderedPageBreak/>
          <w:delText xml:space="preserve">describing the same spectral property of vegetation, namely high absorption in the red band and high reflectance in the NIR band.  This is confirmed by their collection in the same cluster.  </w:delText>
        </w:r>
      </w:del>
    </w:p>
    <w:p w14:paraId="3BFC5265" w14:textId="3F6C5438" w:rsidR="00D61588" w:rsidDel="00832542" w:rsidRDefault="00D61588" w:rsidP="00F65796">
      <w:pPr>
        <w:spacing w:line="360" w:lineRule="auto"/>
        <w:jc w:val="both"/>
        <w:rPr>
          <w:del w:id="713" w:author="dugalh" w:date="2017-04-16T14:55:00Z"/>
        </w:rPr>
      </w:pPr>
    </w:p>
    <w:p w14:paraId="59F1BB24" w14:textId="4DD2C85A" w:rsidR="00D61588" w:rsidDel="00832542" w:rsidRDefault="00D61588" w:rsidP="00F65796">
      <w:pPr>
        <w:spacing w:line="360" w:lineRule="auto"/>
        <w:jc w:val="both"/>
        <w:rPr>
          <w:del w:id="714" w:author="dugalh" w:date="2017-04-16T14:55:00Z"/>
        </w:rPr>
      </w:pPr>
      <w:del w:id="715" w:author="dugalh" w:date="2017-04-16T14:55:00Z">
        <w:r w:rsidDel="00832542">
          <w:delText xml:space="preserve">It is reassuring to see EntropyPc1 </w:delText>
        </w:r>
      </w:del>
      <w:ins w:id="716" w:author="Adriaan Van Niekerk" w:date="2017-03-05T11:47:00Z">
        <w:del w:id="717" w:author="dugalh" w:date="2017-04-16T14:55:00Z">
          <w:r w:rsidR="00674718" w:rsidDel="00832542">
            <w:delText xml:space="preserve">is </w:delText>
          </w:r>
        </w:del>
      </w:ins>
      <w:del w:id="718" w:author="dugalh" w:date="2017-04-16T14:55:00Z">
        <w:r w:rsidDel="00832542">
          <w:delText>ranked highly</w:delText>
        </w:r>
      </w:del>
      <w:ins w:id="719" w:author="Adriaan Van Niekerk" w:date="2017-03-05T11:47:00Z">
        <w:del w:id="720" w:author="dugalh" w:date="2017-04-16T14:55:00Z">
          <w:r w:rsidR="00674718" w:rsidDel="00832542">
            <w:delText xml:space="preserve"> </w:delText>
          </w:r>
        </w:del>
      </w:ins>
      <w:ins w:id="721" w:author="Adriaan Van Niekerk" w:date="2017-03-05T11:48:00Z">
        <w:del w:id="722" w:author="dugalh" w:date="2017-04-16T14:55:00Z">
          <w:r w:rsidR="00674718" w:rsidDel="00832542">
            <w:delText xml:space="preserve">(third) </w:delText>
          </w:r>
        </w:del>
      </w:ins>
      <w:ins w:id="723" w:author="Adriaan Van Niekerk" w:date="2017-03-05T11:47:00Z">
        <w:del w:id="724" w:author="dugalh" w:date="2017-04-16T14:55:00Z">
          <w:r w:rsidR="00674718" w:rsidDel="00832542">
            <w:delText xml:space="preserve">in its </w:delText>
          </w:r>
        </w:del>
      </w:ins>
      <w:ins w:id="725" w:author="Adriaan Van Niekerk" w:date="2017-03-05T11:48:00Z">
        <w:del w:id="726" w:author="dugalh" w:date="2017-04-16T14:55:00Z">
          <w:r w:rsidR="00674718" w:rsidDel="00832542">
            <w:delText>own cluster</w:delText>
          </w:r>
        </w:del>
      </w:ins>
      <w:del w:id="727" w:author="dugalh" w:date="2017-04-16T14:55:00Z">
        <w:r w:rsidDel="00832542">
          <w:delText xml:space="preserve">, as </w:delText>
        </w:r>
      </w:del>
      <w:ins w:id="728" w:author="Adriaan Van Niekerk" w:date="2017-03-05T11:48:00Z">
        <w:del w:id="729" w:author="dugalh" w:date="2017-04-16T14:55:00Z">
          <w:r w:rsidR="00674718" w:rsidDel="00832542">
            <w:delText xml:space="preserve">which </w:delText>
          </w:r>
        </w:del>
      </w:ins>
      <w:del w:id="730" w:author="dugalh" w:date="2017-04-16T14:55:00Z">
        <w:r w:rsidDel="00832542">
          <w:delText>it supports the hypothesis that texture is an important property for mapping vegetation in VHR imagery.  It is</w:delText>
        </w:r>
      </w:del>
      <w:ins w:id="731" w:author="Adriaan Van Niekerk" w:date="2017-03-05T11:48:00Z">
        <w:del w:id="732" w:author="dugalh" w:date="2017-04-16T14:55:00Z">
          <w:r w:rsidR="00674718" w:rsidDel="00832542">
            <w:delText>,</w:delText>
          </w:r>
        </w:del>
      </w:ins>
      <w:del w:id="733" w:author="dugalh" w:date="2017-04-16T14:55:00Z">
        <w:r w:rsidDel="00832542">
          <w:delText xml:space="preserve"> however</w:delText>
        </w:r>
      </w:del>
      <w:ins w:id="734" w:author="Adriaan Van Niekerk" w:date="2017-03-05T11:48:00Z">
        <w:del w:id="735" w:author="dugalh" w:date="2017-04-16T14:55:00Z">
          <w:r w:rsidR="00674718" w:rsidDel="00832542">
            <w:delText>,</w:delText>
          </w:r>
        </w:del>
      </w:ins>
      <w:del w:id="736" w:author="dugalh" w:date="2017-04-16T14:55:00Z">
        <w:r w:rsidDel="00832542">
          <w:delText xml:space="preserve"> the only texture feature in the best eight clusters.  </w:delText>
        </w:r>
        <w:commentRangeStart w:id="737"/>
        <w:commentRangeStart w:id="738"/>
        <w:r w:rsidDel="00832542">
          <w:delText>Measures of vegetation texture are sensitive to shadow variations</w:delText>
        </w:r>
      </w:del>
      <w:ins w:id="739" w:author="Adriaan Van Niekerk" w:date="2017-03-05T11:48:00Z">
        <w:del w:id="740" w:author="dugalh" w:date="2017-04-16T14:55:00Z">
          <w:r w:rsidR="00674718" w:rsidDel="00832542">
            <w:delText>,</w:delText>
          </w:r>
        </w:del>
      </w:ins>
      <w:del w:id="741" w:author="dugalh" w:date="2017-04-16T14:55:00Z">
        <w:r w:rsidDel="00832542">
          <w:delText xml:space="preserve"> which</w:delText>
        </w:r>
      </w:del>
      <w:ins w:id="742" w:author="Adriaan Van Niekerk" w:date="2017-03-05T11:48:00Z">
        <w:del w:id="743" w:author="dugalh" w:date="2017-04-16T14:55:00Z">
          <w:r w:rsidR="00674718" w:rsidDel="00832542">
            <w:delText xml:space="preserve"> </w:delText>
          </w:r>
        </w:del>
      </w:ins>
      <w:ins w:id="744" w:author="Adriaan Van Niekerk" w:date="2017-03-05T11:49:00Z">
        <w:del w:id="745" w:author="dugalh" w:date="2017-04-16T14:55:00Z">
          <w:r w:rsidR="00674718" w:rsidDel="00832542">
            <w:delText>are unavoidable in aerial imagery</w:delText>
          </w:r>
        </w:del>
      </w:ins>
      <w:del w:id="746" w:author="dugalh" w:date="2017-04-16T14:55:00Z">
        <w:r w:rsidDel="00832542">
          <w:delText xml:space="preserve">, </w:delText>
        </w:r>
        <w:commentRangeStart w:id="747"/>
        <w:r w:rsidDel="00832542">
          <w:delText>due to the long flight times and varying sun angle</w:delText>
        </w:r>
        <w:commentRangeEnd w:id="747"/>
        <w:r w:rsidR="00643191" w:rsidDel="00832542">
          <w:rPr>
            <w:rStyle w:val="CommentReference"/>
          </w:rPr>
          <w:commentReference w:id="747"/>
        </w:r>
        <w:r w:rsidDel="00832542">
          <w:delText xml:space="preserve">, are an unavoidable attribute of aerial imagery.  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At the 0.5m image resolution, texture will be descriptive of bush clumps more than individual </w:delText>
        </w:r>
        <w:r w:rsidR="0084644E" w:rsidRPr="0084644E" w:rsidDel="00832542">
          <w:delText>Spekboom</w:delText>
        </w:r>
        <w:r w:rsidDel="00832542">
          <w:delText xml:space="preserve"> plants.  The bush clumps vary significantly in their composition and character with habitat and level of degradation.  Due to the bush clump variation, shadow variation and sliding window issues discussed, it is not surprising that texture features are largely absent from the informative clusters.    </w:delText>
        </w:r>
        <w:commentRangeEnd w:id="737"/>
        <w:r w:rsidR="00674718" w:rsidDel="00832542">
          <w:rPr>
            <w:rStyle w:val="CommentReference"/>
          </w:rPr>
          <w:commentReference w:id="737"/>
        </w:r>
      </w:del>
      <w:commentRangeEnd w:id="738"/>
      <w:r w:rsidR="00FF6F5A">
        <w:rPr>
          <w:rStyle w:val="CommentReference"/>
        </w:rPr>
        <w:commentReference w:id="738"/>
      </w:r>
    </w:p>
    <w:p w14:paraId="29A534BD" w14:textId="2A5D07D4" w:rsidR="00D61588" w:rsidDel="00832542" w:rsidRDefault="00D61588" w:rsidP="00F65796">
      <w:pPr>
        <w:spacing w:line="360" w:lineRule="auto"/>
        <w:jc w:val="both"/>
        <w:rPr>
          <w:del w:id="748" w:author="dugalh" w:date="2017-04-16T14:55:00Z"/>
        </w:rPr>
      </w:pPr>
    </w:p>
    <w:p w14:paraId="41E4F646" w14:textId="3B7796BE" w:rsidR="00D61588" w:rsidDel="00832542" w:rsidRDefault="00D61588" w:rsidP="007E73AF">
      <w:pPr>
        <w:spacing w:line="360" w:lineRule="auto"/>
        <w:jc w:val="both"/>
        <w:rPr>
          <w:del w:id="749" w:author="dugalh" w:date="2017-04-16T14:55:00Z"/>
        </w:rPr>
      </w:pPr>
      <w:commentRangeStart w:id="750"/>
      <w:commentRangeStart w:id="751"/>
      <w:del w:id="752" w:author="dugalh" w:date="2017-04-16T14:55:00Z">
        <w:r w:rsidDel="00832542">
          <w:delTex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delText>
        </w:r>
        <w:r w:rsidR="0096447A" w:rsidDel="00832542">
          <w:delText xml:space="preserve">In their tree mapping study, </w:delText>
        </w:r>
        <w:r w:rsidR="0012318C" w:rsidDel="00832542">
          <w:fldChar w:fldCharType="begin" w:fldLock="1"/>
        </w:r>
        <w:r w:rsidR="0096447A" w:rsidDel="00832542">
          <w:del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delInstrText>
        </w:r>
        <w:r w:rsidR="0012318C" w:rsidDel="00832542">
          <w:fldChar w:fldCharType="separate"/>
        </w:r>
        <w:r w:rsidR="0012318C" w:rsidRPr="0012318C" w:rsidDel="00832542">
          <w:rPr>
            <w:noProof/>
          </w:rPr>
          <w:delText xml:space="preserve">Key et al. </w:delText>
        </w:r>
        <w:r w:rsidR="0096447A" w:rsidDel="00832542">
          <w:rPr>
            <w:noProof/>
          </w:rPr>
          <w:delText>(</w:delText>
        </w:r>
        <w:r w:rsidR="0012318C" w:rsidRPr="0012318C" w:rsidDel="00832542">
          <w:rPr>
            <w:noProof/>
          </w:rPr>
          <w:delText>2001)</w:delText>
        </w:r>
        <w:r w:rsidR="0012318C" w:rsidDel="00832542">
          <w:fldChar w:fldCharType="end"/>
        </w:r>
        <w:r w:rsidR="0096447A" w:rsidDel="00832542">
          <w:delText xml:space="preserve"> also found the blue band to be valuable due to its insensitivity to shadowing issues.</w:delText>
        </w:r>
        <w:commentRangeEnd w:id="750"/>
        <w:r w:rsidR="00674718" w:rsidDel="00832542">
          <w:rPr>
            <w:rStyle w:val="CommentReference"/>
          </w:rPr>
          <w:commentReference w:id="750"/>
        </w:r>
      </w:del>
      <w:commentRangeEnd w:id="751"/>
      <w:r w:rsidR="00FF6F5A">
        <w:rPr>
          <w:rStyle w:val="CommentReference"/>
        </w:rPr>
        <w:commentReference w:id="751"/>
      </w:r>
    </w:p>
    <w:p w14:paraId="07C8BD71" w14:textId="75DEC339" w:rsidR="00D61588" w:rsidDel="00832542" w:rsidRDefault="00D61588" w:rsidP="007E73AF">
      <w:pPr>
        <w:spacing w:line="360" w:lineRule="auto"/>
        <w:jc w:val="both"/>
        <w:rPr>
          <w:del w:id="753" w:author="dugalh" w:date="2017-04-16T14:55:00Z"/>
        </w:rPr>
      </w:pPr>
    </w:p>
    <w:p w14:paraId="3B183BA4" w14:textId="59A5B1EB" w:rsidR="00D61588" w:rsidRDefault="00D61588" w:rsidP="0099600B">
      <w:pPr>
        <w:spacing w:line="360" w:lineRule="auto"/>
        <w:jc w:val="both"/>
      </w:pPr>
      <w:commentRangeStart w:id="754"/>
      <w:commentRangeStart w:id="755"/>
      <w:del w:id="756" w:author="dugalh" w:date="2017-04-16T14:55:00Z">
        <w:r w:rsidDel="00832542">
          <w:delText xml:space="preserve">It makes sense that </w:delText>
        </w:r>
        <w:commentRangeEnd w:id="754"/>
        <w:r w:rsidR="00674718" w:rsidDel="00832542">
          <w:rPr>
            <w:rStyle w:val="CommentReference"/>
          </w:rPr>
          <w:commentReference w:id="754"/>
        </w:r>
      </w:del>
      <w:commentRangeEnd w:id="755"/>
      <w:r w:rsidR="00FF6F5A">
        <w:rPr>
          <w:rStyle w:val="CommentReference"/>
        </w:rPr>
        <w:commentReference w:id="755"/>
      </w:r>
      <w:del w:id="757" w:author="dugalh" w:date="2017-04-16T14:55:00Z">
        <w:r w:rsidDel="00832542">
          <w:delText>gN, its mean and its median form their own cluster as intuitively</w:delText>
        </w:r>
        <w:r w:rsidR="0039290A" w:rsidDel="00832542">
          <w:delText>,</w:delText>
        </w:r>
        <w:r w:rsidDel="00832542">
          <w:delText xml:space="preserve"> this is an informative feature for vegetation.  The mean sliding window feature, median sliding window feature and source feature operated on by those sliding windows are strongly correlated with each other as is expected.  </w:delText>
        </w:r>
      </w:del>
    </w:p>
    <w:p w14:paraId="2BB4E722" w14:textId="77777777" w:rsidR="00D61588" w:rsidRDefault="00D61588" w:rsidP="00D61588">
      <w:pPr>
        <w:keepNext/>
        <w:keepLines/>
      </w:pPr>
    </w:p>
    <w:p w14:paraId="5613D40C" w14:textId="67698383" w:rsidR="00D61588" w:rsidRDefault="00D61588" w:rsidP="00D61588">
      <w:pPr>
        <w:pStyle w:val="1Tablecaption"/>
      </w:pPr>
      <w:bookmarkStart w:id="758" w:name="_Ref395121413"/>
      <w:bookmarkStart w:id="759" w:name="_Toc394582241"/>
      <w:bookmarkStart w:id="760"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758"/>
      <w:r>
        <w:t xml:space="preserve">   Ranked clusters</w:t>
      </w:r>
      <w:bookmarkEnd w:id="759"/>
      <w:bookmarkEnd w:id="760"/>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60F561EA" w:rsidR="00D61588" w:rsidRPr="008E0C3A" w:rsidRDefault="00D61588" w:rsidP="007C5F60">
            <w:pPr>
              <w:rPr>
                <w:sz w:val="16"/>
              </w:rPr>
            </w:pPr>
            <w:r w:rsidRPr="008E0C3A">
              <w:rPr>
                <w:sz w:val="16"/>
              </w:rPr>
              <w:t xml:space="preserve">rN, nirN, NDVI, RVI, tc2, pc2, </w:t>
            </w:r>
            <w:del w:id="761" w:author="dugalh" w:date="2017-05-04T16:49:00Z">
              <w:r w:rsidRPr="008E0C3A" w:rsidDel="003B0CDA">
                <w:rPr>
                  <w:sz w:val="16"/>
                </w:rPr>
                <w:delText>rc</w:delText>
              </w:r>
            </w:del>
            <w:ins w:id="762" w:author="dugalh" w:date="2017-05-04T16:49:00Z">
              <w:r w:rsidR="003B0CDA">
                <w:rPr>
                  <w:sz w:val="16"/>
                </w:rPr>
                <w:t>nc</w:t>
              </w:r>
            </w:ins>
            <w:r w:rsidRPr="008E0C3A">
              <w:rPr>
                <w:sz w:val="16"/>
              </w:rPr>
              <w:t>1, MeanRVI, MedianRVI, MeanNDVI, MedianNDVI</w:t>
            </w:r>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r w:rsidRPr="008E0C3A">
              <w:rPr>
                <w:sz w:val="16"/>
              </w:rPr>
              <w:t>gN, MeanGn, MedianGn</w:t>
            </w:r>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r w:rsidRPr="008E0C3A">
              <w:rPr>
                <w:sz w:val="16"/>
              </w:rPr>
              <w:t>bN</w:t>
            </w:r>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06B3365" w:rsidR="00D61588" w:rsidRPr="008E0C3A" w:rsidRDefault="00D61588" w:rsidP="007C5F60">
            <w:pPr>
              <w:rPr>
                <w:sz w:val="16"/>
              </w:rPr>
            </w:pPr>
            <w:del w:id="763" w:author="dugalh" w:date="2017-05-04T16:49:00Z">
              <w:r w:rsidRPr="008E0C3A" w:rsidDel="003B0CDA">
                <w:rPr>
                  <w:sz w:val="16"/>
                </w:rPr>
                <w:delText>rc</w:delText>
              </w:r>
            </w:del>
            <w:ins w:id="764" w:author="dugalh" w:date="2017-05-04T16:49:00Z">
              <w:r w:rsidR="003B0CDA">
                <w:rPr>
                  <w:sz w:val="16"/>
                </w:rPr>
                <w:t>nc</w:t>
              </w:r>
            </w:ins>
            <w:r w:rsidRPr="008E0C3A">
              <w:rPr>
                <w:sz w:val="16"/>
              </w:rPr>
              <w:t xml:space="preserve">2, </w:t>
            </w:r>
            <w:del w:id="765" w:author="dugalh" w:date="2017-05-04T16:49:00Z">
              <w:r w:rsidRPr="008E0C3A" w:rsidDel="003B0CDA">
                <w:rPr>
                  <w:sz w:val="16"/>
                </w:rPr>
                <w:delText>rc</w:delText>
              </w:r>
            </w:del>
            <w:ins w:id="766" w:author="dugalh" w:date="2017-05-04T16:49:00Z">
              <w:r w:rsidR="003B0CDA">
                <w:rPr>
                  <w:sz w:val="16"/>
                </w:rPr>
                <w:t>nc</w:t>
              </w:r>
            </w:ins>
            <w:r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41A0CE88" w:rsidR="00D61588" w:rsidRPr="008E0C3A" w:rsidRDefault="00D61588" w:rsidP="007C5F60">
            <w:pPr>
              <w:rPr>
                <w:sz w:val="16"/>
              </w:rPr>
            </w:pPr>
            <w:r w:rsidRPr="008E0C3A">
              <w:rPr>
                <w:sz w:val="16"/>
              </w:rPr>
              <w:t xml:space="preserve">tc4, </w:t>
            </w:r>
            <w:del w:id="767" w:author="dugalh" w:date="2017-05-04T16:48:00Z">
              <w:r w:rsidRPr="008E0C3A" w:rsidDel="003B0CDA">
                <w:rPr>
                  <w:sz w:val="16"/>
                </w:rPr>
                <w:delText>rc</w:delText>
              </w:r>
            </w:del>
            <w:ins w:id="768" w:author="dugalh" w:date="2017-05-04T16:48:00Z">
              <w:r w:rsidR="003B0CDA">
                <w:rPr>
                  <w:sz w:val="16"/>
                </w:rPr>
                <w:t>nc</w:t>
              </w:r>
            </w:ins>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r w:rsidRPr="008E0C3A">
              <w:rPr>
                <w:sz w:val="16"/>
              </w:rPr>
              <w:t>EntropyRVI, StdRVI, EntropyNDVI, StdNDVI</w:t>
            </w:r>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r w:rsidRPr="008E0C3A">
              <w:rPr>
                <w:sz w:val="16"/>
              </w:rPr>
              <w:t>EntropyGn, StdGn</w:t>
            </w:r>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r w:rsidRPr="008E0C3A">
              <w:rPr>
                <w:sz w:val="16"/>
              </w:rPr>
              <w:t>SkewnessRVI, SkewnessNDVI</w:t>
            </w:r>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r w:rsidRPr="008E0C3A">
              <w:rPr>
                <w:sz w:val="16"/>
              </w:rPr>
              <w:t>SkewnessGn</w:t>
            </w:r>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r w:rsidRPr="008E0C3A">
              <w:rPr>
                <w:sz w:val="16"/>
              </w:rPr>
              <w:t>KurtosisRVI, KurtosisNDVI</w:t>
            </w:r>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r w:rsidRPr="008E0C3A">
              <w:rPr>
                <w:sz w:val="16"/>
              </w:rPr>
              <w:t>KurtosisGn</w:t>
            </w:r>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55B595E5" w:rsidR="00D61588" w:rsidRDefault="00D61588" w:rsidP="00D61588">
      <w:pPr>
        <w:spacing w:line="360" w:lineRule="auto"/>
        <w:jc w:val="both"/>
      </w:pPr>
      <w:del w:id="769" w:author="dugalh" w:date="2017-04-25T17:55:00Z">
        <w:r w:rsidDel="00FF6F5A">
          <w:delText>We selected t</w:delText>
        </w:r>
      </w:del>
      <w:ins w:id="770" w:author="dugalh" w:date="2017-04-25T17:55:00Z">
        <w:r w:rsidR="00FF6F5A">
          <w:t>T</w:t>
        </w:r>
      </w:ins>
      <w:r>
        <w:t xml:space="preserve">he </w:t>
      </w:r>
      <w:commentRangeStart w:id="771"/>
      <w:commentRangeStart w:id="772"/>
      <w:r>
        <w:t>NDVI</w:t>
      </w:r>
      <w:commentRangeEnd w:id="771"/>
      <w:r w:rsidR="00451F0C">
        <w:rPr>
          <w:rStyle w:val="CommentReference"/>
        </w:rPr>
        <w:commentReference w:id="771"/>
      </w:r>
      <w:commentRangeEnd w:id="772"/>
      <w:r w:rsidR="00832542">
        <w:rPr>
          <w:rStyle w:val="CommentReference"/>
        </w:rPr>
        <w:commentReference w:id="772"/>
      </w:r>
      <w:r>
        <w:t xml:space="preserve">, pc1, EntropyPc1, gN, bN and </w:t>
      </w:r>
      <w:del w:id="773" w:author="dugalh" w:date="2017-05-04T16:48:00Z">
        <w:r w:rsidDel="003B0CDA">
          <w:delText>rc</w:delText>
        </w:r>
      </w:del>
      <w:ins w:id="774" w:author="dugalh" w:date="2017-05-04T16:48:00Z">
        <w:r w:rsidR="003B0CDA">
          <w:t>nc</w:t>
        </w:r>
      </w:ins>
      <w:r>
        <w:t xml:space="preserve">2 features </w:t>
      </w:r>
      <w:ins w:id="775" w:author="dugalh" w:date="2017-04-25T17:55:00Z">
        <w:r w:rsidR="00FF6F5A">
          <w:t xml:space="preserve">were selected </w:t>
        </w:r>
      </w:ins>
      <w:r>
        <w:t xml:space="preserve">from the top six clusters.  </w:t>
      </w:r>
      <w:moveFromRangeStart w:id="776" w:author="dugalh" w:date="2017-04-16T15:07:00Z" w:name="move480118568"/>
      <w:moveFrom w:id="777" w:author="dugalh" w:date="2017-04-16T15:07:00Z">
        <w:r w:rsidDel="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778"/>
        <w:r w:rsidDel="00A14171">
          <w:t xml:space="preserve">This makes for a very significant improvement in computation time over the full feature set.  </w:t>
        </w:r>
        <w:commentRangeEnd w:id="778"/>
        <w:r w:rsidR="00451F0C" w:rsidDel="00A14171">
          <w:rPr>
            <w:rStyle w:val="CommentReference"/>
          </w:rPr>
          <w:commentReference w:id="778"/>
        </w:r>
      </w:moveFrom>
      <w:moveFromRangeEnd w:id="776"/>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779" w:name="_Toc394607659"/>
      <w:bookmarkStart w:id="780" w:name="_Toc448324321"/>
      <w:commentRangeStart w:id="781"/>
      <w:r>
        <w:t>Classification</w:t>
      </w:r>
      <w:bookmarkEnd w:id="779"/>
      <w:bookmarkEnd w:id="780"/>
      <w:commentRangeEnd w:id="781"/>
      <w:r w:rsidR="003638E8">
        <w:rPr>
          <w:rStyle w:val="CommentReference"/>
          <w:b w:val="0"/>
        </w:rPr>
        <w:commentReference w:id="781"/>
      </w:r>
      <w:ins w:id="782" w:author="dugalh" w:date="2017-04-16T17:36:00Z">
        <w:r w:rsidR="003638E8">
          <w:t xml:space="preserve"> and Canopy Cover Estimation </w:t>
        </w:r>
      </w:ins>
    </w:p>
    <w:bookmarkStart w:id="783" w:name="_Ref394403248"/>
    <w:moveFromRangeStart w:id="784" w:author="dugalh" w:date="2017-04-16T15:17:00Z" w:name="move480119206"/>
    <w:p w14:paraId="072996A0" w14:textId="0E55B831" w:rsidR="00D61588" w:rsidDel="007022E8" w:rsidRDefault="001179C5" w:rsidP="007022E8">
      <w:pPr>
        <w:spacing w:line="360" w:lineRule="auto"/>
        <w:jc w:val="both"/>
        <w:rPr>
          <w:del w:id="785" w:author="dugalh" w:date="2017-04-16T15:27:00Z"/>
        </w:rPr>
      </w:pPr>
      <w:moveFrom w:id="786" w:author="dugalh" w:date="2017-04-16T15:17:00Z">
        <w:r w:rsidDel="00F65796">
          <w:fldChar w:fldCharType="begin"/>
        </w:r>
        <w:r w:rsidDel="00F65796">
          <w:instrText xml:space="preserve"> REF _Ref395037028 \h </w:instrText>
        </w:r>
      </w:moveFrom>
      <w:del w:id="787" w:author="dugalh" w:date="2017-04-16T15:17:00Z"/>
      <w:moveFrom w:id="788" w:author="dugalh" w:date="2017-04-16T15:17:00Z">
        <w:r w:rsidDel="00F65796">
          <w:fldChar w:fldCharType="separate"/>
        </w:r>
        <w:r w:rsidDel="00F65796">
          <w:t xml:space="preserve">Table </w:t>
        </w:r>
        <w:r w:rsidDel="00F65796">
          <w:rPr>
            <w:noProof/>
          </w:rPr>
          <w:t>6</w:t>
        </w:r>
        <w:r w:rsidDel="00F65796">
          <w:fldChar w:fldCharType="end"/>
        </w:r>
        <w:r w:rsidR="00D71BBE" w:rsidDel="00F65796">
          <w:t xml:space="preserve"> details the parameter values </w:t>
        </w:r>
        <w:r w:rsidR="00760029" w:rsidDel="00F65796">
          <w:t>selected</w:t>
        </w:r>
        <w:r w:rsidR="00D71BBE" w:rsidDel="00F65796">
          <w:t xml:space="preserve"> for each classifier</w:t>
        </w:r>
        <w:r w:rsidDel="00F65796">
          <w:t xml:space="preserve">.  </w:t>
        </w:r>
        <w:commentRangeStart w:id="789"/>
        <w:r w:rsidR="009379C8" w:rsidDel="00F65796">
          <w:t>Descriptions of the</w:t>
        </w:r>
        <w:r w:rsidR="00D71BBE" w:rsidDel="00F65796">
          <w:t xml:space="preserve"> parameters can be found in the OpenCV documentation </w:t>
        </w:r>
        <w:r w:rsidR="00D71BBE" w:rsidDel="00F65796">
          <w:fldChar w:fldCharType="begin" w:fldLock="1"/>
        </w:r>
        <w:r w:rsidR="0012318C" w:rsidDel="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D71BBE" w:rsidDel="00F65796">
          <w:fldChar w:fldCharType="separate"/>
        </w:r>
        <w:r w:rsidR="00D71BBE" w:rsidRPr="00925D5C" w:rsidDel="00F65796">
          <w:rPr>
            <w:noProof/>
          </w:rPr>
          <w:t>(OpenCV Development Team, 2014)</w:t>
        </w:r>
        <w:r w:rsidR="00D71BBE" w:rsidDel="00F65796">
          <w:fldChar w:fldCharType="end"/>
        </w:r>
        <w:r w:rsidR="00D71BBE" w:rsidDel="00F65796">
          <w:t xml:space="preserve">.   </w:t>
        </w:r>
        <w:commentRangeEnd w:id="789"/>
        <w:r w:rsidR="00454A02" w:rsidDel="00F65796">
          <w:rPr>
            <w:rStyle w:val="CommentReference"/>
          </w:rPr>
          <w:commentReference w:id="789"/>
        </w:r>
      </w:moveFrom>
      <w:moveFromRangeEnd w:id="784"/>
      <w:r w:rsidR="00D61588">
        <w:fldChar w:fldCharType="begin"/>
      </w:r>
      <w:r w:rsidR="00D61588">
        <w:instrText xml:space="preserve"> REF _Ref394945112 \h </w:instrText>
      </w:r>
      <w:r w:rsidR="00D61588">
        <w:fldChar w:fldCharType="separate"/>
      </w:r>
      <w:r>
        <w:t xml:space="preserve">Table </w:t>
      </w:r>
      <w:r>
        <w:rPr>
          <w:noProof/>
        </w:rPr>
        <w:t>7</w:t>
      </w:r>
      <w:r w:rsidR="00D61588">
        <w:fldChar w:fldCharType="end"/>
      </w:r>
      <w:r w:rsidR="00D61588">
        <w:t xml:space="preserve"> compares the performance of the candidate classifiers.  The table results are sorted according to the Mean Absolute canopy cover Error (MAE) in the last column.  Of the performance </w:t>
      </w:r>
      <w:r w:rsidR="00D61588">
        <w:lastRenderedPageBreak/>
        <w:t xml:space="preserve">measures in the table, this is the only one evaluated against the </w:t>
      </w:r>
      <w:del w:id="790" w:author="dugalh" w:date="2017-04-16T17:23:00Z">
        <w:r w:rsidR="00D61588" w:rsidDel="00844D0F">
          <w:delText>field ground truth</w:delText>
        </w:r>
      </w:del>
      <w:ins w:id="791" w:author="dugalh" w:date="2017-04-16T17:23:00Z">
        <w:r w:rsidR="00844D0F">
          <w:t>in situ canopy cover data</w:t>
        </w:r>
      </w:ins>
      <w:r w:rsidR="00D61588">
        <w:t xml:space="preserve">, the rest were evaluated against the </w:t>
      </w:r>
      <w:del w:id="792" w:author="dugalh" w:date="2017-04-16T17:23:00Z">
        <w:r w:rsidR="00D61588" w:rsidDel="00844D0F">
          <w:delText>image ground truth</w:delText>
        </w:r>
      </w:del>
      <w:ins w:id="793" w:author="dugalh" w:date="2017-04-16T17:23:00Z">
        <w:r w:rsidR="00844D0F">
          <w:t>labelled pixel data</w:t>
        </w:r>
      </w:ins>
      <w:r w:rsidR="00D61588">
        <w:t xml:space="preserve">.  </w:t>
      </w:r>
      <w:r w:rsidR="008C0684">
        <w:rPr>
          <w:rStyle w:val="CommentReference"/>
        </w:rPr>
        <w:commentReference w:id="794"/>
      </w:r>
      <w:r w:rsidR="00D61588">
        <w:t xml:space="preserve"> </w:t>
      </w:r>
      <w:r w:rsidR="00226C57">
        <w:t>T</w:t>
      </w:r>
      <w:r w:rsidR="00D61588">
        <w:t>hree</w:t>
      </w:r>
      <w:r w:rsidR="000C2698">
        <w:t>-</w:t>
      </w:r>
      <w:r w:rsidR="00D61588">
        <w:t xml:space="preserve"> and two</w:t>
      </w:r>
      <w:r w:rsidR="000C2698">
        <w:t>-</w:t>
      </w:r>
      <w:r w:rsidR="00D61588">
        <w:t>class errors are reported as the class prior weighted errors i.e. the mean of the errors of omission.  Cohen’s Kappa and consumer’s and producer’s accuracies are given for the two</w:t>
      </w:r>
      <w:r w:rsidR="000C2698">
        <w:t>-</w:t>
      </w:r>
      <w:r w:rsidR="00D61588">
        <w:t xml:space="preserve">class case.  </w:t>
      </w:r>
      <w:commentRangeStart w:id="795"/>
      <w:del w:id="796" w:author="dugalh" w:date="2017-04-16T15:27:00Z">
        <w:r w:rsidR="00D61588" w:rsidDel="007022E8">
          <w:delText xml:space="preserve">With the exception of the Bayes Normal classifier, the classifiers’ performance </w:delText>
        </w:r>
        <w:r w:rsidR="000C2698" w:rsidDel="007022E8">
          <w:delText>was</w:delText>
        </w:r>
        <w:r w:rsidR="00D61588" w:rsidDel="007022E8">
          <w:delText xml:space="preserve"> remarkably good.  </w:delText>
        </w:r>
        <w:r w:rsidR="000C2698" w:rsidDel="007022E8">
          <w:delText>T</w:delText>
        </w:r>
        <w:r w:rsidR="00D61588" w:rsidDel="007022E8">
          <w:delText>he performance</w:delText>
        </w:r>
        <w:r w:rsidR="000C2698" w:rsidDel="007022E8">
          <w:delText>s</w:delText>
        </w:r>
        <w:r w:rsidR="00D61588" w:rsidDel="007022E8">
          <w:delText xml:space="preserve"> of the </w:delText>
        </w:r>
        <w:r w:rsidR="00C22C18" w:rsidDel="007022E8">
          <w:delText>kNN</w:delText>
        </w:r>
        <w:r w:rsidR="00D61588" w:rsidDel="007022E8">
          <w:delText xml:space="preserve"> and decision tree classifiers </w:delText>
        </w:r>
        <w:r w:rsidR="000C2698" w:rsidDel="007022E8">
          <w:delText xml:space="preserve">are </w:delText>
        </w:r>
        <w:r w:rsidR="00D61588" w:rsidDel="007022E8">
          <w:delText xml:space="preserve">as good as or better than the more complex SVM and random forest classifiers.  The excellent performance of a diverse group of classifiers </w:delText>
        </w:r>
        <w:r w:rsidR="000C2698" w:rsidDel="007022E8">
          <w:delText xml:space="preserve">suggests that </w:delText>
        </w:r>
        <w:r w:rsidR="00D61588" w:rsidDel="007022E8">
          <w:delText>an informative feature set</w:delText>
        </w:r>
        <w:r w:rsidR="000C2698" w:rsidDel="007022E8">
          <w:delText xml:space="preserve"> was selected</w:delText>
        </w:r>
        <w:r w:rsidR="00D61588" w:rsidDel="007022E8">
          <w:delText>.  The notably poorer performance of the Bayes Normal classifier implies the classes are not normally distributed.  The three</w:delText>
        </w:r>
        <w:r w:rsidR="000C2698" w:rsidDel="007022E8">
          <w:delText>-</w:delText>
        </w:r>
        <w:r w:rsidR="00D61588" w:rsidDel="007022E8">
          <w:delText xml:space="preserve">class errors are </w:delText>
        </w:r>
        <w:r w:rsidR="000C2698" w:rsidDel="007022E8">
          <w:delText xml:space="preserve">larger </w:delText>
        </w:r>
        <w:r w:rsidR="00D61588" w:rsidDel="007022E8">
          <w:delText xml:space="preserve">than the </w:delText>
        </w:r>
        <w:r w:rsidR="00745C69" w:rsidDel="007022E8">
          <w:delText>two-class</w:delText>
        </w:r>
        <w:r w:rsidR="00D61588" w:rsidDel="007022E8">
          <w:delText xml:space="preserve"> errors due the </w:delText>
        </w:r>
        <w:commentRangeStart w:id="797"/>
        <w:r w:rsidR="00D61588" w:rsidDel="007022E8">
          <w:delText xml:space="preserve">Tree class overlapping </w:delText>
        </w:r>
        <w:commentRangeEnd w:id="797"/>
        <w:r w:rsidR="00745C69" w:rsidDel="007022E8">
          <w:rPr>
            <w:rStyle w:val="CommentReference"/>
          </w:rPr>
          <w:commentReference w:id="797"/>
        </w:r>
        <w:r w:rsidR="000C2698" w:rsidDel="007022E8">
          <w:delText xml:space="preserve">substantially </w:delText>
        </w:r>
        <w:r w:rsidR="00D61588" w:rsidDel="007022E8">
          <w:delText xml:space="preserve">with the Background class.  Errors due to Tree samples being assigned to the Background class, and vice versa, </w:delText>
        </w:r>
        <w:r w:rsidR="000C2698" w:rsidDel="007022E8">
          <w:delText xml:space="preserve">are negated </w:delText>
        </w:r>
        <w:r w:rsidR="00D61588" w:rsidDel="007022E8">
          <w:delText xml:space="preserve">when the tree class is lumped into the Background class.  </w:delText>
        </w:r>
      </w:del>
    </w:p>
    <w:p w14:paraId="61842BC0" w14:textId="7F459E26" w:rsidR="00D61588" w:rsidDel="007022E8" w:rsidRDefault="00D61588" w:rsidP="007022E8">
      <w:pPr>
        <w:spacing w:line="360" w:lineRule="auto"/>
        <w:jc w:val="both"/>
        <w:rPr>
          <w:del w:id="798" w:author="dugalh" w:date="2017-04-16T15:27:00Z"/>
        </w:rPr>
      </w:pPr>
    </w:p>
    <w:p w14:paraId="268F445C" w14:textId="67A42BAF" w:rsidR="00D61588" w:rsidRDefault="00D61588" w:rsidP="007022E8">
      <w:pPr>
        <w:spacing w:line="360" w:lineRule="auto"/>
        <w:jc w:val="both"/>
      </w:pPr>
      <w:commentRangeStart w:id="799"/>
      <w:del w:id="800" w:author="dugalh" w:date="2017-04-16T15:27:00Z">
        <w:r w:rsidDel="007022E8">
          <w:delText xml:space="preserve">The canopy cover performance on the field ground truth data is </w:delText>
        </w:r>
        <w:commentRangeStart w:id="801"/>
        <w:r w:rsidDel="007022E8">
          <w:delText xml:space="preserve">less accurate than </w:delText>
        </w:r>
        <w:r w:rsidR="000B76CC" w:rsidDel="007022E8">
          <w:delText xml:space="preserve">would be expected from </w:delText>
        </w:r>
        <w:r w:rsidDel="007022E8">
          <w:delText>the per-pixel performance on the image ground truth data for all the classifiers</w:delText>
        </w:r>
        <w:commentRangeEnd w:id="801"/>
        <w:r w:rsidR="00454A02" w:rsidDel="007022E8">
          <w:rPr>
            <w:rStyle w:val="CommentReference"/>
          </w:rPr>
          <w:commentReference w:id="801"/>
        </w:r>
        <w:r w:rsidDel="007022E8">
          <w:delText xml:space="preserve">.  It is also apparent that </w:delText>
        </w:r>
        <w:r w:rsidR="000B76CC" w:rsidDel="007022E8">
          <w:delText xml:space="preserve">for each classifier, </w:delText>
        </w:r>
        <w:r w:rsidDel="007022E8">
          <w:delText>the two</w:delText>
        </w:r>
      </w:del>
      <w:ins w:id="802" w:author="Adriaan Van Niekerk" w:date="2017-03-05T12:05:00Z">
        <w:del w:id="803" w:author="dugalh" w:date="2017-04-16T15:27:00Z">
          <w:r w:rsidR="000C2698" w:rsidDel="007022E8">
            <w:delText>-</w:delText>
          </w:r>
        </w:del>
      </w:ins>
      <w:del w:id="804" w:author="dugalh" w:date="2017-04-16T15:27:00Z">
        <w:r w:rsidDel="007022E8">
          <w:delText xml:space="preserve"> class error and MAE</w:delText>
        </w:r>
        <w:r w:rsidR="000B76CC" w:rsidDel="007022E8">
          <w:delText xml:space="preserve">, </w:delText>
        </w:r>
        <w:r w:rsidDel="007022E8">
          <w:delText xml:space="preserve">are poorly correlated.  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w:delText>
        </w:r>
        <w:r w:rsidR="00130DEA" w:rsidDel="007022E8">
          <w:delText>T</w:delText>
        </w:r>
        <w:r w:rsidDel="007022E8">
          <w:delText xml:space="preserve">he bias of the image ground truth performance and inaccuracies in the field ground truth </w:delText>
        </w:r>
        <w:r w:rsidR="009379C8" w:rsidDel="007022E8">
          <w:delText>likely</w:delText>
        </w:r>
        <w:r w:rsidDel="007022E8">
          <w:delText xml:space="preserve"> explain the observed difference between image and field ground truth performances.  </w:delText>
        </w:r>
        <w:commentRangeEnd w:id="799"/>
        <w:r w:rsidR="00D37D2A" w:rsidDel="007022E8">
          <w:rPr>
            <w:rStyle w:val="CommentReference"/>
          </w:rPr>
          <w:commentReference w:id="799"/>
        </w:r>
        <w:r w:rsidR="000B0408" w:rsidDel="007022E8">
          <w:delText xml:space="preserve">The </w:delText>
        </w:r>
        <w:r w:rsidR="009379C8" w:rsidDel="007022E8">
          <w:delText xml:space="preserve">post classification </w:delText>
        </w:r>
        <w:r w:rsidR="000B0408" w:rsidDel="007022E8">
          <w:delText>morphological operations were found to improve accuracy on the field ground truth.</w:delText>
        </w:r>
      </w:del>
      <w:commentRangeEnd w:id="795"/>
      <w:r w:rsidR="002874D9">
        <w:rPr>
          <w:rStyle w:val="CommentReference"/>
        </w:rPr>
        <w:commentReference w:id="795"/>
      </w:r>
    </w:p>
    <w:p w14:paraId="2E590604" w14:textId="3C5A65BC" w:rsidR="00D61588" w:rsidDel="007E73AF" w:rsidRDefault="00D61588" w:rsidP="00D61588">
      <w:moveFromRangeStart w:id="805" w:author="dugalh" w:date="2017-04-16T15:19:00Z" w:name="move480119268"/>
    </w:p>
    <w:p w14:paraId="28488C2A" w14:textId="69833A80" w:rsidR="00D61588" w:rsidDel="007E73AF" w:rsidRDefault="00D61588" w:rsidP="00D61588">
      <w:pPr>
        <w:pStyle w:val="1Tablecaption"/>
      </w:pPr>
      <w:bookmarkStart w:id="806" w:name="_Ref395037028"/>
      <w:bookmarkStart w:id="807" w:name="_Toc448324341"/>
      <w:moveFrom w:id="808" w:author="dugalh" w:date="2017-04-16T15:19:00Z">
        <w:r w:rsidDel="007E73AF">
          <w:lastRenderedPageBreak/>
          <w:t xml:space="preserve">Table </w:t>
        </w:r>
        <w:r w:rsidR="00F4774D" w:rsidDel="007E73AF">
          <w:fldChar w:fldCharType="begin"/>
        </w:r>
        <w:r w:rsidR="00F4774D" w:rsidDel="007E73AF">
          <w:instrText xml:space="preserve"> SEQ Table \* ARABIC </w:instrText>
        </w:r>
        <w:r w:rsidR="00F4774D" w:rsidDel="007E73AF">
          <w:fldChar w:fldCharType="separate"/>
        </w:r>
        <w:r w:rsidR="00F4774D" w:rsidDel="007E73AF">
          <w:rPr>
            <w:noProof/>
          </w:rPr>
          <w:t>6</w:t>
        </w:r>
        <w:r w:rsidR="00F4774D" w:rsidDel="007E73AF">
          <w:fldChar w:fldCharType="end"/>
        </w:r>
        <w:bookmarkEnd w:id="806"/>
        <w:r w:rsidDel="007E73AF">
          <w:t xml:space="preserve">   </w:t>
        </w:r>
        <w:commentRangeStart w:id="809"/>
        <w:r w:rsidDel="007E73AF">
          <w:t>Classifier parameters</w:t>
        </w:r>
        <w:bookmarkEnd w:id="807"/>
        <w:commentRangeEnd w:id="809"/>
        <w:r w:rsidR="00454A02" w:rsidDel="007E73AF">
          <w:rPr>
            <w:rStyle w:val="CommentReference"/>
          </w:rPr>
          <w:commentReference w:id="809"/>
        </w:r>
      </w:moveFrom>
    </w:p>
    <w:tbl>
      <w:tblPr>
        <w:tblStyle w:val="MyThesisTable"/>
        <w:tblW w:w="9379" w:type="dxa"/>
        <w:tblLayout w:type="fixed"/>
        <w:tblLook w:val="01E0" w:firstRow="1" w:lastRow="1" w:firstColumn="1" w:lastColumn="1" w:noHBand="0" w:noVBand="0"/>
      </w:tblPr>
      <w:tblGrid>
        <w:gridCol w:w="1336"/>
        <w:gridCol w:w="8043"/>
      </w:tblGrid>
      <w:tr w:rsidR="00D61588" w:rsidRPr="00AB1F17" w:rsidDel="007E73AF" w14:paraId="305BA0E3" w14:textId="5C07C385"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235F064" w14:textId="3A1D06DE" w:rsidR="00D61588" w:rsidRPr="00AB1F17" w:rsidDel="007E73AF" w:rsidRDefault="00D61588" w:rsidP="007C5F60">
            <w:pPr>
              <w:spacing w:before="40" w:after="40" w:line="276" w:lineRule="auto"/>
              <w:jc w:val="center"/>
              <w:rPr>
                <w:rFonts w:cs="Arial"/>
                <w:sz w:val="16"/>
                <w:szCs w:val="16"/>
              </w:rPr>
            </w:pPr>
            <w:moveFrom w:id="810" w:author="dugalh" w:date="2017-04-16T15:19:00Z">
              <w:r w:rsidDel="007E73AF">
                <w:rPr>
                  <w:rFonts w:cs="Arial"/>
                  <w:sz w:val="16"/>
                  <w:szCs w:val="16"/>
                </w:rPr>
                <w:t>Classifier</w:t>
              </w:r>
            </w:moveFrom>
          </w:p>
        </w:tc>
        <w:tc>
          <w:tcPr>
            <w:tcW w:w="8043" w:type="dxa"/>
          </w:tcPr>
          <w:p w14:paraId="6A53EA97" w14:textId="069D4FB7" w:rsidR="00D61588" w:rsidDel="007E73AF" w:rsidRDefault="00D61588" w:rsidP="007C5F60">
            <w:pPr>
              <w:spacing w:before="40" w:after="40" w:line="276" w:lineRule="auto"/>
              <w:jc w:val="center"/>
              <w:rPr>
                <w:rFonts w:cs="Arial"/>
                <w:sz w:val="16"/>
                <w:szCs w:val="16"/>
              </w:rPr>
            </w:pPr>
            <w:moveFrom w:id="811" w:author="dugalh" w:date="2017-04-16T15:19:00Z">
              <w:r w:rsidDel="007E73AF">
                <w:rPr>
                  <w:rFonts w:cs="Arial"/>
                  <w:sz w:val="16"/>
                  <w:szCs w:val="16"/>
                </w:rPr>
                <w:t>Paramaters</w:t>
              </w:r>
            </w:moveFrom>
          </w:p>
        </w:tc>
      </w:tr>
      <w:tr w:rsidR="00D61588" w:rsidRPr="00AB1F17" w:rsidDel="007E73AF" w14:paraId="57840972" w14:textId="068E26B8" w:rsidTr="007C5F60">
        <w:trPr>
          <w:trHeight w:val="340"/>
        </w:trPr>
        <w:tc>
          <w:tcPr>
            <w:tcW w:w="1336" w:type="dxa"/>
          </w:tcPr>
          <w:p w14:paraId="463802E0" w14:textId="30E4AD51" w:rsidR="00D61588" w:rsidRPr="00803CF7" w:rsidDel="007E73AF" w:rsidRDefault="00D61588" w:rsidP="007C5F60">
            <w:pPr>
              <w:rPr>
                <w:sz w:val="16"/>
                <w:szCs w:val="16"/>
              </w:rPr>
            </w:pPr>
            <w:moveFrom w:id="812" w:author="dugalh" w:date="2017-04-16T15:19:00Z">
              <w:r w:rsidRPr="00803CF7" w:rsidDel="007E73AF">
                <w:rPr>
                  <w:sz w:val="16"/>
                  <w:szCs w:val="16"/>
                </w:rPr>
                <w:t>Decision Tree</w:t>
              </w:r>
            </w:moveFrom>
          </w:p>
        </w:tc>
        <w:tc>
          <w:tcPr>
            <w:tcW w:w="8043" w:type="dxa"/>
          </w:tcPr>
          <w:p w14:paraId="6DD3201E" w14:textId="0769F2A4" w:rsidR="00D61588" w:rsidRPr="00803CF7" w:rsidDel="007E73AF" w:rsidRDefault="00D61588" w:rsidP="007C5F60">
            <w:pPr>
              <w:rPr>
                <w:sz w:val="16"/>
                <w:szCs w:val="16"/>
              </w:rPr>
            </w:pPr>
            <w:moveFrom w:id="813" w:author="dugalh" w:date="2017-04-16T15:19:00Z">
              <w:r w:rsidRPr="009F327E" w:rsidDel="007E73AF">
                <w:rPr>
                  <w:sz w:val="16"/>
                  <w:szCs w:val="16"/>
                </w:rPr>
                <w:t>Max</w:t>
              </w:r>
              <w:r w:rsidDel="007E73AF">
                <w:rPr>
                  <w:sz w:val="16"/>
                  <w:szCs w:val="16"/>
                </w:rPr>
                <w:t>imum d</w:t>
              </w:r>
              <w:r w:rsidRPr="009F327E" w:rsidDel="007E73AF">
                <w:rPr>
                  <w:sz w:val="16"/>
                  <w:szCs w:val="16"/>
                </w:rPr>
                <w:t>epth</w:t>
              </w:r>
              <w:r w:rsidDel="007E73AF">
                <w:rPr>
                  <w:sz w:val="16"/>
                  <w:szCs w:val="16"/>
                </w:rPr>
                <w:t xml:space="preserve"> = </w:t>
              </w:r>
              <w:r w:rsidRPr="009F327E" w:rsidDel="007E73AF">
                <w:rPr>
                  <w:sz w:val="16"/>
                  <w:szCs w:val="16"/>
                </w:rPr>
                <w:t>12</w:t>
              </w:r>
              <w:r w:rsidDel="007E73AF">
                <w:rPr>
                  <w:sz w:val="16"/>
                  <w:szCs w:val="16"/>
                </w:rPr>
                <w:t xml:space="preserve">, Use surrogates = false, Truncate pruned tree = </w:t>
              </w:r>
              <w:r w:rsidRPr="009F327E" w:rsidDel="007E73AF">
                <w:rPr>
                  <w:sz w:val="16"/>
                  <w:szCs w:val="16"/>
                </w:rPr>
                <w:t>true, Min</w:t>
              </w:r>
              <w:r w:rsidDel="007E73AF">
                <w:rPr>
                  <w:sz w:val="16"/>
                  <w:szCs w:val="16"/>
                </w:rPr>
                <w:t>imum s</w:t>
              </w:r>
              <w:r w:rsidRPr="009F327E" w:rsidDel="007E73AF">
                <w:rPr>
                  <w:sz w:val="16"/>
                  <w:szCs w:val="16"/>
                </w:rPr>
                <w:t>ample</w:t>
              </w:r>
              <w:r w:rsidDel="007E73AF">
                <w:rPr>
                  <w:sz w:val="16"/>
                  <w:szCs w:val="16"/>
                </w:rPr>
                <w:t xml:space="preserve"> c</w:t>
              </w:r>
              <w:r w:rsidRPr="009F327E" w:rsidDel="007E73AF">
                <w:rPr>
                  <w:sz w:val="16"/>
                  <w:szCs w:val="16"/>
                </w:rPr>
                <w:t>ount</w:t>
              </w:r>
              <w:r w:rsidDel="007E73AF">
                <w:rPr>
                  <w:sz w:val="16"/>
                  <w:szCs w:val="16"/>
                </w:rPr>
                <w:t xml:space="preserve"> = 34, Priors = [0.33 0.33 0.33]</w:t>
              </w:r>
            </w:moveFrom>
          </w:p>
        </w:tc>
      </w:tr>
      <w:tr w:rsidR="00D61588" w:rsidRPr="00AB1F17" w:rsidDel="007E73AF" w14:paraId="41E27071" w14:textId="3C18AA25" w:rsidTr="007C5F60">
        <w:trPr>
          <w:trHeight w:val="340"/>
        </w:trPr>
        <w:tc>
          <w:tcPr>
            <w:tcW w:w="1336" w:type="dxa"/>
          </w:tcPr>
          <w:p w14:paraId="7F6B3FA3" w14:textId="1670099C" w:rsidR="00D61588" w:rsidRPr="00803CF7" w:rsidDel="007E73AF" w:rsidRDefault="00D61588" w:rsidP="007C5F60">
            <w:pPr>
              <w:rPr>
                <w:sz w:val="16"/>
                <w:szCs w:val="16"/>
              </w:rPr>
            </w:pPr>
            <w:moveFrom w:id="814" w:author="dugalh" w:date="2017-04-16T15:19:00Z">
              <w:r w:rsidRPr="00803CF7" w:rsidDel="007E73AF">
                <w:rPr>
                  <w:sz w:val="16"/>
                  <w:szCs w:val="16"/>
                </w:rPr>
                <w:t>Random Forest</w:t>
              </w:r>
            </w:moveFrom>
          </w:p>
        </w:tc>
        <w:tc>
          <w:tcPr>
            <w:tcW w:w="8043" w:type="dxa"/>
          </w:tcPr>
          <w:p w14:paraId="50755FA0" w14:textId="24D936D1" w:rsidR="00D61588" w:rsidRPr="00803CF7" w:rsidDel="007E73AF" w:rsidRDefault="00D61588" w:rsidP="007C5F60">
            <w:pPr>
              <w:rPr>
                <w:sz w:val="16"/>
                <w:szCs w:val="16"/>
              </w:rPr>
            </w:pPr>
            <w:moveFrom w:id="815" w:author="dugalh" w:date="2017-04-16T15:19:00Z">
              <w:r w:rsidDel="007E73AF">
                <w:rPr>
                  <w:sz w:val="16"/>
                  <w:szCs w:val="16"/>
                </w:rPr>
                <w:t>Maximum number of trees =</w:t>
              </w:r>
              <w:r w:rsidRPr="00FF1093" w:rsidDel="007E73AF">
                <w:rPr>
                  <w:sz w:val="16"/>
                  <w:szCs w:val="16"/>
                </w:rPr>
                <w:t xml:space="preserve"> 5</w:t>
              </w:r>
              <w:r w:rsidDel="007E73AF">
                <w:rPr>
                  <w:sz w:val="16"/>
                  <w:szCs w:val="16"/>
                </w:rPr>
                <w:t xml:space="preserve">, Size of feature set = </w:t>
              </w:r>
              <w:r w:rsidRPr="00FF1093" w:rsidDel="007E73AF">
                <w:rPr>
                  <w:sz w:val="16"/>
                  <w:szCs w:val="16"/>
                </w:rPr>
                <w:t>4, Max</w:t>
              </w:r>
              <w:r w:rsidDel="007E73AF">
                <w:rPr>
                  <w:sz w:val="16"/>
                  <w:szCs w:val="16"/>
                </w:rPr>
                <w:t>imum tree d</w:t>
              </w:r>
              <w:r w:rsidRPr="00FF1093" w:rsidDel="007E73AF">
                <w:rPr>
                  <w:sz w:val="16"/>
                  <w:szCs w:val="16"/>
                </w:rPr>
                <w:t>epth</w:t>
              </w:r>
              <w:r w:rsidDel="007E73AF">
                <w:rPr>
                  <w:sz w:val="16"/>
                  <w:szCs w:val="16"/>
                </w:rPr>
                <w:t xml:space="preserve"> = </w:t>
              </w:r>
              <w:r w:rsidRPr="00FF1093" w:rsidDel="007E73AF">
                <w:rPr>
                  <w:sz w:val="16"/>
                  <w:szCs w:val="16"/>
                </w:rPr>
                <w:t>10</w:t>
              </w:r>
              <w:r w:rsidDel="007E73AF">
                <w:rPr>
                  <w:sz w:val="16"/>
                  <w:szCs w:val="16"/>
                </w:rPr>
                <w:t>,</w:t>
              </w:r>
              <w:r w:rsidRPr="00FF1093" w:rsidDel="007E73AF">
                <w:rPr>
                  <w:sz w:val="16"/>
                  <w:szCs w:val="16"/>
                </w:rPr>
                <w:t xml:space="preserve"> Forest</w:t>
              </w:r>
              <w:r w:rsidDel="007E73AF">
                <w:rPr>
                  <w:sz w:val="16"/>
                  <w:szCs w:val="16"/>
                </w:rPr>
                <w:t xml:space="preserve"> a</w:t>
              </w:r>
              <w:r w:rsidRPr="00FF1093" w:rsidDel="007E73AF">
                <w:rPr>
                  <w:sz w:val="16"/>
                  <w:szCs w:val="16"/>
                </w:rPr>
                <w:t>ccuracy</w:t>
              </w:r>
              <w:r w:rsidDel="007E73AF">
                <w:rPr>
                  <w:sz w:val="16"/>
                  <w:szCs w:val="16"/>
                </w:rPr>
                <w:t xml:space="preserve"> = </w:t>
              </w:r>
              <w:r w:rsidRPr="00FF1093" w:rsidDel="007E73AF">
                <w:rPr>
                  <w:sz w:val="16"/>
                  <w:szCs w:val="16"/>
                </w:rPr>
                <w:t>0.025</w:t>
              </w:r>
              <w:r w:rsidDel="007E73AF">
                <w:rPr>
                  <w:sz w:val="16"/>
                  <w:szCs w:val="16"/>
                </w:rPr>
                <w:t>, Priors = [0.2 0.4 0.2]</w:t>
              </w:r>
            </w:moveFrom>
          </w:p>
        </w:tc>
      </w:tr>
      <w:tr w:rsidR="00D61588" w:rsidRPr="00AB1F17" w:rsidDel="007E73AF" w14:paraId="16796B5E" w14:textId="43206504" w:rsidTr="007C5F60">
        <w:trPr>
          <w:trHeight w:val="340"/>
        </w:trPr>
        <w:tc>
          <w:tcPr>
            <w:tcW w:w="1336" w:type="dxa"/>
          </w:tcPr>
          <w:p w14:paraId="2700676F" w14:textId="676A1DE7" w:rsidR="00D61588" w:rsidRPr="00803CF7" w:rsidDel="007E73AF" w:rsidRDefault="00C22C18" w:rsidP="007C5F60">
            <w:pPr>
              <w:rPr>
                <w:sz w:val="16"/>
                <w:szCs w:val="16"/>
              </w:rPr>
            </w:pPr>
            <w:moveFrom w:id="816" w:author="dugalh" w:date="2017-04-16T15:19:00Z">
              <w:r w:rsidDel="007E73AF">
                <w:rPr>
                  <w:sz w:val="16"/>
                  <w:szCs w:val="16"/>
                </w:rPr>
                <w:t>kNN</w:t>
              </w:r>
            </w:moveFrom>
          </w:p>
        </w:tc>
        <w:tc>
          <w:tcPr>
            <w:tcW w:w="8043" w:type="dxa"/>
          </w:tcPr>
          <w:p w14:paraId="558CD2A2" w14:textId="371BDE00" w:rsidR="00D61588" w:rsidRPr="00803CF7" w:rsidDel="007E73AF" w:rsidRDefault="00D61588" w:rsidP="007C5F60">
            <w:pPr>
              <w:rPr>
                <w:sz w:val="16"/>
                <w:szCs w:val="16"/>
              </w:rPr>
            </w:pPr>
            <w:moveFrom w:id="817" w:author="dugalh" w:date="2017-04-16T15:19:00Z">
              <w:r w:rsidDel="007E73AF">
                <w:rPr>
                  <w:sz w:val="16"/>
                  <w:szCs w:val="16"/>
                </w:rPr>
                <w:t>K = 5, Priors = [0.33 0.33 0.33]</w:t>
              </w:r>
            </w:moveFrom>
          </w:p>
        </w:tc>
      </w:tr>
      <w:tr w:rsidR="00D61588" w:rsidRPr="00AB1F17" w:rsidDel="007E73AF" w14:paraId="7B786AE1" w14:textId="73F075A2" w:rsidTr="007C5F60">
        <w:trPr>
          <w:trHeight w:val="340"/>
        </w:trPr>
        <w:tc>
          <w:tcPr>
            <w:tcW w:w="1336" w:type="dxa"/>
          </w:tcPr>
          <w:p w14:paraId="4B18B8CF" w14:textId="4CD01B13" w:rsidR="00D61588" w:rsidRPr="00803CF7" w:rsidDel="007E73AF" w:rsidRDefault="00D61588" w:rsidP="007C5F60">
            <w:pPr>
              <w:rPr>
                <w:sz w:val="16"/>
                <w:szCs w:val="16"/>
              </w:rPr>
            </w:pPr>
            <w:moveFrom w:id="818" w:author="dugalh" w:date="2017-04-16T15:19:00Z">
              <w:r w:rsidRPr="00803CF7" w:rsidDel="007E73AF">
                <w:rPr>
                  <w:sz w:val="16"/>
                  <w:szCs w:val="16"/>
                </w:rPr>
                <w:t>SVM</w:t>
              </w:r>
            </w:moveFrom>
          </w:p>
        </w:tc>
        <w:tc>
          <w:tcPr>
            <w:tcW w:w="8043" w:type="dxa"/>
          </w:tcPr>
          <w:p w14:paraId="0E76B7DE" w14:textId="6AA91751" w:rsidR="00D61588" w:rsidRPr="00803CF7" w:rsidDel="007E73AF" w:rsidRDefault="00D61588" w:rsidP="007C5F60">
            <w:pPr>
              <w:rPr>
                <w:sz w:val="16"/>
                <w:szCs w:val="16"/>
              </w:rPr>
            </w:pPr>
            <w:moveFrom w:id="819" w:author="dugalh" w:date="2017-04-16T15:19:00Z">
              <w:r w:rsidRPr="009F327E" w:rsidDel="007E73AF">
                <w:rPr>
                  <w:sz w:val="16"/>
                  <w:szCs w:val="16"/>
                </w:rPr>
                <w:t>SVM</w:t>
              </w:r>
              <w:r w:rsidDel="007E73AF">
                <w:rPr>
                  <w:sz w:val="16"/>
                  <w:szCs w:val="16"/>
                </w:rPr>
                <w:t xml:space="preserve"> t</w:t>
              </w:r>
              <w:r w:rsidRPr="009F327E" w:rsidDel="007E73AF">
                <w:rPr>
                  <w:sz w:val="16"/>
                  <w:szCs w:val="16"/>
                </w:rPr>
                <w:t>ype</w:t>
              </w:r>
              <w:r w:rsidDel="007E73AF">
                <w:rPr>
                  <w:sz w:val="16"/>
                  <w:szCs w:val="16"/>
                </w:rPr>
                <w:t xml:space="preserve"> =</w:t>
              </w:r>
              <w:r w:rsidRPr="009F327E" w:rsidDel="007E73AF">
                <w:rPr>
                  <w:sz w:val="16"/>
                  <w:szCs w:val="16"/>
                </w:rPr>
                <w:t xml:space="preserve"> C</w:t>
              </w:r>
              <w:r w:rsidDel="007E73AF">
                <w:rPr>
                  <w:sz w:val="16"/>
                  <w:szCs w:val="16"/>
                </w:rPr>
                <w:t xml:space="preserve"> </w:t>
              </w:r>
              <w:r w:rsidRPr="009F327E" w:rsidDel="007E73AF">
                <w:rPr>
                  <w:sz w:val="16"/>
                  <w:szCs w:val="16"/>
                </w:rPr>
                <w:t>S</w:t>
              </w:r>
              <w:r w:rsidDel="007E73AF">
                <w:rPr>
                  <w:sz w:val="16"/>
                  <w:szCs w:val="16"/>
                </w:rPr>
                <w:t>upport vector classification</w:t>
              </w:r>
              <w:r w:rsidRPr="009F327E" w:rsidDel="007E73AF">
                <w:rPr>
                  <w:sz w:val="16"/>
                  <w:szCs w:val="16"/>
                </w:rPr>
                <w:t>, Kernel</w:t>
              </w:r>
              <w:r w:rsidDel="007E73AF">
                <w:rPr>
                  <w:sz w:val="16"/>
                  <w:szCs w:val="16"/>
                </w:rPr>
                <w:t xml:space="preserve"> = </w:t>
              </w:r>
              <w:r w:rsidRPr="009F327E" w:rsidDel="007E73AF">
                <w:rPr>
                  <w:sz w:val="16"/>
                  <w:szCs w:val="16"/>
                </w:rPr>
                <w:t xml:space="preserve">RBF, </w:t>
              </w:r>
              <w:r w:rsidDel="007E73AF">
                <w:rPr>
                  <w:sz w:val="16"/>
                  <w:szCs w:val="16"/>
                </w:rPr>
                <w:t>Kernel width = 2</w:t>
              </w:r>
              <w:r w:rsidRPr="009F327E" w:rsidDel="007E73AF">
                <w:rPr>
                  <w:sz w:val="16"/>
                  <w:szCs w:val="16"/>
                </w:rPr>
                <w:t xml:space="preserve">5, C </w:t>
              </w:r>
              <w:r w:rsidDel="007E73AF">
                <w:rPr>
                  <w:sz w:val="16"/>
                  <w:szCs w:val="16"/>
                </w:rPr>
                <w:t xml:space="preserve">= </w:t>
              </w:r>
              <w:r w:rsidRPr="009F327E" w:rsidDel="007E73AF">
                <w:rPr>
                  <w:sz w:val="16"/>
                  <w:szCs w:val="16"/>
                </w:rPr>
                <w:t xml:space="preserve">1, </w:t>
              </w:r>
              <w:r w:rsidDel="007E73AF">
                <w:rPr>
                  <w:sz w:val="16"/>
                  <w:szCs w:val="16"/>
                </w:rPr>
                <w:t>Priors = [0.33 0.33 0.33]</w:t>
              </w:r>
            </w:moveFrom>
          </w:p>
        </w:tc>
      </w:tr>
      <w:tr w:rsidR="00D61588" w:rsidRPr="00AB1F17" w:rsidDel="007E73AF" w14:paraId="520E04EC" w14:textId="475D1994" w:rsidTr="007C5F60">
        <w:trPr>
          <w:trHeight w:val="340"/>
        </w:trPr>
        <w:tc>
          <w:tcPr>
            <w:tcW w:w="1336" w:type="dxa"/>
            <w:tcBorders>
              <w:bottom w:val="single" w:sz="12" w:space="0" w:color="000000" w:themeColor="text1"/>
            </w:tcBorders>
          </w:tcPr>
          <w:p w14:paraId="55A93286" w14:textId="6ADDC7AD" w:rsidR="00D61588" w:rsidRPr="00803CF7" w:rsidDel="007E73AF" w:rsidRDefault="00D61588" w:rsidP="007C5F60">
            <w:pPr>
              <w:rPr>
                <w:sz w:val="16"/>
                <w:szCs w:val="16"/>
              </w:rPr>
            </w:pPr>
            <w:moveFrom w:id="820" w:author="dugalh" w:date="2017-04-16T15:19:00Z">
              <w:r w:rsidRPr="00803CF7" w:rsidDel="007E73AF">
                <w:rPr>
                  <w:sz w:val="16"/>
                  <w:szCs w:val="16"/>
                </w:rPr>
                <w:t>Bayes Normal</w:t>
              </w:r>
            </w:moveFrom>
          </w:p>
        </w:tc>
        <w:tc>
          <w:tcPr>
            <w:tcW w:w="8043" w:type="dxa"/>
            <w:tcBorders>
              <w:bottom w:val="single" w:sz="12" w:space="0" w:color="000000" w:themeColor="text1"/>
            </w:tcBorders>
          </w:tcPr>
          <w:p w14:paraId="57041106" w14:textId="08693684" w:rsidR="00D61588" w:rsidRPr="00803CF7" w:rsidDel="007E73AF" w:rsidRDefault="00D61588" w:rsidP="007C5F60">
            <w:pPr>
              <w:rPr>
                <w:sz w:val="16"/>
                <w:szCs w:val="16"/>
              </w:rPr>
            </w:pPr>
            <w:moveFrom w:id="821" w:author="dugalh" w:date="2017-04-16T15:19:00Z">
              <w:r w:rsidDel="007E73AF">
                <w:rPr>
                  <w:sz w:val="16"/>
                  <w:szCs w:val="16"/>
                </w:rPr>
                <w:t>Priors = [0.33 0.33 0.33]</w:t>
              </w:r>
            </w:moveFrom>
          </w:p>
        </w:tc>
      </w:tr>
    </w:tbl>
    <w:p w14:paraId="7EDFA13B" w14:textId="59AB225F" w:rsidR="00D61588" w:rsidDel="007E73AF" w:rsidRDefault="00D61588" w:rsidP="00D61588">
      <w:pPr>
        <w:spacing w:line="360" w:lineRule="auto"/>
        <w:jc w:val="both"/>
      </w:pPr>
    </w:p>
    <w:p w14:paraId="643949EB" w14:textId="707BCA8B" w:rsidR="00D61588" w:rsidRDefault="00D61588" w:rsidP="00D61588">
      <w:pPr>
        <w:pStyle w:val="1Tablecaption"/>
      </w:pPr>
      <w:bookmarkStart w:id="822" w:name="_Ref394945112"/>
      <w:bookmarkStart w:id="823" w:name="_Ref394945108"/>
      <w:bookmarkStart w:id="824" w:name="_Toc448324342"/>
      <w:moveFromRangeEnd w:id="805"/>
      <w:r>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822"/>
      <w:r>
        <w:t xml:space="preserve">   Classifier performance comparison</w:t>
      </w:r>
      <w:bookmarkEnd w:id="823"/>
      <w:bookmarkEnd w:id="824"/>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(Bg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(Bg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r>
              <w:rPr>
                <w:sz w:val="16"/>
                <w:szCs w:val="16"/>
              </w:rPr>
              <w:t>kNN</w:t>
            </w:r>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1DF2D341" w:rsidR="00D61588" w:rsidRPr="005716E7" w:rsidRDefault="00D61588" w:rsidP="00D61588">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 PA = Producer’s Accuracy (%), Bg = Background, Sb = </w:t>
      </w:r>
      <w:r w:rsidR="0084644E" w:rsidRPr="0084644E">
        <w:rPr>
          <w:rFonts w:ascii="Arial" w:hAnsi="Arial" w:cs="Arial"/>
          <w:sz w:val="16"/>
          <w:szCs w:val="16"/>
        </w:rPr>
        <w:t>Spekboom</w:t>
      </w:r>
      <w:r>
        <w:rPr>
          <w:rFonts w:ascii="Arial" w:hAnsi="Arial" w:cs="Arial"/>
          <w:sz w:val="16"/>
          <w:szCs w:val="16"/>
        </w:rPr>
        <w:t xml:space="preserve"> , MAE = Mean Absolute canopy cover error on </w:t>
      </w:r>
      <w:del w:id="825" w:author="dugalh" w:date="2017-04-16T17:18:00Z">
        <w:r w:rsidDel="00844D0F">
          <w:rPr>
            <w:rFonts w:ascii="Arial" w:hAnsi="Arial" w:cs="Arial"/>
            <w:sz w:val="16"/>
            <w:szCs w:val="16"/>
          </w:rPr>
          <w:delText>field ground truth</w:delText>
        </w:r>
      </w:del>
      <w:ins w:id="826" w:author="dugalh" w:date="2017-04-16T17:18:00Z">
        <w:r w:rsidR="00844D0F">
          <w:rPr>
            <w:rFonts w:ascii="Arial" w:hAnsi="Arial" w:cs="Arial"/>
            <w:sz w:val="16"/>
            <w:szCs w:val="16"/>
          </w:rPr>
          <w:t>in situ canopy cover data</w:t>
        </w:r>
      </w:ins>
      <w:r>
        <w:rPr>
          <w:rFonts w:ascii="Arial" w:hAnsi="Arial" w:cs="Arial"/>
          <w:sz w:val="16"/>
          <w:szCs w:val="16"/>
        </w:rPr>
        <w:t xml:space="preserve"> (%), SAE = Standard deviation of Absolute canopy cover errors on </w:t>
      </w:r>
      <w:del w:id="827" w:author="dugalh" w:date="2017-04-16T17:17:00Z">
        <w:r w:rsidDel="00844D0F">
          <w:rPr>
            <w:rFonts w:ascii="Arial" w:hAnsi="Arial" w:cs="Arial"/>
            <w:sz w:val="16"/>
            <w:szCs w:val="16"/>
          </w:rPr>
          <w:delText>field ground truth</w:delText>
        </w:r>
      </w:del>
      <w:ins w:id="828" w:author="dugalh" w:date="2017-04-16T17:17:00Z">
        <w:r w:rsidR="00844D0F">
          <w:rPr>
            <w:rFonts w:ascii="Arial" w:hAnsi="Arial" w:cs="Arial"/>
            <w:sz w:val="16"/>
            <w:szCs w:val="16"/>
          </w:rPr>
          <w:t>in situ canopy cover data</w:t>
        </w:r>
      </w:ins>
      <w:r>
        <w:rPr>
          <w:rFonts w:ascii="Arial" w:hAnsi="Arial" w:cs="Arial"/>
          <w:sz w:val="16"/>
          <w:szCs w:val="16"/>
        </w:rPr>
        <w:t xml:space="preserve"> (%)</w:t>
      </w:r>
    </w:p>
    <w:p w14:paraId="43AFB0AB" w14:textId="65725FD3" w:rsidR="00D61588" w:rsidDel="007022E8" w:rsidRDefault="00D61588" w:rsidP="00D61588">
      <w:pPr>
        <w:spacing w:line="360" w:lineRule="auto"/>
        <w:jc w:val="both"/>
      </w:pPr>
      <w:moveFromRangeStart w:id="829" w:author="dugalh" w:date="2017-04-16T15:31:00Z" w:name="move480120020"/>
    </w:p>
    <w:p w14:paraId="46195C8C" w14:textId="04A8C9E8" w:rsidR="00D61588" w:rsidDel="007022E8" w:rsidRDefault="00D61588" w:rsidP="00D61588">
      <w:pPr>
        <w:spacing w:line="360" w:lineRule="auto"/>
        <w:jc w:val="both"/>
      </w:pPr>
      <w:moveFrom w:id="830" w:author="dugalh" w:date="2017-04-16T15:31:00Z">
        <w:r w:rsidDel="007022E8">
          <w:t xml:space="preserve">Of the performance measures in </w:t>
        </w:r>
        <w:r w:rsidDel="007022E8">
          <w:fldChar w:fldCharType="begin"/>
        </w:r>
        <w:r w:rsidDel="007022E8">
          <w:instrText xml:space="preserve"> REF _Ref394945112 \h </w:instrText>
        </w:r>
      </w:moveFrom>
      <w:del w:id="831" w:author="dugalh" w:date="2017-04-16T15:31:00Z"/>
      <w:moveFrom w:id="832" w:author="dugalh" w:date="2017-04-16T15:31:00Z">
        <w:r w:rsidDel="007022E8">
          <w:fldChar w:fldCharType="separate"/>
        </w:r>
        <w:r w:rsidR="00B1678D" w:rsidDel="007022E8">
          <w:t xml:space="preserve">Table </w:t>
        </w:r>
        <w:r w:rsidR="00B1678D" w:rsidDel="007022E8">
          <w:rPr>
            <w:noProof/>
          </w:rPr>
          <w:t>7</w:t>
        </w:r>
        <w:r w:rsidDel="007022E8">
          <w:fldChar w:fldCharType="end"/>
        </w:r>
        <w:r w:rsidDel="007022E8">
          <w:t xml:space="preserve">, the MAE is considered the most important for classifier comparison as it has the most direct relationship with actual canopy cover mapping accuracy over the study area.  Taking the MAE, </w:t>
        </w:r>
        <w:commentRangeStart w:id="833"/>
        <w:r w:rsidDel="007022E8">
          <w:t xml:space="preserve">computational speed </w:t>
        </w:r>
        <w:commentRangeEnd w:id="833"/>
        <w:r w:rsidR="00454A02" w:rsidDel="007022E8">
          <w:rPr>
            <w:rStyle w:val="CommentReference"/>
          </w:rPr>
          <w:commentReference w:id="833"/>
        </w:r>
        <w:r w:rsidDel="007022E8">
          <w:t xml:space="preserve">and image ground truth performance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commentRangeStart w:id="834"/>
        <w:r w:rsidDel="007022E8">
          <w:t xml:space="preserve">The image ground truth performance is not considered especially significant due to the probable representivity issues discussed above.  </w:t>
        </w:r>
        <w:commentRangeEnd w:id="834"/>
        <w:r w:rsidR="00D37D2A" w:rsidDel="007022E8">
          <w:rPr>
            <w:rStyle w:val="CommentReference"/>
          </w:rPr>
          <w:commentReference w:id="834"/>
        </w:r>
        <w:commentRangeStart w:id="835"/>
        <w:r w:rsidDel="007022E8">
          <w:t>It is interesting to note that while being one of the poorest performers on the image ground truth, the decision tree is the best performer on the field ground truth.  Perhaps there is a kind of overtraining occurring where the classifiers with strong</w:t>
        </w:r>
        <w:r w:rsidR="00C36C9F" w:rsidDel="007022E8">
          <w:t>er</w:t>
        </w:r>
        <w:r w:rsidDel="007022E8">
          <w:t xml:space="preserve">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t>
        </w:r>
        <w:commentRangeEnd w:id="835"/>
        <w:r w:rsidR="00745C69" w:rsidDel="007022E8">
          <w:rPr>
            <w:rStyle w:val="CommentReference"/>
          </w:rPr>
          <w:commentReference w:id="835"/>
        </w:r>
      </w:moveFrom>
    </w:p>
    <w:moveFromRangeEnd w:id="829"/>
    <w:p w14:paraId="56004B30" w14:textId="77777777" w:rsidR="00D61588" w:rsidRDefault="00D61588" w:rsidP="00D61588">
      <w:pPr>
        <w:spacing w:line="360" w:lineRule="auto"/>
        <w:jc w:val="both"/>
      </w:pPr>
    </w:p>
    <w:p w14:paraId="64515297" w14:textId="3FCF7534" w:rsidR="00D61588" w:rsidDel="005F4C65" w:rsidRDefault="00D61588" w:rsidP="005F4C65">
      <w:pPr>
        <w:spacing w:line="360" w:lineRule="auto"/>
        <w:jc w:val="both"/>
        <w:rPr>
          <w:del w:id="836" w:author="dugalh" w:date="2017-04-16T15:41:00Z"/>
        </w:rPr>
      </w:pPr>
      <w:r>
        <w:lastRenderedPageBreak/>
        <w:t>The decision tree three</w:t>
      </w:r>
      <w:r w:rsidR="00745C69">
        <w:t>-</w:t>
      </w:r>
      <w:r>
        <w:t xml:space="preserve">class and </w:t>
      </w:r>
      <w:r w:rsidR="00745C69">
        <w:t>two-class</w:t>
      </w:r>
      <w:r>
        <w:t xml:space="preserve"> confusion matrices and performances</w:t>
      </w:r>
      <w:ins w:id="837" w:author="dugalh" w:date="2017-04-16T17:50:00Z">
        <w:r w:rsidR="00A07E23">
          <w:t>,</w:t>
        </w:r>
      </w:ins>
      <w:r>
        <w:t xml:space="preserve"> </w:t>
      </w:r>
      <w:ins w:id="838" w:author="dugalh" w:date="2017-04-16T17:49:00Z">
        <w:r w:rsidR="00A07E23">
          <w:t xml:space="preserve">obtained from the labelled pixel data, </w:t>
        </w:r>
      </w:ins>
      <w:r>
        <w:t xml:space="preserve">are given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r w:rsidR="0084644E" w:rsidRPr="0084644E">
        <w:t>Spekboom</w:t>
      </w:r>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ins w:id="839" w:author="dugalh" w:date="2017-04-16T17:33:00Z">
        <w:r w:rsidR="004C64EB">
          <w:t xml:space="preserve">canopy cover </w:t>
        </w:r>
      </w:ins>
      <w:ins w:id="840" w:author="dugalh" w:date="2017-04-16T17:34:00Z">
        <w:r w:rsidR="004C64EB">
          <w:t xml:space="preserve">estimates </w:t>
        </w:r>
      </w:ins>
      <w:del w:id="841" w:author="dugalh" w:date="2017-04-16T17:34:00Z">
        <w:r w:rsidDel="004C64EB">
          <w:delText xml:space="preserve">performance </w:delText>
        </w:r>
      </w:del>
      <w:del w:id="842" w:author="dugalh" w:date="2017-04-16T17:33:00Z">
        <w:r w:rsidDel="004C64EB">
          <w:delText xml:space="preserve">of </w:delText>
        </w:r>
      </w:del>
      <w:ins w:id="843" w:author="dugalh" w:date="2017-04-16T17:33:00Z">
        <w:r w:rsidR="004C64EB">
          <w:t xml:space="preserve">obtained from </w:t>
        </w:r>
      </w:ins>
      <w:r>
        <w:t xml:space="preserve">the </w:t>
      </w:r>
      <w:ins w:id="844" w:author="dugalh" w:date="2017-04-16T17:33:00Z">
        <w:r w:rsidR="004C64EB">
          <w:t xml:space="preserve">post-processed </w:t>
        </w:r>
      </w:ins>
      <w:r>
        <w:t>decision tree</w:t>
      </w:r>
      <w:ins w:id="845" w:author="dugalh" w:date="2017-04-16T17:30:00Z">
        <w:r w:rsidR="00AD4AD0">
          <w:t xml:space="preserve"> </w:t>
        </w:r>
      </w:ins>
      <w:ins w:id="846" w:author="dugalh" w:date="2017-04-16T17:33:00Z">
        <w:r w:rsidR="004C64EB">
          <w:t xml:space="preserve">output </w:t>
        </w:r>
      </w:ins>
      <w:del w:id="847" w:author="dugalh" w:date="2017-04-16T17:30:00Z">
        <w:r w:rsidDel="00AD4AD0">
          <w:delText xml:space="preserve"> </w:delText>
        </w:r>
      </w:del>
      <w:del w:id="848" w:author="Adriaan Van Niekerk" w:date="2017-03-05T12:46:00Z">
        <w:r w:rsidDel="00745C69">
          <w:delText xml:space="preserve">on the field ground truth is shown </w:delText>
        </w:r>
      </w:del>
      <w:r>
        <w:t xml:space="preserve">for each </w:t>
      </w:r>
      <w:ins w:id="849" w:author="dugalh" w:date="2017-04-16T17:30:00Z">
        <w:r w:rsidR="00AD4AD0">
          <w:t xml:space="preserve">of the in situ canopy cover </w:t>
        </w:r>
      </w:ins>
      <w:r>
        <w:t>site</w:t>
      </w:r>
      <w:ins w:id="850" w:author="dugalh" w:date="2017-04-16T17:30:00Z">
        <w:r w:rsidR="00AD4AD0">
          <w:t>s</w:t>
        </w:r>
      </w:ins>
      <w:r>
        <w:t>.  The mean of the absolute canopy cover error is 5.85% with a standard deviation of 4.65%</w:t>
      </w:r>
      <w:del w:id="851" w:author="Adriaan Van Niekerk" w:date="2017-03-05T13:46:00Z">
        <w:r w:rsidDel="001C6C2F">
          <w:delText xml:space="preserve"> </w:delText>
        </w:r>
        <w:commentRangeStart w:id="852"/>
        <w:commentRangeStart w:id="853"/>
        <w:r w:rsidDel="001C6C2F">
          <w:delText>over the field ground truth sites</w:delText>
        </w:r>
        <w:commentRangeEnd w:id="852"/>
        <w:r w:rsidR="007F24BC" w:rsidDel="001C6C2F">
          <w:rPr>
            <w:rStyle w:val="CommentReference"/>
          </w:rPr>
          <w:commentReference w:id="852"/>
        </w:r>
      </w:del>
      <w:commentRangeEnd w:id="853"/>
      <w:r w:rsidR="009C739C">
        <w:rPr>
          <w:rStyle w:val="CommentReference"/>
        </w:rPr>
        <w:commentReference w:id="853"/>
      </w:r>
      <w:r>
        <w:t xml:space="preserve">.  </w:t>
      </w:r>
      <w:moveFromRangeStart w:id="854" w:author="dugalh" w:date="2017-04-25T18:46:00Z" w:name="move480909323"/>
      <w:moveFrom w:id="855" w:author="dugalh" w:date="2017-04-25T18:46:00Z">
        <w:r w:rsidDel="000D48A5">
          <w:t>The classifier performs well in the Groenfontein, Matjiesvlei and Grootkop areas</w:t>
        </w:r>
        <w:r w:rsidR="001C6C2F" w:rsidDel="000D48A5">
          <w:t>,</w:t>
        </w:r>
        <w:r w:rsidDel="000D48A5">
          <w:t xml:space="preserve"> but underestimated canopy cover </w:t>
        </w:r>
        <w:r w:rsidR="001C6C2F" w:rsidDel="000D48A5">
          <w:t xml:space="preserve">in </w:t>
        </w:r>
        <w:r w:rsidDel="000D48A5">
          <w:t xml:space="preserve">all the Rooiberg sites.  </w:t>
        </w:r>
      </w:moveFrom>
      <w:moveFromRangeEnd w:id="854"/>
      <w:commentRangeStart w:id="856"/>
      <w:commentRangeStart w:id="857"/>
      <w:del w:id="858" w:author="dugalh" w:date="2017-04-16T15:41:00Z">
        <w:r w:rsidDel="005F4C65">
          <w:delText xml:space="preserve">An inspection of the images of the field sites suggested that the Rooiberg ground truth estimates were somewhat inflated.  This could be because the Rooiberg site was in recovery and the </w:delText>
        </w:r>
        <w:r w:rsidR="0084644E" w:rsidRPr="0084644E" w:rsidDel="005F4C65">
          <w:delText>Spekboom</w:delText>
        </w:r>
        <w:r w:rsidDel="005F4C65">
          <w:delText xml:space="preserve"> plants had grown </w:delText>
        </w:r>
        <w:commentRangeStart w:id="859"/>
        <w:r w:rsidDel="005F4C65">
          <w:delText>significantly in the three years between image capture and ground truthing</w:delText>
        </w:r>
        <w:commentRangeEnd w:id="859"/>
        <w:r w:rsidR="007F24BC" w:rsidDel="005F4C65">
          <w:rPr>
            <w:rStyle w:val="CommentReference"/>
          </w:rPr>
          <w:commentReference w:id="859"/>
        </w:r>
        <w:r w:rsidDel="005F4C65">
          <w:delText xml:space="preserve">,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delText>
        </w:r>
        <w:r w:rsidR="0084644E" w:rsidRPr="0084644E" w:rsidDel="005F4C65">
          <w:delText>Spekboom</w:delText>
        </w:r>
        <w:r w:rsidRPr="00B4434D" w:rsidDel="005F4C65">
          <w:delText xml:space="preserve"> p</w:delText>
        </w:r>
        <w:r w:rsidDel="005F4C65">
          <w:delText xml:space="preserve">lants at Rooiberg are smaller and have a canopy that is less dense than those in other sites. This helps explain the canopy cover underestimation in this area.  </w:delText>
        </w:r>
        <w:commentRangeEnd w:id="856"/>
        <w:r w:rsidR="001C6C2F" w:rsidDel="005F4C65">
          <w:rPr>
            <w:rStyle w:val="CommentReference"/>
          </w:rPr>
          <w:commentReference w:id="856"/>
        </w:r>
      </w:del>
      <w:commentRangeEnd w:id="857"/>
      <w:r w:rsidR="002874D9">
        <w:rPr>
          <w:rStyle w:val="CommentReference"/>
        </w:rPr>
        <w:commentReference w:id="857"/>
      </w:r>
    </w:p>
    <w:p w14:paraId="1EDA691D" w14:textId="6066EF8C" w:rsidR="00D61588" w:rsidDel="005F4C65" w:rsidRDefault="00D61588" w:rsidP="005F4C65">
      <w:pPr>
        <w:spacing w:line="360" w:lineRule="auto"/>
        <w:jc w:val="both"/>
        <w:rPr>
          <w:del w:id="860" w:author="dugalh" w:date="2017-04-16T15:41:00Z"/>
        </w:rPr>
      </w:pPr>
    </w:p>
    <w:p w14:paraId="3BFF337C" w14:textId="74178FBA" w:rsidR="00D61588" w:rsidRDefault="00D61588" w:rsidP="005F4C65">
      <w:pPr>
        <w:spacing w:line="360" w:lineRule="auto"/>
        <w:jc w:val="both"/>
      </w:pPr>
      <w:commentRangeStart w:id="861"/>
      <w:commentRangeStart w:id="862"/>
      <w:del w:id="863" w:author="dugalh" w:date="2017-04-16T15:41:00Z">
        <w:r w:rsidDel="005F4C65">
          <w:delText xml:space="preserve">As an additional check on the classifier performance, canopy cover estimates were made for the field sites by a botanist with significant </w:delText>
        </w:r>
      </w:del>
      <w:ins w:id="864" w:author="Adriaan Van Niekerk" w:date="2016-11-17T09:15:00Z">
        <w:del w:id="865" w:author="dugalh" w:date="2017-04-16T15:41:00Z">
          <w:r w:rsidR="007F24BC" w:rsidDel="005F4C65">
            <w:delText xml:space="preserve">considerable </w:delText>
          </w:r>
        </w:del>
      </w:ins>
      <w:del w:id="866" w:author="dugalh" w:date="2017-04-16T15:41:00Z">
        <w:r w:rsidDel="005F4C65">
          <w:delText xml:space="preserve">knowledge of the Little Karoo.  This was done by visual inspection of the aerial images without knowledge of the field ground truth.  The MAE and SAE of the expert estimates were 17.50% and 20.98% respectively, which is regarded as further confirmation of the classifier’s usefulness.   </w:delText>
        </w:r>
        <w:commentRangeEnd w:id="861"/>
        <w:r w:rsidR="001C6C2F" w:rsidDel="005F4C65">
          <w:rPr>
            <w:rStyle w:val="CommentReference"/>
          </w:rPr>
          <w:commentReference w:id="861"/>
        </w:r>
      </w:del>
      <w:commentRangeEnd w:id="862"/>
      <w:r w:rsidR="004C64EB">
        <w:rPr>
          <w:rStyle w:val="CommentReference"/>
        </w:rPr>
        <w:commentReference w:id="862"/>
      </w:r>
    </w:p>
    <w:p w14:paraId="4866ED7E" w14:textId="77777777" w:rsidR="00D61588" w:rsidRDefault="00D61588" w:rsidP="00D61588"/>
    <w:p w14:paraId="2FB1E59F" w14:textId="796ECEE0" w:rsidR="00D61588" w:rsidRDefault="00D61588" w:rsidP="00D61588">
      <w:pPr>
        <w:pStyle w:val="1Tablecaption"/>
      </w:pPr>
      <w:bookmarkStart w:id="867" w:name="_Ref395169572"/>
      <w:bookmarkStart w:id="868"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867"/>
      <w:r>
        <w:t xml:space="preserve">   Decision tree </w:t>
      </w:r>
      <w:r w:rsidR="00745C69">
        <w:t>three-class</w:t>
      </w:r>
      <w:r>
        <w:t xml:space="preserve"> confusion matrix</w:t>
      </w:r>
      <w:bookmarkEnd w:id="868"/>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r w:rsidRPr="00AD4AD0">
              <w:rPr>
                <w:rFonts w:cs="Arial"/>
                <w:b/>
                <w:sz w:val="16"/>
                <w:szCs w:val="16"/>
                <w:rPrChange w:id="869" w:author="dugalh" w:date="2017-04-16T17:31:00Z">
                  <w:rPr>
                    <w:rFonts w:cs="Arial"/>
                    <w:sz w:val="16"/>
                    <w:szCs w:val="16"/>
                  </w:rPr>
                </w:rPrChange>
              </w:rPr>
              <w:t>Spekboom</w:t>
            </w:r>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D61588">
      <w:pPr>
        <w:pStyle w:val="1Tablecaption"/>
      </w:pPr>
      <w:bookmarkStart w:id="870" w:name="_Ref395169574"/>
      <w:bookmarkStart w:id="871"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870"/>
      <w:r>
        <w:t xml:space="preserve">   Decision tree </w:t>
      </w:r>
      <w:r w:rsidR="00745C69">
        <w:t>two-class</w:t>
      </w:r>
      <w:r>
        <w:t xml:space="preserve"> confusion matrix</w:t>
      </w:r>
      <w:bookmarkEnd w:id="871"/>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r w:rsidRPr="00AD4AD0">
              <w:rPr>
                <w:rFonts w:cs="Arial"/>
                <w:b/>
                <w:sz w:val="16"/>
                <w:szCs w:val="16"/>
                <w:rPrChange w:id="872" w:author="dugalh" w:date="2017-04-16T17:31:00Z">
                  <w:rPr>
                    <w:rFonts w:cs="Arial"/>
                    <w:sz w:val="16"/>
                    <w:szCs w:val="16"/>
                  </w:rPr>
                </w:rPrChange>
              </w:rPr>
              <w:t>Spekboom</w:t>
            </w:r>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D61588">
      <w:pPr>
        <w:pStyle w:val="1Tablecaption"/>
      </w:pPr>
      <w:bookmarkStart w:id="873" w:name="_Ref395175360"/>
      <w:bookmarkStart w:id="874" w:name="_Toc448324345"/>
      <w:r>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873"/>
      <w:r>
        <w:t xml:space="preserve">   Decision Tree field canopy cover estimates</w:t>
      </w:r>
      <w:bookmarkEnd w:id="874"/>
    </w:p>
    <w:tbl>
      <w:tblPr>
        <w:tblStyle w:val="MyThesisTable"/>
        <w:tblW w:w="5085" w:type="dxa"/>
        <w:tblLayout w:type="fixed"/>
        <w:tblLook w:val="01E0" w:firstRow="1" w:lastRow="1" w:firstColumn="1" w:lastColumn="1" w:noHBand="0" w:noVBand="0"/>
        <w:tblPrChange w:id="875" w:author="dugalh" w:date="2017-04-24T15:32:00Z">
          <w:tblPr>
            <w:tblStyle w:val="MyThesisTable"/>
            <w:tblW w:w="6554" w:type="dxa"/>
            <w:tblLayout w:type="fixed"/>
            <w:tblLook w:val="01E0" w:firstRow="1" w:lastRow="1" w:firstColumn="1" w:lastColumn="1" w:noHBand="0" w:noVBand="0"/>
          </w:tblPr>
        </w:tblPrChange>
      </w:tblPr>
      <w:tblGrid>
        <w:gridCol w:w="1356"/>
        <w:gridCol w:w="678"/>
        <w:gridCol w:w="1582"/>
        <w:gridCol w:w="1469"/>
        <w:tblGridChange w:id="876">
          <w:tblGrid>
            <w:gridCol w:w="1356"/>
            <w:gridCol w:w="678"/>
            <w:gridCol w:w="1582"/>
            <w:gridCol w:w="1469"/>
          </w:tblGrid>
        </w:tblGridChange>
      </w:tblGrid>
      <w:tr w:rsidR="00684F38" w:rsidRPr="00AB1F17" w14:paraId="67A424A5" w14:textId="77777777" w:rsidTr="00684F38">
        <w:trPr>
          <w:cnfStyle w:val="100000000000" w:firstRow="1" w:lastRow="0" w:firstColumn="0" w:lastColumn="0" w:oddVBand="0" w:evenVBand="0" w:oddHBand="0" w:evenHBand="0" w:firstRowFirstColumn="0" w:firstRowLastColumn="0" w:lastRowFirstColumn="0" w:lastRowLastColumn="0"/>
          <w:trHeight w:val="340"/>
          <w:trPrChange w:id="877" w:author="dugalh" w:date="2017-04-24T15:32:00Z">
            <w:trPr>
              <w:trHeight w:val="340"/>
            </w:trPr>
          </w:trPrChange>
        </w:trPr>
        <w:tc>
          <w:tcPr>
            <w:tcW w:w="1356" w:type="dxa"/>
            <w:tcPrChange w:id="878" w:author="dugalh" w:date="2017-04-24T15:32:00Z">
              <w:tcPr>
                <w:tcW w:w="1356" w:type="dxa"/>
              </w:tcPr>
            </w:tcPrChange>
          </w:tcPr>
          <w:p w14:paraId="50173FCB"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Area</w:t>
            </w:r>
          </w:p>
        </w:tc>
        <w:tc>
          <w:tcPr>
            <w:tcW w:w="678" w:type="dxa"/>
            <w:tcPrChange w:id="879" w:author="dugalh" w:date="2017-04-24T15:32:00Z">
              <w:tcPr>
                <w:tcW w:w="678" w:type="dxa"/>
              </w:tcPr>
            </w:tcPrChange>
          </w:tcPr>
          <w:p w14:paraId="26F72A4F"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Num.</w:t>
            </w:r>
          </w:p>
        </w:tc>
        <w:tc>
          <w:tcPr>
            <w:tcW w:w="1582" w:type="dxa"/>
            <w:tcPrChange w:id="880" w:author="dugalh" w:date="2017-04-24T15:32:00Z">
              <w:tcPr>
                <w:tcW w:w="1582" w:type="dxa"/>
              </w:tcPr>
            </w:tcPrChange>
          </w:tcPr>
          <w:p w14:paraId="731EF130"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Ground Truth</w:t>
            </w:r>
            <w:r>
              <w:rPr>
                <w:rFonts w:cs="Arial"/>
                <w:sz w:val="16"/>
                <w:szCs w:val="16"/>
              </w:rPr>
              <w:t xml:space="preserve"> (%)</w:t>
            </w:r>
          </w:p>
        </w:tc>
        <w:tc>
          <w:tcPr>
            <w:tcW w:w="1469" w:type="dxa"/>
            <w:tcPrChange w:id="881" w:author="dugalh" w:date="2017-04-24T15:32:00Z">
              <w:tcPr>
                <w:tcW w:w="1469" w:type="dxa"/>
              </w:tcPr>
            </w:tcPrChange>
          </w:tcPr>
          <w:p w14:paraId="0517AC23"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684F38">
        <w:trPr>
          <w:trHeight w:val="340"/>
          <w:trPrChange w:id="882" w:author="dugalh" w:date="2017-04-24T15:32:00Z">
            <w:trPr>
              <w:trHeight w:val="340"/>
            </w:trPr>
          </w:trPrChange>
        </w:trPr>
        <w:tc>
          <w:tcPr>
            <w:tcW w:w="1356" w:type="dxa"/>
            <w:tcPrChange w:id="883" w:author="dugalh" w:date="2017-04-24T15:32:00Z">
              <w:tcPr>
                <w:tcW w:w="1356" w:type="dxa"/>
              </w:tcPr>
            </w:tcPrChange>
          </w:tcPr>
          <w:p w14:paraId="1F1EB2DF" w14:textId="77777777" w:rsidR="00684F38" w:rsidRPr="00AB1F17" w:rsidRDefault="00684F38" w:rsidP="007C5F60">
            <w:pPr>
              <w:rPr>
                <w:rFonts w:cs="Arial"/>
                <w:sz w:val="16"/>
                <w:szCs w:val="16"/>
              </w:rPr>
            </w:pPr>
            <w:r w:rsidRPr="00AB1F17">
              <w:rPr>
                <w:rFonts w:cs="Arial"/>
                <w:sz w:val="16"/>
                <w:szCs w:val="16"/>
              </w:rPr>
              <w:t>Groen</w:t>
            </w:r>
            <w:r>
              <w:rPr>
                <w:rFonts w:cs="Arial"/>
                <w:sz w:val="16"/>
                <w:szCs w:val="16"/>
              </w:rPr>
              <w:t>f</w:t>
            </w:r>
            <w:r w:rsidRPr="00AB1F17">
              <w:rPr>
                <w:rFonts w:cs="Arial"/>
                <w:sz w:val="16"/>
                <w:szCs w:val="16"/>
              </w:rPr>
              <w:t>ontein</w:t>
            </w:r>
          </w:p>
        </w:tc>
        <w:tc>
          <w:tcPr>
            <w:tcW w:w="678" w:type="dxa"/>
            <w:tcPrChange w:id="884" w:author="dugalh" w:date="2017-04-24T15:32:00Z">
              <w:tcPr>
                <w:tcW w:w="678" w:type="dxa"/>
              </w:tcPr>
            </w:tcPrChange>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Change w:id="885" w:author="dugalh" w:date="2017-04-24T15:32:00Z">
              <w:tcPr>
                <w:tcW w:w="1582" w:type="dxa"/>
              </w:tcPr>
            </w:tcPrChange>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Change w:id="886" w:author="dugalh" w:date="2017-04-24T15:32:00Z">
              <w:tcPr>
                <w:tcW w:w="1469" w:type="dxa"/>
              </w:tcPr>
            </w:tcPrChange>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684F38">
        <w:trPr>
          <w:trHeight w:val="340"/>
          <w:trPrChange w:id="887" w:author="dugalh" w:date="2017-04-24T15:32:00Z">
            <w:trPr>
              <w:trHeight w:val="340"/>
            </w:trPr>
          </w:trPrChange>
        </w:trPr>
        <w:tc>
          <w:tcPr>
            <w:tcW w:w="1356" w:type="dxa"/>
            <w:tcPrChange w:id="888" w:author="dugalh" w:date="2017-04-24T15:32:00Z">
              <w:tcPr>
                <w:tcW w:w="1356" w:type="dxa"/>
              </w:tcPr>
            </w:tcPrChange>
          </w:tcPr>
          <w:p w14:paraId="545751D7" w14:textId="77777777" w:rsidR="00684F38" w:rsidRPr="00AB1F17" w:rsidRDefault="00684F38" w:rsidP="007C5F60">
            <w:pPr>
              <w:rPr>
                <w:rFonts w:cs="Arial"/>
                <w:sz w:val="16"/>
                <w:szCs w:val="16"/>
              </w:rPr>
            </w:pPr>
          </w:p>
        </w:tc>
        <w:tc>
          <w:tcPr>
            <w:tcW w:w="678" w:type="dxa"/>
            <w:tcPrChange w:id="889" w:author="dugalh" w:date="2017-04-24T15:32:00Z">
              <w:tcPr>
                <w:tcW w:w="678" w:type="dxa"/>
              </w:tcPr>
            </w:tcPrChange>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Change w:id="890" w:author="dugalh" w:date="2017-04-24T15:32:00Z">
              <w:tcPr>
                <w:tcW w:w="1582" w:type="dxa"/>
              </w:tcPr>
            </w:tcPrChange>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Change w:id="891" w:author="dugalh" w:date="2017-04-24T15:32:00Z">
              <w:tcPr>
                <w:tcW w:w="1469" w:type="dxa"/>
              </w:tcPr>
            </w:tcPrChange>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684F38">
        <w:trPr>
          <w:trHeight w:val="340"/>
          <w:trPrChange w:id="892" w:author="dugalh" w:date="2017-04-24T15:32:00Z">
            <w:trPr>
              <w:trHeight w:val="340"/>
            </w:trPr>
          </w:trPrChange>
        </w:trPr>
        <w:tc>
          <w:tcPr>
            <w:tcW w:w="1356" w:type="dxa"/>
            <w:tcPrChange w:id="893" w:author="dugalh" w:date="2017-04-24T15:32:00Z">
              <w:tcPr>
                <w:tcW w:w="1356" w:type="dxa"/>
              </w:tcPr>
            </w:tcPrChange>
          </w:tcPr>
          <w:p w14:paraId="5654C4B7" w14:textId="77777777" w:rsidR="00684F38" w:rsidRPr="00AB1F17" w:rsidRDefault="00684F38" w:rsidP="007C5F60">
            <w:pPr>
              <w:rPr>
                <w:rFonts w:cs="Arial"/>
                <w:sz w:val="16"/>
                <w:szCs w:val="16"/>
              </w:rPr>
            </w:pPr>
          </w:p>
        </w:tc>
        <w:tc>
          <w:tcPr>
            <w:tcW w:w="678" w:type="dxa"/>
            <w:tcPrChange w:id="894" w:author="dugalh" w:date="2017-04-24T15:32:00Z">
              <w:tcPr>
                <w:tcW w:w="678" w:type="dxa"/>
              </w:tcPr>
            </w:tcPrChange>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Change w:id="895" w:author="dugalh" w:date="2017-04-24T15:32:00Z">
              <w:tcPr>
                <w:tcW w:w="1582" w:type="dxa"/>
              </w:tcPr>
            </w:tcPrChange>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Change w:id="896" w:author="dugalh" w:date="2017-04-24T15:32:00Z">
              <w:tcPr>
                <w:tcW w:w="1469" w:type="dxa"/>
              </w:tcPr>
            </w:tcPrChange>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684F38">
        <w:trPr>
          <w:trHeight w:val="340"/>
          <w:trPrChange w:id="897" w:author="dugalh" w:date="2017-04-24T15:32:00Z">
            <w:trPr>
              <w:trHeight w:val="340"/>
            </w:trPr>
          </w:trPrChange>
        </w:trPr>
        <w:tc>
          <w:tcPr>
            <w:tcW w:w="1356" w:type="dxa"/>
            <w:tcBorders>
              <w:bottom w:val="single" w:sz="12" w:space="0" w:color="000000" w:themeColor="text1"/>
            </w:tcBorders>
            <w:tcPrChange w:id="898" w:author="dugalh" w:date="2017-04-24T15:32:00Z">
              <w:tcPr>
                <w:tcW w:w="1356" w:type="dxa"/>
                <w:tcBorders>
                  <w:bottom w:val="single" w:sz="12" w:space="0" w:color="000000" w:themeColor="text1"/>
                </w:tcBorders>
              </w:tcPr>
            </w:tcPrChange>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99" w:author="dugalh" w:date="2017-04-24T15:32:00Z">
              <w:tcPr>
                <w:tcW w:w="678" w:type="dxa"/>
                <w:tcBorders>
                  <w:bottom w:val="single" w:sz="12" w:space="0" w:color="000000" w:themeColor="text1"/>
                </w:tcBorders>
              </w:tcPr>
            </w:tcPrChange>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900" w:author="dugalh" w:date="2017-04-24T15:32:00Z">
              <w:tcPr>
                <w:tcW w:w="1582" w:type="dxa"/>
                <w:tcBorders>
                  <w:bottom w:val="single" w:sz="12" w:space="0" w:color="000000" w:themeColor="text1"/>
                </w:tcBorders>
              </w:tcPr>
            </w:tcPrChange>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Change w:id="901" w:author="dugalh" w:date="2017-04-24T15:32:00Z">
              <w:tcPr>
                <w:tcW w:w="1469" w:type="dxa"/>
                <w:tcBorders>
                  <w:bottom w:val="single" w:sz="12" w:space="0" w:color="000000" w:themeColor="text1"/>
                </w:tcBorders>
              </w:tcPr>
            </w:tcPrChange>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684F38">
        <w:trPr>
          <w:trHeight w:val="414"/>
          <w:trPrChange w:id="902" w:author="dugalh" w:date="2017-04-24T15:32:00Z">
            <w:trPr>
              <w:trHeight w:val="414"/>
            </w:trPr>
          </w:trPrChange>
        </w:trPr>
        <w:tc>
          <w:tcPr>
            <w:tcW w:w="1356" w:type="dxa"/>
            <w:tcBorders>
              <w:top w:val="single" w:sz="12" w:space="0" w:color="000000" w:themeColor="text1"/>
              <w:bottom w:val="nil"/>
            </w:tcBorders>
            <w:tcPrChange w:id="903" w:author="dugalh" w:date="2017-04-24T15:32:00Z">
              <w:tcPr>
                <w:tcW w:w="1356" w:type="dxa"/>
                <w:tcBorders>
                  <w:top w:val="single" w:sz="12" w:space="0" w:color="000000" w:themeColor="text1"/>
                  <w:bottom w:val="nil"/>
                </w:tcBorders>
              </w:tcPr>
            </w:tcPrChange>
          </w:tcPr>
          <w:p w14:paraId="1D36B065" w14:textId="77777777" w:rsidR="00684F38" w:rsidRPr="00AB1F17" w:rsidRDefault="00684F38" w:rsidP="007C5F60">
            <w:pPr>
              <w:rPr>
                <w:rFonts w:cs="Arial"/>
                <w:sz w:val="16"/>
                <w:szCs w:val="16"/>
              </w:rPr>
            </w:pPr>
            <w:r w:rsidRPr="00AB1F17">
              <w:rPr>
                <w:rFonts w:cs="Arial"/>
                <w:sz w:val="16"/>
                <w:szCs w:val="16"/>
              </w:rPr>
              <w:t>Matjies</w:t>
            </w:r>
            <w:r>
              <w:rPr>
                <w:rFonts w:cs="Arial"/>
                <w:sz w:val="16"/>
                <w:szCs w:val="16"/>
              </w:rPr>
              <w:t>v</w:t>
            </w:r>
            <w:r w:rsidRPr="00AB1F17">
              <w:rPr>
                <w:rFonts w:cs="Arial"/>
                <w:sz w:val="16"/>
                <w:szCs w:val="16"/>
              </w:rPr>
              <w:t>lei</w:t>
            </w:r>
          </w:p>
        </w:tc>
        <w:tc>
          <w:tcPr>
            <w:tcW w:w="678" w:type="dxa"/>
            <w:tcBorders>
              <w:top w:val="single" w:sz="12" w:space="0" w:color="000000" w:themeColor="text1"/>
              <w:bottom w:val="nil"/>
            </w:tcBorders>
            <w:tcPrChange w:id="904" w:author="dugalh" w:date="2017-04-24T15:32:00Z">
              <w:tcPr>
                <w:tcW w:w="678" w:type="dxa"/>
                <w:tcBorders>
                  <w:top w:val="single" w:sz="12" w:space="0" w:color="000000" w:themeColor="text1"/>
                  <w:bottom w:val="nil"/>
                </w:tcBorders>
              </w:tcPr>
            </w:tcPrChange>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Change w:id="905" w:author="dugalh" w:date="2017-04-24T15:32:00Z">
              <w:tcPr>
                <w:tcW w:w="1582" w:type="dxa"/>
                <w:tcBorders>
                  <w:top w:val="single" w:sz="12" w:space="0" w:color="000000" w:themeColor="text1"/>
                  <w:bottom w:val="nil"/>
                </w:tcBorders>
              </w:tcPr>
            </w:tcPrChange>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Change w:id="906" w:author="dugalh" w:date="2017-04-24T15:32:00Z">
              <w:tcPr>
                <w:tcW w:w="1469" w:type="dxa"/>
                <w:tcBorders>
                  <w:top w:val="single" w:sz="12" w:space="0" w:color="000000" w:themeColor="text1"/>
                  <w:bottom w:val="nil"/>
                </w:tcBorders>
              </w:tcPr>
            </w:tcPrChange>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684F38">
        <w:trPr>
          <w:trHeight w:val="340"/>
          <w:trPrChange w:id="907" w:author="dugalh" w:date="2017-04-24T15:32:00Z">
            <w:trPr>
              <w:trHeight w:val="340"/>
            </w:trPr>
          </w:trPrChange>
        </w:trPr>
        <w:tc>
          <w:tcPr>
            <w:tcW w:w="1356" w:type="dxa"/>
            <w:tcBorders>
              <w:top w:val="nil"/>
            </w:tcBorders>
            <w:tcPrChange w:id="908" w:author="dugalh" w:date="2017-04-24T15:32:00Z">
              <w:tcPr>
                <w:tcW w:w="1356" w:type="dxa"/>
                <w:tcBorders>
                  <w:top w:val="nil"/>
                </w:tcBorders>
              </w:tcPr>
            </w:tcPrChange>
          </w:tcPr>
          <w:p w14:paraId="7A78B2A9" w14:textId="77777777" w:rsidR="00684F38" w:rsidRPr="00AB1F17" w:rsidRDefault="00684F38" w:rsidP="007C5F60">
            <w:pPr>
              <w:rPr>
                <w:rFonts w:cs="Arial"/>
                <w:sz w:val="16"/>
                <w:szCs w:val="16"/>
              </w:rPr>
            </w:pPr>
          </w:p>
        </w:tc>
        <w:tc>
          <w:tcPr>
            <w:tcW w:w="678" w:type="dxa"/>
            <w:tcBorders>
              <w:top w:val="nil"/>
            </w:tcBorders>
            <w:tcPrChange w:id="909" w:author="dugalh" w:date="2017-04-24T15:32:00Z">
              <w:tcPr>
                <w:tcW w:w="678" w:type="dxa"/>
                <w:tcBorders>
                  <w:top w:val="nil"/>
                </w:tcBorders>
              </w:tcPr>
            </w:tcPrChange>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Change w:id="910" w:author="dugalh" w:date="2017-04-24T15:32:00Z">
              <w:tcPr>
                <w:tcW w:w="1582" w:type="dxa"/>
                <w:tcBorders>
                  <w:top w:val="nil"/>
                </w:tcBorders>
              </w:tcPr>
            </w:tcPrChange>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Change w:id="911" w:author="dugalh" w:date="2017-04-24T15:32:00Z">
              <w:tcPr>
                <w:tcW w:w="1469" w:type="dxa"/>
                <w:tcBorders>
                  <w:top w:val="nil"/>
                </w:tcBorders>
              </w:tcPr>
            </w:tcPrChange>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684F38">
        <w:trPr>
          <w:trHeight w:val="340"/>
          <w:trPrChange w:id="912" w:author="dugalh" w:date="2017-04-24T15:32:00Z">
            <w:trPr>
              <w:trHeight w:val="340"/>
            </w:trPr>
          </w:trPrChange>
        </w:trPr>
        <w:tc>
          <w:tcPr>
            <w:tcW w:w="1356" w:type="dxa"/>
            <w:tcPrChange w:id="913" w:author="dugalh" w:date="2017-04-24T15:32:00Z">
              <w:tcPr>
                <w:tcW w:w="1356" w:type="dxa"/>
              </w:tcPr>
            </w:tcPrChange>
          </w:tcPr>
          <w:p w14:paraId="7D97904F" w14:textId="77777777" w:rsidR="00684F38" w:rsidRPr="00AB1F17" w:rsidRDefault="00684F38" w:rsidP="007C5F60">
            <w:pPr>
              <w:rPr>
                <w:rFonts w:cs="Arial"/>
                <w:sz w:val="16"/>
                <w:szCs w:val="16"/>
              </w:rPr>
            </w:pPr>
          </w:p>
        </w:tc>
        <w:tc>
          <w:tcPr>
            <w:tcW w:w="678" w:type="dxa"/>
            <w:tcPrChange w:id="914" w:author="dugalh" w:date="2017-04-24T15:32:00Z">
              <w:tcPr>
                <w:tcW w:w="678" w:type="dxa"/>
              </w:tcPr>
            </w:tcPrChange>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Change w:id="915" w:author="dugalh" w:date="2017-04-24T15:32:00Z">
              <w:tcPr>
                <w:tcW w:w="1582" w:type="dxa"/>
              </w:tcPr>
            </w:tcPrChange>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Change w:id="916" w:author="dugalh" w:date="2017-04-24T15:32:00Z">
              <w:tcPr>
                <w:tcW w:w="1469" w:type="dxa"/>
              </w:tcPr>
            </w:tcPrChange>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684F38">
        <w:trPr>
          <w:trHeight w:val="340"/>
          <w:trPrChange w:id="917" w:author="dugalh" w:date="2017-04-24T15:32:00Z">
            <w:trPr>
              <w:trHeight w:val="340"/>
            </w:trPr>
          </w:trPrChange>
        </w:trPr>
        <w:tc>
          <w:tcPr>
            <w:tcW w:w="1356" w:type="dxa"/>
            <w:tcPrChange w:id="918" w:author="dugalh" w:date="2017-04-24T15:32:00Z">
              <w:tcPr>
                <w:tcW w:w="1356" w:type="dxa"/>
              </w:tcPr>
            </w:tcPrChange>
          </w:tcPr>
          <w:p w14:paraId="0BEFD1F0" w14:textId="77777777" w:rsidR="00684F38" w:rsidRPr="00AB1F17" w:rsidRDefault="00684F38" w:rsidP="007C5F60">
            <w:pPr>
              <w:rPr>
                <w:rFonts w:cs="Arial"/>
                <w:sz w:val="16"/>
                <w:szCs w:val="16"/>
              </w:rPr>
            </w:pPr>
          </w:p>
        </w:tc>
        <w:tc>
          <w:tcPr>
            <w:tcW w:w="678" w:type="dxa"/>
            <w:tcPrChange w:id="919" w:author="dugalh" w:date="2017-04-24T15:32:00Z">
              <w:tcPr>
                <w:tcW w:w="678" w:type="dxa"/>
              </w:tcPr>
            </w:tcPrChange>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Change w:id="920" w:author="dugalh" w:date="2017-04-24T15:32:00Z">
              <w:tcPr>
                <w:tcW w:w="1582" w:type="dxa"/>
              </w:tcPr>
            </w:tcPrChange>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Change w:id="921" w:author="dugalh" w:date="2017-04-24T15:32:00Z">
              <w:tcPr>
                <w:tcW w:w="1469" w:type="dxa"/>
              </w:tcPr>
            </w:tcPrChange>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684F38">
        <w:trPr>
          <w:trHeight w:val="340"/>
          <w:trPrChange w:id="922" w:author="dugalh" w:date="2017-04-24T15:32:00Z">
            <w:trPr>
              <w:trHeight w:val="340"/>
            </w:trPr>
          </w:trPrChange>
        </w:trPr>
        <w:tc>
          <w:tcPr>
            <w:tcW w:w="1356" w:type="dxa"/>
            <w:tcPrChange w:id="923" w:author="dugalh" w:date="2017-04-24T15:32:00Z">
              <w:tcPr>
                <w:tcW w:w="1356" w:type="dxa"/>
              </w:tcPr>
            </w:tcPrChange>
          </w:tcPr>
          <w:p w14:paraId="22A2CF4A" w14:textId="77777777" w:rsidR="00684F38" w:rsidRPr="00AB1F17" w:rsidRDefault="00684F38" w:rsidP="007C5F60">
            <w:pPr>
              <w:rPr>
                <w:rFonts w:cs="Arial"/>
                <w:sz w:val="16"/>
                <w:szCs w:val="16"/>
              </w:rPr>
            </w:pPr>
          </w:p>
        </w:tc>
        <w:tc>
          <w:tcPr>
            <w:tcW w:w="678" w:type="dxa"/>
            <w:tcPrChange w:id="924" w:author="dugalh" w:date="2017-04-24T15:32:00Z">
              <w:tcPr>
                <w:tcW w:w="678" w:type="dxa"/>
              </w:tcPr>
            </w:tcPrChange>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Change w:id="925" w:author="dugalh" w:date="2017-04-24T15:32:00Z">
              <w:tcPr>
                <w:tcW w:w="1582" w:type="dxa"/>
              </w:tcPr>
            </w:tcPrChange>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Change w:id="926" w:author="dugalh" w:date="2017-04-24T15:32:00Z">
              <w:tcPr>
                <w:tcW w:w="1469" w:type="dxa"/>
              </w:tcPr>
            </w:tcPrChange>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684F38">
        <w:trPr>
          <w:trHeight w:val="340"/>
          <w:trPrChange w:id="927" w:author="dugalh" w:date="2017-04-24T15:32:00Z">
            <w:trPr>
              <w:trHeight w:val="340"/>
            </w:trPr>
          </w:trPrChange>
        </w:trPr>
        <w:tc>
          <w:tcPr>
            <w:tcW w:w="1356" w:type="dxa"/>
            <w:tcPrChange w:id="928" w:author="dugalh" w:date="2017-04-24T15:32:00Z">
              <w:tcPr>
                <w:tcW w:w="1356" w:type="dxa"/>
              </w:tcPr>
            </w:tcPrChange>
          </w:tcPr>
          <w:p w14:paraId="0E7806DB" w14:textId="77777777" w:rsidR="00684F38" w:rsidRPr="00AB1F17" w:rsidRDefault="00684F38" w:rsidP="007C5F60">
            <w:pPr>
              <w:rPr>
                <w:rFonts w:cs="Arial"/>
                <w:sz w:val="16"/>
                <w:szCs w:val="16"/>
              </w:rPr>
            </w:pPr>
          </w:p>
        </w:tc>
        <w:tc>
          <w:tcPr>
            <w:tcW w:w="678" w:type="dxa"/>
            <w:tcPrChange w:id="929" w:author="dugalh" w:date="2017-04-24T15:32:00Z">
              <w:tcPr>
                <w:tcW w:w="678" w:type="dxa"/>
              </w:tcPr>
            </w:tcPrChange>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Change w:id="930" w:author="dugalh" w:date="2017-04-24T15:32:00Z">
              <w:tcPr>
                <w:tcW w:w="1582" w:type="dxa"/>
              </w:tcPr>
            </w:tcPrChange>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Change w:id="931" w:author="dugalh" w:date="2017-04-24T15:32:00Z">
              <w:tcPr>
                <w:tcW w:w="1469" w:type="dxa"/>
              </w:tcPr>
            </w:tcPrChange>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684F38">
        <w:trPr>
          <w:trHeight w:val="340"/>
          <w:trPrChange w:id="932" w:author="dugalh" w:date="2017-04-24T15:32:00Z">
            <w:trPr>
              <w:trHeight w:val="340"/>
            </w:trPr>
          </w:trPrChange>
        </w:trPr>
        <w:tc>
          <w:tcPr>
            <w:tcW w:w="1356" w:type="dxa"/>
            <w:tcPrChange w:id="933" w:author="dugalh" w:date="2017-04-24T15:32:00Z">
              <w:tcPr>
                <w:tcW w:w="1356" w:type="dxa"/>
              </w:tcPr>
            </w:tcPrChange>
          </w:tcPr>
          <w:p w14:paraId="3DF1A1F3" w14:textId="77777777" w:rsidR="00684F38" w:rsidRPr="00AB1F17" w:rsidRDefault="00684F38" w:rsidP="007C5F60">
            <w:pPr>
              <w:rPr>
                <w:rFonts w:cs="Arial"/>
                <w:sz w:val="16"/>
                <w:szCs w:val="16"/>
              </w:rPr>
            </w:pPr>
          </w:p>
        </w:tc>
        <w:tc>
          <w:tcPr>
            <w:tcW w:w="678" w:type="dxa"/>
            <w:tcPrChange w:id="934" w:author="dugalh" w:date="2017-04-24T15:32:00Z">
              <w:tcPr>
                <w:tcW w:w="678" w:type="dxa"/>
              </w:tcPr>
            </w:tcPrChange>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Change w:id="935" w:author="dugalh" w:date="2017-04-24T15:32:00Z">
              <w:tcPr>
                <w:tcW w:w="1582" w:type="dxa"/>
              </w:tcPr>
            </w:tcPrChange>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Change w:id="936" w:author="dugalh" w:date="2017-04-24T15:32:00Z">
              <w:tcPr>
                <w:tcW w:w="1469" w:type="dxa"/>
              </w:tcPr>
            </w:tcPrChange>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684F38">
        <w:trPr>
          <w:trHeight w:val="340"/>
          <w:trPrChange w:id="937" w:author="dugalh" w:date="2017-04-24T15:32:00Z">
            <w:trPr>
              <w:trHeight w:val="340"/>
            </w:trPr>
          </w:trPrChange>
        </w:trPr>
        <w:tc>
          <w:tcPr>
            <w:tcW w:w="1356" w:type="dxa"/>
            <w:tcPrChange w:id="938" w:author="dugalh" w:date="2017-04-24T15:32:00Z">
              <w:tcPr>
                <w:tcW w:w="1356" w:type="dxa"/>
              </w:tcPr>
            </w:tcPrChange>
          </w:tcPr>
          <w:p w14:paraId="58FF29A8" w14:textId="77777777" w:rsidR="00684F38" w:rsidRPr="00AB1F17" w:rsidRDefault="00684F38" w:rsidP="007C5F60">
            <w:pPr>
              <w:rPr>
                <w:rFonts w:cs="Arial"/>
                <w:sz w:val="16"/>
                <w:szCs w:val="16"/>
              </w:rPr>
            </w:pPr>
          </w:p>
        </w:tc>
        <w:tc>
          <w:tcPr>
            <w:tcW w:w="678" w:type="dxa"/>
            <w:tcPrChange w:id="939" w:author="dugalh" w:date="2017-04-24T15:32:00Z">
              <w:tcPr>
                <w:tcW w:w="678" w:type="dxa"/>
              </w:tcPr>
            </w:tcPrChange>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Change w:id="940" w:author="dugalh" w:date="2017-04-24T15:32:00Z">
              <w:tcPr>
                <w:tcW w:w="1582" w:type="dxa"/>
              </w:tcPr>
            </w:tcPrChange>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Change w:id="941" w:author="dugalh" w:date="2017-04-24T15:32:00Z">
              <w:tcPr>
                <w:tcW w:w="1469" w:type="dxa"/>
              </w:tcPr>
            </w:tcPrChange>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684F38">
        <w:trPr>
          <w:trHeight w:val="340"/>
          <w:trPrChange w:id="942" w:author="dugalh" w:date="2017-04-24T15:32:00Z">
            <w:trPr>
              <w:trHeight w:val="340"/>
            </w:trPr>
          </w:trPrChange>
        </w:trPr>
        <w:tc>
          <w:tcPr>
            <w:tcW w:w="1356" w:type="dxa"/>
            <w:tcBorders>
              <w:bottom w:val="single" w:sz="12" w:space="0" w:color="000000" w:themeColor="text1"/>
            </w:tcBorders>
            <w:tcPrChange w:id="943" w:author="dugalh" w:date="2017-04-24T15:32:00Z">
              <w:tcPr>
                <w:tcW w:w="1356" w:type="dxa"/>
                <w:tcBorders>
                  <w:bottom w:val="single" w:sz="12" w:space="0" w:color="000000" w:themeColor="text1"/>
                </w:tcBorders>
              </w:tcPr>
            </w:tcPrChange>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44" w:author="dugalh" w:date="2017-04-24T15:32:00Z">
              <w:tcPr>
                <w:tcW w:w="678" w:type="dxa"/>
                <w:tcBorders>
                  <w:bottom w:val="single" w:sz="12" w:space="0" w:color="000000" w:themeColor="text1"/>
                </w:tcBorders>
              </w:tcPr>
            </w:tcPrChange>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Change w:id="945" w:author="dugalh" w:date="2017-04-24T15:32:00Z">
              <w:tcPr>
                <w:tcW w:w="1582" w:type="dxa"/>
                <w:tcBorders>
                  <w:bottom w:val="single" w:sz="12" w:space="0" w:color="000000" w:themeColor="text1"/>
                </w:tcBorders>
              </w:tcPr>
            </w:tcPrChange>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Change w:id="946" w:author="dugalh" w:date="2017-04-24T15:32:00Z">
              <w:tcPr>
                <w:tcW w:w="1469" w:type="dxa"/>
                <w:tcBorders>
                  <w:bottom w:val="single" w:sz="12" w:space="0" w:color="000000" w:themeColor="text1"/>
                </w:tcBorders>
              </w:tcPr>
            </w:tcPrChange>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684F38">
        <w:trPr>
          <w:trHeight w:val="340"/>
          <w:trPrChange w:id="947" w:author="dugalh" w:date="2017-04-24T15:32:00Z">
            <w:trPr>
              <w:trHeight w:val="340"/>
            </w:trPr>
          </w:trPrChange>
        </w:trPr>
        <w:tc>
          <w:tcPr>
            <w:tcW w:w="1356" w:type="dxa"/>
            <w:tcBorders>
              <w:top w:val="single" w:sz="12" w:space="0" w:color="000000" w:themeColor="text1"/>
              <w:bottom w:val="nil"/>
            </w:tcBorders>
            <w:tcPrChange w:id="948" w:author="dugalh" w:date="2017-04-24T15:32:00Z">
              <w:tcPr>
                <w:tcW w:w="1356" w:type="dxa"/>
                <w:tcBorders>
                  <w:top w:val="single" w:sz="12" w:space="0" w:color="000000" w:themeColor="text1"/>
                  <w:bottom w:val="nil"/>
                </w:tcBorders>
              </w:tcPr>
            </w:tcPrChange>
          </w:tcPr>
          <w:p w14:paraId="5E0439DD" w14:textId="77777777" w:rsidR="00684F38" w:rsidRPr="00AB1F17" w:rsidRDefault="00684F38" w:rsidP="007C5F60">
            <w:pPr>
              <w:rPr>
                <w:rFonts w:cs="Arial"/>
                <w:sz w:val="16"/>
                <w:szCs w:val="16"/>
              </w:rPr>
            </w:pPr>
            <w:r w:rsidRPr="00AB1F17">
              <w:rPr>
                <w:rFonts w:cs="Arial"/>
                <w:sz w:val="16"/>
                <w:szCs w:val="16"/>
              </w:rPr>
              <w:t>Rooi</w:t>
            </w:r>
            <w:r>
              <w:rPr>
                <w:rFonts w:cs="Arial"/>
                <w:sz w:val="16"/>
                <w:szCs w:val="16"/>
              </w:rPr>
              <w:t>b</w:t>
            </w:r>
            <w:r w:rsidRPr="00AB1F17">
              <w:rPr>
                <w:rFonts w:cs="Arial"/>
                <w:sz w:val="16"/>
                <w:szCs w:val="16"/>
              </w:rPr>
              <w:t>erg</w:t>
            </w:r>
          </w:p>
        </w:tc>
        <w:tc>
          <w:tcPr>
            <w:tcW w:w="678" w:type="dxa"/>
            <w:tcBorders>
              <w:top w:val="single" w:sz="12" w:space="0" w:color="000000" w:themeColor="text1"/>
              <w:bottom w:val="nil"/>
            </w:tcBorders>
            <w:tcPrChange w:id="949" w:author="dugalh" w:date="2017-04-24T15:32:00Z">
              <w:tcPr>
                <w:tcW w:w="678" w:type="dxa"/>
                <w:tcBorders>
                  <w:top w:val="single" w:sz="12" w:space="0" w:color="000000" w:themeColor="text1"/>
                  <w:bottom w:val="nil"/>
                </w:tcBorders>
              </w:tcPr>
            </w:tcPrChange>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950" w:author="dugalh" w:date="2017-04-24T15:32:00Z">
              <w:tcPr>
                <w:tcW w:w="1582" w:type="dxa"/>
                <w:tcBorders>
                  <w:top w:val="single" w:sz="12" w:space="0" w:color="000000" w:themeColor="text1"/>
                  <w:bottom w:val="nil"/>
                </w:tcBorders>
              </w:tcPr>
            </w:tcPrChange>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Change w:id="951" w:author="dugalh" w:date="2017-04-24T15:32:00Z">
              <w:tcPr>
                <w:tcW w:w="1469" w:type="dxa"/>
                <w:tcBorders>
                  <w:top w:val="single" w:sz="12" w:space="0" w:color="000000" w:themeColor="text1"/>
                  <w:bottom w:val="nil"/>
                </w:tcBorders>
              </w:tcPr>
            </w:tcPrChange>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684F38">
        <w:trPr>
          <w:trHeight w:val="340"/>
          <w:trPrChange w:id="952" w:author="dugalh" w:date="2017-04-24T15:32:00Z">
            <w:trPr>
              <w:trHeight w:val="340"/>
            </w:trPr>
          </w:trPrChange>
        </w:trPr>
        <w:tc>
          <w:tcPr>
            <w:tcW w:w="1356" w:type="dxa"/>
            <w:tcBorders>
              <w:top w:val="nil"/>
            </w:tcBorders>
            <w:tcPrChange w:id="953" w:author="dugalh" w:date="2017-04-24T15:32:00Z">
              <w:tcPr>
                <w:tcW w:w="1356" w:type="dxa"/>
                <w:tcBorders>
                  <w:top w:val="nil"/>
                </w:tcBorders>
              </w:tcPr>
            </w:tcPrChange>
          </w:tcPr>
          <w:p w14:paraId="293657C3" w14:textId="77777777" w:rsidR="00684F38" w:rsidRPr="00AB1F17" w:rsidRDefault="00684F38" w:rsidP="007C5F60">
            <w:pPr>
              <w:rPr>
                <w:rFonts w:cs="Arial"/>
                <w:sz w:val="16"/>
                <w:szCs w:val="16"/>
              </w:rPr>
            </w:pPr>
          </w:p>
        </w:tc>
        <w:tc>
          <w:tcPr>
            <w:tcW w:w="678" w:type="dxa"/>
            <w:tcBorders>
              <w:top w:val="nil"/>
            </w:tcBorders>
            <w:tcPrChange w:id="954" w:author="dugalh" w:date="2017-04-24T15:32:00Z">
              <w:tcPr>
                <w:tcW w:w="678" w:type="dxa"/>
                <w:tcBorders>
                  <w:top w:val="nil"/>
                </w:tcBorders>
              </w:tcPr>
            </w:tcPrChange>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955" w:author="dugalh" w:date="2017-04-24T15:32:00Z">
              <w:tcPr>
                <w:tcW w:w="1582" w:type="dxa"/>
                <w:tcBorders>
                  <w:top w:val="nil"/>
                </w:tcBorders>
              </w:tcPr>
            </w:tcPrChange>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Change w:id="956" w:author="dugalh" w:date="2017-04-24T15:32:00Z">
              <w:tcPr>
                <w:tcW w:w="1469" w:type="dxa"/>
                <w:tcBorders>
                  <w:top w:val="nil"/>
                </w:tcBorders>
              </w:tcPr>
            </w:tcPrChange>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684F38">
        <w:trPr>
          <w:trHeight w:val="340"/>
          <w:trPrChange w:id="957" w:author="dugalh" w:date="2017-04-24T15:32:00Z">
            <w:trPr>
              <w:trHeight w:val="340"/>
            </w:trPr>
          </w:trPrChange>
        </w:trPr>
        <w:tc>
          <w:tcPr>
            <w:tcW w:w="1356" w:type="dxa"/>
            <w:tcBorders>
              <w:bottom w:val="single" w:sz="12" w:space="0" w:color="000000" w:themeColor="text1"/>
            </w:tcBorders>
            <w:tcPrChange w:id="958" w:author="dugalh" w:date="2017-04-24T15:32:00Z">
              <w:tcPr>
                <w:tcW w:w="1356" w:type="dxa"/>
                <w:tcBorders>
                  <w:bottom w:val="single" w:sz="12" w:space="0" w:color="000000" w:themeColor="text1"/>
                </w:tcBorders>
              </w:tcPr>
            </w:tcPrChange>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59" w:author="dugalh" w:date="2017-04-24T15:32:00Z">
              <w:tcPr>
                <w:tcW w:w="678" w:type="dxa"/>
                <w:tcBorders>
                  <w:bottom w:val="single" w:sz="12" w:space="0" w:color="000000" w:themeColor="text1"/>
                </w:tcBorders>
              </w:tcPr>
            </w:tcPrChange>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Change w:id="960" w:author="dugalh" w:date="2017-04-24T15:32:00Z">
              <w:tcPr>
                <w:tcW w:w="1582" w:type="dxa"/>
                <w:tcBorders>
                  <w:bottom w:val="single" w:sz="12" w:space="0" w:color="000000" w:themeColor="text1"/>
                </w:tcBorders>
              </w:tcPr>
            </w:tcPrChange>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Change w:id="961" w:author="dugalh" w:date="2017-04-24T15:32:00Z">
              <w:tcPr>
                <w:tcW w:w="1469" w:type="dxa"/>
                <w:tcBorders>
                  <w:bottom w:val="single" w:sz="12" w:space="0" w:color="000000" w:themeColor="text1"/>
                </w:tcBorders>
              </w:tcPr>
            </w:tcPrChange>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684F38">
        <w:trPr>
          <w:trHeight w:val="340"/>
          <w:trPrChange w:id="962" w:author="dugalh" w:date="2017-04-24T15:32:00Z">
            <w:trPr>
              <w:trHeight w:val="340"/>
            </w:trPr>
          </w:trPrChange>
        </w:trPr>
        <w:tc>
          <w:tcPr>
            <w:tcW w:w="1356" w:type="dxa"/>
            <w:tcBorders>
              <w:top w:val="single" w:sz="12" w:space="0" w:color="000000" w:themeColor="text1"/>
              <w:bottom w:val="nil"/>
            </w:tcBorders>
            <w:tcPrChange w:id="963" w:author="dugalh" w:date="2017-04-24T15:32:00Z">
              <w:tcPr>
                <w:tcW w:w="1356" w:type="dxa"/>
                <w:tcBorders>
                  <w:top w:val="single" w:sz="12" w:space="0" w:color="000000" w:themeColor="text1"/>
                  <w:bottom w:val="nil"/>
                </w:tcBorders>
              </w:tcPr>
            </w:tcPrChange>
          </w:tcPr>
          <w:p w14:paraId="595F8813" w14:textId="77777777" w:rsidR="00684F38" w:rsidRPr="00AB1F17" w:rsidRDefault="00684F38" w:rsidP="007C5F60">
            <w:pPr>
              <w:rPr>
                <w:rFonts w:cs="Arial"/>
                <w:sz w:val="16"/>
                <w:szCs w:val="16"/>
              </w:rPr>
            </w:pPr>
            <w:r w:rsidRPr="00AB1F17">
              <w:rPr>
                <w:rFonts w:cs="Arial"/>
                <w:sz w:val="16"/>
                <w:szCs w:val="16"/>
              </w:rPr>
              <w:t>Groot</w:t>
            </w:r>
            <w:r>
              <w:rPr>
                <w:rFonts w:cs="Arial"/>
                <w:sz w:val="16"/>
                <w:szCs w:val="16"/>
              </w:rPr>
              <w:t>k</w:t>
            </w:r>
            <w:r w:rsidRPr="00AB1F17">
              <w:rPr>
                <w:rFonts w:cs="Arial"/>
                <w:sz w:val="16"/>
                <w:szCs w:val="16"/>
              </w:rPr>
              <w:t>op</w:t>
            </w:r>
          </w:p>
        </w:tc>
        <w:tc>
          <w:tcPr>
            <w:tcW w:w="678" w:type="dxa"/>
            <w:tcBorders>
              <w:top w:val="single" w:sz="12" w:space="0" w:color="000000" w:themeColor="text1"/>
              <w:bottom w:val="nil"/>
            </w:tcBorders>
            <w:tcPrChange w:id="964" w:author="dugalh" w:date="2017-04-24T15:32:00Z">
              <w:tcPr>
                <w:tcW w:w="678" w:type="dxa"/>
                <w:tcBorders>
                  <w:top w:val="single" w:sz="12" w:space="0" w:color="000000" w:themeColor="text1"/>
                  <w:bottom w:val="nil"/>
                </w:tcBorders>
              </w:tcPr>
            </w:tcPrChange>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965" w:author="dugalh" w:date="2017-04-24T15:32:00Z">
              <w:tcPr>
                <w:tcW w:w="1582" w:type="dxa"/>
                <w:tcBorders>
                  <w:top w:val="single" w:sz="12" w:space="0" w:color="000000" w:themeColor="text1"/>
                  <w:bottom w:val="nil"/>
                </w:tcBorders>
              </w:tcPr>
            </w:tcPrChange>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Change w:id="966" w:author="dugalh" w:date="2017-04-24T15:32:00Z">
              <w:tcPr>
                <w:tcW w:w="1469" w:type="dxa"/>
                <w:tcBorders>
                  <w:top w:val="single" w:sz="12" w:space="0" w:color="000000" w:themeColor="text1"/>
                  <w:bottom w:val="nil"/>
                </w:tcBorders>
              </w:tcPr>
            </w:tcPrChange>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684F38">
        <w:trPr>
          <w:trHeight w:val="340"/>
          <w:trPrChange w:id="967" w:author="dugalh" w:date="2017-04-24T15:32:00Z">
            <w:trPr>
              <w:trHeight w:val="340"/>
            </w:trPr>
          </w:trPrChange>
        </w:trPr>
        <w:tc>
          <w:tcPr>
            <w:tcW w:w="1356" w:type="dxa"/>
            <w:tcBorders>
              <w:top w:val="nil"/>
            </w:tcBorders>
            <w:tcPrChange w:id="968" w:author="dugalh" w:date="2017-04-24T15:32:00Z">
              <w:tcPr>
                <w:tcW w:w="1356" w:type="dxa"/>
                <w:tcBorders>
                  <w:top w:val="nil"/>
                </w:tcBorders>
              </w:tcPr>
            </w:tcPrChange>
          </w:tcPr>
          <w:p w14:paraId="00EED920" w14:textId="77777777" w:rsidR="00684F38" w:rsidRPr="00AB1F17" w:rsidRDefault="00684F38" w:rsidP="007C5F60">
            <w:pPr>
              <w:rPr>
                <w:rFonts w:cs="Arial"/>
                <w:sz w:val="16"/>
                <w:szCs w:val="16"/>
              </w:rPr>
            </w:pPr>
          </w:p>
        </w:tc>
        <w:tc>
          <w:tcPr>
            <w:tcW w:w="678" w:type="dxa"/>
            <w:tcBorders>
              <w:top w:val="nil"/>
            </w:tcBorders>
            <w:tcPrChange w:id="969" w:author="dugalh" w:date="2017-04-24T15:32:00Z">
              <w:tcPr>
                <w:tcW w:w="678" w:type="dxa"/>
                <w:tcBorders>
                  <w:top w:val="nil"/>
                </w:tcBorders>
              </w:tcPr>
            </w:tcPrChange>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970" w:author="dugalh" w:date="2017-04-24T15:32:00Z">
              <w:tcPr>
                <w:tcW w:w="1582" w:type="dxa"/>
                <w:tcBorders>
                  <w:top w:val="nil"/>
                </w:tcBorders>
              </w:tcPr>
            </w:tcPrChange>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Change w:id="971" w:author="dugalh" w:date="2017-04-24T15:32:00Z">
              <w:tcPr>
                <w:tcW w:w="1469" w:type="dxa"/>
                <w:tcBorders>
                  <w:top w:val="nil"/>
                </w:tcBorders>
              </w:tcPr>
            </w:tcPrChange>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684F38">
        <w:trPr>
          <w:trHeight w:val="340"/>
          <w:trPrChange w:id="972" w:author="dugalh" w:date="2017-04-24T15:32:00Z">
            <w:trPr>
              <w:trHeight w:val="340"/>
            </w:trPr>
          </w:trPrChange>
        </w:trPr>
        <w:tc>
          <w:tcPr>
            <w:tcW w:w="1356" w:type="dxa"/>
            <w:tcPrChange w:id="973" w:author="dugalh" w:date="2017-04-24T15:32:00Z">
              <w:tcPr>
                <w:tcW w:w="1356" w:type="dxa"/>
              </w:tcPr>
            </w:tcPrChange>
          </w:tcPr>
          <w:p w14:paraId="3AD0E29A" w14:textId="77777777" w:rsidR="00684F38" w:rsidRPr="00AB1F17" w:rsidRDefault="00684F38" w:rsidP="007C5F60">
            <w:pPr>
              <w:rPr>
                <w:rFonts w:cs="Arial"/>
                <w:sz w:val="16"/>
                <w:szCs w:val="16"/>
              </w:rPr>
            </w:pPr>
          </w:p>
        </w:tc>
        <w:tc>
          <w:tcPr>
            <w:tcW w:w="678" w:type="dxa"/>
            <w:tcPrChange w:id="974" w:author="dugalh" w:date="2017-04-24T15:32:00Z">
              <w:tcPr>
                <w:tcW w:w="678" w:type="dxa"/>
              </w:tcPr>
            </w:tcPrChange>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Change w:id="975" w:author="dugalh" w:date="2017-04-24T15:32:00Z">
              <w:tcPr>
                <w:tcW w:w="1582" w:type="dxa"/>
              </w:tcPr>
            </w:tcPrChange>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Change w:id="976" w:author="dugalh" w:date="2017-04-24T15:32:00Z">
              <w:tcPr>
                <w:tcW w:w="1469" w:type="dxa"/>
              </w:tcPr>
            </w:tcPrChange>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684F38">
        <w:trPr>
          <w:trHeight w:val="340"/>
          <w:trPrChange w:id="977" w:author="dugalh" w:date="2017-04-24T15:32:00Z">
            <w:trPr>
              <w:trHeight w:val="340"/>
            </w:trPr>
          </w:trPrChange>
        </w:trPr>
        <w:tc>
          <w:tcPr>
            <w:tcW w:w="1356" w:type="dxa"/>
            <w:tcBorders>
              <w:bottom w:val="single" w:sz="12" w:space="0" w:color="000000" w:themeColor="text1"/>
            </w:tcBorders>
            <w:tcPrChange w:id="978" w:author="dugalh" w:date="2017-04-24T15:32:00Z">
              <w:tcPr>
                <w:tcW w:w="1356" w:type="dxa"/>
                <w:tcBorders>
                  <w:bottom w:val="single" w:sz="12" w:space="0" w:color="000000" w:themeColor="text1"/>
                </w:tcBorders>
              </w:tcPr>
            </w:tcPrChange>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79" w:author="dugalh" w:date="2017-04-24T15:32:00Z">
              <w:tcPr>
                <w:tcW w:w="678" w:type="dxa"/>
                <w:tcBorders>
                  <w:bottom w:val="single" w:sz="12" w:space="0" w:color="000000" w:themeColor="text1"/>
                </w:tcBorders>
              </w:tcPr>
            </w:tcPrChange>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980" w:author="dugalh" w:date="2017-04-24T15:32:00Z">
              <w:tcPr>
                <w:tcW w:w="1582" w:type="dxa"/>
                <w:tcBorders>
                  <w:bottom w:val="single" w:sz="12" w:space="0" w:color="000000" w:themeColor="text1"/>
                </w:tcBorders>
              </w:tcPr>
            </w:tcPrChange>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Change w:id="981" w:author="dugalh" w:date="2017-04-24T15:32:00Z">
              <w:tcPr>
                <w:tcW w:w="1469" w:type="dxa"/>
                <w:tcBorders>
                  <w:bottom w:val="single" w:sz="12" w:space="0" w:color="000000" w:themeColor="text1"/>
                </w:tcBorders>
              </w:tcPr>
            </w:tcPrChange>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684F38">
        <w:trPr>
          <w:trHeight w:val="340"/>
          <w:trPrChange w:id="982" w:author="dugalh" w:date="2017-04-24T15:32:00Z">
            <w:trPr>
              <w:trHeight w:val="340"/>
            </w:trPr>
          </w:trPrChange>
        </w:trPr>
        <w:tc>
          <w:tcPr>
            <w:tcW w:w="3616" w:type="dxa"/>
            <w:gridSpan w:val="3"/>
            <w:tcBorders>
              <w:top w:val="single" w:sz="12" w:space="0" w:color="000000" w:themeColor="text1"/>
              <w:bottom w:val="single" w:sz="12" w:space="0" w:color="000000" w:themeColor="text1"/>
            </w:tcBorders>
            <w:tcPrChange w:id="983" w:author="dugalh" w:date="2017-04-24T15:32:00Z">
              <w:tcPr>
                <w:tcW w:w="3616" w:type="dxa"/>
                <w:gridSpan w:val="3"/>
                <w:tcBorders>
                  <w:top w:val="single" w:sz="12" w:space="0" w:color="000000" w:themeColor="text1"/>
                  <w:bottom w:val="single" w:sz="12" w:space="0" w:color="000000" w:themeColor="text1"/>
                </w:tcBorders>
              </w:tcPr>
            </w:tcPrChange>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Change w:id="984" w:author="dugalh" w:date="2017-04-24T15:32:00Z">
              <w:tcPr>
                <w:tcW w:w="1469" w:type="dxa"/>
                <w:tcBorders>
                  <w:top w:val="single" w:sz="12" w:space="0" w:color="000000" w:themeColor="text1"/>
                  <w:bottom w:val="single" w:sz="12" w:space="0" w:color="000000" w:themeColor="text1"/>
                </w:tcBorders>
              </w:tcPr>
            </w:tcPrChange>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r w:rsidRPr="005716E7">
        <w:rPr>
          <w:rFonts w:ascii="Arial" w:hAnsi="Arial" w:cs="Arial"/>
          <w:sz w:val="16"/>
          <w:szCs w:val="16"/>
          <w:vertAlign w:val="superscript"/>
        </w:rPr>
        <w:t>a</w:t>
      </w:r>
      <w:r>
        <w:rPr>
          <w:rFonts w:ascii="Arial" w:hAnsi="Arial" w:cs="Arial"/>
          <w:sz w:val="16"/>
          <w:szCs w:val="16"/>
        </w:rPr>
        <w:t>MAE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3DFB59C5" w:rsidR="00D61588" w:rsidRDefault="00D61588" w:rsidP="00D61588">
      <w:pPr>
        <w:spacing w:line="360" w:lineRule="auto"/>
        <w:jc w:val="both"/>
      </w:pPr>
      <w:r>
        <w:t xml:space="preserve">The decision tree classifier was applied to the study area image mosaic to produce a </w:t>
      </w:r>
      <w:r w:rsidR="0084644E" w:rsidRPr="0084644E">
        <w:t>Spekboom</w:t>
      </w:r>
      <w:r>
        <w:t xml:space="preserve"> canopy cover map</w:t>
      </w:r>
      <w:ins w:id="985" w:author="dugalh" w:date="2017-04-16T17:54:00Z">
        <w:r w:rsidR="00A07E23">
          <w:t xml:space="preserve"> which was morphologically post-processed</w:t>
        </w:r>
      </w:ins>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ins w:id="986" w:author="dugalh" w:date="2017-04-16T17:52:00Z">
        <w:r w:rsidR="00A07E23">
          <w:t xml:space="preserve"> for each of the canopy cover ground truth </w:t>
        </w:r>
      </w:ins>
      <w:ins w:id="987" w:author="dugalh" w:date="2017-04-16T17:53:00Z">
        <w:r w:rsidR="00A07E23">
          <w:t>areas (</w:t>
        </w:r>
      </w:ins>
      <w:ins w:id="988" w:author="dugalh" w:date="2017-04-16T17:55:00Z">
        <w:r w:rsidR="006330AB">
          <w:t>as described in</w:t>
        </w:r>
      </w:ins>
      <w:ins w:id="989" w:author="dugalh" w:date="2017-04-16T17:53:00Z">
        <w:r w:rsidR="00A07E23">
          <w:t xml:space="preserve"> </w:t>
        </w:r>
        <w:r w:rsidR="00A07E23">
          <w:fldChar w:fldCharType="begin"/>
        </w:r>
        <w:r w:rsidR="00A07E23">
          <w:instrText xml:space="preserve"> REF _Ref466457780 \h </w:instrText>
        </w:r>
      </w:ins>
      <w:r w:rsidR="00A07E23">
        <w:fldChar w:fldCharType="separate"/>
      </w:r>
      <w:ins w:id="990" w:author="dugalh" w:date="2017-04-16T17:53:00Z">
        <w:r w:rsidR="00A07E23" w:rsidRPr="00F4774D">
          <w:t>Table 1</w:t>
        </w:r>
        <w:r w:rsidR="00A07E23">
          <w:fldChar w:fldCharType="end"/>
        </w:r>
        <w:r w:rsidR="00A07E23">
          <w:t>)</w:t>
        </w:r>
      </w:ins>
      <w:del w:id="991" w:author="Adriaan Van Niekerk" w:date="2017-03-05T13:51:00Z">
        <w:r w:rsidDel="001C6C2F">
          <w:delText xml:space="preserve"> for each of </w:delText>
        </w:r>
        <w:commentRangeStart w:id="992"/>
        <w:r w:rsidDel="001C6C2F">
          <w:delText>the field ground truth areas</w:delText>
        </w:r>
        <w:commentRangeEnd w:id="992"/>
        <w:r w:rsidR="001C6C2F" w:rsidDel="001C6C2F">
          <w:rPr>
            <w:rStyle w:val="CommentReference"/>
          </w:rPr>
          <w:commentReference w:id="992"/>
        </w:r>
      </w:del>
      <w:r>
        <w:t xml:space="preserve">.  </w:t>
      </w:r>
      <w:commentRangeStart w:id="993"/>
      <w:r w:rsidR="001C6C2F">
        <w:t>S</w:t>
      </w:r>
      <w:r>
        <w:t>ome spatial variation</w:t>
      </w:r>
      <w:r w:rsidR="001C6C2F">
        <w:t xml:space="preserve"> </w:t>
      </w:r>
      <w:r w:rsidR="001C6C2F">
        <w:lastRenderedPageBreak/>
        <w:t>is noticeable</w:t>
      </w:r>
      <w:r>
        <w:t xml:space="preserve">,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Arid areas seem </w:t>
      </w:r>
      <w:r w:rsidR="001C6C2F">
        <w:t xml:space="preserve">more </w:t>
      </w:r>
      <w:r>
        <w:t xml:space="preserve">prone to underestimation, possibly due to spectral mixing occurring with bare ground around the canopy borders and also due to the smaller and less dense </w:t>
      </w:r>
      <w:r w:rsidR="001C6C2F">
        <w:t xml:space="preserve">stands </w:t>
      </w:r>
      <w:r>
        <w:t xml:space="preserve">occurring in these areas.  Conversely, there seems to be a slight overestimation in more densely vegetated areas.  Confusion due to spectral mixing with other green vegetation seems the likely cause.  In general however, the canopy cover map appears accurate over the study area.  </w:t>
      </w:r>
      <w:commentRangeEnd w:id="993"/>
      <w:r w:rsidR="007C1081">
        <w:rPr>
          <w:rStyle w:val="CommentReference"/>
        </w:rPr>
        <w:commentReference w:id="993"/>
      </w:r>
    </w:p>
    <w:p w14:paraId="48F5F330" w14:textId="77777777" w:rsidR="00D61588" w:rsidRDefault="00D61588" w:rsidP="00D61588">
      <w:pPr>
        <w:spacing w:line="360" w:lineRule="auto"/>
        <w:jc w:val="both"/>
      </w:pPr>
    </w:p>
    <w:p w14:paraId="1E7F5247" w14:textId="77777777" w:rsidR="00D61588" w:rsidRDefault="00D61588" w:rsidP="00D61588">
      <w:r>
        <w:rPr>
          <w:noProof/>
          <w:lang w:eastAsia="en-GB"/>
        </w:rPr>
        <w:drawing>
          <wp:inline distT="0" distB="0" distL="0" distR="0" wp14:anchorId="37911955" wp14:editId="5485AA98">
            <wp:extent cx="5941695" cy="420306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enFonteinClassificationExamp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15843F78" w14:textId="76F77635" w:rsidR="00D61588" w:rsidRDefault="00D61588" w:rsidP="00D61588">
      <w:pPr>
        <w:pStyle w:val="Caption"/>
        <w:jc w:val="both"/>
      </w:pPr>
      <w:bookmarkStart w:id="994" w:name="_Ref395293945"/>
      <w:bookmarkStart w:id="995"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994"/>
      <w:r>
        <w:t xml:space="preserve">  Groenfontein classification (Habitat: valley thicket with </w:t>
      </w:r>
      <w:r w:rsidR="0084644E" w:rsidRPr="0084644E">
        <w:t>Spekboom</w:t>
      </w:r>
      <w:r>
        <w:t>)</w:t>
      </w:r>
      <w:bookmarkEnd w:id="995"/>
    </w:p>
    <w:p w14:paraId="0D8391A0" w14:textId="77777777" w:rsidR="00D61588" w:rsidRDefault="00D61588" w:rsidP="00D61588"/>
    <w:p w14:paraId="0B764EFE" w14:textId="77777777" w:rsidR="00D61588" w:rsidRDefault="00D61588" w:rsidP="00D61588">
      <w:r>
        <w:rPr>
          <w:noProof/>
          <w:lang w:eastAsia="en-GB"/>
        </w:rPr>
        <w:lastRenderedPageBreak/>
        <w:drawing>
          <wp:inline distT="0" distB="0" distL="0" distR="0" wp14:anchorId="26EE6575" wp14:editId="22B703FC">
            <wp:extent cx="5941695" cy="42030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jiesvleiClassificationExamp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4C10BA9" w14:textId="319BFC35" w:rsidR="00D61588" w:rsidRDefault="00D61588" w:rsidP="00D61588">
      <w:pPr>
        <w:pStyle w:val="Caption"/>
        <w:jc w:val="both"/>
      </w:pPr>
      <w:bookmarkStart w:id="996"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Matjiesvlei classification (Habitat: arid thicket with </w:t>
      </w:r>
      <w:r w:rsidR="0084644E" w:rsidRPr="0084644E">
        <w:t>Spekboom</w:t>
      </w:r>
      <w:r>
        <w:t>)</w:t>
      </w:r>
      <w:bookmarkEnd w:id="996"/>
    </w:p>
    <w:p w14:paraId="0CE944BD" w14:textId="77777777" w:rsidR="00D61588" w:rsidRDefault="00D61588" w:rsidP="00D61588"/>
    <w:p w14:paraId="6BFEC12D" w14:textId="77777777" w:rsidR="00D61588" w:rsidRDefault="00D61588" w:rsidP="00D61588">
      <w:r>
        <w:rPr>
          <w:noProof/>
          <w:lang w:eastAsia="en-GB"/>
        </w:rPr>
        <w:drawing>
          <wp:inline distT="0" distB="0" distL="0" distR="0" wp14:anchorId="6220A327" wp14:editId="191FE962">
            <wp:extent cx="5941695" cy="4203065"/>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oibergClassificationExampl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2745D63B" w14:textId="2778EE93" w:rsidR="00D61588" w:rsidRDefault="00D61588" w:rsidP="00D61588">
      <w:pPr>
        <w:pStyle w:val="Caption"/>
        <w:jc w:val="both"/>
      </w:pPr>
      <w:bookmarkStart w:id="997" w:name="_Toc448324371"/>
      <w:r>
        <w:lastRenderedPageBreak/>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Rooiberg classification (Habitat: arid thicket with </w:t>
      </w:r>
      <w:r w:rsidR="0084644E" w:rsidRPr="0084644E">
        <w:t>Spekboom</w:t>
      </w:r>
      <w:r>
        <w:t xml:space="preserve"> and Fynbos mosaic)</w:t>
      </w:r>
      <w:bookmarkEnd w:id="997"/>
    </w:p>
    <w:p w14:paraId="3D386B14" w14:textId="77777777" w:rsidR="00D61588" w:rsidRDefault="00D61588" w:rsidP="00D61588"/>
    <w:p w14:paraId="3870A958" w14:textId="77777777" w:rsidR="00D61588" w:rsidRDefault="00D61588" w:rsidP="00D61588">
      <w:r>
        <w:rPr>
          <w:noProof/>
          <w:lang w:eastAsia="en-GB"/>
        </w:rPr>
        <w:drawing>
          <wp:inline distT="0" distB="0" distL="0" distR="0" wp14:anchorId="784922C0" wp14:editId="28C70AE6">
            <wp:extent cx="5941695" cy="42030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otKopClassificationEx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51D6EF5" w14:textId="799A70AB" w:rsidR="00D61588" w:rsidRDefault="00D61588" w:rsidP="00D61588">
      <w:pPr>
        <w:pStyle w:val="Caption"/>
        <w:jc w:val="both"/>
      </w:pPr>
      <w:bookmarkStart w:id="998" w:name="_Ref395293949"/>
      <w:bookmarkStart w:id="999"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998"/>
      <w:r>
        <w:t xml:space="preserve">  Grootkop classification (Habitat: arid thicket with </w:t>
      </w:r>
      <w:r w:rsidR="0084644E" w:rsidRPr="0084644E">
        <w:t>Spekboom</w:t>
      </w:r>
      <w:r>
        <w:t xml:space="preserve"> and Succulent Karoo mosaic)</w:t>
      </w:r>
      <w:bookmarkEnd w:id="999"/>
    </w:p>
    <w:p w14:paraId="65368C9C" w14:textId="77777777" w:rsidR="00D61588" w:rsidRDefault="00D61588" w:rsidP="00D61588">
      <w:pPr>
        <w:rPr>
          <w:ins w:id="1000" w:author="dugalh" w:date="2017-04-16T14:51:00Z"/>
        </w:rPr>
      </w:pPr>
    </w:p>
    <w:p w14:paraId="0C1CC606" w14:textId="7514A485" w:rsidR="00832542" w:rsidRDefault="00832542">
      <w:pPr>
        <w:pStyle w:val="Heading1"/>
        <w:rPr>
          <w:ins w:id="1001" w:author="dugalh" w:date="2017-04-16T14:51:00Z"/>
        </w:rPr>
        <w:pPrChange w:id="1002" w:author="dugalh" w:date="2017-04-16T14:52:00Z">
          <w:pPr/>
        </w:pPrChange>
      </w:pPr>
      <w:commentRangeStart w:id="1003"/>
      <w:ins w:id="1004" w:author="dugalh" w:date="2017-04-16T14:51:00Z">
        <w:r>
          <w:t>Discussion</w:t>
        </w:r>
      </w:ins>
      <w:commentRangeEnd w:id="1003"/>
      <w:ins w:id="1005" w:author="dugalh" w:date="2017-04-25T18:17:00Z">
        <w:r w:rsidR="00466F14">
          <w:rPr>
            <w:rStyle w:val="CommentReference"/>
            <w:b w:val="0"/>
          </w:rPr>
          <w:commentReference w:id="1003"/>
        </w:r>
      </w:ins>
    </w:p>
    <w:p w14:paraId="712A0BD3" w14:textId="6EBD9538" w:rsidR="00832542" w:rsidRDefault="00832542">
      <w:pPr>
        <w:pStyle w:val="Heading2"/>
        <w:rPr>
          <w:ins w:id="1006" w:author="dugalh" w:date="2017-04-16T14:52:00Z"/>
        </w:rPr>
        <w:pPrChange w:id="1007" w:author="dugalh" w:date="2017-04-16T14:52:00Z">
          <w:pPr/>
        </w:pPrChange>
      </w:pPr>
      <w:ins w:id="1008" w:author="dugalh" w:date="2017-04-16T14:52:00Z">
        <w:r>
          <w:t>Feature Selection</w:t>
        </w:r>
      </w:ins>
    </w:p>
    <w:p w14:paraId="576A33C3" w14:textId="55BFB602" w:rsidR="00832542" w:rsidRDefault="00832542">
      <w:pPr>
        <w:spacing w:line="360" w:lineRule="auto"/>
        <w:jc w:val="both"/>
        <w:rPr>
          <w:ins w:id="1009" w:author="dugalh" w:date="2017-04-16T14:56:00Z"/>
        </w:rPr>
      </w:pPr>
      <w:ins w:id="1010" w:author="dugalh" w:date="2017-04-16T14:58:00Z">
        <w:r>
          <w:fldChar w:fldCharType="begin"/>
        </w:r>
        <w:r>
          <w:instrText xml:space="preserve"> REF _Ref395121413 \h </w:instrText>
        </w:r>
      </w:ins>
      <w:r w:rsidR="00A14171">
        <w:instrText xml:space="preserve"> \* MERGEFORMAT </w:instrText>
      </w:r>
      <w:r>
        <w:fldChar w:fldCharType="separate"/>
      </w:r>
      <w:ins w:id="1011" w:author="dugalh" w:date="2017-04-16T14:58:00Z">
        <w:r>
          <w:t xml:space="preserve">Table </w:t>
        </w:r>
        <w:r>
          <w:rPr>
            <w:noProof/>
          </w:rPr>
          <w:t>5</w:t>
        </w:r>
        <w:r>
          <w:fldChar w:fldCharType="end"/>
        </w:r>
      </w:ins>
      <w:ins w:id="1012" w:author="dugalh" w:date="2017-04-16T14:56:00Z">
        <w:r>
          <w:t xml:space="preserve"> reveals a number of interesting properties of the features.  Firstly, it is clear that there is significant redundanc</w:t>
        </w:r>
      </w:ins>
      <w:del w:id="1013" w:author="dugalh" w:date="2017-06-16T21:04:00Z">
        <w:r w:rsidDel="00226C57">
          <w:delText>ies</w:delText>
        </w:r>
      </w:del>
      <w:ins w:id="1014" w:author="dugalh" w:date="2017-06-16T21:04:00Z">
        <w:r w:rsidR="00226C57">
          <w:t>y</w:t>
        </w:r>
      </w:ins>
      <w:ins w:id="1015" w:author="dugalh" w:date="2017-04-16T14:56:00Z">
        <w:r>
          <w:t xml:space="preserve"> amongst the features.  The correlation between the R, G, B and NIR bands is strong (&gt;</w:t>
        </w:r>
      </w:ins>
      <w:ins w:id="1016" w:author="dugalh" w:date="2017-04-16T16:40:00Z">
        <w:r w:rsidR="005B5335">
          <w:t>0.7</w:t>
        </w:r>
      </w:ins>
      <w:ins w:id="1017" w:author="dugalh" w:date="2017-04-16T14:56:00Z">
        <w:r>
          <w:rPr>
            <w:rStyle w:val="CommentReference"/>
          </w:rPr>
          <w:commentReference w:id="1018"/>
        </w:r>
        <w:r>
          <w:t>), likely due to strong coupling with intensity. The bands are consequently all grouped into a single cluster.</w:t>
        </w:r>
        <w:r w:rsidRPr="00F065B3">
          <w:t xml:space="preserve"> </w:t>
        </w:r>
        <w:r>
          <w:t xml:space="preserve">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ins>
    </w:p>
    <w:p w14:paraId="2050B195" w14:textId="77777777" w:rsidR="00832542" w:rsidRDefault="00832542">
      <w:pPr>
        <w:spacing w:line="360" w:lineRule="auto"/>
        <w:jc w:val="both"/>
        <w:rPr>
          <w:ins w:id="1019" w:author="dugalh" w:date="2017-04-16T14:56:00Z"/>
        </w:rPr>
      </w:pPr>
    </w:p>
    <w:p w14:paraId="52B970A1" w14:textId="15B07AF4" w:rsidR="00832542" w:rsidRDefault="00832542">
      <w:pPr>
        <w:spacing w:line="360" w:lineRule="auto"/>
        <w:jc w:val="both"/>
        <w:rPr>
          <w:ins w:id="1020" w:author="dugalh" w:date="2017-04-16T14:56:00Z"/>
        </w:rPr>
      </w:pPr>
      <w:ins w:id="1021" w:author="dugalh" w:date="2017-04-16T14:56:00Z">
        <w:r>
          <w:t xml:space="preserve">EntropyPc1 is ranked highly (third) in its own cluster, which supports the hypothesis that texture is an important property for mapping vegetation in VHR imagery.  It is, however, the only texture feature in the best eight clusters.  </w:t>
        </w:r>
      </w:ins>
      <w:commentRangeStart w:id="1022"/>
      <w:commentRangeStart w:id="1023"/>
      <w:r>
        <w:t xml:space="preserve">Measures of vegetation texture are sensitive to </w:t>
      </w:r>
      <w:r>
        <w:lastRenderedPageBreak/>
        <w:t xml:space="preserve">shadow variations, which are unavoidable in aerial imagery </w:t>
      </w:r>
      <w:commentRangeStart w:id="1024"/>
      <w:commentRangeStart w:id="1025"/>
      <w:r>
        <w:t>due to the long flight times and varying sun angle</w:t>
      </w:r>
      <w:commentRangeEnd w:id="1024"/>
      <w:r>
        <w:rPr>
          <w:rStyle w:val="CommentReference"/>
        </w:rPr>
        <w:commentReference w:id="1024"/>
      </w:r>
      <w:commentRangeEnd w:id="1025"/>
      <w:r w:rsidR="002874D9">
        <w:rPr>
          <w:rStyle w:val="CommentReference"/>
        </w:rPr>
        <w:commentReference w:id="1025"/>
      </w:r>
      <w:r>
        <w:t xml:space="preserve">.  </w:t>
      </w:r>
      <w:del w:id="1026" w:author="dugalh" w:date="2017-04-25T18:11:00Z">
        <w:r w:rsidDel="002874D9">
          <w:delText xml:space="preserve">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w:delText>
        </w:r>
      </w:del>
      <w:ins w:id="1027" w:author="dugalh" w:date="2017-04-16T14:56:00Z">
        <w:r>
          <w:t xml:space="preserve">At the 0.5m image resolution, texture will be descriptive of bush clumps more than individual </w:t>
        </w:r>
        <w:r w:rsidRPr="0084644E">
          <w:t>Spekboom</w:t>
        </w:r>
        <w:r>
          <w:t xml:space="preserve"> plants.  The bush clumps vary significantly in their composition and character with habitat and level of degradation.  </w:t>
        </w:r>
      </w:ins>
      <w:commentRangeStart w:id="1028"/>
      <w:ins w:id="1029" w:author="dugalh" w:date="2017-04-25T18:13:00Z">
        <w:r w:rsidR="00466F14">
          <w:t xml:space="preserve">We believe the </w:t>
        </w:r>
      </w:ins>
      <w:ins w:id="1030" w:author="dugalh" w:date="2017-04-25T18:15:00Z">
        <w:r w:rsidR="00466F14">
          <w:t>paucity</w:t>
        </w:r>
      </w:ins>
      <w:ins w:id="1031" w:author="dugalh" w:date="2017-04-25T18:13:00Z">
        <w:r w:rsidR="00466F14">
          <w:t xml:space="preserve"> of texture features in informative clusters is </w:t>
        </w:r>
      </w:ins>
      <w:ins w:id="1032" w:author="dugalh" w:date="2017-04-25T18:16:00Z">
        <w:r w:rsidR="00466F14">
          <w:t xml:space="preserve">likely </w:t>
        </w:r>
      </w:ins>
      <w:ins w:id="1033" w:author="dugalh" w:date="2017-04-25T18:13:00Z">
        <w:r w:rsidR="00466F14">
          <w:t xml:space="preserve">due </w:t>
        </w:r>
      </w:ins>
      <w:del w:id="1034" w:author="dugalh" w:date="2017-04-25T18:16:00Z">
        <w:r w:rsidDel="00466F14">
          <w:delText xml:space="preserve">Due </w:delText>
        </w:r>
      </w:del>
      <w:r>
        <w:t xml:space="preserve">to the bush clump </w:t>
      </w:r>
      <w:del w:id="1035" w:author="dugalh" w:date="2017-04-25T18:12:00Z">
        <w:r w:rsidDel="00466F14">
          <w:delText>variation,</w:delText>
        </w:r>
      </w:del>
      <w:ins w:id="1036" w:author="dugalh" w:date="2017-04-25T18:12:00Z">
        <w:r w:rsidR="00466F14">
          <w:t>and</w:t>
        </w:r>
      </w:ins>
      <w:r>
        <w:t xml:space="preserve"> shadow variation</w:t>
      </w:r>
      <w:ins w:id="1037" w:author="dugalh" w:date="2017-04-25T18:16:00Z">
        <w:r w:rsidR="00466F14">
          <w:t>s</w:t>
        </w:r>
      </w:ins>
      <w:commentRangeEnd w:id="1028"/>
      <w:ins w:id="1038" w:author="dugalh" w:date="2017-04-25T18:17:00Z">
        <w:r w:rsidR="00466F14">
          <w:rPr>
            <w:rStyle w:val="CommentReference"/>
          </w:rPr>
          <w:commentReference w:id="1028"/>
        </w:r>
      </w:ins>
      <w:del w:id="1039" w:author="dugalh" w:date="2017-04-25T18:12:00Z">
        <w:r w:rsidDel="00466F14">
          <w:delText xml:space="preserve"> and sliding window issues discussed</w:delText>
        </w:r>
      </w:del>
      <w:del w:id="1040" w:author="dugalh" w:date="2017-04-25T18:16:00Z">
        <w:r w:rsidDel="00466F14">
          <w:delText>, it is not surprising that texture features are largely absent from the informative clusters</w:delText>
        </w:r>
      </w:del>
      <w:r>
        <w:t xml:space="preserve">.    </w:t>
      </w:r>
      <w:commentRangeEnd w:id="1022"/>
      <w:ins w:id="1041" w:author="dugalh" w:date="2017-04-16T14:56:00Z">
        <w:r>
          <w:rPr>
            <w:rStyle w:val="CommentReference"/>
          </w:rPr>
          <w:commentReference w:id="1022"/>
        </w:r>
      </w:ins>
      <w:commentRangeEnd w:id="1023"/>
      <w:ins w:id="1042" w:author="dugalh" w:date="2017-04-25T18:11:00Z">
        <w:r w:rsidR="002874D9">
          <w:rPr>
            <w:rStyle w:val="CommentReference"/>
          </w:rPr>
          <w:commentReference w:id="1023"/>
        </w:r>
      </w:ins>
    </w:p>
    <w:p w14:paraId="2F229F9D" w14:textId="77777777" w:rsidR="00832542" w:rsidRDefault="00832542">
      <w:pPr>
        <w:spacing w:line="360" w:lineRule="auto"/>
        <w:jc w:val="both"/>
        <w:rPr>
          <w:ins w:id="1043" w:author="dugalh" w:date="2017-04-16T14:56:00Z"/>
        </w:rPr>
      </w:pPr>
    </w:p>
    <w:p w14:paraId="5E521CAE" w14:textId="20C3EC00" w:rsidR="00832542" w:rsidRDefault="00832542">
      <w:pPr>
        <w:spacing w:line="360" w:lineRule="auto"/>
        <w:jc w:val="both"/>
        <w:rPr>
          <w:ins w:id="1044" w:author="dugalh" w:date="2017-04-16T14:56:00Z"/>
        </w:rPr>
      </w:pPr>
      <w:commentRangeStart w:id="1045"/>
      <w:ins w:id="1046" w:author="dugalh" w:date="2017-04-16T14:56:00Z">
        <w:r>
          <w: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In their tree mapping study, </w:t>
        </w:r>
        <w:r>
          <w:fldChar w:fldCharType="begin" w:fldLock="1"/>
        </w:r>
      </w:ins>
      <w:r w:rsidR="00DF6845">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ins w:id="1047" w:author="dugalh" w:date="2017-04-16T14:56:00Z">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commentRangeEnd w:id="1045"/>
        <w:r>
          <w:rPr>
            <w:rStyle w:val="CommentReference"/>
          </w:rPr>
          <w:commentReference w:id="1045"/>
        </w:r>
      </w:ins>
    </w:p>
    <w:p w14:paraId="0F232677" w14:textId="77777777" w:rsidR="00832542" w:rsidRDefault="00832542">
      <w:pPr>
        <w:spacing w:line="360" w:lineRule="auto"/>
        <w:jc w:val="both"/>
        <w:rPr>
          <w:ins w:id="1048" w:author="dugalh" w:date="2017-04-16T14:56:00Z"/>
        </w:rPr>
      </w:pPr>
    </w:p>
    <w:p w14:paraId="3FF32ACB" w14:textId="3363D4A1" w:rsidR="00832542" w:rsidRDefault="005B5335">
      <w:pPr>
        <w:spacing w:line="360" w:lineRule="auto"/>
        <w:jc w:val="both"/>
        <w:rPr>
          <w:ins w:id="1049" w:author="dugalh" w:date="2017-04-16T14:52:00Z"/>
        </w:rPr>
        <w:pPrChange w:id="1050" w:author="dugalh" w:date="2017-04-16T16:59:00Z">
          <w:pPr/>
        </w:pPrChange>
      </w:pPr>
      <w:ins w:id="1051" w:author="dugalh" w:date="2017-04-16T16:43:00Z">
        <w:r>
          <w:t xml:space="preserve">The </w:t>
        </w:r>
      </w:ins>
      <w:ins w:id="1052" w:author="dugalh" w:date="2017-04-16T14:56:00Z">
        <w:r w:rsidR="00832542">
          <w:t>gN</w:t>
        </w:r>
      </w:ins>
      <w:ins w:id="1053" w:author="dugalh" w:date="2017-04-16T16:44:00Z">
        <w:r>
          <w:t xml:space="preserve"> feature</w:t>
        </w:r>
      </w:ins>
      <w:ins w:id="1054" w:author="dugalh" w:date="2017-04-16T14:56:00Z">
        <w:r w:rsidR="00832542">
          <w:t>, its mean and its median form their own cluster.  The mean sliding window feature, median sliding window feature and source feature operated on by those sliding windows are strongly correlated with each other as is expected.</w:t>
        </w:r>
      </w:ins>
    </w:p>
    <w:p w14:paraId="7A127FA0" w14:textId="77777777" w:rsidR="00832542" w:rsidRDefault="00832542">
      <w:pPr>
        <w:spacing w:line="360" w:lineRule="auto"/>
        <w:jc w:val="both"/>
        <w:rPr>
          <w:ins w:id="1055" w:author="dugalh" w:date="2017-04-16T15:07:00Z"/>
        </w:rPr>
        <w:pPrChange w:id="1056" w:author="dugalh" w:date="2017-04-16T16:59:00Z">
          <w:pPr/>
        </w:pPrChange>
      </w:pPr>
    </w:p>
    <w:p w14:paraId="18922345" w14:textId="02986FE6" w:rsidR="00A14171" w:rsidRDefault="00264141">
      <w:pPr>
        <w:spacing w:line="360" w:lineRule="auto"/>
        <w:jc w:val="both"/>
        <w:rPr>
          <w:ins w:id="1057" w:author="dugalh" w:date="2017-04-16T15:09:00Z"/>
        </w:rPr>
        <w:pPrChange w:id="1058" w:author="dugalh" w:date="2017-04-16T16:59:00Z">
          <w:pPr/>
        </w:pPrChange>
      </w:pPr>
      <w:commentRangeStart w:id="1059"/>
      <w:ins w:id="1060" w:author="dugalh" w:date="2017-04-16T15:11:00Z">
        <w:r>
          <w:t xml:space="preserve">The </w:t>
        </w:r>
        <w:commentRangeStart w:id="1061"/>
        <w:commentRangeStart w:id="1062"/>
        <w:r>
          <w:t>NDVI</w:t>
        </w:r>
        <w:commentRangeEnd w:id="1061"/>
        <w:r>
          <w:rPr>
            <w:rStyle w:val="CommentReference"/>
          </w:rPr>
          <w:commentReference w:id="1061"/>
        </w:r>
        <w:commentRangeEnd w:id="1062"/>
        <w:r>
          <w:rPr>
            <w:rStyle w:val="CommentReference"/>
          </w:rPr>
          <w:commentReference w:id="1062"/>
        </w:r>
        <w:r>
          <w:t xml:space="preserve">, pc1, EntropyPc1, gN, bN and </w:t>
        </w:r>
      </w:ins>
      <w:ins w:id="1063" w:author="dugalh" w:date="2017-05-04T16:49:00Z">
        <w:r w:rsidR="003B0CDA">
          <w:t>nc</w:t>
        </w:r>
      </w:ins>
      <w:ins w:id="1064" w:author="dugalh" w:date="2017-04-16T15:11:00Z">
        <w:r>
          <w:t>2 features were selected from the top six clusters.</w:t>
        </w:r>
      </w:ins>
      <w:commentRangeEnd w:id="1059"/>
      <w:ins w:id="1065" w:author="dugalh" w:date="2017-04-16T15:12:00Z">
        <w:r>
          <w:rPr>
            <w:rStyle w:val="CommentReference"/>
          </w:rPr>
          <w:commentReference w:id="1059"/>
        </w:r>
      </w:ins>
      <w:ins w:id="1066" w:author="dugalh" w:date="2017-04-16T15:11:00Z">
        <w:r>
          <w:t xml:space="preserve">  </w:t>
        </w:r>
      </w:ins>
      <w:moveToRangeStart w:id="1067" w:author="dugalh" w:date="2017-04-16T15:07:00Z" w:name="move480118568"/>
      <w:moveTo w:id="1068" w:author="dugalh" w:date="2017-04-16T15:07:00Z">
        <w:r w:rsidR="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1069"/>
        <w:commentRangeStart w:id="1070"/>
        <w:commentRangeStart w:id="1071"/>
        <w:del w:id="1072" w:author="dugalh" w:date="2017-04-16T16:47:00Z">
          <w:r w:rsidR="00A14171" w:rsidDel="0038598A">
            <w:delText xml:space="preserve">This makes for a very significant improvement in computation time over the full feature set.  </w:delText>
          </w:r>
        </w:del>
        <w:commentRangeEnd w:id="1069"/>
        <w:r w:rsidR="00A14171">
          <w:rPr>
            <w:rStyle w:val="CommentReference"/>
          </w:rPr>
          <w:commentReference w:id="1069"/>
        </w:r>
      </w:moveTo>
      <w:moveToRangeEnd w:id="1067"/>
      <w:commentRangeEnd w:id="1070"/>
      <w:r w:rsidR="0038598A">
        <w:rPr>
          <w:rStyle w:val="CommentReference"/>
        </w:rPr>
        <w:commentReference w:id="1070"/>
      </w:r>
      <w:commentRangeEnd w:id="1071"/>
      <w:r w:rsidR="00E450E0">
        <w:rPr>
          <w:rStyle w:val="CommentReference"/>
        </w:rPr>
        <w:commentReference w:id="1071"/>
      </w:r>
    </w:p>
    <w:p w14:paraId="515020CD" w14:textId="77777777" w:rsidR="00A14171" w:rsidRDefault="00A14171">
      <w:pPr>
        <w:spacing w:line="360" w:lineRule="auto"/>
        <w:rPr>
          <w:ins w:id="1073" w:author="dugalh" w:date="2017-04-16T14:52:00Z"/>
        </w:rPr>
        <w:pPrChange w:id="1074" w:author="dugalh" w:date="2017-04-16T15:07:00Z">
          <w:pPr/>
        </w:pPrChange>
      </w:pPr>
    </w:p>
    <w:p w14:paraId="32B707C0" w14:textId="3FB3004B" w:rsidR="00832542" w:rsidRDefault="00832542">
      <w:pPr>
        <w:pStyle w:val="Heading2"/>
        <w:rPr>
          <w:ins w:id="1075" w:author="dugalh" w:date="2017-04-16T14:51:00Z"/>
        </w:rPr>
        <w:pPrChange w:id="1076" w:author="dugalh" w:date="2017-04-16T14:52:00Z">
          <w:pPr/>
        </w:pPrChange>
      </w:pPr>
      <w:ins w:id="1077" w:author="dugalh" w:date="2017-04-16T14:52:00Z">
        <w:r>
          <w:lastRenderedPageBreak/>
          <w:t>Classification</w:t>
        </w:r>
      </w:ins>
      <w:ins w:id="1078" w:author="dugalh" w:date="2017-04-25T20:17:00Z">
        <w:r w:rsidR="00E5222F">
          <w:t xml:space="preserve"> and Canopy Cover Estimation</w:t>
        </w:r>
      </w:ins>
    </w:p>
    <w:p w14:paraId="202CD2B6" w14:textId="6B4EEF46" w:rsidR="007022E8" w:rsidRDefault="007022E8">
      <w:pPr>
        <w:spacing w:line="360" w:lineRule="auto"/>
        <w:jc w:val="both"/>
        <w:rPr>
          <w:ins w:id="1079" w:author="dugalh" w:date="2017-04-16T15:27:00Z"/>
        </w:rPr>
      </w:pPr>
      <w:ins w:id="1080" w:author="dugalh" w:date="2017-04-16T15:27:00Z">
        <w:r>
          <w:t xml:space="preserve">With the exception of the Bayes Normal classifier, the classifiers’ performance was remarkably good.  </w:t>
        </w:r>
      </w:ins>
      <w:ins w:id="1081" w:author="dugalh" w:date="2017-04-16T16:52:00Z">
        <w:r w:rsidR="0038598A">
          <w:t>T</w:t>
        </w:r>
      </w:ins>
      <w:ins w:id="1082" w:author="dugalh" w:date="2017-04-16T15:27:00Z">
        <w:r>
          <w:t>he performances of the kNN and decision tree classifiers are as good as or better than the more complex SVM and random forest classifiers</w:t>
        </w:r>
      </w:ins>
      <w:ins w:id="1083" w:author="dugalh" w:date="2017-04-16T16:52:00Z">
        <w:r w:rsidR="0038598A">
          <w:t xml:space="preserve"> (see </w:t>
        </w:r>
        <w:r w:rsidR="0038598A">
          <w:fldChar w:fldCharType="begin"/>
        </w:r>
        <w:r w:rsidR="0038598A">
          <w:instrText xml:space="preserve"> REF _Ref394945112 \h </w:instrText>
        </w:r>
      </w:ins>
      <w:r w:rsidR="0038598A">
        <w:instrText xml:space="preserve"> \* MERGEFORMAT </w:instrText>
      </w:r>
      <w:ins w:id="1084" w:author="dugalh" w:date="2017-04-16T16:52:00Z">
        <w:r w:rsidR="0038598A">
          <w:fldChar w:fldCharType="separate"/>
        </w:r>
        <w:r w:rsidR="0038598A">
          <w:t xml:space="preserve">Table </w:t>
        </w:r>
        <w:r w:rsidR="0038598A">
          <w:rPr>
            <w:noProof/>
          </w:rPr>
          <w:t>7</w:t>
        </w:r>
        <w:r w:rsidR="0038598A">
          <w:fldChar w:fldCharType="end"/>
        </w:r>
        <w:r w:rsidR="0038598A">
          <w:t>)</w:t>
        </w:r>
      </w:ins>
      <w:ins w:id="1085" w:author="dugalh" w:date="2017-04-16T15:27:00Z">
        <w:r>
          <w:t xml:space="preserve">.  The excellent performance of a diverse group of classifiers suggests that an informative feature set was selected.  The notably poorer performance of the Bayes Normal classifier implies the classes are not normally distributed.  The three-class errors are larger than the two-class errors due the </w:t>
        </w:r>
        <w:commentRangeStart w:id="1086"/>
        <w:r>
          <w:t xml:space="preserve">Tree class overlapping </w:t>
        </w:r>
        <w:commentRangeEnd w:id="1086"/>
        <w:r>
          <w:rPr>
            <w:rStyle w:val="CommentReference"/>
          </w:rPr>
          <w:commentReference w:id="1086"/>
        </w:r>
        <w:r>
          <w:t xml:space="preserve">substantially with the Background class.  Errors due to Tree samples being assigned to the Background class, and vice versa, are negated when the tree class is lumped into the Background class.  </w:t>
        </w:r>
      </w:ins>
    </w:p>
    <w:p w14:paraId="729C4670" w14:textId="77777777" w:rsidR="007022E8" w:rsidRDefault="007022E8">
      <w:pPr>
        <w:spacing w:line="360" w:lineRule="auto"/>
        <w:jc w:val="both"/>
        <w:rPr>
          <w:ins w:id="1087" w:author="dugalh" w:date="2017-04-16T15:27:00Z"/>
        </w:rPr>
      </w:pPr>
    </w:p>
    <w:p w14:paraId="46E598F7" w14:textId="63C89C5D" w:rsidR="00832542" w:rsidRDefault="007022E8">
      <w:pPr>
        <w:spacing w:line="360" w:lineRule="auto"/>
        <w:jc w:val="both"/>
        <w:rPr>
          <w:ins w:id="1088" w:author="dugalh" w:date="2017-04-16T15:27:00Z"/>
        </w:rPr>
        <w:pPrChange w:id="1089" w:author="dugalh" w:date="2017-04-16T16:53:00Z">
          <w:pPr/>
        </w:pPrChange>
      </w:pPr>
      <w:commentRangeStart w:id="1090"/>
      <w:commentRangeStart w:id="1091"/>
      <w:del w:id="1092" w:author="dugalh" w:date="2017-04-25T18:31:00Z">
        <w:r w:rsidDel="00E450E0">
          <w:delText xml:space="preserve">The canopy cover performance on the </w:delText>
        </w:r>
        <w:r w:rsidR="008F0A3B" w:rsidDel="00E450E0">
          <w:delText>in situ canopy cover data</w:delText>
        </w:r>
        <w:r w:rsidDel="00E450E0">
          <w:delText xml:space="preserve"> is </w:delText>
        </w:r>
        <w:commentRangeStart w:id="1093"/>
        <w:commentRangeStart w:id="1094"/>
        <w:commentRangeStart w:id="1095"/>
        <w:r w:rsidDel="00E450E0">
          <w:delText xml:space="preserve">less accurate than </w:delText>
        </w:r>
        <w:r w:rsidR="008F0A3B" w:rsidDel="00E450E0">
          <w:delText>might</w:delText>
        </w:r>
        <w:r w:rsidDel="00E450E0">
          <w:delText xml:space="preserve"> expect from the per-pixel performance on the </w:delText>
        </w:r>
        <w:r w:rsidR="00E25AB7" w:rsidDel="00E450E0">
          <w:delText>labelled pixel</w:delText>
        </w:r>
        <w:r w:rsidDel="00E450E0">
          <w:delText xml:space="preserve"> data for all the classifiers</w:delText>
        </w:r>
        <w:commentRangeEnd w:id="1093"/>
        <w:r w:rsidDel="00E450E0">
          <w:rPr>
            <w:rStyle w:val="CommentReference"/>
          </w:rPr>
          <w:commentReference w:id="1093"/>
        </w:r>
        <w:commentRangeEnd w:id="1094"/>
        <w:r w:rsidR="008F0A3B" w:rsidDel="00E450E0">
          <w:rPr>
            <w:rStyle w:val="CommentReference"/>
          </w:rPr>
          <w:commentReference w:id="1094"/>
        </w:r>
      </w:del>
      <w:commentRangeEnd w:id="1095"/>
      <w:r w:rsidR="00E450E0">
        <w:rPr>
          <w:rStyle w:val="CommentReference"/>
        </w:rPr>
        <w:commentReference w:id="1095"/>
      </w:r>
      <w:del w:id="1096" w:author="dugalh" w:date="2017-04-25T18:31:00Z">
        <w:r w:rsidDel="00E450E0">
          <w:delText xml:space="preserve">.  </w:delText>
        </w:r>
      </w:del>
      <w:commentRangeStart w:id="1097"/>
      <w:ins w:id="1098" w:author="dugalh" w:date="2017-04-16T15:27:00Z">
        <w:r>
          <w:t>It is apparent that for each classifier, the</w:t>
        </w:r>
      </w:ins>
      <w:ins w:id="1099" w:author="dugalh" w:date="2017-04-25T18:34:00Z">
        <w:r w:rsidR="004B4354">
          <w:t xml:space="preserve"> </w:t>
        </w:r>
      </w:ins>
      <w:ins w:id="1100" w:author="dugalh" w:date="2017-04-25T18:35:00Z">
        <w:r w:rsidR="004B4354">
          <w:t xml:space="preserve">per-pixel </w:t>
        </w:r>
      </w:ins>
      <w:commentRangeStart w:id="1101"/>
      <w:ins w:id="1102" w:author="dugalh" w:date="2017-04-16T15:27:00Z">
        <w:r>
          <w:t xml:space="preserve">two-class error and </w:t>
        </w:r>
      </w:ins>
      <w:ins w:id="1103" w:author="dugalh" w:date="2017-04-25T18:34:00Z">
        <w:r w:rsidR="004B4354">
          <w:t xml:space="preserve">canopy cover </w:t>
        </w:r>
      </w:ins>
      <w:ins w:id="1104" w:author="dugalh" w:date="2017-04-16T15:27:00Z">
        <w:r>
          <w:t xml:space="preserve">MAE, are poorly correlated.  </w:t>
        </w:r>
      </w:ins>
      <w:commentRangeEnd w:id="1101"/>
      <w:ins w:id="1105" w:author="dugalh" w:date="2017-04-25T18:35:00Z">
        <w:r w:rsidR="004B4354">
          <w:rPr>
            <w:rStyle w:val="CommentReference"/>
          </w:rPr>
          <w:commentReference w:id="1101"/>
        </w:r>
      </w:ins>
      <w:ins w:id="1106" w:author="dugalh" w:date="2017-04-16T15:27:00Z">
        <w:r>
          <w:t xml:space="preserve">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The bias of the image ground truth performance and inaccuracies in the field ground truth likely explain the observed difference between image and field ground truth performances.  </w:t>
        </w:r>
        <w:commentRangeEnd w:id="1090"/>
        <w:r>
          <w:rPr>
            <w:rStyle w:val="CommentReference"/>
          </w:rPr>
          <w:commentReference w:id="1090"/>
        </w:r>
      </w:ins>
      <w:commentRangeEnd w:id="1091"/>
      <w:ins w:id="1107" w:author="dugalh" w:date="2017-04-16T17:00:00Z">
        <w:r w:rsidR="008F0A3B">
          <w:rPr>
            <w:rStyle w:val="CommentReference"/>
          </w:rPr>
          <w:commentReference w:id="1091"/>
        </w:r>
      </w:ins>
      <w:commentRangeEnd w:id="1097"/>
      <w:ins w:id="1108" w:author="dugalh" w:date="2017-04-25T18:32:00Z">
        <w:r w:rsidR="004B4354">
          <w:rPr>
            <w:rStyle w:val="CommentReference"/>
          </w:rPr>
          <w:commentReference w:id="1097"/>
        </w:r>
      </w:ins>
      <w:ins w:id="1109" w:author="dugalh" w:date="2017-04-16T15:27:00Z">
        <w:r>
          <w:t>The post classification morphological operations were found to improve accuracy on the field ground truth.</w:t>
        </w:r>
      </w:ins>
    </w:p>
    <w:p w14:paraId="42C372BC" w14:textId="77777777" w:rsidR="007022E8" w:rsidRDefault="007022E8" w:rsidP="007022E8">
      <w:pPr>
        <w:spacing w:line="360" w:lineRule="auto"/>
        <w:jc w:val="both"/>
      </w:pPr>
      <w:moveToRangeStart w:id="1110" w:author="dugalh" w:date="2017-04-16T15:31:00Z" w:name="move480120020"/>
    </w:p>
    <w:p w14:paraId="5F157561" w14:textId="7C3A09F3" w:rsidR="007022E8" w:rsidRDefault="007022E8" w:rsidP="007022E8">
      <w:pPr>
        <w:spacing w:line="360" w:lineRule="auto"/>
        <w:jc w:val="both"/>
      </w:pPr>
      <w:moveTo w:id="1111" w:author="dugalh" w:date="2017-04-16T15:31:00Z">
        <w:r>
          <w:t xml:space="preserve">Of the performance measures in </w:t>
        </w:r>
        <w:r>
          <w:fldChar w:fldCharType="begin"/>
        </w:r>
        <w:r>
          <w:instrText xml:space="preserve"> REF _Ref394945112 \h </w:instrText>
        </w:r>
      </w:moveTo>
      <w:moveTo w:id="1112" w:author="dugalh" w:date="2017-04-16T15:31:00Z">
        <w:r>
          <w:fldChar w:fldCharType="separate"/>
        </w:r>
        <w:r>
          <w:t xml:space="preserve">Table </w:t>
        </w:r>
        <w:r>
          <w:rPr>
            <w:noProof/>
          </w:rPr>
          <w:t>7</w:t>
        </w:r>
        <w:r>
          <w:fldChar w:fldCharType="end"/>
        </w:r>
        <w:r>
          <w:t xml:space="preserve">, the MAE is considered the most important for classifier comparison as it has the most direct relationship with actual canopy cover mapping accuracy over the study area.  Taking the MAE, </w:t>
        </w:r>
        <w:commentRangeStart w:id="1113"/>
        <w:commentRangeStart w:id="1114"/>
        <w:r>
          <w:t xml:space="preserve">computational speed </w:t>
        </w:r>
        <w:commentRangeEnd w:id="1113"/>
        <w:r>
          <w:rPr>
            <w:rStyle w:val="CommentReference"/>
          </w:rPr>
          <w:commentReference w:id="1113"/>
        </w:r>
      </w:moveTo>
      <w:commentRangeEnd w:id="1114"/>
      <w:r w:rsidR="004B4354">
        <w:rPr>
          <w:rStyle w:val="CommentReference"/>
        </w:rPr>
        <w:commentReference w:id="1114"/>
      </w:r>
      <w:moveTo w:id="1115" w:author="dugalh" w:date="2017-04-16T15:31:00Z">
        <w:r>
          <w:t xml:space="preserve">and image ground truth performance into account, the decision tree was selected as the final classifier.  It has the best field ground truth performance and is the second fastest option, being marginally slower than the Bayes Normal classifier.  </w:t>
        </w:r>
        <w:del w:id="1116" w:author="dugalh" w:date="2017-09-20T14:11:00Z">
          <w:r w:rsidDel="00E36831">
            <w:delText xml:space="preserve">The speed of the classifier is a significant advantage for working effectively with large volumes of data.  </w:delText>
          </w:r>
        </w:del>
        <w:r>
          <w:t xml:space="preserve">While it is one of the poorer performers on the image ground truth, it still has a very good accuracy on this data.  </w:t>
        </w:r>
      </w:moveTo>
      <w:ins w:id="1117" w:author="dugalh" w:date="2017-04-25T18:41:00Z">
        <w:r w:rsidR="004B4354" w:rsidDel="004B4354">
          <w:t xml:space="preserve"> </w:t>
        </w:r>
      </w:ins>
      <w:commentRangeStart w:id="1118"/>
      <w:moveTo w:id="1119" w:author="dugalh" w:date="2017-04-16T15:31:00Z">
        <w:del w:id="1120" w:author="dugalh" w:date="2017-04-25T18:41:00Z">
          <w:r w:rsidDel="004B4354">
            <w:delText xml:space="preserve">The image ground truth </w:delText>
          </w:r>
          <w:r w:rsidDel="004B4354">
            <w:lastRenderedPageBreak/>
            <w:delText xml:space="preserve">performance is not considered especially significant due to the probable representivity issues discussed above.  </w:delText>
          </w:r>
          <w:commentRangeEnd w:id="1118"/>
          <w:r w:rsidDel="004B4354">
            <w:rPr>
              <w:rStyle w:val="CommentReference"/>
            </w:rPr>
            <w:commentReference w:id="1118"/>
          </w:r>
        </w:del>
      </w:moveTo>
      <w:ins w:id="1121" w:author="dugalh" w:date="2017-04-25T18:42:00Z">
        <w:r w:rsidR="000D48A5" w:rsidDel="000D48A5">
          <w:t xml:space="preserve"> </w:t>
        </w:r>
      </w:ins>
      <w:commentRangeStart w:id="1122"/>
      <w:moveTo w:id="1123" w:author="dugalh" w:date="2017-04-16T15:31:00Z">
        <w:del w:id="1124" w:author="dugalh" w:date="2017-04-25T18:42:00Z">
          <w:r w:rsidDel="000D48A5">
            <w:delText>It is interesting to note that while being one of the poorest performers on the image ground truth, the decision tree is the best performer on the field ground truth.  Perhaps there is a kind of overtraining occurring where the classifiers with stronger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delText>
          </w:r>
          <w:commentRangeEnd w:id="1122"/>
          <w:r w:rsidDel="000D48A5">
            <w:rPr>
              <w:rStyle w:val="CommentReference"/>
            </w:rPr>
            <w:commentReference w:id="1122"/>
          </w:r>
        </w:del>
      </w:moveTo>
    </w:p>
    <w:moveToRangeEnd w:id="1110"/>
    <w:p w14:paraId="5A567B42" w14:textId="77777777" w:rsidR="007022E8" w:rsidRDefault="007022E8">
      <w:pPr>
        <w:spacing w:line="360" w:lineRule="auto"/>
        <w:jc w:val="both"/>
        <w:rPr>
          <w:ins w:id="1125" w:author="dugalh" w:date="2017-04-16T15:42:00Z"/>
        </w:rPr>
        <w:pPrChange w:id="1126" w:author="dugalh" w:date="2017-04-25T18:42:00Z">
          <w:pPr/>
        </w:pPrChange>
      </w:pPr>
    </w:p>
    <w:p w14:paraId="5BCB3149" w14:textId="5E25891A" w:rsidR="007C1081" w:rsidRDefault="000D48A5" w:rsidP="007C1081">
      <w:pPr>
        <w:spacing w:line="360" w:lineRule="auto"/>
        <w:jc w:val="both"/>
        <w:rPr>
          <w:ins w:id="1127" w:author="dugalh" w:date="2017-04-25T20:40:00Z"/>
        </w:rPr>
      </w:pPr>
      <w:moveToRangeStart w:id="1128" w:author="dugalh" w:date="2017-04-25T18:46:00Z" w:name="move480909323"/>
      <w:commentRangeStart w:id="1129"/>
      <w:moveTo w:id="1130" w:author="dugalh" w:date="2017-04-25T18:46:00Z">
        <w:r>
          <w:t xml:space="preserve">The classifier performs well in the Groenfontein, Matjiesvlei and Grootkop areas, but underestimated canopy cover in all the Rooiberg sites.  </w:t>
        </w:r>
      </w:moveTo>
      <w:moveToRangeEnd w:id="1128"/>
      <w:commentRangeEnd w:id="1129"/>
      <w:r>
        <w:rPr>
          <w:rStyle w:val="CommentReference"/>
        </w:rPr>
        <w:commentReference w:id="1129"/>
      </w:r>
      <w:commentRangeStart w:id="1131"/>
      <w:r w:rsidR="007C1081">
        <w:t>An inspection of the images of the field sites suggested that the Rooiberg ground truth estimates were somewhat inflated</w:t>
      </w:r>
      <w:ins w:id="1132" w:author="dugalh" w:date="2017-04-25T18:55:00Z">
        <w:r w:rsidR="00624483">
          <w:t>, likely due to human error</w:t>
        </w:r>
      </w:ins>
      <w:ins w:id="1133" w:author="dugalh" w:date="2017-04-16T15:42:00Z">
        <w:r w:rsidR="007C1081">
          <w:t xml:space="preserve">.  </w:t>
        </w:r>
      </w:ins>
      <w:del w:id="1134" w:author="dugalh" w:date="2017-04-25T18:47:00Z">
        <w:r w:rsidR="007C1081" w:rsidDel="000D48A5">
          <w:delText xml:space="preserve">This could be because the Rooiberg site was in recovery and the </w:delText>
        </w:r>
        <w:r w:rsidR="007C1081" w:rsidRPr="0084644E" w:rsidDel="000D48A5">
          <w:delText>Spekboom</w:delText>
        </w:r>
        <w:r w:rsidR="007C1081" w:rsidDel="000D48A5">
          <w:delText xml:space="preserve"> plants had grown </w:delText>
        </w:r>
        <w:commentRangeStart w:id="1135"/>
        <w:commentRangeStart w:id="1136"/>
        <w:r w:rsidR="007C1081" w:rsidDel="000D48A5">
          <w:delText>significantly in the three years between image capture and ground truthing</w:delText>
        </w:r>
        <w:commentRangeEnd w:id="1135"/>
        <w:r w:rsidR="007C1081" w:rsidDel="000D48A5">
          <w:rPr>
            <w:rStyle w:val="CommentReference"/>
          </w:rPr>
          <w:commentReference w:id="1135"/>
        </w:r>
        <w:commentRangeEnd w:id="1136"/>
        <w:r w:rsidDel="000D48A5">
          <w:rPr>
            <w:rStyle w:val="CommentReference"/>
          </w:rPr>
          <w:commentReference w:id="1136"/>
        </w:r>
        <w:r w:rsidR="007C1081" w:rsidDel="000D48A5">
          <w:delText xml:space="preserve">, or it could simply be due to human error.  </w:delText>
        </w:r>
      </w:del>
      <w:r w:rsidR="007C1081">
        <w:t xml:space="preserve">Overlaying the classifier output maps on the imagery </w:t>
      </w:r>
      <w:del w:id="1137" w:author="dugalh" w:date="2017-04-25T18:54:00Z">
        <w:r w:rsidR="007C1081" w:rsidDel="00624483">
          <w:delText xml:space="preserve">did however </w:delText>
        </w:r>
      </w:del>
      <w:r w:rsidR="007C1081">
        <w:t>indicate</w:t>
      </w:r>
      <w:ins w:id="1138" w:author="dugalh" w:date="2017-04-25T18:54:00Z">
        <w:r w:rsidR="00624483">
          <w:t>d</w:t>
        </w:r>
      </w:ins>
      <w:r w:rsidR="007C1081">
        <w:t xml:space="preserve"> that the classifier was also underestimating the actual canopy extent.  </w:t>
      </w:r>
      <w:del w:id="1139" w:author="dugalh" w:date="2017-04-25T18:58:00Z">
        <w:r w:rsidR="007C1081" w:rsidDel="00624483">
          <w:delText xml:space="preserve">The Rooiberg site was a working farm until 2000 when it was set aside as a conservation area and allowed to begin recovering from the grazing of domesticated livestock.  </w:delText>
        </w:r>
      </w:del>
      <w:r w:rsidR="007C1081">
        <w:t xml:space="preserve">As a result of </w:t>
      </w:r>
      <w:del w:id="1140" w:author="dugalh" w:date="2017-04-25T18:58:00Z">
        <w:r w:rsidR="007C1081" w:rsidDel="00624483">
          <w:delText xml:space="preserve">this, and </w:delText>
        </w:r>
      </w:del>
      <w:r w:rsidR="007C1081">
        <w:t xml:space="preserve">the sandstone/quartzite geology of the area, the </w:t>
      </w:r>
      <w:r w:rsidR="007C1081" w:rsidRPr="0084644E">
        <w:t>Spekboom</w:t>
      </w:r>
      <w:r w:rsidR="007C1081" w:rsidRPr="00B4434D">
        <w:t xml:space="preserve"> p</w:t>
      </w:r>
      <w:r w:rsidR="007C1081">
        <w:t xml:space="preserve">lants at Rooiberg are smaller and have a canopy that is less dense than those in other sites. </w:t>
      </w:r>
      <w:commentRangeStart w:id="1141"/>
      <w:commentRangeStart w:id="1142"/>
      <w:ins w:id="1143" w:author="dugalh" w:date="2017-04-25T18:49:00Z">
        <w:r>
          <w:t xml:space="preserve">We believe </w:t>
        </w:r>
      </w:ins>
      <w:ins w:id="1144" w:author="dugalh" w:date="2017-04-16T15:42:00Z">
        <w:r>
          <w:t>t</w:t>
        </w:r>
        <w:r w:rsidR="007C1081">
          <w:t>his helps explain the canopy cover underestimation in this area.</w:t>
        </w:r>
      </w:ins>
      <w:commentRangeEnd w:id="1141"/>
      <w:ins w:id="1145" w:author="dugalh" w:date="2017-04-25T18:49:00Z">
        <w:r>
          <w:rPr>
            <w:rStyle w:val="CommentReference"/>
          </w:rPr>
          <w:commentReference w:id="1141"/>
        </w:r>
      </w:ins>
      <w:commentRangeEnd w:id="1142"/>
      <w:ins w:id="1146" w:author="dugalh" w:date="2017-04-25T18:59:00Z">
        <w:r w:rsidR="00564182">
          <w:rPr>
            <w:rStyle w:val="CommentReference"/>
          </w:rPr>
          <w:commentReference w:id="1142"/>
        </w:r>
      </w:ins>
      <w:ins w:id="1147" w:author="dugalh" w:date="2017-04-16T15:42:00Z">
        <w:r w:rsidR="007C1081">
          <w:t xml:space="preserve">  </w:t>
        </w:r>
        <w:commentRangeEnd w:id="1131"/>
        <w:r w:rsidR="007C1081">
          <w:rPr>
            <w:rStyle w:val="CommentReference"/>
          </w:rPr>
          <w:commentReference w:id="1131"/>
        </w:r>
      </w:ins>
    </w:p>
    <w:p w14:paraId="12C38134" w14:textId="77777777" w:rsidR="002C7CA1" w:rsidRDefault="002C7CA1" w:rsidP="007C1081">
      <w:pPr>
        <w:spacing w:line="360" w:lineRule="auto"/>
        <w:jc w:val="both"/>
        <w:rPr>
          <w:ins w:id="1148" w:author="dugalh" w:date="2017-04-25T20:40:00Z"/>
        </w:rPr>
      </w:pPr>
    </w:p>
    <w:p w14:paraId="4AFB633D" w14:textId="5060A3F9" w:rsidR="002C7CA1" w:rsidRDefault="002C7CA1" w:rsidP="002C7CA1">
      <w:pPr>
        <w:spacing w:line="360" w:lineRule="auto"/>
        <w:jc w:val="both"/>
      </w:pPr>
      <w:moveToRangeStart w:id="1149" w:author="dugalh" w:date="2017-04-25T20:40:00Z" w:name="move480916147"/>
      <w:commentRangeStart w:id="1150"/>
      <w:commentRangeStart w:id="1151"/>
      <w:moveTo w:id="1152" w:author="dugalh" w:date="2017-04-25T20:40:00Z">
        <w:r>
          <w:t xml:space="preserve">While the mapping accuracies achieved compare well with related studies </w:t>
        </w:r>
        <w:r>
          <w:fldChar w:fldCharType="begin" w:fldLock="1"/>
        </w:r>
      </w:moveTo>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"(Ghosh and Joshi 2014; Heumann 2011; Baraldi et al. 2010; Johansen et al. 2007; Mehner et al. 2004)", "plainTextFormattedCitation" : "(Ghosh and Joshi 2014; Heumann 2011; Baraldi et al. 2010; Johansen et al. 2007; Mehner et al. 2004)", "previouslyFormattedCitation" : "(Ghosh and Joshi 2014; Heumann 2011; Baraldi et al. 2010; Johansen et al. 2007; Mehner et al. 2004)" }, "properties" : { "noteIndex" : 0 }, "schema" : "https://github.com/citation-style-language/schema/raw/master/csl-citation.json" }</w:instrText>
      </w:r>
      <w:moveTo w:id="1153" w:author="dugalh" w:date="2017-04-25T20:40:00Z">
        <w:r>
          <w:fldChar w:fldCharType="separate"/>
        </w:r>
      </w:moveTo>
      <w:r w:rsidR="00DF6845" w:rsidRPr="00DF6845">
        <w:rPr>
          <w:noProof/>
        </w:rPr>
        <w:t>(Ghosh and Joshi 2014; Heumann 2011; Baraldi et al. 2010; Johansen et al. 2007; Mehner et al. 2004)</w:t>
      </w:r>
      <w:moveTo w:id="1154" w:author="dugalh" w:date="2017-04-25T20:40:00Z">
        <w:r>
          <w:fldChar w:fldCharType="end"/>
        </w:r>
        <w:r>
          <w:t xml:space="preserve">, there are possible avenues for improvement.  </w:t>
        </w:r>
        <w:commentRangeStart w:id="1155"/>
        <w:del w:id="1156" w:author="dugalh" w:date="2017-04-25T20:41:00Z">
          <w:r w:rsidDel="002C7CA1">
            <w:delText xml:space="preserve">Acquisition of further field ground truth would allow for a more comprehensive validation of the technique.  </w:delText>
          </w:r>
        </w:del>
      </w:moveTo>
      <w:commentRangeEnd w:id="1155"/>
      <w:r>
        <w:rPr>
          <w:rStyle w:val="CommentReference"/>
        </w:rPr>
        <w:commentReference w:id="1155"/>
      </w:r>
      <w:moveTo w:id="1157" w:author="dugalh" w:date="2017-04-25T20:40:00Z">
        <w:r>
          <w:t xml:space="preserve">Ancillary information such as slope aspect or habitat could be incorporated into the classifier, similarly to </w:t>
        </w:r>
        <w:r>
          <w:fldChar w:fldCharType="begin" w:fldLock="1"/>
        </w:r>
      </w:moveTo>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moveTo w:id="1158" w:author="dugalh" w:date="2017-04-25T20:40:00Z">
        <w:r>
          <w:fldChar w:fldCharType="separate"/>
        </w:r>
        <w:r w:rsidRPr="00771DEC">
          <w:rPr>
            <w:noProof/>
          </w:rPr>
          <w:t xml:space="preserve">Thompson et al. </w:t>
        </w:r>
        <w:r>
          <w:rPr>
            <w:noProof/>
          </w:rPr>
          <w:t>(</w:t>
        </w:r>
        <w:r w:rsidRPr="00771DEC">
          <w:rPr>
            <w:noProof/>
          </w:rPr>
          <w:t>2009)</w:t>
        </w:r>
        <w:r>
          <w:fldChar w:fldCharType="end"/>
        </w:r>
        <w:r>
          <w:t xml:space="preserve">.  This could be done by including it either as a feature or by designing separate classifiers for different ranges or categories of the ancillary variable.  </w:t>
        </w:r>
        <w:commentRangeStart w:id="1159"/>
        <w:del w:id="1160" w:author="dugalh" w:date="2017-04-25T20:43:00Z">
          <w:r w:rsidDel="002C7CA1">
            <w:delText xml:space="preserve">While spatial context was included in our classifier through the sliding window features and morphological post processing, texture information could be better exploited by following an object based approach </w:delText>
          </w:r>
          <w:r w:rsidDel="002C7CA1">
            <w:fldChar w:fldCharType="begin" w:fldLock="1"/>
          </w:r>
          <w:r w:rsidDel="002C7CA1">
            <w:del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delInstrText>
          </w:r>
          <w:r w:rsidDel="002C7CA1">
            <w:fldChar w:fldCharType="separate"/>
          </w:r>
          <w:r w:rsidRPr="00925D5C" w:rsidDel="002C7CA1">
            <w:rPr>
              <w:noProof/>
            </w:rPr>
            <w:delText>(Blaschke, 2010)</w:delText>
          </w:r>
          <w:r w:rsidDel="002C7CA1">
            <w:fldChar w:fldCharType="end"/>
          </w:r>
          <w:r w:rsidDel="002C7CA1">
            <w:delText xml:space="preserve">.  Homogenous objects would allow the use of more descriptive texture features such as LBP’s and statistics of the GLCM.   </w:delText>
          </w:r>
          <w:commentRangeEnd w:id="1150"/>
          <w:r w:rsidDel="002C7CA1">
            <w:rPr>
              <w:rStyle w:val="CommentReference"/>
            </w:rPr>
            <w:commentReference w:id="1150"/>
          </w:r>
        </w:del>
      </w:moveTo>
      <w:commentRangeEnd w:id="1151"/>
      <w:del w:id="1161" w:author="dugalh" w:date="2017-04-25T20:43:00Z">
        <w:r w:rsidDel="002C7CA1">
          <w:rPr>
            <w:rStyle w:val="CommentReference"/>
          </w:rPr>
          <w:commentReference w:id="1151"/>
        </w:r>
      </w:del>
      <w:commentRangeEnd w:id="1159"/>
      <w:r>
        <w:rPr>
          <w:rStyle w:val="CommentReference"/>
        </w:rPr>
        <w:commentReference w:id="1159"/>
      </w:r>
    </w:p>
    <w:moveToRangeEnd w:id="1149"/>
    <w:p w14:paraId="53144080" w14:textId="77777777" w:rsidR="002C7CA1" w:rsidRDefault="002C7CA1" w:rsidP="007C1081">
      <w:pPr>
        <w:spacing w:line="360" w:lineRule="auto"/>
        <w:jc w:val="both"/>
        <w:rPr>
          <w:ins w:id="1162" w:author="dugalh" w:date="2017-04-16T15:42:00Z"/>
        </w:rPr>
      </w:pPr>
    </w:p>
    <w:p w14:paraId="1D2E9FFA" w14:textId="77777777" w:rsidR="007C1081" w:rsidRDefault="007C1081" w:rsidP="007C1081">
      <w:pPr>
        <w:spacing w:line="360" w:lineRule="auto"/>
        <w:jc w:val="both"/>
        <w:rPr>
          <w:ins w:id="1163" w:author="dugalh" w:date="2017-04-16T15:42:00Z"/>
        </w:rPr>
      </w:pPr>
    </w:p>
    <w:p w14:paraId="2931F3FE" w14:textId="77777777" w:rsidR="007022E8" w:rsidRDefault="007022E8" w:rsidP="007022E8"/>
    <w:p w14:paraId="78BD342E" w14:textId="1CAC33A7" w:rsidR="00D61588" w:rsidRDefault="00D3757C" w:rsidP="00D3757C">
      <w:pPr>
        <w:pStyle w:val="Heading1"/>
      </w:pPr>
      <w:r>
        <w:t>Conclusions</w:t>
      </w:r>
    </w:p>
    <w:p w14:paraId="0D87BE0D" w14:textId="182E1115" w:rsidR="00D61588" w:rsidRDefault="00436BA0" w:rsidP="00D61588">
      <w:pPr>
        <w:spacing w:line="360" w:lineRule="auto"/>
        <w:jc w:val="both"/>
      </w:pPr>
      <w:ins w:id="1164" w:author="dugalh" w:date="2017-04-25T20:01:00Z">
        <w:r>
          <w:t xml:space="preserve">Accurate </w:t>
        </w:r>
      </w:ins>
      <w:ins w:id="1165" w:author="dugalh" w:date="2017-04-25T20:02:00Z">
        <w:r>
          <w:t xml:space="preserve">Spekboom </w:t>
        </w:r>
      </w:ins>
      <w:ins w:id="1166" w:author="dugalh" w:date="2017-04-25T20:01:00Z">
        <w:r>
          <w:t xml:space="preserve">canopy cover estimates </w:t>
        </w:r>
      </w:ins>
      <w:ins w:id="1167" w:author="dugalh" w:date="2017-04-25T20:02:00Z">
        <w:r>
          <w:t xml:space="preserve">were obtained </w:t>
        </w:r>
      </w:ins>
      <w:ins w:id="1168" w:author="dugalh" w:date="2017-04-25T20:03:00Z">
        <w:r>
          <w:t xml:space="preserve">across the study area </w:t>
        </w:r>
      </w:ins>
      <w:ins w:id="1169" w:author="dugalh" w:date="2017-04-25T20:02:00Z">
        <w:r>
          <w:t>using a per-pixel classification approach.</w:t>
        </w:r>
      </w:ins>
      <w:ins w:id="1170" w:author="dugalh" w:date="2017-04-25T20:01:00Z">
        <w:r>
          <w:t xml:space="preserve"> </w:t>
        </w:r>
      </w:ins>
      <w:ins w:id="1171" w:author="dugalh" w:date="2017-04-25T20:03:00Z">
        <w:r>
          <w:t xml:space="preserve"> </w:t>
        </w:r>
      </w:ins>
      <w:del w:id="1172" w:author="dugalh" w:date="2017-04-25T20:03:00Z">
        <w:r w:rsidR="00D61588" w:rsidDel="00436BA0">
          <w:delText xml:space="preserve">The per-pixel classification approach to </w:delText>
        </w:r>
        <w:r w:rsidR="0084644E" w:rsidRPr="0084644E" w:rsidDel="00436BA0">
          <w:delText>Spekboom</w:delText>
        </w:r>
        <w:r w:rsidR="00D61588" w:rsidDel="00436BA0">
          <w:delText xml:space="preserve"> canopy cover mapping was successful and good accuracies were achieved across the study area.  </w:delText>
        </w:r>
      </w:del>
      <w:del w:id="1173" w:author="Adriaan Van Niekerk" w:date="2017-03-05T13:53:00Z">
        <w:r w:rsidR="00D61588" w:rsidDel="001C6C2F">
          <w:delText xml:space="preserve">Use of the </w:delText>
        </w:r>
        <w:r w:rsidR="004F3147" w:rsidDel="001C6C2F">
          <w:delText>technique for extraction of</w:delText>
        </w:r>
      </w:del>
      <w:ins w:id="1174" w:author="Adriaan Van Niekerk" w:date="2017-03-05T13:54:00Z">
        <w:del w:id="1175" w:author="dugalh" w:date="2017-04-25T20:03:00Z">
          <w:r w:rsidR="001C6C2F" w:rsidDel="00436BA0">
            <w:delText>Estimating</w:delText>
          </w:r>
        </w:del>
      </w:ins>
      <w:ins w:id="1176" w:author="dugalh" w:date="2017-04-25T20:03:00Z">
        <w:r>
          <w:t>Homogenisation to</w:t>
        </w:r>
      </w:ins>
      <w:ins w:id="1177" w:author="Adriaan Van Niekerk" w:date="2017-03-05T13:54:00Z">
        <w:r w:rsidR="001C6C2F">
          <w:t xml:space="preserve"> </w:t>
        </w:r>
      </w:ins>
      <w:del w:id="1178" w:author="Adriaan Van Niekerk" w:date="2017-03-05T13:54:00Z">
        <w:r w:rsidR="004F3147" w:rsidDel="001C6C2F">
          <w:delText xml:space="preserve"> </w:delText>
        </w:r>
      </w:del>
      <w:r w:rsidR="004F3147">
        <w:t xml:space="preserve">surface reflectance by calibration with satellite data </w:t>
      </w:r>
      <w:del w:id="1179" w:author="Adriaan Van Niekerk" w:date="2017-03-05T13:56:00Z">
        <w:r w:rsidR="00D61588" w:rsidDel="00F7435E">
          <w:delText xml:space="preserve">was </w:delText>
        </w:r>
      </w:del>
      <w:ins w:id="1180" w:author="Adriaan Van Niekerk" w:date="2017-03-05T13:57:00Z">
        <w:r w:rsidR="00F7435E">
          <w:t xml:space="preserve">provided </w:t>
        </w:r>
      </w:ins>
      <w:del w:id="1181" w:author="Adriaan Van Niekerk" w:date="2017-03-05T13:56:00Z">
        <w:r w:rsidR="00D61588" w:rsidDel="00F7435E">
          <w:delText xml:space="preserve">key in obtaining </w:delText>
        </w:r>
      </w:del>
      <w:del w:id="1182" w:author="Adriaan Van Niekerk" w:date="2017-03-05T13:57:00Z">
        <w:r w:rsidR="00D61588" w:rsidDel="00F7435E">
          <w:delText xml:space="preserve">the </w:delText>
        </w:r>
      </w:del>
      <w:r w:rsidR="00D61588">
        <w:t xml:space="preserve">radiometric consistency </w:t>
      </w:r>
      <w:del w:id="1183" w:author="Adriaan Van Niekerk" w:date="2017-03-05T13:57:00Z">
        <w:r w:rsidR="00D61588" w:rsidDel="00F7435E">
          <w:delText xml:space="preserve">required to </w:delText>
        </w:r>
      </w:del>
      <w:ins w:id="1184" w:author="Adriaan Van Niekerk" w:date="2017-03-05T13:57:00Z">
        <w:r w:rsidR="00F7435E">
          <w:t xml:space="preserve">and </w:t>
        </w:r>
      </w:ins>
      <w:r w:rsidR="00D61588">
        <w:t>allow</w:t>
      </w:r>
      <w:ins w:id="1185" w:author="Adriaan Van Niekerk" w:date="2017-03-05T13:57:00Z">
        <w:r w:rsidR="00F7435E">
          <w:t>ed</w:t>
        </w:r>
      </w:ins>
      <w:r w:rsidR="00D61588">
        <w:t xml:space="preserve"> application of a single classification algorithm over an extended area.  Six features, consisting of a combination of spectral, textural and vegetation index type measures, were selected </w:t>
      </w:r>
      <w:del w:id="1186" w:author="Adriaan Van Niekerk" w:date="2017-03-05T13:58:00Z">
        <w:r w:rsidR="00D61588" w:rsidDel="00F7435E">
          <w:delText xml:space="preserve">with the </w:delText>
        </w:r>
      </w:del>
      <w:ins w:id="1187" w:author="Adriaan Van Niekerk" w:date="2017-03-05T13:58:00Z">
        <w:r w:rsidR="00F7435E">
          <w:t xml:space="preserve">using a </w:t>
        </w:r>
      </w:ins>
      <w:r w:rsidR="00D61588">
        <w:t>feature clustering and ranking method</w:t>
      </w:r>
      <w:del w:id="1188" w:author="Adriaan Van Niekerk" w:date="2017-03-05T13:57:00Z">
        <w:r w:rsidR="00D61588" w:rsidDel="00F7435E">
          <w:delText xml:space="preserve"> described in </w:delText>
        </w:r>
        <w:r w:rsidR="00B9460B" w:rsidDel="00F7435E">
          <w:delText>Chapter 3</w:delText>
        </w:r>
      </w:del>
      <w:r w:rsidR="00D61588">
        <w:t xml:space="preserve">.   </w:t>
      </w:r>
      <w:del w:id="1189" w:author="dugalh" w:date="2017-04-25T20:19:00Z">
        <w:r w:rsidR="00D61588" w:rsidDel="0016373F">
          <w:delText xml:space="preserve">The feature set produced similarly good accuracies amongst a diverse set of candidate classifiers, </w:delText>
        </w:r>
        <w:commentRangeStart w:id="1190"/>
        <w:commentRangeStart w:id="1191"/>
        <w:commentRangeStart w:id="1192"/>
        <w:r w:rsidR="00D61588" w:rsidDel="0016373F">
          <w:delText xml:space="preserve">confirming the feature selection method’s utility for finding informative features in the presence of </w:delText>
        </w:r>
        <w:r w:rsidR="009F29BD" w:rsidDel="0016373F">
          <w:delText>redundancy</w:delText>
        </w:r>
        <w:commentRangeEnd w:id="1190"/>
        <w:r w:rsidR="00F7435E" w:rsidDel="0016373F">
          <w:rPr>
            <w:rStyle w:val="CommentReference"/>
          </w:rPr>
          <w:commentReference w:id="1190"/>
        </w:r>
        <w:commentRangeEnd w:id="1191"/>
        <w:r w:rsidDel="0016373F">
          <w:rPr>
            <w:rStyle w:val="CommentReference"/>
          </w:rPr>
          <w:commentReference w:id="1191"/>
        </w:r>
      </w:del>
      <w:commentRangeEnd w:id="1192"/>
      <w:r w:rsidR="0016373F">
        <w:rPr>
          <w:rStyle w:val="CommentReference"/>
        </w:rPr>
        <w:commentReference w:id="1192"/>
      </w:r>
      <w:del w:id="1193" w:author="dugalh" w:date="2017-04-25T20:19:00Z">
        <w:r w:rsidR="00D61588" w:rsidDel="0016373F">
          <w:delText xml:space="preserve">.  </w:delText>
        </w:r>
      </w:del>
      <w:ins w:id="1194" w:author="dugalh" w:date="2017-04-28T11:36:00Z">
        <w:r w:rsidR="00B844BE">
          <w:t>Out of a set of candidate classifiers, a</w:t>
        </w:r>
      </w:ins>
      <w:commentRangeStart w:id="1195"/>
      <w:commentRangeStart w:id="1196"/>
      <w:del w:id="1197" w:author="dugalh" w:date="2017-04-28T11:36:00Z">
        <w:r w:rsidR="00D61588" w:rsidDel="00B844BE">
          <w:delText>A</w:delText>
        </w:r>
      </w:del>
      <w:r w:rsidR="00D61588">
        <w:t xml:space="preserve"> decision tree </w:t>
      </w:r>
      <w:ins w:id="1198" w:author="dugalh" w:date="2017-04-25T20:09:00Z">
        <w:r w:rsidR="00272CF7">
          <w:t>produced the best canopy cover accuracy</w:t>
        </w:r>
      </w:ins>
      <w:ins w:id="1199" w:author="dugalh" w:date="2017-04-25T20:12:00Z">
        <w:r w:rsidR="00272CF7">
          <w:t xml:space="preserve">, </w:t>
        </w:r>
      </w:ins>
      <w:ins w:id="1200" w:author="dugalh" w:date="2017-04-25T20:09:00Z">
        <w:r w:rsidR="00272CF7">
          <w:t xml:space="preserve">and was </w:t>
        </w:r>
      </w:ins>
      <w:ins w:id="1201" w:author="dugalh" w:date="2017-04-28T11:36:00Z">
        <w:r w:rsidR="00B844BE">
          <w:t xml:space="preserve">subsequently </w:t>
        </w:r>
      </w:ins>
      <w:ins w:id="1202" w:author="dugalh" w:date="2017-04-25T20:32:00Z">
        <w:r w:rsidR="005D4458">
          <w:t>used</w:t>
        </w:r>
      </w:ins>
      <w:ins w:id="1203" w:author="dugalh" w:date="2017-04-25T20:09:00Z">
        <w:r w:rsidR="00272CF7">
          <w:t xml:space="preserve"> to produce a map of the study area</w:t>
        </w:r>
      </w:ins>
      <w:del w:id="1204" w:author="dugalh" w:date="2017-04-25T20:10:00Z">
        <w:r w:rsidR="00D61588" w:rsidDel="00272CF7">
          <w:delText>classifier was selected from the candidate classifiers due to its speed and accuracy on the field ground truth</w:delText>
        </w:r>
      </w:del>
      <w:r w:rsidR="00D61588">
        <w:t xml:space="preserve">.  </w:t>
      </w:r>
      <w:commentRangeEnd w:id="1195"/>
      <w:r w:rsidR="00F7435E">
        <w:rPr>
          <w:rStyle w:val="CommentReference"/>
        </w:rPr>
        <w:commentReference w:id="1195"/>
      </w:r>
      <w:commentRangeEnd w:id="1196"/>
      <w:r w:rsidR="0016373F">
        <w:rPr>
          <w:rStyle w:val="CommentReference"/>
        </w:rPr>
        <w:commentReference w:id="1196"/>
      </w:r>
      <w:del w:id="1205" w:author="Adriaan Van Niekerk" w:date="2017-03-05T14:00:00Z">
        <w:r w:rsidR="00D61588" w:rsidDel="00F7435E">
          <w:delText xml:space="preserve">Attention to the computational efficiency of feature extraction and classification methods assisted in being able to effectively experiment </w:delText>
        </w:r>
        <w:r w:rsidR="00354857" w:rsidDel="00F7435E">
          <w:delText xml:space="preserve">with </w:delText>
        </w:r>
        <w:r w:rsidR="00D61588" w:rsidDel="00F7435E">
          <w:delText xml:space="preserve">and process large volumes of images. </w:delText>
        </w:r>
      </w:del>
      <w:r w:rsidR="00D61588">
        <w:t xml:space="preserve"> </w:t>
      </w:r>
      <w:del w:id="1206" w:author="dugalh" w:date="2017-04-25T20:07:00Z">
        <w:r w:rsidR="00D61588" w:rsidDel="00436BA0">
          <w:delText xml:space="preserve">The classifier </w:delText>
        </w:r>
      </w:del>
      <w:del w:id="1207" w:author="dugalh" w:date="2017-04-25T20:21:00Z">
        <w:r w:rsidR="00D61588" w:rsidDel="0016373F">
          <w:delText>produced a</w:delText>
        </w:r>
      </w:del>
      <w:ins w:id="1208" w:author="dugalh" w:date="2017-04-25T20:21:00Z">
        <w:r w:rsidR="0016373F">
          <w:t>A</w:t>
        </w:r>
      </w:ins>
      <w:r w:rsidR="00D61588">
        <w:t xml:space="preserve"> mean absolute canopy cover error of 5.86% </w:t>
      </w:r>
      <w:del w:id="1209" w:author="dugalh" w:date="2017-04-25T20:25:00Z">
        <w:r w:rsidR="00D61588" w:rsidDel="0016373F">
          <w:delText xml:space="preserve">and standard deviation of 4.85% </w:delText>
        </w:r>
      </w:del>
      <w:r w:rsidR="00D61588">
        <w:t xml:space="preserve">over </w:t>
      </w:r>
      <w:del w:id="1210" w:author="dugalh" w:date="2017-04-25T20:21:00Z">
        <w:r w:rsidR="00D61588" w:rsidDel="0016373F">
          <w:delText xml:space="preserve">the </w:delText>
        </w:r>
      </w:del>
      <w:r w:rsidR="00D61588">
        <w:t xml:space="preserve">20 </w:t>
      </w:r>
      <w:del w:id="1211" w:author="dugalh" w:date="2017-04-25T20:07:00Z">
        <w:r w:rsidR="00D61588" w:rsidDel="00436BA0">
          <w:delText xml:space="preserve">field </w:delText>
        </w:r>
      </w:del>
      <w:r w:rsidR="00D61588">
        <w:t>ground truth sites</w:t>
      </w:r>
      <w:ins w:id="1212" w:author="dugalh" w:date="2017-04-25T20:21:00Z">
        <w:r w:rsidR="0016373F">
          <w:t xml:space="preserve"> was </w:t>
        </w:r>
      </w:ins>
      <w:ins w:id="1213" w:author="dugalh" w:date="2017-04-25T20:22:00Z">
        <w:r w:rsidR="0016373F">
          <w:t>achieved</w:t>
        </w:r>
      </w:ins>
      <w:r w:rsidR="00D61588">
        <w:t xml:space="preserve">.  </w:t>
      </w:r>
    </w:p>
    <w:p w14:paraId="2B92BD95" w14:textId="77777777" w:rsidR="00D61588" w:rsidRDefault="00D61588" w:rsidP="00D61588">
      <w:pPr>
        <w:spacing w:line="360" w:lineRule="auto"/>
        <w:jc w:val="both"/>
      </w:pPr>
    </w:p>
    <w:p w14:paraId="377FD432" w14:textId="68C16F7C" w:rsidR="00D61588" w:rsidDel="005D4458" w:rsidRDefault="00D61588" w:rsidP="005D4458">
      <w:pPr>
        <w:spacing w:line="360" w:lineRule="auto"/>
        <w:jc w:val="both"/>
        <w:rPr>
          <w:del w:id="1214" w:author="dugalh" w:date="2017-04-25T20:29:00Z"/>
        </w:rPr>
      </w:pPr>
      <w:r>
        <w:t xml:space="preserve">While some variation in the </w:t>
      </w:r>
      <w:del w:id="1215" w:author="dugalh" w:date="2017-04-25T20:27:00Z">
        <w:r w:rsidDel="0016373F">
          <w:delText xml:space="preserve">classification </w:delText>
        </w:r>
      </w:del>
      <w:ins w:id="1216" w:author="dugalh" w:date="2017-04-25T20:27:00Z">
        <w:r w:rsidR="0016373F">
          <w:t xml:space="preserve">canopy cover </w:t>
        </w:r>
      </w:ins>
      <w:r>
        <w:t xml:space="preserve">accuracy was observed </w:t>
      </w:r>
      <w:del w:id="1217" w:author="Adriaan Van Niekerk" w:date="2017-03-05T14:01:00Z">
        <w:r w:rsidDel="00F7435E">
          <w:delText>with habitat</w:delText>
        </w:r>
      </w:del>
      <w:ins w:id="1218" w:author="Adriaan Van Niekerk" w:date="2017-03-05T14:01:00Z">
        <w:r w:rsidR="00F7435E">
          <w:t>over different habitats</w:t>
        </w:r>
      </w:ins>
      <w:r>
        <w:t xml:space="preserve">, the classifier </w:t>
      </w:r>
      <w:ins w:id="1219" w:author="dugalh" w:date="2017-04-28T11:39:00Z">
        <w:r w:rsidR="00B844BE">
          <w:t xml:space="preserve">performance </w:t>
        </w:r>
      </w:ins>
      <w:r>
        <w:t xml:space="preserve">was </w:t>
      </w:r>
      <w:ins w:id="1220" w:author="dugalh" w:date="2017-04-28T11:39:00Z">
        <w:r w:rsidR="00B844BE">
          <w:t>consistent over the study area in general</w:t>
        </w:r>
      </w:ins>
      <w:del w:id="1221" w:author="dugalh" w:date="2017-04-28T11:40:00Z">
        <w:r w:rsidDel="00B844BE">
          <w:delText>remarkably robust to the many sources of variation</w:delText>
        </w:r>
      </w:del>
      <w:ins w:id="1222" w:author="dugalh" w:date="2017-04-25T20:33:00Z">
        <w:r w:rsidR="005D4458">
          <w:rPr>
            <w:rStyle w:val="CommentReference"/>
          </w:rPr>
          <w:commentReference w:id="1223"/>
        </w:r>
      </w:ins>
      <w:ins w:id="1224" w:author="dugalh" w:date="2017-04-25T20:25:00Z">
        <w:r w:rsidR="0016373F">
          <w:t xml:space="preserve">.  </w:t>
        </w:r>
      </w:ins>
      <w:del w:id="1225" w:author="dugalh" w:date="2017-04-25T20:32:00Z">
        <w:r w:rsidDel="005D4458">
          <w:delText xml:space="preserve"> </w:delText>
        </w:r>
      </w:del>
      <w:del w:id="1226" w:author="Adriaan Van Niekerk" w:date="2017-03-05T14:01:00Z">
        <w:r w:rsidDel="00F7435E">
          <w:delText>that make this a challenging problem</w:delText>
        </w:r>
      </w:del>
      <w:r>
        <w:t xml:space="preserve">.  </w:t>
      </w:r>
      <w:commentRangeStart w:id="1227"/>
      <w:del w:id="1228" w:author="dugalh" w:date="2017-04-25T20:28:00Z">
        <w:r w:rsidDel="005D4458">
          <w:delText xml:space="preserve">To the best of our knowledge, this is the first use of a mosaic of NGI aerial imagery in a quantitative remote sensing study.  </w:delText>
        </w:r>
      </w:del>
      <w:commentRangeEnd w:id="1227"/>
      <w:r w:rsidR="00F7435E">
        <w:rPr>
          <w:rStyle w:val="CommentReference"/>
        </w:rPr>
        <w:commentReference w:id="1227"/>
      </w:r>
      <w:commentRangeStart w:id="1229"/>
      <w:commentRangeStart w:id="1230"/>
      <w:del w:id="1231" w:author="dugalh" w:date="2017-04-25T20:34:00Z">
        <w:r w:rsidDel="005D4458">
          <w:delText xml:space="preserve">It </w:delText>
        </w:r>
      </w:del>
      <w:ins w:id="1232" w:author="dugalh" w:date="2017-04-25T20:34:00Z">
        <w:r w:rsidR="005D4458">
          <w:t xml:space="preserve">This study </w:t>
        </w:r>
      </w:ins>
      <w:r>
        <w:t xml:space="preserve">is </w:t>
      </w:r>
      <w:del w:id="1233" w:author="dugalh" w:date="2017-04-25T20:34:00Z">
        <w:r w:rsidDel="005D4458">
          <w:delText xml:space="preserve">also </w:delText>
        </w:r>
      </w:del>
      <w:r>
        <w:t xml:space="preserve">one of </w:t>
      </w:r>
      <w:del w:id="1234" w:author="dugalh" w:date="2017-04-25T20:36:00Z">
        <w:r w:rsidDel="00A97FDA">
          <w:delText xml:space="preserve">very </w:delText>
        </w:r>
      </w:del>
      <w:r>
        <w:t xml:space="preserve">few examples of vegetation mapping using VHR imagery over a large area </w:t>
      </w:r>
      <w: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instrText>
      </w:r>
      <w:r>
        <w:fldChar w:fldCharType="separate"/>
      </w:r>
      <w:r w:rsidR="00DF6845" w:rsidRPr="00DF6845">
        <w:rPr>
          <w:noProof/>
        </w:rPr>
        <w:t>(Eisfelder, Kuenzer, and Dech 2012; Lu 2006)</w:t>
      </w:r>
      <w:r>
        <w:fldChar w:fldCharType="end"/>
      </w:r>
      <w:r>
        <w:t xml:space="preserve">.   </w:t>
      </w:r>
      <w:commentRangeEnd w:id="1229"/>
      <w:r w:rsidR="00F7435E">
        <w:rPr>
          <w:rStyle w:val="CommentReference"/>
        </w:rPr>
        <w:commentReference w:id="1229"/>
      </w:r>
      <w:commentRangeEnd w:id="1230"/>
      <w:r w:rsidR="00A97FDA">
        <w:rPr>
          <w:rStyle w:val="CommentReference"/>
        </w:rPr>
        <w:commentReference w:id="1230"/>
      </w:r>
      <w:del w:id="1235" w:author="dugalh" w:date="2017-04-25T20:30:00Z">
        <w:r w:rsidDel="005D4458">
          <w:delText xml:space="preserve">The availability of a vegetation map covering the study area </w:delText>
        </w:r>
        <w:r w:rsidDel="005D4458">
          <w:fldChar w:fldCharType="begin" w:fldLock="1"/>
        </w:r>
        <w:r w:rsidR="0012318C" w:rsidDel="005D4458">
          <w:del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delInstrText>
        </w:r>
        <w:r w:rsidDel="005D4458">
          <w:fldChar w:fldCharType="separate"/>
        </w:r>
        <w:r w:rsidR="00925D5C" w:rsidRPr="00925D5C" w:rsidDel="005D4458">
          <w:rPr>
            <w:noProof/>
          </w:rPr>
          <w:delText>(Vlok et al., 2005)</w:delText>
        </w:r>
        <w:r w:rsidDel="005D4458">
          <w:fldChar w:fldCharType="end"/>
        </w:r>
        <w:r w:rsidDel="005D4458">
          <w:delText xml:space="preserve"> and the assistance of an expert botanist in selecting and ground truthing the field sites were important contributors to the success of this study.  </w:delText>
        </w:r>
      </w:del>
      <w:r>
        <w:t xml:space="preserve"> </w:t>
      </w:r>
    </w:p>
    <w:p w14:paraId="3DFC5E8D" w14:textId="4FDE8C4A" w:rsidR="00D61588" w:rsidDel="005D4458" w:rsidRDefault="00D61588" w:rsidP="005D4458">
      <w:pPr>
        <w:spacing w:line="360" w:lineRule="auto"/>
        <w:jc w:val="both"/>
        <w:rPr>
          <w:del w:id="1236" w:author="dugalh" w:date="2017-04-25T20:29:00Z"/>
        </w:rPr>
      </w:pPr>
    </w:p>
    <w:p w14:paraId="15C41FA4" w14:textId="4B962629" w:rsidR="00D61588" w:rsidRDefault="00D61588" w:rsidP="00A97FDA">
      <w:pPr>
        <w:spacing w:line="360" w:lineRule="auto"/>
        <w:jc w:val="both"/>
      </w:pPr>
      <w:del w:id="1237" w:author="dugalh" w:date="2017-04-25T20:29:00Z">
        <w:r w:rsidDel="005D4458">
          <w:delText>The map as it stands will provide a useful aid in selecting restoration sites and in choosing appropriate planting densities in the study area.</w:delText>
        </w:r>
      </w:del>
      <w:r>
        <w:t xml:space="preserve">  By incorporating ground truth from new areas, the techniques used to produce this map </w:t>
      </w:r>
      <w:r w:rsidR="00B9460B">
        <w:t xml:space="preserve">could </w:t>
      </w:r>
      <w:r>
        <w:t xml:space="preserve">be </w:t>
      </w:r>
      <w:del w:id="1238" w:author="dugalh" w:date="2017-04-25T20:38:00Z">
        <w:r w:rsidDel="002C7CA1">
          <w:delText xml:space="preserve">extended </w:delText>
        </w:r>
      </w:del>
      <w:ins w:id="1239" w:author="dugalh" w:date="2017-04-25T20:38:00Z">
        <w:r w:rsidR="002C7CA1">
          <w:t xml:space="preserve">applied </w:t>
        </w:r>
      </w:ins>
      <w:r>
        <w:t xml:space="preserve">to the rest of the thicket </w:t>
      </w:r>
      <w:r>
        <w:lastRenderedPageBreak/>
        <w:t>biome</w:t>
      </w:r>
      <w:ins w:id="1240" w:author="dugalh" w:date="2017-04-25T20:38:00Z">
        <w:r w:rsidR="002C7CA1">
          <w:t>.</w:t>
        </w:r>
      </w:ins>
      <w:del w:id="1241" w:author="dugalh" w:date="2017-04-25T20:29:00Z">
        <w:r w:rsidDel="005D4458">
          <w:delText xml:space="preserve"> in the Little Karoo and Eastern Cape, where restoration work is also under way </w:delText>
        </w:r>
        <w:r w:rsidDel="005D4458">
          <w:fldChar w:fldCharType="begin" w:fldLock="1"/>
        </w:r>
        <w:r w:rsidR="0012318C" w:rsidDel="005D4458">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Del="005D4458">
          <w:fldChar w:fldCharType="separate"/>
        </w:r>
        <w:r w:rsidR="00925D5C" w:rsidRPr="00925D5C" w:rsidDel="005D4458">
          <w:rPr>
            <w:noProof/>
          </w:rPr>
          <w:delText>(Mills et al., 2010)</w:delText>
        </w:r>
        <w:r w:rsidDel="005D4458">
          <w:fldChar w:fldCharType="end"/>
        </w:r>
        <w:r w:rsidDel="005D4458">
          <w:delText xml:space="preserve">.  </w:delText>
        </w:r>
      </w:del>
      <w:r>
        <w:t xml:space="preserve">The availability of a </w:t>
      </w:r>
      <w:r w:rsidR="0084644E" w:rsidRPr="0084644E">
        <w:t>Spekboom</w:t>
      </w:r>
      <w:r>
        <w:t xml:space="preserve"> canopy cover map</w:t>
      </w:r>
      <w:ins w:id="1242" w:author="dugalh" w:date="2017-04-25T20:37:00Z">
        <w:r w:rsidR="00A97FDA">
          <w:t>ping technique</w:t>
        </w:r>
      </w:ins>
      <w:r>
        <w:t xml:space="preserve"> will</w:t>
      </w:r>
      <w:del w:id="1243" w:author="dugalh" w:date="2017-04-25T20:37:00Z">
        <w:r w:rsidDel="00A97FDA">
          <w:delText xml:space="preserve"> also</w:delText>
        </w:r>
      </w:del>
      <w:r>
        <w:t xml:space="preserve"> be a valuable starting point for developing measures of other environmental variables such as biomass and biodiversity </w:t>
      </w:r>
      <w: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instrText>
      </w:r>
      <w:r>
        <w:fldChar w:fldCharType="separate"/>
      </w:r>
      <w:r w:rsidR="00DF6845" w:rsidRPr="00DF6845">
        <w:rPr>
          <w:noProof/>
        </w:rPr>
        <w:t>(Eisfelder, Kuenzer, and Dech 2012; Suganuma et al. 2006; Ludwig, Reynolds, and Whitson 1975)</w:t>
      </w:r>
      <w:r>
        <w:fldChar w:fldCharType="end"/>
      </w:r>
      <w:r>
        <w:t xml:space="preserve">.  </w:t>
      </w:r>
    </w:p>
    <w:p w14:paraId="1FFE96F2" w14:textId="77777777" w:rsidR="00D61588" w:rsidRDefault="00D61588" w:rsidP="00D61588">
      <w:pPr>
        <w:spacing w:line="360" w:lineRule="auto"/>
        <w:jc w:val="both"/>
      </w:pPr>
    </w:p>
    <w:p w14:paraId="04F17685" w14:textId="5E0CB895" w:rsidR="00D61588" w:rsidDel="002C7CA1" w:rsidRDefault="00D61588" w:rsidP="00D61588">
      <w:pPr>
        <w:spacing w:line="360" w:lineRule="auto"/>
        <w:jc w:val="both"/>
      </w:pPr>
      <w:moveFromRangeStart w:id="1244" w:author="dugalh" w:date="2017-04-25T20:40:00Z" w:name="move480916147"/>
      <w:commentRangeStart w:id="1245"/>
      <w:moveFrom w:id="1246" w:author="dugalh" w:date="2017-04-25T20:40:00Z">
        <w:r w:rsidDel="002C7CA1">
          <w:t xml:space="preserve">While the mapping accuracies achieved compare well with related studies </w:t>
        </w:r>
        <w:r w:rsidDel="002C7CA1">
          <w:fldChar w:fldCharType="begin" w:fldLock="1"/>
        </w:r>
        <w:r w:rsidR="00D5559C" w:rsidDel="002C7CA1">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rsidDel="002C7CA1">
          <w:fldChar w:fldCharType="separate"/>
        </w:r>
        <w:r w:rsidR="00D5559C" w:rsidRPr="00D5559C" w:rsidDel="002C7CA1">
          <w:rPr>
            <w:noProof/>
          </w:rPr>
          <w:t>(Baraldi et al., 2010; Ghosh and Joshi, 2014; Heumann, 2011; Johansen et al., 2007; Mehner et al., 2004)</w:t>
        </w:r>
        <w:r w:rsidDel="002C7CA1">
          <w:fldChar w:fldCharType="end"/>
        </w:r>
        <w:r w:rsidDel="002C7CA1">
          <w:t xml:space="preserve">, there are </w:t>
        </w:r>
        <w:r w:rsidR="002A01E5" w:rsidDel="002C7CA1">
          <w:t xml:space="preserve">possible avenues </w:t>
        </w:r>
        <w:r w:rsidDel="002C7CA1">
          <w:t xml:space="preserve">for improvement.  </w:t>
        </w:r>
        <w:r w:rsidR="00AE16C1" w:rsidDel="002C7CA1">
          <w:t xml:space="preserve">Acquisition of further field ground truth would allow for a more comprehensive validation of the technique.  </w:t>
        </w:r>
        <w:r w:rsidDel="002C7CA1">
          <w:t xml:space="preserve">Ancillary information such as slope aspect or habitat could be incorporated into the classifier, similarly to </w:t>
        </w:r>
        <w:r w:rsidDel="002C7CA1">
          <w:fldChar w:fldCharType="begin" w:fldLock="1"/>
        </w:r>
        <w:r w:rsidR="0012318C" w:rsidDel="002C7CA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Del="002C7CA1">
          <w:fldChar w:fldCharType="separate"/>
        </w:r>
        <w:r w:rsidRPr="00771DEC" w:rsidDel="002C7CA1">
          <w:rPr>
            <w:noProof/>
          </w:rPr>
          <w:t xml:space="preserve">Thompson et al. </w:t>
        </w:r>
        <w:r w:rsidDel="002C7CA1">
          <w:rPr>
            <w:noProof/>
          </w:rPr>
          <w:t>(</w:t>
        </w:r>
        <w:r w:rsidRPr="00771DEC" w:rsidDel="002C7CA1">
          <w:rPr>
            <w:noProof/>
          </w:rPr>
          <w:t>2009)</w:t>
        </w:r>
        <w:r w:rsidDel="002C7CA1">
          <w:fldChar w:fldCharType="end"/>
        </w:r>
        <w:r w:rsidDel="002C7CA1">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Del="002C7CA1">
          <w:fldChar w:fldCharType="begin" w:fldLock="1"/>
        </w:r>
        <w:r w:rsidR="0012318C" w:rsidDel="002C7CA1">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Del="002C7CA1">
          <w:fldChar w:fldCharType="separate"/>
        </w:r>
        <w:r w:rsidR="00925D5C" w:rsidRPr="00925D5C" w:rsidDel="002C7CA1">
          <w:rPr>
            <w:noProof/>
          </w:rPr>
          <w:t>(Blaschke, 2010)</w:t>
        </w:r>
        <w:r w:rsidDel="002C7CA1">
          <w:fldChar w:fldCharType="end"/>
        </w:r>
        <w:r w:rsidDel="002C7CA1">
          <w:t xml:space="preserve">.  Homogenous objects would allow the use of more descriptive texture features such as LBP’s and statistics of the GLCM.   </w:t>
        </w:r>
        <w:commentRangeEnd w:id="1245"/>
        <w:r w:rsidR="00F7435E" w:rsidDel="002C7CA1">
          <w:rPr>
            <w:rStyle w:val="CommentReference"/>
          </w:rPr>
          <w:commentReference w:id="1245"/>
        </w:r>
      </w:moveFrom>
    </w:p>
    <w:bookmarkEnd w:id="783"/>
    <w:moveFromRangeEnd w:id="1244"/>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t>Acknowledgement</w:t>
      </w:r>
    </w:p>
    <w:p w14:paraId="7DEEDBB1" w14:textId="041EF749" w:rsidR="00AE16C1" w:rsidRDefault="00AE16C1" w:rsidP="00AE16C1">
      <w:pPr>
        <w:pStyle w:val="1TeksCharChar"/>
        <w:keepNext/>
        <w:keepLines/>
      </w:pPr>
      <w:r>
        <w:t xml:space="preserve">We would like to thank Adrian Roos and Intergraph South Africa for providing a license for Intergraph PPS, Bernard Jacobs of Geospace International for assistance in understanding the NGI image processing workflow and in obtaining DMC </w:t>
      </w:r>
      <w:r w:rsidR="003C2D70">
        <w:t xml:space="preserve">relative spectral response </w:t>
      </w:r>
      <w:r>
        <w:t xml:space="preserve">data, Theo Pauw and Garth Stephenson of CGA for assistance with computing and software resources and Julie Verhulp and NGI for provision of the aerial imagery.  </w:t>
      </w:r>
      <w:r w:rsidR="00A87ABF" w:rsidRPr="00A87ABF">
        <w:t>The financial assistance of the National Research Foundation (NRF) towards this research is hereby acknowledged. Opinions expressed and conclusions arrived at, are those of the author and are not necessarily to be attributed to the NRF.</w:t>
      </w:r>
      <w:r w:rsidR="00A87ABF">
        <w:t xml:space="preserve">  </w:t>
      </w:r>
      <w:r>
        <w:t>Lastly, we are grateful for funding from the Gamtoos Irrigation Board (GIB).  GIB w</w:t>
      </w:r>
      <w:r w:rsidR="00A87ABF">
        <w:t>as</w:t>
      </w:r>
      <w:r>
        <w:t xml:space="preserve"> otherwise not involved in this research.</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1247" w:name="_Toc107741055"/>
      <w:r>
        <w:br w:type="page"/>
      </w:r>
      <w:bookmarkStart w:id="1248" w:name="_Toc394607669"/>
      <w:bookmarkStart w:id="1249" w:name="_Toc448324323"/>
      <w:r>
        <w:rPr>
          <w:noProof/>
          <w:lang w:eastAsia="en-GB"/>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C15577" w:rsidRDefault="00C15577"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C15577" w:rsidRDefault="00C15577" w:rsidP="00D61588"/>
                  </w:txbxContent>
                </v:textbox>
              </v:rect>
            </w:pict>
          </mc:Fallback>
        </mc:AlternateContent>
      </w:r>
      <w:bookmarkStart w:id="1250" w:name="_Toc347323090"/>
      <w:bookmarkEnd w:id="1247"/>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C15577" w:rsidRDefault="00C15577"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C15577" w:rsidRDefault="00C15577" w:rsidP="00D61588"/>
                  </w:txbxContent>
                </v:textbox>
              </v:rect>
            </w:pict>
          </mc:Fallback>
        </mc:AlternateContent>
      </w:r>
      <w:r w:rsidRPr="0002729A">
        <w:t>REFERENCES</w:t>
      </w:r>
      <w:bookmarkEnd w:id="1248"/>
      <w:bookmarkEnd w:id="1249"/>
      <w:bookmarkEnd w:id="1250"/>
    </w:p>
    <w:p w14:paraId="59BE077C" w14:textId="382116B1" w:rsidR="00DF6845" w:rsidRPr="00DF6845" w:rsidRDefault="00D61588" w:rsidP="00DF6845">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DF6845" w:rsidRPr="00DF6845">
        <w:rPr>
          <w:noProof/>
        </w:rPr>
        <w:t xml:space="preserve">Adie, H., and R.I. Yeaton. 2013. “Regeneration Dynamics in Arid Subtropical Thicket, South Africa.” </w:t>
      </w:r>
      <w:r w:rsidR="00DF6845" w:rsidRPr="00DF6845">
        <w:rPr>
          <w:i/>
          <w:iCs/>
          <w:noProof/>
        </w:rPr>
        <w:t>South African Journal of Botany</w:t>
      </w:r>
      <w:r w:rsidR="00DF6845" w:rsidRPr="00DF6845">
        <w:rPr>
          <w:noProof/>
        </w:rPr>
        <w:t xml:space="preserve"> 88 (September). South African Association of Botanists: 80–85. doi:10.1016/j.sajb.2013.05.010.</w:t>
      </w:r>
    </w:p>
    <w:p w14:paraId="6A32069F"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Amorós López, J., E. Izquierdo Verdiguier, L. Gómez Chova, J. Muñoz Marí, J.Z. Rodríguez Barreiro, G. Camps Valls, and J. Calpe Maravilla. 2011. “Land Cover Classification of VHR Airborne Images for Citrus Grove Identification.” </w:t>
      </w:r>
      <w:r w:rsidRPr="00DF6845">
        <w:rPr>
          <w:i/>
          <w:iCs/>
          <w:noProof/>
        </w:rPr>
        <w:t>ISPRS Journal of Photogrammetry and Remote Sensing</w:t>
      </w:r>
      <w:r w:rsidRPr="00DF6845">
        <w:rPr>
          <w:noProof/>
        </w:rPr>
        <w:t xml:space="preserve"> 66 (1). Elsevier B.V.: 115–123. doi:10.1016/j.isprsjprs.2010.09.008.</w:t>
      </w:r>
    </w:p>
    <w:p w14:paraId="1C34F527"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Baraldi, Andrea, Laurent Durieux, Dario Simonetti, Giulia Conchedda, Francesco Holecz, and Palma Blonda. 2010. “Automatic Spectral-Rule-Based Preliminary Classification of Radiometrically Calibrated SPOT-4/-5/IRS, AVHRR/MSG, AATSR, IKONOS/QuickBird/OrbView/GeoEye, and DMC/SPOT-1/-2 imagery—Part I: System Design and Implementation.” </w:t>
      </w:r>
      <w:r w:rsidRPr="00DF6845">
        <w:rPr>
          <w:i/>
          <w:iCs/>
          <w:noProof/>
        </w:rPr>
        <w:t>IEEE Transactions on Geoscience and Remote Sensing</w:t>
      </w:r>
      <w:r w:rsidRPr="00DF6845">
        <w:rPr>
          <w:noProof/>
        </w:rPr>
        <w:t xml:space="preserve"> 48 (3): 1299–1325.</w:t>
      </w:r>
    </w:p>
    <w:p w14:paraId="36ADA885"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Basu, Saikat, Sangram Ganguly, Ramakrishna R. Nemani, Supratik Mukhopadhyay, Gong Zhang, Cristina Milesi, Andrew Michaelis, et al. 2015. “A Semiautomated Probabilistic Framework for Tree-Cover Delineation From 1-M NAIP Imagery Using a High-Performance Computing Architecture.” </w:t>
      </w:r>
      <w:r w:rsidRPr="00DF6845">
        <w:rPr>
          <w:i/>
          <w:iCs/>
          <w:noProof/>
        </w:rPr>
        <w:t>IEEE Transactions on Geoscience and Remote Sensing</w:t>
      </w:r>
      <w:r w:rsidRPr="00DF6845">
        <w:rPr>
          <w:noProof/>
        </w:rPr>
        <w:t xml:space="preserve"> 53 (10): 5690–5708. doi:10.1109/TGRS.2015.2428197.</w:t>
      </w:r>
    </w:p>
    <w:p w14:paraId="3F26B781"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Bishop, Christopher M. 2003. </w:t>
      </w:r>
      <w:r w:rsidRPr="00DF6845">
        <w:rPr>
          <w:i/>
          <w:iCs/>
          <w:noProof/>
        </w:rPr>
        <w:t>Neural Networks for Pattern Recognition</w:t>
      </w:r>
      <w:r w:rsidRPr="00DF6845">
        <w:rPr>
          <w:noProof/>
        </w:rPr>
        <w:t>. New York: Oxford University Press. doi:10.1002/0470854774.</w:t>
      </w:r>
    </w:p>
    <w:p w14:paraId="4B5AAAC0"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Blauensteiner, Philipp, Horst Wildenauer, Allan Hanbury, and Martin Kampel. 2006. “On Colour Spaces for Change Detection and Shadow Suppression.” In </w:t>
      </w:r>
      <w:r w:rsidRPr="00DF6845">
        <w:rPr>
          <w:i/>
          <w:iCs/>
          <w:noProof/>
        </w:rPr>
        <w:t>Computer Vision Winter Workshop 2006</w:t>
      </w:r>
      <w:r w:rsidRPr="00DF6845">
        <w:rPr>
          <w:noProof/>
        </w:rPr>
        <w:t>, edited by Ondrej Chum and Vojtech Franc, 1–6. Telc, Czech Republic: Czech Pattern Recognition Society.</w:t>
      </w:r>
    </w:p>
    <w:p w14:paraId="70556E40"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Boyden, J, D Walden, R Bartolo, P Bayliss, Supervising Scientist Division, and Northern Territory. 2007. “Utility of VHR Remote Sensing Data for Landscape Scale Assessment of the Environmental Weed Para Grass [UROCHLOA MUTICA, (FORSSK), NGUYEN] on a Tropical Floodplain.” In </w:t>
      </w:r>
      <w:r w:rsidRPr="00DF6845">
        <w:rPr>
          <w:i/>
          <w:iCs/>
          <w:noProof/>
        </w:rPr>
        <w:t>28th Asian Conference on Remote Sensing 2007, ACRS 2007</w:t>
      </w:r>
      <w:r w:rsidRPr="00DF6845">
        <w:rPr>
          <w:noProof/>
        </w:rPr>
        <w:t>, 1:551–556.</w:t>
      </w:r>
    </w:p>
    <w:p w14:paraId="187379AD"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Bradski, G. 2000. “The OpenCV Library.” </w:t>
      </w:r>
      <w:r w:rsidRPr="00DF6845">
        <w:rPr>
          <w:i/>
          <w:iCs/>
          <w:noProof/>
        </w:rPr>
        <w:t>Dr. Dobb’s Journal of Software Tools</w:t>
      </w:r>
      <w:r w:rsidRPr="00DF6845">
        <w:rPr>
          <w:noProof/>
        </w:rPr>
        <w:t xml:space="preserve"> 25 (120): 122–125.</w:t>
      </w:r>
    </w:p>
    <w:p w14:paraId="210F8F08"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Breiman, Leo. 1996. “Bagging Predictors.” </w:t>
      </w:r>
      <w:r w:rsidRPr="00DF6845">
        <w:rPr>
          <w:i/>
          <w:iCs/>
          <w:noProof/>
        </w:rPr>
        <w:t>Machine Learning</w:t>
      </w:r>
      <w:r w:rsidRPr="00DF6845">
        <w:rPr>
          <w:noProof/>
        </w:rPr>
        <w:t xml:space="preserve"> 24 (2): 123–140.</w:t>
      </w:r>
    </w:p>
    <w:p w14:paraId="6CEEEDAF"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Breiman, Leo. 2001. “Random Forests.” </w:t>
      </w:r>
      <w:r w:rsidRPr="00DF6845">
        <w:rPr>
          <w:i/>
          <w:iCs/>
          <w:noProof/>
        </w:rPr>
        <w:t>Machine Learning</w:t>
      </w:r>
      <w:r w:rsidRPr="00DF6845">
        <w:rPr>
          <w:noProof/>
        </w:rPr>
        <w:t xml:space="preserve"> 45 (1): 5–32. doi:10.1023/A:1010933404324.</w:t>
      </w:r>
    </w:p>
    <w:p w14:paraId="2521533A"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Breiman, Leo, J. Friedman, R. Olshen, and C. Stone. 1984. </w:t>
      </w:r>
      <w:r w:rsidRPr="00DF6845">
        <w:rPr>
          <w:i/>
          <w:iCs/>
          <w:noProof/>
        </w:rPr>
        <w:t>Classification and Regression Trees</w:t>
      </w:r>
      <w:r w:rsidRPr="00DF6845">
        <w:rPr>
          <w:noProof/>
        </w:rPr>
        <w:t>. Calif.: Wadsworth.</w:t>
      </w:r>
    </w:p>
    <w:p w14:paraId="0A82AD4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Burges, Christopher J.C. 1998. “A Tutorial on Support Vector Machines for Pattern Recognition.” </w:t>
      </w:r>
      <w:r w:rsidRPr="00DF6845">
        <w:rPr>
          <w:i/>
          <w:iCs/>
          <w:noProof/>
        </w:rPr>
        <w:t>Data Mining and Knowledge Discovery</w:t>
      </w:r>
      <w:r w:rsidRPr="00DF6845">
        <w:rPr>
          <w:noProof/>
        </w:rPr>
        <w:t xml:space="preserve"> 2 (2): 121–167. doi:10.1023/A:1009715923555.</w:t>
      </w:r>
    </w:p>
    <w:p w14:paraId="523DD155"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Curran, Patrick, David Smedley, Peter Thompson, and Andrew T. Knight. 2012. “Mapping Restoration Opportunity for Collaborating with Land Managers in a Carbon Credit-Funded Restoration Program in the Makana Municipality, Eastern Cape, South Africa.” </w:t>
      </w:r>
      <w:r w:rsidRPr="00DF6845">
        <w:rPr>
          <w:i/>
          <w:iCs/>
          <w:noProof/>
        </w:rPr>
        <w:t>Restoration Ecology</w:t>
      </w:r>
      <w:r w:rsidRPr="00DF6845">
        <w:rPr>
          <w:noProof/>
        </w:rPr>
        <w:t xml:space="preserve"> 20 (1): 56–64. doi:10.1111/j.1526-100X.2010.00746.x.</w:t>
      </w:r>
    </w:p>
    <w:p w14:paraId="28949C99"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lastRenderedPageBreak/>
        <w:t xml:space="preserve">de Castro, Ana Isabel, Montserrat Jurado-Expósito, J. M. Peña-Barragán, and Francisca López-Granados. 2012. “Airborne Multi-Spectral Imagery for Mapping Cruciferous Weeds in Cereal and Legume Crops.” </w:t>
      </w:r>
      <w:r w:rsidRPr="00DF6845">
        <w:rPr>
          <w:i/>
          <w:iCs/>
          <w:noProof/>
        </w:rPr>
        <w:t>Precision Agriculture</w:t>
      </w:r>
      <w:r w:rsidRPr="00DF6845">
        <w:rPr>
          <w:noProof/>
        </w:rPr>
        <w:t xml:space="preserve"> 13 (3): 302–321. doi:10.1007/s11119-011-9247-0.</w:t>
      </w:r>
    </w:p>
    <w:p w14:paraId="6848509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Duin, R P W, and David M. J. Tax. 2005. “Statistical Pattern Recognition.” In </w:t>
      </w:r>
      <w:r w:rsidRPr="00DF6845">
        <w:rPr>
          <w:i/>
          <w:iCs/>
          <w:noProof/>
        </w:rPr>
        <w:t>Handbook of Pattern Recognition and Computer Vision, 3rd Ed.</w:t>
      </w:r>
      <w:r w:rsidRPr="00DF6845">
        <w:rPr>
          <w:noProof/>
        </w:rPr>
        <w:t>, edited by CH Chen and PSP Wang, 1–21. Singapore: World Scientific. doi:10.1142/9789812775320_0001.</w:t>
      </w:r>
    </w:p>
    <w:p w14:paraId="3948240B"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Eisfelder, Christina, Claudia Kuenzer, and Stefan Dech. 2012. “Derivation of Biomass Information for Semi-Arid Areas Using Remote-Sensing Data.” </w:t>
      </w:r>
      <w:r w:rsidRPr="00DF6845">
        <w:rPr>
          <w:i/>
          <w:iCs/>
          <w:noProof/>
        </w:rPr>
        <w:t>International Journal of Remote Sensing</w:t>
      </w:r>
      <w:r w:rsidRPr="00DF6845">
        <w:rPr>
          <w:noProof/>
        </w:rPr>
        <w:t xml:space="preserve"> 33 (9): 2937–2984.</w:t>
      </w:r>
    </w:p>
    <w:p w14:paraId="1F9B918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Gates, David M. 1980. </w:t>
      </w:r>
      <w:r w:rsidRPr="00DF6845">
        <w:rPr>
          <w:i/>
          <w:iCs/>
          <w:noProof/>
        </w:rPr>
        <w:t>Biophysical Ecology</w:t>
      </w:r>
      <w:r w:rsidRPr="00DF6845">
        <w:rPr>
          <w:noProof/>
        </w:rPr>
        <w:t>. Springer Advanced Texts in Life Sciences. New York: Springer. doi:10.1007/978-1-4612-6024-0.</w:t>
      </w:r>
    </w:p>
    <w:p w14:paraId="2E2A2E6D"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GDAL Development Team. 2014. “Geospatial Data Abstraction Library.” </w:t>
      </w:r>
      <w:r w:rsidRPr="00DF6845">
        <w:rPr>
          <w:i/>
          <w:iCs/>
          <w:noProof/>
        </w:rPr>
        <w:t>Open Source Geospatial Foundation</w:t>
      </w:r>
      <w:r w:rsidRPr="00DF6845">
        <w:rPr>
          <w:noProof/>
        </w:rPr>
        <w:t>. http://www.gdal.org/.</w:t>
      </w:r>
    </w:p>
    <w:p w14:paraId="2343CB4A"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Ghosh, Aniruddha, and P.K. Joshi. 2014. “A Comparison of Selected Classification Algorithms for Mapping Bamboo Patches in Lower Gangetic Plains Using Very High Resolution WorldView 2 Imagery.” </w:t>
      </w:r>
      <w:r w:rsidRPr="00DF6845">
        <w:rPr>
          <w:i/>
          <w:iCs/>
          <w:noProof/>
        </w:rPr>
        <w:t>International Journal of Applied Earth Observation and Geoinformation</w:t>
      </w:r>
      <w:r w:rsidRPr="00DF6845">
        <w:rPr>
          <w:noProof/>
        </w:rPr>
        <w:t xml:space="preserve"> 26 (February). Elsevier B.V.: 298–311. doi:10.1016/j.jag.2013.08.011.</w:t>
      </w:r>
    </w:p>
    <w:p w14:paraId="7ADA987E"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Hand, David J, and Kerning Yu. 2001. “Idiot’s Bayes - Not So Stupid After All?” </w:t>
      </w:r>
      <w:r w:rsidRPr="00DF6845">
        <w:rPr>
          <w:i/>
          <w:iCs/>
          <w:noProof/>
        </w:rPr>
        <w:t>International Statisitical Review</w:t>
      </w:r>
      <w:r w:rsidRPr="00DF6845">
        <w:rPr>
          <w:noProof/>
        </w:rPr>
        <w:t xml:space="preserve"> 69 (3): 385–398.</w:t>
      </w:r>
    </w:p>
    <w:p w14:paraId="2F1905F9"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Heumann, B. W. 2011. “Satellite Remote Sensing of Mangrove Forests: Recent Advances and Future Opportunities.” </w:t>
      </w:r>
      <w:r w:rsidRPr="00DF6845">
        <w:rPr>
          <w:i/>
          <w:iCs/>
          <w:noProof/>
        </w:rPr>
        <w:t>Progress in Physical Geography</w:t>
      </w:r>
      <w:r w:rsidRPr="00DF6845">
        <w:rPr>
          <w:noProof/>
        </w:rPr>
        <w:t xml:space="preserve"> 35 (1): 87–108. doi:10.1177/0309133310385371.</w:t>
      </w:r>
    </w:p>
    <w:p w14:paraId="6E06E005"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Intergraph. 2008. “Digital Mapping Camera System.” Huntsville, USA: Intergraph. http://www.geospace.co.za/pdf/DMC Brochure.pdf.</w:t>
      </w:r>
    </w:p>
    <w:p w14:paraId="18CD135C"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Jain, Anil K, Robert P W Duin, and Jianchang Mao. 2000. “Statistical Pattern Recognition: A Review.” </w:t>
      </w:r>
      <w:r w:rsidRPr="00DF6845">
        <w:rPr>
          <w:i/>
          <w:iCs/>
          <w:noProof/>
        </w:rPr>
        <w:t>IEEE Transactions on Pattern Analysis and Machine Intelligence</w:t>
      </w:r>
      <w:r w:rsidRPr="00DF6845">
        <w:rPr>
          <w:noProof/>
        </w:rPr>
        <w:t xml:space="preserve"> 22 (1): 4–37.</w:t>
      </w:r>
    </w:p>
    <w:p w14:paraId="0E6C677F"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Johansen, Kasper, Nicholas C. Coops, Sarah E. Gergel, and Yulia Stange. 2007. “Application of High Spatial Resolution Satellite Imagery for Riparian and Forest Ecosystem Classification.” </w:t>
      </w:r>
      <w:r w:rsidRPr="00DF6845">
        <w:rPr>
          <w:i/>
          <w:iCs/>
          <w:noProof/>
        </w:rPr>
        <w:t>Remote Sensing of Environment</w:t>
      </w:r>
      <w:r w:rsidRPr="00DF6845">
        <w:rPr>
          <w:noProof/>
        </w:rPr>
        <w:t xml:space="preserve"> 110 (1): 29–44. doi:10.1016/j.rse.2007.02.014.</w:t>
      </w:r>
    </w:p>
    <w:p w14:paraId="6FCB3A0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Kauth, R. J., and G. S. Thomas. 1976. “The Tasselled Cap -- a Graphic Description of the Spectral-Temporal Development of Agricultural Crops as Seen by LANDSAT.” In </w:t>
      </w:r>
      <w:r w:rsidRPr="00DF6845">
        <w:rPr>
          <w:i/>
          <w:iCs/>
          <w:noProof/>
        </w:rPr>
        <w:t>Symposium on Machine Processing of Remotely Sensed Data</w:t>
      </w:r>
      <w:r w:rsidRPr="00DF6845">
        <w:rPr>
          <w:noProof/>
        </w:rPr>
        <w:t>, 4B41-4B51. Purdue University of West Lafayette, Indiana, USA: IEEE.</w:t>
      </w:r>
    </w:p>
    <w:p w14:paraId="627DA53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Key, Thomas, T.A. Warner, J.B. McGraw, and M.A. Fajvan. 2001. “A Comparison of Multispectral and Multitemporal Information in High Spatial Resolution Imagery for Classification of Individual Tree Species in a Temperate Hardwood Forest.” </w:t>
      </w:r>
      <w:r w:rsidRPr="00DF6845">
        <w:rPr>
          <w:i/>
          <w:iCs/>
          <w:noProof/>
        </w:rPr>
        <w:t>Remote Sensing of Environment</w:t>
      </w:r>
      <w:r w:rsidRPr="00DF6845">
        <w:rPr>
          <w:noProof/>
        </w:rPr>
        <w:t xml:space="preserve"> 75 (1). Elsevier: 100–112.</w:t>
      </w:r>
    </w:p>
    <w:p w14:paraId="0937E8E7"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Kollár, Szilvia, Zoltán Vekerdy, and Béla Márkus. 2013. “Aerial Image Classification for the Mapping of Riparian Vegetation Habitats.” </w:t>
      </w:r>
      <w:r w:rsidRPr="00DF6845">
        <w:rPr>
          <w:i/>
          <w:iCs/>
          <w:noProof/>
        </w:rPr>
        <w:t>Acta Silvatica et Lignaria Hungarica</w:t>
      </w:r>
      <w:r w:rsidRPr="00DF6845">
        <w:rPr>
          <w:noProof/>
        </w:rPr>
        <w:t xml:space="preserve"> 9 (1): 119–133. doi:10.2478/aslh-2013-0010.</w:t>
      </w:r>
    </w:p>
    <w:p w14:paraId="40EEA90E"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Li, Zhengrong, Ross F. Hayward, Jinglan Zhang, Hang Jin, and Rodney A Walker. 2010. </w:t>
      </w:r>
      <w:r w:rsidRPr="00DF6845">
        <w:rPr>
          <w:noProof/>
        </w:rPr>
        <w:lastRenderedPageBreak/>
        <w:t xml:space="preserve">“Evaluation of Spectral and Texture Features for Object-Based Vegetation Species Classification Using Support Vector Machines.” In </w:t>
      </w:r>
      <w:r w:rsidRPr="00DF6845">
        <w:rPr>
          <w:i/>
          <w:iCs/>
          <w:noProof/>
        </w:rPr>
        <w:t>ISPRS TC VII Symposium – 100 Years ISPRS</w:t>
      </w:r>
      <w:r w:rsidRPr="00DF6845">
        <w:rPr>
          <w:noProof/>
        </w:rPr>
        <w:t>, edited by W Wagner and B Székely, XXXVIII:122–127. Vienna, Austria: IAPRS.</w:t>
      </w:r>
    </w:p>
    <w:p w14:paraId="1ED84E5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Lu, Dengsheng. 2006. “The Potential and Challenge of Remote Sensing Based Biomass Estimation.” </w:t>
      </w:r>
      <w:r w:rsidRPr="00DF6845">
        <w:rPr>
          <w:i/>
          <w:iCs/>
          <w:noProof/>
        </w:rPr>
        <w:t>International Journal of Remote Sensing</w:t>
      </w:r>
      <w:r w:rsidRPr="00DF6845">
        <w:rPr>
          <w:noProof/>
        </w:rPr>
        <w:t xml:space="preserve"> 27 (7): 1297–1328. doi:10.1080/01431160500486732.</w:t>
      </w:r>
    </w:p>
    <w:p w14:paraId="6B420152"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Ludwig, John A, James F Reynolds, and Paul D Whitson. 1975. “Size-Biomass Relationships of Several Chihuahuan Desert Shrubs.” </w:t>
      </w:r>
      <w:r w:rsidRPr="00DF6845">
        <w:rPr>
          <w:i/>
          <w:iCs/>
          <w:noProof/>
        </w:rPr>
        <w:t>American Midland Naturalist</w:t>
      </w:r>
      <w:r w:rsidRPr="00DF6845">
        <w:rPr>
          <w:noProof/>
        </w:rPr>
        <w:t xml:space="preserve"> 94 (2): 451–461.</w:t>
      </w:r>
    </w:p>
    <w:p w14:paraId="5E399CF3"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Marais, C, Richard M. Cowling, and M Powell. 2009. “Establishing the Platform for a Carbon Sequestration Market in South Africa: The Working for Woodlands Subtropical Thicket Restoration Programme.” In </w:t>
      </w:r>
      <w:r w:rsidRPr="00DF6845">
        <w:rPr>
          <w:i/>
          <w:iCs/>
          <w:noProof/>
        </w:rPr>
        <w:t>XIII World Forestry Congress</w:t>
      </w:r>
      <w:r w:rsidRPr="00DF6845">
        <w:rPr>
          <w:noProof/>
        </w:rPr>
        <w:t>, 1–13. Buenos Aires, Argentina.</w:t>
      </w:r>
    </w:p>
    <w:p w14:paraId="63470159"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Mehner, Henny, Mark Cutler, David Fairbairn, and Gillian Thompson. 2004. “Remote Sensing of Upland Vegetation: The Potential of High Spatial Resolution Satellite Sensors.” </w:t>
      </w:r>
      <w:r w:rsidRPr="00DF6845">
        <w:rPr>
          <w:i/>
          <w:iCs/>
          <w:noProof/>
        </w:rPr>
        <w:t>Global Ecology and Biogeography</w:t>
      </w:r>
      <w:r w:rsidRPr="00DF6845">
        <w:rPr>
          <w:noProof/>
        </w:rPr>
        <w:t xml:space="preserve"> 13 (4): 359–369. doi:10.1111/j.1466-822X.2004.00096.x.</w:t>
      </w:r>
    </w:p>
    <w:p w14:paraId="360BA2D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Mills, Anthony J., JN Blignaut, Richard M. Cowling, A Knipe, C Marais, S Marais, SM Pierce, M Powell, AM Sigwela, and A Skowno. 2010. </w:t>
      </w:r>
      <w:r w:rsidRPr="00DF6845">
        <w:rPr>
          <w:i/>
          <w:iCs/>
          <w:noProof/>
        </w:rPr>
        <w:t>Investing in Sustainability. Restoring Degraded Thicket, Creating Jobs, Capturing Carbon and Earning Green Credit.</w:t>
      </w:r>
      <w:r w:rsidRPr="00DF6845">
        <w:rPr>
          <w:noProof/>
        </w:rPr>
        <w:t xml:space="preserve"> </w:t>
      </w:r>
      <w:r w:rsidRPr="00DF6845">
        <w:rPr>
          <w:i/>
          <w:iCs/>
          <w:noProof/>
        </w:rPr>
        <w:t>Published by Climate Action Partnership, Cape Town, and Wilderness Foundation, Port Elizabeth</w:t>
      </w:r>
      <w:r w:rsidRPr="00DF6845">
        <w:rPr>
          <w:noProof/>
        </w:rPr>
        <w:t>. Series. Climate Action Partnership, Cape Town and Wilderness Foundation, Port Elizabeth.</w:t>
      </w:r>
    </w:p>
    <w:p w14:paraId="77725D47"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Mills, Anthony J., and Richard M. Cowling. 2006. “Rate of Carbon Sequestration at Two Thicket Restoration Sites in the Eastern Cape, South Africa.” </w:t>
      </w:r>
      <w:r w:rsidRPr="00DF6845">
        <w:rPr>
          <w:i/>
          <w:iCs/>
          <w:noProof/>
        </w:rPr>
        <w:t>Restoration Ecology</w:t>
      </w:r>
      <w:r w:rsidRPr="00DF6845">
        <w:rPr>
          <w:noProof/>
        </w:rPr>
        <w:t xml:space="preserve"> 14 (1): 38–49.</w:t>
      </w:r>
    </w:p>
    <w:p w14:paraId="79716AD2"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Mills, Anthony J., and Richard M. Cowling. 2010. “Below-Ground Carbon Stocks in Intact and Transformed Subtropical Thicket Landscapes in Semi-Arid South Africa.” </w:t>
      </w:r>
      <w:r w:rsidRPr="00DF6845">
        <w:rPr>
          <w:i/>
          <w:iCs/>
          <w:noProof/>
        </w:rPr>
        <w:t>Journal of Arid Environments</w:t>
      </w:r>
      <w:r w:rsidRPr="00DF6845">
        <w:rPr>
          <w:noProof/>
        </w:rPr>
        <w:t xml:space="preserve"> 74 (1). Elsevier Ltd: 93–100. doi:10.1016/j.jaridenv.2009.07.002.</w:t>
      </w:r>
    </w:p>
    <w:p w14:paraId="0F1BE83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Mills, Anthony J., Richard M. Cowling, MV Fey, GIH Kerley, JS Donaldson, AM Sigwela, A Skowno, and P Rundel. 2005. “Effects of Goat Pastoralism on Ecosystem Carbon Storage in Semiarid Thicket, Eastern Cape, South Africa.” </w:t>
      </w:r>
      <w:r w:rsidRPr="00DF6845">
        <w:rPr>
          <w:i/>
          <w:iCs/>
          <w:noProof/>
        </w:rPr>
        <w:t>Austral Ecology</w:t>
      </w:r>
      <w:r w:rsidRPr="00DF6845">
        <w:rPr>
          <w:noProof/>
        </w:rPr>
        <w:t xml:space="preserve"> 30: 797–804.</w:t>
      </w:r>
    </w:p>
    <w:p w14:paraId="3CA8251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Mills, Anthony J., Jane K Turpie, Richard M. Cowling, C Marais, GIH Kerley, G Richard, AM Sigwela, and M Powell. 2007. “Assessing Costs, Benefits, and Feasibility of Restoring Natural Capital in Subtropical Thicket in South Africa.” In </w:t>
      </w:r>
      <w:r w:rsidRPr="00DF6845">
        <w:rPr>
          <w:i/>
          <w:iCs/>
          <w:noProof/>
        </w:rPr>
        <w:t>Restoring Natural Capital: Science, Business and Practice (The Science and Practice of Ecological Restoration Series)</w:t>
      </w:r>
      <w:r w:rsidRPr="00DF6845">
        <w:rPr>
          <w:noProof/>
        </w:rPr>
        <w:t>, edited by J Aronson, S Milton, and J Blignaut, 2:179–187. Washington DC: Island Press.</w:t>
      </w:r>
    </w:p>
    <w:p w14:paraId="19A3325B"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Mingguo, Zheng, Cai Qianguo, and Qin Mingzhou. 2009. “The Effect of Prior Probabilities in the Maximum Likelihood Classification on Individual Classes.” </w:t>
      </w:r>
      <w:r w:rsidRPr="00DF6845">
        <w:rPr>
          <w:i/>
          <w:iCs/>
          <w:noProof/>
        </w:rPr>
        <w:t>Photogrammetric Engineering &amp; Remote Sensing</w:t>
      </w:r>
      <w:r w:rsidRPr="00DF6845">
        <w:rPr>
          <w:noProof/>
        </w:rPr>
        <w:t>, IGARSS 2005 held 25-29 July, 75 (9). Seoul, South Korea: IEEE: 1109–1117. doi:10.14358/PERS.75.9.1109.</w:t>
      </w:r>
    </w:p>
    <w:p w14:paraId="24CF887B"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Mustafa, Yaseen T, and Hindav N Habeeb. 2014. “Object Based Technique for Delineating and Mapping 15 Tree Species Using VHR WorldView-2 Imagery.” In </w:t>
      </w:r>
      <w:r w:rsidRPr="00DF6845">
        <w:rPr>
          <w:i/>
          <w:iCs/>
          <w:noProof/>
        </w:rPr>
        <w:t>Proc. SPIE</w:t>
      </w:r>
      <w:r w:rsidRPr="00DF6845">
        <w:rPr>
          <w:noProof/>
        </w:rPr>
        <w:t>, 9239:92390G–92390G–13. doi:10.1117/12.2067280.</w:t>
      </w:r>
    </w:p>
    <w:p w14:paraId="48B38BBC"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lastRenderedPageBreak/>
        <w:t xml:space="preserve">Myneni, R.B., F.G. Hall, P.J. Sellers, and A.L. Marshak. 1995. “The Interpretation of Spectral Vegetation Indexes.” </w:t>
      </w:r>
      <w:r w:rsidRPr="00DF6845">
        <w:rPr>
          <w:i/>
          <w:iCs/>
          <w:noProof/>
        </w:rPr>
        <w:t>IEEE Transactions on Geoscience and Remote Sensing</w:t>
      </w:r>
      <w:r w:rsidRPr="00DF6845">
        <w:rPr>
          <w:noProof/>
        </w:rPr>
        <w:t xml:space="preserve"> 33 (2): 481–486. doi:10.1109/36.377948.</w:t>
      </w:r>
    </w:p>
    <w:p w14:paraId="2B0475DA"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OpenCV Development Team. 2014. “OpenCV Documentation.” </w:t>
      </w:r>
      <w:r w:rsidRPr="00DF6845">
        <w:rPr>
          <w:i/>
          <w:iCs/>
          <w:noProof/>
        </w:rPr>
        <w:t>Open Source Computer Vision Library</w:t>
      </w:r>
      <w:r w:rsidRPr="00DF6845">
        <w:rPr>
          <w:noProof/>
        </w:rPr>
        <w:t>. http://docs.opencv.org/.</w:t>
      </w:r>
    </w:p>
    <w:p w14:paraId="6529FBC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Ouyang, Zu-Tao, Mo-Qian Zhang, Xiao Xie, Qi Shen, Hai-Qiang Guo, and Bin Zhao. 2011. “A Comparison of Pixel-Based and Object-Oriented Approaches to VHR Imagery for Mapping Saltmarsh Plants.” </w:t>
      </w:r>
      <w:r w:rsidRPr="00DF6845">
        <w:rPr>
          <w:i/>
          <w:iCs/>
          <w:noProof/>
        </w:rPr>
        <w:t>Ecological Informatics</w:t>
      </w:r>
      <w:r w:rsidRPr="00DF6845">
        <w:rPr>
          <w:noProof/>
        </w:rPr>
        <w:t xml:space="preserve"> 6 (2). Elsevier B.V.: 136–146. doi:10.1016/j.ecoinf.2011.01.002.</w:t>
      </w:r>
    </w:p>
    <w:p w14:paraId="16AC8AA9"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Powell, Michael John. 2009. </w:t>
      </w:r>
      <w:r w:rsidRPr="00DF6845">
        <w:rPr>
          <w:i/>
          <w:iCs/>
          <w:noProof/>
        </w:rPr>
        <w:t>Restoration of Degraded Subtropical Thickets in the Baviaanskloof Megareserve, South Africa</w:t>
      </w:r>
      <w:r w:rsidRPr="00DF6845">
        <w:rPr>
          <w:noProof/>
        </w:rPr>
        <w:t>. MSc. thesis. Series. Master’s thesis. Grahamstown: Rhodes University, Department of Environmental Science.</w:t>
      </w:r>
    </w:p>
    <w:p w14:paraId="745043EB"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Sahu, Barnali, and Debahuti Mishra. 2011. “A Novel Approach for Selecting Informative Genes from Gene Expression Data Using Signal-to-Noise Ratio and T-Statistics.” In </w:t>
      </w:r>
      <w:r w:rsidRPr="00DF6845">
        <w:rPr>
          <w:i/>
          <w:iCs/>
          <w:noProof/>
        </w:rPr>
        <w:t>2011 2nd International Conference on Computer and Communication Technology (ICCCT-2011)</w:t>
      </w:r>
      <w:r w:rsidRPr="00DF6845">
        <w:rPr>
          <w:noProof/>
        </w:rPr>
        <w:t>, 5–10. Allahabad, India: IEEE. doi:10.1109/ICCCT.2011.6075207.</w:t>
      </w:r>
    </w:p>
    <w:p w14:paraId="464A75FF"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Serra, Jean, and Pierre Soille, eds. 1994. “Mathematical Morphology and Its Applications to Image Processing.” In </w:t>
      </w:r>
      <w:r w:rsidRPr="00DF6845">
        <w:rPr>
          <w:i/>
          <w:iCs/>
          <w:noProof/>
        </w:rPr>
        <w:t>2nd International Symposium on Mathematical Morphology (ISMM’94)</w:t>
      </w:r>
      <w:r w:rsidRPr="00DF6845">
        <w:rPr>
          <w:noProof/>
        </w:rPr>
        <w:t>, 383. Computational Imaging and Vision. Kluwer Academic Publishers.</w:t>
      </w:r>
    </w:p>
    <w:p w14:paraId="319D9992"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Sigwela, AM, GIH Kerley, Anthony J. Mills, and Richard M. Cowling. 2009. “The Impact of Browsing-Induced Degradation on the Reproduction of Subtropical Thicket Canopy Shrubs and Trees.” </w:t>
      </w:r>
      <w:r w:rsidRPr="00DF6845">
        <w:rPr>
          <w:i/>
          <w:iCs/>
          <w:noProof/>
        </w:rPr>
        <w:t>South African Journal of Botany</w:t>
      </w:r>
      <w:r w:rsidRPr="00DF6845">
        <w:rPr>
          <w:noProof/>
        </w:rPr>
        <w:t xml:space="preserve"> 75 (2). Elsevier B.V.: 262–267. doi:10.1016/j.sajb.2008.12.001.</w:t>
      </w:r>
    </w:p>
    <w:p w14:paraId="06193907"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Singh, Minerva, Yadvinder Malhi, and Shonil Bhagwat. 2014. “Biomass Estimation of Mixed Forest Landscape Using a Fourier Transform Texture-Based Approach on Very-High-Resolution Optical Satellite Imagery.” </w:t>
      </w:r>
      <w:r w:rsidRPr="00DF6845">
        <w:rPr>
          <w:i/>
          <w:iCs/>
          <w:noProof/>
        </w:rPr>
        <w:t>International Journal of Remote Sensing</w:t>
      </w:r>
      <w:r w:rsidRPr="00DF6845">
        <w:rPr>
          <w:noProof/>
        </w:rPr>
        <w:t xml:space="preserve"> 35 (9): 3331–3349. doi:10.1080/01431161.2014.903441.</w:t>
      </w:r>
    </w:p>
    <w:p w14:paraId="10AD83DC"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Strobl, Carolin, Anne-Laure Boulesteix, Thomas Kneib, Thomas Augustin, and Achim Zeileis. 2008. “Conditional Variable Importance for Random Forests.” </w:t>
      </w:r>
      <w:r w:rsidRPr="00DF6845">
        <w:rPr>
          <w:i/>
          <w:iCs/>
          <w:noProof/>
        </w:rPr>
        <w:t>BMC Bioinformatics</w:t>
      </w:r>
      <w:r w:rsidRPr="00DF6845">
        <w:rPr>
          <w:noProof/>
        </w:rPr>
        <w:t xml:space="preserve"> 9 (January): 307. doi:10.1186/1471-2105-9-307.</w:t>
      </w:r>
    </w:p>
    <w:p w14:paraId="6BA838E1"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Suganuma, Hideki, Yukuo Abe, Masahiko Taniguchi, Hiroyuki Tanouchi, Hajime Utsugi, Toshinori Kojima, and Koichi Yamada. 2006. “Stand Biomass Estimation Method by Canopy Coverage for Application to Remote Sensing in an Arid Area of Western Australia.” </w:t>
      </w:r>
      <w:r w:rsidRPr="00DF6845">
        <w:rPr>
          <w:i/>
          <w:iCs/>
          <w:noProof/>
        </w:rPr>
        <w:t>Forest Ecology and Management</w:t>
      </w:r>
      <w:r w:rsidRPr="00DF6845">
        <w:rPr>
          <w:noProof/>
        </w:rPr>
        <w:t xml:space="preserve"> 222 (1–3): 75–87. doi:10.1016/j.foreco.2005.10.014.</w:t>
      </w:r>
    </w:p>
    <w:p w14:paraId="2F9B0527"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Szekely, Gabor J., and Maria L. Rizzo. 2005. “Hierarchical Clustering via Joint between-within Distances: Extending Ward’s Minimum Variance Method.” </w:t>
      </w:r>
      <w:r w:rsidRPr="00DF6845">
        <w:rPr>
          <w:i/>
          <w:iCs/>
          <w:noProof/>
        </w:rPr>
        <w:t>Journal of Classification</w:t>
      </w:r>
      <w:r w:rsidRPr="00DF6845">
        <w:rPr>
          <w:noProof/>
        </w:rPr>
        <w:t xml:space="preserve"> 22 (2): 151–183. doi:10.1007/s00357-005-0012-9.</w:t>
      </w:r>
    </w:p>
    <w:p w14:paraId="692174EB"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Thompson, Mark, Jan Vlok, Mathieu Rouget, M T Hoffman, and Richard M. Cowling. 2009. “Mapping Grazing-Induced Degradation in a Semi-Arid Environment: A Rapid and Cost Effective Approach for Assessment and Monitoring.” </w:t>
      </w:r>
      <w:r w:rsidRPr="00DF6845">
        <w:rPr>
          <w:i/>
          <w:iCs/>
          <w:noProof/>
        </w:rPr>
        <w:t>Environmental Management</w:t>
      </w:r>
      <w:r w:rsidRPr="00DF6845">
        <w:rPr>
          <w:noProof/>
        </w:rPr>
        <w:t xml:space="preserve"> 43: 585–596. doi:10.1007/s00267-008-9228-x.</w:t>
      </w:r>
    </w:p>
    <w:p w14:paraId="438F4DB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Tolosi, Laura, and Thomas Lengauer. 2011. “Classification with Correlated Features: Unreliability of Feature Ranking and Solutions.” </w:t>
      </w:r>
      <w:r w:rsidRPr="00DF6845">
        <w:rPr>
          <w:i/>
          <w:iCs/>
          <w:noProof/>
        </w:rPr>
        <w:t>Bioinformatics</w:t>
      </w:r>
      <w:r w:rsidRPr="00DF6845">
        <w:rPr>
          <w:noProof/>
        </w:rPr>
        <w:t xml:space="preserve"> 27 (14): 1986–1994. doi:10.1093/bioinformatics/btr300.</w:t>
      </w:r>
    </w:p>
    <w:p w14:paraId="6BA51FFF"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lastRenderedPageBreak/>
        <w:t xml:space="preserve">Trias-Sanz, Roger, Georges Stamon, and Jean Louchet. 2008. “Using Colour, Texture, and Hierarchial Segmentation for High-Resolution Remote Sensing.” </w:t>
      </w:r>
      <w:r w:rsidRPr="00DF6845">
        <w:rPr>
          <w:i/>
          <w:iCs/>
          <w:noProof/>
        </w:rPr>
        <w:t>ISPRS Journal of Photogrammetry and Remote Sensing</w:t>
      </w:r>
      <w:r w:rsidRPr="00DF6845">
        <w:rPr>
          <w:noProof/>
        </w:rPr>
        <w:t xml:space="preserve"> 63 (2): 156–168. doi:10.1016/j.isprsjprs.2007.08.005.</w:t>
      </w:r>
    </w:p>
    <w:p w14:paraId="38C97485"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Trimble. 2016. </w:t>
      </w:r>
      <w:r w:rsidRPr="00DF6845">
        <w:rPr>
          <w:i/>
          <w:iCs/>
          <w:noProof/>
        </w:rPr>
        <w:t>eCognition Developer User Guide</w:t>
      </w:r>
      <w:r w:rsidRPr="00DF6845">
        <w:rPr>
          <w:noProof/>
        </w:rPr>
        <w:t>.</w:t>
      </w:r>
    </w:p>
    <w:p w14:paraId="2387E7F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van Luijk, G., R.M. Cowling, M.J.P.M. Riksen, and J. Glenday. 2013. “Hydrological Implications of Desertification: Degradation of South African Semi-Arid Subtropical Thicket.” </w:t>
      </w:r>
      <w:r w:rsidRPr="00DF6845">
        <w:rPr>
          <w:i/>
          <w:iCs/>
          <w:noProof/>
        </w:rPr>
        <w:t>Journal of Arid Environments</w:t>
      </w:r>
      <w:r w:rsidRPr="00DF6845">
        <w:rPr>
          <w:noProof/>
        </w:rPr>
        <w:t xml:space="preserve"> 91 (April). Elsevier Ltd: 14–21. doi:10.1016/j.jaridenv.2012.10.022.</w:t>
      </w:r>
    </w:p>
    <w:p w14:paraId="2FDA9372"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Vlok, Jan, Richard M. Cowling, and Trevor Wolf. 2005. </w:t>
      </w:r>
      <w:r w:rsidRPr="00DF6845">
        <w:rPr>
          <w:i/>
          <w:iCs/>
          <w:noProof/>
        </w:rPr>
        <w:t>A Vegetation Map for the Little Karoo</w:t>
      </w:r>
      <w:r w:rsidRPr="00DF6845">
        <w:rPr>
          <w:noProof/>
        </w:rPr>
        <w:t>. Unpublished maps and report for a SKEP project supported by CEPF grant no 1064410304.</w:t>
      </w:r>
    </w:p>
    <w:p w14:paraId="6F57566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Vyver, Marius L., Richard M. Cowling, Eileen E Campbell, and Mark Difford. 2012. “Active Restoration of Woody Canopy Dominants in Degraded South African Semi-Arid Thicket Is Neither Ecologically nor Economically Feasible.” </w:t>
      </w:r>
      <w:r w:rsidRPr="00DF6845">
        <w:rPr>
          <w:i/>
          <w:iCs/>
          <w:noProof/>
        </w:rPr>
        <w:t>Applied Vegetation Science</w:t>
      </w:r>
      <w:r w:rsidRPr="00DF6845">
        <w:rPr>
          <w:noProof/>
        </w:rPr>
        <w:t xml:space="preserve"> 15 (1): 26–34. doi:10.1111/j.1654-109X.2011.01162.x.</w:t>
      </w:r>
    </w:p>
    <w:p w14:paraId="049A8D08"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Yousef, Malik, Segun Jung, Louise C Showe, and Michael K Showe. 2007. “Recursive Cluster Elimination (RCE) for Classification and Feature Selection from Gene Expression Data.” </w:t>
      </w:r>
      <w:r w:rsidRPr="00DF6845">
        <w:rPr>
          <w:i/>
          <w:iCs/>
          <w:noProof/>
        </w:rPr>
        <w:t>BMC Bioinformatics</w:t>
      </w:r>
      <w:r w:rsidRPr="00DF6845">
        <w:rPr>
          <w:noProof/>
        </w:rPr>
        <w:t xml:space="preserve"> 8 (144).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20"/>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driaan Van Niekerk" w:date="2017-03-02T14:06:00Z" w:initials="VNAP&lt;">
    <w:p w14:paraId="2B2B1E75" w14:textId="35F357B4" w:rsidR="00C15577" w:rsidRDefault="00C15577">
      <w:pPr>
        <w:pStyle w:val="CommentText"/>
      </w:pPr>
      <w:r>
        <w:rPr>
          <w:rStyle w:val="CommentReference"/>
        </w:rPr>
        <w:annotationRef/>
      </w:r>
      <w:r>
        <w:t xml:space="preserve">So there have been studies in non-arid regions? </w:t>
      </w:r>
    </w:p>
  </w:comment>
  <w:comment w:id="2" w:author="dugalh" w:date="2017-04-13T18:21:00Z" w:initials="dh">
    <w:p w14:paraId="23FFFCDB" w14:textId="323C4966" w:rsidR="00C15577" w:rsidRDefault="00C15577">
      <w:pPr>
        <w:pStyle w:val="CommentText"/>
      </w:pPr>
      <w:r>
        <w:rPr>
          <w:rStyle w:val="CommentReference"/>
        </w:rPr>
        <w:annotationRef/>
      </w:r>
      <w:r>
        <w:t>Yes - see Lu 2006 and Eisfelder et al 2012</w:t>
      </w:r>
    </w:p>
  </w:comment>
  <w:comment w:id="7" w:author="Adriaan Van Niekerk" w:date="2016-11-15T13:09:00Z" w:initials="avn">
    <w:p w14:paraId="4B4E0CC6" w14:textId="66301381" w:rsidR="00C15577" w:rsidRDefault="00C15577">
      <w:pPr>
        <w:pStyle w:val="CommentText"/>
      </w:pPr>
      <w:r>
        <w:rPr>
          <w:rStyle w:val="CommentReference"/>
        </w:rPr>
        <w:annotationRef/>
      </w:r>
      <w:r>
        <w:t>What?</w:t>
      </w:r>
    </w:p>
  </w:comment>
  <w:comment w:id="9" w:author="Adriaan Van Niekerk" w:date="2017-03-02T14:09:00Z" w:initials="VNAP&lt;">
    <w:p w14:paraId="77009792" w14:textId="4F188DC5" w:rsidR="00C15577" w:rsidRDefault="00C15577">
      <w:pPr>
        <w:pStyle w:val="CommentText"/>
      </w:pPr>
      <w:r>
        <w:rPr>
          <w:rStyle w:val="CommentReference"/>
        </w:rPr>
        <w:annotationRef/>
      </w:r>
      <w:r>
        <w:t>Improved? Calibrated?</w:t>
      </w:r>
    </w:p>
  </w:comment>
  <w:comment w:id="13" w:author="dugalh" w:date="2017-04-28T12:14:00Z" w:initials="dh">
    <w:p w14:paraId="274E5A4C" w14:textId="4DB28480" w:rsidR="00C15577" w:rsidRDefault="00C15577">
      <w:pPr>
        <w:pStyle w:val="CommentText"/>
      </w:pPr>
      <w:r>
        <w:rPr>
          <w:rStyle w:val="CommentReference"/>
        </w:rPr>
        <w:annotationRef/>
      </w:r>
      <w:r>
        <w:t>Exclude this here?</w:t>
      </w:r>
    </w:p>
  </w:comment>
  <w:comment w:id="14" w:author="dugalh" w:date="2017-04-13T18:28:00Z" w:initials="dh">
    <w:p w14:paraId="2D2719E9" w14:textId="060D7186" w:rsidR="00C15577" w:rsidRDefault="00C15577">
      <w:pPr>
        <w:pStyle w:val="CommentText"/>
      </w:pPr>
      <w:r>
        <w:rPr>
          <w:rStyle w:val="CommentReference"/>
        </w:rPr>
        <w:annotationRef/>
      </w:r>
      <w:r>
        <w:t>terminology</w:t>
      </w:r>
    </w:p>
  </w:comment>
  <w:comment w:id="22" w:author="dugalh" w:date="2017-04-13T18:29:00Z" w:initials="dh">
    <w:p w14:paraId="39CED918" w14:textId="1511703B" w:rsidR="00C15577" w:rsidRDefault="00C15577">
      <w:pPr>
        <w:pStyle w:val="CommentText"/>
      </w:pPr>
      <w:r>
        <w:t>“</w:t>
      </w:r>
      <w:r>
        <w:rPr>
          <w:rStyle w:val="CommentReference"/>
        </w:rPr>
        <w:annotationRef/>
      </w:r>
      <w:r>
        <w:t>photographs” refer to analogue film images AFAIK</w:t>
      </w:r>
    </w:p>
  </w:comment>
  <w:comment w:id="28" w:author="dugalh" w:date="2016-10-31T15:53:00Z" w:initials="d">
    <w:p w14:paraId="11054A4D" w14:textId="7FB10BB6" w:rsidR="00C15577" w:rsidRDefault="00C15577">
      <w:pPr>
        <w:pStyle w:val="CommentText"/>
      </w:pPr>
      <w:r>
        <w:rPr>
          <w:rStyle w:val="CommentReference"/>
        </w:rPr>
        <w:annotationRef/>
      </w:r>
      <w:r>
        <w:rPr>
          <w:rStyle w:val="CommentReference"/>
        </w:rPr>
        <w:t>Irrelevant</w:t>
      </w:r>
      <w:r>
        <w:t xml:space="preserve"> detail? Omit or summarise?  </w:t>
      </w:r>
    </w:p>
  </w:comment>
  <w:comment w:id="29" w:author="Adriaan Van Niekerk" w:date="2017-03-03T10:52:00Z" w:initials="VNAP&lt;">
    <w:p w14:paraId="4C2CE7E5" w14:textId="5BD28DE0" w:rsidR="00C15577" w:rsidRDefault="00C15577">
      <w:pPr>
        <w:pStyle w:val="CommentText"/>
      </w:pPr>
      <w:r>
        <w:rPr>
          <w:rStyle w:val="CommentReference"/>
        </w:rPr>
        <w:annotationRef/>
      </w:r>
      <w:r>
        <w:t xml:space="preserve">No, leave it. If it can summarized it would be good. </w:t>
      </w:r>
    </w:p>
  </w:comment>
  <w:comment w:id="30" w:author="dugalh" w:date="2017-04-13T20:29:00Z" w:initials="dh">
    <w:p w14:paraId="5EC69A92" w14:textId="57A70318" w:rsidR="00C15577" w:rsidRDefault="00C15577">
      <w:pPr>
        <w:pStyle w:val="CommentText"/>
      </w:pPr>
      <w:r>
        <w:rPr>
          <w:rStyle w:val="CommentReference"/>
        </w:rPr>
        <w:annotationRef/>
      </w:r>
      <w:r>
        <w:t>Have summarised a bit</w:t>
      </w:r>
    </w:p>
  </w:comment>
  <w:comment w:id="40" w:author="dugalh" w:date="2016-11-09T09:19:00Z" w:initials="d">
    <w:p w14:paraId="7C7A199E" w14:textId="6FD666EF" w:rsidR="00C15577" w:rsidRDefault="00C15577">
      <w:pPr>
        <w:pStyle w:val="CommentText"/>
      </w:pPr>
      <w:r>
        <w:rPr>
          <w:rStyle w:val="CommentReference"/>
        </w:rPr>
        <w:annotationRef/>
      </w:r>
      <w:r>
        <w:t>Summarise or exclude?</w:t>
      </w:r>
    </w:p>
  </w:comment>
  <w:comment w:id="41" w:author="Adriaan Van Niekerk" w:date="2017-03-03T10:28:00Z" w:initials="VNAP&lt;">
    <w:p w14:paraId="36D7C120" w14:textId="6800217F" w:rsidR="00C15577" w:rsidRDefault="00C15577">
      <w:pPr>
        <w:pStyle w:val="CommentText"/>
      </w:pPr>
      <w:r>
        <w:rPr>
          <w:rStyle w:val="CommentReference"/>
        </w:rPr>
        <w:annotationRef/>
      </w:r>
      <w:r>
        <w:t>Exclude here. Maybe it can be incorporated into the discussion somehow?</w:t>
      </w:r>
    </w:p>
  </w:comment>
  <w:comment w:id="42" w:author="dugalh" w:date="2017-06-16T17:27:00Z" w:initials="dh">
    <w:p w14:paraId="43274EC3" w14:textId="7D3D71E3" w:rsidR="00C15577" w:rsidRDefault="00C15577">
      <w:pPr>
        <w:pStyle w:val="CommentText"/>
      </w:pPr>
      <w:r>
        <w:rPr>
          <w:rStyle w:val="CommentReference"/>
        </w:rPr>
        <w:annotationRef/>
      </w:r>
      <w:r w:rsidR="0060746A">
        <w:t>There is a brief note at the end of the conclusion</w:t>
      </w:r>
    </w:p>
  </w:comment>
  <w:comment w:id="46" w:author="Adriaan Van Niekerk" w:date="2017-03-03T10:29:00Z" w:initials="VNAP&lt;">
    <w:p w14:paraId="6811EE69" w14:textId="27E0E1EB" w:rsidR="00C15577" w:rsidRDefault="00C15577">
      <w:pPr>
        <w:pStyle w:val="CommentText"/>
      </w:pPr>
      <w:r>
        <w:rPr>
          <w:rStyle w:val="CommentReference"/>
        </w:rPr>
        <w:annotationRef/>
      </w:r>
      <w:r>
        <w:t xml:space="preserve">In general or for Spekboom? </w:t>
      </w:r>
    </w:p>
  </w:comment>
  <w:comment w:id="57" w:author="Adriaan Van Niekerk" w:date="2017-03-03T10:32:00Z" w:initials="VNAP&lt;">
    <w:p w14:paraId="0CC1E2B3" w14:textId="4550031E" w:rsidR="00C15577" w:rsidRDefault="00C15577">
      <w:pPr>
        <w:pStyle w:val="CommentText"/>
      </w:pPr>
      <w:r>
        <w:rPr>
          <w:rStyle w:val="CommentReference"/>
        </w:rPr>
        <w:annotationRef/>
      </w:r>
      <w:r>
        <w:t xml:space="preserve">Rather give year. </w:t>
      </w:r>
    </w:p>
  </w:comment>
  <w:comment w:id="58" w:author="dugalh" w:date="2017-04-13T18:43:00Z" w:initials="dh">
    <w:p w14:paraId="4AFEBB27" w14:textId="2C3C0D16" w:rsidR="00C15577" w:rsidRDefault="00C15577">
      <w:pPr>
        <w:pStyle w:val="CommentText"/>
      </w:pPr>
      <w:r>
        <w:rPr>
          <w:rStyle w:val="CommentReference"/>
        </w:rPr>
        <w:annotationRef/>
      </w:r>
      <w:r>
        <w:t>The contrast of Spekboom to the background veg is accentuated during the growing season(s) of which there are more than one – one is in September.  The year is irrelevant in this context.</w:t>
      </w:r>
    </w:p>
  </w:comment>
  <w:comment w:id="59" w:author="Adriaan Van Niekerk" w:date="2017-03-03T10:32:00Z" w:initials="VNAP&lt;">
    <w:p w14:paraId="29947908" w14:textId="62A7ECA5" w:rsidR="00C15577" w:rsidRDefault="00C15577">
      <w:pPr>
        <w:pStyle w:val="CommentText"/>
      </w:pPr>
      <w:r>
        <w:rPr>
          <w:rStyle w:val="CommentReference"/>
        </w:rPr>
        <w:annotationRef/>
      </w:r>
      <w:r>
        <w:t>Which years?</w:t>
      </w:r>
    </w:p>
  </w:comment>
  <w:comment w:id="60" w:author="dugalh" w:date="2017-04-13T20:41:00Z" w:initials="dh">
    <w:p w14:paraId="4B9C9190" w14:textId="38E601B1" w:rsidR="00C15577" w:rsidRDefault="00C15577">
      <w:pPr>
        <w:pStyle w:val="CommentText"/>
      </w:pPr>
      <w:r>
        <w:rPr>
          <w:rStyle w:val="CommentReference"/>
        </w:rPr>
        <w:annotationRef/>
      </w:r>
      <w:r>
        <w:t>2002-2003</w:t>
      </w:r>
    </w:p>
  </w:comment>
  <w:comment w:id="61" w:author="Adriaan Van Niekerk" w:date="2017-03-03T10:32:00Z" w:initials="VNAP&lt;">
    <w:p w14:paraId="3C16889C" w14:textId="2F8A4CBF" w:rsidR="00C15577" w:rsidRDefault="00C15577">
      <w:pPr>
        <w:pStyle w:val="CommentText"/>
      </w:pPr>
      <w:r>
        <w:rPr>
          <w:rStyle w:val="CommentReference"/>
        </w:rPr>
        <w:annotationRef/>
      </w:r>
      <w:r>
        <w:t>OK, but what were the deficiencies of the approach? Specifically, what was the impact of using low res data?</w:t>
      </w:r>
    </w:p>
  </w:comment>
  <w:comment w:id="62" w:author="dugalh" w:date="2017-04-13T18:38:00Z" w:initials="dh">
    <w:p w14:paraId="0B405574" w14:textId="4D06C1AA" w:rsidR="00C15577" w:rsidRDefault="00C15577">
      <w:pPr>
        <w:pStyle w:val="CommentText"/>
      </w:pPr>
      <w:r>
        <w:rPr>
          <w:rStyle w:val="CommentReference"/>
        </w:rPr>
        <w:annotationRef/>
      </w:r>
      <w:r>
        <w:t>The only impact of using low res data they mention is that they end up with a low res map.  I explain in the next paragraph why this needs to be improved upon</w:t>
      </w:r>
    </w:p>
  </w:comment>
  <w:comment w:id="43" w:author="Adriaan Van Niekerk" w:date="2017-03-03T10:34:00Z" w:initials="VNAP&lt;">
    <w:p w14:paraId="3F006D2E" w14:textId="4BB62C2E" w:rsidR="00C15577" w:rsidRDefault="00C15577">
      <w:pPr>
        <w:pStyle w:val="CommentText"/>
      </w:pPr>
      <w:r>
        <w:rPr>
          <w:rStyle w:val="CommentReference"/>
        </w:rPr>
        <w:annotationRef/>
      </w:r>
      <w:r>
        <w:t xml:space="preserve">I am not sure if it is a good idea to include this. It was not peer-reviewed and it creates the impression that one can do this kind of thing with 250m imagery. Unless we have good evidence that this did NOT work well, then it should be excluded. </w:t>
      </w:r>
    </w:p>
  </w:comment>
  <w:comment w:id="44" w:author="dugalh" w:date="2017-04-13T18:45:00Z" w:initials="dh">
    <w:p w14:paraId="3EAAAC9A" w14:textId="0EED95E8" w:rsidR="00C15577" w:rsidRDefault="00C15577">
      <w:pPr>
        <w:pStyle w:val="CommentText"/>
      </w:pPr>
      <w:r>
        <w:rPr>
          <w:rStyle w:val="CommentReference"/>
        </w:rPr>
        <w:annotationRef/>
      </w:r>
      <w:r>
        <w:t>OK, I’m happy to exclude but it is a peer-reviewed paper (the Thompson 2009 one is what I am referring to).  It was a coarse study compared to mine and does not fulfil the requirements for restoration work.  Essentially, the next paragraph describes why this is so.  I don’t think it detracts from the value of my work but if it creates that impression, we can omit.</w:t>
      </w:r>
    </w:p>
  </w:comment>
  <w:comment w:id="70" w:author="Adriaan Van Niekerk" w:date="2017-03-03T10:33:00Z" w:initials="VNAP&lt;">
    <w:p w14:paraId="67AF0F87" w14:textId="6819C0A5" w:rsidR="00C15577" w:rsidRDefault="00C15577">
      <w:pPr>
        <w:pStyle w:val="CommentText"/>
      </w:pPr>
      <w:r>
        <w:rPr>
          <w:rStyle w:val="CommentReference"/>
        </w:rPr>
        <w:annotationRef/>
      </w:r>
      <w:r>
        <w:t>Of what?</w:t>
      </w:r>
    </w:p>
  </w:comment>
  <w:comment w:id="74" w:author="dugalh" w:date="2017-04-13T21:05:00Z" w:initials="dh">
    <w:p w14:paraId="5FAE8140" w14:textId="11079570" w:rsidR="00C15577" w:rsidRDefault="00C15577">
      <w:pPr>
        <w:pStyle w:val="CommentText"/>
      </w:pPr>
      <w:r>
        <w:rPr>
          <w:rStyle w:val="CommentReference"/>
        </w:rPr>
        <w:annotationRef/>
      </w:r>
      <w:r>
        <w:t>This is a figure Jan gave me verbally but it is difficult to justify precisely so rather leave out.</w:t>
      </w:r>
    </w:p>
  </w:comment>
  <w:comment w:id="79" w:author="Adriaan Van Niekerk" w:date="2017-03-03T10:36:00Z" w:initials="VNAP&lt;">
    <w:p w14:paraId="234BAD4E" w14:textId="776BEF46" w:rsidR="00C15577" w:rsidRDefault="00C15577">
      <w:pPr>
        <w:pStyle w:val="CommentText"/>
      </w:pPr>
      <w:r>
        <w:rPr>
          <w:rStyle w:val="CommentReference"/>
        </w:rPr>
        <w:annotationRef/>
      </w:r>
      <w:r>
        <w:t xml:space="preserve">Not clear. Expand. This is important as it motivates the use of VHR data. </w:t>
      </w:r>
    </w:p>
  </w:comment>
  <w:comment w:id="90" w:author="Adriaan Van Niekerk" w:date="2017-03-03T10:37:00Z" w:initials="VNAP&lt;">
    <w:p w14:paraId="1A503ABC" w14:textId="2FE3434B" w:rsidR="00C15577" w:rsidRDefault="00C15577">
      <w:pPr>
        <w:pStyle w:val="CommentText"/>
      </w:pPr>
      <w:r>
        <w:rPr>
          <w:rStyle w:val="CommentReference"/>
        </w:rPr>
        <w:annotationRef/>
      </w:r>
      <w:r>
        <w:t xml:space="preserve">Good. </w:t>
      </w:r>
    </w:p>
  </w:comment>
  <w:comment w:id="97" w:author="dugalh" w:date="2017-04-13T21:22:00Z" w:initials="dh">
    <w:p w14:paraId="45EF27BA" w14:textId="42659AA5" w:rsidR="00C15577" w:rsidRDefault="00C15577">
      <w:pPr>
        <w:pStyle w:val="CommentText"/>
      </w:pPr>
      <w:r>
        <w:rPr>
          <w:rStyle w:val="CommentReference"/>
        </w:rPr>
        <w:annotationRef/>
      </w:r>
      <w:r>
        <w:t>I originally laid out this review in the order the operations would normally be applied i.e. calibration, segmentation, feature selection, classification.  I’m not sure why you have re-arranged it all but I have accepted the moves.</w:t>
      </w:r>
    </w:p>
  </w:comment>
  <w:comment w:id="99" w:author="dugalh" w:date="2017-09-19T18:13:00Z" w:initials="dh">
    <w:p w14:paraId="7E1553DC" w14:textId="75F3534E" w:rsidR="00C15577" w:rsidRDefault="00C15577">
      <w:pPr>
        <w:pStyle w:val="CommentText"/>
      </w:pPr>
      <w:r>
        <w:rPr>
          <w:rStyle w:val="CommentReference"/>
        </w:rPr>
        <w:annotationRef/>
      </w:r>
      <w:r>
        <w:t>Moved  from methods as per your suggestion</w:t>
      </w:r>
    </w:p>
  </w:comment>
  <w:comment w:id="123" w:author="Adriaan Van Niekerk" w:date="2016-11-15T13:35:00Z" w:initials="avn">
    <w:p w14:paraId="66B85B2F" w14:textId="654C699D" w:rsidR="00C15577" w:rsidRDefault="00C15577">
      <w:pPr>
        <w:pStyle w:val="CommentText"/>
      </w:pPr>
      <w:r>
        <w:rPr>
          <w:rStyle w:val="CommentReference"/>
        </w:rPr>
        <w:annotationRef/>
      </w:r>
      <w:r>
        <w:t>There are open source software.</w:t>
      </w:r>
    </w:p>
  </w:comment>
  <w:comment w:id="124" w:author="dugalh" w:date="2017-04-13T21:20:00Z" w:initials="dh">
    <w:p w14:paraId="24ED67FD" w14:textId="63015AB7" w:rsidR="00C15577" w:rsidRDefault="00C15577">
      <w:pPr>
        <w:pStyle w:val="CommentText"/>
      </w:pPr>
      <w:r>
        <w:rPr>
          <w:rStyle w:val="CommentReference"/>
        </w:rPr>
        <w:annotationRef/>
      </w:r>
      <w:r>
        <w:t>Have you used it successfully?  I have not seen any studies in the literature doing this kind of thing with open source software.  Pretty much everyone uses eCognition.</w:t>
      </w:r>
    </w:p>
  </w:comment>
  <w:comment w:id="119" w:author="Adriaan Van Niekerk" w:date="2017-03-03T10:55:00Z" w:initials="VNAP&lt;">
    <w:p w14:paraId="0C81BDD2" w14:textId="4A445B2C" w:rsidR="00C15577" w:rsidRDefault="00C15577">
      <w:pPr>
        <w:pStyle w:val="CommentText"/>
      </w:pPr>
      <w:r>
        <w:rPr>
          <w:rStyle w:val="CommentReference"/>
        </w:rPr>
        <w:annotationRef/>
      </w:r>
      <w:r>
        <w:t xml:space="preserve">Rather argue that segmentation requires the selection of appropriate algorithm, input features, and parameters, which complicates the development of automated workflows. </w:t>
      </w:r>
    </w:p>
  </w:comment>
  <w:comment w:id="120" w:author="Adriaan Van Niekerk" w:date="2017-03-05T20:41:00Z" w:initials="avn">
    <w:p w14:paraId="4E34AC91" w14:textId="0C17B226" w:rsidR="00C15577" w:rsidRDefault="00C15577">
      <w:pPr>
        <w:pStyle w:val="CommentText"/>
      </w:pPr>
      <w:r>
        <w:rPr>
          <w:rStyle w:val="CommentReference"/>
        </w:rPr>
        <w:annotationRef/>
      </w:r>
      <w:r>
        <w:t xml:space="preserve">I see that you do this in the methods. Bring it here. </w:t>
      </w:r>
    </w:p>
  </w:comment>
  <w:comment w:id="121" w:author="dugalh" w:date="2017-06-16T17:34:00Z" w:initials="dh">
    <w:p w14:paraId="5D96A874" w14:textId="620CAC52" w:rsidR="00C15577" w:rsidRDefault="00C15577">
      <w:pPr>
        <w:pStyle w:val="CommentText"/>
      </w:pPr>
      <w:r>
        <w:rPr>
          <w:rStyle w:val="CommentReference"/>
        </w:rPr>
        <w:annotationRef/>
      </w:r>
      <w:r>
        <w:rPr>
          <w:rStyle w:val="CommentReference"/>
        </w:rPr>
        <w:t>See above</w:t>
      </w:r>
    </w:p>
  </w:comment>
  <w:comment w:id="126" w:author="Adriaan Van Niekerk" w:date="2017-03-03T11:00:00Z" w:initials="VNAP&lt;">
    <w:p w14:paraId="0A14901A" w14:textId="2D693A27" w:rsidR="00C15577" w:rsidRDefault="00C15577">
      <w:pPr>
        <w:pStyle w:val="CommentText"/>
      </w:pPr>
      <w:r>
        <w:rPr>
          <w:rStyle w:val="CommentReference"/>
        </w:rPr>
        <w:annotationRef/>
      </w:r>
      <w:r>
        <w:t xml:space="preserve">Such as? eCognition actually makes use of OpenCV libraries for RF, SVM. But the NN classifier is their own I think. </w:t>
      </w:r>
    </w:p>
  </w:comment>
  <w:comment w:id="127" w:author="dugalh" w:date="2017-06-16T18:26:00Z" w:initials="dh">
    <w:p w14:paraId="72BC5D1C" w14:textId="037D5D04" w:rsidR="00C15577" w:rsidRDefault="00C15577">
      <w:pPr>
        <w:pStyle w:val="CommentText"/>
      </w:pPr>
      <w:r>
        <w:rPr>
          <w:rStyle w:val="CommentReference"/>
        </w:rPr>
        <w:annotationRef/>
      </w:r>
      <w:r>
        <w:t>“</w:t>
      </w:r>
      <w:r w:rsidRPr="005762CF">
        <w:t>object-oriented classifier</w:t>
      </w:r>
      <w:r>
        <w:t>”, “</w:t>
      </w:r>
      <w:r w:rsidRPr="005762CF">
        <w:t>a membership value based fuzzy class evaluation</w:t>
      </w:r>
      <w:r>
        <w:t>”, “</w:t>
      </w:r>
      <w:r w:rsidRPr="005762CF">
        <w:t>Membership function and hiera</w:t>
      </w:r>
      <w:r>
        <w:t xml:space="preserve">rchical approach” (?).  </w:t>
      </w:r>
    </w:p>
  </w:comment>
  <w:comment w:id="143" w:author="Adriaan Van Niekerk" w:date="2017-03-03T10:58:00Z" w:initials="VNAP&lt;">
    <w:p w14:paraId="62AEF5DA" w14:textId="4571A3DA" w:rsidR="00C15577" w:rsidRDefault="00C15577">
      <w:pPr>
        <w:pStyle w:val="CommentText"/>
      </w:pPr>
      <w:r>
        <w:rPr>
          <w:rStyle w:val="CommentReference"/>
        </w:rPr>
        <w:annotationRef/>
      </w:r>
      <w:r>
        <w:t xml:space="preserve">First explain the issue of high dimensionality. Two sentences. </w:t>
      </w:r>
    </w:p>
  </w:comment>
  <w:comment w:id="144" w:author="dugalh" w:date="2017-06-16T18:40:00Z" w:initials="dh">
    <w:p w14:paraId="55E4F4B9" w14:textId="1F0A024B" w:rsidR="00C15577" w:rsidRDefault="00C15577">
      <w:pPr>
        <w:pStyle w:val="CommentText"/>
      </w:pPr>
      <w:r>
        <w:rPr>
          <w:rStyle w:val="CommentReference"/>
        </w:rPr>
        <w:annotationRef/>
      </w:r>
      <w:r>
        <w:t>See addition above</w:t>
      </w:r>
    </w:p>
  </w:comment>
  <w:comment w:id="150" w:author="Adriaan Van Niekerk" w:date="2016-11-15T13:36:00Z" w:initials="avn">
    <w:p w14:paraId="3F7CAB30" w14:textId="1D958382" w:rsidR="00C15577" w:rsidRDefault="00C15577">
      <w:pPr>
        <w:pStyle w:val="CommentText"/>
      </w:pPr>
      <w:r>
        <w:rPr>
          <w:rStyle w:val="CommentReference"/>
        </w:rPr>
        <w:annotationRef/>
      </w:r>
      <w:r>
        <w:t>Why is this necessary?</w:t>
      </w:r>
    </w:p>
  </w:comment>
  <w:comment w:id="151" w:author="dugalh" w:date="2017-06-16T18:51:00Z" w:initials="dh">
    <w:p w14:paraId="6AA21DE5" w14:textId="0A3B4671" w:rsidR="00C15577" w:rsidRDefault="00C15577">
      <w:pPr>
        <w:pStyle w:val="CommentText"/>
      </w:pPr>
      <w:r>
        <w:rPr>
          <w:rStyle w:val="CommentReference"/>
        </w:rPr>
        <w:annotationRef/>
      </w:r>
      <w:r>
        <w:t>See addition above</w:t>
      </w:r>
    </w:p>
  </w:comment>
  <w:comment w:id="155" w:author="dugalh" w:date="2017-04-13T21:32:00Z" w:initials="dh">
    <w:p w14:paraId="6F5CF0A0" w14:textId="6BCB9B84" w:rsidR="00C15577" w:rsidRDefault="00C15577">
      <w:pPr>
        <w:pStyle w:val="CommentText"/>
      </w:pPr>
      <w:r>
        <w:rPr>
          <w:rStyle w:val="CommentReference"/>
        </w:rPr>
        <w:annotationRef/>
      </w:r>
      <w:r>
        <w:t>Radiometric variations are the atmospheric and BRDF effects – they are not separate things.</w:t>
      </w:r>
    </w:p>
  </w:comment>
  <w:comment w:id="160" w:author="dugalh" w:date="2017-04-13T21:36:00Z" w:initials="dh">
    <w:p w14:paraId="6508BB8D" w14:textId="4748C9DA" w:rsidR="00C15577" w:rsidRDefault="00C15577">
      <w:pPr>
        <w:pStyle w:val="CommentText"/>
      </w:pPr>
      <w:r>
        <w:rPr>
          <w:rStyle w:val="CommentReference"/>
        </w:rPr>
        <w:annotationRef/>
      </w:r>
      <w:r>
        <w:t>I don’t like this – regional could be any size and implies large areas- leave out?</w:t>
      </w:r>
    </w:p>
  </w:comment>
  <w:comment w:id="171" w:author="Adriaan Van Niekerk" w:date="2017-03-03T11:21:00Z" w:initials="VNAP&lt;">
    <w:p w14:paraId="784B2563" w14:textId="3D037105" w:rsidR="00C15577" w:rsidRDefault="00C15577">
      <w:pPr>
        <w:pStyle w:val="CommentText"/>
      </w:pPr>
      <w:r>
        <w:rPr>
          <w:rStyle w:val="CommentReference"/>
        </w:rPr>
        <w:annotationRef/>
      </w:r>
      <w:r>
        <w:t xml:space="preserve">Remove. Can be covered in methods. </w:t>
      </w:r>
    </w:p>
  </w:comment>
  <w:comment w:id="172" w:author="dugalh" w:date="2017-04-13T22:17:00Z" w:initials="dh">
    <w:p w14:paraId="416793DE" w14:textId="390F24DF" w:rsidR="00C15577" w:rsidRDefault="00C15577" w:rsidP="0060746A">
      <w:pPr>
        <w:pStyle w:val="CommentText"/>
      </w:pPr>
      <w:r>
        <w:rPr>
          <w:rStyle w:val="CommentReference"/>
        </w:rPr>
        <w:annotationRef/>
      </w:r>
      <w:r w:rsidR="0060746A">
        <w:t>OK – see section 2.3</w:t>
      </w:r>
    </w:p>
  </w:comment>
  <w:comment w:id="178" w:author="Adriaan Van Niekerk" w:date="2017-03-03T11:34:00Z" w:initials="VNAP&lt;">
    <w:p w14:paraId="02429F86" w14:textId="73914268" w:rsidR="00C15577" w:rsidRDefault="00C15577">
      <w:pPr>
        <w:pStyle w:val="CommentText"/>
      </w:pPr>
      <w:r>
        <w:rPr>
          <w:rStyle w:val="CommentReference"/>
        </w:rPr>
        <w:annotationRef/>
      </w:r>
      <w:r>
        <w:t>List them.</w:t>
      </w:r>
    </w:p>
  </w:comment>
  <w:comment w:id="179" w:author="Adriaan Van Niekerk" w:date="2017-03-03T11:37:00Z" w:initials="VNAP&lt;">
    <w:p w14:paraId="3056A9B5" w14:textId="31403B1D" w:rsidR="00C15577" w:rsidRDefault="00C15577">
      <w:pPr>
        <w:pStyle w:val="CommentText"/>
      </w:pPr>
      <w:r>
        <w:rPr>
          <w:rStyle w:val="CommentReference"/>
        </w:rPr>
        <w:annotationRef/>
      </w:r>
      <w:r>
        <w:t>Perhaps you should rather reference Mucina and Rutehrford 2006?</w:t>
      </w:r>
    </w:p>
  </w:comment>
  <w:comment w:id="180" w:author="dugalh" w:date="2017-06-16T19:45:00Z" w:initials="dh">
    <w:p w14:paraId="190936D6" w14:textId="43513E15" w:rsidR="00C15577" w:rsidRDefault="00C15577">
      <w:pPr>
        <w:pStyle w:val="CommentText"/>
      </w:pPr>
      <w:r>
        <w:rPr>
          <w:rStyle w:val="CommentReference"/>
        </w:rPr>
        <w:annotationRef/>
      </w:r>
      <w:r>
        <w:t>According to Jan Vlok that study is v dubious .  In any case it is irrelevant as we are only interested in thicket so I have excluded.</w:t>
      </w:r>
    </w:p>
  </w:comment>
  <w:comment w:id="181" w:author="Adriaan Van Niekerk" w:date="2017-03-03T11:26:00Z" w:initials="VNAP&lt;">
    <w:p w14:paraId="4C8F407D" w14:textId="53C5CC58" w:rsidR="00C15577" w:rsidRDefault="00C15577">
      <w:pPr>
        <w:pStyle w:val="CommentText"/>
      </w:pPr>
      <w:r>
        <w:rPr>
          <w:rStyle w:val="CommentReference"/>
        </w:rPr>
        <w:annotationRef/>
      </w:r>
      <w:r>
        <w:t>Not in reference list?</w:t>
      </w:r>
    </w:p>
  </w:comment>
  <w:comment w:id="182" w:author="dugalh" w:date="2017-04-13T22:20:00Z" w:initials="dh">
    <w:p w14:paraId="71ED361E" w14:textId="7A7CE956" w:rsidR="00C15577" w:rsidRDefault="00C15577">
      <w:pPr>
        <w:pStyle w:val="CommentText"/>
      </w:pPr>
      <w:r>
        <w:rPr>
          <w:rStyle w:val="CommentReference"/>
        </w:rPr>
        <w:annotationRef/>
      </w:r>
      <w:r>
        <w:t>? is there now</w:t>
      </w:r>
    </w:p>
  </w:comment>
  <w:comment w:id="187" w:author="dugalh" w:date="2017-04-13T22:25:00Z" w:initials="dh">
    <w:p w14:paraId="0C79B9C4" w14:textId="458075CC" w:rsidR="00C15577" w:rsidRDefault="00C15577">
      <w:pPr>
        <w:pStyle w:val="CommentText"/>
      </w:pPr>
      <w:r>
        <w:rPr>
          <w:rStyle w:val="CommentReference"/>
        </w:rPr>
        <w:annotationRef/>
      </w:r>
      <w:r>
        <w:t>The sentences do not work joined together and this is kind of redundant</w:t>
      </w:r>
    </w:p>
  </w:comment>
  <w:comment w:id="192" w:author="dugalh" w:date="2016-11-02T11:40:00Z" w:initials="d">
    <w:p w14:paraId="2F36E8EA" w14:textId="78145204" w:rsidR="00C15577" w:rsidRDefault="00C15577">
      <w:pPr>
        <w:pStyle w:val="CommentText"/>
      </w:pPr>
      <w:r>
        <w:rPr>
          <w:rStyle w:val="CommentReference"/>
        </w:rPr>
        <w:annotationRef/>
      </w:r>
      <w:r>
        <w:t>Avn: Necessary?</w:t>
      </w:r>
    </w:p>
  </w:comment>
  <w:comment w:id="193" w:author="dugalh" w:date="2017-04-13T22:27:00Z" w:initials="dh">
    <w:p w14:paraId="452C088C" w14:textId="3E9B4E87" w:rsidR="00C15577" w:rsidRDefault="00C15577">
      <w:pPr>
        <w:pStyle w:val="CommentText"/>
      </w:pPr>
      <w:r>
        <w:rPr>
          <w:rStyle w:val="CommentReference"/>
        </w:rPr>
        <w:annotationRef/>
      </w:r>
      <w:r>
        <w:t xml:space="preserve">If we’re going to include the map then we may as well reference it here.  Should we include the map though?  </w:t>
      </w:r>
    </w:p>
  </w:comment>
  <w:comment w:id="199" w:author="Adriaan Van Niekerk" w:date="2017-03-03T11:38:00Z" w:initials="VNAP&lt;">
    <w:p w14:paraId="08289FBB" w14:textId="181EBDF4" w:rsidR="00C15577" w:rsidRDefault="00C15577">
      <w:pPr>
        <w:pStyle w:val="CommentText"/>
      </w:pPr>
      <w:r>
        <w:rPr>
          <w:rStyle w:val="CommentReference"/>
        </w:rPr>
        <w:annotationRef/>
      </w:r>
      <w:r>
        <w:t xml:space="preserve">Can I get someone to create a different map? I want to also include a more detailed map of the study area. I am willing to pay for this. If you are OK with this, please send me the shapefiles. </w:t>
      </w:r>
    </w:p>
  </w:comment>
  <w:comment w:id="209" w:author="dugalh" w:date="2017-04-16T12:47:00Z" w:initials="dh">
    <w:p w14:paraId="7928EC96" w14:textId="779A6E8D" w:rsidR="00C15577" w:rsidRDefault="00C15577">
      <w:pPr>
        <w:pStyle w:val="CommentText"/>
      </w:pPr>
      <w:r>
        <w:rPr>
          <w:rStyle w:val="CommentReference"/>
        </w:rPr>
        <w:annotationRef/>
      </w:r>
      <w:r>
        <w:t xml:space="preserve">Moved here from features section 2.4 as per your suggestion. </w:t>
      </w:r>
    </w:p>
  </w:comment>
  <w:comment w:id="218" w:author="Adriaan Van Niekerk" w:date="2016-11-17T07:55:00Z" w:initials="avn">
    <w:p w14:paraId="3F589D35" w14:textId="6EFDE455" w:rsidR="00C15577" w:rsidRDefault="00C15577">
      <w:pPr>
        <w:pStyle w:val="CommentText"/>
      </w:pPr>
      <w:r>
        <w:rPr>
          <w:rStyle w:val="CommentReference"/>
        </w:rPr>
        <w:annotationRef/>
      </w:r>
      <w:r>
        <w:t>Really? Over such a short distance? Is the main problem not the variations in irradiance?</w:t>
      </w:r>
    </w:p>
  </w:comment>
  <w:comment w:id="219" w:author="dugalh" w:date="2017-04-13T22:32:00Z" w:initials="dh">
    <w:p w14:paraId="6F03BCFA" w14:textId="19C032E3" w:rsidR="00C15577" w:rsidRDefault="00C15577">
      <w:pPr>
        <w:pStyle w:val="CommentText"/>
      </w:pPr>
      <w:r>
        <w:rPr>
          <w:rStyle w:val="CommentReference"/>
        </w:rPr>
        <w:annotationRef/>
      </w:r>
      <w:r>
        <w:t>Atmospheric conditions vary over ~100km – it is not such a short distance.  And the imagery is captured over multiple days.</w:t>
      </w:r>
    </w:p>
    <w:p w14:paraId="7D6CF08C" w14:textId="77777777" w:rsidR="00F638AC" w:rsidRDefault="00F638AC">
      <w:pPr>
        <w:pStyle w:val="CommentText"/>
      </w:pPr>
    </w:p>
    <w:p w14:paraId="57553301" w14:textId="7A9288D9" w:rsidR="00F638AC" w:rsidRDefault="00F638AC">
      <w:pPr>
        <w:pStyle w:val="CommentText"/>
      </w:pPr>
      <w:r>
        <w:t>But yes, it is probably mostly BRDF.</w:t>
      </w:r>
    </w:p>
  </w:comment>
  <w:comment w:id="226" w:author="Adriaan Van Niekerk" w:date="2017-03-03T11:46:00Z" w:initials="VNAP&lt;">
    <w:p w14:paraId="7100C55C" w14:textId="6046FFF6" w:rsidR="00C15577" w:rsidRDefault="00C15577">
      <w:pPr>
        <w:pStyle w:val="CommentText"/>
      </w:pPr>
      <w:r>
        <w:rPr>
          <w:rStyle w:val="CommentReference"/>
        </w:rPr>
        <w:annotationRef/>
      </w:r>
      <w:r>
        <w:t>Revisit given direction of paper1.</w:t>
      </w:r>
    </w:p>
  </w:comment>
  <w:comment w:id="230" w:author="Adriaan Van Niekerk" w:date="2017-03-03T11:47:00Z" w:initials="VNAP&lt;">
    <w:p w14:paraId="5F2CB7B5" w14:textId="09E7D905" w:rsidR="00C15577" w:rsidRDefault="00C15577">
      <w:pPr>
        <w:pStyle w:val="CommentText"/>
      </w:pPr>
      <w:r>
        <w:rPr>
          <w:rStyle w:val="CommentReference"/>
        </w:rPr>
        <w:annotationRef/>
      </w:r>
      <w:r>
        <w:t xml:space="preserve">We need a reference to paper 1 here (when it is published). </w:t>
      </w:r>
    </w:p>
  </w:comment>
  <w:comment w:id="231" w:author="dugalh" w:date="2017-04-13T22:48:00Z" w:initials="dh">
    <w:p w14:paraId="766F4959" w14:textId="43EEF298" w:rsidR="00C15577" w:rsidRDefault="00C15577">
      <w:pPr>
        <w:pStyle w:val="CommentText"/>
      </w:pPr>
      <w:r>
        <w:rPr>
          <w:rStyle w:val="CommentReference"/>
        </w:rPr>
        <w:annotationRef/>
      </w:r>
      <w:r>
        <w:t>Yes – how can I reference it in the mean time?</w:t>
      </w:r>
    </w:p>
  </w:comment>
  <w:comment w:id="234" w:author="dugalh" w:date="2017-04-16T13:21:00Z" w:initials="dh">
    <w:p w14:paraId="4AEA136F" w14:textId="024052A5" w:rsidR="00C15577" w:rsidRDefault="00C15577">
      <w:pPr>
        <w:pStyle w:val="CommentText"/>
      </w:pPr>
      <w:r>
        <w:rPr>
          <w:rStyle w:val="CommentReference"/>
        </w:rPr>
        <w:annotationRef/>
      </w:r>
      <w:r>
        <w:t>Re-arranged sections to help clear up confusion around “ground truth” data sets</w:t>
      </w:r>
    </w:p>
  </w:comment>
  <w:comment w:id="245" w:author="dugalh" w:date="2017-04-14T15:34:00Z" w:initials="dh">
    <w:p w14:paraId="13B7C043" w14:textId="549C7B4A" w:rsidR="00C15577" w:rsidRDefault="00C15577" w:rsidP="005C22B9">
      <w:pPr>
        <w:pStyle w:val="CommentText"/>
      </w:pPr>
      <w:r>
        <w:rPr>
          <w:rStyle w:val="CommentReference"/>
        </w:rPr>
        <w:annotationRef/>
      </w:r>
      <w:r>
        <w:t xml:space="preserve">IMO an important contribution of this work is the computational aspect (as well the cost saving of using all open source software and free imagery).  A number of savings were made in the calibration, feature selection and classification components.  Without these, I believe it would be impractical to process ~2000 images. Admittedly, I don’t have hard data to back this up but I could produce it. </w:t>
      </w:r>
    </w:p>
  </w:comment>
  <w:comment w:id="248" w:author="dugalh" w:date="2017-06-16T20:19:00Z" w:initials="dh">
    <w:p w14:paraId="0101E9F9" w14:textId="71C03C9A" w:rsidR="00C15577" w:rsidRDefault="00C15577">
      <w:pPr>
        <w:pStyle w:val="CommentText"/>
      </w:pPr>
      <w:r>
        <w:rPr>
          <w:rStyle w:val="CommentReference"/>
        </w:rPr>
        <w:annotationRef/>
      </w:r>
      <w:r>
        <w:t>Computation time</w:t>
      </w:r>
    </w:p>
  </w:comment>
  <w:comment w:id="254" w:author="Adriaan Van Niekerk" w:date="2017-03-03T11:21:00Z" w:initials="VNAP&lt;">
    <w:p w14:paraId="1B1AA1DC" w14:textId="77777777" w:rsidR="00C15577" w:rsidRDefault="00C15577" w:rsidP="00A0276C">
      <w:pPr>
        <w:pStyle w:val="CommentText"/>
      </w:pPr>
      <w:r>
        <w:rPr>
          <w:rStyle w:val="CommentReference"/>
        </w:rPr>
        <w:annotationRef/>
      </w:r>
      <w:r>
        <w:t xml:space="preserve">Remove. Can be covered in methods. </w:t>
      </w:r>
    </w:p>
  </w:comment>
  <w:comment w:id="255" w:author="dugalh" w:date="2017-04-13T22:17:00Z" w:initials="dh">
    <w:p w14:paraId="563310AD" w14:textId="29EF1A40" w:rsidR="00C15577" w:rsidRDefault="00C15577" w:rsidP="00BA31F1">
      <w:pPr>
        <w:pStyle w:val="CommentText"/>
      </w:pPr>
      <w:r>
        <w:rPr>
          <w:rStyle w:val="CommentReference"/>
        </w:rPr>
        <w:annotationRef/>
      </w:r>
      <w:r>
        <w:t>Is this OK?  To at least note that computation time was a consideration.</w:t>
      </w:r>
    </w:p>
  </w:comment>
  <w:comment w:id="285" w:author="dugalh" w:date="2017-04-16T13:22:00Z" w:initials="dh">
    <w:p w14:paraId="78AF4294" w14:textId="3757D5F3" w:rsidR="00C15577" w:rsidRDefault="00C15577">
      <w:pPr>
        <w:pStyle w:val="CommentText"/>
      </w:pPr>
      <w:r>
        <w:rPr>
          <w:rStyle w:val="CommentReference"/>
        </w:rPr>
        <w:annotationRef/>
      </w:r>
      <w:r>
        <w:t xml:space="preserve">Split old “imagey and data collection” section into 2 so that this section can appear after “mapping methodology”.  This I hope gives the right context to explain the need for the two data sets.  </w:t>
      </w:r>
    </w:p>
  </w:comment>
  <w:comment w:id="290" w:author="dugalh" w:date="2017-04-16T14:24:00Z" w:initials="dh">
    <w:p w14:paraId="1B56F4D9" w14:textId="3048923D" w:rsidR="00C15577" w:rsidRDefault="00C15577" w:rsidP="00BB1598">
      <w:pPr>
        <w:pStyle w:val="CommentText"/>
      </w:pPr>
      <w:r>
        <w:rPr>
          <w:rStyle w:val="CommentReference"/>
        </w:rPr>
        <w:annotationRef/>
      </w:r>
      <w:r>
        <w:t>To help clear up confusion around the two data sets.  Please check if you think it makes sense now.</w:t>
      </w:r>
    </w:p>
  </w:comment>
  <w:comment w:id="303" w:author="Adriaan Van Niekerk" w:date="2017-03-04T10:04:00Z" w:initials="avn">
    <w:p w14:paraId="70F8895F" w14:textId="60C2D188" w:rsidR="00C15577" w:rsidRDefault="00C15577">
      <w:pPr>
        <w:pStyle w:val="CommentText"/>
      </w:pPr>
      <w:r>
        <w:rPr>
          <w:rStyle w:val="CommentReference"/>
        </w:rPr>
        <w:annotationRef/>
      </w:r>
      <w:r>
        <w:t>In situ canopy cover data</w:t>
      </w:r>
    </w:p>
  </w:comment>
  <w:comment w:id="310" w:author="Adriaan Van Niekerk" w:date="2016-11-17T07:58:00Z" w:initials="avn">
    <w:p w14:paraId="767D174F" w14:textId="37F4296F" w:rsidR="00C15577" w:rsidRDefault="00C15577">
      <w:pPr>
        <w:pStyle w:val="CommentText"/>
      </w:pPr>
      <w:r>
        <w:rPr>
          <w:rStyle w:val="CommentReference"/>
        </w:rPr>
        <w:annotationRef/>
      </w:r>
    </w:p>
  </w:comment>
  <w:comment w:id="311" w:author="Adriaan Van Niekerk" w:date="2017-03-03T14:20:00Z" w:initials="VNAP&lt;">
    <w:p w14:paraId="7DD4D92C" w14:textId="5D8AFB03" w:rsidR="00C15577" w:rsidRDefault="00C15577">
      <w:pPr>
        <w:pStyle w:val="CommentText"/>
      </w:pPr>
      <w:r>
        <w:rPr>
          <w:rStyle w:val="CommentReference"/>
        </w:rPr>
        <w:annotationRef/>
      </w:r>
      <w:r>
        <w:t xml:space="preserve">This is not clear. How is this done? Was anything actually measured? If not, then rather call it estimates. </w:t>
      </w:r>
    </w:p>
  </w:comment>
  <w:comment w:id="320" w:author="Adriaan Van Niekerk" w:date="2017-03-03T14:19:00Z" w:initials="VNAP&lt;">
    <w:p w14:paraId="5323D5D1" w14:textId="30F7D5FC" w:rsidR="00C15577" w:rsidRDefault="00C15577">
      <w:pPr>
        <w:pStyle w:val="CommentText"/>
      </w:pPr>
      <w:r>
        <w:rPr>
          <w:rStyle w:val="CommentReference"/>
        </w:rPr>
        <w:annotationRef/>
      </w:r>
      <w:r>
        <w:t>?</w:t>
      </w:r>
    </w:p>
  </w:comment>
  <w:comment w:id="321" w:author="dugalh" w:date="2017-04-13T23:04:00Z" w:initials="dh">
    <w:p w14:paraId="6B4716B4" w14:textId="73B75D34" w:rsidR="00C15577" w:rsidRDefault="00C15577">
      <w:pPr>
        <w:pStyle w:val="CommentText"/>
      </w:pPr>
      <w:r>
        <w:rPr>
          <w:rStyle w:val="CommentReference"/>
        </w:rPr>
        <w:annotationRef/>
      </w:r>
      <w:r>
        <w:t>A botanical/ecological term I think.</w:t>
      </w:r>
    </w:p>
  </w:comment>
  <w:comment w:id="325" w:author="dugalh" w:date="2017-04-14T13:14:00Z" w:initials="dh">
    <w:p w14:paraId="774D2B27" w14:textId="5D156413" w:rsidR="00C15577" w:rsidRDefault="00C15577">
      <w:pPr>
        <w:pStyle w:val="CommentText"/>
      </w:pPr>
      <w:r>
        <w:rPr>
          <w:rStyle w:val="CommentReference"/>
        </w:rPr>
        <w:annotationRef/>
      </w:r>
      <w:r w:rsidR="00F638AC">
        <w:t>Rather leave out</w:t>
      </w:r>
    </w:p>
  </w:comment>
  <w:comment w:id="327" w:author="Adriaan Van Niekerk" w:date="2017-03-03T14:23:00Z" w:initials="VNAP&lt;">
    <w:p w14:paraId="6A1CB90C" w14:textId="6039855F" w:rsidR="00C15577" w:rsidRDefault="00C15577">
      <w:pPr>
        <w:pStyle w:val="CommentText"/>
      </w:pPr>
      <w:r>
        <w:rPr>
          <w:rStyle w:val="CommentReference"/>
        </w:rPr>
        <w:annotationRef/>
      </w:r>
      <w:r>
        <w:t xml:space="preserve">Not sure why this is important. </w:t>
      </w:r>
    </w:p>
  </w:comment>
  <w:comment w:id="328" w:author="dugalh" w:date="2017-04-13T23:00:00Z" w:initials="dh">
    <w:p w14:paraId="2CC682CF" w14:textId="098CE925" w:rsidR="00C15577" w:rsidRDefault="00C15577">
      <w:pPr>
        <w:pStyle w:val="CommentText"/>
      </w:pPr>
      <w:r>
        <w:rPr>
          <w:rStyle w:val="CommentReference"/>
        </w:rPr>
        <w:annotationRef/>
      </w:r>
      <w:r>
        <w:t>As it is necessary to have two “ground truth” data sets (one to train the classifier to detect Spekboom per-pixel and another to evaluate the canopy cover estimation performance of the classifier inside an area), I used different labels for each data set to avoid confusion when they are referred to again</w:t>
      </w:r>
    </w:p>
  </w:comment>
  <w:comment w:id="341" w:author="Adriaan Van Niekerk" w:date="2017-03-03T14:24:00Z" w:initials="VNAP&lt;">
    <w:p w14:paraId="19BE8A7F" w14:textId="4EF7F9EC" w:rsidR="00C15577" w:rsidRDefault="00C15577">
      <w:pPr>
        <w:pStyle w:val="CommentText"/>
      </w:pPr>
      <w:r>
        <w:rPr>
          <w:rStyle w:val="CommentReference"/>
        </w:rPr>
        <w:annotationRef/>
      </w:r>
      <w:r>
        <w:t xml:space="preserve">Again, I would like a cartographer to redo this map. </w:t>
      </w:r>
    </w:p>
  </w:comment>
  <w:comment w:id="342" w:author="dugalh" w:date="2017-06-16T20:27:00Z" w:initials="dh">
    <w:p w14:paraId="7DD8E7BC" w14:textId="60C017E2" w:rsidR="00C15577" w:rsidRDefault="00C15577">
      <w:pPr>
        <w:pStyle w:val="CommentText"/>
      </w:pPr>
      <w:r>
        <w:rPr>
          <w:rStyle w:val="CommentReference"/>
        </w:rPr>
        <w:annotationRef/>
      </w:r>
      <w:r>
        <w:t>OK, if you could give me some feedback on how I can improve my maps, that would be useful.</w:t>
      </w:r>
    </w:p>
  </w:comment>
  <w:comment w:id="343" w:author="dugalh" w:date="2017-09-18T16:27:00Z" w:initials="dh">
    <w:p w14:paraId="423BC1F2" w14:textId="64354A18" w:rsidR="00C15577" w:rsidRDefault="00C15577">
      <w:pPr>
        <w:pStyle w:val="CommentText"/>
      </w:pPr>
      <w:r>
        <w:rPr>
          <w:rStyle w:val="CommentReference"/>
        </w:rPr>
        <w:annotationRef/>
      </w:r>
      <w:r>
        <w:t>Also, should we include this map at all?</w:t>
      </w:r>
    </w:p>
  </w:comment>
  <w:comment w:id="345" w:author="Adriaan Van Niekerk" w:date="2017-03-03T14:24:00Z" w:initials="VNAP&lt;">
    <w:p w14:paraId="1A3BAC5A" w14:textId="5C82E5A2" w:rsidR="00C15577" w:rsidRDefault="00C15577">
      <w:pPr>
        <w:pStyle w:val="CommentText"/>
      </w:pPr>
      <w:r>
        <w:rPr>
          <w:rStyle w:val="CommentReference"/>
        </w:rPr>
        <w:annotationRef/>
      </w:r>
      <w:r>
        <w:t xml:space="preserve">In situ data is possibly a better term to use here. </w:t>
      </w:r>
    </w:p>
  </w:comment>
  <w:comment w:id="349" w:author="Adriaan Van Niekerk" w:date="2016-11-17T08:01:00Z" w:initials="avn">
    <w:p w14:paraId="687C9EC6" w14:textId="5C78B741" w:rsidR="00C15577" w:rsidRDefault="00C15577">
      <w:pPr>
        <w:pStyle w:val="CommentText"/>
      </w:pPr>
      <w:r>
        <w:rPr>
          <w:rStyle w:val="CommentReference"/>
        </w:rPr>
        <w:annotationRef/>
      </w:r>
      <w:r>
        <w:t>None?</w:t>
      </w:r>
    </w:p>
  </w:comment>
  <w:comment w:id="350" w:author="dugalh" w:date="2017-04-13T23:21:00Z" w:initials="dh">
    <w:p w14:paraId="026B320A" w14:textId="1696E40F" w:rsidR="00C15577" w:rsidRDefault="00C15577">
      <w:pPr>
        <w:pStyle w:val="CommentText"/>
      </w:pPr>
      <w:r>
        <w:rPr>
          <w:rStyle w:val="CommentReference"/>
        </w:rPr>
        <w:annotationRef/>
      </w:r>
      <w:r>
        <w:t>I use Thompson 2009 labels (referred above) which is actually “intact” and not pristine</w:t>
      </w:r>
    </w:p>
  </w:comment>
  <w:comment w:id="381" w:author="Adriaan Van Niekerk" w:date="2017-03-03T14:25:00Z" w:initials="VNAP&lt;">
    <w:p w14:paraId="24B05151" w14:textId="1DF6B651" w:rsidR="00C15577" w:rsidRDefault="00C15577">
      <w:pPr>
        <w:pStyle w:val="CommentText"/>
      </w:pPr>
      <w:r>
        <w:rPr>
          <w:rStyle w:val="CommentReference"/>
        </w:rPr>
        <w:annotationRef/>
      </w:r>
      <w:r>
        <w:t xml:space="preserve">Rather use abbreviations for lengths (e.g. m instead of meters) so that it is applicable for both American and British readers. </w:t>
      </w:r>
    </w:p>
  </w:comment>
  <w:comment w:id="382" w:author="dugalh" w:date="2017-09-18T16:28:00Z" w:initials="dh">
    <w:p w14:paraId="6B685E99" w14:textId="18C446DB" w:rsidR="00C15577" w:rsidRDefault="00C15577">
      <w:pPr>
        <w:pStyle w:val="CommentText"/>
      </w:pPr>
      <w:r>
        <w:rPr>
          <w:rStyle w:val="CommentReference"/>
        </w:rPr>
        <w:annotationRef/>
      </w:r>
      <w:r>
        <w:t>To do</w:t>
      </w:r>
    </w:p>
  </w:comment>
  <w:comment w:id="389" w:author="Adriaan Van Niekerk" w:date="2017-03-04T09:59:00Z" w:initials="avn">
    <w:p w14:paraId="7765C520" w14:textId="1913AF56" w:rsidR="00C15577" w:rsidRDefault="00C15577">
      <w:pPr>
        <w:pStyle w:val="CommentText"/>
      </w:pPr>
      <w:r>
        <w:rPr>
          <w:rStyle w:val="CommentReference"/>
        </w:rPr>
        <w:annotationRef/>
      </w:r>
      <w:r>
        <w:t xml:space="preserve">Position table after first reference. </w:t>
      </w:r>
    </w:p>
  </w:comment>
  <w:comment w:id="425" w:author="dugalh" w:date="2017-06-16T20:30:00Z" w:initials="dh">
    <w:p w14:paraId="41172C3B" w14:textId="1E8AE8A8" w:rsidR="00C15577" w:rsidRDefault="00C15577">
      <w:pPr>
        <w:pStyle w:val="CommentText"/>
      </w:pPr>
      <w:r>
        <w:rPr>
          <w:rStyle w:val="CommentReference"/>
        </w:rPr>
        <w:annotationRef/>
      </w:r>
      <w:r w:rsidR="00BB2F9E">
        <w:t>Exclude – too much detail</w:t>
      </w:r>
    </w:p>
  </w:comment>
  <w:comment w:id="430" w:author="Adriaan Van Niekerk" w:date="2017-03-04T12:01:00Z" w:initials="avn">
    <w:p w14:paraId="3BD2CED8" w14:textId="77777777" w:rsidR="00D32509" w:rsidRDefault="00D32509" w:rsidP="00D32509">
      <w:pPr>
        <w:pStyle w:val="CommentText"/>
      </w:pPr>
      <w:r>
        <w:rPr>
          <w:rStyle w:val="CommentReference"/>
        </w:rPr>
        <w:annotationRef/>
      </w:r>
      <w:r>
        <w:t>Relevance here? This section is about accuracy assessment. Rather explain this in section 2.2.</w:t>
      </w:r>
    </w:p>
  </w:comment>
  <w:comment w:id="434" w:author="Adriaan Van Niekerk" w:date="2017-03-04T09:59:00Z" w:initials="avn">
    <w:p w14:paraId="1413B5A9" w14:textId="77777777" w:rsidR="00C15577" w:rsidRDefault="00C15577" w:rsidP="00F8201B">
      <w:pPr>
        <w:pStyle w:val="CommentText"/>
      </w:pPr>
      <w:r>
        <w:rPr>
          <w:rStyle w:val="CommentReference"/>
        </w:rPr>
        <w:annotationRef/>
      </w:r>
      <w:r>
        <w:t xml:space="preserve">Position table after first reference. </w:t>
      </w:r>
    </w:p>
  </w:comment>
  <w:comment w:id="443" w:author="dugalh" w:date="2017-04-16T14:47:00Z" w:initials="dh">
    <w:p w14:paraId="4F1AA6BF" w14:textId="43E18A61" w:rsidR="00C15577" w:rsidRDefault="00C15577">
      <w:pPr>
        <w:pStyle w:val="CommentText"/>
      </w:pPr>
      <w:r>
        <w:rPr>
          <w:rStyle w:val="CommentReference"/>
        </w:rPr>
        <w:annotationRef/>
      </w:r>
      <w:r>
        <w:t>Necessary?</w:t>
      </w:r>
    </w:p>
  </w:comment>
  <w:comment w:id="455" w:author="dugalh" w:date="2017-04-14T13:40:00Z" w:initials="dh">
    <w:p w14:paraId="7C2B18A9" w14:textId="108DE29D" w:rsidR="00C15577" w:rsidRDefault="00C15577">
      <w:pPr>
        <w:pStyle w:val="CommentText"/>
      </w:pPr>
      <w:r>
        <w:rPr>
          <w:rStyle w:val="CommentReference"/>
        </w:rPr>
        <w:annotationRef/>
      </w:r>
      <w:r>
        <w:t>It is not so much “training” data as per-pixel data as it is usef for both training and validation.</w:t>
      </w:r>
    </w:p>
  </w:comment>
  <w:comment w:id="457" w:author="Adriaan Van Niekerk" w:date="2016-11-17T08:04:00Z" w:initials="avn">
    <w:p w14:paraId="0F460D7E" w14:textId="11A523A1" w:rsidR="00C15577" w:rsidRDefault="00C15577">
      <w:pPr>
        <w:pStyle w:val="CommentText"/>
      </w:pPr>
      <w:r>
        <w:rPr>
          <w:rStyle w:val="CommentReference"/>
        </w:rPr>
        <w:annotationRef/>
      </w:r>
      <w:r>
        <w:t>?</w:t>
      </w:r>
    </w:p>
  </w:comment>
  <w:comment w:id="458" w:author="dugalh" w:date="2017-04-16T14:38:00Z" w:initials="dh">
    <w:p w14:paraId="5AC34FAB" w14:textId="52F75EFF" w:rsidR="00C15577" w:rsidRDefault="00C15577">
      <w:pPr>
        <w:pStyle w:val="CommentText"/>
      </w:pPr>
      <w:r>
        <w:rPr>
          <w:rStyle w:val="CommentReference"/>
        </w:rPr>
        <w:annotationRef/>
      </w:r>
      <w:r>
        <w:t>To allow better visual interpretation I had RGB and CIR images placed next to each other</w:t>
      </w:r>
    </w:p>
  </w:comment>
  <w:comment w:id="461" w:author="Adriaan Van Niekerk" w:date="2016-11-17T08:05:00Z" w:initials="avn">
    <w:p w14:paraId="0754907A" w14:textId="66F49142" w:rsidR="00C15577" w:rsidRDefault="00C15577">
      <w:pPr>
        <w:pStyle w:val="CommentText"/>
      </w:pPr>
      <w:r>
        <w:rPr>
          <w:rStyle w:val="CommentReference"/>
        </w:rPr>
        <w:annotationRef/>
      </w:r>
      <w:r>
        <w:t>Samples?</w:t>
      </w:r>
    </w:p>
  </w:comment>
  <w:comment w:id="462" w:author="dugalh" w:date="2017-06-16T20:33:00Z" w:initials="dh">
    <w:p w14:paraId="0562DE4A" w14:textId="0ECA45F5" w:rsidR="00C15577" w:rsidRDefault="00C15577">
      <w:pPr>
        <w:pStyle w:val="CommentText"/>
      </w:pPr>
      <w:r>
        <w:rPr>
          <w:rStyle w:val="CommentReference"/>
        </w:rPr>
        <w:annotationRef/>
      </w:r>
      <w:r>
        <w:t>They are things like trees and clumps of Spekboom.  ‘Areas’?.</w:t>
      </w:r>
    </w:p>
  </w:comment>
  <w:comment w:id="463" w:author="Adriaan Van Niekerk" w:date="2017-03-04T10:06:00Z" w:initials="avn">
    <w:p w14:paraId="379A5D6B" w14:textId="42E9771E" w:rsidR="00C15577" w:rsidRDefault="00C15577">
      <w:pPr>
        <w:pStyle w:val="CommentText"/>
      </w:pPr>
      <w:r>
        <w:rPr>
          <w:rStyle w:val="CommentReference"/>
        </w:rPr>
        <w:annotationRef/>
      </w:r>
      <w:r>
        <w:t xml:space="preserve">How were the objects created? </w:t>
      </w:r>
    </w:p>
  </w:comment>
  <w:comment w:id="464" w:author="dugalh" w:date="2017-04-16T14:34:00Z" w:initials="dh">
    <w:p w14:paraId="7616FEBB" w14:textId="14503A5C" w:rsidR="00C15577" w:rsidRDefault="00C15577">
      <w:pPr>
        <w:pStyle w:val="CommentText"/>
      </w:pPr>
      <w:r>
        <w:rPr>
          <w:rStyle w:val="CommentReference"/>
        </w:rPr>
        <w:annotationRef/>
      </w:r>
      <w:r>
        <w:t>? “by visual discrimination and hand labelling of images”…</w:t>
      </w:r>
    </w:p>
  </w:comment>
  <w:comment w:id="452" w:author="Adriaan Van Niekerk" w:date="2017-03-04T10:05:00Z" w:initials="avn">
    <w:p w14:paraId="49357870" w14:textId="6A0879B7" w:rsidR="00C15577" w:rsidRDefault="00C15577">
      <w:pPr>
        <w:pStyle w:val="CommentText"/>
      </w:pPr>
      <w:r>
        <w:rPr>
          <w:rStyle w:val="CommentReference"/>
        </w:rPr>
        <w:annotationRef/>
      </w:r>
      <w:r>
        <w:t xml:space="preserve">This is confusing. In situ data was collected, but then visual interpretation was used to obtain training data? </w:t>
      </w:r>
    </w:p>
  </w:comment>
  <w:comment w:id="479" w:author="Adriaan Van Niekerk" w:date="2017-03-04T10:07:00Z" w:initials="avn">
    <w:p w14:paraId="3E6D8DD2" w14:textId="7AFAA56B" w:rsidR="00C15577" w:rsidRDefault="00C15577">
      <w:pPr>
        <w:pStyle w:val="CommentText"/>
      </w:pPr>
      <w:r>
        <w:rPr>
          <w:rStyle w:val="CommentReference"/>
        </w:rPr>
        <w:annotationRef/>
      </w:r>
      <w:r>
        <w:t xml:space="preserve">Refrain from using this term. This paragraph seems to be about training data selection? Ground truth relates to accuracy assessment. </w:t>
      </w:r>
    </w:p>
  </w:comment>
  <w:comment w:id="480" w:author="dugalh" w:date="2017-04-14T13:21:00Z" w:initials="dh">
    <w:p w14:paraId="17D671CC" w14:textId="0A9C3B14" w:rsidR="00C15577" w:rsidRDefault="00C15577">
      <w:pPr>
        <w:pStyle w:val="CommentText"/>
      </w:pPr>
      <w:r>
        <w:rPr>
          <w:rStyle w:val="CommentReference"/>
        </w:rPr>
        <w:annotationRef/>
      </w:r>
      <w:r>
        <w:t xml:space="preserve">In my pattern recognition experience, “ground truth” refers to data of which the class labels etc  are known (how they are known eg via field visit or image visual inspection is irrelevant).  The same ground truthed data can, and generally is, used for both training and validation, usually in some sort of cross validation or bootstrapped way.  </w:t>
      </w:r>
    </w:p>
    <w:p w14:paraId="3E71EFD4" w14:textId="77777777" w:rsidR="00C15577" w:rsidRDefault="00C15577">
      <w:pPr>
        <w:pStyle w:val="CommentText"/>
      </w:pPr>
    </w:p>
    <w:p w14:paraId="643EC35A" w14:textId="092F8E86" w:rsidR="00C15577" w:rsidRDefault="00C15577">
      <w:pPr>
        <w:pStyle w:val="CommentText"/>
      </w:pPr>
      <w:r>
        <w:t>The above to explain my original use of the term “ground truth” which I have now removed</w:t>
      </w:r>
    </w:p>
  </w:comment>
  <w:comment w:id="481" w:author="Adriaan Van Niekerk" w:date="2017-03-04T10:08:00Z" w:initials="avn">
    <w:p w14:paraId="7CA902FD" w14:textId="0BA20394" w:rsidR="00C15577" w:rsidRDefault="00C15577">
      <w:pPr>
        <w:pStyle w:val="CommentText"/>
      </w:pPr>
      <w:r>
        <w:rPr>
          <w:rStyle w:val="CommentReference"/>
        </w:rPr>
        <w:annotationRef/>
      </w:r>
      <w:r>
        <w:t xml:space="preserve">Remove! This creates the impression that the data was inaccurate from the start. </w:t>
      </w:r>
    </w:p>
  </w:comment>
  <w:comment w:id="487" w:author="dugalh" w:date="2017-04-14T13:33:00Z" w:initials="dh">
    <w:p w14:paraId="0FEF31B2" w14:textId="61087046" w:rsidR="00C15577" w:rsidRDefault="00C15577">
      <w:pPr>
        <w:pStyle w:val="CommentText"/>
      </w:pPr>
      <w:r>
        <w:rPr>
          <w:rStyle w:val="CommentReference"/>
        </w:rPr>
        <w:annotationRef/>
      </w:r>
      <w:r>
        <w:t>It could be argued that this makes this a 4 image study not a ~2000 image study.  Am inclined to omit…</w:t>
      </w:r>
    </w:p>
  </w:comment>
  <w:comment w:id="505" w:author="Adriaan Van Niekerk" w:date="2017-03-04T10:11:00Z" w:initials="avn">
    <w:p w14:paraId="616FF132" w14:textId="6451C7FF" w:rsidR="00C15577" w:rsidRDefault="00C15577">
      <w:pPr>
        <w:pStyle w:val="CommentText"/>
      </w:pPr>
      <w:r>
        <w:rPr>
          <w:rStyle w:val="CommentReference"/>
        </w:rPr>
        <w:annotationRef/>
      </w:r>
      <w:r>
        <w:t>Examples?</w:t>
      </w:r>
    </w:p>
  </w:comment>
  <w:comment w:id="529" w:author="Adriaan Van Niekerk" w:date="2017-03-04T10:20:00Z" w:initials="avn">
    <w:p w14:paraId="49C0C54F" w14:textId="6C47C09F" w:rsidR="00C15577" w:rsidRDefault="00C15577">
      <w:pPr>
        <w:pStyle w:val="CommentText"/>
      </w:pPr>
      <w:r>
        <w:rPr>
          <w:rStyle w:val="CommentReference"/>
        </w:rPr>
        <w:annotationRef/>
      </w:r>
      <w:r>
        <w:t>Relevance?</w:t>
      </w:r>
    </w:p>
  </w:comment>
  <w:comment w:id="534" w:author="Adriaan Van Niekerk" w:date="2016-11-17T08:09:00Z" w:initials="avn">
    <w:p w14:paraId="3F954A3B" w14:textId="7870E57C" w:rsidR="00C15577" w:rsidRDefault="00C15577">
      <w:pPr>
        <w:pStyle w:val="CommentText"/>
      </w:pPr>
      <w:r>
        <w:rPr>
          <w:rStyle w:val="CommentReference"/>
        </w:rPr>
        <w:annotationRef/>
      </w:r>
      <w:r>
        <w:t xml:space="preserve">This must be explained much earlier. </w:t>
      </w:r>
    </w:p>
  </w:comment>
  <w:comment w:id="540" w:author="Adriaan Van Niekerk" w:date="2017-03-04T10:45:00Z" w:initials="avn">
    <w:p w14:paraId="3EAF2C10" w14:textId="7E005E60" w:rsidR="00C15577" w:rsidRDefault="00C15577">
      <w:pPr>
        <w:pStyle w:val="CommentText"/>
      </w:pPr>
      <w:r>
        <w:rPr>
          <w:rStyle w:val="CommentReference"/>
        </w:rPr>
        <w:annotationRef/>
      </w:r>
      <w:r>
        <w:t>Why not simply increase the size of the window?</w:t>
      </w:r>
    </w:p>
  </w:comment>
  <w:comment w:id="541" w:author="dugalh" w:date="2017-04-14T15:51:00Z" w:initials="dh">
    <w:p w14:paraId="081979AF" w14:textId="71348486" w:rsidR="00C15577" w:rsidRDefault="00C15577">
      <w:pPr>
        <w:pStyle w:val="CommentText"/>
      </w:pPr>
      <w:r>
        <w:rPr>
          <w:rStyle w:val="CommentReference"/>
        </w:rPr>
        <w:annotationRef/>
      </w:r>
      <w:r>
        <w:t>You would then be describing the overall texture of an arbitrary combination of plants which would not help discriminate spekboom from everything else.  Spekboom occurs in small clumps and so needs a small sliding window or OBIA approach.</w:t>
      </w:r>
    </w:p>
  </w:comment>
  <w:comment w:id="537" w:author="Adriaan Van Niekerk" w:date="2016-11-17T08:13:00Z" w:initials="avn">
    <w:p w14:paraId="2ABADB10" w14:textId="3779471E" w:rsidR="00C15577" w:rsidRDefault="00C15577">
      <w:pPr>
        <w:pStyle w:val="CommentText"/>
      </w:pPr>
      <w:r>
        <w:rPr>
          <w:rStyle w:val="CommentReference"/>
        </w:rPr>
        <w:annotationRef/>
      </w:r>
      <w:r>
        <w:t>Later</w:t>
      </w:r>
    </w:p>
  </w:comment>
  <w:comment w:id="538" w:author="Adriaan Van Niekerk" w:date="2017-03-04T10:46:00Z" w:initials="avn">
    <w:p w14:paraId="6F318C4C" w14:textId="2352750F" w:rsidR="00C15577" w:rsidRDefault="00C15577">
      <w:pPr>
        <w:pStyle w:val="CommentText"/>
      </w:pPr>
      <w:r>
        <w:rPr>
          <w:rStyle w:val="CommentReference"/>
        </w:rPr>
        <w:annotationRef/>
      </w:r>
      <w:r>
        <w:t xml:space="preserve">I think this can be left out. It creates many questions. </w:t>
      </w:r>
    </w:p>
  </w:comment>
  <w:comment w:id="542" w:author="dugalh" w:date="2017-04-14T16:44:00Z" w:initials="dh">
    <w:p w14:paraId="66DFD936" w14:textId="7F2854A5" w:rsidR="00C15577" w:rsidRDefault="00C15577">
      <w:pPr>
        <w:pStyle w:val="CommentText"/>
      </w:pPr>
      <w:r>
        <w:rPr>
          <w:rStyle w:val="CommentReference"/>
        </w:rPr>
        <w:annotationRef/>
      </w:r>
      <w:r>
        <w:t>OK?</w:t>
      </w:r>
    </w:p>
  </w:comment>
  <w:comment w:id="555" w:author="Adriaan Van Niekerk" w:date="2016-11-17T08:46:00Z" w:initials="avn">
    <w:p w14:paraId="449000A2" w14:textId="77777777" w:rsidR="00C15577" w:rsidRDefault="00C15577" w:rsidP="00684B18">
      <w:pPr>
        <w:pStyle w:val="CommentText"/>
      </w:pPr>
      <w:r>
        <w:rPr>
          <w:rStyle w:val="CommentReference"/>
        </w:rPr>
        <w:annotationRef/>
      </w:r>
      <w:r>
        <w:t>Which?</w:t>
      </w:r>
    </w:p>
  </w:comment>
  <w:comment w:id="556" w:author="Adriaan Van Niekerk" w:date="2017-03-04T12:09:00Z" w:initials="avn">
    <w:p w14:paraId="637515E6" w14:textId="77777777" w:rsidR="00C15577" w:rsidRDefault="00C15577" w:rsidP="00684B18">
      <w:pPr>
        <w:pStyle w:val="CommentText"/>
      </w:pPr>
      <w:r>
        <w:rPr>
          <w:rStyle w:val="CommentReference"/>
        </w:rPr>
        <w:annotationRef/>
      </w:r>
      <w:r>
        <w:t xml:space="preserve">This is the important bit. </w:t>
      </w:r>
    </w:p>
  </w:comment>
  <w:comment w:id="552" w:author="Adriaan Van Niekerk" w:date="2017-03-04T12:08:00Z" w:initials="avn">
    <w:p w14:paraId="1DD60A99" w14:textId="77777777" w:rsidR="00C15577" w:rsidRDefault="00C15577" w:rsidP="00684B18">
      <w:pPr>
        <w:pStyle w:val="CommentText"/>
      </w:pPr>
      <w:r>
        <w:rPr>
          <w:rStyle w:val="CommentReference"/>
        </w:rPr>
        <w:annotationRef/>
      </w:r>
      <w:r>
        <w:t xml:space="preserve">I think this should rather be included in Section 2.5. And one sentence is sufficient. </w:t>
      </w:r>
    </w:p>
  </w:comment>
  <w:comment w:id="563" w:author="dugalh" w:date="2017-04-14T16:01:00Z" w:initials="dh">
    <w:p w14:paraId="26727377" w14:textId="2FC4D7B7" w:rsidR="00C15577" w:rsidRDefault="00C15577">
      <w:pPr>
        <w:pStyle w:val="CommentText"/>
      </w:pPr>
      <w:r>
        <w:rPr>
          <w:rStyle w:val="CommentReference"/>
        </w:rPr>
        <w:annotationRef/>
      </w:r>
      <w:r>
        <w:t>your changes create the impression that the only colour space used was a normalised one which was not the case</w:t>
      </w:r>
    </w:p>
  </w:comment>
  <w:comment w:id="577" w:author="Adriaan Van Niekerk" w:date="2017-03-04T11:44:00Z" w:initials="avn">
    <w:p w14:paraId="7D62BA81" w14:textId="6DCD7453" w:rsidR="00C15577" w:rsidRDefault="00C15577">
      <w:pPr>
        <w:pStyle w:val="CommentText"/>
      </w:pPr>
      <w:r>
        <w:rPr>
          <w:rStyle w:val="CommentReference"/>
        </w:rPr>
        <w:annotationRef/>
      </w:r>
      <w:r>
        <w:t>Such as?</w:t>
      </w:r>
    </w:p>
  </w:comment>
  <w:comment w:id="580" w:author="Adriaan Van Niekerk" w:date="2017-03-04T11:44:00Z" w:initials="avn">
    <w:p w14:paraId="7DF482F8" w14:textId="258A3D8D" w:rsidR="00C15577" w:rsidRDefault="00C15577">
      <w:pPr>
        <w:pStyle w:val="CommentText"/>
      </w:pPr>
      <w:r>
        <w:rPr>
          <w:rStyle w:val="CommentReference"/>
        </w:rPr>
        <w:annotationRef/>
      </w:r>
      <w:r>
        <w:t>Such as? Very vague.</w:t>
      </w:r>
    </w:p>
  </w:comment>
  <w:comment w:id="593" w:author="dugalh" w:date="2017-04-14T16:10:00Z" w:initials="dh">
    <w:p w14:paraId="4D5C2D53" w14:textId="705A1095" w:rsidR="00C15577" w:rsidRDefault="00C15577">
      <w:pPr>
        <w:pStyle w:val="CommentText"/>
      </w:pPr>
      <w:r>
        <w:rPr>
          <w:rStyle w:val="CommentReference"/>
        </w:rPr>
        <w:annotationRef/>
      </w:r>
      <w:r>
        <w:t>The problems of relevancy and redundancy must be considered together</w:t>
      </w:r>
    </w:p>
  </w:comment>
  <w:comment w:id="587" w:author="Adriaan Van Niekerk" w:date="2016-11-17T08:56:00Z" w:initials="avn">
    <w:p w14:paraId="1672FD73" w14:textId="68EE1123" w:rsidR="00C15577" w:rsidRDefault="00C15577">
      <w:pPr>
        <w:pStyle w:val="CommentText"/>
      </w:pPr>
      <w:r>
        <w:rPr>
          <w:rStyle w:val="CommentReference"/>
        </w:rPr>
        <w:annotationRef/>
      </w:r>
      <w:r>
        <w:t>Was this done in a small area?</w:t>
      </w:r>
    </w:p>
  </w:comment>
  <w:comment w:id="588" w:author="dugalh" w:date="2017-04-14T16:18:00Z" w:initials="dh">
    <w:p w14:paraId="39CBD14B" w14:textId="65F05607" w:rsidR="00C15577" w:rsidRDefault="00C15577">
      <w:pPr>
        <w:pStyle w:val="CommentText"/>
      </w:pPr>
      <w:r>
        <w:rPr>
          <w:rStyle w:val="CommentReference"/>
        </w:rPr>
        <w:annotationRef/>
      </w:r>
      <w:r>
        <w:t>It was done on the same areas used to train the classifier.</w:t>
      </w:r>
    </w:p>
  </w:comment>
  <w:comment w:id="604" w:author="Adriaan Van Niekerk" w:date="2017-03-04T11:47:00Z" w:initials="avn">
    <w:p w14:paraId="0B69DE22" w14:textId="39126F54" w:rsidR="00C15577" w:rsidRDefault="00C15577">
      <w:pPr>
        <w:pStyle w:val="CommentText"/>
      </w:pPr>
      <w:r>
        <w:rPr>
          <w:rStyle w:val="CommentReference"/>
        </w:rPr>
        <w:annotationRef/>
      </w:r>
      <w:r>
        <w:t xml:space="preserve">Not yet explained that this must be created. </w:t>
      </w:r>
    </w:p>
  </w:comment>
  <w:comment w:id="605" w:author="Adriaan Van Niekerk" w:date="2017-03-04T11:49:00Z" w:initials="avn">
    <w:p w14:paraId="1C1545DC" w14:textId="3AA63C8D" w:rsidR="00C15577" w:rsidRDefault="00C15577">
      <w:pPr>
        <w:pStyle w:val="CommentText"/>
      </w:pPr>
      <w:r>
        <w:rPr>
          <w:rStyle w:val="CommentReference"/>
        </w:rPr>
        <w:annotationRef/>
      </w:r>
      <w:r>
        <w:t xml:space="preserve">Is this not going to be a paper? If so, a reference to the other paper is needed here. </w:t>
      </w:r>
    </w:p>
  </w:comment>
  <w:comment w:id="606" w:author="dugalh" w:date="2017-04-14T16:13:00Z" w:initials="dh">
    <w:p w14:paraId="58993D24" w14:textId="15131C5C" w:rsidR="00C15577" w:rsidRDefault="00C15577">
      <w:pPr>
        <w:pStyle w:val="CommentText"/>
      </w:pPr>
      <w:r>
        <w:rPr>
          <w:rStyle w:val="CommentReference"/>
        </w:rPr>
        <w:annotationRef/>
      </w:r>
      <w:r>
        <w:t>Yes – when it is published</w:t>
      </w:r>
      <w:r w:rsidR="00D32509">
        <w:t>.  How can I reference in the mean time?</w:t>
      </w:r>
    </w:p>
  </w:comment>
  <w:comment w:id="614" w:author="dugalh" w:date="2016-11-02T12:46:00Z" w:initials="d">
    <w:p w14:paraId="671ED70E" w14:textId="6B34293B" w:rsidR="00C15577" w:rsidRDefault="00C15577">
      <w:pPr>
        <w:pStyle w:val="CommentText"/>
      </w:pPr>
      <w:r>
        <w:rPr>
          <w:rStyle w:val="CommentReference"/>
        </w:rPr>
        <w:annotationRef/>
      </w:r>
      <w:r>
        <w:t>This section could be omitted</w:t>
      </w:r>
    </w:p>
  </w:comment>
  <w:comment w:id="615" w:author="Adriaan Van Niekerk" w:date="2017-03-05T20:45:00Z" w:initials="avn">
    <w:p w14:paraId="73D7A07A" w14:textId="1D7DEFDD" w:rsidR="00C15577" w:rsidRDefault="00C15577">
      <w:pPr>
        <w:pStyle w:val="CommentText"/>
      </w:pPr>
      <w:r>
        <w:rPr>
          <w:rStyle w:val="CommentReference"/>
        </w:rPr>
        <w:annotationRef/>
      </w:r>
      <w:r>
        <w:t xml:space="preserve">Leave it for the first submission. The reviewers will likely suggest that it be removed. So we do it then. </w:t>
      </w:r>
    </w:p>
  </w:comment>
  <w:comment w:id="618" w:author="dugalh" w:date="2016-11-09T13:11:00Z" w:initials="d">
    <w:p w14:paraId="3D84DDE2" w14:textId="7AE24447" w:rsidR="00C15577" w:rsidRDefault="00C15577">
      <w:pPr>
        <w:pStyle w:val="CommentText"/>
      </w:pPr>
      <w:r>
        <w:rPr>
          <w:rStyle w:val="CommentReference"/>
        </w:rPr>
        <w:annotationRef/>
      </w:r>
      <w:r>
        <w:t>Add classification time per image and compare to Basu?</w:t>
      </w:r>
    </w:p>
  </w:comment>
  <w:comment w:id="619" w:author="Adriaan Van Niekerk" w:date="2017-03-05T20:44:00Z" w:initials="avn">
    <w:p w14:paraId="041A185A" w14:textId="4E06BEEE" w:rsidR="00C15577" w:rsidRDefault="00C15577">
      <w:pPr>
        <w:pStyle w:val="CommentText"/>
      </w:pPr>
      <w:r>
        <w:rPr>
          <w:rStyle w:val="CommentReference"/>
        </w:rPr>
        <w:annotationRef/>
      </w:r>
      <w:r>
        <w:t xml:space="preserve">No, leave out anything related to efficiency for this paper. </w:t>
      </w:r>
    </w:p>
  </w:comment>
  <w:comment w:id="625" w:author="Adriaan Van Niekerk" w:date="2016-11-17T09:01:00Z" w:initials="avn">
    <w:p w14:paraId="60F58706" w14:textId="77777777" w:rsidR="00C15577" w:rsidRDefault="00C15577" w:rsidP="00F65796">
      <w:pPr>
        <w:pStyle w:val="CommentText"/>
      </w:pPr>
      <w:r>
        <w:rPr>
          <w:rStyle w:val="CommentReference"/>
        </w:rPr>
        <w:annotationRef/>
      </w:r>
      <w:r>
        <w:t xml:space="preserve">Methods. </w:t>
      </w:r>
    </w:p>
  </w:comment>
  <w:comment w:id="633" w:author="Adriaan Van Niekerk" w:date="2016-11-17T09:05:00Z" w:initials="avn">
    <w:p w14:paraId="7B424137" w14:textId="77777777" w:rsidR="00C15577" w:rsidRDefault="00C15577" w:rsidP="007E73AF">
      <w:pPr>
        <w:pStyle w:val="CommentText"/>
      </w:pPr>
      <w:r>
        <w:rPr>
          <w:rStyle w:val="CommentReference"/>
        </w:rPr>
        <w:annotationRef/>
      </w:r>
      <w:r>
        <w:t>Methods</w:t>
      </w:r>
    </w:p>
  </w:comment>
  <w:comment w:id="653" w:author="Adriaan Van Niekerk" w:date="2017-03-04T12:01:00Z" w:initials="avn">
    <w:p w14:paraId="3F310E7F" w14:textId="64EE72FF" w:rsidR="00C15577" w:rsidRDefault="00C15577">
      <w:pPr>
        <w:pStyle w:val="CommentText"/>
      </w:pPr>
      <w:r>
        <w:rPr>
          <w:rStyle w:val="CommentReference"/>
        </w:rPr>
        <w:annotationRef/>
      </w:r>
      <w:r>
        <w:t>Relevance here? This section is about accuracy assessment. Rather explain this in section 2.2.</w:t>
      </w:r>
    </w:p>
  </w:comment>
  <w:comment w:id="665" w:author="dugalh" w:date="2016-11-03T18:14:00Z" w:initials="d">
    <w:p w14:paraId="4FBB34C5" w14:textId="6EDB9014" w:rsidR="00C15577" w:rsidRDefault="00C15577">
      <w:pPr>
        <w:pStyle w:val="CommentText"/>
      </w:pPr>
      <w:r>
        <w:rPr>
          <w:rStyle w:val="CommentReference"/>
        </w:rPr>
        <w:annotationRef/>
      </w:r>
      <w:r>
        <w:rPr>
          <w:rStyle w:val="CommentReference"/>
        </w:rPr>
        <w:t>Should I include images of the mosaic and or the SPOT 5 validation?  (the paper is v long already…)</w:t>
      </w:r>
    </w:p>
  </w:comment>
  <w:comment w:id="673" w:author="Adriaan Van Niekerk" w:date="2016-11-17T08:46:00Z" w:initials="avn">
    <w:p w14:paraId="3C1AFDEC" w14:textId="4AD32451" w:rsidR="00C15577" w:rsidRDefault="00C15577">
      <w:pPr>
        <w:pStyle w:val="CommentText"/>
      </w:pPr>
      <w:r>
        <w:rPr>
          <w:rStyle w:val="CommentReference"/>
        </w:rPr>
        <w:annotationRef/>
      </w:r>
      <w:r>
        <w:t>Which?</w:t>
      </w:r>
    </w:p>
  </w:comment>
  <w:comment w:id="674" w:author="Adriaan Van Niekerk" w:date="2017-03-04T12:09:00Z" w:initials="avn">
    <w:p w14:paraId="20DBB78D" w14:textId="7875F3CD" w:rsidR="00C15577" w:rsidRDefault="00C15577">
      <w:pPr>
        <w:pStyle w:val="CommentText"/>
      </w:pPr>
      <w:r>
        <w:rPr>
          <w:rStyle w:val="CommentReference"/>
        </w:rPr>
        <w:annotationRef/>
      </w:r>
      <w:r>
        <w:t xml:space="preserve">This is the important bit. </w:t>
      </w:r>
    </w:p>
  </w:comment>
  <w:comment w:id="670" w:author="Adriaan Van Niekerk" w:date="2017-03-04T12:08:00Z" w:initials="avn">
    <w:p w14:paraId="13A8DD14" w14:textId="0EE92276" w:rsidR="00C15577" w:rsidRDefault="00C15577">
      <w:pPr>
        <w:pStyle w:val="CommentText"/>
      </w:pPr>
      <w:r>
        <w:rPr>
          <w:rStyle w:val="CommentReference"/>
        </w:rPr>
        <w:annotationRef/>
      </w:r>
      <w:r>
        <w:t xml:space="preserve">I think this should rather be included in Section 2.5. And one sentence is sufficient. </w:t>
      </w:r>
    </w:p>
  </w:comment>
  <w:comment w:id="671" w:author="dugalh" w:date="2017-04-25T17:59:00Z" w:initials="dh">
    <w:p w14:paraId="2BC6FF91" w14:textId="1F1BE350" w:rsidR="00C15577" w:rsidRDefault="00C15577">
      <w:pPr>
        <w:pStyle w:val="CommentText"/>
      </w:pPr>
      <w:r>
        <w:rPr>
          <w:rStyle w:val="CommentReference"/>
        </w:rPr>
        <w:annotationRef/>
      </w:r>
      <w:r>
        <w:t>Done</w:t>
      </w:r>
    </w:p>
  </w:comment>
  <w:comment w:id="696" w:author="Adriaan Van Niekerk" w:date="2017-03-05T11:46:00Z" w:initials="avn">
    <w:p w14:paraId="3D13FE7B" w14:textId="43168814" w:rsidR="00C15577" w:rsidRDefault="00C15577">
      <w:pPr>
        <w:pStyle w:val="CommentText"/>
      </w:pPr>
      <w:r>
        <w:rPr>
          <w:rStyle w:val="CommentReference"/>
        </w:rPr>
        <w:annotationRef/>
      </w:r>
    </w:p>
  </w:comment>
  <w:comment w:id="747" w:author="Adriaan Van Niekerk" w:date="2016-11-17T08:50:00Z" w:initials="avn">
    <w:p w14:paraId="152155C9" w14:textId="49D07FCD" w:rsidR="00C15577" w:rsidRDefault="00C15577">
      <w:pPr>
        <w:pStyle w:val="CommentText"/>
      </w:pPr>
      <w:r>
        <w:rPr>
          <w:rStyle w:val="CommentReference"/>
        </w:rPr>
        <w:annotationRef/>
      </w:r>
      <w:r>
        <w:t>Must be explained in intro.</w:t>
      </w:r>
    </w:p>
  </w:comment>
  <w:comment w:id="737" w:author="Adriaan Van Niekerk" w:date="2017-03-05T11:51:00Z" w:initials="avn">
    <w:p w14:paraId="04860364" w14:textId="61C858E7" w:rsidR="00C15577" w:rsidRDefault="00C15577">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738" w:author="dugalh" w:date="2017-04-25T18:00:00Z" w:initials="dh">
    <w:p w14:paraId="0BEC44FD" w14:textId="077F0943" w:rsidR="00C15577" w:rsidRDefault="00C15577">
      <w:pPr>
        <w:pStyle w:val="CommentText"/>
      </w:pPr>
      <w:r>
        <w:rPr>
          <w:rStyle w:val="CommentReference"/>
        </w:rPr>
        <w:annotationRef/>
      </w:r>
      <w:r>
        <w:t>Have moved</w:t>
      </w:r>
    </w:p>
  </w:comment>
  <w:comment w:id="750" w:author="Adriaan Van Niekerk" w:date="2017-03-05T11:54:00Z" w:initials="avn">
    <w:p w14:paraId="5E0773A7" w14:textId="6D081BE4" w:rsidR="00C15577" w:rsidRDefault="00C15577">
      <w:pPr>
        <w:pStyle w:val="CommentText"/>
      </w:pPr>
      <w:r>
        <w:rPr>
          <w:rStyle w:val="CommentReference"/>
        </w:rPr>
        <w:annotationRef/>
      </w:r>
      <w:r>
        <w:t>Discussion.</w:t>
      </w:r>
    </w:p>
  </w:comment>
  <w:comment w:id="751" w:author="dugalh" w:date="2017-04-25T17:59:00Z" w:initials="dh">
    <w:p w14:paraId="31F5CFCC" w14:textId="0DE881C4" w:rsidR="00C15577" w:rsidRDefault="00C15577">
      <w:pPr>
        <w:pStyle w:val="CommentText"/>
      </w:pPr>
      <w:r>
        <w:rPr>
          <w:rStyle w:val="CommentReference"/>
        </w:rPr>
        <w:annotationRef/>
      </w:r>
      <w:r>
        <w:t>Moved</w:t>
      </w:r>
    </w:p>
  </w:comment>
  <w:comment w:id="754" w:author="Adriaan Van Niekerk" w:date="2017-03-05T11:55:00Z" w:initials="avn">
    <w:p w14:paraId="6B22FB74" w14:textId="755D3EB0" w:rsidR="00C15577" w:rsidRDefault="00C15577">
      <w:pPr>
        <w:pStyle w:val="CommentText"/>
      </w:pPr>
      <w:r>
        <w:rPr>
          <w:rStyle w:val="CommentReference"/>
        </w:rPr>
        <w:annotationRef/>
      </w:r>
      <w:r>
        <w:t>Your writing tends to be too informal. Rather just say wat is observed in the results section and give interpretations in the discussion section.</w:t>
      </w:r>
    </w:p>
  </w:comment>
  <w:comment w:id="755" w:author="dugalh" w:date="2017-04-25T18:00:00Z" w:initials="dh">
    <w:p w14:paraId="2F92F0FC" w14:textId="6640BA50" w:rsidR="00C15577" w:rsidRDefault="00C15577">
      <w:pPr>
        <w:pStyle w:val="CommentText"/>
      </w:pPr>
      <w:r>
        <w:rPr>
          <w:rStyle w:val="CommentReference"/>
        </w:rPr>
        <w:annotationRef/>
      </w:r>
      <w:r>
        <w:t>Have made separate results and discussion sections</w:t>
      </w:r>
    </w:p>
  </w:comment>
  <w:comment w:id="771" w:author="Adriaan Van Niekerk" w:date="2016-11-17T08:57:00Z" w:initials="avn">
    <w:p w14:paraId="10144A0E" w14:textId="4E5B372B" w:rsidR="00C15577" w:rsidRDefault="00C15577">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772" w:author="dugalh" w:date="2017-04-16T15:01:00Z" w:initials="dh">
    <w:p w14:paraId="255EDE15" w14:textId="6B0CE609" w:rsidR="00C15577" w:rsidRDefault="00C15577">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 difference for classifiers capable of describing non-linear decision boundaries.  </w:t>
      </w:r>
    </w:p>
  </w:comment>
  <w:comment w:id="778" w:author="Adriaan Van Niekerk" w:date="2016-11-17T08:58:00Z" w:initials="avn">
    <w:p w14:paraId="1C604C88" w14:textId="41A31EA0" w:rsidR="00C15577" w:rsidRDefault="00C15577">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781" w:author="dugalh" w:date="2017-04-16T17:35:00Z" w:initials="dh">
    <w:p w14:paraId="5E6B09C9" w14:textId="1C79C3C3" w:rsidR="00C15577" w:rsidRDefault="00C15577">
      <w:pPr>
        <w:pStyle w:val="CommentText"/>
      </w:pPr>
      <w:r>
        <w:rPr>
          <w:rStyle w:val="CommentReference"/>
        </w:rPr>
        <w:annotationRef/>
      </w:r>
      <w:r>
        <w:t>I could split this into Per-Pixel Classification and Canopy Cover Estimation to further clarify things.  What do you think?</w:t>
      </w:r>
    </w:p>
  </w:comment>
  <w:comment w:id="789" w:author="Adriaan Van Niekerk" w:date="2016-11-17T09:01:00Z" w:initials="avn">
    <w:p w14:paraId="05AB7E59" w14:textId="3895FACD" w:rsidR="00C15577" w:rsidRDefault="00C15577">
      <w:pPr>
        <w:pStyle w:val="CommentText"/>
      </w:pPr>
      <w:r>
        <w:rPr>
          <w:rStyle w:val="CommentReference"/>
        </w:rPr>
        <w:annotationRef/>
      </w:r>
      <w:r>
        <w:t xml:space="preserve">Methods. </w:t>
      </w:r>
    </w:p>
  </w:comment>
  <w:comment w:id="794" w:author="dugalh" w:date="2017-04-16T15:21:00Z" w:initials="dh">
    <w:p w14:paraId="419B5655" w14:textId="1CE154DC" w:rsidR="00C15577" w:rsidRDefault="00C15577">
      <w:pPr>
        <w:pStyle w:val="CommentText"/>
      </w:pPr>
      <w:r>
        <w:rPr>
          <w:rStyle w:val="CommentReference"/>
        </w:rPr>
        <w:annotationRef/>
      </w:r>
      <w:r>
        <w:t>“overall” as in over all the classes</w:t>
      </w:r>
    </w:p>
  </w:comment>
  <w:comment w:id="797" w:author="Adriaan Van Niekerk" w:date="2017-03-05T12:43:00Z" w:initials="avn">
    <w:p w14:paraId="12C836BF" w14:textId="352AA666" w:rsidR="00C15577" w:rsidRDefault="00C15577">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801" w:author="Adriaan Van Niekerk" w:date="2016-11-17T09:08:00Z" w:initials="avn">
    <w:p w14:paraId="739FF525" w14:textId="6AF65728" w:rsidR="00C15577" w:rsidRDefault="00C15577">
      <w:pPr>
        <w:pStyle w:val="CommentText"/>
      </w:pPr>
      <w:r>
        <w:rPr>
          <w:rStyle w:val="CommentReference"/>
        </w:rPr>
        <w:annotationRef/>
      </w:r>
      <w:r>
        <w:t>Is it? What informed your expectations? It does not look high to me?</w:t>
      </w:r>
    </w:p>
  </w:comment>
  <w:comment w:id="799" w:author="Adriaan Van Niekerk" w:date="2017-03-05T12:06:00Z" w:initials="avn">
    <w:p w14:paraId="1486E598" w14:textId="6293C47B" w:rsidR="00C15577" w:rsidRDefault="00C15577">
      <w:pPr>
        <w:pStyle w:val="CommentText"/>
      </w:pPr>
      <w:r>
        <w:rPr>
          <w:rStyle w:val="CommentReference"/>
        </w:rPr>
        <w:annotationRef/>
      </w:r>
      <w:r>
        <w:t xml:space="preserve">The use of two “ground truth” datasets is a big weakness of this paper. We need to discuss this and come up with a strategy. </w:t>
      </w:r>
    </w:p>
  </w:comment>
  <w:comment w:id="795" w:author="dugalh" w:date="2017-04-25T18:02:00Z" w:initials="dh">
    <w:p w14:paraId="0E64C0CF" w14:textId="660B1854" w:rsidR="00C15577" w:rsidRDefault="00C15577">
      <w:pPr>
        <w:pStyle w:val="CommentText"/>
      </w:pPr>
      <w:r>
        <w:rPr>
          <w:rStyle w:val="CommentReference"/>
        </w:rPr>
        <w:annotationRef/>
      </w:r>
      <w:r>
        <w:t>Moved to discussion</w:t>
      </w:r>
    </w:p>
  </w:comment>
  <w:comment w:id="809" w:author="Adriaan Van Niekerk" w:date="2016-11-17T09:05:00Z" w:initials="avn">
    <w:p w14:paraId="6CC353FA" w14:textId="22F6DD99" w:rsidR="00C15577" w:rsidRDefault="00C15577">
      <w:pPr>
        <w:pStyle w:val="CommentText"/>
      </w:pPr>
      <w:r>
        <w:rPr>
          <w:rStyle w:val="CommentReference"/>
        </w:rPr>
        <w:annotationRef/>
      </w:r>
      <w:r>
        <w:t>Methods</w:t>
      </w:r>
    </w:p>
  </w:comment>
  <w:comment w:id="833" w:author="Adriaan Van Niekerk" w:date="2016-11-17T09:09:00Z" w:initials="avn">
    <w:p w14:paraId="077A8668" w14:textId="37008D0F" w:rsidR="00C15577" w:rsidRDefault="00C15577">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834" w:author="Adriaan Van Niekerk" w:date="2017-03-05T12:10:00Z" w:initials="avn">
    <w:p w14:paraId="59E591A7" w14:textId="5AD032A5" w:rsidR="00C15577" w:rsidRDefault="00C15577">
      <w:pPr>
        <w:pStyle w:val="CommentText"/>
      </w:pPr>
      <w:r>
        <w:rPr>
          <w:rStyle w:val="CommentReference"/>
        </w:rPr>
        <w:annotationRef/>
      </w:r>
      <w:r>
        <w:t xml:space="preserve">Then take it out please. It is really confusing things. </w:t>
      </w:r>
    </w:p>
  </w:comment>
  <w:comment w:id="835" w:author="Adriaan Van Niekerk" w:date="2017-03-05T12:40:00Z" w:initials="avn">
    <w:p w14:paraId="7A87DE25" w14:textId="55F695B6" w:rsidR="00C15577" w:rsidRDefault="00C15577">
      <w:pPr>
        <w:pStyle w:val="CommentText"/>
      </w:pPr>
      <w:r>
        <w:rPr>
          <w:rStyle w:val="CommentReference"/>
        </w:rPr>
        <w:annotationRef/>
      </w:r>
      <w:r>
        <w:t>Delete</w:t>
      </w:r>
    </w:p>
  </w:comment>
  <w:comment w:id="852" w:author="Adriaan Van Niekerk" w:date="2016-11-17T09:11:00Z" w:initials="avn">
    <w:p w14:paraId="0C51351C" w14:textId="62F5B246" w:rsidR="00C15577" w:rsidRDefault="00C15577">
      <w:pPr>
        <w:pStyle w:val="CommentText"/>
      </w:pPr>
      <w:r>
        <w:rPr>
          <w:rStyle w:val="CommentReference"/>
        </w:rPr>
        <w:annotationRef/>
      </w:r>
      <w:r>
        <w:t xml:space="preserve">What about temporal differences between the imagery and ground truth? </w:t>
      </w:r>
    </w:p>
  </w:comment>
  <w:comment w:id="853" w:author="dugalh" w:date="2017-09-20T12:53:00Z" w:initials="dh">
    <w:p w14:paraId="73AF9C38" w14:textId="713B8C24" w:rsidR="009C739C" w:rsidRDefault="009C739C">
      <w:pPr>
        <w:pStyle w:val="CommentText"/>
      </w:pPr>
      <w:r>
        <w:rPr>
          <w:rStyle w:val="CommentReference"/>
        </w:rPr>
        <w:annotationRef/>
      </w:r>
      <w:r>
        <w:t>To do</w:t>
      </w:r>
    </w:p>
  </w:comment>
  <w:comment w:id="859" w:author="Adriaan Van Niekerk" w:date="2016-11-17T09:13:00Z" w:initials="avn">
    <w:p w14:paraId="06C50B2A" w14:textId="4EA0C020" w:rsidR="00C15577" w:rsidRDefault="00C15577">
      <w:pPr>
        <w:pStyle w:val="CommentText"/>
      </w:pPr>
      <w:r>
        <w:rPr>
          <w:rStyle w:val="CommentReference"/>
        </w:rPr>
        <w:annotationRef/>
      </w:r>
      <w:r>
        <w:t xml:space="preserve">Ah. Then it makes no sense to include recovering areas in this paper. </w:t>
      </w:r>
    </w:p>
  </w:comment>
  <w:comment w:id="856" w:author="Adriaan Van Niekerk" w:date="2017-03-05T13:47:00Z" w:initials="avn">
    <w:p w14:paraId="272B5561" w14:textId="7F19C459" w:rsidR="00C15577" w:rsidRDefault="00C15577">
      <w:pPr>
        <w:pStyle w:val="CommentText"/>
      </w:pPr>
      <w:r>
        <w:rPr>
          <w:rStyle w:val="CommentReference"/>
        </w:rPr>
        <w:annotationRef/>
      </w:r>
      <w:r>
        <w:t>Discussion. Shorten.</w:t>
      </w:r>
    </w:p>
  </w:comment>
  <w:comment w:id="857" w:author="dugalh" w:date="2017-04-25T18:02:00Z" w:initials="dh">
    <w:p w14:paraId="52B13B3C" w14:textId="7DEDA7C4" w:rsidR="00C15577" w:rsidRDefault="00C15577">
      <w:pPr>
        <w:pStyle w:val="CommentText"/>
      </w:pPr>
      <w:r>
        <w:rPr>
          <w:rStyle w:val="CommentReference"/>
        </w:rPr>
        <w:annotationRef/>
      </w:r>
      <w:r>
        <w:t>Have moved</w:t>
      </w:r>
    </w:p>
  </w:comment>
  <w:comment w:id="861" w:author="Adriaan Van Niekerk" w:date="2017-03-05T13:48:00Z" w:initials="avn">
    <w:p w14:paraId="1A8E89DD" w14:textId="5F7F4B17" w:rsidR="00C15577" w:rsidRDefault="00C15577">
      <w:pPr>
        <w:pStyle w:val="CommentText"/>
      </w:pPr>
      <w:r>
        <w:rPr>
          <w:rStyle w:val="CommentReference"/>
        </w:rPr>
        <w:annotationRef/>
      </w:r>
      <w:r>
        <w:t xml:space="preserve">Is this really necessary? Also, it was not explained in the methods section. Consider omitting. </w:t>
      </w:r>
    </w:p>
  </w:comment>
  <w:comment w:id="862" w:author="dugalh" w:date="2017-04-16T17:32:00Z" w:initials="dh">
    <w:p w14:paraId="55018ABC" w14:textId="67FA2C9E" w:rsidR="00C15577" w:rsidRDefault="00C15577">
      <w:pPr>
        <w:pStyle w:val="CommentText"/>
      </w:pPr>
      <w:r>
        <w:rPr>
          <w:rStyle w:val="CommentReference"/>
        </w:rPr>
        <w:annotationRef/>
      </w:r>
      <w:r>
        <w:t>Omitted</w:t>
      </w:r>
    </w:p>
  </w:comment>
  <w:comment w:id="992" w:author="Adriaan Van Niekerk" w:date="2017-03-05T13:50:00Z" w:initials="avn">
    <w:p w14:paraId="31709F20" w14:textId="22E0F0F1" w:rsidR="00C15577" w:rsidRDefault="00C15577">
      <w:pPr>
        <w:pStyle w:val="CommentText"/>
      </w:pPr>
      <w:r>
        <w:rPr>
          <w:rStyle w:val="CommentReference"/>
        </w:rPr>
        <w:annotationRef/>
      </w:r>
      <w:r>
        <w:t>Study sites</w:t>
      </w:r>
    </w:p>
  </w:comment>
  <w:comment w:id="993" w:author="dugalh" w:date="2017-04-16T15:45:00Z" w:initials="dh">
    <w:p w14:paraId="48CF3D93" w14:textId="485C9C6A" w:rsidR="00C15577" w:rsidRDefault="00C15577">
      <w:pPr>
        <w:pStyle w:val="CommentText"/>
      </w:pPr>
      <w:r>
        <w:rPr>
          <w:rStyle w:val="CommentReference"/>
        </w:rPr>
        <w:annotationRef/>
      </w:r>
      <w:r>
        <w:t xml:space="preserve">Does this belong in results or discussion?  </w:t>
      </w:r>
    </w:p>
  </w:comment>
  <w:comment w:id="1003" w:author="dugalh" w:date="2017-04-25T18:17:00Z" w:initials="dh">
    <w:p w14:paraId="016E7828" w14:textId="16D59F8E" w:rsidR="00C15577" w:rsidRDefault="00C15577">
      <w:pPr>
        <w:pStyle w:val="CommentText"/>
      </w:pPr>
      <w:r>
        <w:rPr>
          <w:rStyle w:val="CommentReference"/>
        </w:rPr>
        <w:annotationRef/>
      </w:r>
      <w:r>
        <w:t>New section as suggested.  The red? Sections marked as inserted (by me) below were actually moved from the Results section.  For some reason Word did not mark all of them as Moved.  Where I have done editing of the moved sections marked as inserted, I have either commented it as such or marked it as deleted where appropriate</w:t>
      </w:r>
    </w:p>
  </w:comment>
  <w:comment w:id="1018" w:author="Adriaan Van Niekerk" w:date="2017-03-05T11:46:00Z" w:initials="avn">
    <w:p w14:paraId="2ED0DB83" w14:textId="77777777" w:rsidR="00C15577" w:rsidRDefault="00C15577" w:rsidP="00832542">
      <w:pPr>
        <w:pStyle w:val="CommentText"/>
      </w:pPr>
      <w:r>
        <w:rPr>
          <w:rStyle w:val="CommentReference"/>
        </w:rPr>
        <w:annotationRef/>
      </w:r>
    </w:p>
  </w:comment>
  <w:comment w:id="1024" w:author="Adriaan Van Niekerk" w:date="2016-11-17T08:50:00Z" w:initials="avn">
    <w:p w14:paraId="1D81F527" w14:textId="77777777" w:rsidR="00C15577" w:rsidRDefault="00C15577" w:rsidP="00832542">
      <w:pPr>
        <w:pStyle w:val="CommentText"/>
      </w:pPr>
      <w:r>
        <w:rPr>
          <w:rStyle w:val="CommentReference"/>
        </w:rPr>
        <w:annotationRef/>
      </w:r>
      <w:r>
        <w:t>Must be explained in intro.</w:t>
      </w:r>
    </w:p>
  </w:comment>
  <w:comment w:id="1025" w:author="dugalh" w:date="2017-04-25T18:10:00Z" w:initials="dh">
    <w:p w14:paraId="237E3E69" w14:textId="6C807DB1" w:rsidR="00C15577" w:rsidRDefault="00C15577">
      <w:pPr>
        <w:pStyle w:val="CommentText"/>
      </w:pPr>
      <w:r>
        <w:rPr>
          <w:rStyle w:val="CommentReference"/>
        </w:rPr>
        <w:annotationRef/>
      </w:r>
      <w:r>
        <w:t>To do</w:t>
      </w:r>
    </w:p>
  </w:comment>
  <w:comment w:id="1028" w:author="dugalh" w:date="2017-04-25T18:17:00Z" w:initials="dh">
    <w:p w14:paraId="2E699991" w14:textId="5DA02117" w:rsidR="00C15577" w:rsidRDefault="00C15577">
      <w:pPr>
        <w:pStyle w:val="CommentText"/>
      </w:pPr>
      <w:r>
        <w:rPr>
          <w:rStyle w:val="CommentReference"/>
        </w:rPr>
        <w:annotationRef/>
      </w:r>
      <w:r>
        <w:t>Edited.  This is new – please check</w:t>
      </w:r>
    </w:p>
  </w:comment>
  <w:comment w:id="1022" w:author="Adriaan Van Niekerk" w:date="2017-03-05T11:51:00Z" w:initials="avn">
    <w:p w14:paraId="1DA6945D" w14:textId="77777777" w:rsidR="00C15577" w:rsidRDefault="00C15577" w:rsidP="00832542">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1023" w:author="dugalh" w:date="2017-04-25T18:11:00Z" w:initials="dh">
    <w:p w14:paraId="45493CE2" w14:textId="775A52F2" w:rsidR="00C15577" w:rsidRDefault="00C15577">
      <w:pPr>
        <w:pStyle w:val="CommentText"/>
      </w:pPr>
      <w:r>
        <w:rPr>
          <w:rStyle w:val="CommentReference"/>
        </w:rPr>
        <w:annotationRef/>
      </w:r>
      <w:r>
        <w:t>I have removed references to OBIA below – see deleted section</w:t>
      </w:r>
    </w:p>
  </w:comment>
  <w:comment w:id="1045" w:author="Adriaan Van Niekerk" w:date="2017-03-05T11:54:00Z" w:initials="avn">
    <w:p w14:paraId="1A967A4C" w14:textId="77777777" w:rsidR="00C15577" w:rsidRDefault="00C15577" w:rsidP="00832542">
      <w:pPr>
        <w:pStyle w:val="CommentText"/>
      </w:pPr>
      <w:r>
        <w:rPr>
          <w:rStyle w:val="CommentReference"/>
        </w:rPr>
        <w:annotationRef/>
      </w:r>
      <w:r>
        <w:t>Discussion.</w:t>
      </w:r>
    </w:p>
  </w:comment>
  <w:comment w:id="1061" w:author="Adriaan Van Niekerk" w:date="2016-11-17T08:57:00Z" w:initials="avn">
    <w:p w14:paraId="3E11B4F6" w14:textId="77777777" w:rsidR="00C15577" w:rsidRDefault="00C15577" w:rsidP="00264141">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1062" w:author="dugalh" w:date="2017-04-16T15:01:00Z" w:initials="dh">
    <w:p w14:paraId="48581D4E" w14:textId="3C623448" w:rsidR="00C15577" w:rsidRDefault="00C15577" w:rsidP="00264141">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little/no difference for classifiers capable of describing non-linear decision boundaries.  </w:t>
      </w:r>
    </w:p>
  </w:comment>
  <w:comment w:id="1059" w:author="dugalh" w:date="2017-04-16T15:12:00Z" w:initials="dh">
    <w:p w14:paraId="49BF2BAB" w14:textId="6B9F6079" w:rsidR="00C15577" w:rsidRDefault="00C15577">
      <w:pPr>
        <w:pStyle w:val="CommentText"/>
      </w:pPr>
      <w:r>
        <w:rPr>
          <w:rStyle w:val="CommentReference"/>
        </w:rPr>
        <w:annotationRef/>
      </w:r>
      <w:r>
        <w:t>Repeat of info in Results for context – OK?</w:t>
      </w:r>
    </w:p>
  </w:comment>
  <w:comment w:id="1069" w:author="Adriaan Van Niekerk" w:date="2016-11-17T08:58:00Z" w:initials="avn">
    <w:p w14:paraId="28884F11" w14:textId="77777777" w:rsidR="00C15577" w:rsidRDefault="00C15577" w:rsidP="00A14171">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1070" w:author="dugalh" w:date="2017-04-16T16:47:00Z" w:initials="dh">
    <w:p w14:paraId="12BB444E" w14:textId="69E31EBC" w:rsidR="00C15577" w:rsidRDefault="00C15577">
      <w:pPr>
        <w:pStyle w:val="CommentText"/>
      </w:pPr>
      <w:r>
        <w:rPr>
          <w:rStyle w:val="CommentReference"/>
        </w:rPr>
        <w:annotationRef/>
      </w:r>
      <w:r>
        <w:t>Rather leave out if I can’t mention computation time.  .  Or back it up with actual computation times of the full and selected feature sets?</w:t>
      </w:r>
    </w:p>
    <w:p w14:paraId="491EFF2B" w14:textId="77777777" w:rsidR="00C15577" w:rsidRDefault="00C15577">
      <w:pPr>
        <w:pStyle w:val="CommentText"/>
      </w:pPr>
    </w:p>
    <w:p w14:paraId="721D5217" w14:textId="39C23883" w:rsidR="00C15577" w:rsidRDefault="00C15577">
      <w:pPr>
        <w:pStyle w:val="CommentText"/>
      </w:pPr>
      <w:r>
        <w:t>The texture features are mostly not relevant and are not actually well correlated with each other as represented by the dendrogram – so I can’t use that as a motivation.</w:t>
      </w:r>
    </w:p>
  </w:comment>
  <w:comment w:id="1071" w:author="dugalh" w:date="2017-04-25T18:23:00Z" w:initials="dh">
    <w:p w14:paraId="5C45053B" w14:textId="3BAECFAF" w:rsidR="00C15577" w:rsidRDefault="00C15577">
      <w:pPr>
        <w:pStyle w:val="CommentText"/>
      </w:pPr>
      <w:r>
        <w:rPr>
          <w:rStyle w:val="CommentReference"/>
        </w:rPr>
        <w:annotationRef/>
      </w:r>
      <w:r>
        <w:rPr>
          <w:rStyle w:val="CommentReference"/>
        </w:rPr>
        <w:t xml:space="preserve">I would like to discuss the computation time issue with you further.  </w:t>
      </w:r>
    </w:p>
  </w:comment>
  <w:comment w:id="1086" w:author="Adriaan Van Niekerk" w:date="2017-03-05T12:43:00Z" w:initials="avn">
    <w:p w14:paraId="7BA53558" w14:textId="77777777" w:rsidR="00C15577" w:rsidRDefault="00C15577" w:rsidP="007022E8">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1093" w:author="Adriaan Van Niekerk" w:date="2016-11-17T09:08:00Z" w:initials="avn">
    <w:p w14:paraId="0BFC7DC3" w14:textId="77777777" w:rsidR="00C15577" w:rsidRDefault="00C15577" w:rsidP="007022E8">
      <w:pPr>
        <w:pStyle w:val="CommentText"/>
      </w:pPr>
      <w:r>
        <w:rPr>
          <w:rStyle w:val="CommentReference"/>
        </w:rPr>
        <w:annotationRef/>
      </w:r>
      <w:r>
        <w:t>Is it? What informed your expectations? It does not look high to me?</w:t>
      </w:r>
    </w:p>
  </w:comment>
  <w:comment w:id="1094" w:author="dugalh" w:date="2017-04-16T16:58:00Z" w:initials="dh">
    <w:p w14:paraId="2024F2D9" w14:textId="2B1B2024" w:rsidR="00C15577" w:rsidRDefault="00C15577">
      <w:pPr>
        <w:pStyle w:val="CommentText"/>
      </w:pPr>
      <w:r>
        <w:rPr>
          <w:rStyle w:val="CommentReference"/>
        </w:rPr>
        <w:annotationRef/>
      </w:r>
      <w:r>
        <w:t>The per-pixel performance is 1-3% error.  The canopy cover performance is 6% error.</w:t>
      </w:r>
    </w:p>
    <w:p w14:paraId="74914240" w14:textId="44854440" w:rsidR="00C15577" w:rsidRDefault="00C15577">
      <w:pPr>
        <w:pStyle w:val="CommentText"/>
      </w:pPr>
      <w:r>
        <w:t xml:space="preserve">  </w:t>
      </w:r>
    </w:p>
    <w:p w14:paraId="23902DAF" w14:textId="456DBDC7" w:rsidR="00C15577" w:rsidRDefault="00C15577">
      <w:pPr>
        <w:pStyle w:val="CommentText"/>
      </w:pPr>
      <w:r>
        <w:t>What informed my expectations?  1) As the canopy cover performance involves cancellation of errors, I would expect it to be more accurate than per-pixel performance.  2) As canopy cover error is an error in % canopy cover, it should pretty much always be &lt;= per-pixel error eg if the actual canopy cover is 10%, the estimated canopy cover is 5%, then the canopy cover error is 5% but the per-pixel error to create this situation would have been of the order of 5/10 = 50% i.e. much bigger than the canopy cover error.</w:t>
      </w:r>
    </w:p>
    <w:p w14:paraId="6D31AE39" w14:textId="77777777" w:rsidR="00C15577" w:rsidRDefault="00C15577">
      <w:pPr>
        <w:pStyle w:val="CommentText"/>
      </w:pPr>
    </w:p>
  </w:comment>
  <w:comment w:id="1095" w:author="dugalh" w:date="2017-04-25T18:31:00Z" w:initials="dh">
    <w:p w14:paraId="755FAA4E" w14:textId="3753F702" w:rsidR="00C15577" w:rsidRDefault="00C15577">
      <w:pPr>
        <w:pStyle w:val="CommentText"/>
      </w:pPr>
      <w:r>
        <w:rPr>
          <w:rStyle w:val="CommentReference"/>
        </w:rPr>
        <w:annotationRef/>
      </w:r>
      <w:r>
        <w:t xml:space="preserve">The above is clumsy to explain with probably little benefit, so I have omitted. </w:t>
      </w:r>
    </w:p>
  </w:comment>
  <w:comment w:id="1101" w:author="dugalh" w:date="2017-04-25T18:35:00Z" w:initials="dh">
    <w:p w14:paraId="7679A4ED" w14:textId="6B049077" w:rsidR="00C15577" w:rsidRDefault="00C15577">
      <w:pPr>
        <w:pStyle w:val="CommentText"/>
      </w:pPr>
      <w:r>
        <w:rPr>
          <w:rStyle w:val="CommentReference"/>
        </w:rPr>
        <w:annotationRef/>
      </w:r>
      <w:r>
        <w:t>Edited – please check</w:t>
      </w:r>
    </w:p>
  </w:comment>
  <w:comment w:id="1090" w:author="Adriaan Van Niekerk" w:date="2017-03-05T12:06:00Z" w:initials="avn">
    <w:p w14:paraId="70716100" w14:textId="77777777" w:rsidR="00C15577" w:rsidRDefault="00C15577" w:rsidP="007022E8">
      <w:pPr>
        <w:pStyle w:val="CommentText"/>
      </w:pPr>
      <w:r>
        <w:rPr>
          <w:rStyle w:val="CommentReference"/>
        </w:rPr>
        <w:annotationRef/>
      </w:r>
      <w:r>
        <w:t xml:space="preserve">The use of two “ground truth” datasets is a big weakness of this paper. We need to discuss this and come up with a strategy. </w:t>
      </w:r>
    </w:p>
  </w:comment>
  <w:comment w:id="1091" w:author="dugalh" w:date="2017-04-16T17:00:00Z" w:initials="dh">
    <w:p w14:paraId="441181FF" w14:textId="11909FCE" w:rsidR="00C15577" w:rsidRDefault="00C15577">
      <w:pPr>
        <w:pStyle w:val="CommentText"/>
      </w:pPr>
      <w:r>
        <w:rPr>
          <w:rStyle w:val="CommentReference"/>
        </w:rPr>
        <w:annotationRef/>
      </w:r>
      <w:r>
        <w:t xml:space="preserve">With changes to 2.4 and 2.8, I hope I have explained the reasons for this approach clearly now.  Practically, I don’t see another way I could have done it.  </w:t>
      </w:r>
    </w:p>
  </w:comment>
  <w:comment w:id="1097" w:author="dugalh" w:date="2017-04-25T18:32:00Z" w:initials="dh">
    <w:p w14:paraId="2B37C89E" w14:textId="4B2E47F5" w:rsidR="00C15577" w:rsidRDefault="00C15577">
      <w:pPr>
        <w:pStyle w:val="CommentText"/>
      </w:pPr>
      <w:r>
        <w:t>Consider omitting this whole section?  It does not add much value.  A reviewer may want to know why the per-pixel and canopy cover performance are so different though…</w:t>
      </w:r>
    </w:p>
  </w:comment>
  <w:comment w:id="1113" w:author="Adriaan Van Niekerk" w:date="2016-11-17T09:09:00Z" w:initials="avn">
    <w:p w14:paraId="5544F755" w14:textId="77777777" w:rsidR="00C15577" w:rsidRDefault="00C15577" w:rsidP="007022E8">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1114" w:author="dugalh" w:date="2017-04-25T18:37:00Z" w:initials="dh">
    <w:p w14:paraId="3F0BE843" w14:textId="597F9425" w:rsidR="00C15577" w:rsidRDefault="00C15577">
      <w:pPr>
        <w:pStyle w:val="CommentText"/>
      </w:pPr>
      <w:r>
        <w:rPr>
          <w:rStyle w:val="CommentReference"/>
        </w:rPr>
        <w:annotationRef/>
      </w:r>
      <w:r>
        <w:t xml:space="preserve">OK, but why?  IMO to process ~2000 images on any infrastructure requires consideration of computation speed.  </w:t>
      </w:r>
      <w:r w:rsidR="00E36831">
        <w:t>To discuss…</w:t>
      </w:r>
    </w:p>
  </w:comment>
  <w:comment w:id="1118" w:author="Adriaan Van Niekerk" w:date="2017-03-05T12:10:00Z" w:initials="avn">
    <w:p w14:paraId="51D163B3" w14:textId="77777777" w:rsidR="00C15577" w:rsidRDefault="00C15577" w:rsidP="007022E8">
      <w:pPr>
        <w:pStyle w:val="CommentText"/>
      </w:pPr>
      <w:r>
        <w:rPr>
          <w:rStyle w:val="CommentReference"/>
        </w:rPr>
        <w:annotationRef/>
      </w:r>
      <w:r>
        <w:t xml:space="preserve">Then take it out please. It is really confusing things. </w:t>
      </w:r>
    </w:p>
  </w:comment>
  <w:comment w:id="1122" w:author="Adriaan Van Niekerk" w:date="2017-03-05T12:40:00Z" w:initials="avn">
    <w:p w14:paraId="68EAB27A" w14:textId="77777777" w:rsidR="00C15577" w:rsidRDefault="00C15577" w:rsidP="007022E8">
      <w:pPr>
        <w:pStyle w:val="CommentText"/>
      </w:pPr>
      <w:r>
        <w:rPr>
          <w:rStyle w:val="CommentReference"/>
        </w:rPr>
        <w:annotationRef/>
      </w:r>
      <w:r>
        <w:t>Delete</w:t>
      </w:r>
    </w:p>
  </w:comment>
  <w:comment w:id="1129" w:author="dugalh" w:date="2017-04-25T18:46:00Z" w:initials="dh">
    <w:p w14:paraId="0ED4592A" w14:textId="682BD4A7" w:rsidR="00C15577" w:rsidRDefault="00C15577">
      <w:pPr>
        <w:pStyle w:val="CommentText"/>
      </w:pPr>
      <w:r>
        <w:rPr>
          <w:rStyle w:val="CommentReference"/>
        </w:rPr>
        <w:annotationRef/>
      </w:r>
      <w:r>
        <w:t>Moved from results</w:t>
      </w:r>
    </w:p>
  </w:comment>
  <w:comment w:id="1135" w:author="Adriaan Van Niekerk" w:date="2016-11-17T09:13:00Z" w:initials="avn">
    <w:p w14:paraId="686DE188" w14:textId="77777777" w:rsidR="00C15577" w:rsidRDefault="00C15577" w:rsidP="007C1081">
      <w:pPr>
        <w:pStyle w:val="CommentText"/>
      </w:pPr>
      <w:r>
        <w:rPr>
          <w:rStyle w:val="CommentReference"/>
        </w:rPr>
        <w:annotationRef/>
      </w:r>
      <w:r>
        <w:t xml:space="preserve">Ah. Then it makes no sense to include recovering areas in this paper. </w:t>
      </w:r>
    </w:p>
  </w:comment>
  <w:comment w:id="1136" w:author="dugalh" w:date="2017-04-25T18:45:00Z" w:initials="dh">
    <w:p w14:paraId="1C56C901" w14:textId="2ED32A2E" w:rsidR="00C15577" w:rsidRDefault="00C15577">
      <w:pPr>
        <w:pStyle w:val="CommentText"/>
      </w:pPr>
      <w:r>
        <w:rPr>
          <w:rStyle w:val="CommentReference"/>
        </w:rPr>
        <w:annotationRef/>
      </w:r>
      <w:r>
        <w:t>These are hypotheses – I don’t know the actual cause or if the plants have really grown much.  Theoretically, the Spekboom is growing in any area that is not pristine, so this actually is not a unique property of the Rooiberg site.  I have deleted to avoid possible difficult questions</w:t>
      </w:r>
    </w:p>
  </w:comment>
  <w:comment w:id="1141" w:author="dugalh" w:date="2017-04-25T18:49:00Z" w:initials="dh">
    <w:p w14:paraId="21362703" w14:textId="52742263" w:rsidR="00C15577" w:rsidRDefault="00C15577">
      <w:pPr>
        <w:pStyle w:val="CommentText"/>
      </w:pPr>
      <w:r>
        <w:rPr>
          <w:rStyle w:val="CommentReference"/>
        </w:rPr>
        <w:annotationRef/>
      </w:r>
      <w:r>
        <w:t>Edited – please check</w:t>
      </w:r>
    </w:p>
  </w:comment>
  <w:comment w:id="1142" w:author="dugalh" w:date="2017-04-25T18:59:00Z" w:initials="dh">
    <w:p w14:paraId="6B5E5764" w14:textId="708D7E1B" w:rsidR="00C15577" w:rsidRDefault="00C15577">
      <w:pPr>
        <w:pStyle w:val="CommentText"/>
      </w:pPr>
      <w:r>
        <w:rPr>
          <w:rStyle w:val="CommentReference"/>
        </w:rPr>
        <w:annotationRef/>
      </w:r>
      <w:r>
        <w:t>To do – accept moved insertions then just leave marked deletions and edits as such</w:t>
      </w:r>
    </w:p>
  </w:comment>
  <w:comment w:id="1131" w:author="Adriaan Van Niekerk" w:date="2017-03-05T13:47:00Z" w:initials="avn">
    <w:p w14:paraId="5A7217B7" w14:textId="77777777" w:rsidR="00C15577" w:rsidRDefault="00C15577" w:rsidP="007C1081">
      <w:pPr>
        <w:pStyle w:val="CommentText"/>
      </w:pPr>
      <w:r>
        <w:rPr>
          <w:rStyle w:val="CommentReference"/>
        </w:rPr>
        <w:annotationRef/>
      </w:r>
      <w:r>
        <w:t>Discussion. Shorten.</w:t>
      </w:r>
    </w:p>
  </w:comment>
  <w:comment w:id="1155" w:author="dugalh" w:date="2017-04-25T20:41:00Z" w:initials="dh">
    <w:p w14:paraId="464F87A4" w14:textId="3451FD26" w:rsidR="00C15577" w:rsidRDefault="00C15577">
      <w:pPr>
        <w:pStyle w:val="CommentText"/>
      </w:pPr>
      <w:r>
        <w:rPr>
          <w:rStyle w:val="CommentReference"/>
        </w:rPr>
        <w:annotationRef/>
      </w:r>
      <w:r>
        <w:t>The quantity canopy cover ground truth could be seen as a weakness of this paper – rather omit?</w:t>
      </w:r>
    </w:p>
  </w:comment>
  <w:comment w:id="1150" w:author="Adriaan Van Niekerk" w:date="2017-03-05T14:05:00Z" w:initials="avn">
    <w:p w14:paraId="291AF4DA" w14:textId="77777777" w:rsidR="00C15577" w:rsidRDefault="00C15577" w:rsidP="002C7CA1">
      <w:pPr>
        <w:pStyle w:val="CommentText"/>
      </w:pPr>
      <w:r>
        <w:rPr>
          <w:rStyle w:val="CommentReference"/>
        </w:rPr>
        <w:annotationRef/>
      </w:r>
      <w:r>
        <w:t>Discussion. Shorten.</w:t>
      </w:r>
    </w:p>
  </w:comment>
  <w:comment w:id="1151" w:author="dugalh" w:date="2017-04-25T20:40:00Z" w:initials="dh">
    <w:p w14:paraId="1AA7A51D" w14:textId="018F24AC" w:rsidR="00C15577" w:rsidRDefault="00C15577">
      <w:pPr>
        <w:pStyle w:val="CommentText"/>
      </w:pPr>
      <w:r>
        <w:rPr>
          <w:rStyle w:val="CommentReference"/>
        </w:rPr>
        <w:annotationRef/>
      </w:r>
      <w:r>
        <w:t>Doesn’t a discussion of future work and possibilities for improvement belong in the conclusion?</w:t>
      </w:r>
    </w:p>
  </w:comment>
  <w:comment w:id="1159" w:author="dugalh" w:date="2017-04-25T20:43:00Z" w:initials="dh">
    <w:p w14:paraId="53601566" w14:textId="775DAA2B" w:rsidR="00C15577" w:rsidRDefault="00C15577">
      <w:pPr>
        <w:pStyle w:val="CommentText"/>
      </w:pPr>
      <w:r>
        <w:rPr>
          <w:rStyle w:val="CommentReference"/>
        </w:rPr>
        <w:annotationRef/>
      </w:r>
      <w:r>
        <w:t>We have justified per-pixel approach and it worked so lets leave it at that.</w:t>
      </w:r>
    </w:p>
  </w:comment>
  <w:comment w:id="1190" w:author="Adriaan Van Niekerk" w:date="2017-03-05T13:59:00Z" w:initials="avn">
    <w:p w14:paraId="352529E9" w14:textId="4B9170D8" w:rsidR="00C15577" w:rsidRDefault="00C15577">
      <w:pPr>
        <w:pStyle w:val="CommentText"/>
      </w:pPr>
      <w:r>
        <w:rPr>
          <w:rStyle w:val="CommentReference"/>
        </w:rPr>
        <w:annotationRef/>
      </w:r>
      <w:r>
        <w:t>This was never proven. I suggest you run the classification using the full feature set?</w:t>
      </w:r>
    </w:p>
  </w:comment>
  <w:comment w:id="1191" w:author="dugalh" w:date="2017-04-25T20:04:00Z" w:initials="dh">
    <w:p w14:paraId="7EAF7C92" w14:textId="2B741831" w:rsidR="00C15577" w:rsidRDefault="00C15577">
      <w:pPr>
        <w:pStyle w:val="CommentText"/>
      </w:pPr>
      <w:r>
        <w:rPr>
          <w:rStyle w:val="CommentReference"/>
        </w:rPr>
        <w:annotationRef/>
      </w:r>
      <w:r>
        <w:t>To do</w:t>
      </w:r>
    </w:p>
  </w:comment>
  <w:comment w:id="1192" w:author="dugalh" w:date="2017-04-25T20:19:00Z" w:initials="dh">
    <w:p w14:paraId="2DA3BFA3" w14:textId="6B7B5D5D" w:rsidR="00C15577" w:rsidRDefault="00C15577">
      <w:pPr>
        <w:pStyle w:val="CommentText"/>
      </w:pPr>
      <w:r>
        <w:rPr>
          <w:rStyle w:val="CommentReference"/>
        </w:rPr>
        <w:annotationRef/>
      </w:r>
      <w:r>
        <w:t>I think the performance of the feature selection algorithm is not the issue here (it is covered in another paper) and this can be omitted?</w:t>
      </w:r>
    </w:p>
  </w:comment>
  <w:comment w:id="1195" w:author="Adriaan Van Niekerk" w:date="2017-03-05T14:00:00Z" w:initials="avn">
    <w:p w14:paraId="25A2F38D" w14:textId="18F07C3A" w:rsidR="00C15577" w:rsidRDefault="00C15577">
      <w:pPr>
        <w:pStyle w:val="CommentText"/>
      </w:pPr>
      <w:r>
        <w:rPr>
          <w:rStyle w:val="CommentReference"/>
        </w:rPr>
        <w:annotationRef/>
      </w:r>
      <w:r>
        <w:t xml:space="preserve">Simply say that the DT performed best and was used to produce a map. </w:t>
      </w:r>
    </w:p>
  </w:comment>
  <w:comment w:id="1196" w:author="dugalh" w:date="2017-04-25T20:22:00Z" w:initials="dh">
    <w:p w14:paraId="30A34ADF" w14:textId="6CA517A4" w:rsidR="00C15577" w:rsidRDefault="00C15577">
      <w:pPr>
        <w:pStyle w:val="CommentText"/>
      </w:pPr>
      <w:r>
        <w:rPr>
          <w:rStyle w:val="CommentReference"/>
        </w:rPr>
        <w:annotationRef/>
      </w:r>
      <w:r>
        <w:t>Ok</w:t>
      </w:r>
    </w:p>
  </w:comment>
  <w:comment w:id="1223" w:author="dugalh" w:date="2017-04-25T20:33:00Z" w:initials="dh">
    <w:p w14:paraId="0CA9CB41" w14:textId="084F327B" w:rsidR="00C15577" w:rsidRDefault="00C15577">
      <w:pPr>
        <w:pStyle w:val="CommentText"/>
      </w:pPr>
      <w:r>
        <w:rPr>
          <w:rStyle w:val="CommentReference"/>
        </w:rPr>
        <w:annotationRef/>
      </w:r>
      <w:r>
        <w:t xml:space="preserve">New wording OK?  </w:t>
      </w:r>
    </w:p>
    <w:p w14:paraId="67CB619E" w14:textId="6150409E" w:rsidR="00C15577" w:rsidRDefault="00C15577">
      <w:pPr>
        <w:pStyle w:val="CommentText"/>
      </w:pPr>
      <w:r>
        <w:t>List sources of variation?: radiometric, habitat and level of degradation</w:t>
      </w:r>
    </w:p>
  </w:comment>
  <w:comment w:id="1227" w:author="Adriaan Van Niekerk" w:date="2017-03-05T14:02:00Z" w:initials="avn">
    <w:p w14:paraId="3D2C4502" w14:textId="09655166" w:rsidR="00C15577" w:rsidRDefault="00C15577">
      <w:pPr>
        <w:pStyle w:val="CommentText"/>
      </w:pPr>
      <w:r>
        <w:rPr>
          <w:rStyle w:val="CommentReference"/>
        </w:rPr>
        <w:annotationRef/>
      </w:r>
      <w:r>
        <w:t>Remove. Relevance to the international community?</w:t>
      </w:r>
    </w:p>
  </w:comment>
  <w:comment w:id="1229" w:author="Adriaan Van Niekerk" w:date="2017-03-05T14:03:00Z" w:initials="avn">
    <w:p w14:paraId="0EF05A8C" w14:textId="1DEDD02B" w:rsidR="00C15577" w:rsidRDefault="00C15577">
      <w:pPr>
        <w:pStyle w:val="CommentText"/>
      </w:pPr>
      <w:r>
        <w:rPr>
          <w:rStyle w:val="CommentReference"/>
        </w:rPr>
        <w:annotationRef/>
      </w:r>
      <w:r>
        <w:t>This should be discussed in the discussion section. How do the results compare?</w:t>
      </w:r>
    </w:p>
  </w:comment>
  <w:comment w:id="1230" w:author="dugalh" w:date="2017-04-25T20:36:00Z" w:initials="dh">
    <w:p w14:paraId="0C03ACEE" w14:textId="20693524" w:rsidR="00C15577" w:rsidRDefault="00C15577">
      <w:pPr>
        <w:pStyle w:val="CommentText"/>
      </w:pPr>
      <w:r>
        <w:rPr>
          <w:rStyle w:val="CommentReference"/>
        </w:rPr>
        <w:annotationRef/>
      </w:r>
      <w:r>
        <w:t>To do</w:t>
      </w:r>
    </w:p>
  </w:comment>
  <w:comment w:id="1245" w:author="Adriaan Van Niekerk" w:date="2017-03-05T14:05:00Z" w:initials="avn">
    <w:p w14:paraId="044F09B4" w14:textId="6E9AC29B" w:rsidR="00C15577" w:rsidRDefault="00C15577">
      <w:pPr>
        <w:pStyle w:val="CommentText"/>
      </w:pPr>
      <w:r>
        <w:rPr>
          <w:rStyle w:val="CommentReference"/>
        </w:rPr>
        <w:annotationRef/>
      </w:r>
      <w:r>
        <w:t>Discussion. Shorten.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2B1E75" w15:done="0"/>
  <w15:commentEx w15:paraId="23FFFCDB" w15:paraIdParent="2B2B1E75" w15:done="0"/>
  <w15:commentEx w15:paraId="4B4E0CC6" w15:done="0"/>
  <w15:commentEx w15:paraId="77009792" w15:done="0"/>
  <w15:commentEx w15:paraId="274E5A4C" w15:done="0"/>
  <w15:commentEx w15:paraId="2D2719E9" w15:done="0"/>
  <w15:commentEx w15:paraId="39CED918" w15:done="0"/>
  <w15:commentEx w15:paraId="11054A4D" w15:done="0"/>
  <w15:commentEx w15:paraId="4C2CE7E5" w15:paraIdParent="11054A4D" w15:done="0"/>
  <w15:commentEx w15:paraId="5EC69A92" w15:paraIdParent="11054A4D" w15:done="0"/>
  <w15:commentEx w15:paraId="7C7A199E" w15:done="0"/>
  <w15:commentEx w15:paraId="36D7C120" w15:paraIdParent="7C7A199E" w15:done="0"/>
  <w15:commentEx w15:paraId="43274EC3" w15:paraIdParent="7C7A199E" w15:done="0"/>
  <w15:commentEx w15:paraId="6811EE69" w15:done="0"/>
  <w15:commentEx w15:paraId="0CC1E2B3" w15:done="0"/>
  <w15:commentEx w15:paraId="4AFEBB27" w15:paraIdParent="0CC1E2B3" w15:done="0"/>
  <w15:commentEx w15:paraId="29947908" w15:done="0"/>
  <w15:commentEx w15:paraId="4B9C9190" w15:paraIdParent="29947908" w15:done="0"/>
  <w15:commentEx w15:paraId="3C16889C" w15:done="0"/>
  <w15:commentEx w15:paraId="0B405574" w15:paraIdParent="3C16889C" w15:done="0"/>
  <w15:commentEx w15:paraId="3F006D2E" w15:done="0"/>
  <w15:commentEx w15:paraId="3EAAAC9A" w15:paraIdParent="3F006D2E" w15:done="0"/>
  <w15:commentEx w15:paraId="67AF0F87" w15:done="0"/>
  <w15:commentEx w15:paraId="5FAE8140" w15:done="0"/>
  <w15:commentEx w15:paraId="234BAD4E" w15:done="0"/>
  <w15:commentEx w15:paraId="1A503ABC" w15:done="0"/>
  <w15:commentEx w15:paraId="45EF27BA" w15:done="0"/>
  <w15:commentEx w15:paraId="7E1553DC" w15:done="0"/>
  <w15:commentEx w15:paraId="66B85B2F" w15:done="0"/>
  <w15:commentEx w15:paraId="24ED67FD" w15:paraIdParent="66B85B2F" w15:done="0"/>
  <w15:commentEx w15:paraId="0C81BDD2" w15:done="0"/>
  <w15:commentEx w15:paraId="4E34AC91" w15:paraIdParent="0C81BDD2" w15:done="0"/>
  <w15:commentEx w15:paraId="5D96A874" w15:paraIdParent="0C81BDD2" w15:done="0"/>
  <w15:commentEx w15:paraId="0A14901A" w15:done="0"/>
  <w15:commentEx w15:paraId="72BC5D1C" w15:paraIdParent="0A14901A" w15:done="0"/>
  <w15:commentEx w15:paraId="62AEF5DA" w15:done="0"/>
  <w15:commentEx w15:paraId="55E4F4B9" w15:paraIdParent="62AEF5DA" w15:done="0"/>
  <w15:commentEx w15:paraId="3F7CAB30" w15:done="0"/>
  <w15:commentEx w15:paraId="6AA21DE5" w15:paraIdParent="3F7CAB30" w15:done="0"/>
  <w15:commentEx w15:paraId="6F5CF0A0" w15:done="0"/>
  <w15:commentEx w15:paraId="6508BB8D" w15:done="0"/>
  <w15:commentEx w15:paraId="784B2563" w15:done="0"/>
  <w15:commentEx w15:paraId="416793DE" w15:paraIdParent="784B2563" w15:done="0"/>
  <w15:commentEx w15:paraId="02429F86" w15:done="0"/>
  <w15:commentEx w15:paraId="3056A9B5" w15:done="0"/>
  <w15:commentEx w15:paraId="190936D6" w15:paraIdParent="3056A9B5" w15:done="0"/>
  <w15:commentEx w15:paraId="4C8F407D" w15:done="0"/>
  <w15:commentEx w15:paraId="71ED361E" w15:paraIdParent="4C8F407D" w15:done="0"/>
  <w15:commentEx w15:paraId="0C79B9C4" w15:done="0"/>
  <w15:commentEx w15:paraId="2F36E8EA" w15:done="0"/>
  <w15:commentEx w15:paraId="452C088C" w15:paraIdParent="2F36E8EA" w15:done="0"/>
  <w15:commentEx w15:paraId="08289FBB" w15:done="0"/>
  <w15:commentEx w15:paraId="7928EC96" w15:done="0"/>
  <w15:commentEx w15:paraId="3F589D35" w15:done="0"/>
  <w15:commentEx w15:paraId="57553301" w15:paraIdParent="3F589D35" w15:done="0"/>
  <w15:commentEx w15:paraId="7100C55C" w15:done="0"/>
  <w15:commentEx w15:paraId="5F2CB7B5" w15:done="0"/>
  <w15:commentEx w15:paraId="766F4959" w15:paraIdParent="5F2CB7B5" w15:done="0"/>
  <w15:commentEx w15:paraId="4AEA136F" w15:done="0"/>
  <w15:commentEx w15:paraId="13B7C043" w15:done="0"/>
  <w15:commentEx w15:paraId="0101E9F9" w15:done="0"/>
  <w15:commentEx w15:paraId="1B1AA1DC" w15:done="0"/>
  <w15:commentEx w15:paraId="563310AD" w15:paraIdParent="1B1AA1DC" w15:done="0"/>
  <w15:commentEx w15:paraId="78AF4294" w15:done="0"/>
  <w15:commentEx w15:paraId="1B56F4D9" w15:done="0"/>
  <w15:commentEx w15:paraId="70F8895F" w15:done="0"/>
  <w15:commentEx w15:paraId="767D174F" w15:done="0"/>
  <w15:commentEx w15:paraId="7DD4D92C" w15:done="0"/>
  <w15:commentEx w15:paraId="5323D5D1" w15:done="0"/>
  <w15:commentEx w15:paraId="6B4716B4" w15:paraIdParent="5323D5D1" w15:done="0"/>
  <w15:commentEx w15:paraId="774D2B27" w15:done="0"/>
  <w15:commentEx w15:paraId="6A1CB90C" w15:done="0"/>
  <w15:commentEx w15:paraId="2CC682CF" w15:paraIdParent="6A1CB90C" w15:done="0"/>
  <w15:commentEx w15:paraId="19BE8A7F" w15:done="0"/>
  <w15:commentEx w15:paraId="7DD8E7BC" w15:paraIdParent="19BE8A7F" w15:done="0"/>
  <w15:commentEx w15:paraId="423BC1F2" w15:paraIdParent="19BE8A7F" w15:done="0"/>
  <w15:commentEx w15:paraId="1A3BAC5A" w15:done="0"/>
  <w15:commentEx w15:paraId="687C9EC6" w15:done="0"/>
  <w15:commentEx w15:paraId="026B320A" w15:paraIdParent="687C9EC6" w15:done="0"/>
  <w15:commentEx w15:paraId="24B05151" w15:done="0"/>
  <w15:commentEx w15:paraId="6B685E99" w15:paraIdParent="24B05151" w15:done="0"/>
  <w15:commentEx w15:paraId="7765C520" w15:done="0"/>
  <w15:commentEx w15:paraId="41172C3B" w15:done="0"/>
  <w15:commentEx w15:paraId="3BD2CED8" w15:done="0"/>
  <w15:commentEx w15:paraId="1413B5A9" w15:done="0"/>
  <w15:commentEx w15:paraId="4F1AA6BF" w15:done="0"/>
  <w15:commentEx w15:paraId="7C2B18A9" w15:done="0"/>
  <w15:commentEx w15:paraId="0F460D7E" w15:done="0"/>
  <w15:commentEx w15:paraId="5AC34FAB" w15:paraIdParent="0F460D7E" w15:done="0"/>
  <w15:commentEx w15:paraId="0754907A" w15:done="0"/>
  <w15:commentEx w15:paraId="0562DE4A" w15:paraIdParent="0754907A" w15:done="0"/>
  <w15:commentEx w15:paraId="379A5D6B" w15:done="0"/>
  <w15:commentEx w15:paraId="7616FEBB" w15:paraIdParent="379A5D6B" w15:done="0"/>
  <w15:commentEx w15:paraId="49357870" w15:done="0"/>
  <w15:commentEx w15:paraId="3E6D8DD2" w15:done="0"/>
  <w15:commentEx w15:paraId="643EC35A" w15:paraIdParent="3E6D8DD2" w15:done="0"/>
  <w15:commentEx w15:paraId="7CA902FD" w15:done="0"/>
  <w15:commentEx w15:paraId="0FEF31B2" w15:done="0"/>
  <w15:commentEx w15:paraId="616FF132" w15:done="0"/>
  <w15:commentEx w15:paraId="49C0C54F" w15:done="0"/>
  <w15:commentEx w15:paraId="3F954A3B" w15:done="0"/>
  <w15:commentEx w15:paraId="3EAF2C10" w15:done="0"/>
  <w15:commentEx w15:paraId="081979AF" w15:paraIdParent="3EAF2C10" w15:done="0"/>
  <w15:commentEx w15:paraId="2ABADB10" w15:done="0"/>
  <w15:commentEx w15:paraId="6F318C4C" w15:done="0"/>
  <w15:commentEx w15:paraId="66DFD936" w15:done="0"/>
  <w15:commentEx w15:paraId="449000A2" w15:done="0"/>
  <w15:commentEx w15:paraId="637515E6" w15:done="0"/>
  <w15:commentEx w15:paraId="1DD60A99" w15:done="0"/>
  <w15:commentEx w15:paraId="26727377" w15:done="0"/>
  <w15:commentEx w15:paraId="7D62BA81" w15:done="0"/>
  <w15:commentEx w15:paraId="7DF482F8" w15:done="0"/>
  <w15:commentEx w15:paraId="4D5C2D53" w15:done="0"/>
  <w15:commentEx w15:paraId="1672FD73" w15:done="0"/>
  <w15:commentEx w15:paraId="39CBD14B" w15:paraIdParent="1672FD73" w15:done="0"/>
  <w15:commentEx w15:paraId="0B69DE22" w15:done="0"/>
  <w15:commentEx w15:paraId="1C1545DC" w15:done="0"/>
  <w15:commentEx w15:paraId="58993D24" w15:paraIdParent="1C1545DC" w15:done="0"/>
  <w15:commentEx w15:paraId="671ED70E" w15:done="0"/>
  <w15:commentEx w15:paraId="73D7A07A" w15:paraIdParent="671ED70E" w15:done="0"/>
  <w15:commentEx w15:paraId="3D84DDE2" w15:done="0"/>
  <w15:commentEx w15:paraId="041A185A" w15:paraIdParent="3D84DDE2" w15:done="0"/>
  <w15:commentEx w15:paraId="60F58706" w15:done="0"/>
  <w15:commentEx w15:paraId="7B424137" w15:done="0"/>
  <w15:commentEx w15:paraId="3F310E7F" w15:done="0"/>
  <w15:commentEx w15:paraId="4FBB34C5" w15:done="0"/>
  <w15:commentEx w15:paraId="3C1AFDEC" w15:done="0"/>
  <w15:commentEx w15:paraId="20DBB78D" w15:done="0"/>
  <w15:commentEx w15:paraId="13A8DD14" w15:done="0"/>
  <w15:commentEx w15:paraId="2BC6FF91" w15:paraIdParent="13A8DD14" w15:done="0"/>
  <w15:commentEx w15:paraId="3D13FE7B" w15:done="0"/>
  <w15:commentEx w15:paraId="152155C9" w15:done="0"/>
  <w15:commentEx w15:paraId="04860364" w15:done="0"/>
  <w15:commentEx w15:paraId="0BEC44FD" w15:paraIdParent="04860364" w15:done="0"/>
  <w15:commentEx w15:paraId="5E0773A7" w15:done="0"/>
  <w15:commentEx w15:paraId="31F5CFCC" w15:paraIdParent="5E0773A7" w15:done="0"/>
  <w15:commentEx w15:paraId="6B22FB74" w15:done="0"/>
  <w15:commentEx w15:paraId="2F92F0FC" w15:paraIdParent="6B22FB74" w15:done="0"/>
  <w15:commentEx w15:paraId="10144A0E" w15:done="0"/>
  <w15:commentEx w15:paraId="255EDE15" w15:paraIdParent="10144A0E" w15:done="0"/>
  <w15:commentEx w15:paraId="1C604C88" w15:done="0"/>
  <w15:commentEx w15:paraId="5E6B09C9" w15:done="0"/>
  <w15:commentEx w15:paraId="05AB7E59" w15:done="0"/>
  <w15:commentEx w15:paraId="419B5655" w15:done="0"/>
  <w15:commentEx w15:paraId="12C836BF" w15:done="0"/>
  <w15:commentEx w15:paraId="739FF525" w15:done="0"/>
  <w15:commentEx w15:paraId="1486E598" w15:done="0"/>
  <w15:commentEx w15:paraId="0E64C0CF" w15:done="0"/>
  <w15:commentEx w15:paraId="6CC353FA" w15:done="0"/>
  <w15:commentEx w15:paraId="077A8668" w15:done="0"/>
  <w15:commentEx w15:paraId="59E591A7" w15:done="0"/>
  <w15:commentEx w15:paraId="7A87DE25" w15:done="0"/>
  <w15:commentEx w15:paraId="0C51351C" w15:done="0"/>
  <w15:commentEx w15:paraId="73AF9C38" w15:paraIdParent="0C51351C" w15:done="0"/>
  <w15:commentEx w15:paraId="06C50B2A" w15:done="0"/>
  <w15:commentEx w15:paraId="272B5561" w15:done="0"/>
  <w15:commentEx w15:paraId="52B13B3C" w15:paraIdParent="272B5561" w15:done="0"/>
  <w15:commentEx w15:paraId="1A8E89DD" w15:done="0"/>
  <w15:commentEx w15:paraId="55018ABC" w15:paraIdParent="1A8E89DD" w15:done="0"/>
  <w15:commentEx w15:paraId="31709F20" w15:done="0"/>
  <w15:commentEx w15:paraId="48CF3D93" w15:done="0"/>
  <w15:commentEx w15:paraId="016E7828" w15:done="0"/>
  <w15:commentEx w15:paraId="2ED0DB83" w15:done="0"/>
  <w15:commentEx w15:paraId="1D81F527" w15:done="0"/>
  <w15:commentEx w15:paraId="237E3E69" w15:paraIdParent="1D81F527" w15:done="0"/>
  <w15:commentEx w15:paraId="2E699991" w15:done="0"/>
  <w15:commentEx w15:paraId="1DA6945D" w15:done="0"/>
  <w15:commentEx w15:paraId="45493CE2" w15:paraIdParent="1DA6945D" w15:done="0"/>
  <w15:commentEx w15:paraId="1A967A4C" w15:done="0"/>
  <w15:commentEx w15:paraId="3E11B4F6" w15:done="0"/>
  <w15:commentEx w15:paraId="48581D4E" w15:paraIdParent="3E11B4F6" w15:done="0"/>
  <w15:commentEx w15:paraId="49BF2BAB" w15:done="0"/>
  <w15:commentEx w15:paraId="28884F11" w15:done="0"/>
  <w15:commentEx w15:paraId="721D5217" w15:paraIdParent="28884F11" w15:done="0"/>
  <w15:commentEx w15:paraId="5C45053B" w15:paraIdParent="28884F11" w15:done="0"/>
  <w15:commentEx w15:paraId="7BA53558" w15:done="0"/>
  <w15:commentEx w15:paraId="0BFC7DC3" w15:done="0"/>
  <w15:commentEx w15:paraId="6D31AE39" w15:paraIdParent="0BFC7DC3" w15:done="0"/>
  <w15:commentEx w15:paraId="755FAA4E" w15:paraIdParent="0BFC7DC3" w15:done="0"/>
  <w15:commentEx w15:paraId="7679A4ED" w15:done="0"/>
  <w15:commentEx w15:paraId="70716100" w15:done="0"/>
  <w15:commentEx w15:paraId="441181FF" w15:paraIdParent="70716100" w15:done="0"/>
  <w15:commentEx w15:paraId="2B37C89E" w15:done="0"/>
  <w15:commentEx w15:paraId="5544F755" w15:done="0"/>
  <w15:commentEx w15:paraId="3F0BE843" w15:paraIdParent="5544F755" w15:done="0"/>
  <w15:commentEx w15:paraId="51D163B3" w15:done="0"/>
  <w15:commentEx w15:paraId="68EAB27A" w15:done="0"/>
  <w15:commentEx w15:paraId="0ED4592A" w15:done="0"/>
  <w15:commentEx w15:paraId="686DE188" w15:done="0"/>
  <w15:commentEx w15:paraId="1C56C901" w15:paraIdParent="686DE188" w15:done="0"/>
  <w15:commentEx w15:paraId="21362703" w15:done="0"/>
  <w15:commentEx w15:paraId="6B5E5764" w15:paraIdParent="21362703" w15:done="0"/>
  <w15:commentEx w15:paraId="5A7217B7" w15:done="0"/>
  <w15:commentEx w15:paraId="464F87A4" w15:done="0"/>
  <w15:commentEx w15:paraId="291AF4DA" w15:done="0"/>
  <w15:commentEx w15:paraId="1AA7A51D" w15:paraIdParent="291AF4DA" w15:done="0"/>
  <w15:commentEx w15:paraId="53601566" w15:done="0"/>
  <w15:commentEx w15:paraId="352529E9" w15:done="0"/>
  <w15:commentEx w15:paraId="7EAF7C92" w15:paraIdParent="352529E9" w15:done="0"/>
  <w15:commentEx w15:paraId="2DA3BFA3" w15:paraIdParent="352529E9" w15:done="0"/>
  <w15:commentEx w15:paraId="25A2F38D" w15:done="0"/>
  <w15:commentEx w15:paraId="30A34ADF" w15:paraIdParent="25A2F38D" w15:done="0"/>
  <w15:commentEx w15:paraId="67CB619E" w15:done="0"/>
  <w15:commentEx w15:paraId="3D2C4502" w15:done="0"/>
  <w15:commentEx w15:paraId="0EF05A8C" w15:done="0"/>
  <w15:commentEx w15:paraId="0C03ACEE" w15:paraIdParent="0EF05A8C" w15:done="0"/>
  <w15:commentEx w15:paraId="044F09B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A1C207" w14:textId="77777777" w:rsidR="003244CA" w:rsidRDefault="003244CA" w:rsidP="007C5F60">
      <w:r>
        <w:separator/>
      </w:r>
    </w:p>
  </w:endnote>
  <w:endnote w:type="continuationSeparator" w:id="0">
    <w:p w14:paraId="48FDBE80" w14:textId="77777777" w:rsidR="003244CA" w:rsidRDefault="003244CA"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C15577" w:rsidRDefault="00C15577" w:rsidP="00E66AC2">
    <w:pPr>
      <w:pStyle w:val="Footer"/>
      <w:rPr>
        <w:sz w:val="20"/>
      </w:rPr>
    </w:pPr>
    <w:r w:rsidRPr="00921F50">
      <w:rPr>
        <w:sz w:val="20"/>
      </w:rPr>
      <w:t>Dugal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C15577" w:rsidRDefault="00C15577" w:rsidP="00C142AF">
    <w:pPr>
      <w:pStyle w:val="Footer"/>
    </w:pPr>
    <w:r>
      <w:rPr>
        <w:sz w:val="20"/>
      </w:rPr>
      <w:t xml:space="preserve">JanVlok is with Nelson Mandela Metropolitan University, Port Elizabeth </w:t>
    </w:r>
    <w:r w:rsidRPr="00BE0014">
      <w:rPr>
        <w:sz w:val="20"/>
      </w:rPr>
      <w:t>6031</w:t>
    </w:r>
    <w:r>
      <w:rPr>
        <w:sz w:val="20"/>
      </w:rPr>
      <w:t>, South Africa</w:t>
    </w:r>
  </w:p>
  <w:p w14:paraId="146E276A" w14:textId="32A908A7" w:rsidR="00C15577" w:rsidRPr="00921F50" w:rsidRDefault="00C15577" w:rsidP="00E66AC2">
    <w:pPr>
      <w:pStyle w:val="Footer"/>
      <w:rPr>
        <w:sz w:val="20"/>
      </w:rPr>
    </w:pPr>
    <w:r>
      <w:rPr>
        <w:sz w:val="20"/>
      </w:rPr>
      <w:t xml:space="preserve">(email: </w:t>
    </w:r>
    <w:hyperlink r:id="rId2" w:history="1">
      <w:r w:rsidRPr="00813A90">
        <w:rPr>
          <w:rStyle w:val="Hyperlink"/>
          <w:sz w:val="20"/>
        </w:rPr>
        <w:t>janvlok@mweb.co.za</w:t>
      </w:r>
    </w:hyperlink>
    <w:r>
      <w:rPr>
        <w:sz w:val="20"/>
      </w:rPr>
      <w:t xml:space="preserve">) </w:t>
    </w:r>
  </w:p>
  <w:p w14:paraId="56321D29" w14:textId="77777777" w:rsidR="00C15577" w:rsidRDefault="00C15577" w:rsidP="00E66AC2">
    <w:pPr>
      <w:pStyle w:val="Footer"/>
      <w:rPr>
        <w:sz w:val="20"/>
      </w:rPr>
    </w:pPr>
    <w:r>
      <w:rPr>
        <w:sz w:val="20"/>
      </w:rPr>
      <w:t>Adriaan Van Niekerk</w:t>
    </w:r>
    <w:r w:rsidRPr="00921F50">
      <w:rPr>
        <w:sz w:val="20"/>
      </w:rPr>
      <w:t xml:space="preserve"> is with </w:t>
    </w:r>
    <w:r>
      <w:rPr>
        <w:sz w:val="20"/>
      </w:rPr>
      <w:t>the Center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54559D" w14:textId="77777777" w:rsidR="003244CA" w:rsidRDefault="003244CA" w:rsidP="007C5F60">
      <w:r>
        <w:separator/>
      </w:r>
    </w:p>
  </w:footnote>
  <w:footnote w:type="continuationSeparator" w:id="0">
    <w:p w14:paraId="0E57D7A5" w14:textId="77777777" w:rsidR="003244CA" w:rsidRDefault="003244CA"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CC8"/>
    <w:rsid w:val="00002569"/>
    <w:rsid w:val="00002830"/>
    <w:rsid w:val="0000614E"/>
    <w:rsid w:val="00006DC2"/>
    <w:rsid w:val="00012564"/>
    <w:rsid w:val="0001287C"/>
    <w:rsid w:val="000130AD"/>
    <w:rsid w:val="00023B39"/>
    <w:rsid w:val="000245CE"/>
    <w:rsid w:val="00032AD9"/>
    <w:rsid w:val="00033A78"/>
    <w:rsid w:val="00037DF2"/>
    <w:rsid w:val="00041075"/>
    <w:rsid w:val="00041CA2"/>
    <w:rsid w:val="00043847"/>
    <w:rsid w:val="00043B5D"/>
    <w:rsid w:val="00047BAC"/>
    <w:rsid w:val="000547C6"/>
    <w:rsid w:val="00055A37"/>
    <w:rsid w:val="00060E17"/>
    <w:rsid w:val="00065A81"/>
    <w:rsid w:val="00070195"/>
    <w:rsid w:val="00070CD0"/>
    <w:rsid w:val="00074D81"/>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336D"/>
    <w:rsid w:val="00245BEE"/>
    <w:rsid w:val="00247014"/>
    <w:rsid w:val="00250B89"/>
    <w:rsid w:val="002519EE"/>
    <w:rsid w:val="0025400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7B98"/>
    <w:rsid w:val="00317FCD"/>
    <w:rsid w:val="00323D36"/>
    <w:rsid w:val="003244CA"/>
    <w:rsid w:val="00326933"/>
    <w:rsid w:val="00332F94"/>
    <w:rsid w:val="003336AE"/>
    <w:rsid w:val="003355AC"/>
    <w:rsid w:val="0033669F"/>
    <w:rsid w:val="003408CE"/>
    <w:rsid w:val="00341A97"/>
    <w:rsid w:val="00342816"/>
    <w:rsid w:val="00342D26"/>
    <w:rsid w:val="00343365"/>
    <w:rsid w:val="003459AE"/>
    <w:rsid w:val="0034770B"/>
    <w:rsid w:val="00347EAA"/>
    <w:rsid w:val="003520C4"/>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0E53"/>
    <w:rsid w:val="004260B1"/>
    <w:rsid w:val="00426891"/>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530D"/>
    <w:rsid w:val="00517AA5"/>
    <w:rsid w:val="005224BA"/>
    <w:rsid w:val="0052508A"/>
    <w:rsid w:val="00526574"/>
    <w:rsid w:val="00542837"/>
    <w:rsid w:val="0054313D"/>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5A9E"/>
    <w:rsid w:val="00595F50"/>
    <w:rsid w:val="005A1AB2"/>
    <w:rsid w:val="005A6B1F"/>
    <w:rsid w:val="005A6D82"/>
    <w:rsid w:val="005A7A96"/>
    <w:rsid w:val="005B098F"/>
    <w:rsid w:val="005B13FF"/>
    <w:rsid w:val="005B3E53"/>
    <w:rsid w:val="005B5335"/>
    <w:rsid w:val="005B5FFB"/>
    <w:rsid w:val="005C22B9"/>
    <w:rsid w:val="005C2BD7"/>
    <w:rsid w:val="005C369F"/>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7803"/>
    <w:rsid w:val="0063303E"/>
    <w:rsid w:val="006330AB"/>
    <w:rsid w:val="00633179"/>
    <w:rsid w:val="00634A3A"/>
    <w:rsid w:val="00634C01"/>
    <w:rsid w:val="00643191"/>
    <w:rsid w:val="00645CD5"/>
    <w:rsid w:val="0064651C"/>
    <w:rsid w:val="0064769C"/>
    <w:rsid w:val="006504BD"/>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5878"/>
    <w:rsid w:val="006C1395"/>
    <w:rsid w:val="006C2A7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42DBE"/>
    <w:rsid w:val="00742F95"/>
    <w:rsid w:val="00745C69"/>
    <w:rsid w:val="0075098F"/>
    <w:rsid w:val="007544E5"/>
    <w:rsid w:val="00755CFF"/>
    <w:rsid w:val="00756F3A"/>
    <w:rsid w:val="00760029"/>
    <w:rsid w:val="00760FAD"/>
    <w:rsid w:val="0076163E"/>
    <w:rsid w:val="00762C6F"/>
    <w:rsid w:val="0076331B"/>
    <w:rsid w:val="00770137"/>
    <w:rsid w:val="00773A3C"/>
    <w:rsid w:val="0077521C"/>
    <w:rsid w:val="007820B5"/>
    <w:rsid w:val="00783736"/>
    <w:rsid w:val="00784EA7"/>
    <w:rsid w:val="0079333F"/>
    <w:rsid w:val="00796BE6"/>
    <w:rsid w:val="007A27BC"/>
    <w:rsid w:val="007A28F9"/>
    <w:rsid w:val="007A60E4"/>
    <w:rsid w:val="007A6A3B"/>
    <w:rsid w:val="007B7ED2"/>
    <w:rsid w:val="007C0DCA"/>
    <w:rsid w:val="007C1081"/>
    <w:rsid w:val="007C136C"/>
    <w:rsid w:val="007C5F60"/>
    <w:rsid w:val="007C72FD"/>
    <w:rsid w:val="007D40B0"/>
    <w:rsid w:val="007D4BDE"/>
    <w:rsid w:val="007D664C"/>
    <w:rsid w:val="007E06DD"/>
    <w:rsid w:val="007E12F1"/>
    <w:rsid w:val="007E1405"/>
    <w:rsid w:val="007E44BA"/>
    <w:rsid w:val="007E661C"/>
    <w:rsid w:val="007E73AF"/>
    <w:rsid w:val="007F24BC"/>
    <w:rsid w:val="007F4261"/>
    <w:rsid w:val="007F5156"/>
    <w:rsid w:val="00801C55"/>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51853"/>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18BE"/>
    <w:rsid w:val="009543BF"/>
    <w:rsid w:val="0096084E"/>
    <w:rsid w:val="009641F1"/>
    <w:rsid w:val="0096447A"/>
    <w:rsid w:val="009673F9"/>
    <w:rsid w:val="00972AA3"/>
    <w:rsid w:val="009734F8"/>
    <w:rsid w:val="00975B99"/>
    <w:rsid w:val="009773A5"/>
    <w:rsid w:val="00981C11"/>
    <w:rsid w:val="0098241E"/>
    <w:rsid w:val="00984BB8"/>
    <w:rsid w:val="009850D1"/>
    <w:rsid w:val="0099210E"/>
    <w:rsid w:val="0099278C"/>
    <w:rsid w:val="009954EA"/>
    <w:rsid w:val="009955F0"/>
    <w:rsid w:val="0099600B"/>
    <w:rsid w:val="009A02AD"/>
    <w:rsid w:val="009A076A"/>
    <w:rsid w:val="009A2B0C"/>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EF2"/>
    <w:rsid w:val="009D574B"/>
    <w:rsid w:val="009E44A8"/>
    <w:rsid w:val="009E54C6"/>
    <w:rsid w:val="009E58C2"/>
    <w:rsid w:val="009E78F6"/>
    <w:rsid w:val="009F02C8"/>
    <w:rsid w:val="009F0EA0"/>
    <w:rsid w:val="009F2369"/>
    <w:rsid w:val="009F267E"/>
    <w:rsid w:val="009F29BD"/>
    <w:rsid w:val="009F3E28"/>
    <w:rsid w:val="009F57AF"/>
    <w:rsid w:val="009F5E97"/>
    <w:rsid w:val="00A02577"/>
    <w:rsid w:val="00A0276C"/>
    <w:rsid w:val="00A075B6"/>
    <w:rsid w:val="00A07E23"/>
    <w:rsid w:val="00A10441"/>
    <w:rsid w:val="00A10660"/>
    <w:rsid w:val="00A11FAC"/>
    <w:rsid w:val="00A139B1"/>
    <w:rsid w:val="00A14171"/>
    <w:rsid w:val="00A15177"/>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FB2"/>
    <w:rsid w:val="00A46205"/>
    <w:rsid w:val="00A46359"/>
    <w:rsid w:val="00A51BBD"/>
    <w:rsid w:val="00A6029E"/>
    <w:rsid w:val="00A6061C"/>
    <w:rsid w:val="00A61724"/>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A31F1"/>
    <w:rsid w:val="00BA6268"/>
    <w:rsid w:val="00BA67C5"/>
    <w:rsid w:val="00BA6DBC"/>
    <w:rsid w:val="00BB13B0"/>
    <w:rsid w:val="00BB1598"/>
    <w:rsid w:val="00BB2F9E"/>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15577"/>
    <w:rsid w:val="00C22C18"/>
    <w:rsid w:val="00C365B6"/>
    <w:rsid w:val="00C36C9F"/>
    <w:rsid w:val="00C40019"/>
    <w:rsid w:val="00C41A63"/>
    <w:rsid w:val="00C44174"/>
    <w:rsid w:val="00C45C17"/>
    <w:rsid w:val="00C52359"/>
    <w:rsid w:val="00C541D4"/>
    <w:rsid w:val="00C5498D"/>
    <w:rsid w:val="00C55AC0"/>
    <w:rsid w:val="00C55D3F"/>
    <w:rsid w:val="00C642A5"/>
    <w:rsid w:val="00C64881"/>
    <w:rsid w:val="00C712CF"/>
    <w:rsid w:val="00C71B41"/>
    <w:rsid w:val="00C745DD"/>
    <w:rsid w:val="00C746F7"/>
    <w:rsid w:val="00C82DB4"/>
    <w:rsid w:val="00C84DC8"/>
    <w:rsid w:val="00C858FE"/>
    <w:rsid w:val="00C86B7C"/>
    <w:rsid w:val="00C91C94"/>
    <w:rsid w:val="00C92482"/>
    <w:rsid w:val="00C934F5"/>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2509"/>
    <w:rsid w:val="00D36ACF"/>
    <w:rsid w:val="00D372EA"/>
    <w:rsid w:val="00D3757C"/>
    <w:rsid w:val="00D37D2A"/>
    <w:rsid w:val="00D414A1"/>
    <w:rsid w:val="00D43FD2"/>
    <w:rsid w:val="00D4461E"/>
    <w:rsid w:val="00D46643"/>
    <w:rsid w:val="00D46E5E"/>
    <w:rsid w:val="00D47876"/>
    <w:rsid w:val="00D51DF2"/>
    <w:rsid w:val="00D520EF"/>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1A4E"/>
    <w:rsid w:val="00D95040"/>
    <w:rsid w:val="00D95342"/>
    <w:rsid w:val="00D976AA"/>
    <w:rsid w:val="00DA09DD"/>
    <w:rsid w:val="00DA203E"/>
    <w:rsid w:val="00DA57AE"/>
    <w:rsid w:val="00DB0461"/>
    <w:rsid w:val="00DB24DA"/>
    <w:rsid w:val="00DB46F2"/>
    <w:rsid w:val="00DB507A"/>
    <w:rsid w:val="00DB7B21"/>
    <w:rsid w:val="00DC3702"/>
    <w:rsid w:val="00DD56DC"/>
    <w:rsid w:val="00DD6C5F"/>
    <w:rsid w:val="00DE0F7D"/>
    <w:rsid w:val="00DE4C78"/>
    <w:rsid w:val="00DF5B6F"/>
    <w:rsid w:val="00DF6845"/>
    <w:rsid w:val="00DF7597"/>
    <w:rsid w:val="00DF7C7A"/>
    <w:rsid w:val="00E003CB"/>
    <w:rsid w:val="00E006C1"/>
    <w:rsid w:val="00E01789"/>
    <w:rsid w:val="00E11F1D"/>
    <w:rsid w:val="00E139A6"/>
    <w:rsid w:val="00E152A6"/>
    <w:rsid w:val="00E16391"/>
    <w:rsid w:val="00E21737"/>
    <w:rsid w:val="00E250F1"/>
    <w:rsid w:val="00E25AB7"/>
    <w:rsid w:val="00E32932"/>
    <w:rsid w:val="00E36831"/>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2FAF"/>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61588"/>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61588"/>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microsoft.com/office/2011/relationships/people" Target="people.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A5A5A5"/>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817ED-DD32-4BEB-9828-BF721A2B2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27827</TotalTime>
  <Pages>41</Pages>
  <Words>72716</Words>
  <Characters>414487</Characters>
  <Application>Microsoft Office Word</Application>
  <DocSecurity>0</DocSecurity>
  <Lines>3454</Lines>
  <Paragraphs>972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32</cp:revision>
  <dcterms:created xsi:type="dcterms:W3CDTF">2016-10-27T08:15:00Z</dcterms:created>
  <dcterms:modified xsi:type="dcterms:W3CDTF">2017-09-21T06:21:00Z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http://www.zotero.org/styles/international-journal-of-remote-sensing</vt:lpwstr>
  </property>
</Properties>
</file>