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77325CFE" w:rsidR="00D61588" w:rsidRDefault="006D483D" w:rsidP="00D61588">
      <w:pPr>
        <w:pStyle w:val="Heading1"/>
        <w:numPr>
          <w:ilvl w:val="0"/>
          <w:numId w:val="0"/>
        </w:numPr>
      </w:pPr>
      <w:bookmarkStart w:id="0" w:name="_Toc448324310"/>
      <w:r>
        <w:t xml:space="preserve">Regional </w:t>
      </w:r>
      <w:r w:rsidR="00D61588">
        <w:t xml:space="preserve">mapping of </w:t>
      </w:r>
      <w:proofErr w:type="spellStart"/>
      <w:r w:rsidR="0084644E" w:rsidRPr="000B7E0A">
        <w:t>Spekboom</w:t>
      </w:r>
      <w:proofErr w:type="spellEnd"/>
      <w:r w:rsidR="00D61588">
        <w:t xml:space="preserve"> </w:t>
      </w:r>
      <w:r>
        <w:t>c</w:t>
      </w:r>
      <w:r w:rsidR="00D61588">
        <w:t xml:space="preserve">anopy </w:t>
      </w:r>
      <w:r>
        <w:t>c</w:t>
      </w:r>
      <w:r w:rsidR="00D61588">
        <w:t>over</w:t>
      </w:r>
      <w:bookmarkEnd w:id="0"/>
      <w:r>
        <w:t xml:space="preserve"> using very high resolution </w:t>
      </w:r>
      <w:r w:rsidR="00410ED3">
        <w:t xml:space="preserve">aerial </w:t>
      </w:r>
      <w:r>
        <w:t>imagery</w:t>
      </w:r>
    </w:p>
    <w:p w14:paraId="31406423" w14:textId="77777777" w:rsidR="00D61588" w:rsidRDefault="00D61588" w:rsidP="007C5F60">
      <w:pPr>
        <w:pStyle w:val="Heading1"/>
        <w:numPr>
          <w:ilvl w:val="0"/>
          <w:numId w:val="0"/>
        </w:numPr>
      </w:pPr>
      <w:r>
        <w:t>Abstract</w:t>
      </w:r>
    </w:p>
    <w:p w14:paraId="0E4E65BD" w14:textId="03A1CFC3" w:rsidR="00D61588" w:rsidRDefault="00D61588" w:rsidP="00D61588">
      <w:pPr>
        <w:pStyle w:val="1TeksCharChar"/>
      </w:pPr>
      <w:r w:rsidRPr="005504CA">
        <w:t xml:space="preserve">Very </w:t>
      </w:r>
      <w:proofErr w:type="gramStart"/>
      <w:r w:rsidRPr="005504CA">
        <w:t>high resolution</w:t>
      </w:r>
      <w:proofErr w:type="gramEnd"/>
      <w:r w:rsidRPr="005504CA">
        <w:t xml:space="preserve"> canopy cover maps of </w:t>
      </w:r>
      <w:proofErr w:type="spellStart"/>
      <w:r w:rsidR="0084644E" w:rsidRPr="0084644E">
        <w:t>Spekboom</w:t>
      </w:r>
      <w:proofErr w:type="spellEnd"/>
      <w:r w:rsidRPr="005504CA">
        <w:t xml:space="preserve"> are required to assist with 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r w:rsidRPr="005504CA">
        <w:t xml:space="preserve">.  </w:t>
      </w:r>
      <w:r w:rsidR="009B18ED">
        <w:t>R</w:t>
      </w:r>
      <w:r w:rsidR="003C0519">
        <w:t xml:space="preserve">elatively few studies </w:t>
      </w:r>
      <w:r w:rsidR="009B18ED">
        <w:t xml:space="preserve">have </w:t>
      </w:r>
      <w:r w:rsidR="0052508A">
        <w:t>assess</w:t>
      </w:r>
      <w:r w:rsidR="00870771">
        <w:t>ed</w:t>
      </w:r>
      <w:r w:rsidR="0052508A">
        <w:t xml:space="preserve"> </w:t>
      </w:r>
      <w:r w:rsidR="009B18ED">
        <w:t xml:space="preserve">the application of </w:t>
      </w:r>
      <w:r w:rsidR="003C0519">
        <w:t>h</w:t>
      </w:r>
      <w:r w:rsidR="003C0519" w:rsidRPr="005504CA">
        <w:t xml:space="preserve">igh resolution remote sensing </w:t>
      </w:r>
      <w:r w:rsidR="009B18ED">
        <w:t>for monitoring</w:t>
      </w:r>
      <w:r w:rsidR="009B18ED" w:rsidRPr="005504CA">
        <w:t xml:space="preserve"> </w:t>
      </w:r>
      <w:r w:rsidR="003C0519" w:rsidRPr="005504CA">
        <w:t xml:space="preserve">vegetation over large </w:t>
      </w:r>
      <w:r w:rsidR="009B18ED">
        <w:t>areas</w:t>
      </w:r>
      <w:r w:rsidR="003C0519" w:rsidRPr="005504CA">
        <w:t xml:space="preserve">, </w:t>
      </w:r>
      <w:commentRangeStart w:id="1"/>
      <w:commentRangeStart w:id="2"/>
      <w:r w:rsidR="003C0519" w:rsidRPr="005504CA">
        <w:t xml:space="preserve">especially in arid </w:t>
      </w:r>
      <w:r w:rsidR="009B18ED">
        <w:t>regions</w:t>
      </w:r>
      <w:commentRangeEnd w:id="1"/>
      <w:r w:rsidR="009B18ED">
        <w:rPr>
          <w:rStyle w:val="CommentReference"/>
        </w:rPr>
        <w:commentReference w:id="1"/>
      </w:r>
      <w:commentRangeEnd w:id="2"/>
      <w:r w:rsidR="00870771">
        <w:rPr>
          <w:rStyle w:val="CommentReference"/>
        </w:rPr>
        <w:commentReference w:id="2"/>
      </w:r>
      <w:r w:rsidR="003C0519" w:rsidRPr="005504CA">
        <w:t xml:space="preserve">.  </w:t>
      </w:r>
      <w:r w:rsidRPr="005504CA">
        <w:t>Variations in habitat and level of degradation, in addition to radiometric variations in the imagery, make</w:t>
      </w:r>
      <w:ins w:id="3" w:author="dugalh" w:date="2017-04-28T11:54:00Z">
        <w:r w:rsidR="000B6046">
          <w:t xml:space="preserve"> vegetation mapping</w:t>
        </w:r>
      </w:ins>
      <w:r w:rsidRPr="005504CA">
        <w:t xml:space="preserve"> </w:t>
      </w:r>
      <w:ins w:id="4" w:author="dugalh" w:date="2017-04-28T11:59:00Z">
        <w:r w:rsidR="001F7CBB">
          <w:t xml:space="preserve">at </w:t>
        </w:r>
      </w:ins>
      <w:ins w:id="5" w:author="dugalh" w:date="2017-04-28T12:01:00Z">
        <w:r w:rsidR="001F7CBB">
          <w:t xml:space="preserve">a </w:t>
        </w:r>
      </w:ins>
      <w:ins w:id="6" w:author="dugalh" w:date="2017-04-28T11:59:00Z">
        <w:r w:rsidR="001F7CBB">
          <w:t xml:space="preserve">regional scale </w:t>
        </w:r>
      </w:ins>
      <w:commentRangeStart w:id="7"/>
      <w:del w:id="8" w:author="dugalh" w:date="2017-04-28T12:01:00Z">
        <w:r w:rsidRPr="005504CA" w:rsidDel="001F7CBB">
          <w:delText xml:space="preserve">this </w:delText>
        </w:r>
        <w:commentRangeEnd w:id="7"/>
        <w:r w:rsidR="0052508A" w:rsidDel="001F7CBB">
          <w:rPr>
            <w:rStyle w:val="CommentReference"/>
          </w:rPr>
          <w:commentReference w:id="7"/>
        </w:r>
      </w:del>
      <w:r w:rsidRPr="005504CA">
        <w:t xml:space="preserve">a challenging problem.  </w:t>
      </w:r>
      <w:r w:rsidR="009B18ED">
        <w:t xml:space="preserve">In this </w:t>
      </w:r>
      <w:proofErr w:type="gramStart"/>
      <w:r w:rsidR="009B18ED">
        <w:t>article</w:t>
      </w:r>
      <w:proofErr w:type="gramEnd"/>
      <w:r w:rsidR="009B18ED">
        <w:t xml:space="preserve"> w</w:t>
      </w:r>
      <w:r w:rsidRPr="005504CA">
        <w:t xml:space="preserve">e present a per-pixel classification approach for canopy cover mapping of </w:t>
      </w:r>
      <w:proofErr w:type="spellStart"/>
      <w:r w:rsidR="0084644E" w:rsidRPr="0084644E">
        <w:t>Spekboom</w:t>
      </w:r>
      <w:proofErr w:type="spellEnd"/>
      <w:r w:rsidR="009B18ED">
        <w:t xml:space="preserve"> using m</w:t>
      </w:r>
      <w:r w:rsidRPr="005504CA">
        <w:t xml:space="preserve">ulti-spectral </w:t>
      </w:r>
      <w:r>
        <w:t xml:space="preserve">0.5m resolution aerial </w:t>
      </w:r>
      <w:r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area</w:t>
      </w:r>
      <w:r w:rsidR="000B7E0A">
        <w:t xml:space="preserve">.  The imagery </w:t>
      </w:r>
      <w:r>
        <w:t xml:space="preserve">was </w:t>
      </w:r>
      <w:proofErr w:type="spellStart"/>
      <w:r w:rsidR="0052508A">
        <w:t>radiometrically</w:t>
      </w:r>
      <w:proofErr w:type="spellEnd"/>
      <w:r w:rsidR="0052508A">
        <w:t xml:space="preserve"> </w:t>
      </w:r>
      <w:commentRangeStart w:id="9"/>
      <w:del w:id="10" w:author="dugalh" w:date="2017-04-13T18:25:00Z">
        <w:r w:rsidDel="00870771">
          <w:delText>corrected</w:delText>
        </w:r>
        <w:r w:rsidR="00BE6A64" w:rsidDel="00870771">
          <w:delText xml:space="preserve"> </w:delText>
        </w:r>
      </w:del>
      <w:commentRangeEnd w:id="9"/>
      <w:ins w:id="11" w:author="dugalh" w:date="2017-04-13T18:25:00Z">
        <w:r w:rsidR="00870771">
          <w:t xml:space="preserve">homogenised </w:t>
        </w:r>
      </w:ins>
      <w:r w:rsidR="009B18ED">
        <w:rPr>
          <w:rStyle w:val="CommentReference"/>
        </w:rPr>
        <w:commentReference w:id="9"/>
      </w:r>
      <w:r w:rsidR="004F3147">
        <w:t xml:space="preserve">with a novel technique </w:t>
      </w:r>
      <w:r w:rsidR="009B18ED">
        <w:t xml:space="preserve">that uses </w:t>
      </w:r>
      <w:r w:rsidR="004F3147">
        <w:t>satellite data</w:t>
      </w:r>
      <w:r w:rsidR="009B18ED">
        <w:t xml:space="preserve"> to convert digital numbers to estimated surface reflectance values</w:t>
      </w:r>
      <w:r w:rsidRPr="005504CA">
        <w:t xml:space="preserve">.  </w:t>
      </w:r>
      <w:r>
        <w:t>A feature clustering and ranking procedure that is robust to feature</w:t>
      </w:r>
      <w:r w:rsidR="008C1374">
        <w:t xml:space="preserve"> redundancy</w:t>
      </w:r>
      <w:r>
        <w:t xml:space="preserve"> </w:t>
      </w:r>
      <w:proofErr w:type="gramStart"/>
      <w:r>
        <w:t>was applied</w:t>
      </w:r>
      <w:proofErr w:type="gramEnd"/>
      <w:r>
        <w:t xml:space="preserve"> to select an informative feature subset from a typical set of spectral, textural and vegetation index features.  Support </w:t>
      </w:r>
      <w:r w:rsidR="009B18ED">
        <w:t>v</w:t>
      </w:r>
      <w:r>
        <w:t xml:space="preserve">ector </w:t>
      </w:r>
      <w:r w:rsidR="009B18ED">
        <w:t>m</w:t>
      </w:r>
      <w:r>
        <w:t>achine (SVM), random forest, decision tree, K-Nearest Neighbour (</w:t>
      </w:r>
      <w:proofErr w:type="spellStart"/>
      <w:r w:rsidR="00C22C18">
        <w:t>kNN</w:t>
      </w:r>
      <w:proofErr w:type="spellEnd"/>
      <w:r>
        <w:t xml:space="preserve">) and Bayes normal classifiers </w:t>
      </w:r>
      <w:proofErr w:type="gramStart"/>
      <w:r>
        <w:t>were evaluated</w:t>
      </w:r>
      <w:proofErr w:type="gramEnd"/>
      <w:r>
        <w:t xml:space="preserve"> against </w:t>
      </w:r>
      <w:del w:id="12" w:author="dugalh" w:date="2017-04-28T12:13:00Z">
        <w:r w:rsidDel="007076DE">
          <w:delText xml:space="preserve">both the </w:delText>
        </w:r>
      </w:del>
      <w:commentRangeStart w:id="13"/>
      <w:commentRangeStart w:id="14"/>
      <w:r>
        <w:t xml:space="preserve">hand labelled </w:t>
      </w:r>
      <w:del w:id="15" w:author="dugalh" w:date="2017-04-16T17:27:00Z">
        <w:r w:rsidDel="00675B4F">
          <w:delText xml:space="preserve">image </w:delText>
        </w:r>
      </w:del>
      <w:ins w:id="16" w:author="dugalh" w:date="2017-04-16T17:27:00Z">
        <w:r w:rsidR="00675B4F">
          <w:t>pixel data</w:t>
        </w:r>
      </w:ins>
      <w:del w:id="17" w:author="dugalh" w:date="2017-04-16T17:27:00Z">
        <w:r w:rsidDel="00675B4F">
          <w:delText>ground truth</w:delText>
        </w:r>
      </w:del>
      <w:r>
        <w:t xml:space="preserve"> and</w:t>
      </w:r>
      <w:commentRangeEnd w:id="13"/>
      <w:r w:rsidR="007076DE">
        <w:rPr>
          <w:rStyle w:val="CommentReference"/>
        </w:rPr>
        <w:commentReference w:id="13"/>
      </w:r>
      <w:r>
        <w:t xml:space="preserve"> canopy cover ground truth </w:t>
      </w:r>
      <w:commentRangeEnd w:id="14"/>
      <w:r w:rsidR="00870771">
        <w:rPr>
          <w:rStyle w:val="CommentReference"/>
        </w:rPr>
        <w:commentReference w:id="14"/>
      </w:r>
      <w:r>
        <w:t xml:space="preserve">acquired at 20 field sites.  </w:t>
      </w:r>
      <w:r w:rsidR="009B18ED">
        <w:t>The results showed that a</w:t>
      </w:r>
      <w:r>
        <w:t xml:space="preserve">ll </w:t>
      </w:r>
      <w:r w:rsidR="009B18ED">
        <w:t xml:space="preserve">the </w:t>
      </w:r>
      <w:r>
        <w:t>classifiers</w:t>
      </w:r>
      <w:r w:rsidR="009B18ED">
        <w:t>,</w:t>
      </w:r>
      <w:r>
        <w:t xml:space="preserve"> except the Bayes normal </w:t>
      </w:r>
      <w:proofErr w:type="gramStart"/>
      <w:r>
        <w:t>classifier</w:t>
      </w:r>
      <w:proofErr w:type="gramEnd"/>
      <w:r w:rsidR="009B18ED">
        <w:t>,</w:t>
      </w:r>
      <w:r>
        <w:t xml:space="preserve"> performed well.  The decision tree produced the best results </w:t>
      </w:r>
      <w:r w:rsidR="0022238F">
        <w:t xml:space="preserve">compared to </w:t>
      </w:r>
      <w:r>
        <w:t xml:space="preserve">the </w:t>
      </w:r>
      <w:del w:id="18" w:author="dugalh" w:date="2017-04-28T12:14:00Z">
        <w:r w:rsidDel="007076DE">
          <w:delText>field ground truth</w:delText>
        </w:r>
      </w:del>
      <w:ins w:id="19" w:author="dugalh" w:date="2017-04-28T12:14:00Z">
        <w:r w:rsidR="007076DE">
          <w:t>in situ canopy cover data</w:t>
        </w:r>
      </w:ins>
      <w:r w:rsidRPr="005504CA">
        <w:t xml:space="preserve">.  </w:t>
      </w:r>
      <w:r>
        <w:t>It produced a</w:t>
      </w:r>
      <w:r w:rsidRPr="005504CA">
        <w:t xml:space="preserve"> mean absolute canopy cover error of 5.85% with a standard deviation of 4.65%.  </w:t>
      </w:r>
      <w:bookmarkStart w:id="20" w:name="_GoBack"/>
      <w:bookmarkEnd w:id="20"/>
    </w:p>
    <w:p w14:paraId="01C28C15" w14:textId="7ABE3C92" w:rsidR="007C5F60" w:rsidRDefault="007C5F60" w:rsidP="007C5F60">
      <w:pPr>
        <w:pStyle w:val="Heading2"/>
        <w:numPr>
          <w:ilvl w:val="0"/>
          <w:numId w:val="0"/>
        </w:numPr>
        <w:rPr>
          <w:rStyle w:val="1TeksCharCharChar"/>
          <w:b w:val="0"/>
        </w:rPr>
      </w:pPr>
      <w:r>
        <w:t xml:space="preserve">Index Terms: </w:t>
      </w:r>
      <w:r w:rsidR="009F29BD">
        <w:rPr>
          <w:b w:val="0"/>
        </w:rPr>
        <w:t>Very high resolution, aerial</w:t>
      </w:r>
      <w:ins w:id="21" w:author="Adriaan Van Niekerk" w:date="2017-03-02T14:15:00Z">
        <w:r w:rsidR="0022238F">
          <w:rPr>
            <w:b w:val="0"/>
          </w:rPr>
          <w:t xml:space="preserve"> </w:t>
        </w:r>
      </w:ins>
      <w:ins w:id="22" w:author="dugalh" w:date="2017-04-13T18:29:00Z">
        <w:r w:rsidR="00C84DC8">
          <w:rPr>
            <w:b w:val="0"/>
          </w:rPr>
          <w:t>imagery</w:t>
        </w:r>
      </w:ins>
      <w:commentRangeStart w:id="23"/>
      <w:ins w:id="24" w:author="Adriaan Van Niekerk" w:date="2017-03-02T14:15:00Z">
        <w:del w:id="25" w:author="dugalh" w:date="2017-04-13T18:29:00Z">
          <w:r w:rsidR="0022238F" w:rsidDel="00C84DC8">
            <w:rPr>
              <w:b w:val="0"/>
            </w:rPr>
            <w:delText>photography</w:delText>
          </w:r>
        </w:del>
      </w:ins>
      <w:commentRangeEnd w:id="23"/>
      <w:r w:rsidR="00C84DC8">
        <w:rPr>
          <w:rStyle w:val="CommentReference"/>
          <w:b w:val="0"/>
        </w:rPr>
        <w:commentReference w:id="23"/>
      </w:r>
      <w:r w:rsidR="009F29BD">
        <w:rPr>
          <w:b w:val="0"/>
        </w:rPr>
        <w:t xml:space="preserve">, vegetation mapping, classification, radiometric </w:t>
      </w:r>
      <w:del w:id="26" w:author="dugalh" w:date="2017-04-13T18:30:00Z">
        <w:r w:rsidR="009F29BD" w:rsidDel="00C84DC8">
          <w:rPr>
            <w:b w:val="0"/>
          </w:rPr>
          <w:delText>correction</w:delText>
        </w:r>
      </w:del>
      <w:ins w:id="27" w:author="dugalh" w:date="2017-04-13T18:30:00Z">
        <w:r w:rsidR="00C84DC8">
          <w:rPr>
            <w:b w:val="0"/>
          </w:rPr>
          <w:t>homogenisation</w:t>
        </w:r>
      </w:ins>
      <w:r w:rsidR="009F29BD">
        <w:rPr>
          <w:b w:val="0"/>
        </w:rPr>
        <w:t>, feature redundancy</w:t>
      </w:r>
    </w:p>
    <w:p w14:paraId="70A1C106" w14:textId="7DE80AD0" w:rsidR="00E66AC2" w:rsidRDefault="00E66AC2">
      <w:pPr>
        <w:spacing w:after="160" w:line="259" w:lineRule="auto"/>
      </w:pPr>
      <w:r>
        <w:br w:type="page"/>
      </w:r>
    </w:p>
    <w:p w14:paraId="0876FA52" w14:textId="77777777" w:rsidR="00D61588" w:rsidRDefault="00D61588" w:rsidP="00D61588">
      <w:pPr>
        <w:pStyle w:val="Heading1"/>
      </w:pPr>
      <w:r>
        <w:lastRenderedPageBreak/>
        <w:t>Introduction</w:t>
      </w:r>
    </w:p>
    <w:p w14:paraId="576DC812" w14:textId="53464108" w:rsidR="00D61588" w:rsidRDefault="0084644E" w:rsidP="00D61588">
      <w:pPr>
        <w:pStyle w:val="1TeksCharChar"/>
      </w:pPr>
      <w:proofErr w:type="spellStart"/>
      <w:r w:rsidRPr="0084644E">
        <w:t>Spekboom</w:t>
      </w:r>
      <w:proofErr w:type="spellEnd"/>
      <w:r w:rsidR="00366F27">
        <w:t xml:space="preserve"> </w:t>
      </w:r>
      <w:r w:rsidR="00D61588">
        <w:t>(</w:t>
      </w:r>
      <w:proofErr w:type="spellStart"/>
      <w:r w:rsidR="00366F27">
        <w:rPr>
          <w:i/>
        </w:rPr>
        <w:t>Portulacaria</w:t>
      </w:r>
      <w:proofErr w:type="spellEnd"/>
      <w:r w:rsidR="00366F27">
        <w:rPr>
          <w:i/>
        </w:rPr>
        <w:t xml:space="preserve"> </w:t>
      </w:r>
      <w:proofErr w:type="spellStart"/>
      <w:r w:rsidR="00366F27">
        <w:rPr>
          <w:i/>
        </w:rPr>
        <w:t>afra</w:t>
      </w:r>
      <w:proofErr w:type="spellEnd"/>
      <w:r w:rsidR="00D61588">
        <w:t xml:space="preserve">) is an evergreen succulent tree growing to 2.5m, with a dense canopy of small fleshy leaves.  It occurs in the Subtropical Thicket biome in the semi-arid Eastern Cape and Little Karoo regions in South Africa </w:t>
      </w:r>
      <w:r w:rsidR="00D61588">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rsidR="00D61588">
        <w:fldChar w:fldCharType="separate"/>
      </w:r>
      <w:r w:rsidR="00925D5C" w:rsidRPr="00925D5C">
        <w:rPr>
          <w:noProof/>
          <w:lang w:val="en-ZA" w:eastAsia="en-ZA"/>
        </w:rPr>
        <w:t>(Vlok et al., 2005)</w:t>
      </w:r>
      <w:r w:rsidR="00D61588">
        <w:rPr>
          <w:lang w:val="en-ZA" w:eastAsia="en-ZA"/>
        </w:rPr>
        <w:fldChar w:fldCharType="end"/>
      </w:r>
      <w:r w:rsidR="00D61588">
        <w:t xml:space="preserve">.  “The Subtropical Thicket habitat types are most easily recognized by the occurrence of woody trees, </w:t>
      </w:r>
      <w:proofErr w:type="spellStart"/>
      <w:r w:rsidR="00D61588">
        <w:t>spinescent</w:t>
      </w:r>
      <w:proofErr w:type="spellEnd"/>
      <w:r w:rsidR="00D61588">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rsidR="00D61588">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"manualFormatting" : "(Vlok, Cowling &amp; Wolf 2005: 41)", "plainTextFormattedCitation" : "(Vlok et al., 2005)", "previouslyFormattedCitation" : "(Vlok et al., 2005)" }, "properties" : { "noteIndex" : 0 }, "schema" : "https://github.com/citation-style-language/schema/raw/master/csl-citation.json" }</w:instrText>
      </w:r>
      <w:r w:rsidR="00D61588">
        <w:fldChar w:fldCharType="separate"/>
      </w:r>
      <w:r w:rsidR="00D61588">
        <w:rPr>
          <w:noProof/>
          <w:lang w:val="en-ZA" w:eastAsia="en-ZA"/>
        </w:rPr>
        <w:t>(Vlok, Cowling &amp; Wolf 2005: 41)</w:t>
      </w:r>
      <w:r w:rsidR="00D61588">
        <w:rPr>
          <w:lang w:val="en-ZA" w:eastAsia="en-ZA"/>
        </w:rPr>
        <w:fldChar w:fldCharType="end"/>
      </w:r>
      <w:r w:rsidR="00D61588">
        <w:t xml:space="preserve">.  While </w:t>
      </w:r>
      <w:proofErr w:type="spellStart"/>
      <w:r w:rsidRPr="0084644E">
        <w:t>Spekboom</w:t>
      </w:r>
      <w:proofErr w:type="spellEnd"/>
      <w:r w:rsidR="00D61588">
        <w:t xml:space="preserve"> is tolerant of browsing by indigenous herbivores, it is highly susceptible to over browsing by goats </w:t>
      </w:r>
      <w:r w:rsidR="00D61588">
        <w:fldChar w:fldCharType="begin" w:fldLock="1"/>
      </w:r>
      <w:r w:rsidR="0012318C">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et al., 2009; Mills et al., 2007, 2005; Sigwela et al., 2009)", "plainTextFormattedCitation" : "(Marais et al., 2009; Mills et al., 2007, 2005; Sigwela et al., 2009)", "previouslyFormattedCitation" : "(Marais et al., 2009; Mills et al., 2007, 2005; Sigwela et al., 2009)" }, "properties" : { "noteIndex" : 0 }, "schema" : "https://github.com/citation-style-language/schema/raw/master/csl-citation.json" }</w:instrText>
      </w:r>
      <w:r w:rsidR="00D61588">
        <w:fldChar w:fldCharType="separate"/>
      </w:r>
      <w:r w:rsidR="00925D5C" w:rsidRPr="00925D5C">
        <w:rPr>
          <w:noProof/>
          <w:lang w:val="en-ZA" w:eastAsia="en-ZA"/>
        </w:rPr>
        <w:t>(Marais et al., 2009; Mills et al., 2007, 2005; Sigwela et al., 2009)</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 </w:t>
      </w:r>
      <w:r w:rsidR="00D61588">
        <w:fldChar w:fldCharType="begin" w:fldLock="1"/>
      </w:r>
      <w:r w:rsidR="0012318C">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925D5C" w:rsidRPr="00925D5C">
        <w:rPr>
          <w:noProof/>
          <w:lang w:val="en-ZA" w:eastAsia="en-ZA"/>
        </w:rPr>
        <w:t>(Mills et al., 2005)</w:t>
      </w:r>
      <w:r w:rsidR="00D61588">
        <w:rPr>
          <w:lang w:val="en-ZA" w:eastAsia="en-ZA"/>
        </w:rPr>
        <w:fldChar w:fldCharType="end"/>
      </w:r>
      <w:r w:rsidR="00D61588">
        <w:t xml:space="preserve">.  </w:t>
      </w:r>
    </w:p>
    <w:p w14:paraId="171C9429" w14:textId="77777777" w:rsidR="00002830" w:rsidRDefault="00002830" w:rsidP="00D61588">
      <w:pPr>
        <w:pStyle w:val="1TeksCharChar"/>
      </w:pPr>
    </w:p>
    <w:p w14:paraId="2A65C7C3" w14:textId="0563BFED" w:rsidR="00D61588" w:rsidDel="00D91A4E" w:rsidRDefault="008F0206" w:rsidP="00D61588">
      <w:pPr>
        <w:pStyle w:val="1TeksCharChar"/>
        <w:rPr>
          <w:del w:id="28" w:author="dugalh" w:date="2017-04-13T20:29:00Z"/>
        </w:rPr>
      </w:pPr>
      <w:commentRangeStart w:id="29"/>
      <w:commentRangeStart w:id="30"/>
      <w:commentRangeStart w:id="31"/>
      <w:r>
        <w:t>Restoration of degraded thicket habitat</w:t>
      </w:r>
      <w:r w:rsidR="00AB432C">
        <w:t xml:space="preserve"> </w:t>
      </w:r>
      <w:r>
        <w:t>is beneficial from a number of perspectives</w:t>
      </w:r>
      <w:r w:rsidR="00D61588">
        <w:t xml:space="preserve">.  </w:t>
      </w:r>
      <w:proofErr w:type="spellStart"/>
      <w:r w:rsidR="0084644E" w:rsidRPr="0084644E">
        <w:t>Spekboom</w:t>
      </w:r>
      <w:proofErr w:type="spellEnd"/>
      <w:r w:rsidR="00D61588">
        <w:t xml:space="preserve"> is unusually effective at storing carbon </w:t>
      </w:r>
      <w:r w:rsidR="00384F66">
        <w:t xml:space="preserve">in </w:t>
      </w:r>
      <w:r w:rsidR="00D61588">
        <w:t>arid region</w:t>
      </w:r>
      <w:r w:rsidR="00384F66">
        <w:t>s</w:t>
      </w:r>
      <w:r w:rsidR="00D61588">
        <w:t xml:space="preserve"> </w:t>
      </w:r>
      <w:r w:rsidR="00D61588">
        <w:fldChar w:fldCharType="begin" w:fldLock="1"/>
      </w:r>
      <w:r w:rsidR="0012318C">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925D5C" w:rsidRPr="00925D5C">
        <w:rPr>
          <w:noProof/>
          <w:lang w:val="en-ZA" w:eastAsia="en-ZA"/>
        </w:rPr>
        <w:t>(Mills et al., 2005)</w:t>
      </w:r>
      <w:r w:rsidR="00D61588">
        <w:rPr>
          <w:lang w:val="en-ZA" w:eastAsia="en-ZA"/>
        </w:rPr>
        <w:fldChar w:fldCharType="end"/>
      </w:r>
      <w:r w:rsidR="00D61588">
        <w:t xml:space="preserve">.  Subtropical Thicket provides an important source of food for many herbivores, including domesticated livestock </w:t>
      </w:r>
      <w:r w:rsidR="00D61588">
        <w:fldChar w:fldCharType="begin" w:fldLock="1"/>
      </w:r>
      <w:r w:rsidR="0012318C">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et al., 2005)", "plainTextFormattedCitation" : "(Thompson et al., 2009; Vlok et al., 2005)", "previouslyFormattedCitation" : "(Thompson et al., 2009; Vlok et al., 2005)" }, "properties" : { "noteIndex" : 0 }, "schema" : "https://github.com/citation-style-language/schema/raw/master/csl-citation.json" }</w:instrText>
      </w:r>
      <w:r w:rsidR="00D61588">
        <w:fldChar w:fldCharType="separate"/>
      </w:r>
      <w:r w:rsidR="00925D5C" w:rsidRPr="00925D5C">
        <w:rPr>
          <w:noProof/>
          <w:lang w:val="en-ZA" w:eastAsia="en-ZA"/>
        </w:rPr>
        <w:t>(Thompson et al., 2009; Vlok et al., 2005)</w:t>
      </w:r>
      <w:r w:rsidR="00D61588">
        <w:rPr>
          <w:lang w:val="en-ZA" w:eastAsia="en-ZA"/>
        </w:rPr>
        <w:fldChar w:fldCharType="end"/>
      </w:r>
      <w:r w:rsidR="00D61588">
        <w:t xml:space="preserve">.  Re-establishment of </w:t>
      </w:r>
      <w:proofErr w:type="spellStart"/>
      <w:r w:rsidR="0084644E" w:rsidRPr="0084644E">
        <w:t>Spekboom</w:t>
      </w:r>
      <w:proofErr w:type="spellEnd"/>
      <w:r w:rsidR="00D61588">
        <w:t xml:space="preserve"> in degraded areas will reduce erosion, reduce flood severity and improve water quality </w:t>
      </w:r>
      <w:r w:rsidR="00D61588">
        <w:fldChar w:fldCharType="begin" w:fldLock="1"/>
      </w:r>
      <w:r w:rsidR="0012318C">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"(Mills and Cowling, 2006; van Luijk et al., 2013)", "plainTextFormattedCitation" : "(Mills and Cowling, 2006; van Luijk et al., 2013)", "previouslyFormattedCitation" : "(Mills and Cowling, 2006; van Luijk et al., 2013)" }, "properties" : { "noteIndex" : 0 }, "schema" : "https://github.com/citation-style-language/schema/raw/master/csl-citation.json" }</w:instrText>
      </w:r>
      <w:r w:rsidR="00D61588">
        <w:fldChar w:fldCharType="separate"/>
      </w:r>
      <w:r w:rsidR="00925D5C" w:rsidRPr="00925D5C">
        <w:rPr>
          <w:noProof/>
          <w:lang w:val="en-ZA" w:eastAsia="en-ZA"/>
        </w:rPr>
        <w:t>(Mills and Cowling, 2006; van Luijk et al., 2013)</w:t>
      </w:r>
      <w:r w:rsidR="00D61588">
        <w:rPr>
          <w:lang w:val="en-ZA" w:eastAsia="en-ZA"/>
        </w:rPr>
        <w:fldChar w:fldCharType="end"/>
      </w:r>
      <w:r w:rsidR="00D61588">
        <w:t xml:space="preserve">.  </w:t>
      </w:r>
      <w:r w:rsidR="00384F66">
        <w:t xml:space="preserve">Restoration of </w:t>
      </w:r>
      <w:proofErr w:type="spellStart"/>
      <w:r w:rsidR="00384F66">
        <w:t>S</w:t>
      </w:r>
      <w:r w:rsidR="00C84DC8">
        <w:t>p</w:t>
      </w:r>
      <w:r w:rsidR="00384F66">
        <w:t>ekboom</w:t>
      </w:r>
      <w:proofErr w:type="spellEnd"/>
      <w:r w:rsidR="00384F66">
        <w:t xml:space="preserve"> </w:t>
      </w:r>
      <w:r w:rsidR="00D61588">
        <w:t xml:space="preserve">is also attractive from an employment perspective; potentially creating thousands of jobs in impoverished areas, if implemented on a large scale.  </w:t>
      </w:r>
    </w:p>
    <w:p w14:paraId="1DAD5477" w14:textId="77777777" w:rsidR="00D61588" w:rsidRDefault="00D61588" w:rsidP="00D61588">
      <w:pPr>
        <w:pStyle w:val="1TeksCharChar"/>
      </w:pPr>
    </w:p>
    <w:p w14:paraId="1D8E1DCB" w14:textId="4A1AE8DA" w:rsidR="00D61588" w:rsidRDefault="00B3692E" w:rsidP="00D61588">
      <w:pPr>
        <w:pStyle w:val="1TeksCharChar"/>
      </w:pPr>
      <w:r>
        <w:t>Currently,</w:t>
      </w:r>
      <w:r w:rsidRPr="00B3692E">
        <w:t xml:space="preserve"> the most practical option for </w:t>
      </w:r>
      <w:r>
        <w:t xml:space="preserve">thicket </w:t>
      </w:r>
      <w:r w:rsidRPr="00B3692E">
        <w:t xml:space="preserve">ecosystem restoration is </w:t>
      </w:r>
      <w:r w:rsidR="00F2508E">
        <w:t>through</w:t>
      </w:r>
      <w:r w:rsidRPr="00B3692E">
        <w:t xml:space="preserve"> </w:t>
      </w:r>
      <w:r w:rsidR="00F2508E">
        <w:t xml:space="preserve">the </w:t>
      </w:r>
      <w:r w:rsidRPr="00B3692E">
        <w:t>plant</w:t>
      </w:r>
      <w:r w:rsidR="00F2508E">
        <w:t>ing</w:t>
      </w:r>
      <w:r w:rsidRPr="00B3692E">
        <w:t xml:space="preserve"> </w:t>
      </w:r>
      <w:r w:rsidR="00CF32E4">
        <w:t xml:space="preserve">of </w:t>
      </w:r>
      <w:proofErr w:type="spellStart"/>
      <w:r>
        <w:t>Spekboom</w:t>
      </w:r>
      <w:proofErr w:type="spellEnd"/>
      <w:r>
        <w:t xml:space="preserve"> cuttings</w:t>
      </w:r>
      <w:r w:rsidRPr="00B3692E">
        <w:t xml:space="preserve"> </w:t>
      </w:r>
      <w:r w:rsidR="00925D5C">
        <w:fldChar w:fldCharType="begin" w:fldLock="1"/>
      </w:r>
      <w:r w:rsidR="0012318C">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"(Mills et al., 2007; Vyver et al., 2012)", "plainTextFormattedCitation" : "(Mills et al., 2007; Vyver et al., 2012)", "previouslyFormattedCitation" : "(Mills et al., 2007; Vyver et al., 2012)" }, "properties" : { "noteIndex" : 0 }, "schema" : "https://github.com/citation-style-language/schema/raw/master/csl-citation.json" }</w:instrText>
      </w:r>
      <w:r w:rsidR="00925D5C">
        <w:fldChar w:fldCharType="separate"/>
      </w:r>
      <w:r w:rsidR="00925D5C" w:rsidRPr="00925D5C">
        <w:rPr>
          <w:noProof/>
        </w:rPr>
        <w:t>(Mills et al., 2007; Vyver et al., 2012)</w:t>
      </w:r>
      <w:r w:rsidR="00925D5C">
        <w:fldChar w:fldCharType="end"/>
      </w:r>
      <w:r w:rsidR="00925D5C">
        <w:t xml:space="preserve">.  </w:t>
      </w:r>
      <w:del w:id="32" w:author="dugalh" w:date="2017-04-13T20:26:00Z">
        <w:r w:rsidR="00D61588" w:rsidDel="00D91A4E">
          <w:delText xml:space="preserve">The dense canopy of </w:delText>
        </w:r>
      </w:del>
      <w:proofErr w:type="spellStart"/>
      <w:r w:rsidR="0084644E" w:rsidRPr="0084644E">
        <w:t>Spekboom</w:t>
      </w:r>
      <w:proofErr w:type="spellEnd"/>
      <w:ins w:id="33" w:author="dugalh" w:date="2017-04-13T20:26:00Z">
        <w:r w:rsidR="00D91A4E">
          <w:t xml:space="preserve"> acts as a nurse plant </w:t>
        </w:r>
      </w:ins>
      <w:ins w:id="34" w:author="dugalh" w:date="2017-04-13T20:27:00Z">
        <w:r w:rsidR="00D91A4E">
          <w:t xml:space="preserve">and facilitates the creation of a favourable environment </w:t>
        </w:r>
      </w:ins>
      <w:del w:id="35" w:author="dugalh" w:date="2017-04-13T20:27:00Z">
        <w:r w:rsidR="00D61588" w:rsidDel="00D91A4E">
          <w:delText xml:space="preserve"> facilitates an accumulation of soil organic matter which in turn significantly improves the water-holding capacity and fertility of the soil </w:delText>
        </w:r>
        <w:r w:rsidR="00D61588" w:rsidDel="00D91A4E">
          <w:fldChar w:fldCharType="begin" w:fldLock="1"/>
        </w:r>
        <w:r w:rsidR="0012318C" w:rsidDel="00D91A4E">
          <w:del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"formattedCitation" : "(Adie and Yeaton, 2013; Lechmere-Oertel et al., 2008; Mills and Cowling, 2010; Mills and Fey, 2004)", "plainTextFormattedCitation" : "(Adie and Yeaton, 2013; Lechmere-Oertel et al., 2008; Mills and Cowling, 2010; Mills and Fey, 2004)", "previouslyFormattedCitation" : "(Adie and Yeaton, 2013; Lechmere-Oertel et al., 2008; Mills and Cowling, 2010; Mills and Fey, 2004)"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(Adie and Yeaton, 2013; Lechmere-Oertel et al., 2008; Mills and Cowling, 2010; Mills and Fey, 2004)</w:delText>
        </w:r>
        <w:r w:rsidR="00D61588" w:rsidDel="00D91A4E">
          <w:rPr>
            <w:lang w:val="en-ZA" w:eastAsia="en-ZA"/>
          </w:rPr>
          <w:fldChar w:fldCharType="end"/>
        </w:r>
        <w:r w:rsidR="00D61588" w:rsidDel="00D91A4E">
          <w:delText xml:space="preserve">.  The </w:delText>
        </w:r>
      </w:del>
      <w:del w:id="36" w:author="dugalh" w:date="2017-04-13T20:28:00Z">
        <w:r w:rsidR="00D61588" w:rsidDel="00D91A4E">
          <w:delText xml:space="preserve">provision of shade, improved soil quality and moisture retention, creates a favourable environment </w:delText>
        </w:r>
      </w:del>
      <w:r w:rsidR="00D61588">
        <w:t xml:space="preserve">for </w:t>
      </w:r>
      <w:ins w:id="37" w:author="dugalh" w:date="2017-04-13T20:28:00Z">
        <w:r w:rsidR="00D91A4E">
          <w:t xml:space="preserve">the </w:t>
        </w:r>
      </w:ins>
      <w:r>
        <w:t>spontaneous recruitment of other plants</w:t>
      </w:r>
      <w:r w:rsidR="00D61588">
        <w:t xml:space="preserve"> </w:t>
      </w:r>
      <w:r w:rsidR="00D61588">
        <w:fldChar w:fldCharType="begin" w:fldLock="1"/>
      </w:r>
      <w:r w:rsidR="0012318C">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and Yeaton, 2013; Mills and Cowling, 2010)", "plainTextFormattedCitation" : "(Adie and Yeaton, 2013; Mills and Cowling, 2010)", "previouslyFormattedCitation" : "(Adie and Yeaton, 2013; Mills and Cowling, 2010)" }, "properties" : { "noteIndex" : 0 }, "schema" : "https://github.com/citation-style-language/schema/raw/master/csl-citation.json" }</w:instrText>
      </w:r>
      <w:r w:rsidR="00D61588">
        <w:fldChar w:fldCharType="separate"/>
      </w:r>
      <w:r w:rsidR="00925D5C" w:rsidRPr="00925D5C">
        <w:rPr>
          <w:noProof/>
          <w:lang w:val="en-ZA" w:eastAsia="en-ZA"/>
        </w:rPr>
        <w:t>(Adie and Yeaton, 2013; Mills and Cowling, 2010)</w:t>
      </w:r>
      <w:r w:rsidR="00D61588">
        <w:rPr>
          <w:lang w:val="en-ZA" w:eastAsia="en-ZA"/>
        </w:rPr>
        <w:fldChar w:fldCharType="end"/>
      </w:r>
      <w:r w:rsidR="00D61588">
        <w:t xml:space="preserve">.  </w:t>
      </w:r>
      <w:del w:id="38" w:author="dugalh" w:date="2017-04-13T20:28:00Z">
        <w:r w:rsidR="00CF32E4" w:rsidDel="00D91A4E">
          <w:delText>Observations at two Spekboom restoration sites showed that over a period of 40 to 50 years</w:delText>
        </w:r>
        <w:r w:rsidR="00911D30" w:rsidDel="00D91A4E">
          <w:delText xml:space="preserve">, woody canopy and other species </w:delText>
        </w:r>
        <w:r w:rsidR="00911D30" w:rsidDel="00D91A4E">
          <w:lastRenderedPageBreak/>
          <w:delText xml:space="preserve">re-established </w:delText>
        </w:r>
        <w:r w:rsidR="003459AE" w:rsidDel="00D91A4E">
          <w:delText>such that the composition of the restored thicket</w:delText>
        </w:r>
        <w:r w:rsidR="00911D30" w:rsidDel="00D91A4E">
          <w:delText xml:space="preserve"> approximate</w:delText>
        </w:r>
        <w:r w:rsidR="003459AE" w:rsidDel="00D91A4E">
          <w:delText>d</w:delText>
        </w:r>
        <w:r w:rsidR="00911D30" w:rsidDel="00D91A4E">
          <w:delText xml:space="preserve"> </w:delText>
        </w:r>
        <w:r w:rsidR="003459AE" w:rsidDel="00D91A4E">
          <w:delText>that</w:delText>
        </w:r>
        <w:r w:rsidR="00911D30" w:rsidDel="00D91A4E">
          <w:delText xml:space="preserve"> of intact thicket</w:delText>
        </w:r>
        <w:r w:rsidR="00CF32E4" w:rsidDel="00D91A4E">
          <w:delText xml:space="preserve"> </w:delText>
        </w:r>
        <w:r w:rsidR="00D61588" w:rsidDel="00D91A4E">
          <w:fldChar w:fldCharType="begin" w:fldLock="1"/>
        </w:r>
        <w:r w:rsidR="0012318C" w:rsidDel="00D91A4E">
          <w:del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"formattedCitation" : "(van der Vyver et al., 2013)", "plainTextFormattedCitation" : "(van der Vyver et al., 2013)", "previouslyFormattedCitation" : "(van der Vyver et al., 2013)" }, "properties" : { "noteIndex" : 0 }, "schema" : "https://github.com/citation-style-language/schema/raw/master/csl-citation.json" }</w:delInstrText>
        </w:r>
        <w:r w:rsidR="00D61588" w:rsidDel="00D91A4E">
          <w:fldChar w:fldCharType="separate"/>
        </w:r>
        <w:r w:rsidR="00925D5C" w:rsidRPr="00925D5C" w:rsidDel="00D91A4E">
          <w:rPr>
            <w:noProof/>
            <w:lang w:val="en-ZA" w:eastAsia="en-ZA"/>
          </w:rPr>
          <w:delText>(van der Vyver et al., 2013)</w:delText>
        </w:r>
        <w:r w:rsidR="00D61588" w:rsidDel="00D91A4E">
          <w:rPr>
            <w:lang w:val="en-ZA" w:eastAsia="en-ZA"/>
          </w:rPr>
          <w:fldChar w:fldCharType="end"/>
        </w:r>
        <w:r w:rsidR="00D61588" w:rsidDel="00D91A4E">
          <w:delText xml:space="preserve">.    </w:delText>
        </w:r>
      </w:del>
      <w:commentRangeEnd w:id="29"/>
      <w:r w:rsidR="00925D5C">
        <w:rPr>
          <w:rStyle w:val="CommentReference"/>
        </w:rPr>
        <w:commentReference w:id="29"/>
      </w:r>
      <w:commentRangeEnd w:id="30"/>
      <w:r w:rsidR="009F5E97">
        <w:rPr>
          <w:rStyle w:val="CommentReference"/>
        </w:rPr>
        <w:commentReference w:id="30"/>
      </w:r>
      <w:commentRangeEnd w:id="31"/>
      <w:r w:rsidR="00D91A4E">
        <w:rPr>
          <w:rStyle w:val="CommentReference"/>
        </w:rPr>
        <w:commentReference w:id="31"/>
      </w:r>
    </w:p>
    <w:p w14:paraId="7019AFF0" w14:textId="77777777" w:rsidR="00D61588" w:rsidRDefault="00D61588" w:rsidP="00D61588">
      <w:pPr>
        <w:pStyle w:val="1TeksCharChar"/>
      </w:pPr>
    </w:p>
    <w:p w14:paraId="247F770F" w14:textId="1BCFBADC" w:rsidR="00D61588" w:rsidRDefault="0084644E" w:rsidP="00D61588">
      <w:pPr>
        <w:pStyle w:val="1TeksCharChar"/>
      </w:pPr>
      <w:proofErr w:type="spellStart"/>
      <w:r w:rsidRPr="0084644E">
        <w:t>Spekboom</w:t>
      </w:r>
      <w:proofErr w:type="spellEnd"/>
      <w:r w:rsidR="00D61588">
        <w:t xml:space="preserve"> canopy cover maps are required to assist in the restoration process.  There is a need for greater accuracy and repeatability than is possible with </w:t>
      </w:r>
      <w:r w:rsidR="000B7E0A">
        <w:t xml:space="preserve">field based mapping </w:t>
      </w:r>
      <w:r w:rsidR="00D61588">
        <w:t>technique</w:t>
      </w:r>
      <w:r w:rsidR="000B7E0A">
        <w:t>s</w:t>
      </w:r>
      <w:r w:rsidR="00D61588">
        <w:t xml:space="preserve">.  </w:t>
      </w:r>
      <w:r w:rsidR="003768C7">
        <w:t xml:space="preserve">Field mapping is time consuming and costly and is not practical </w:t>
      </w:r>
      <w:r w:rsidR="00384F66">
        <w:t xml:space="preserve">over large areas </w:t>
      </w:r>
      <w:r w:rsidR="003768C7">
        <w:rPr>
          <w:lang w:eastAsia="zh-CN"/>
        </w:rPr>
        <w:fldChar w:fldCharType="begin" w:fldLock="1"/>
      </w:r>
      <w:r w:rsidR="00FA5B4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"collection-title" : "Series",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Powell, 2009)", "plainTextFormattedCitation" : "(Eisfelder et al., 2012; Lu, 2006; Powell, 2009)", "previouslyFormattedCitation" : "(Eisfelder et al., 2012; Lu, 2006; Powell, 2009)" }, "properties" : { "noteIndex" : 0 }, "schema" : "https://github.com/citation-style-language/schema/raw/master/csl-citation.json" }</w:instrText>
      </w:r>
      <w:r w:rsidR="003768C7">
        <w:rPr>
          <w:lang w:eastAsia="zh-CN"/>
        </w:rPr>
        <w:fldChar w:fldCharType="separate"/>
      </w:r>
      <w:r w:rsidR="00FA5B49" w:rsidRPr="00FA5B49">
        <w:rPr>
          <w:noProof/>
          <w:lang w:val="en-ZA" w:eastAsia="en-ZA"/>
        </w:rPr>
        <w:t>(Eisfelder et al., 2012; Lu, 2006; Powell, 2009)</w:t>
      </w:r>
      <w:r w:rsidR="003768C7">
        <w:rPr>
          <w:lang w:val="en-ZA" w:eastAsia="en-ZA"/>
        </w:rPr>
        <w:fldChar w:fldCharType="end"/>
      </w:r>
      <w:r w:rsidR="003768C7">
        <w:rPr>
          <w:lang w:val="en-ZA" w:eastAsia="en-ZA"/>
        </w:rPr>
        <w:t xml:space="preserve">.  </w:t>
      </w:r>
      <w:r w:rsidR="003768C7">
        <w:t>The impracticality of manual field mapping is confounded in the Subtropical Thicket biome due to its density</w:t>
      </w:r>
      <w:r w:rsidR="00384F66">
        <w:t xml:space="preserve"> (inaccessibility)</w:t>
      </w:r>
      <w:r w:rsidR="003768C7">
        <w:t xml:space="preserve">, heterogeneous nature and complex growth forms </w:t>
      </w:r>
      <w:r w:rsidR="003768C7">
        <w:fldChar w:fldCharType="begin" w:fldLock="1"/>
      </w:r>
      <w:r w:rsidR="00FA5B49">
        <w:instrText>ADDIN CSL_CITATION { "citationItems" : [ { "id" : "ITEM-1", "itemData" : { "author" : [ { "dropping-particle" : "", "family" : "Powell", "given" : "Michael John", "non-dropping-particle" : "", "parse-names" : false, "suffix" : "" } ], "collection-title" : "Series",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"mendeley" : { "formattedCitation" : "(Powell, 2009)", "plainTextFormattedCitation" : "(Powell, 2009)", "previouslyFormattedCitation" : "(Powell, 2009)" }, "properties" : { "noteIndex" : 0 }, "schema" : "https://github.com/citation-style-language/schema/raw/master/csl-citation.json" }</w:instrText>
      </w:r>
      <w:r w:rsidR="003768C7">
        <w:fldChar w:fldCharType="separate"/>
      </w:r>
      <w:r w:rsidR="00FA5B49" w:rsidRPr="00FA5B49">
        <w:rPr>
          <w:noProof/>
        </w:rPr>
        <w:t>(Powell, 2009)</w:t>
      </w:r>
      <w:r w:rsidR="003768C7">
        <w:fldChar w:fldCharType="end"/>
      </w:r>
      <w:r w:rsidR="003768C7">
        <w:t xml:space="preserve">.  </w:t>
      </w:r>
      <w:commentRangeStart w:id="39"/>
      <w:commentRangeStart w:id="40"/>
      <w:commentRangeStart w:id="41"/>
      <w:r w:rsidR="00D61588">
        <w:t xml:space="preserve">One of the factors informing the identification of candidate restoration areas is the level of degradation. This </w:t>
      </w:r>
      <w:proofErr w:type="gramStart"/>
      <w:r w:rsidR="00D61588">
        <w:t>can be estimated</w:t>
      </w:r>
      <w:proofErr w:type="gramEnd"/>
      <w:r w:rsidR="00D61588">
        <w:t xml:space="preserve"> from the existing canopy cover and measures of intact canopy cover in a similar habitat to the restoration area.  Measures of intact canopy cover also provide a guide as to an appropriate planting density.  Restoration progress </w:t>
      </w:r>
      <w:proofErr w:type="gramStart"/>
      <w:r w:rsidR="00D61588">
        <w:t>can be monitored</w:t>
      </w:r>
      <w:proofErr w:type="gramEnd"/>
      <w:r w:rsidR="00D61588">
        <w:t xml:space="preserve"> by updating the canopy cover map over time.  Canopy cover represents a first step towards being able to remotely sense biomass </w:t>
      </w:r>
      <w:r w:rsidR="00D61588">
        <w:fldChar w:fldCharType="begin" w:fldLock="1"/>
      </w:r>
      <w:r w:rsidR="0012318C">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et al., 2012; Ludwig et al., 1975; Suganuma et al., 2006)", "plainTextFormattedCitation" : "(Eisfelder et al., 2012; Ludwig et al., 1975; Suganuma et al., 2006)", "previouslyFormattedCitation" : "(Eisfelder et al., 2012; Ludwig et al., 1975; Suganuma et al., 2006)" }, "properties" : { "noteIndex" : 0 }, "schema" : "https://github.com/citation-style-language/schema/raw/master/csl-citation.json" }</w:instrText>
      </w:r>
      <w:r w:rsidR="00D61588">
        <w:fldChar w:fldCharType="separate"/>
      </w:r>
      <w:r w:rsidR="00925D5C" w:rsidRPr="00925D5C">
        <w:rPr>
          <w:noProof/>
        </w:rPr>
        <w:t>(Eisfelder et al., 2012; Ludwig et al., 1975; Suganuma et al., 2006)</w:t>
      </w:r>
      <w:r w:rsidR="00D61588">
        <w:fldChar w:fldCharType="end"/>
      </w:r>
      <w:r w:rsidR="00D61588">
        <w:t xml:space="preserve">,  which would assist in the carbon accounting required for trading credits on the international market </w:t>
      </w:r>
      <w:r w:rsidR="00D61588">
        <w:fldChar w:fldCharType="begin" w:fldLock="1"/>
      </w:r>
      <w:r w:rsidR="0012318C">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rsidR="00D61588">
        <w:fldChar w:fldCharType="separate"/>
      </w:r>
      <w:r w:rsidR="00925D5C" w:rsidRPr="00925D5C">
        <w:rPr>
          <w:noProof/>
          <w:lang w:val="en-ZA" w:eastAsia="en-ZA"/>
        </w:rPr>
        <w:t>(Mills et al., 2010)</w:t>
      </w:r>
      <w:r w:rsidR="00D61588">
        <w:rPr>
          <w:lang w:val="en-ZA" w:eastAsia="en-ZA"/>
        </w:rPr>
        <w:fldChar w:fldCharType="end"/>
      </w:r>
      <w:r w:rsidR="00D61588">
        <w:rPr>
          <w:lang w:val="en-ZA" w:eastAsia="en-ZA"/>
        </w:rPr>
        <w:t xml:space="preserve">.  </w:t>
      </w:r>
      <w:commentRangeEnd w:id="39"/>
      <w:r w:rsidR="000B7E0A">
        <w:rPr>
          <w:rStyle w:val="CommentReference"/>
        </w:rPr>
        <w:commentReference w:id="39"/>
      </w:r>
      <w:commentRangeEnd w:id="40"/>
      <w:r w:rsidR="00672EE4">
        <w:rPr>
          <w:rStyle w:val="CommentReference"/>
        </w:rPr>
        <w:commentReference w:id="40"/>
      </w:r>
      <w:commentRangeEnd w:id="41"/>
      <w:r w:rsidR="00D636A1">
        <w:rPr>
          <w:rStyle w:val="CommentReference"/>
        </w:rPr>
        <w:commentReference w:id="41"/>
      </w:r>
    </w:p>
    <w:p w14:paraId="49075171" w14:textId="77777777" w:rsidR="00D61588" w:rsidRDefault="00D61588" w:rsidP="00D61588">
      <w:pPr>
        <w:pStyle w:val="1TeksCharChar"/>
      </w:pPr>
    </w:p>
    <w:commentRangeStart w:id="42"/>
    <w:commentRangeStart w:id="43"/>
    <w:p w14:paraId="38CC3178" w14:textId="1E55602C" w:rsidR="00D61588" w:rsidRDefault="00D61588" w:rsidP="00D61588">
      <w:pPr>
        <w:pStyle w:val="1TeksCharChar"/>
      </w:pPr>
      <w:r>
        <w:fldChar w:fldCharType="begin" w:fldLock="1"/>
      </w:r>
      <w:r w:rsidR="0012318C">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r>
        <w:rPr>
          <w:lang w:val="en-ZA" w:eastAsia="en-ZA"/>
        </w:rPr>
        <w:fldChar w:fldCharType="end"/>
      </w:r>
      <w:r>
        <w:rPr>
          <w:lang w:val="en-ZA" w:eastAsia="en-ZA"/>
        </w:rPr>
        <w:t xml:space="preserve"> conducted </w:t>
      </w:r>
      <w:r>
        <w:t xml:space="preserve">a </w:t>
      </w:r>
      <w:ins w:id="44" w:author="dugalh" w:date="2017-04-13T20:31:00Z">
        <w:r w:rsidR="00D91A4E">
          <w:t xml:space="preserve">general </w:t>
        </w:r>
      </w:ins>
      <w:commentRangeStart w:id="45"/>
      <w:r>
        <w:t xml:space="preserve">degradation </w:t>
      </w:r>
      <w:commentRangeEnd w:id="45"/>
      <w:r w:rsidR="00672EE4">
        <w:rPr>
          <w:rStyle w:val="CommentReference"/>
        </w:rPr>
        <w:commentReference w:id="45"/>
      </w:r>
      <w:r>
        <w:t xml:space="preserve">mapping study </w:t>
      </w:r>
      <w:ins w:id="46" w:author="dugalh" w:date="2017-04-13T20:31:00Z">
        <w:r w:rsidR="00D91A4E">
          <w:t xml:space="preserve">of the </w:t>
        </w:r>
      </w:ins>
      <w:ins w:id="47" w:author="dugalh" w:date="2017-04-13T20:32:00Z">
        <w:r w:rsidR="00D91A4E">
          <w:t xml:space="preserve">biomes occurring </w:t>
        </w:r>
      </w:ins>
      <w:r>
        <w:t xml:space="preserve">in the Little Karoo.  A 1:50000 vegetation map developed by </w:t>
      </w:r>
      <w:r>
        <w:fldChar w:fldCharType="begin" w:fldLock="1"/>
      </w:r>
      <w:r w:rsidR="0012318C">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"manualFormatting" : "Vlok, Cowling &amp; Wolf (2005)", "plainTextFormattedCitation" : "(Vlok et al., 2005)", "previouslyFormattedCitation" : "(Vlok et al., 2005)" }, "properties" : { "noteIndex" : 0 }, "schema" : "https://github.com/citation-style-language/schema/raw/master/csl-citation.json" }</w:instrText>
      </w:r>
      <w:r>
        <w:fldChar w:fldCharType="separate"/>
      </w:r>
      <w:r w:rsidRPr="00F1536C">
        <w:rPr>
          <w:noProof/>
          <w:lang w:val="en-ZA" w:eastAsia="en-ZA"/>
        </w:rPr>
        <w:t xml:space="preserve">Vlok, Cowling &amp; Wolf </w:t>
      </w:r>
      <w:r>
        <w:rPr>
          <w:noProof/>
          <w:lang w:val="en-ZA" w:eastAsia="en-ZA"/>
        </w:rPr>
        <w:t>(</w:t>
      </w:r>
      <w:r w:rsidRPr="00F1536C">
        <w:rPr>
          <w:noProof/>
          <w:lang w:val="en-ZA" w:eastAsia="en-ZA"/>
        </w:rPr>
        <w:t>2005)</w:t>
      </w:r>
      <w:r>
        <w:rPr>
          <w:lang w:val="en-ZA" w:eastAsia="en-ZA"/>
        </w:rPr>
        <w:fldChar w:fldCharType="end"/>
      </w:r>
      <w:r>
        <w:t xml:space="preserve"> was used to delineate different habitats so they could be treated separately.  </w:t>
      </w:r>
      <w:ins w:id="48" w:author="dugalh" w:date="2017-04-13T20:32:00Z">
        <w:r w:rsidR="00D91A4E">
          <w:t xml:space="preserve">A coarse </w:t>
        </w:r>
      </w:ins>
      <w:del w:id="49" w:author="dugalh" w:date="2017-04-13T20:32:00Z">
        <w:r w:rsidDel="00D91A4E">
          <w:delText xml:space="preserve">The </w:delText>
        </w:r>
      </w:del>
      <w:ins w:id="50" w:author="dugalh" w:date="2017-04-13T20:32:00Z">
        <w:r w:rsidR="00D91A4E">
          <w:t xml:space="preserve">three level </w:t>
        </w:r>
      </w:ins>
      <w:r>
        <w:t xml:space="preserve">degradation </w:t>
      </w:r>
      <w:del w:id="51" w:author="dugalh" w:date="2017-04-13T20:32:00Z">
        <w:r w:rsidDel="00D91A4E">
          <w:delText xml:space="preserve">levels </w:delText>
        </w:r>
      </w:del>
      <w:ins w:id="52" w:author="dugalh" w:date="2017-04-13T20:32:00Z">
        <w:r w:rsidR="00D91A4E">
          <w:t xml:space="preserve">classification </w:t>
        </w:r>
      </w:ins>
      <w:r>
        <w:t xml:space="preserve">of Subtropical Thicket </w:t>
      </w:r>
      <w:del w:id="53" w:author="dugalh" w:date="2017-04-13T20:32:00Z">
        <w:r w:rsidDel="00D91A4E">
          <w:delText xml:space="preserve">were </w:delText>
        </w:r>
      </w:del>
      <w:proofErr w:type="gramStart"/>
      <w:ins w:id="54" w:author="dugalh" w:date="2017-04-13T20:32:00Z">
        <w:r w:rsidR="00D91A4E">
          <w:t xml:space="preserve">was </w:t>
        </w:r>
      </w:ins>
      <w:r>
        <w:t>derived</w:t>
      </w:r>
      <w:proofErr w:type="gramEnd"/>
      <w:r>
        <w:t xml:space="preserve"> by </w:t>
      </w:r>
      <w:proofErr w:type="spellStart"/>
      <w:r>
        <w:t>thresholding</w:t>
      </w:r>
      <w:proofErr w:type="spellEnd"/>
      <w:r>
        <w:t xml:space="preserve"> </w:t>
      </w:r>
      <w:r w:rsidR="00672EE4">
        <w:t xml:space="preserve">250m resolution </w:t>
      </w:r>
      <w:r>
        <w:t xml:space="preserve">MODIS NDVI data.  </w:t>
      </w:r>
      <w:del w:id="55" w:author="dugalh" w:date="2017-04-13T20:33:00Z">
        <w:r w:rsidDel="00D91A4E">
          <w:delText xml:space="preserve">North and south facing slopes were treated separately to account for the different densities of </w:delText>
        </w:r>
        <w:r w:rsidR="0084644E" w:rsidRPr="0084644E" w:rsidDel="00D91A4E">
          <w:delText>Spekboom</w:delText>
        </w:r>
        <w:r w:rsidDel="00D91A4E">
          <w:delText xml:space="preserve"> in these topographies.  To exploit the relative greenness of </w:delText>
        </w:r>
        <w:r w:rsidR="0084644E" w:rsidRPr="0084644E" w:rsidDel="00D91A4E">
          <w:delText>Spekboom</w:delText>
        </w:r>
        <w:r w:rsidDel="00D91A4E">
          <w:delText xml:space="preserve"> compared to the background vegetation, data from the September </w:delText>
        </w:r>
        <w:commentRangeStart w:id="56"/>
        <w:commentRangeStart w:id="57"/>
        <w:r w:rsidDel="00D91A4E">
          <w:delText xml:space="preserve">growing season </w:delText>
        </w:r>
        <w:commentRangeEnd w:id="56"/>
        <w:r w:rsidR="00672EE4" w:rsidDel="00D91A4E">
          <w:rPr>
            <w:rStyle w:val="CommentReference"/>
          </w:rPr>
          <w:commentReference w:id="56"/>
        </w:r>
        <w:commentRangeEnd w:id="57"/>
        <w:r w:rsidR="00341A97" w:rsidDel="00D91A4E">
          <w:rPr>
            <w:rStyle w:val="CommentReference"/>
          </w:rPr>
          <w:commentReference w:id="57"/>
        </w:r>
        <w:r w:rsidDel="00D91A4E">
          <w:delText xml:space="preserve">was used for the thresholding.  This NDVI data was averaged over </w:delText>
        </w:r>
        <w:commentRangeStart w:id="58"/>
        <w:commentRangeStart w:id="59"/>
        <w:r w:rsidDel="00D91A4E">
          <w:delText>two years</w:delText>
        </w:r>
        <w:commentRangeEnd w:id="58"/>
        <w:r w:rsidR="00672EE4" w:rsidDel="00D91A4E">
          <w:rPr>
            <w:rStyle w:val="CommentReference"/>
          </w:rPr>
          <w:commentReference w:id="58"/>
        </w:r>
      </w:del>
      <w:commentRangeEnd w:id="59"/>
      <w:r w:rsidR="00F30D19">
        <w:rPr>
          <w:rStyle w:val="CommentReference"/>
        </w:rPr>
        <w:commentReference w:id="59"/>
      </w:r>
      <w:commentRangeStart w:id="60"/>
      <w:commentRangeStart w:id="61"/>
      <w:del w:id="62" w:author="dugalh" w:date="2017-04-13T20:33:00Z">
        <w:r w:rsidDel="00D91A4E">
          <w:delText xml:space="preserve">.  </w:delText>
        </w:r>
      </w:del>
      <w:r>
        <w:t xml:space="preserve">The study was successful at estimating </w:t>
      </w:r>
      <w:ins w:id="63" w:author="dugalh" w:date="2017-04-13T20:34:00Z">
        <w:r w:rsidR="00D91A4E">
          <w:t xml:space="preserve">three </w:t>
        </w:r>
      </w:ins>
      <w:del w:id="64" w:author="dugalh" w:date="2017-04-13T20:34:00Z">
        <w:r w:rsidDel="00D91A4E">
          <w:delText xml:space="preserve">intact, moderate and severe </w:delText>
        </w:r>
      </w:del>
      <w:r>
        <w:t>degradation levels</w:t>
      </w:r>
      <w:ins w:id="65" w:author="dugalh" w:date="2017-04-13T20:34:00Z">
        <w:r w:rsidR="00D91A4E">
          <w:t xml:space="preserve"> (intact, moderate and severe)</w:t>
        </w:r>
      </w:ins>
      <w:r>
        <w:t xml:space="preserve"> of </w:t>
      </w:r>
      <w:proofErr w:type="spellStart"/>
      <w:r w:rsidR="0084644E" w:rsidRPr="0084644E">
        <w:t>Spekboom</w:t>
      </w:r>
      <w:proofErr w:type="spellEnd"/>
      <w:r>
        <w:t xml:space="preserve"> thicket.  </w:t>
      </w:r>
      <w:commentRangeEnd w:id="60"/>
      <w:r w:rsidR="00672EE4">
        <w:rPr>
          <w:rStyle w:val="CommentReference"/>
        </w:rPr>
        <w:commentReference w:id="60"/>
      </w:r>
      <w:commentRangeEnd w:id="42"/>
      <w:commentRangeEnd w:id="43"/>
      <w:commentRangeEnd w:id="61"/>
      <w:ins w:id="66" w:author="dugalh" w:date="2017-04-13T20:35:00Z">
        <w:r w:rsidR="00D91A4E">
          <w:t xml:space="preserve"> </w:t>
        </w:r>
      </w:ins>
      <w:r w:rsidR="00C84DC8">
        <w:rPr>
          <w:rStyle w:val="CommentReference"/>
        </w:rPr>
        <w:commentReference w:id="61"/>
      </w:r>
      <w:r w:rsidR="00672EE4">
        <w:rPr>
          <w:rStyle w:val="CommentReference"/>
        </w:rPr>
        <w:commentReference w:id="42"/>
      </w:r>
      <w:r w:rsidR="00341A97">
        <w:rPr>
          <w:rStyle w:val="CommentReference"/>
        </w:rPr>
        <w:commentReference w:id="43"/>
      </w:r>
    </w:p>
    <w:p w14:paraId="69A297DE" w14:textId="360826B6" w:rsidR="006B0D71" w:rsidRDefault="006B0D71" w:rsidP="00D61588">
      <w:pPr>
        <w:pStyle w:val="1TeksCharChar"/>
      </w:pPr>
    </w:p>
    <w:p w14:paraId="559EF4F9" w14:textId="4C6A9B9D" w:rsidR="00B439B1" w:rsidRDefault="00B439B1" w:rsidP="00B439B1">
      <w:pPr>
        <w:pStyle w:val="1TeksCharChar"/>
      </w:pPr>
      <w:r>
        <w:t xml:space="preserve">Currently, there is an initiative to involve private land-owners in </w:t>
      </w:r>
      <w:ins w:id="67" w:author="dugalh" w:date="2017-04-13T18:42:00Z">
        <w:r w:rsidR="00341A97">
          <w:t xml:space="preserve">Subtropical Thicket </w:t>
        </w:r>
      </w:ins>
      <w:commentRangeStart w:id="68"/>
      <w:r>
        <w:t xml:space="preserve">restoration </w:t>
      </w:r>
      <w:commentRangeEnd w:id="68"/>
      <w:r w:rsidR="00672EE4">
        <w:rPr>
          <w:rStyle w:val="CommentReference"/>
        </w:rPr>
        <w:commentReference w:id="68"/>
      </w:r>
      <w:r>
        <w:t xml:space="preserve">in order to broaden its impact </w:t>
      </w:r>
      <w:r>
        <w:fldChar w:fldCharType="begin" w:fldLock="1"/>
      </w:r>
      <w:r>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"noteIndex" : 0 }, "schema" : "https://github.com/citation-style-language/schema/raw/master/csl-citation.json" }</w:instrText>
      </w:r>
      <w:r>
        <w:fldChar w:fldCharType="separate"/>
      </w:r>
      <w:r w:rsidRPr="00925D5C">
        <w:rPr>
          <w:noProof/>
          <w:lang w:val="en-ZA" w:eastAsia="en-ZA"/>
        </w:rPr>
        <w:t>(Curran et al., 2012; Mills et al., 2010)</w:t>
      </w:r>
      <w:r>
        <w:rPr>
          <w:lang w:val="en-ZA" w:eastAsia="en-ZA"/>
        </w:rPr>
        <w:fldChar w:fldCharType="end"/>
      </w:r>
      <w:r>
        <w:t xml:space="preserve">.  </w:t>
      </w:r>
      <w:proofErr w:type="spellStart"/>
      <w:ins w:id="69" w:author="dugalh" w:date="2017-04-13T21:02:00Z">
        <w:r w:rsidR="007E12F1">
          <w:t>Spekboom</w:t>
        </w:r>
        <w:proofErr w:type="spellEnd"/>
        <w:r w:rsidR="007E12F1">
          <w:t xml:space="preserve"> is to </w:t>
        </w:r>
        <w:proofErr w:type="gramStart"/>
        <w:r w:rsidR="007E12F1">
          <w:t>be planted</w:t>
        </w:r>
        <w:proofErr w:type="gramEnd"/>
        <w:r w:rsidR="007E12F1">
          <w:t xml:space="preserve"> in </w:t>
        </w:r>
        <w:r w:rsidR="006C2A76">
          <w:t>stand sizes</w:t>
        </w:r>
        <w:r w:rsidR="007E12F1">
          <w:t xml:space="preserve"> </w:t>
        </w:r>
      </w:ins>
      <w:ins w:id="70" w:author="dugalh" w:date="2017-04-13T21:17:00Z">
        <w:r w:rsidR="00D15E0E">
          <w:t>as small as three</w:t>
        </w:r>
      </w:ins>
      <w:ins w:id="71" w:author="dugalh" w:date="2017-04-13T21:02:00Z">
        <w:r w:rsidR="007E12F1">
          <w:t xml:space="preserve"> hectares on these lands.  </w:t>
        </w:r>
      </w:ins>
      <w:commentRangeStart w:id="72"/>
      <w:del w:id="73" w:author="dugalh" w:date="2017-04-13T21:05:00Z">
        <w:r w:rsidDel="006C2A76">
          <w:delText>Maps at a resolution of 1.5m or smaller</w:delText>
        </w:r>
      </w:del>
      <w:commentRangeEnd w:id="72"/>
      <w:r w:rsidR="006C2A76">
        <w:rPr>
          <w:rStyle w:val="CommentReference"/>
        </w:rPr>
        <w:commentReference w:id="72"/>
      </w:r>
      <w:ins w:id="74" w:author="dugalh" w:date="2017-04-13T21:05:00Z">
        <w:r w:rsidR="006C2A76">
          <w:t>V</w:t>
        </w:r>
      </w:ins>
      <w:ins w:id="75" w:author="dugalh" w:date="2017-04-13T21:16:00Z">
        <w:r w:rsidR="00D15E0E">
          <w:t>HR</w:t>
        </w:r>
      </w:ins>
      <w:ins w:id="76" w:author="dugalh" w:date="2017-04-13T21:05:00Z">
        <w:r w:rsidR="006C2A76">
          <w:t xml:space="preserve"> maps</w:t>
        </w:r>
      </w:ins>
      <w:r>
        <w:t xml:space="preserve"> are required to provide sufficient spatial detail </w:t>
      </w:r>
      <w:commentRangeStart w:id="77"/>
      <w:r>
        <w:t xml:space="preserve">for </w:t>
      </w:r>
      <w:ins w:id="78" w:author="dugalh" w:date="2017-04-13T20:53:00Z">
        <w:r w:rsidR="000D2610">
          <w:t xml:space="preserve">accurately </w:t>
        </w:r>
      </w:ins>
      <w:ins w:id="79" w:author="dugalh" w:date="2017-04-13T21:01:00Z">
        <w:r w:rsidR="001D3AAD">
          <w:lastRenderedPageBreak/>
          <w:t>monitoring</w:t>
        </w:r>
      </w:ins>
      <w:ins w:id="80" w:author="dugalh" w:date="2017-04-13T20:53:00Z">
        <w:r w:rsidR="000D2610">
          <w:t xml:space="preserve"> </w:t>
        </w:r>
      </w:ins>
      <w:ins w:id="81" w:author="dugalh" w:date="2017-04-13T20:54:00Z">
        <w:r w:rsidR="00400EDC">
          <w:t xml:space="preserve">canopy cover in these </w:t>
        </w:r>
      </w:ins>
      <w:del w:id="82" w:author="dugalh" w:date="2017-04-13T21:03:00Z">
        <w:r w:rsidDel="007E12F1">
          <w:delText xml:space="preserve">working with </w:delText>
        </w:r>
      </w:del>
      <w:del w:id="83" w:author="dugalh" w:date="2017-04-13T19:10:00Z">
        <w:r w:rsidDel="00542837">
          <w:delText xml:space="preserve">expected </w:delText>
        </w:r>
      </w:del>
      <w:ins w:id="84" w:author="dugalh" w:date="2017-04-13T19:10:00Z">
        <w:r w:rsidR="00542837">
          <w:t xml:space="preserve">small </w:t>
        </w:r>
      </w:ins>
      <w:ins w:id="85" w:author="dugalh" w:date="2017-04-13T21:05:00Z">
        <w:r w:rsidR="006C2A76">
          <w:t xml:space="preserve">planting </w:t>
        </w:r>
      </w:ins>
      <w:r>
        <w:t>stand</w:t>
      </w:r>
      <w:ins w:id="86" w:author="dugalh" w:date="2017-04-13T21:03:00Z">
        <w:r w:rsidR="007E12F1">
          <w:t>s</w:t>
        </w:r>
      </w:ins>
      <w:del w:id="87" w:author="dugalh" w:date="2017-04-13T21:03:00Z">
        <w:r w:rsidDel="007E12F1">
          <w:delText xml:space="preserve"> sizes of the order of 50 hectares</w:delText>
        </w:r>
      </w:del>
      <w:commentRangeEnd w:id="77"/>
      <w:r w:rsidR="00672EE4">
        <w:rPr>
          <w:rStyle w:val="CommentReference"/>
        </w:rPr>
        <w:commentReference w:id="77"/>
      </w:r>
      <w:r>
        <w:t xml:space="preserve">.  </w:t>
      </w:r>
      <w:commentRangeStart w:id="88"/>
      <w:r>
        <w:t xml:space="preserve">High spatial resolution imagery is also necessary to facilitate discrimination of small </w:t>
      </w:r>
      <w:proofErr w:type="spellStart"/>
      <w:r>
        <w:t>Spekboom</w:t>
      </w:r>
      <w:proofErr w:type="spellEnd"/>
      <w:r>
        <w:t xml:space="preserve"> clumps from the complex and varying mosaic vegetation in which it occurs.  </w:t>
      </w:r>
      <w:commentRangeEnd w:id="88"/>
      <w:r w:rsidR="002147E3">
        <w:rPr>
          <w:rStyle w:val="CommentReference"/>
        </w:rPr>
        <w:commentReference w:id="88"/>
      </w:r>
      <w:ins w:id="89" w:author="dugalh" w:date="2017-04-13T21:14:00Z">
        <w:r w:rsidR="006C2A76">
          <w:rPr>
            <w:lang w:val="en-ZA" w:eastAsia="en-ZA"/>
          </w:rPr>
          <w:t xml:space="preserve"> </w:t>
        </w:r>
      </w:ins>
      <w:r>
        <w:t xml:space="preserve">To achieve sufficient accuracy for carbon storage estimations, it will be necessary to estimate canopy cover in finer detail than the three levels of degradation </w:t>
      </w:r>
      <w:ins w:id="90" w:author="Adriaan Van Niekerk" w:date="2017-03-03T10:54:00Z">
        <w:r w:rsidR="009F5E97">
          <w:t>and</w:t>
        </w:r>
        <w:del w:id="91" w:author="dugalh" w:date="2017-04-13T21:15:00Z">
          <w:r w:rsidR="009F5E97" w:rsidDel="00D15E0E">
            <w:delText xml:space="preserve"> at </w:delText>
          </w:r>
        </w:del>
        <w:r w:rsidR="009F5E97">
          <w:t xml:space="preserve">250m resolution </w:t>
        </w:r>
      </w:ins>
      <w:r>
        <w:t xml:space="preserve">used in </w:t>
      </w:r>
      <w:r>
        <w:fldChar w:fldCharType="begin" w:fldLock="1"/>
      </w:r>
      <w: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w:t>
      </w:r>
      <w:del w:id="92" w:author="dugalh" w:date="2017-04-13T20:51:00Z">
        <w:r w:rsidDel="000D2610">
          <w:delText xml:space="preserve">   </w:delText>
        </w:r>
      </w:del>
    </w:p>
    <w:p w14:paraId="7702B965" w14:textId="77777777" w:rsidR="00B439B1" w:rsidRDefault="00B439B1" w:rsidP="00D61588">
      <w:pPr>
        <w:pStyle w:val="1TeksCharChar"/>
      </w:pPr>
    </w:p>
    <w:p w14:paraId="2B49BD79" w14:textId="4C2951FD" w:rsidR="0014609F" w:rsidRDefault="000B7998" w:rsidP="00D61588">
      <w:pPr>
        <w:pStyle w:val="1TeksCharChar"/>
        <w:rPr>
          <w:ins w:id="93" w:author="dugalh" w:date="2017-04-13T21:25:00Z"/>
        </w:rPr>
      </w:pPr>
      <w:r>
        <w:t xml:space="preserve">Multi-spectral </w:t>
      </w:r>
      <w:r w:rsidR="00263223">
        <w:t xml:space="preserve">VHR imagery </w:t>
      </w:r>
      <w:proofErr w:type="gramStart"/>
      <w:r w:rsidR="001A5A62">
        <w:t xml:space="preserve">has been </w:t>
      </w:r>
      <w:r w:rsidR="002949C4">
        <w:t xml:space="preserve">successfully </w:t>
      </w:r>
      <w:r w:rsidR="001A5A62">
        <w:t>used</w:t>
      </w:r>
      <w:proofErr w:type="gramEnd"/>
      <w:r w:rsidR="001A5A62">
        <w:t xml:space="preserve"> </w:t>
      </w:r>
      <w:r w:rsidR="00263223">
        <w:t>for vegetation mapping</w:t>
      </w:r>
      <w:r w:rsidR="001A5A62">
        <w:t xml:space="preserve"> in a number of studies</w:t>
      </w:r>
      <w:r w:rsidR="00263223">
        <w:t xml:space="preserve">.  </w:t>
      </w:r>
      <w:commentRangeStart w:id="94"/>
      <w:r w:rsidR="003969AF">
        <w:t xml:space="preserve">A combination of spectral, vegetation index, band ratio and textural features are commonly used to provide informative measures capable of distinguishing vegetation classes </w:t>
      </w:r>
      <w:r w:rsidR="003969AF">
        <w:fldChar w:fldCharType="begin" w:fldLock="1"/>
      </w:r>
      <w:r w:rsidR="007E140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Ghosh and Joshi, 2014; Johansen et al., 2007; Koll\u00e1r et al., 2013; Mustafa and Habeeb, 2014)", "plainTextFormattedCitation" : "(Basu et al., 2015; Ghosh and Joshi, 2014; Johansen et al., 2007; Koll\u00e1r et al., 2013; Mustafa and Habeeb, 2014)", "previouslyFormattedCitation" : "(Basu et al., 2015; Ghosh and Joshi, 2014; Johansen et al., 2007; Koll\u00e1r et al., 2013; Mustafa and Habeeb, 2014)" }, "properties" : { "noteIndex" : 0 }, "schema" : "https://github.com/citation-style-language/schema/raw/master/csl-citation.json" }</w:instrText>
      </w:r>
      <w:r w:rsidR="003969AF">
        <w:fldChar w:fldCharType="separate"/>
      </w:r>
      <w:r w:rsidR="003969AF" w:rsidRPr="00864485">
        <w:rPr>
          <w:noProof/>
        </w:rPr>
        <w:t>(Basu et al., 2015; Ghosh and Joshi, 2014; Johansen et al., 2007; Kollár et al., 2013; Mustafa and Habeeb, 2014)</w:t>
      </w:r>
      <w:r w:rsidR="003969AF">
        <w:fldChar w:fldCharType="end"/>
      </w:r>
      <w:r w:rsidR="003969AF">
        <w:t xml:space="preserve">.  </w:t>
      </w:r>
      <w:commentRangeEnd w:id="94"/>
      <w:r w:rsidR="007C0DCA">
        <w:rPr>
          <w:rStyle w:val="CommentReference"/>
        </w:rPr>
        <w:commentReference w:id="94"/>
      </w:r>
      <w:r w:rsidR="007E44BA">
        <w:t xml:space="preserve">Approaches based on the classification of segmented image objects (object based image analysis (OBIA)) are popular </w:t>
      </w:r>
      <w:r w:rsidR="007E44BA">
        <w:fldChar w:fldCharType="begin" w:fldLock="1"/>
      </w:r>
      <w:r w:rsidR="007E140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et al., 2013; Mustafa and Habeeb, 2014; Ouyang et al., 2011)", "plainTextFormattedCitation" : "(Basu et al., 2015; Ghosh and Joshi, 2014; Johansen et al., 2007; Koll\u00e1r et al., 2013; Mustafa and Habeeb, 2014; Ouyang et al., 2011)", "previouslyFormattedCitation" : "(Basu et al., 2015; Ghosh and Joshi, 2014; Johansen et al., 2007; Koll\u00e1r et al., 2013; Mustafa and Habeeb, 2014; Ouyang et al., 2011)" }, "properties" : { "noteIndex" : 0 }, "schema" : "https://github.com/citation-style-language/schema/raw/master/csl-citation.json" }</w:instrText>
      </w:r>
      <w:r w:rsidR="007E44BA">
        <w:fldChar w:fldCharType="separate"/>
      </w:r>
      <w:r w:rsidR="00084E58" w:rsidRPr="00084E58">
        <w:rPr>
          <w:noProof/>
        </w:rPr>
        <w:t>(Basu et al., 2015; Ghosh and Joshi, 2014; Johansen et al., 2007; Kollár et al., 2013; Mustafa and Habeeb, 2014; Ouyang et al., 2011)</w:t>
      </w:r>
      <w:r w:rsidR="007E44BA">
        <w:fldChar w:fldCharType="end"/>
      </w:r>
      <w:r w:rsidR="007E44BA">
        <w:t xml:space="preserve"> and </w:t>
      </w:r>
      <w:r w:rsidR="00F941FB">
        <w:t xml:space="preserve">are found to slightly </w:t>
      </w:r>
      <w:r w:rsidR="007E44BA">
        <w:t>outperform pixel based approaches</w:t>
      </w:r>
      <w:r w:rsidR="00084E58">
        <w:t xml:space="preserve"> </w:t>
      </w:r>
      <w:r w:rsidR="00084E58">
        <w:fldChar w:fldCharType="begin" w:fldLock="1"/>
      </w:r>
      <w:r w:rsidR="00084E58">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instrText>
      </w:r>
      <w:r w:rsidR="00084E58">
        <w:fldChar w:fldCharType="separate"/>
      </w:r>
      <w:r w:rsidR="00084E58" w:rsidRPr="00084E58">
        <w:rPr>
          <w:noProof/>
        </w:rPr>
        <w:t>(Ghosh and Joshi, 2014; Ouyang et al., 2011)</w:t>
      </w:r>
      <w:r w:rsidR="00084E58">
        <w:fldChar w:fldCharType="end"/>
      </w:r>
      <w:r w:rsidR="00084E58">
        <w:t xml:space="preserve">.  Per pixel classification </w:t>
      </w:r>
      <w:r w:rsidR="00F941FB">
        <w:t>nevertheless</w:t>
      </w:r>
      <w:r w:rsidR="00084E58">
        <w:t xml:space="preserve"> </w:t>
      </w:r>
      <w:r w:rsidR="009F5E97">
        <w:t xml:space="preserve">provided </w:t>
      </w:r>
      <w:r w:rsidR="00084E58">
        <w:t xml:space="preserve">good and useful mapping accuracy in a number of studies </w:t>
      </w:r>
      <w:r w:rsidR="00084E58">
        <w:fldChar w:fldCharType="begin" w:fldLock="1"/>
      </w:r>
      <w:r w:rsidR="007E140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rsidR="00084E58">
        <w:fldChar w:fldCharType="separate"/>
      </w:r>
      <w:r w:rsidR="003A42E6" w:rsidRPr="003A42E6">
        <w:rPr>
          <w:noProof/>
        </w:rPr>
        <w:t>(Boyden et al., 2007; de Castro et al., 2012; Mehner et al., 2004)</w:t>
      </w:r>
      <w:r w:rsidR="00084E58">
        <w:fldChar w:fldCharType="end"/>
      </w:r>
      <w:r w:rsidR="00F941FB">
        <w:t xml:space="preserve"> and is a simpler and faster method</w:t>
      </w:r>
      <w:ins w:id="95" w:author="dugalh" w:date="2017-06-16T17:37:00Z">
        <w:r w:rsidR="00CE146A">
          <w:t xml:space="preserve">, not requiring </w:t>
        </w:r>
      </w:ins>
      <w:ins w:id="96" w:author="dugalh" w:date="2017-06-16T17:38:00Z">
        <w:r w:rsidR="00CE146A">
          <w:t xml:space="preserve">user specification of algorithm and </w:t>
        </w:r>
      </w:ins>
      <w:ins w:id="97" w:author="dugalh" w:date="2017-06-16T17:39:00Z">
        <w:r w:rsidR="00CE146A">
          <w:t xml:space="preserve">associated </w:t>
        </w:r>
      </w:ins>
      <w:ins w:id="98" w:author="dugalh" w:date="2017-06-16T17:38:00Z">
        <w:r w:rsidR="00CE146A">
          <w:t>parameters.</w:t>
        </w:r>
      </w:ins>
      <w:ins w:id="99" w:author="dugalh" w:date="2017-06-16T17:37:00Z">
        <w:r w:rsidR="00CE146A">
          <w:t xml:space="preserve"> </w:t>
        </w:r>
      </w:ins>
      <w:commentRangeStart w:id="100"/>
      <w:commentRangeStart w:id="101"/>
      <w:commentRangeStart w:id="102"/>
      <w:del w:id="103" w:author="dugalh" w:date="2017-06-16T17:37:00Z">
        <w:r w:rsidR="002949C4" w:rsidDel="00CE146A">
          <w:delText>;</w:delText>
        </w:r>
        <w:r w:rsidR="00F941FB" w:rsidDel="00CE146A">
          <w:delText xml:space="preserve"> not requiring </w:delText>
        </w:r>
        <w:commentRangeStart w:id="104"/>
        <w:commentRangeStart w:id="105"/>
        <w:r w:rsidR="00F941FB" w:rsidDel="00CE146A">
          <w:delText>expensive</w:delText>
        </w:r>
        <w:r w:rsidR="00904851" w:rsidDel="00CE146A">
          <w:delText>,</w:delText>
        </w:r>
        <w:r w:rsidR="00F941FB" w:rsidDel="00CE146A">
          <w:delText xml:space="preserve"> proprietary </w:delText>
        </w:r>
        <w:r w:rsidR="00864485" w:rsidDel="00CE146A">
          <w:delText xml:space="preserve">segmentation </w:delText>
        </w:r>
        <w:r w:rsidR="00F941FB" w:rsidDel="00CE146A">
          <w:delText>software</w:delText>
        </w:r>
        <w:commentRangeEnd w:id="104"/>
        <w:r w:rsidR="00A93B29" w:rsidDel="00CE146A">
          <w:rPr>
            <w:rStyle w:val="CommentReference"/>
          </w:rPr>
          <w:commentReference w:id="104"/>
        </w:r>
        <w:commentRangeEnd w:id="100"/>
        <w:commentRangeEnd w:id="105"/>
        <w:r w:rsidR="007C0DCA" w:rsidDel="00CE146A">
          <w:rPr>
            <w:rStyle w:val="CommentReference"/>
          </w:rPr>
          <w:commentReference w:id="105"/>
        </w:r>
      </w:del>
      <w:r w:rsidR="009F5E97">
        <w:rPr>
          <w:rStyle w:val="CommentReference"/>
        </w:rPr>
        <w:commentReference w:id="100"/>
      </w:r>
      <w:commentRangeEnd w:id="101"/>
      <w:r w:rsidR="00F05B74">
        <w:rPr>
          <w:rStyle w:val="CommentReference"/>
        </w:rPr>
        <w:commentReference w:id="101"/>
      </w:r>
      <w:commentRangeEnd w:id="102"/>
      <w:r w:rsidR="00CE146A">
        <w:rPr>
          <w:rStyle w:val="CommentReference"/>
        </w:rPr>
        <w:commentReference w:id="102"/>
      </w:r>
      <w:r w:rsidR="007E44BA">
        <w:t>.</w:t>
      </w:r>
      <w:r w:rsidR="00F941FB">
        <w:t xml:space="preserve">  </w:t>
      </w:r>
    </w:p>
    <w:p w14:paraId="04074E75" w14:textId="77777777" w:rsidR="007C0DCA" w:rsidRDefault="007C0DCA" w:rsidP="00D61588">
      <w:pPr>
        <w:pStyle w:val="1TeksCharChar"/>
      </w:pPr>
    </w:p>
    <w:p w14:paraId="7F3C965B" w14:textId="15CDBC98" w:rsidR="0014609F" w:rsidRDefault="003969AF" w:rsidP="00FC29D9">
      <w:pPr>
        <w:pStyle w:val="1TeksCharChar"/>
        <w:rPr>
          <w:ins w:id="106" w:author="dugalh" w:date="2017-04-13T21:25:00Z"/>
        </w:rPr>
      </w:pPr>
      <w:proofErr w:type="gramStart"/>
      <w:r>
        <w:t>A variety of supervised approaches are</w:t>
      </w:r>
      <w:proofErr w:type="gramEnd"/>
      <w:r>
        <w:t xml:space="preserve"> used for classification of features derived from VHR imagery.  Some authors found the Bayes normal (maximum likelihood (ML)) classifier to adequately model their class distributions </w:t>
      </w:r>
      <w:r>
        <w:fldChar w:fldCharType="begin" w:fldLock="1"/>
      </w:r>
      <w:r w:rsidR="007E140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fldChar w:fldCharType="separate"/>
      </w:r>
      <w:r w:rsidRPr="003A42E6">
        <w:rPr>
          <w:noProof/>
        </w:rPr>
        <w:t>(Boyden et al., 2007; de Castro et al., 2012; Mehner et al., 2004)</w:t>
      </w:r>
      <w:r>
        <w:fldChar w:fldCharType="end"/>
      </w:r>
      <w:r>
        <w:t xml:space="preserve">.  Others adopted more sophisticated approaches such as support vector machines </w:t>
      </w:r>
      <w:r>
        <w:fldChar w:fldCharType="begin" w:fldLock="1"/>
      </w:r>
      <w: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"plainTextFormattedCitation" : "(Ghosh and Joshi, 2014)", "previouslyFormattedCitation" : "(Ghosh and Joshi, 2014)" }, "properties" : { "noteIndex" : 0 }, "schema" : "https://github.com/citation-style-language/schema/raw/master/csl-citation.json" }</w:instrText>
      </w:r>
      <w:r>
        <w:fldChar w:fldCharType="separate"/>
      </w:r>
      <w:r w:rsidRPr="003A42E6">
        <w:rPr>
          <w:noProof/>
        </w:rPr>
        <w:t>(Ghosh and Joshi, 2014)</w:t>
      </w:r>
      <w:r>
        <w:fldChar w:fldCharType="end"/>
      </w:r>
      <w:r>
        <w:t xml:space="preserve"> and neural networks </w:t>
      </w:r>
      <w:r>
        <w:fldChar w:fldCharType="begin" w:fldLock="1"/>
      </w:r>
      <w:r w:rsidR="007E140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Mustafa and Habeeb, 2014)", "plainTextFormattedCitation" : "(Basu et al., 2015; Mustafa and Habeeb, 2014)", "previouslyFormattedCitation" : "(Basu et al., 2015; Mustafa and Habeeb, 2014)" }, "properties" : { "noteIndex" : 0 }, "schema" : "https://github.com/citation-style-language/schema/raw/master/csl-citation.json" }</w:instrText>
      </w:r>
      <w:r>
        <w:fldChar w:fldCharType="separate"/>
      </w:r>
      <w:r w:rsidRPr="003A42E6">
        <w:rPr>
          <w:noProof/>
        </w:rPr>
        <w:t>(Basu et al., 2015; Mustafa and Habeeb, 2014)</w:t>
      </w:r>
      <w:r>
        <w:fldChar w:fldCharType="end"/>
      </w:r>
      <w:r>
        <w:t xml:space="preserve">.  </w:t>
      </w:r>
      <w:commentRangeStart w:id="107"/>
      <w:commentRangeStart w:id="108"/>
      <w:del w:id="109" w:author="dugalh" w:date="2017-06-16T18:34:00Z">
        <w:r w:rsidDel="005762CF">
          <w:delText>Proprietary a</w:delText>
        </w:r>
      </w:del>
      <w:ins w:id="110" w:author="dugalh" w:date="2017-06-16T18:34:00Z">
        <w:r w:rsidR="005762CF">
          <w:t>A</w:t>
        </w:r>
      </w:ins>
      <w:r>
        <w:t xml:space="preserve">lgorithms </w:t>
      </w:r>
      <w:commentRangeEnd w:id="107"/>
      <w:r>
        <w:rPr>
          <w:rStyle w:val="CommentReference"/>
        </w:rPr>
        <w:commentReference w:id="107"/>
      </w:r>
      <w:commentRangeEnd w:id="108"/>
      <w:r w:rsidR="005762CF">
        <w:rPr>
          <w:rStyle w:val="CommentReference"/>
        </w:rPr>
        <w:commentReference w:id="108"/>
      </w:r>
      <w:r>
        <w:t xml:space="preserve">implemented in the </w:t>
      </w:r>
      <w:proofErr w:type="spellStart"/>
      <w:r>
        <w:t>eCognition</w:t>
      </w:r>
      <w:proofErr w:type="spellEnd"/>
      <w:r>
        <w:t xml:space="preserve"> software package </w:t>
      </w:r>
      <w:r>
        <w:fldChar w:fldCharType="begin" w:fldLock="1"/>
      </w:r>
      <w:r>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"(Trimble, 2016)", "plainTextFormattedCitation" : "(Trimble, 2016)", "previouslyFormattedCitation" : "(Trimble, 2016)" }, "properties" : { "noteIndex" : 0 }, "schema" : "https://github.com/citation-style-language/schema/raw/master/csl-citation.json" }</w:instrText>
      </w:r>
      <w:r>
        <w:fldChar w:fldCharType="separate"/>
      </w:r>
      <w:r w:rsidRPr="00357368">
        <w:rPr>
          <w:noProof/>
        </w:rPr>
        <w:t>(Trimble, 2016)</w:t>
      </w:r>
      <w:r>
        <w:fldChar w:fldCharType="end"/>
      </w:r>
      <w:ins w:id="111" w:author="dugalh" w:date="2017-06-16T18:39:00Z">
        <w:r w:rsidR="00FC29D9" w:rsidRPr="00FC29D9">
          <w:t xml:space="preserve"> </w:t>
        </w:r>
        <w:r w:rsidR="00FC29D9">
          <w:t>, such as the fuzzy and hierarchical approaches</w:t>
        </w:r>
        <w:r w:rsidR="00FC29D9">
          <w:t>,</w:t>
        </w:r>
      </w:ins>
      <w:r>
        <w:t xml:space="preserve"> are also frequently used for VHR image classification </w:t>
      </w:r>
      <w:r>
        <w:fldChar w:fldCharType="begin" w:fldLock="1"/>
      </w:r>
      <w:r>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"(Johansen et al., 2007; Koll\u00e1r et al., 2013; Ouyang et al., 2011)", "plainTextFormattedCitation" : "(Johansen et al., 2007; Koll\u00e1r et al., 2013; Ouyang et al., 2011)", "previouslyFormattedCitation" : "(Johansen et al., 2007; Koll\u00e1r et al., 2013; Ouyang et al., 2011)" }, "properties" : { "noteIndex" : 0 }, "schema" : "https://github.com/citation-style-language/schema/raw/master/csl-citation.json" }</w:instrText>
      </w:r>
      <w:r>
        <w:fldChar w:fldCharType="separate"/>
      </w:r>
      <w:r w:rsidRPr="00D43FD2">
        <w:rPr>
          <w:noProof/>
        </w:rPr>
        <w:t>(Johansen et al., 2007; Kollár et al., 2013; Ouyang et al., 2011)</w:t>
      </w:r>
      <w:r>
        <w:fldChar w:fldCharType="end"/>
      </w:r>
      <w:r>
        <w:t>.</w:t>
      </w:r>
    </w:p>
    <w:p w14:paraId="279DEADD" w14:textId="77777777" w:rsidR="007C0DCA" w:rsidRDefault="007C0DCA" w:rsidP="00D61588">
      <w:pPr>
        <w:pStyle w:val="1TeksCharChar"/>
      </w:pPr>
    </w:p>
    <w:p w14:paraId="260ED064" w14:textId="5850C28B" w:rsidR="007E44BA" w:rsidRDefault="00012564" w:rsidP="00D61588">
      <w:pPr>
        <w:pStyle w:val="1TeksCharChar"/>
      </w:pPr>
      <w:ins w:id="112" w:author="dugalh" w:date="2017-06-16T18:46:00Z">
        <w:r>
          <w:t xml:space="preserve">As the number of features increases, the amount of data required </w:t>
        </w:r>
        <w:proofErr w:type="gramStart"/>
        <w:r>
          <w:t>to adequately represent</w:t>
        </w:r>
        <w:proofErr w:type="gramEnd"/>
        <w:r>
          <w:t xml:space="preserve"> class distributions in the increased feature space increases exponentially.  This is known as the “curse of  dimensionality” </w:t>
        </w:r>
        <w:r>
          <w:fldChar w:fldCharType="begin" w:fldLock="1"/>
        </w:r>
        <w:r>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Pr="00B550FC">
          <w:rPr>
            <w:noProof/>
          </w:rPr>
          <w:t>(Bishop, 2003)</w:t>
        </w:r>
        <w:r>
          <w:fldChar w:fldCharType="end"/>
        </w:r>
        <w:r>
          <w:t xml:space="preserve">.   For finite training samples, increasing the features beyond </w:t>
        </w:r>
        <w:r>
          <w:lastRenderedPageBreak/>
          <w:t xml:space="preserve">a certain point results in overtraining and a decrease in the classifier accuracy.  This is called the “peaking phenomenon” </w:t>
        </w:r>
        <w:r>
          <w:fldChar w:fldCharType="begin" w:fldLock="1"/>
        </w:r>
        <w:r>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Pr="00B550FC">
          <w:rPr>
            <w:noProof/>
          </w:rPr>
          <w:t>(Jain et al., 2000)</w:t>
        </w:r>
        <w:r>
          <w:fldChar w:fldCharType="end"/>
        </w:r>
        <w:r>
          <w:t xml:space="preserve">.  The peaking phenomenon makes it necessary to </w:t>
        </w:r>
      </w:ins>
      <w:ins w:id="113" w:author="dugalh" w:date="2017-06-16T18:50:00Z">
        <w:r w:rsidR="00556491">
          <w:t xml:space="preserve">apply feature selection to </w:t>
        </w:r>
      </w:ins>
      <w:ins w:id="114" w:author="dugalh" w:date="2017-06-16T18:46:00Z">
        <w:r>
          <w:t xml:space="preserve">reduce the size of the feature set to a salient minimum in order to achieve an accurate classifier.  </w:t>
        </w:r>
      </w:ins>
      <w:ins w:id="115" w:author="dugalh" w:date="2017-06-16T18:43:00Z">
        <w:r w:rsidR="00A9057E">
          <w:t>High dimensional data sets typically contain redundancy amongst the features.  Traditional approaches to feature selection are prone to instability and selection of sub-optimal features in these circumstances</w:t>
        </w:r>
      </w:ins>
      <w:ins w:id="116" w:author="dugalh" w:date="2017-06-16T18:49:00Z">
        <w:r w:rsidR="00556491">
          <w:t xml:space="preserve"> </w:t>
        </w:r>
        <w:r w:rsidR="00556491">
          <w:fldChar w:fldCharType="begin" w:fldLock="1"/>
        </w:r>
      </w:ins>
      <w:r w:rsidR="00595A9E">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"ITEM-2", "itemData" : { "DOI" : "10.1016/j.patcog.2015.11.007", "ISBN" : "1532-4435", "ISSN" : "01678655", "abstract" : "We present a unifying framework for information theoretic feature selection, bringing almost two decades of research on heuristic filter criteria under a single theoretical interpretation. This is in response to the question: \u201cwhat are the implicit statistical assumptions of feature selection criteria based on mutual information?\u201d. To answer this, we adopt a different strategy than is usual in the feature selection literature\u2014instead of trying to define a criterion, we derive one, directly from a clearly specified objective function: the conditional likelihood of the training labels. While many hand-designed heuristic criteria try to optimize a definition of feature \u2018relevancy\u2019 and \u2018redundancy\u2019, our approach leads to a probabilistic framework which naturally incorporates these concepts. As a result we can unify the numerous criteria published over the last two decades, and show them to be low-order approximations to the exact (but intractable) optimisation problem. The primary contribution is to show that common heuristics for information based feature selection (including Markov Blanket algorithms as a special case) are approximate iterative maximisers of the con- ditional likelihood. A large empirical study provides strong evidence to favour certain classes of criteria, in particular those that balance the relative size of the relevancy/redundancy terms. Overall we conclude that the JMI criterion (Yang and Moody, 1999; Meyer et al., 2008) provides the best tradeoff in terms of accuracy, stability, and flexibility with small data samples. Keywords: feature selection, mutual information, conditional likelihood", "author" : [ { "dropping-particle" : "", "family" : "Brown", "given" : "Gavin", "non-dropping-particle" : "", "parse-names" : false, "suffix" : "" }, { "dropping-particle" : "", "family" : "Pocock", "given" : "Adam", "non-dropping-particle" : "", "parse-names" : false, "suffix" : "" }, { "dropping-particle" : "", "family" : "Zhao", "given" : "Ming-Jie", "non-dropping-particle" : "", "parse-names" : false, "suffix" : "" }, { "dropping-particle" : "", "family" : "Lujan", "given" : "Mikel", "non-dropping-particle" : "", "parse-names" : false, "suffix" : "" } ], "container-title" : "Journal of Machine Learning Research", "id" : "ITEM-2", "issued" : { "date-parts" : [ [ "2012" ] ] }, "note" : "Excellent paper, taking a rigorous theoretical approach to understand all feature selection in a comon information theoretic framework. Raises important points about what makes a good feature selector. Also looks quite extensively at high feat dim low N problems in both theoretical and empirical perspective. Somewhat nullifies my method and other similar clustering approaches. The benefit of clustering up front is that you can hand pick features. This is probably not of interest in things like genetics and and hand writing recognition.", "page" : "27-66", "title" : "Conditional likelihood maximisation: A unifying framework for mutual information feature selection", "type" : "article-journal", "volume" : "13" }, "uris" : [ "http://www.mendeley.com/documents/?uuid=1bf995b4-a042-4500-af98-21a3d802ea17" ] } ], "mendeley" : { "formattedCitation" : "(Brown et al., 2012; Tolosi and Lengauer, 2011)", "plainTextFormattedCitation" : "(Brown et al., 2012; Tolosi and Lengauer, 2011)", "previouslyFormattedCitation" : "(Brown et al., 2012; Tolosi and Lengauer, 2011)" }, "properties" : { "noteIndex" : 0 }, "schema" : "https://github.com/citation-style-language/schema/raw/master/csl-citation.json" }</w:instrText>
      </w:r>
      <w:r w:rsidR="00556491">
        <w:fldChar w:fldCharType="separate"/>
      </w:r>
      <w:r w:rsidR="00556491" w:rsidRPr="00556491">
        <w:rPr>
          <w:noProof/>
        </w:rPr>
        <w:t>(Brown et al., 2012; Tolosi and Lengauer, 2011)</w:t>
      </w:r>
      <w:ins w:id="117" w:author="dugalh" w:date="2017-06-16T18:49:00Z">
        <w:r w:rsidR="00556491">
          <w:fldChar w:fldCharType="end"/>
        </w:r>
      </w:ins>
      <w:ins w:id="118" w:author="dugalh" w:date="2017-06-16T18:43:00Z">
        <w:r w:rsidR="00A9057E">
          <w:t xml:space="preserve">.  </w:t>
        </w:r>
      </w:ins>
      <w:commentRangeStart w:id="119"/>
      <w:commentRangeStart w:id="120"/>
      <w:r w:rsidR="001F0BAA">
        <w:t>R</w:t>
      </w:r>
      <w:r w:rsidR="00864485">
        <w:t>anking</w:t>
      </w:r>
      <w:commentRangeEnd w:id="119"/>
      <w:r w:rsidR="003969AF">
        <w:rPr>
          <w:rStyle w:val="CommentReference"/>
        </w:rPr>
        <w:commentReference w:id="119"/>
      </w:r>
      <w:commentRangeEnd w:id="120"/>
      <w:r w:rsidR="00A26C41">
        <w:rPr>
          <w:rStyle w:val="CommentReference"/>
        </w:rPr>
        <w:commentReference w:id="120"/>
      </w:r>
      <w:r w:rsidR="00864485">
        <w:t xml:space="preserve"> </w:t>
      </w:r>
      <w:r w:rsidR="001F0BAA">
        <w:t xml:space="preserve">features </w:t>
      </w:r>
      <w:r w:rsidR="00864485">
        <w:t xml:space="preserve">based on some </w:t>
      </w:r>
      <w:proofErr w:type="spellStart"/>
      <w:r w:rsidR="00864485">
        <w:t>separability</w:t>
      </w:r>
      <w:proofErr w:type="spellEnd"/>
      <w:r w:rsidR="00864485">
        <w:t xml:space="preserve"> </w:t>
      </w:r>
      <w:r w:rsidR="0014609F">
        <w:t xml:space="preserve">or importance </w:t>
      </w:r>
      <w:r w:rsidR="00864485">
        <w:t>measure</w:t>
      </w:r>
      <w:r w:rsidR="0014609F">
        <w:t xml:space="preserve"> </w:t>
      </w:r>
      <w:r w:rsidR="00E7054D">
        <w:t xml:space="preserve">of individual features </w:t>
      </w:r>
      <w:r w:rsidR="00864485">
        <w:t xml:space="preserve">is </w:t>
      </w:r>
      <w:r w:rsidR="0014609F">
        <w:t>common</w:t>
      </w:r>
      <w:r w:rsidR="000B7998">
        <w:t>ly used</w:t>
      </w:r>
      <w:r w:rsidR="001F0BAA">
        <w:t xml:space="preserve"> as a </w:t>
      </w:r>
      <w:commentRangeStart w:id="121"/>
      <w:commentRangeStart w:id="122"/>
      <w:r w:rsidR="001F0BAA">
        <w:t>feature selection method</w:t>
      </w:r>
      <w:r w:rsidR="0014609F">
        <w:t xml:space="preserve"> </w:t>
      </w:r>
      <w:commentRangeEnd w:id="121"/>
      <w:r w:rsidR="00A93B29">
        <w:rPr>
          <w:rStyle w:val="CommentReference"/>
        </w:rPr>
        <w:commentReference w:id="121"/>
      </w:r>
      <w:commentRangeEnd w:id="122"/>
      <w:r w:rsidR="000C446C">
        <w:rPr>
          <w:rStyle w:val="CommentReference"/>
        </w:rPr>
        <w:commentReference w:id="122"/>
      </w:r>
      <w:r w:rsidR="0014609F">
        <w:fldChar w:fldCharType="begin" w:fldLock="1"/>
      </w:r>
      <w:r w:rsidR="0014609F">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"(Basu et al., 2015; Johansen et al., 2007; Koll\u00e1r et al., 2013)", "plainTextFormattedCitation" : "(Basu et al., 2015; Johansen et al., 2007; Koll\u00e1r et al., 2013)", "previouslyFormattedCitation" : "(Basu et al., 2015; Johansen et al., 2007; Koll\u00e1r et al., 2013)" }, "properties" : { "noteIndex" : 0 }, "schema" : "https://github.com/citation-style-language/schema/raw/master/csl-citation.json" }</w:instrText>
      </w:r>
      <w:r w:rsidR="0014609F">
        <w:fldChar w:fldCharType="separate"/>
      </w:r>
      <w:r w:rsidR="0014609F" w:rsidRPr="0014609F">
        <w:rPr>
          <w:noProof/>
        </w:rPr>
        <w:t>(Basu et al., 2015; Johansen et al., 2007; Kollár et al., 2013)</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904851">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"(Tolosi and Lengauer, 2011)", "plainTextFormattedCitation" : "(Tolosi and Lengauer, 2011)", "previouslyFormattedCitation" : "(Tolosi and Lengauer, 2011)" }, "properties" : { "noteIndex" : 0 }, "schema" : "https://github.com/citation-style-language/schema/raw/master/csl-citation.json" }</w:instrText>
      </w:r>
      <w:r w:rsidR="00E7054D">
        <w:fldChar w:fldCharType="separate"/>
      </w:r>
      <w:r w:rsidR="00E7054D" w:rsidRPr="00E7054D">
        <w:rPr>
          <w:noProof/>
        </w:rPr>
        <w:t>(Tolosi and Lengauer, 2011)</w:t>
      </w:r>
      <w:r w:rsidR="00E7054D">
        <w:fldChar w:fldCharType="end"/>
      </w:r>
      <w:r w:rsidR="00E7054D">
        <w:t xml:space="preserve">.  </w:t>
      </w:r>
      <w:r w:rsidR="0014609F">
        <w:fldChar w:fldCharType="begin" w:fldLock="1"/>
      </w:r>
      <w:r w:rsidR="00E7054D">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"noteIndex" : 0 }, "schema" : "https://github.com/citation-style-language/schema/raw/master/csl-citation.json" }</w:instrText>
      </w:r>
      <w:r w:rsidR="0014609F">
        <w:fldChar w:fldCharType="separate"/>
      </w:r>
      <w:r w:rsidR="0014609F" w:rsidRPr="0014609F">
        <w:rPr>
          <w:noProof/>
        </w:rPr>
        <w:t xml:space="preserve">Ghosh and Joshi </w:t>
      </w:r>
      <w:r w:rsidR="00E7054D">
        <w:rPr>
          <w:noProof/>
        </w:rPr>
        <w:t>(</w:t>
      </w:r>
      <w:r w:rsidR="0014609F" w:rsidRPr="0014609F">
        <w:rPr>
          <w:noProof/>
        </w:rPr>
        <w:t>2014)</w:t>
      </w:r>
      <w:r w:rsidR="0014609F">
        <w:fldChar w:fldCharType="end"/>
      </w:r>
      <w:r w:rsidR="0014609F">
        <w:t xml:space="preserve"> used recursive feature elimination (RFE) (also known as backward elimination)</w:t>
      </w:r>
      <w:proofErr w:type="gramStart"/>
      <w:r w:rsidR="00E7054D">
        <w:t>;</w:t>
      </w:r>
      <w:proofErr w:type="gramEnd"/>
      <w:r w:rsidR="0014609F">
        <w:t xml:space="preserve"> a greedy search technique</w:t>
      </w:r>
      <w:r w:rsidR="001F0BAA">
        <w:t xml:space="preserve"> to select informative features</w:t>
      </w:r>
      <w:r w:rsidR="00E7054D">
        <w:t>.  Of the reviewed studies, this was the only one to use a feature selection method</w:t>
      </w:r>
      <w:r w:rsidR="0014609F">
        <w:t xml:space="preserve"> that considers the </w:t>
      </w:r>
      <w:r w:rsidR="00E7054D">
        <w:t xml:space="preserve">effect of feature redundancy </w:t>
      </w:r>
      <w:r w:rsidR="0014609F">
        <w:t xml:space="preserve">by evaluating </w:t>
      </w:r>
      <w:r w:rsidR="00E7054D">
        <w:t>features</w:t>
      </w:r>
      <w:r w:rsidR="0014609F">
        <w:t xml:space="preserve"> in combination.   </w:t>
      </w:r>
    </w:p>
    <w:p w14:paraId="069274FA" w14:textId="77777777" w:rsidR="000B7998" w:rsidDel="007D664C" w:rsidRDefault="000B7998" w:rsidP="00D61588">
      <w:pPr>
        <w:pStyle w:val="1TeksCharChar"/>
        <w:rPr>
          <w:del w:id="123" w:author="dugalh" w:date="2017-04-13T21:26:00Z"/>
        </w:rPr>
      </w:pPr>
    </w:p>
    <w:p w14:paraId="7BD7E42C" w14:textId="77777777" w:rsidR="000B7998" w:rsidRDefault="000B7998" w:rsidP="00D61588">
      <w:pPr>
        <w:pStyle w:val="1TeksCharChar"/>
      </w:pPr>
    </w:p>
    <w:p w14:paraId="3EA8C581" w14:textId="04CE4897" w:rsidR="003A25E0" w:rsidRDefault="00002830" w:rsidP="003A25E0">
      <w:pPr>
        <w:pStyle w:val="1TeksCharChar"/>
      </w:pPr>
      <w:r>
        <w:t>The majority</w:t>
      </w:r>
      <w:r w:rsidR="009A6874">
        <w:t xml:space="preserve"> of the reviewed vegetation mapping studies were applied to small areas, typically covered by a single satellite image </w:t>
      </w:r>
      <w:r w:rsidR="009A6874">
        <w:fldChar w:fldCharType="begin" w:fldLock="1"/>
      </w:r>
      <w:r w:rsidR="007E140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"(Boyden et al., 2007; Ghosh and Joshi, 2014; Johansen et al., 2007; Koll\u00e1r et al., 2013; Mehner et al., 2004; Ouyang et al., 2011)", "plainTextFormattedCitation" : "(Boyden et al., 2007; Ghosh and Joshi, 2014; Johansen et al., 2007; Koll\u00e1r et al., 2013; Mehner et al., 2004; Ouyang et al., 2011)", "previouslyFormattedCitation" : "(Boyden et al., 2007; Ghosh and Joshi, 2014; Johansen et al., 2007; Koll\u00e1r et al., 2013; Mehner et al., 2004; Ouyang et al., 2011)" }, "properties" : { "noteIndex" : 0 }, "schema" : "https://github.com/citation-style-language/schema/raw/master/csl-citation.json" }</w:instrText>
      </w:r>
      <w:r w:rsidR="009A6874">
        <w:fldChar w:fldCharType="separate"/>
      </w:r>
      <w:r w:rsidR="009A6874" w:rsidRPr="00D5559C">
        <w:rPr>
          <w:noProof/>
        </w:rPr>
        <w:t>(Boyden et al., 2007; Ghosh and Joshi, 2014; Johansen et al., 2007; Kollár et al., 2013; Mehner et al., 2004; Ouyang et al., 2011)</w:t>
      </w:r>
      <w:r w:rsidR="009A6874">
        <w:fldChar w:fldCharType="end"/>
      </w:r>
      <w:r w:rsidR="009A6874">
        <w:t xml:space="preserve">.  </w:t>
      </w:r>
      <w:r w:rsidR="009A076A">
        <w:t>Radiometric corrections</w:t>
      </w:r>
      <w:r w:rsidR="009A6874">
        <w:t xml:space="preserve"> are sometimes ignored for </w:t>
      </w:r>
      <w:r w:rsidR="009A076A">
        <w:t>small study areas</w:t>
      </w:r>
      <w:r w:rsidR="009A6874">
        <w:t xml:space="preserve"> </w:t>
      </w:r>
      <w:r w:rsidR="009A6874">
        <w:fldChar w:fldCharType="begin" w:fldLock="1"/>
      </w:r>
      <w:r w:rsidR="007E140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"(Boyden et al., 2007)", "plainTextFormattedCitation" : "(Boyden et al., 2007)", "previouslyFormattedCitation" : "(Boyden et al., 2007)" }, "properties" : { "noteIndex" : 0 }, "schema" : "https://github.com/citation-style-language/schema/raw/master/csl-citation.json" }</w:instrText>
      </w:r>
      <w:r w:rsidR="009A6874">
        <w:fldChar w:fldCharType="separate"/>
      </w:r>
      <w:r w:rsidR="009A6874" w:rsidRPr="00CB2B5B">
        <w:rPr>
          <w:noProof/>
        </w:rPr>
        <w:t>(Boyden et al., 2007)</w:t>
      </w:r>
      <w:r w:rsidR="009A6874">
        <w:fldChar w:fldCharType="end"/>
      </w:r>
      <w:r w:rsidR="009A6874">
        <w:t xml:space="preserve"> or partially handled using </w:t>
      </w:r>
      <w:r w:rsidR="009A076A">
        <w:t>conversion</w:t>
      </w:r>
      <w:r w:rsidR="009A6874">
        <w:t xml:space="preserve"> to top of atmosphere (TOA) radiance </w:t>
      </w:r>
      <w:r w:rsidR="009A6874">
        <w:fldChar w:fldCharType="begin" w:fldLock="1"/>
      </w:r>
      <w:r w:rsidR="009A076A">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"(Johansen et al., 2007; Mehner et al., 2004)", "plainTextFormattedCitation" : "(Johansen et al., 2007; Mehner et al., 2004)", "previouslyFormattedCitation" : "(Johansen et al., 2007; Mehner et al., 2004)" }, "properties" : { "noteIndex" : 0 }, "schema" : "https://github.com/citation-style-language/schema/raw/master/csl-citation.json" }</w:instrText>
      </w:r>
      <w:r w:rsidR="009A6874">
        <w:fldChar w:fldCharType="separate"/>
      </w:r>
      <w:r w:rsidR="009A6874" w:rsidRPr="00762C6F">
        <w:rPr>
          <w:noProof/>
        </w:rPr>
        <w:t>(Johansen et al., 2007; Mehner et al., 2004)</w:t>
      </w:r>
      <w:r w:rsidR="009A6874">
        <w:fldChar w:fldCharType="end"/>
      </w:r>
      <w:r w:rsidR="009A6874">
        <w:t xml:space="preserve">.  These corrections </w:t>
      </w:r>
      <w:r w:rsidR="00742DBE">
        <w:t>do not</w:t>
      </w:r>
      <w:r w:rsidR="00814BC8">
        <w:t xml:space="preserve"> compensate for varying atmospheric and bi-directional distribution function (BRDF) effects </w:t>
      </w:r>
      <w:r w:rsidR="00742DBE">
        <w:t xml:space="preserve">that are characteristic of </w:t>
      </w:r>
      <w:r w:rsidR="003969AF">
        <w:t xml:space="preserve">datasets </w:t>
      </w:r>
      <w:r w:rsidR="009A076A">
        <w:t xml:space="preserve">containing hundreds or thousands of </w:t>
      </w:r>
      <w:r w:rsidR="00814BC8">
        <w:t xml:space="preserve">aerial </w:t>
      </w:r>
      <w:r w:rsidR="009A076A">
        <w:t>images</w:t>
      </w:r>
      <w:r w:rsidR="009A6874">
        <w:t xml:space="preserve">.  </w:t>
      </w:r>
    </w:p>
    <w:p w14:paraId="381872E1" w14:textId="51043544" w:rsidR="00814BC8" w:rsidRDefault="00814BC8" w:rsidP="009A6874">
      <w:pPr>
        <w:pStyle w:val="1TeksCharChar"/>
      </w:pPr>
    </w:p>
    <w:p w14:paraId="65332898" w14:textId="70CA0F2F" w:rsidR="00002830" w:rsidRDefault="003A25E0" w:rsidP="003A25E0">
      <w:pPr>
        <w:pStyle w:val="1TeksCharChar"/>
      </w:pPr>
      <w:r>
        <w:t xml:space="preserve">In this paper, we present a method for mapping </w:t>
      </w:r>
      <w:proofErr w:type="spellStart"/>
      <w:r w:rsidRPr="0084644E">
        <w:t>Spekboom</w:t>
      </w:r>
      <w:proofErr w:type="spellEnd"/>
      <w:r>
        <w:t xml:space="preserve"> canopy cover at a spatial resolution of 0.5m.</w:t>
      </w:r>
      <w:r w:rsidR="00467030">
        <w:t xml:space="preserve"> </w:t>
      </w:r>
      <w:r>
        <w:t xml:space="preserve">  </w:t>
      </w:r>
      <w:proofErr w:type="gramStart"/>
      <w:r w:rsidR="009954EA">
        <w:t xml:space="preserve">A total of </w:t>
      </w:r>
      <w:r w:rsidR="009954EA" w:rsidRPr="00A62A08">
        <w:t>2228</w:t>
      </w:r>
      <w:proofErr w:type="gramEnd"/>
      <w:r w:rsidR="009954EA" w:rsidRPr="00A62A08">
        <w:t xml:space="preserve"> </w:t>
      </w:r>
      <w:r w:rsidR="009954EA">
        <w:t>multi-spectral aerial im</w:t>
      </w:r>
      <w:r>
        <w:t xml:space="preserve">ages </w:t>
      </w:r>
      <w:r w:rsidR="009954EA">
        <w:t xml:space="preserve">acquired over multiple days from 22 January to 8 February 2010 </w:t>
      </w:r>
      <w:r w:rsidR="00F16845">
        <w:t>were</w:t>
      </w:r>
      <w:r>
        <w:t xml:space="preserve"> </w:t>
      </w:r>
      <w:r w:rsidR="009954EA">
        <w:t xml:space="preserve">used as input. </w:t>
      </w:r>
      <w:commentRangeStart w:id="124"/>
      <w:r w:rsidR="009954EA">
        <w:t xml:space="preserve">Radiometric variations </w:t>
      </w:r>
      <w:commentRangeEnd w:id="124"/>
      <w:r w:rsidR="007D664C">
        <w:rPr>
          <w:rStyle w:val="CommentReference"/>
        </w:rPr>
        <w:commentReference w:id="124"/>
      </w:r>
      <w:ins w:id="125" w:author="Adriaan Van Niekerk" w:date="2017-03-03T11:18:00Z">
        <w:del w:id="126" w:author="dugalh" w:date="2017-04-13T21:35:00Z">
          <w:r w:rsidR="009954EA" w:rsidDel="008439B3">
            <w:delText>and</w:delText>
          </w:r>
        </w:del>
      </w:ins>
      <w:ins w:id="127" w:author="dugalh" w:date="2017-04-13T21:35:00Z">
        <w:r w:rsidR="008439B3">
          <w:t>due to</w:t>
        </w:r>
      </w:ins>
      <w:ins w:id="128" w:author="Adriaan Van Niekerk" w:date="2017-03-03T11:18:00Z">
        <w:r w:rsidR="009954EA">
          <w:t xml:space="preserve"> </w:t>
        </w:r>
        <w:commentRangeStart w:id="129"/>
        <w:del w:id="130" w:author="dugalh" w:date="2017-06-16T18:53:00Z">
          <w:r w:rsidR="009954EA" w:rsidDel="000C446C">
            <w:delText>regional</w:delText>
          </w:r>
        </w:del>
      </w:ins>
      <w:commentRangeEnd w:id="129"/>
      <w:del w:id="131" w:author="dugalh" w:date="2017-06-16T18:53:00Z">
        <w:r w:rsidR="008439B3" w:rsidDel="000C446C">
          <w:rPr>
            <w:rStyle w:val="CommentReference"/>
          </w:rPr>
          <w:commentReference w:id="129"/>
        </w:r>
      </w:del>
      <w:ins w:id="132" w:author="dugalh" w:date="2017-06-16T18:53:00Z">
        <w:r w:rsidR="000C446C">
          <w:t>-</w:t>
        </w:r>
      </w:ins>
      <w:r w:rsidR="009F57AF">
        <w:t xml:space="preserve"> atmospheric and BRDF effects </w:t>
      </w:r>
      <w:r w:rsidR="009954EA">
        <w:t xml:space="preserve">in the images were reduced </w:t>
      </w:r>
      <w:r>
        <w:t>using a simple yet effective</w:t>
      </w:r>
      <w:r w:rsidR="009F57AF">
        <w:t xml:space="preserve"> </w:t>
      </w:r>
      <w:r>
        <w:t xml:space="preserve">technique </w:t>
      </w:r>
      <w:r w:rsidR="009F57AF">
        <w:t xml:space="preserve">for </w:t>
      </w:r>
      <w:del w:id="133" w:author="dugalh" w:date="2017-06-16T18:53:00Z">
        <w:r w:rsidR="009954EA" w:rsidDel="000C446C">
          <w:delText xml:space="preserve">converting </w:delText>
        </w:r>
      </w:del>
      <w:ins w:id="134" w:author="dugalh" w:date="2017-06-16T18:53:00Z">
        <w:r w:rsidR="000C446C">
          <w:t>homogenising</w:t>
        </w:r>
        <w:r w:rsidR="000C446C">
          <w:t xml:space="preserve"> </w:t>
        </w:r>
        <w:r w:rsidR="000C446C">
          <w:t xml:space="preserve">the </w:t>
        </w:r>
      </w:ins>
      <w:r w:rsidR="009954EA">
        <w:t xml:space="preserve">digital numbers </w:t>
      </w:r>
      <w:r w:rsidR="009F57AF">
        <w:t>to surface reflectance</w:t>
      </w:r>
      <w:r>
        <w:t xml:space="preserve">. </w:t>
      </w:r>
      <w:r w:rsidR="009F57AF">
        <w:t xml:space="preserve"> </w:t>
      </w:r>
      <w:proofErr w:type="gramStart"/>
      <w:r w:rsidR="009954EA">
        <w:t xml:space="preserve">This not only allowed for the application of a single classification algorithm on the entire set of images, but also </w:t>
      </w:r>
      <w:del w:id="135" w:author="dugalh" w:date="2017-04-13T21:41:00Z">
        <w:r w:rsidR="00AB22A6" w:rsidDel="00181078">
          <w:delText>open</w:delText>
        </w:r>
        <w:r w:rsidR="000A2580" w:rsidDel="00181078">
          <w:delText>s</w:delText>
        </w:r>
        <w:r w:rsidR="00AB22A6" w:rsidDel="00181078">
          <w:delText xml:space="preserve"> </w:delText>
        </w:r>
      </w:del>
      <w:ins w:id="136" w:author="dugalh" w:date="2017-04-13T22:46:00Z">
        <w:r w:rsidR="004F558C">
          <w:t>provides</w:t>
        </w:r>
      </w:ins>
      <w:ins w:id="137" w:author="dugalh" w:date="2017-04-13T21:41:00Z">
        <w:r w:rsidR="00181078">
          <w:t xml:space="preserve"> </w:t>
        </w:r>
      </w:ins>
      <w:r w:rsidR="00AB22A6">
        <w:t xml:space="preserve">the possibility of extending the </w:t>
      </w:r>
      <w:r w:rsidR="000A2580">
        <w:t xml:space="preserve">presented </w:t>
      </w:r>
      <w:r w:rsidR="00AB22A6">
        <w:t>map</w:t>
      </w:r>
      <w:r w:rsidR="000A2580">
        <w:t>ping technique</w:t>
      </w:r>
      <w:r w:rsidR="00AB22A6">
        <w:t xml:space="preserve"> spatially </w:t>
      </w:r>
      <w:r w:rsidR="00AB22A6">
        <w:lastRenderedPageBreak/>
        <w:t>and temporally</w:t>
      </w:r>
      <w:r w:rsidR="002F1821">
        <w:t>.</w:t>
      </w:r>
      <w:proofErr w:type="gramEnd"/>
      <w:r w:rsidR="00BC3572">
        <w:t xml:space="preserve">  </w:t>
      </w:r>
      <w:r w:rsidR="000A2580">
        <w:t xml:space="preserve">An informative feature subset </w:t>
      </w:r>
      <w:proofErr w:type="gramStart"/>
      <w:r w:rsidR="00F16845">
        <w:t>was</w:t>
      </w:r>
      <w:r w:rsidR="000A2580">
        <w:t xml:space="preserve"> selected</w:t>
      </w:r>
      <w:proofErr w:type="gramEnd"/>
      <w:r w:rsidR="000A2580">
        <w:t xml:space="preserve"> from a typical set of spectral, vegetation index and textural features using a novel feature selection method that is robust to redundancy typically found in high dimensional feature sets. </w:t>
      </w:r>
      <w:r w:rsidR="00467030">
        <w:t xml:space="preserve"> The selected features </w:t>
      </w:r>
      <w:proofErr w:type="gramStart"/>
      <w:r w:rsidR="00467030">
        <w:t>were used</w:t>
      </w:r>
      <w:proofErr w:type="gramEnd"/>
      <w:r w:rsidR="00467030">
        <w:t xml:space="preserve"> to evaluate a set of</w:t>
      </w:r>
      <w:r w:rsidR="00F16845">
        <w:t xml:space="preserve"> candidate classifiers.</w:t>
      </w:r>
    </w:p>
    <w:p w14:paraId="53EC3253" w14:textId="77777777" w:rsidR="00002830" w:rsidRDefault="00002830" w:rsidP="003A25E0">
      <w:pPr>
        <w:pStyle w:val="1TeksCharChar"/>
      </w:pPr>
      <w:commentRangeStart w:id="138"/>
      <w:commentRangeStart w:id="139"/>
    </w:p>
    <w:p w14:paraId="787F06FF" w14:textId="4F889A2B" w:rsidR="003A25E0" w:rsidRDefault="00002830" w:rsidP="003A25E0">
      <w:pPr>
        <w:pStyle w:val="1TeksCharChar"/>
      </w:pPr>
      <w:r>
        <w:t xml:space="preserve">While commercially available remote sensing tools (ENVI, PCI </w:t>
      </w:r>
      <w:proofErr w:type="spellStart"/>
      <w:r>
        <w:t>Geomatica</w:t>
      </w:r>
      <w:proofErr w:type="spellEnd"/>
      <w:r>
        <w:t xml:space="preserve">, </w:t>
      </w:r>
      <w:proofErr w:type="spellStart"/>
      <w:r>
        <w:t>eCognition</w:t>
      </w:r>
      <w:proofErr w:type="spellEnd"/>
      <w:r>
        <w:t xml:space="preserve"> etc.) are often used for VHR segmentation and classification tasks, these tools are costly and do not scale well to thousands of images </w:t>
      </w:r>
      <w:r>
        <w:fldChar w:fldCharType="begin" w:fldLock="1"/>
      </w:r>
      <w:r w:rsidR="00FA5B49">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instrText>
      </w:r>
      <w:r>
        <w:fldChar w:fldCharType="separate"/>
      </w:r>
      <w:r w:rsidRPr="009A076A">
        <w:rPr>
          <w:noProof/>
        </w:rPr>
        <w:t>(Basu et al., 2015)</w:t>
      </w:r>
      <w:r>
        <w:fldChar w:fldCharType="end"/>
      </w:r>
      <w:r>
        <w:t>.  Given the large number of images and budget constraints, both cost and computation time were important considerations in the formulation of our method.  C</w:t>
      </w:r>
      <w:r w:rsidR="003A25E0">
        <w:t xml:space="preserve">ustom image pre-processing and classification software tools </w:t>
      </w:r>
      <w:proofErr w:type="gramStart"/>
      <w:r w:rsidR="002F1821">
        <w:t>were developed</w:t>
      </w:r>
      <w:proofErr w:type="gramEnd"/>
      <w:r w:rsidR="002F1821">
        <w:t xml:space="preserve"> </w:t>
      </w:r>
      <w:r w:rsidR="003A25E0">
        <w:t xml:space="preserve">using freely available, open source libraries.  Careful consideration </w:t>
      </w:r>
      <w:proofErr w:type="gramStart"/>
      <w:r w:rsidR="003A25E0">
        <w:t>was given</w:t>
      </w:r>
      <w:proofErr w:type="gramEnd"/>
      <w:r w:rsidR="003A25E0">
        <w:t xml:space="preserve"> to computational efficiency in the selection of </w:t>
      </w:r>
      <w:r w:rsidR="00BF4032">
        <w:t xml:space="preserve">features and </w:t>
      </w:r>
      <w:r w:rsidR="003A25E0">
        <w:t>classifi</w:t>
      </w:r>
      <w:r w:rsidR="00BF4032">
        <w:t>cation algorithm</w:t>
      </w:r>
      <w:r w:rsidR="003A25E0">
        <w:t xml:space="preserve">.  </w:t>
      </w:r>
      <w:commentRangeEnd w:id="138"/>
      <w:r w:rsidR="00E402AB">
        <w:rPr>
          <w:rStyle w:val="CommentReference"/>
        </w:rPr>
        <w:commentReference w:id="138"/>
      </w:r>
      <w:commentRangeEnd w:id="139"/>
      <w:r w:rsidR="007E1405">
        <w:rPr>
          <w:rStyle w:val="CommentReference"/>
        </w:rPr>
        <w:commentReference w:id="139"/>
      </w:r>
    </w:p>
    <w:p w14:paraId="0207AF8E" w14:textId="77777777" w:rsidR="00006DC2" w:rsidRDefault="00006DC2" w:rsidP="002949C4">
      <w:pPr>
        <w:pStyle w:val="1TeksCharChar"/>
        <w:keepNext/>
        <w:keepLines/>
      </w:pP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4C1273D0" w:rsidR="00D61588" w:rsidRDefault="00D61588" w:rsidP="002949C4">
      <w:pPr>
        <w:pStyle w:val="1TeksCharChar"/>
        <w:keepNext/>
        <w:keepLines/>
      </w:pPr>
      <w:r>
        <w:t>The Little Karoo</w:t>
      </w:r>
      <w:r w:rsidR="00E402AB">
        <w:t xml:space="preserve"> </w:t>
      </w:r>
      <w:r>
        <w:t xml:space="preserve">is a semi-arid region of great biodiversity </w:t>
      </w:r>
      <w:r w:rsidR="006D483D">
        <w:t xml:space="preserve">located in the </w:t>
      </w:r>
      <w:del w:id="140" w:author="Adriaan Van Niekerk" w:date="2017-03-03T11:39:00Z">
        <w:r w:rsidR="006D483D" w:rsidDel="006D483D">
          <w:delText>southern parts</w:delText>
        </w:r>
      </w:del>
      <w:r w:rsidR="006D483D">
        <w:t>Western Cape Province of</w:t>
      </w:r>
      <w:r w:rsidR="00E402AB">
        <w:t xml:space="preserve"> </w:t>
      </w:r>
      <w:del w:id="141" w:author="Adriaan Van Niekerk" w:date="2017-03-03T11:36:00Z">
        <w:r w:rsidR="00E402AB" w:rsidDel="006D483D">
          <w:delText xml:space="preserve">in </w:delText>
        </w:r>
      </w:del>
      <w:r w:rsidR="00E402AB">
        <w:t>South Africa</w:t>
      </w:r>
      <w:r w:rsidR="006D483D">
        <w:t xml:space="preserve"> (</w:t>
      </w:r>
      <w:r w:rsidR="006D483D">
        <w:fldChar w:fldCharType="begin"/>
      </w:r>
      <w:r w:rsidR="006D483D">
        <w:instrText xml:space="preserve"> REF _Ref392330397 \h </w:instrText>
      </w:r>
      <w:r w:rsidR="006D483D">
        <w:fldChar w:fldCharType="separate"/>
      </w:r>
      <w:r w:rsidR="006D483D">
        <w:t xml:space="preserve">Figure </w:t>
      </w:r>
      <w:r w:rsidR="006D483D">
        <w:rPr>
          <w:noProof/>
        </w:rPr>
        <w:t>1</w:t>
      </w:r>
      <w:r w:rsidR="006D483D">
        <w:fldChar w:fldCharType="end"/>
      </w:r>
      <w:r w:rsidR="006D483D">
        <w:t>)</w:t>
      </w:r>
      <w:r>
        <w:t xml:space="preserve">.  </w:t>
      </w:r>
      <w:del w:id="142" w:author="dugalh" w:date="2017-06-16T19:47:00Z">
        <w:r w:rsidDel="007175CE">
          <w:delText xml:space="preserve">Three </w:delText>
        </w:r>
        <w:commentRangeStart w:id="143"/>
        <w:r w:rsidDel="007175CE">
          <w:delText xml:space="preserve">biomes </w:delText>
        </w:r>
        <w:commentRangeEnd w:id="143"/>
        <w:r w:rsidR="006D483D" w:rsidDel="007175CE">
          <w:rPr>
            <w:rStyle w:val="CommentReference"/>
          </w:rPr>
          <w:commentReference w:id="143"/>
        </w:r>
        <w:r w:rsidDel="007175CE">
          <w:delText xml:space="preserve">considered to be biodiversity hotspots of global significance intersect in the </w:delText>
        </w:r>
        <w:r w:rsidR="00E402AB" w:rsidDel="007175CE">
          <w:delText>region</w:delText>
        </w:r>
        <w:r w:rsidDel="007175CE">
          <w:delText xml:space="preserve"> </w:delText>
        </w:r>
        <w:commentRangeStart w:id="144"/>
        <w:commentRangeStart w:id="145"/>
        <w:r w:rsidDel="007175CE">
          <w:fldChar w:fldCharType="begin" w:fldLock="1"/>
        </w:r>
        <w:r w:rsidR="0012318C" w:rsidDel="007175C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delInstrText>
        </w:r>
        <w:r w:rsidDel="007175CE">
          <w:fldChar w:fldCharType="separate"/>
        </w:r>
        <w:r w:rsidR="00925D5C" w:rsidRPr="00925D5C" w:rsidDel="007175CE">
          <w:rPr>
            <w:noProof/>
          </w:rPr>
          <w:delText>(Thompson et al., 2009)</w:delText>
        </w:r>
        <w:r w:rsidDel="007175CE">
          <w:fldChar w:fldCharType="end"/>
        </w:r>
        <w:r w:rsidDel="007175CE">
          <w:delText xml:space="preserve">.  </w:delText>
        </w:r>
        <w:commentRangeEnd w:id="144"/>
        <w:r w:rsidR="006D483D" w:rsidDel="007175CE">
          <w:rPr>
            <w:rStyle w:val="CommentReference"/>
          </w:rPr>
          <w:commentReference w:id="144"/>
        </w:r>
        <w:commentRangeEnd w:id="145"/>
        <w:r w:rsidR="00F1298C" w:rsidDel="007175CE">
          <w:rPr>
            <w:rStyle w:val="CommentReference"/>
          </w:rPr>
          <w:commentReference w:id="145"/>
        </w:r>
      </w:del>
      <w:r>
        <w:t xml:space="preserve">The Subtropical Thicket biome makes up 35.3% of the 23439 </w:t>
      </w:r>
      <w:r w:rsidR="006D483D">
        <w:t>km</w:t>
      </w:r>
      <w:r w:rsidR="006D483D" w:rsidRPr="007E1405">
        <w:rPr>
          <w:vertAlign w:val="superscript"/>
        </w:rPr>
        <w:t>2</w:t>
      </w:r>
      <w:r w:rsidR="006D483D">
        <w:t xml:space="preserve"> </w:t>
      </w:r>
      <w:r w:rsidR="00E402AB">
        <w:t xml:space="preserve">area </w:t>
      </w:r>
      <w:commentRangeStart w:id="146"/>
      <w:commentRangeStart w:id="147"/>
      <w:r w:rsidR="00E402AB">
        <w:fldChar w:fldCharType="begin" w:fldLock="1"/>
      </w:r>
      <w:r w:rsidR="00E402AB">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rsidR="00E402AB">
        <w:fldChar w:fldCharType="separate"/>
      </w:r>
      <w:r w:rsidR="00E402AB" w:rsidRPr="00925D5C">
        <w:rPr>
          <w:noProof/>
          <w:lang w:val="en-ZA" w:eastAsia="en-ZA"/>
        </w:rPr>
        <w:t>(Vlok et al., 2005)</w:t>
      </w:r>
      <w:r w:rsidR="00E402AB">
        <w:rPr>
          <w:lang w:val="en-ZA" w:eastAsia="en-ZA"/>
        </w:rPr>
        <w:fldChar w:fldCharType="end"/>
      </w:r>
      <w:commentRangeEnd w:id="146"/>
      <w:r w:rsidR="00E402AB">
        <w:rPr>
          <w:rStyle w:val="CommentReference"/>
        </w:rPr>
        <w:commentReference w:id="146"/>
      </w:r>
      <w:commentRangeEnd w:id="147"/>
      <w:r w:rsidR="007E1405">
        <w:rPr>
          <w:rStyle w:val="CommentReference"/>
        </w:rPr>
        <w:commentReference w:id="147"/>
      </w:r>
      <w:r w:rsidR="00E402AB">
        <w:t xml:space="preserve">.  A total of 54 habitat types are present, of which ten support </w:t>
      </w:r>
      <w:proofErr w:type="spellStart"/>
      <w:r w:rsidR="00E402AB" w:rsidRPr="0084644E">
        <w:t>Spekboom</w:t>
      </w:r>
      <w:proofErr w:type="spellEnd"/>
      <w:r w:rsidR="00E402AB">
        <w:t xml:space="preserve"> </w:t>
      </w:r>
      <w:ins w:id="148" w:author="dugalh" w:date="2017-04-13T22:22:00Z">
        <w:r w:rsidR="007E1405">
          <w:fldChar w:fldCharType="begin" w:fldLock="1"/>
        </w:r>
      </w:ins>
      <w:r w:rsidR="003F0D6E">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rsidR="007E1405">
        <w:fldChar w:fldCharType="separate"/>
      </w:r>
      <w:r w:rsidR="007E1405" w:rsidRPr="007E1405">
        <w:rPr>
          <w:noProof/>
        </w:rPr>
        <w:t>(Vlok et al., 2005)</w:t>
      </w:r>
      <w:ins w:id="149" w:author="dugalh" w:date="2017-04-13T22:22:00Z">
        <w:r w:rsidR="007E1405">
          <w:fldChar w:fldCharType="end"/>
        </w:r>
      </w:ins>
      <w:r w:rsidR="00E402AB">
        <w:t xml:space="preserve">.  </w:t>
      </w:r>
      <w:r>
        <w:t xml:space="preserve">It </w:t>
      </w:r>
      <w:r w:rsidR="00E402AB">
        <w:t xml:space="preserve">is estimated </w:t>
      </w:r>
      <w:r>
        <w:t xml:space="preserve">that </w:t>
      </w:r>
      <w:r w:rsidR="00E402AB">
        <w:t xml:space="preserve">about 90% </w:t>
      </w:r>
      <w:r>
        <w:t xml:space="preserve">of the </w:t>
      </w:r>
      <w:proofErr w:type="spellStart"/>
      <w:r w:rsidR="0084644E" w:rsidRPr="0084644E">
        <w:t>Spekboom</w:t>
      </w:r>
      <w:proofErr w:type="spellEnd"/>
      <w:r>
        <w:t xml:space="preserve"> thicket </w:t>
      </w:r>
      <w:r w:rsidR="00E402AB">
        <w:t xml:space="preserve">in the area is </w:t>
      </w:r>
      <w:r>
        <w:t xml:space="preserve">degraded to some extent </w:t>
      </w:r>
      <w:r>
        <w:fldChar w:fldCharType="begin" w:fldLock="1"/>
      </w:r>
      <w:r w:rsidR="0012318C">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00925D5C" w:rsidRPr="00925D5C">
        <w:rPr>
          <w:noProof/>
          <w:lang w:val="en-ZA" w:eastAsia="en-ZA"/>
        </w:rPr>
        <w:t>(Thompson et al., 2009)</w:t>
      </w:r>
      <w:r>
        <w:rPr>
          <w:lang w:val="en-ZA" w:eastAsia="en-ZA"/>
        </w:rPr>
        <w:fldChar w:fldCharType="end"/>
      </w:r>
      <w:r w:rsidR="00E402AB">
        <w:t xml:space="preserve"> and that the area</w:t>
      </w:r>
      <w:ins w:id="150" w:author="dugalh" w:date="2017-04-13T22:24:00Z">
        <w:r w:rsidR="007E1405">
          <w:t xml:space="preserve">.  </w:t>
        </w:r>
      </w:ins>
      <w:del w:id="151" w:author="dugalh" w:date="2017-04-13T22:25:00Z">
        <w:r w:rsidR="00E402AB" w:rsidDel="007E1405">
          <w:delText xml:space="preserve"> </w:delText>
        </w:r>
        <w:commentRangeStart w:id="152"/>
        <w:r w:rsidR="00E402AB" w:rsidDel="007E1405">
          <w:delText xml:space="preserve">is </w:delText>
        </w:r>
        <w:r w:rsidDel="007E1405">
          <w:delText>suited and degraded habitat and has been targeted for restoration</w:delText>
        </w:r>
      </w:del>
      <w:ins w:id="153" w:author="Adriaan Van Niekerk" w:date="2017-03-03T11:30:00Z">
        <w:del w:id="154" w:author="dugalh" w:date="2017-04-13T22:25:00Z">
          <w:r w:rsidR="00E402AB" w:rsidDel="007E1405">
            <w:delText xml:space="preserve"> of the species</w:delText>
          </w:r>
        </w:del>
      </w:ins>
      <w:del w:id="155" w:author="dugalh" w:date="2017-04-13T22:25:00Z">
        <w:r w:rsidDel="007E1405">
          <w:delText xml:space="preserve">.  </w:delText>
        </w:r>
      </w:del>
      <w:commentRangeEnd w:id="152"/>
      <w:r w:rsidR="007E1405">
        <w:rPr>
          <w:rStyle w:val="CommentReference"/>
        </w:rPr>
        <w:commentReference w:id="152"/>
      </w:r>
      <w:r>
        <w:t xml:space="preserve">A </w:t>
      </w:r>
      <w:r w:rsidR="008C710E" w:rsidRPr="008C710E">
        <w:t>589</w:t>
      </w:r>
      <w:r w:rsidR="008C710E">
        <w:t>3 km</w:t>
      </w:r>
      <w:r w:rsidR="008C710E" w:rsidRPr="00E31561">
        <w:rPr>
          <w:vertAlign w:val="superscript"/>
        </w:rPr>
        <w:t>2</w:t>
      </w:r>
      <w:r w:rsidR="008C710E">
        <w:t xml:space="preserve"> </w:t>
      </w:r>
      <w:r w:rsidR="006D483D">
        <w:t xml:space="preserve">(25%) </w:t>
      </w:r>
      <w:r>
        <w:t>representative portion</w:t>
      </w:r>
      <w:r w:rsidR="006D483D">
        <w:t xml:space="preserve"> </w:t>
      </w:r>
      <w:r>
        <w:t>was chosen as the study area,</w:t>
      </w:r>
      <w:r w:rsidRPr="007C773D">
        <w:t xml:space="preserve"> </w:t>
      </w:r>
      <w:r>
        <w:t xml:space="preserve">as shown in </w:t>
      </w:r>
      <w:r>
        <w:fldChar w:fldCharType="begin"/>
      </w:r>
      <w:r>
        <w:instrText xml:space="preserve"> REF _Ref392330397 \h </w:instrText>
      </w:r>
      <w:r>
        <w:fldChar w:fldCharType="separate"/>
      </w:r>
      <w:r w:rsidR="00060E17">
        <w:t xml:space="preserve">Figure </w:t>
      </w:r>
      <w:r w:rsidR="00060E17">
        <w:rPr>
          <w:noProof/>
        </w:rPr>
        <w:t>1</w:t>
      </w:r>
      <w:r>
        <w:fldChar w:fldCharType="end"/>
      </w:r>
      <w:r>
        <w:t xml:space="preserve">.  This area includes </w:t>
      </w:r>
      <w:del w:id="156" w:author="dugalh" w:date="2017-06-16T19:50:00Z">
        <w:r w:rsidDel="00306B26">
          <w:delText xml:space="preserve">all the different biomes and </w:delText>
        </w:r>
      </w:del>
      <w:r>
        <w:t xml:space="preserve">nine of the ten habitat types supporting </w:t>
      </w:r>
      <w:proofErr w:type="spellStart"/>
      <w:r w:rsidR="0084644E" w:rsidRPr="0084644E">
        <w:t>Spekboom</w:t>
      </w:r>
      <w:proofErr w:type="spellEnd"/>
      <w:r>
        <w:t xml:space="preserve">.  </w:t>
      </w:r>
      <w:commentRangeStart w:id="157"/>
      <w:commentRangeStart w:id="158"/>
      <w:del w:id="159" w:author="Adriaan Van Niekerk" w:date="2017-03-03T11:34:00Z">
        <w:r w:rsidDel="006D483D">
          <w:fldChar w:fldCharType="begin"/>
        </w:r>
        <w:r w:rsidDel="006D483D">
          <w:delInstrText xml:space="preserve"> REF _Ref392342998 \h </w:delInstrText>
        </w:r>
        <w:r w:rsidDel="006D483D">
          <w:fldChar w:fldCharType="separate"/>
        </w:r>
        <w:r w:rsidR="00060E17" w:rsidRPr="00D75F03" w:rsidDel="006D483D">
          <w:delText xml:space="preserve">Figure </w:delText>
        </w:r>
        <w:r w:rsidR="00060E17" w:rsidDel="006D483D">
          <w:rPr>
            <w:noProof/>
          </w:rPr>
          <w:delText>2</w:delText>
        </w:r>
        <w:r w:rsidDel="006D483D">
          <w:fldChar w:fldCharType="end"/>
        </w:r>
        <w:r w:rsidDel="006D483D">
          <w:delText xml:space="preserve"> shows a study area map of the different habitats supporting </w:delText>
        </w:r>
        <w:r w:rsidR="0084644E" w:rsidRPr="0084644E" w:rsidDel="006D483D">
          <w:delText>Spekboom</w:delText>
        </w:r>
        <w:r w:rsidDel="006D483D">
          <w:delText>.</w:delText>
        </w:r>
        <w:commentRangeEnd w:id="157"/>
        <w:r w:rsidR="00060E17" w:rsidDel="006D483D">
          <w:rPr>
            <w:rStyle w:val="CommentReference"/>
          </w:rPr>
          <w:commentReference w:id="157"/>
        </w:r>
      </w:del>
      <w:commentRangeEnd w:id="158"/>
      <w:r w:rsidR="00C44174">
        <w:rPr>
          <w:rStyle w:val="CommentReference"/>
        </w:rPr>
        <w:commentReference w:id="158"/>
      </w:r>
    </w:p>
    <w:p w14:paraId="637FAC49" w14:textId="77777777" w:rsidR="00D61588" w:rsidRDefault="00D61588" w:rsidP="00D61588">
      <w:pPr>
        <w:pStyle w:val="1TeksCharChar"/>
        <w:keepNext/>
        <w:keepLines/>
      </w:pPr>
      <w:r>
        <w:t xml:space="preserve"> </w:t>
      </w:r>
    </w:p>
    <w:p w14:paraId="34016ADA" w14:textId="77777777" w:rsidR="00D61588" w:rsidRDefault="00D61588" w:rsidP="00D61588">
      <w:pPr>
        <w:pStyle w:val="1TeksCharChar"/>
        <w:keepNext/>
        <w:keepLines/>
      </w:pPr>
      <w:r>
        <w:rPr>
          <w:noProof/>
          <w:lang w:val="en-US"/>
        </w:rPr>
        <w:drawing>
          <wp:inline distT="0" distB="0" distL="0" distR="0" wp14:anchorId="1A66EBF8" wp14:editId="7977397F">
            <wp:extent cx="5934075" cy="3267075"/>
            <wp:effectExtent l="0" t="0" r="0" b="0"/>
            <wp:docPr id="19" name="Picture 1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a:blip r:embed="rId10" cstate="print">
                      <a:extLst>
                        <a:ext uri="{28A0092B-C50C-407E-A947-70E740481C1C}">
                          <a14:useLocalDpi xmlns:a14="http://schemas.microsoft.com/office/drawing/2010/main" val="0"/>
                        </a:ext>
                      </a:extLst>
                    </a:blip>
                    <a:srcRect t="28690"/>
                    <a:stretch>
                      <a:fillRect/>
                    </a:stretch>
                  </pic:blipFill>
                  <pic:spPr bwMode="auto">
                    <a:xfrm>
                      <a:off x="0" y="0"/>
                      <a:ext cx="5934075" cy="3267075"/>
                    </a:xfrm>
                    <a:prstGeom prst="rect">
                      <a:avLst/>
                    </a:prstGeom>
                    <a:noFill/>
                    <a:ln>
                      <a:noFill/>
                    </a:ln>
                  </pic:spPr>
                </pic:pic>
              </a:graphicData>
            </a:graphic>
          </wp:inline>
        </w:drawing>
      </w:r>
    </w:p>
    <w:p w14:paraId="356CEA1D" w14:textId="69BBEC8A" w:rsidR="00D61588" w:rsidRDefault="00D61588" w:rsidP="00D61588">
      <w:pPr>
        <w:pStyle w:val="Caption"/>
        <w:keepNext/>
        <w:keepLines/>
      </w:pPr>
      <w:bookmarkStart w:id="160" w:name="_Ref392330397"/>
      <w:bookmarkStart w:id="161" w:name="_Ref392330306"/>
      <w:bookmarkStart w:id="162" w:name="_Toc394582255"/>
      <w:bookmarkStart w:id="163"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160"/>
      <w:r>
        <w:t xml:space="preserve">  </w:t>
      </w:r>
      <w:commentRangeStart w:id="164"/>
      <w:r>
        <w:t>Little Karoo study area</w:t>
      </w:r>
      <w:bookmarkEnd w:id="161"/>
      <w:bookmarkEnd w:id="162"/>
      <w:bookmarkEnd w:id="163"/>
      <w:commentRangeEnd w:id="164"/>
      <w:r w:rsidR="006D483D">
        <w:rPr>
          <w:rStyle w:val="CommentReference"/>
          <w:bCs w:val="0"/>
        </w:rPr>
        <w:commentReference w:id="164"/>
      </w:r>
    </w:p>
    <w:p w14:paraId="2E5E27DD" w14:textId="77777777" w:rsidR="00D61588" w:rsidRDefault="00D61588" w:rsidP="00D61588">
      <w:pPr>
        <w:pStyle w:val="1TeksCharChar"/>
      </w:pPr>
    </w:p>
    <w:p w14:paraId="6D2C0E24" w14:textId="1A71A9DA" w:rsidR="00D61588" w:rsidRDefault="00000CC8" w:rsidP="00D61588">
      <w:pPr>
        <w:pStyle w:val="Heading2"/>
      </w:pPr>
      <w:ins w:id="165" w:author="Adriaan Van Niekerk" w:date="2017-03-04T09:56:00Z">
        <w:r>
          <w:t>Imagery</w:t>
        </w:r>
        <w:del w:id="166" w:author="dugalh" w:date="2017-04-16T13:18:00Z">
          <w:r w:rsidDel="00F16830">
            <w:delText xml:space="preserve"> and </w:delText>
          </w:r>
        </w:del>
        <w:commentRangeStart w:id="167"/>
        <w:del w:id="168" w:author="dugalh" w:date="2017-04-13T22:30:00Z">
          <w:r w:rsidDel="00C44174">
            <w:delText xml:space="preserve">in situ </w:delText>
          </w:r>
        </w:del>
      </w:ins>
      <w:commentRangeEnd w:id="167"/>
      <w:del w:id="169" w:author="dugalh" w:date="2017-04-16T13:18:00Z">
        <w:r w:rsidR="00C44174" w:rsidDel="00F16830">
          <w:rPr>
            <w:rStyle w:val="CommentReference"/>
            <w:b w:val="0"/>
          </w:rPr>
          <w:commentReference w:id="167"/>
        </w:r>
      </w:del>
      <w:ins w:id="170" w:author="Adriaan Van Niekerk" w:date="2017-03-04T09:56:00Z">
        <w:del w:id="171" w:author="dugalh" w:date="2017-04-16T13:18:00Z">
          <w:r w:rsidDel="00F16830">
            <w:delText>data</w:delText>
          </w:r>
        </w:del>
      </w:ins>
      <w:ins w:id="172" w:author="Adriaan Van Niekerk" w:date="2017-03-04T10:57:00Z">
        <w:del w:id="173" w:author="dugalh" w:date="2017-04-16T13:18:00Z">
          <w:r w:rsidR="0001287C" w:rsidDel="00F16830">
            <w:delText xml:space="preserve"> collection</w:delText>
          </w:r>
        </w:del>
      </w:ins>
      <w:del w:id="174" w:author="dugalh" w:date="2017-04-16T13:18:00Z">
        <w:r w:rsidR="00F4774D" w:rsidDel="00F16830">
          <w:delText>Data and Ground Truth</w:delText>
        </w:r>
      </w:del>
    </w:p>
    <w:p w14:paraId="4E277882" w14:textId="05CCB887" w:rsidR="00D61588" w:rsidRDefault="00D61588" w:rsidP="008E7D39">
      <w:pPr>
        <w:pStyle w:val="1TeksCharChar"/>
        <w:rPr>
          <w:ins w:id="175" w:author="dugalh" w:date="2017-04-16T13:20:00Z"/>
        </w:rPr>
      </w:pPr>
      <w:r>
        <w:lastRenderedPageBreak/>
        <w:t xml:space="preserve">VHR aerial imagery of the study area </w:t>
      </w:r>
      <w:proofErr w:type="gramStart"/>
      <w:r w:rsidR="000130AD">
        <w:t>w</w:t>
      </w:r>
      <w:r w:rsidR="00C44174">
        <w:t>as</w:t>
      </w:r>
      <w:r w:rsidR="000130AD">
        <w:t xml:space="preserve"> acquired</w:t>
      </w:r>
      <w:proofErr w:type="gramEnd"/>
      <w:r w:rsidR="000130AD">
        <w:t xml:space="preserve"> </w:t>
      </w:r>
      <w:r>
        <w:t xml:space="preserve">from Chief Directorate: National Geo-spatial Information (NGI), </w:t>
      </w:r>
      <w:r w:rsidRPr="005564D0">
        <w:t>a component of</w:t>
      </w:r>
      <w:r>
        <w:t xml:space="preserve"> the South African</w:t>
      </w:r>
      <w:r w:rsidRPr="005564D0">
        <w:t xml:space="preserve"> Department of Rural Development and Land Reform</w:t>
      </w:r>
      <w:r>
        <w:t xml:space="preserve">.  The images </w:t>
      </w:r>
      <w:r w:rsidR="000130AD">
        <w:t xml:space="preserve">were </w:t>
      </w:r>
      <w:r>
        <w:t xml:space="preserve">captured at a 0.5m resolution with an Intergraph </w:t>
      </w:r>
      <w:r w:rsidR="000130AD">
        <w:t>Digital Mapping Camera (</w:t>
      </w:r>
      <w:r>
        <w:t>DMC</w:t>
      </w:r>
      <w:proofErr w:type="gramStart"/>
      <w:r w:rsidR="000130AD">
        <w:t>)</w:t>
      </w:r>
      <w:r>
        <w:t xml:space="preserve"> which</w:t>
      </w:r>
      <w:proofErr w:type="gramEnd"/>
      <w:r>
        <w:t xml:space="preserve"> provides multi-spectral red, green, blue and near-infrared (NIR) bands.  The study area </w:t>
      </w:r>
      <w:r w:rsidR="000130AD">
        <w:t xml:space="preserve">is covered by </w:t>
      </w:r>
      <w:r w:rsidRPr="00A62A08">
        <w:t xml:space="preserve">2228 </w:t>
      </w:r>
      <w:r>
        <w:t xml:space="preserve">images acquired over multiple days from 22 January to 8 February </w:t>
      </w:r>
      <w:proofErr w:type="gramStart"/>
      <w:r>
        <w:t>2010</w:t>
      </w:r>
      <w:ins w:id="176" w:author="dugalh" w:date="2017-04-16T12:45:00Z">
        <w:r w:rsidR="001E688D">
          <w:t xml:space="preserve"> </w:t>
        </w:r>
        <w:commentRangeStart w:id="177"/>
        <w:r w:rsidR="001E688D">
          <w:t>which</w:t>
        </w:r>
        <w:proofErr w:type="gramEnd"/>
        <w:r w:rsidR="001E688D">
          <w:t xml:space="preserve"> is during the area’s dry season</w:t>
        </w:r>
      </w:ins>
      <w:r>
        <w:t xml:space="preserve">.  </w:t>
      </w:r>
      <w:moveToRangeStart w:id="178" w:author="dugalh" w:date="2017-04-16T12:44:00Z" w:name="move480110007"/>
      <w:proofErr w:type="spellStart"/>
      <w:moveTo w:id="179" w:author="dugalh" w:date="2017-04-16T12:44:00Z">
        <w:r w:rsidR="001E688D" w:rsidRPr="0084644E">
          <w:t>Spekboom</w:t>
        </w:r>
        <w:proofErr w:type="spellEnd"/>
        <w:r w:rsidR="001E688D">
          <w:t xml:space="preserve"> has a characteristic lime green colour and is evergreen.  </w:t>
        </w:r>
        <w:del w:id="180" w:author="dugalh" w:date="2017-04-16T12:46:00Z">
          <w:r w:rsidR="001E688D" w:rsidDel="001E688D">
            <w:delText xml:space="preserve">The NGI imagery was captured in January, which is in the Little Karoo’s dry season.  </w:delText>
          </w:r>
        </w:del>
        <w:r w:rsidR="001E688D">
          <w:t>Th</w:t>
        </w:r>
      </w:moveTo>
      <w:ins w:id="181" w:author="dugalh" w:date="2017-04-16T12:46:00Z">
        <w:r w:rsidR="001E688D">
          <w:t xml:space="preserve">e dry season imagery </w:t>
        </w:r>
      </w:ins>
      <w:moveTo w:id="182" w:author="dugalh" w:date="2017-04-16T12:44:00Z">
        <w:del w:id="183" w:author="dugalh" w:date="2017-04-16T12:46:00Z">
          <w:r w:rsidR="001E688D" w:rsidDel="001E688D">
            <w:delText xml:space="preserve">is </w:delText>
          </w:r>
        </w:del>
        <w:r w:rsidR="001E688D">
          <w:t xml:space="preserve">helped contrast the evergreen </w:t>
        </w:r>
        <w:proofErr w:type="spellStart"/>
        <w:r w:rsidR="001E688D" w:rsidRPr="0084644E">
          <w:t>Spekboom</w:t>
        </w:r>
        <w:proofErr w:type="spellEnd"/>
        <w:r w:rsidR="001E688D">
          <w:t xml:space="preserve"> against the comparatively drier background vegetation.  </w:t>
        </w:r>
        <w:del w:id="184" w:author="dugalh" w:date="2017-04-16T12:46:00Z">
          <w:r w:rsidR="001E688D" w:rsidDel="001E688D">
            <w:delText xml:space="preserve">In a relatively undisturbed state, it grows in clumps consisting of many shrubs, interspersed with occasional trees such as </w:delText>
          </w:r>
          <w:r w:rsidR="001E688D" w:rsidRPr="00CF7C56" w:rsidDel="001E688D">
            <w:rPr>
              <w:i/>
            </w:rPr>
            <w:delText>Pappea</w:delText>
          </w:r>
          <w:r w:rsidR="001E688D" w:rsidDel="001E688D">
            <w:delText xml:space="preserve"> and </w:delText>
          </w:r>
          <w:r w:rsidR="001E688D" w:rsidRPr="00CF7C56" w:rsidDel="001E688D">
            <w:rPr>
              <w:i/>
            </w:rPr>
            <w:delText>Euclea</w:delText>
          </w:r>
          <w:r w:rsidR="001E688D" w:rsidDel="001E688D">
            <w:delText xml:space="preserve">.  </w:delText>
          </w:r>
        </w:del>
      </w:moveTo>
      <w:moveToRangeEnd w:id="178"/>
      <w:commentRangeEnd w:id="177"/>
      <w:r w:rsidR="001E688D">
        <w:rPr>
          <w:rStyle w:val="CommentReference"/>
        </w:rPr>
        <w:commentReference w:id="177"/>
      </w:r>
      <w:r>
        <w:t xml:space="preserve">While the imagery provided by NGI is </w:t>
      </w:r>
      <w:proofErr w:type="spellStart"/>
      <w:r>
        <w:t>orthorectified</w:t>
      </w:r>
      <w:proofErr w:type="spellEnd"/>
      <w:r>
        <w:t xml:space="preserve">, it has no radiometric corrections applied to it.  The NGI imagery contains significant variations due to BRDF </w:t>
      </w:r>
      <w:r w:rsidR="009027D6">
        <w:t>and</w:t>
      </w:r>
      <w:r>
        <w:t xml:space="preserve"> </w:t>
      </w:r>
      <w:commentRangeStart w:id="185"/>
      <w:commentRangeStart w:id="186"/>
      <w:r>
        <w:t xml:space="preserve">atmospheric effects </w:t>
      </w:r>
      <w:commentRangeEnd w:id="185"/>
      <w:r w:rsidR="00E21737">
        <w:rPr>
          <w:rStyle w:val="CommentReference"/>
        </w:rPr>
        <w:commentReference w:id="185"/>
      </w:r>
      <w:commentRangeEnd w:id="186"/>
      <w:r w:rsidR="00C44174">
        <w:rPr>
          <w:rStyle w:val="CommentReference"/>
        </w:rPr>
        <w:commentReference w:id="186"/>
      </w:r>
      <w:proofErr w:type="gramStart"/>
      <w:r>
        <w:t>which</w:t>
      </w:r>
      <w:proofErr w:type="gramEnd"/>
      <w:r>
        <w:t xml:space="preserve"> make it poorly suited to quantitative remote sensing techniques.  </w:t>
      </w:r>
      <w:r w:rsidR="000130AD">
        <w:t xml:space="preserve">The imagery was consequently </w:t>
      </w:r>
      <w:proofErr w:type="spellStart"/>
      <w:r w:rsidR="005D64BF">
        <w:t>radiometrically</w:t>
      </w:r>
      <w:proofErr w:type="spellEnd"/>
      <w:del w:id="187" w:author="dugalh" w:date="2017-04-13T22:39:00Z">
        <w:r w:rsidR="005D64BF" w:rsidDel="004F558C">
          <w:delText xml:space="preserve"> </w:delText>
        </w:r>
      </w:del>
      <w:ins w:id="188" w:author="Adriaan Van Niekerk" w:date="2017-03-03T11:45:00Z">
        <w:del w:id="189" w:author="dugalh" w:date="2017-04-13T22:39:00Z">
          <w:r w:rsidR="000130AD" w:rsidDel="004F558C">
            <w:delText xml:space="preserve">improved </w:delText>
          </w:r>
        </w:del>
      </w:ins>
      <w:del w:id="190" w:author="dugalh" w:date="2017-04-13T22:39:00Z">
        <w:r w:rsidR="005D64BF" w:rsidDel="004F558C">
          <w:delText>corrected</w:delText>
        </w:r>
      </w:del>
      <w:r w:rsidR="005D64BF">
        <w:t xml:space="preserve"> </w:t>
      </w:r>
      <w:ins w:id="191" w:author="dugalh" w:date="2017-06-16T19:58:00Z">
        <w:r w:rsidR="00595F50">
          <w:t>homogenised</w:t>
        </w:r>
      </w:ins>
      <w:ins w:id="192" w:author="dugalh" w:date="2017-04-13T22:47:00Z">
        <w:r w:rsidR="004F558C">
          <w:t xml:space="preserve"> </w:t>
        </w:r>
      </w:ins>
      <w:r w:rsidR="000130AD">
        <w:t xml:space="preserve">by applying </w:t>
      </w:r>
      <w:r w:rsidR="005D64BF">
        <w:t xml:space="preserve">a technique </w:t>
      </w:r>
      <w:commentRangeStart w:id="193"/>
      <w:r w:rsidR="005D64BF">
        <w:t xml:space="preserve">for </w:t>
      </w:r>
      <w:del w:id="194" w:author="dugalh" w:date="2017-06-16T19:59:00Z">
        <w:r w:rsidR="005D64BF" w:rsidDel="00595F50">
          <w:delText xml:space="preserve">the </w:delText>
        </w:r>
      </w:del>
      <w:del w:id="195" w:author="dugalh" w:date="2017-04-13T22:38:00Z">
        <w:r w:rsidR="005D64BF" w:rsidDel="004F558C">
          <w:delText>extraction of</w:delText>
        </w:r>
      </w:del>
      <w:r w:rsidR="005D64BF">
        <w:t xml:space="preserve"> surface reflectance </w:t>
      </w:r>
      <w:ins w:id="196" w:author="dugalh" w:date="2017-06-16T19:59:00Z">
        <w:r w:rsidR="00595F50">
          <w:t xml:space="preserve">estimation </w:t>
        </w:r>
      </w:ins>
      <w:r w:rsidR="005D64BF">
        <w:t>by calibration with satellite data</w:t>
      </w:r>
      <w:commentRangeEnd w:id="193"/>
      <w:r w:rsidR="000130AD">
        <w:rPr>
          <w:rStyle w:val="CommentReference"/>
        </w:rPr>
        <w:commentReference w:id="193"/>
      </w:r>
      <w:r w:rsidR="005D64BF">
        <w:t>.  Th</w:t>
      </w:r>
      <w:r w:rsidR="00AD0D42">
        <w:t>is</w:t>
      </w:r>
      <w:r w:rsidR="005D64BF">
        <w:t xml:space="preserve"> technique corrects for coarse scale atmospheric and BRDF effects</w:t>
      </w:r>
      <w:r w:rsidR="009027D6">
        <w:t xml:space="preserve"> using a well-calibrated </w:t>
      </w:r>
      <w:proofErr w:type="gramStart"/>
      <w:r w:rsidR="009027D6">
        <w:t xml:space="preserve">surface reflectance </w:t>
      </w:r>
      <w:r w:rsidR="000130AD">
        <w:t xml:space="preserve">satellite </w:t>
      </w:r>
      <w:r w:rsidR="009027D6">
        <w:t>image</w:t>
      </w:r>
      <w:proofErr w:type="gramEnd"/>
      <w:r w:rsidR="009027D6">
        <w:t xml:space="preserve"> as a reference.</w:t>
      </w:r>
      <w:r w:rsidR="005D64BF">
        <w:t xml:space="preserve"> </w:t>
      </w:r>
      <w:r w:rsidR="009027D6">
        <w:t xml:space="preserve"> </w:t>
      </w:r>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from 25 January 2010 to 9 February 2010 </w:t>
      </w:r>
      <w:r w:rsidR="009027D6">
        <w:t xml:space="preserve">for </w:t>
      </w:r>
      <w:r w:rsidR="000130AD">
        <w:t>this purpose</w:t>
      </w:r>
      <w:r w:rsidR="005D64BF">
        <w:t>.  This image has a 500m resolution and contains n</w:t>
      </w:r>
      <w:r w:rsidR="005D64BF" w:rsidRPr="00342E9F">
        <w:t>adir BRDF-</w:t>
      </w:r>
      <w:r w:rsidR="005D64BF">
        <w:t>a</w:t>
      </w:r>
      <w:r w:rsidR="005D64BF" w:rsidRPr="00342E9F">
        <w:t xml:space="preserve">djusted </w:t>
      </w:r>
      <w:r w:rsidR="005D64BF">
        <w:t xml:space="preserve">reflectance (NBAR) data composited from the best values over a </w:t>
      </w:r>
      <w:proofErr w:type="gramStart"/>
      <w:r w:rsidR="005D64BF">
        <w:t>16 day</w:t>
      </w:r>
      <w:proofErr w:type="gramEnd"/>
      <w:r w:rsidR="005D64BF">
        <w:t xml:space="preserve"> period.  </w:t>
      </w:r>
      <w:commentRangeStart w:id="197"/>
      <w:commentRangeStart w:id="198"/>
      <w:commentRangeStart w:id="199"/>
      <w:r w:rsidR="009027D6">
        <w:t xml:space="preserve">Further details of the technique and its application to the study area </w:t>
      </w:r>
      <w:proofErr w:type="gramStart"/>
      <w:r w:rsidR="009027D6">
        <w:t>can be found</w:t>
      </w:r>
      <w:proofErr w:type="gramEnd"/>
      <w:r w:rsidR="009027D6">
        <w:t xml:space="preserve"> in Chapter 2.  </w:t>
      </w:r>
      <w:commentRangeEnd w:id="197"/>
      <w:r w:rsidR="009027D6">
        <w:rPr>
          <w:rStyle w:val="CommentReference"/>
        </w:rPr>
        <w:commentReference w:id="197"/>
      </w:r>
      <w:commentRangeEnd w:id="198"/>
      <w:r w:rsidR="000130AD">
        <w:rPr>
          <w:rStyle w:val="CommentReference"/>
        </w:rPr>
        <w:commentReference w:id="198"/>
      </w:r>
      <w:commentRangeEnd w:id="199"/>
      <w:r w:rsidR="009D2B83">
        <w:rPr>
          <w:rStyle w:val="CommentReference"/>
        </w:rPr>
        <w:commentReference w:id="199"/>
      </w:r>
      <w:r>
        <w:t xml:space="preserve">Radiometric </w:t>
      </w:r>
      <w:r w:rsidR="001A48D1">
        <w:t xml:space="preserve">correction </w:t>
      </w:r>
      <w:r>
        <w:t xml:space="preserve">is important for our study as it allows accurate snapshot mapping over a large spatial </w:t>
      </w:r>
      <w:r w:rsidR="000130AD">
        <w:t>extent and</w:t>
      </w:r>
      <w:r>
        <w:t xml:space="preserve"> provides the possibility of repeating the canopy cover mapping over time to evaluate restoration progress.</w:t>
      </w:r>
    </w:p>
    <w:p w14:paraId="5DA681F5" w14:textId="77777777" w:rsidR="00F16830" w:rsidRDefault="00F16830" w:rsidP="00F16830">
      <w:pPr>
        <w:rPr>
          <w:ins w:id="200" w:author="dugalh" w:date="2017-04-16T13:20:00Z"/>
        </w:rPr>
      </w:pPr>
    </w:p>
    <w:p w14:paraId="57D476FC" w14:textId="77777777" w:rsidR="00F16830" w:rsidRDefault="00F16830" w:rsidP="00F16830">
      <w:pPr>
        <w:pStyle w:val="Heading2"/>
        <w:rPr>
          <w:ins w:id="201" w:author="dugalh" w:date="2017-04-16T13:20:00Z"/>
        </w:rPr>
      </w:pPr>
      <w:commentRangeStart w:id="202"/>
      <w:ins w:id="203" w:author="dugalh" w:date="2017-04-16T13:20:00Z">
        <w:r>
          <w:t>Mapping Methodology</w:t>
        </w:r>
      </w:ins>
      <w:commentRangeEnd w:id="202"/>
      <w:ins w:id="204" w:author="dugalh" w:date="2017-04-16T13:21:00Z">
        <w:r w:rsidR="008539F9">
          <w:rPr>
            <w:rStyle w:val="CommentReference"/>
            <w:b w:val="0"/>
          </w:rPr>
          <w:commentReference w:id="202"/>
        </w:r>
      </w:ins>
    </w:p>
    <w:p w14:paraId="2514768C" w14:textId="77777777" w:rsidR="005C22B9" w:rsidRDefault="00F16830" w:rsidP="00F16830">
      <w:pPr>
        <w:spacing w:line="360" w:lineRule="auto"/>
        <w:jc w:val="both"/>
        <w:rPr>
          <w:ins w:id="205" w:author="dugalh" w:date="2017-06-16T20:17:00Z"/>
        </w:rPr>
      </w:pPr>
      <w:ins w:id="206" w:author="dugalh" w:date="2017-04-16T13:20:00Z">
        <w:r>
          <w:t>Object based approaches to image classification, where homogenous image objects are first segmented and then classified as a whole, have become popular in vegetation studies</w:t>
        </w:r>
      </w:ins>
      <w:ins w:id="207" w:author="dugalh" w:date="2017-06-16T20:03:00Z">
        <w:r w:rsidR="00595A9E">
          <w:t xml:space="preserve"> </w:t>
        </w:r>
      </w:ins>
      <w:ins w:id="208" w:author="dugalh" w:date="2017-06-16T20:04:00Z">
        <w:r w:rsidR="00595A9E">
          <w:fldChar w:fldCharType="begin" w:fldLock="1"/>
        </w:r>
      </w:ins>
      <w:r w:rsidR="00595A9E">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Koll\u00e1r et al., 2013; Ouyang et al., 2011)", "plainTextFormattedCitation" : "(Ghosh and Joshi, 2014; Koll\u00e1r et al., 2013; Ouyang et al., 2011)", "previouslyFormattedCitation" : "(Johansen et al., 2007; Koll\u00e1r et al., 2013; Ouyang et al., 2011)" }, "properties" : { "noteIndex" : 0 }, "schema" : "https://github.com/citation-style-language/schema/raw/master/csl-citation.json" }</w:instrText>
      </w:r>
      <w:r w:rsidR="00595A9E">
        <w:fldChar w:fldCharType="separate"/>
      </w:r>
      <w:r w:rsidR="00595A9E" w:rsidRPr="00595A9E">
        <w:rPr>
          <w:noProof/>
        </w:rPr>
        <w:t>(Ghosh and Joshi, 2014; Kollár et al., 2013; Ouyang et al., 2011)</w:t>
      </w:r>
      <w:ins w:id="209" w:author="dugalh" w:date="2017-06-16T20:04:00Z">
        <w:r w:rsidR="00595A9E">
          <w:fldChar w:fldCharType="end"/>
        </w:r>
      </w:ins>
      <w:ins w:id="210" w:author="dugalh" w:date="2017-04-16T13:20:00Z">
        <w:r>
          <w:t xml:space="preserve">.  These approaches are often favoured for VHR imagery because they are potentially able to better exploit the additional spatial information and deal with unwanted variation when compared to the more traditional per-pixel approach </w:t>
        </w:r>
        <w:r>
          <w:fldChar w:fldCharType="begin" w:fldLock="1"/>
        </w:r>
        <w:r>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instrText>
        </w:r>
        <w:r>
          <w:fldChar w:fldCharType="separate"/>
        </w:r>
        <w:r w:rsidRPr="00FA5B49">
          <w:rPr>
            <w:noProof/>
          </w:rPr>
          <w:t>(Ghosh and Joshi, 2014; Ouyang et al., 2011)</w:t>
        </w:r>
        <w:r>
          <w:fldChar w:fldCharType="end"/>
        </w:r>
        <w:r>
          <w:t xml:space="preserve">.  The segmentation problem is however </w:t>
        </w:r>
        <w:r>
          <w:lastRenderedPageBreak/>
          <w:t xml:space="preserve">recognised as being poorly posed, requiring manual adjustment of parameters and being difficult to solve robustly </w:t>
        </w:r>
        <w:r>
          <w:fldChar w:fldCharType="begin" w:fldLock="1"/>
        </w:r>
        <w:r>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instrText>
        </w:r>
        <w:r>
          <w:fldChar w:fldCharType="separate"/>
        </w:r>
        <w:r w:rsidRPr="00925D5C">
          <w:rPr>
            <w:noProof/>
          </w:rPr>
          <w:t>(Baraldi et al., 2010)</w:t>
        </w:r>
        <w:r>
          <w:fldChar w:fldCharType="end"/>
        </w:r>
        <w:r>
          <w:t xml:space="preserve">.  </w:t>
        </w:r>
      </w:ins>
    </w:p>
    <w:p w14:paraId="3D3818C9" w14:textId="77777777" w:rsidR="005C22B9" w:rsidRDefault="005C22B9" w:rsidP="00F16830">
      <w:pPr>
        <w:spacing w:line="360" w:lineRule="auto"/>
        <w:jc w:val="both"/>
        <w:rPr>
          <w:ins w:id="211" w:author="dugalh" w:date="2017-06-16T20:17:00Z"/>
        </w:rPr>
      </w:pPr>
    </w:p>
    <w:p w14:paraId="0CE5795E" w14:textId="76E1C64B" w:rsidR="00F16830" w:rsidRDefault="005C22B9" w:rsidP="00F16830">
      <w:pPr>
        <w:spacing w:line="360" w:lineRule="auto"/>
        <w:jc w:val="both"/>
        <w:rPr>
          <w:ins w:id="212" w:author="dugalh" w:date="2017-04-16T13:20:00Z"/>
        </w:rPr>
      </w:pPr>
      <w:r>
        <w:rPr>
          <w:rStyle w:val="CommentReference"/>
        </w:rPr>
        <w:commentReference w:id="213"/>
      </w:r>
      <w:ins w:id="214" w:author="dugalh" w:date="2017-04-16T13:20:00Z">
        <w:r w:rsidR="00F16830">
          <w:t xml:space="preserve">The image resolution of 0.5m, combined with the tendency of </w:t>
        </w:r>
        <w:proofErr w:type="spellStart"/>
        <w:r w:rsidR="00F16830" w:rsidRPr="0084644E">
          <w:t>Spekboom</w:t>
        </w:r>
        <w:proofErr w:type="spellEnd"/>
        <w:r w:rsidR="00F16830">
          <w:t xml:space="preserve"> to grow in continuous stands, meant that there was little spectral mixing and pixels covering </w:t>
        </w:r>
        <w:proofErr w:type="spellStart"/>
        <w:r w:rsidR="00F16830" w:rsidRPr="0084644E">
          <w:t>Spekboom</w:t>
        </w:r>
        <w:proofErr w:type="spellEnd"/>
        <w:r w:rsidR="00F16830">
          <w:t xml:space="preserve"> were relatively pure.  This supported a per-pixel classification approach</w:t>
        </w:r>
      </w:ins>
      <w:ins w:id="215" w:author="dugalh" w:date="2017-06-16T20:14:00Z">
        <w:r>
          <w:t xml:space="preserve"> to distinguish </w:t>
        </w:r>
        <w:proofErr w:type="spellStart"/>
        <w:r>
          <w:t>Spekboom</w:t>
        </w:r>
        <w:proofErr w:type="spellEnd"/>
        <w:r>
          <w:t xml:space="preserve"> from the surrounding vegetation</w:t>
        </w:r>
      </w:ins>
      <w:del w:id="216" w:author="dugalh" w:date="2017-06-16T20:14:00Z">
        <w:r w:rsidDel="005C22B9">
          <w:delText xml:space="preserve"> using a</w:delText>
        </w:r>
        <w:r w:rsidDel="005C22B9">
          <w:delText xml:space="preserve"> statistical pattern</w:delText>
        </w:r>
        <w:r w:rsidDel="005C22B9">
          <w:delText xml:space="preserve"> recognition methodology</w:delText>
        </w:r>
      </w:del>
      <w:ins w:id="217" w:author="dugalh" w:date="2017-04-16T13:20:00Z">
        <w:r w:rsidR="00F16830">
          <w:t xml:space="preserve">.  </w:t>
        </w:r>
      </w:ins>
      <w:ins w:id="218" w:author="dugalh" w:date="2017-06-16T20:16:00Z">
        <w:r>
          <w:t>The</w:t>
        </w:r>
        <w:r>
          <w:t xml:space="preserve"> </w:t>
        </w:r>
        <w:proofErr w:type="gramStart"/>
        <w:r>
          <w:t>pixel based</w:t>
        </w:r>
        <w:proofErr w:type="gramEnd"/>
        <w:r>
          <w:t xml:space="preserve"> approach </w:t>
        </w:r>
        <w:r>
          <w:t xml:space="preserve">also </w:t>
        </w:r>
      </w:ins>
      <w:ins w:id="219" w:author="dugalh" w:date="2017-06-16T20:18:00Z">
        <w:r w:rsidR="00482CAF">
          <w:t>allowe</w:t>
        </w:r>
      </w:ins>
      <w:ins w:id="220" w:author="dugalh" w:date="2017-06-16T20:16:00Z">
        <w:r w:rsidR="00482CAF">
          <w:t>d</w:t>
        </w:r>
        <w:r>
          <w:t xml:space="preserve"> </w:t>
        </w:r>
        <w:r>
          <w:t xml:space="preserve">the complexities </w:t>
        </w:r>
        <w:r>
          <w:rPr>
            <w:rStyle w:val="CommentReference"/>
          </w:rPr>
          <w:commentReference w:id="221"/>
        </w:r>
        <w:r>
          <w:t>associated with segmentation</w:t>
        </w:r>
        <w:r>
          <w:t xml:space="preserve"> </w:t>
        </w:r>
      </w:ins>
      <w:ins w:id="222" w:author="dugalh" w:date="2017-06-16T20:18:00Z">
        <w:r w:rsidR="00482CAF">
          <w:t>to</w:t>
        </w:r>
      </w:ins>
      <w:ins w:id="223" w:author="dugalh" w:date="2017-06-16T20:16:00Z">
        <w:r>
          <w:t xml:space="preserve"> be </w:t>
        </w:r>
        <w:commentRangeStart w:id="224"/>
        <w:r>
          <w:t>avoided</w:t>
        </w:r>
      </w:ins>
      <w:commentRangeEnd w:id="224"/>
      <w:ins w:id="225" w:author="dugalh" w:date="2017-06-16T20:19:00Z">
        <w:r w:rsidR="00482CAF">
          <w:rPr>
            <w:rStyle w:val="CommentReference"/>
          </w:rPr>
          <w:commentReference w:id="224"/>
        </w:r>
      </w:ins>
      <w:ins w:id="226" w:author="dugalh" w:date="2017-06-16T20:16:00Z">
        <w:r>
          <w:t xml:space="preserve">.  </w:t>
        </w:r>
        <w:r>
          <w:t xml:space="preserve"> </w:t>
        </w:r>
      </w:ins>
      <w:ins w:id="227" w:author="dugalh" w:date="2017-04-16T13:20:00Z">
        <w:r w:rsidR="00F16830">
          <w:t xml:space="preserve">The fractional canopy cover was determined as the portion of pixels classified as </w:t>
        </w:r>
        <w:proofErr w:type="spellStart"/>
        <w:r w:rsidR="00F16830" w:rsidRPr="0084644E">
          <w:t>Spekboom</w:t>
        </w:r>
        <w:proofErr w:type="spellEnd"/>
        <w:r w:rsidR="00F16830">
          <w:t xml:space="preserve"> over an area of interest.  </w:t>
        </w:r>
      </w:ins>
    </w:p>
    <w:p w14:paraId="5C9A870F" w14:textId="77777777" w:rsidR="00F16830" w:rsidRDefault="00F16830" w:rsidP="00F16830">
      <w:pPr>
        <w:spacing w:line="360" w:lineRule="auto"/>
        <w:jc w:val="both"/>
        <w:rPr>
          <w:ins w:id="228" w:author="dugalh" w:date="2017-04-16T13:20:00Z"/>
        </w:rPr>
      </w:pPr>
    </w:p>
    <w:p w14:paraId="773C416A" w14:textId="7B17A924" w:rsidR="00F16830" w:rsidRDefault="00F16830">
      <w:pPr>
        <w:pStyle w:val="Heading2"/>
        <w:pPrChange w:id="229" w:author="dugalh" w:date="2017-04-16T13:20:00Z">
          <w:pPr>
            <w:pStyle w:val="1TeksCharChar"/>
          </w:pPr>
        </w:pPrChange>
      </w:pPr>
      <w:commentRangeStart w:id="230"/>
      <w:ins w:id="231" w:author="dugalh" w:date="2017-04-16T13:20:00Z">
        <w:r>
          <w:t>Data Collection</w:t>
        </w:r>
      </w:ins>
      <w:commentRangeEnd w:id="230"/>
      <w:ins w:id="232" w:author="dugalh" w:date="2017-04-16T13:22:00Z">
        <w:r w:rsidR="008539F9">
          <w:rPr>
            <w:rStyle w:val="CommentReference"/>
            <w:b w:val="0"/>
          </w:rPr>
          <w:commentReference w:id="230"/>
        </w:r>
      </w:ins>
    </w:p>
    <w:p w14:paraId="5B46EFC3" w14:textId="0E28A64B" w:rsidR="00D61588" w:rsidDel="008F22FC" w:rsidRDefault="00BB1598">
      <w:pPr>
        <w:spacing w:line="360" w:lineRule="auto"/>
        <w:jc w:val="both"/>
        <w:rPr>
          <w:del w:id="233" w:author="dugalh" w:date="2017-04-16T14:29:00Z"/>
        </w:rPr>
        <w:pPrChange w:id="234" w:author="dugalh" w:date="2017-04-16T14:29:00Z">
          <w:pPr>
            <w:pStyle w:val="1TeksCharChar"/>
          </w:pPr>
        </w:pPrChange>
      </w:pPr>
      <w:commentRangeStart w:id="235"/>
      <w:ins w:id="236" w:author="dugalh" w:date="2017-04-16T14:17:00Z">
        <w:r>
          <w:t>T</w:t>
        </w:r>
      </w:ins>
      <w:ins w:id="237" w:author="dugalh" w:date="2017-04-16T13:27:00Z">
        <w:r w:rsidR="008539F9">
          <w:t>wo datasets</w:t>
        </w:r>
      </w:ins>
      <w:ins w:id="238" w:author="dugalh" w:date="2017-04-16T14:17:00Z">
        <w:r>
          <w:t xml:space="preserve"> </w:t>
        </w:r>
        <w:proofErr w:type="gramStart"/>
        <w:r>
          <w:t>were constructed</w:t>
        </w:r>
      </w:ins>
      <w:proofErr w:type="gramEnd"/>
      <w:ins w:id="239" w:author="dugalh" w:date="2017-04-16T14:18:00Z">
        <w:r>
          <w:t xml:space="preserve">: one </w:t>
        </w:r>
      </w:ins>
      <w:ins w:id="240" w:author="dugalh" w:date="2017-04-16T14:23:00Z">
        <w:r>
          <w:t xml:space="preserve">for evaluating the canopy cover estimates obtained from the classifier outputs and a second </w:t>
        </w:r>
      </w:ins>
      <w:ins w:id="241" w:author="dugalh" w:date="2017-04-16T14:18:00Z">
        <w:r>
          <w:t>for training and evaluating the classifier on a per-pixel basis</w:t>
        </w:r>
      </w:ins>
      <w:commentRangeEnd w:id="235"/>
      <w:ins w:id="242" w:author="dugalh" w:date="2017-04-16T14:24:00Z">
        <w:r>
          <w:rPr>
            <w:rStyle w:val="CommentReference"/>
          </w:rPr>
          <w:commentReference w:id="235"/>
        </w:r>
      </w:ins>
      <w:ins w:id="243" w:author="dugalh" w:date="2017-04-16T14:25:00Z">
        <w:r>
          <w:t>.</w:t>
        </w:r>
      </w:ins>
      <w:ins w:id="244" w:author="dugalh" w:date="2017-04-16T13:27:00Z">
        <w:r w:rsidR="008539F9">
          <w:t xml:space="preserve"> </w:t>
        </w:r>
      </w:ins>
      <w:ins w:id="245" w:author="dugalh" w:date="2017-04-16T14:27:00Z">
        <w:r w:rsidR="008F22FC">
          <w:t xml:space="preserve"> The first data set consisted of </w:t>
        </w:r>
      </w:ins>
      <w:ins w:id="246" w:author="dugalh" w:date="2017-04-16T14:28:00Z">
        <w:r w:rsidR="008F22FC">
          <w:t>in situ</w:t>
        </w:r>
      </w:ins>
      <w:ins w:id="247" w:author="dugalh" w:date="2017-04-16T14:27:00Z">
        <w:r w:rsidR="008F22FC">
          <w:t xml:space="preserve"> estimates of canopy cover </w:t>
        </w:r>
      </w:ins>
    </w:p>
    <w:p w14:paraId="4B68F231" w14:textId="31A7B30E" w:rsidR="00D61588" w:rsidRDefault="00D61588" w:rsidP="00D61588">
      <w:pPr>
        <w:pStyle w:val="1TeksCharChar"/>
      </w:pPr>
      <w:commentRangeStart w:id="248"/>
      <w:del w:id="249" w:author="dugalh" w:date="2017-04-13T22:49:00Z">
        <w:r w:rsidDel="009D2B83">
          <w:delText>C</w:delText>
        </w:r>
      </w:del>
      <w:del w:id="250" w:author="dugalh" w:date="2017-04-16T14:29:00Z">
        <w:r w:rsidDel="008F22FC">
          <w:delText xml:space="preserve">anopy cover </w:delText>
        </w:r>
      </w:del>
      <w:del w:id="251" w:author="dugalh" w:date="2017-04-13T22:49:00Z">
        <w:r w:rsidDel="009D2B83">
          <w:delText>ground truth</w:delText>
        </w:r>
      </w:del>
      <w:del w:id="252" w:author="dugalh" w:date="2017-04-16T14:29:00Z">
        <w:r w:rsidDel="008F22FC">
          <w:delText xml:space="preserve"> </w:delText>
        </w:r>
        <w:commentRangeEnd w:id="248"/>
        <w:r w:rsidR="00000CC8" w:rsidDel="008F22FC">
          <w:rPr>
            <w:rStyle w:val="CommentReference"/>
          </w:rPr>
          <w:commentReference w:id="248"/>
        </w:r>
      </w:del>
      <w:del w:id="253" w:author="dugalh" w:date="2017-04-13T22:49:00Z">
        <w:r w:rsidDel="009D2B83">
          <w:delText>was</w:delText>
        </w:r>
      </w:del>
      <w:del w:id="254" w:author="dugalh" w:date="2017-04-13T22:57:00Z">
        <w:r w:rsidDel="00A24F89">
          <w:delText xml:space="preserve"> </w:delText>
        </w:r>
      </w:del>
      <w:proofErr w:type="gramStart"/>
      <w:r>
        <w:t>acquired</w:t>
      </w:r>
      <w:proofErr w:type="gramEnd"/>
      <w:r>
        <w:t xml:space="preserve"> at 20 different sites, each of roughly one hectare.  A botanist with experience in the area provided expertise in the selection of sites to encompass variation in geology, habitat and level of degradation.  Boundary </w:t>
      </w:r>
      <w:proofErr w:type="gramStart"/>
      <w:r>
        <w:t>polygons,</w:t>
      </w:r>
      <w:proofErr w:type="gramEnd"/>
      <w:r>
        <w:t xml:space="preserve"> were recorded for each site by walking the perimeter with a </w:t>
      </w:r>
      <w:commentRangeStart w:id="255"/>
      <w:r>
        <w:t xml:space="preserve">DGPS </w:t>
      </w:r>
      <w:commentRangeEnd w:id="255"/>
      <w:r w:rsidR="00E21737">
        <w:rPr>
          <w:rStyle w:val="CommentReference"/>
        </w:rPr>
        <w:commentReference w:id="255"/>
      </w:r>
      <w:r>
        <w:t xml:space="preserve">device.  </w:t>
      </w:r>
      <w:r w:rsidR="00916A1A">
        <w:t xml:space="preserve">The DGPS coordinates </w:t>
      </w:r>
      <w:proofErr w:type="gramStart"/>
      <w:r>
        <w:t>were post-processed</w:t>
      </w:r>
      <w:proofErr w:type="gramEnd"/>
      <w:r>
        <w:t xml:space="preserve"> to provide </w:t>
      </w:r>
      <w:r w:rsidR="00916A1A">
        <w:t>about 30cm</w:t>
      </w:r>
      <w:r>
        <w:t xml:space="preserve"> accuracy.  </w:t>
      </w:r>
      <w:commentRangeStart w:id="256"/>
      <w:del w:id="257" w:author="dugalh" w:date="2017-06-16T20:24:00Z">
        <w:r w:rsidR="00916A1A" w:rsidDel="00482CAF">
          <w:delText>Visual e</w:delText>
        </w:r>
      </w:del>
      <w:ins w:id="258" w:author="dugalh" w:date="2017-06-16T20:24:00Z">
        <w:r w:rsidR="00482CAF">
          <w:t>E</w:t>
        </w:r>
      </w:ins>
      <w:r>
        <w:t xml:space="preserve">stimates </w:t>
      </w:r>
      <w:commentRangeEnd w:id="256"/>
      <w:r w:rsidR="00916A1A">
        <w:rPr>
          <w:rStyle w:val="CommentReference"/>
        </w:rPr>
        <w:commentReference w:id="256"/>
      </w:r>
      <w:r>
        <w:t xml:space="preserve">of canopy cover inside the </w:t>
      </w:r>
      <w:del w:id="259" w:author="dugalh" w:date="2017-04-13T22:56:00Z">
        <w:r w:rsidDel="00A24F89">
          <w:delText xml:space="preserve">polygons </w:delText>
        </w:r>
      </w:del>
      <w:ins w:id="260" w:author="dugalh" w:date="2017-04-13T22:56:00Z">
        <w:r w:rsidR="00A24F89">
          <w:t xml:space="preserve">site perimeters </w:t>
        </w:r>
      </w:ins>
      <w:proofErr w:type="gramStart"/>
      <w:r>
        <w:t xml:space="preserve">were </w:t>
      </w:r>
      <w:r w:rsidR="00916A1A">
        <w:t>made</w:t>
      </w:r>
      <w:proofErr w:type="gramEnd"/>
      <w:r>
        <w:t xml:space="preserve"> </w:t>
      </w:r>
      <w:r w:rsidR="00E21737">
        <w:t>during the field visits</w:t>
      </w:r>
      <w:del w:id="261" w:author="dugalh" w:date="2017-04-13T22:56:00Z">
        <w:r w:rsidR="00E21737" w:rsidDel="00A24F89">
          <w:delText xml:space="preserve"> </w:delText>
        </w:r>
        <w:r w:rsidDel="00A24F89">
          <w:delText xml:space="preserve">and reference photos </w:delText>
        </w:r>
        <w:r w:rsidR="00E21737" w:rsidDel="00A24F89">
          <w:delText xml:space="preserve">were </w:delText>
        </w:r>
        <w:r w:rsidDel="00A24F89">
          <w:delText>captured</w:delText>
        </w:r>
      </w:del>
      <w:r>
        <w:t xml:space="preserve">.  The locations of the ground truth sites and their corresponding area names </w:t>
      </w:r>
      <w:proofErr w:type="gramStart"/>
      <w:r>
        <w:t>are shown</w:t>
      </w:r>
      <w:proofErr w:type="gramEnd"/>
      <w:r>
        <w:t xml:space="preserve"> in </w:t>
      </w:r>
      <w:r>
        <w:fldChar w:fldCharType="begin"/>
      </w:r>
      <w:r>
        <w:instrText xml:space="preserve"> REF _Ref392342998 \h </w:instrText>
      </w:r>
      <w:r>
        <w:fldChar w:fldCharType="separate"/>
      </w:r>
      <w:r w:rsidR="00825B4A" w:rsidRPr="00D75F03">
        <w:t xml:space="preserve">Figure </w:t>
      </w:r>
      <w:r w:rsidR="00825B4A">
        <w:rPr>
          <w:noProof/>
        </w:rPr>
        <w:t>2</w:t>
      </w:r>
      <w:r>
        <w:fldChar w:fldCharType="end"/>
      </w:r>
      <w:r>
        <w:t xml:space="preserve">.  Details of the </w:t>
      </w:r>
      <w:ins w:id="262" w:author="dugalh" w:date="2017-04-13T23:17:00Z">
        <w:r w:rsidR="00B931F9">
          <w:t xml:space="preserve">surrounding </w:t>
        </w:r>
      </w:ins>
      <w:ins w:id="263" w:author="dugalh" w:date="2017-04-13T23:18:00Z">
        <w:r w:rsidR="00B931F9">
          <w:t>(</w:t>
        </w:r>
      </w:ins>
      <w:commentRangeStart w:id="264"/>
      <w:commentRangeStart w:id="265"/>
      <w:r>
        <w:t>mosaic</w:t>
      </w:r>
      <w:ins w:id="266" w:author="dugalh" w:date="2017-04-13T23:18:00Z">
        <w:r w:rsidR="00B931F9">
          <w:t>)</w:t>
        </w:r>
      </w:ins>
      <w:r>
        <w:t xml:space="preserve"> </w:t>
      </w:r>
      <w:commentRangeEnd w:id="264"/>
      <w:r w:rsidR="00916A1A">
        <w:rPr>
          <w:rStyle w:val="CommentReference"/>
        </w:rPr>
        <w:commentReference w:id="264"/>
      </w:r>
      <w:commentRangeEnd w:id="265"/>
      <w:r w:rsidR="006E3C3B">
        <w:rPr>
          <w:rStyle w:val="CommentReference"/>
        </w:rPr>
        <w:commentReference w:id="265"/>
      </w:r>
      <w:r>
        <w:t>vegetation</w:t>
      </w:r>
      <w:ins w:id="267" w:author="dugalh" w:date="2017-04-13T23:18:00Z">
        <w:r w:rsidR="00B931F9">
          <w:t xml:space="preserve"> type</w:t>
        </w:r>
      </w:ins>
      <w:r>
        <w:t xml:space="preserve">, geology and </w:t>
      </w:r>
      <w:r w:rsidR="00916A1A">
        <w:t xml:space="preserve">estimated </w:t>
      </w:r>
      <w:r>
        <w:t xml:space="preserve">canopy cover for each site </w:t>
      </w:r>
      <w:proofErr w:type="gramStart"/>
      <w:r>
        <w:t>are given</w:t>
      </w:r>
      <w:proofErr w:type="gramEnd"/>
      <w:r>
        <w:t xml:space="preserve"> in</w:t>
      </w:r>
      <w:r w:rsidR="00825B4A">
        <w:t xml:space="preserve"> </w:t>
      </w:r>
      <w:r w:rsidR="00825B4A">
        <w:fldChar w:fldCharType="begin"/>
      </w:r>
      <w:r w:rsidR="00825B4A">
        <w:instrText xml:space="preserve"> REF _Ref466457780 \h </w:instrText>
      </w:r>
      <w:r w:rsidR="00825B4A">
        <w:fldChar w:fldCharType="separate"/>
      </w:r>
      <w:r w:rsidR="00825B4A" w:rsidRPr="00F4774D">
        <w:t>Table 1</w:t>
      </w:r>
      <w:r w:rsidR="00825B4A">
        <w:fldChar w:fldCharType="end"/>
      </w:r>
      <w:r>
        <w:t xml:space="preserve">.  A three level degradation measure, as used in </w:t>
      </w:r>
      <w:r w:rsidR="003F0D6E">
        <w:fldChar w:fldCharType="begin" w:fldLock="1"/>
      </w:r>
      <w:ins w:id="268" w:author="dugalh" w:date="2017-04-13T23:26:00Z">
        <w:r w:rsidR="003F0D6E">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ins>
      <w:del w:id="269" w:author="dugalh" w:date="2017-04-13T23:26:00Z">
        <w:r w:rsidR="003F0D6E" w:rsidDel="003F0D6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delInstrText>
        </w:r>
      </w:del>
      <w:r w:rsidR="003F0D6E">
        <w:fldChar w:fldCharType="separate"/>
      </w:r>
      <w:r w:rsidR="003F0D6E" w:rsidRPr="003F0D6E">
        <w:rPr>
          <w:noProof/>
        </w:rPr>
        <w:t xml:space="preserve">Thompson et al. </w:t>
      </w:r>
      <w:r w:rsidR="003F0D6E">
        <w:rPr>
          <w:noProof/>
        </w:rPr>
        <w:t>(</w:t>
      </w:r>
      <w:r w:rsidR="003F0D6E" w:rsidRPr="003F0D6E">
        <w:rPr>
          <w:noProof/>
        </w:rPr>
        <w:t>2009)</w:t>
      </w:r>
      <w:r w:rsidR="003F0D6E">
        <w:fldChar w:fldCharType="end"/>
      </w:r>
      <w:r>
        <w:t xml:space="preserve">, is reported for each site.  </w:t>
      </w:r>
      <w:commentRangeStart w:id="270"/>
      <w:del w:id="271" w:author="dugalh" w:date="2017-04-14T13:14:00Z">
        <w:r w:rsidDel="00F8201B">
          <w:delText xml:space="preserve">The canopy cover </w:delText>
        </w:r>
        <w:r w:rsidR="00916A1A" w:rsidDel="00F8201B">
          <w:delText xml:space="preserve">estimates </w:delText>
        </w:r>
        <w:r w:rsidDel="00F8201B">
          <w:delText xml:space="preserve">were made </w:delText>
        </w:r>
        <w:r w:rsidR="00916A1A" w:rsidDel="00F8201B">
          <w:delText>by allocating</w:delText>
        </w:r>
        <w:r w:rsidDel="00F8201B">
          <w:delText xml:space="preserve"> range</w:delText>
        </w:r>
        <w:r w:rsidR="00916A1A" w:rsidDel="00F8201B">
          <w:delText>s</w:delText>
        </w:r>
        <w:r w:rsidDel="00F8201B">
          <w:delText xml:space="preserve"> </w:delText>
        </w:r>
        <w:r w:rsidR="00916A1A" w:rsidDel="00F8201B">
          <w:delText xml:space="preserve">(defined by </w:delText>
        </w:r>
        <w:r w:rsidDel="00F8201B">
          <w:delText>minimum and maximum values</w:delText>
        </w:r>
        <w:r w:rsidR="00916A1A" w:rsidDel="00F8201B">
          <w:delText>)</w:delText>
        </w:r>
        <w:r w:rsidDel="00F8201B">
          <w:delText xml:space="preserve"> spanning at most ten percent.   The midpoint between these minimum and maximum values is reported in</w:delText>
        </w:r>
        <w:r w:rsidR="00825B4A" w:rsidDel="00F8201B">
          <w:delText xml:space="preserve"> </w:delText>
        </w:r>
        <w:r w:rsidR="00825B4A" w:rsidDel="00F8201B">
          <w:fldChar w:fldCharType="begin"/>
        </w:r>
        <w:r w:rsidR="00825B4A" w:rsidDel="00F8201B">
          <w:delInstrText xml:space="preserve"> REF _Ref466457780 \h </w:delInstrText>
        </w:r>
        <w:r w:rsidR="00825B4A" w:rsidDel="00F8201B">
          <w:fldChar w:fldCharType="separate"/>
        </w:r>
        <w:r w:rsidR="00825B4A" w:rsidRPr="00F4774D" w:rsidDel="00F8201B">
          <w:delText>Table 1</w:delText>
        </w:r>
        <w:r w:rsidR="00825B4A" w:rsidDel="00F8201B">
          <w:fldChar w:fldCharType="end"/>
        </w:r>
        <w:r w:rsidDel="00F8201B">
          <w:delText xml:space="preserve">.  </w:delText>
        </w:r>
      </w:del>
      <w:commentRangeEnd w:id="270"/>
      <w:r w:rsidR="00F8201B">
        <w:rPr>
          <w:rStyle w:val="CommentReference"/>
        </w:rPr>
        <w:commentReference w:id="270"/>
      </w:r>
      <w:commentRangeStart w:id="272"/>
      <w:commentRangeStart w:id="273"/>
      <w:r>
        <w:t xml:space="preserve">This data set </w:t>
      </w:r>
      <w:proofErr w:type="gramStart"/>
      <w:r>
        <w:t>is referred</w:t>
      </w:r>
      <w:proofErr w:type="gramEnd"/>
      <w:r>
        <w:t xml:space="preserve"> to as the “</w:t>
      </w:r>
      <w:del w:id="274" w:author="dugalh" w:date="2017-04-14T13:14:00Z">
        <w:r w:rsidDel="00F8201B">
          <w:delText>field ground truth</w:delText>
        </w:r>
      </w:del>
      <w:ins w:id="275" w:author="dugalh" w:date="2017-04-14T13:14:00Z">
        <w:r w:rsidR="00F8201B">
          <w:t>in situ canopy cover data</w:t>
        </w:r>
      </w:ins>
      <w:r>
        <w:t>”</w:t>
      </w:r>
      <w:ins w:id="276" w:author="dugalh" w:date="2017-04-16T14:22:00Z">
        <w:r w:rsidR="00BB1598">
          <w:t xml:space="preserve"> and was used for evaluating the </w:t>
        </w:r>
      </w:ins>
      <w:ins w:id="277" w:author="dugalh" w:date="2017-04-16T17:42:00Z">
        <w:r w:rsidR="0089437E">
          <w:t xml:space="preserve">accuracy of </w:t>
        </w:r>
      </w:ins>
      <w:ins w:id="278" w:author="dugalh" w:date="2017-04-16T14:22:00Z">
        <w:r w:rsidR="00BB1598">
          <w:t>canopy cover estimates obtained from the classifier output</w:t>
        </w:r>
      </w:ins>
      <w:r>
        <w:t xml:space="preserve">. </w:t>
      </w:r>
      <w:commentRangeEnd w:id="272"/>
      <w:r w:rsidR="00916A1A">
        <w:rPr>
          <w:rStyle w:val="CommentReference"/>
        </w:rPr>
        <w:commentReference w:id="272"/>
      </w:r>
      <w:commentRangeEnd w:id="273"/>
      <w:r w:rsidR="006E3C3B">
        <w:rPr>
          <w:rStyle w:val="CommentReference"/>
        </w:rPr>
        <w:commentReference w:id="273"/>
      </w:r>
      <w:r>
        <w:t xml:space="preserve"> </w:t>
      </w:r>
      <w:r>
        <w:fldChar w:fldCharType="begin"/>
      </w:r>
      <w:r>
        <w:instrText xml:space="preserve"> REF _Ref392343684 \h </w:instrText>
      </w:r>
      <w:r>
        <w:fldChar w:fldCharType="separate"/>
      </w:r>
      <w:r w:rsidR="00825B4A" w:rsidRPr="00F4774D">
        <w:t>Figure 3</w:t>
      </w:r>
      <w:r>
        <w:fldChar w:fldCharType="end"/>
      </w:r>
      <w:r>
        <w:t xml:space="preserve"> shows an example of a </w:t>
      </w:r>
      <w:del w:id="279" w:author="dugalh" w:date="2017-04-14T13:15:00Z">
        <w:r w:rsidDel="00F8201B">
          <w:delText>ground truth</w:delText>
        </w:r>
      </w:del>
      <w:ins w:id="280" w:author="dugalh" w:date="2017-04-14T13:15:00Z">
        <w:r w:rsidR="00F8201B">
          <w:t>site perimeter</w:t>
        </w:r>
      </w:ins>
      <w:del w:id="281" w:author="dugalh" w:date="2017-04-14T13:15:00Z">
        <w:r w:rsidDel="00F8201B">
          <w:delText xml:space="preserve"> polygon</w:delText>
        </w:r>
      </w:del>
      <w:r>
        <w:t xml:space="preserve"> on a background of the NGI imagery, rendered in RGB.</w:t>
      </w:r>
    </w:p>
    <w:p w14:paraId="1420204A" w14:textId="77777777" w:rsidR="00D61588" w:rsidRDefault="00D61588" w:rsidP="00D61588">
      <w:pPr>
        <w:pStyle w:val="1TeksCharChar"/>
        <w:spacing w:line="240" w:lineRule="auto"/>
      </w:pPr>
    </w:p>
    <w:p w14:paraId="2F836C3C" w14:textId="77777777" w:rsidR="00D61588" w:rsidRDefault="00D61588" w:rsidP="00D61588">
      <w:pPr>
        <w:pStyle w:val="1TeksCharChar"/>
        <w:keepNext/>
        <w:spacing w:line="240" w:lineRule="auto"/>
      </w:pPr>
      <w:r>
        <w:rPr>
          <w:noProof/>
          <w:lang w:val="en-US"/>
        </w:rPr>
        <w:lastRenderedPageBreak/>
        <w:drawing>
          <wp:inline distT="0" distB="0" distL="0" distR="0" wp14:anchorId="6DE5A403" wp14:editId="1DD1F011">
            <wp:extent cx="5941695" cy="26498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udyAreaMapHabita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264985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gridCol w:w="4359"/>
      </w:tblGrid>
      <w:tr w:rsidR="00D61588" w14:paraId="3B1E0478" w14:textId="77777777" w:rsidTr="007C5F60">
        <w:tc>
          <w:tcPr>
            <w:tcW w:w="4820" w:type="dxa"/>
          </w:tcPr>
          <w:p w14:paraId="5FDBF9DC" w14:textId="1BA8D70C" w:rsidR="00D61588" w:rsidRDefault="00D61588" w:rsidP="00F4774D">
            <w:pPr>
              <w:pStyle w:val="Caption"/>
            </w:pPr>
            <w:bookmarkStart w:id="282" w:name="_Ref392342998"/>
            <w:bookmarkStart w:id="283" w:name="_Ref392342738"/>
            <w:bookmarkStart w:id="284" w:name="_Toc394582256"/>
            <w:bookmarkStart w:id="285" w:name="_Toc448324365"/>
            <w:r w:rsidRPr="00D75F03">
              <w:t xml:space="preserve">Figure </w:t>
            </w:r>
            <w:r w:rsidR="00F4774D">
              <w:fldChar w:fldCharType="begin"/>
            </w:r>
            <w:r w:rsidR="00F4774D">
              <w:instrText xml:space="preserve"> SEQ Figure \* ARABIC </w:instrText>
            </w:r>
            <w:r w:rsidR="00F4774D">
              <w:fldChar w:fldCharType="separate"/>
            </w:r>
            <w:r w:rsidR="00F4774D">
              <w:rPr>
                <w:noProof/>
              </w:rPr>
              <w:t>2</w:t>
            </w:r>
            <w:r w:rsidR="00F4774D">
              <w:fldChar w:fldCharType="end"/>
            </w:r>
            <w:bookmarkEnd w:id="282"/>
            <w:r w:rsidRPr="00D75F03">
              <w:t xml:space="preserve">  </w:t>
            </w:r>
            <w:commentRangeStart w:id="286"/>
            <w:commentRangeStart w:id="287"/>
            <w:r w:rsidRPr="00D75F03">
              <w:t xml:space="preserve">Study area </w:t>
            </w:r>
            <w:proofErr w:type="spellStart"/>
            <w:r w:rsidR="0084644E" w:rsidRPr="0084644E">
              <w:t>Spekboom</w:t>
            </w:r>
            <w:proofErr w:type="spellEnd"/>
            <w:r w:rsidRPr="00D75F03">
              <w:t xml:space="preserve"> habitats and</w:t>
            </w:r>
            <w:r>
              <w:t xml:space="preserve"> field</w:t>
            </w:r>
            <w:r w:rsidRPr="00D75F03">
              <w:t xml:space="preserve"> ground truth sites</w:t>
            </w:r>
            <w:bookmarkEnd w:id="283"/>
            <w:bookmarkEnd w:id="284"/>
            <w:bookmarkEnd w:id="285"/>
            <w:r w:rsidRPr="00D75F03">
              <w:t xml:space="preserve"> </w:t>
            </w:r>
            <w:commentRangeEnd w:id="286"/>
            <w:r w:rsidR="00916A1A">
              <w:rPr>
                <w:rStyle w:val="CommentReference"/>
                <w:bCs w:val="0"/>
                <w:lang w:eastAsia="en-US"/>
              </w:rPr>
              <w:commentReference w:id="286"/>
            </w:r>
            <w:commentRangeEnd w:id="287"/>
            <w:r w:rsidR="00482CAF">
              <w:rPr>
                <w:rStyle w:val="CommentReference"/>
                <w:bCs w:val="0"/>
                <w:lang w:eastAsia="en-US"/>
              </w:rPr>
              <w:commentReference w:id="287"/>
            </w:r>
          </w:p>
        </w:tc>
        <w:tc>
          <w:tcPr>
            <w:tcW w:w="4527" w:type="dxa"/>
          </w:tcPr>
          <w:p w14:paraId="150D5261" w14:textId="35A980C0" w:rsidR="00D61588" w:rsidRPr="00D75F03" w:rsidRDefault="00D61588" w:rsidP="007C5F60">
            <w:pPr>
              <w:pStyle w:val="1FigureTablesource"/>
            </w:pPr>
            <w:r w:rsidRPr="00F4774D">
              <w:rPr>
                <w:sz w:val="20"/>
              </w:rPr>
              <w:t xml:space="preserve">Source: </w:t>
            </w:r>
            <w:r w:rsidRPr="00F4774D">
              <w:rPr>
                <w:sz w:val="20"/>
              </w:rPr>
              <w:fldChar w:fldCharType="begin" w:fldLock="1"/>
            </w:r>
            <w:r w:rsidR="0012318C">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instrText>
            </w:r>
            <w:r w:rsidRPr="00F4774D">
              <w:rPr>
                <w:sz w:val="20"/>
              </w:rPr>
              <w:fldChar w:fldCharType="separate"/>
            </w:r>
            <w:r w:rsidR="00925D5C" w:rsidRPr="00925D5C">
              <w:rPr>
                <w:noProof/>
                <w:sz w:val="20"/>
              </w:rPr>
              <w:t>(Vlok et al., 2005)</w:t>
            </w:r>
            <w:r w:rsidRPr="00F4774D">
              <w:rPr>
                <w:sz w:val="20"/>
              </w:rPr>
              <w:fldChar w:fldCharType="end"/>
            </w:r>
          </w:p>
        </w:tc>
      </w:tr>
    </w:tbl>
    <w:p w14:paraId="099E3009" w14:textId="77777777" w:rsidR="00D61588" w:rsidRDefault="00D61588" w:rsidP="00D61588">
      <w:pPr>
        <w:pStyle w:val="1FigureTablesource"/>
        <w:jc w:val="left"/>
      </w:pPr>
    </w:p>
    <w:p w14:paraId="22B57573" w14:textId="4BE44D3B" w:rsidR="00F4774D" w:rsidRPr="00F4774D" w:rsidRDefault="00F4774D" w:rsidP="001239FB">
      <w:pPr>
        <w:pStyle w:val="Caption"/>
        <w:keepNext/>
        <w:keepLines/>
        <w:spacing w:line="360" w:lineRule="auto"/>
      </w:pPr>
      <w:bookmarkStart w:id="288" w:name="_Ref466457780"/>
      <w:r w:rsidRPr="00F4774D">
        <w:t xml:space="preserve">Table </w:t>
      </w:r>
      <w:r w:rsidRPr="00F4774D">
        <w:fldChar w:fldCharType="begin"/>
      </w:r>
      <w:r w:rsidRPr="00F4774D">
        <w:instrText xml:space="preserve"> SEQ Table \* ARABIC </w:instrText>
      </w:r>
      <w:r w:rsidRPr="00F4774D">
        <w:fldChar w:fldCharType="separate"/>
      </w:r>
      <w:proofErr w:type="gramStart"/>
      <w:r w:rsidRPr="00F4774D">
        <w:t>1</w:t>
      </w:r>
      <w:proofErr w:type="gramEnd"/>
      <w:r w:rsidRPr="00F4774D">
        <w:fldChar w:fldCharType="end"/>
      </w:r>
      <w:bookmarkEnd w:id="288"/>
      <w:r w:rsidRPr="00F4774D">
        <w:t xml:space="preserve">   </w:t>
      </w:r>
      <w:commentRangeStart w:id="289"/>
      <w:del w:id="290" w:author="dugalh" w:date="2017-04-14T13:15:00Z">
        <w:r w:rsidRPr="00F4774D" w:rsidDel="00F8201B">
          <w:delText>Field ground truth site</w:delText>
        </w:r>
      </w:del>
      <w:ins w:id="291" w:author="dugalh" w:date="2017-04-14T13:15:00Z">
        <w:r w:rsidR="00F8201B">
          <w:t>In situ canopy cover data</w:t>
        </w:r>
      </w:ins>
      <w:del w:id="292" w:author="dugalh" w:date="2017-04-14T13:16:00Z">
        <w:r w:rsidRPr="00F4774D" w:rsidDel="00F8201B">
          <w:delText xml:space="preserve"> </w:delText>
        </w:r>
        <w:commentRangeEnd w:id="289"/>
        <w:r w:rsidR="00916A1A" w:rsidDel="00F8201B">
          <w:rPr>
            <w:rStyle w:val="CommentReference"/>
            <w:bCs w:val="0"/>
          </w:rPr>
          <w:commentReference w:id="289"/>
        </w:r>
        <w:r w:rsidRPr="00F4774D" w:rsidDel="00F8201B">
          <w:delText>information</w:delText>
        </w:r>
      </w:del>
    </w:p>
    <w:tbl>
      <w:tblPr>
        <w:tblStyle w:val="MyThesisTable"/>
        <w:tblW w:w="0" w:type="auto"/>
        <w:tblLook w:val="01E0" w:firstRow="1" w:lastRow="1" w:firstColumn="1" w:lastColumn="1" w:noHBand="0" w:noVBand="0"/>
      </w:tblPr>
      <w:tblGrid>
        <w:gridCol w:w="1070"/>
        <w:gridCol w:w="821"/>
        <w:gridCol w:w="1501"/>
        <w:gridCol w:w="1287"/>
        <w:gridCol w:w="1994"/>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proofErr w:type="spellStart"/>
            <w:r w:rsidRPr="008E0C3A">
              <w:rPr>
                <w:sz w:val="16"/>
              </w:rPr>
              <w:t>Matjiesvlei</w:t>
            </w:r>
            <w:proofErr w:type="spellEnd"/>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1E344628" w:rsidR="00D61588" w:rsidRPr="008E0C3A" w:rsidRDefault="00D61588" w:rsidP="001239FB">
            <w:pPr>
              <w:rPr>
                <w:sz w:val="16"/>
              </w:rPr>
            </w:pPr>
            <w:r w:rsidRPr="008E0C3A">
              <w:rPr>
                <w:sz w:val="16"/>
              </w:rPr>
              <w:t xml:space="preserve">Arid </w:t>
            </w:r>
            <w:proofErr w:type="spellStart"/>
            <w:r w:rsidR="0084644E" w:rsidRPr="0084644E">
              <w:rPr>
                <w:sz w:val="16"/>
              </w:rPr>
              <w:t>Spekboom</w:t>
            </w:r>
            <w:proofErr w:type="spellEnd"/>
          </w:p>
        </w:tc>
        <w:tc>
          <w:tcPr>
            <w:tcW w:w="0" w:type="auto"/>
          </w:tcPr>
          <w:p w14:paraId="19156390" w14:textId="03C8A19A" w:rsidR="00D61588" w:rsidRPr="008E0C3A" w:rsidRDefault="00D61588" w:rsidP="001239FB">
            <w:pPr>
              <w:rPr>
                <w:sz w:val="16"/>
                <w:lang w:val="en-ZA"/>
              </w:rPr>
            </w:pPr>
            <w:commentRangeStart w:id="293"/>
            <w:commentRangeStart w:id="294"/>
            <w:del w:id="295" w:author="dugalh" w:date="2017-04-13T23:20:00Z">
              <w:r w:rsidRPr="008E0C3A" w:rsidDel="003F0D6E">
                <w:rPr>
                  <w:sz w:val="16"/>
                </w:rPr>
                <w:delText>Pristine</w:delText>
              </w:r>
            </w:del>
            <w:commentRangeEnd w:id="293"/>
            <w:commentRangeEnd w:id="294"/>
            <w:ins w:id="296" w:author="dugalh" w:date="2017-04-13T23:20:00Z">
              <w:r w:rsidR="003F0D6E">
                <w:rPr>
                  <w:sz w:val="16"/>
                </w:rPr>
                <w:t>Intact</w:t>
              </w:r>
            </w:ins>
            <w:r w:rsidR="00E21737">
              <w:rPr>
                <w:rStyle w:val="CommentReference"/>
                <w:lang w:eastAsia="en-US"/>
              </w:rPr>
              <w:commentReference w:id="293"/>
            </w:r>
            <w:r w:rsidR="003F0D6E">
              <w:rPr>
                <w:rStyle w:val="CommentReference"/>
                <w:lang w:eastAsia="en-US"/>
              </w:rPr>
              <w:commentReference w:id="294"/>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7DF28A6D" w:rsidR="00D61588" w:rsidRPr="008E0C3A" w:rsidRDefault="00D61588" w:rsidP="001239FB">
            <w:pPr>
              <w:rPr>
                <w:sz w:val="16"/>
              </w:rPr>
            </w:pPr>
            <w:del w:id="297" w:author="dugalh" w:date="2017-04-13T23:20:00Z">
              <w:r w:rsidRPr="008E0C3A" w:rsidDel="003F0D6E">
                <w:rPr>
                  <w:sz w:val="16"/>
                </w:rPr>
                <w:delText>Pristine</w:delText>
              </w:r>
            </w:del>
            <w:ins w:id="298" w:author="dugalh" w:date="2017-04-13T23:20:00Z">
              <w:r w:rsidR="003F0D6E">
                <w:rPr>
                  <w:sz w:val="16"/>
                </w:rPr>
                <w:t>Intact</w:t>
              </w:r>
            </w:ins>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3A685249" w:rsidR="00D61588" w:rsidRPr="008E0C3A" w:rsidRDefault="00D61588" w:rsidP="001239FB">
            <w:pPr>
              <w:rPr>
                <w:sz w:val="16"/>
              </w:rPr>
            </w:pPr>
            <w:del w:id="299" w:author="dugalh" w:date="2017-04-13T23:20:00Z">
              <w:r w:rsidRPr="008E0C3A" w:rsidDel="003F0D6E">
                <w:rPr>
                  <w:sz w:val="16"/>
                </w:rPr>
                <w:delText>Pristine</w:delText>
              </w:r>
            </w:del>
            <w:ins w:id="300" w:author="dugalh" w:date="2017-04-13T23:20:00Z">
              <w:r w:rsidR="003F0D6E">
                <w:rPr>
                  <w:sz w:val="16"/>
                </w:rPr>
                <w:t>Intact</w:t>
              </w:r>
            </w:ins>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06A69C32" w:rsidR="00D61588" w:rsidRPr="008E0C3A" w:rsidRDefault="00D61588" w:rsidP="001239FB">
            <w:pPr>
              <w:rPr>
                <w:sz w:val="16"/>
              </w:rPr>
            </w:pPr>
            <w:del w:id="301" w:author="dugalh" w:date="2017-04-13T23:20:00Z">
              <w:r w:rsidRPr="008E0C3A" w:rsidDel="003F0D6E">
                <w:rPr>
                  <w:sz w:val="16"/>
                </w:rPr>
                <w:delText>Pristine</w:delText>
              </w:r>
            </w:del>
            <w:ins w:id="302" w:author="dugalh" w:date="2017-04-13T23:20:00Z">
              <w:r w:rsidR="003F0D6E">
                <w:rPr>
                  <w:sz w:val="16"/>
                </w:rPr>
                <w:t>Intact</w:t>
              </w:r>
            </w:ins>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0FA683C7" w:rsidR="00D61588" w:rsidRPr="008E0C3A" w:rsidRDefault="00D61588" w:rsidP="001239FB">
            <w:pPr>
              <w:rPr>
                <w:sz w:val="16"/>
              </w:rPr>
            </w:pPr>
            <w:del w:id="303" w:author="dugalh" w:date="2017-04-13T23:20:00Z">
              <w:r w:rsidRPr="008E0C3A" w:rsidDel="003F0D6E">
                <w:rPr>
                  <w:sz w:val="16"/>
                </w:rPr>
                <w:delText>Pristine</w:delText>
              </w:r>
            </w:del>
            <w:ins w:id="304" w:author="dugalh" w:date="2017-04-13T23:20:00Z">
              <w:r w:rsidR="003F0D6E">
                <w:rPr>
                  <w:sz w:val="16"/>
                </w:rPr>
                <w:t>Intact</w:t>
              </w:r>
            </w:ins>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4075103A" w:rsidR="00D61588" w:rsidRPr="008E0C3A" w:rsidRDefault="00D61588" w:rsidP="001239FB">
            <w:pPr>
              <w:rPr>
                <w:sz w:val="16"/>
              </w:rPr>
            </w:pPr>
            <w:del w:id="305" w:author="dugalh" w:date="2017-04-13T23:20:00Z">
              <w:r w:rsidRPr="008E0C3A" w:rsidDel="003F0D6E">
                <w:rPr>
                  <w:sz w:val="16"/>
                </w:rPr>
                <w:delText>Pristine</w:delText>
              </w:r>
            </w:del>
            <w:ins w:id="306" w:author="dugalh" w:date="2017-04-13T23:20:00Z">
              <w:r w:rsidR="003F0D6E">
                <w:rPr>
                  <w:sz w:val="16"/>
                </w:rPr>
                <w:t>Intact</w:t>
              </w:r>
            </w:ins>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1E5AD843" w:rsidR="00D61588" w:rsidRPr="008E0C3A" w:rsidRDefault="00D61588" w:rsidP="001239FB">
            <w:pPr>
              <w:rPr>
                <w:sz w:val="16"/>
              </w:rPr>
            </w:pPr>
            <w:del w:id="307" w:author="dugalh" w:date="2017-04-13T23:20:00Z">
              <w:r w:rsidRPr="008E0C3A" w:rsidDel="003F0D6E">
                <w:rPr>
                  <w:sz w:val="16"/>
                </w:rPr>
                <w:delText>Pristine</w:delText>
              </w:r>
            </w:del>
            <w:ins w:id="308" w:author="dugalh" w:date="2017-04-13T23:20:00Z">
              <w:r w:rsidR="003F0D6E">
                <w:rPr>
                  <w:sz w:val="16"/>
                </w:rPr>
                <w:t>Intact</w:t>
              </w:r>
            </w:ins>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60B8AB10" w:rsidR="00D61588" w:rsidRPr="008E0C3A" w:rsidRDefault="00D61588" w:rsidP="001239FB">
            <w:pPr>
              <w:rPr>
                <w:sz w:val="16"/>
              </w:rPr>
            </w:pPr>
            <w:del w:id="309" w:author="dugalh" w:date="2017-04-13T23:20:00Z">
              <w:r w:rsidRPr="008E0C3A" w:rsidDel="003F0D6E">
                <w:rPr>
                  <w:sz w:val="16"/>
                </w:rPr>
                <w:delText>Pristine</w:delText>
              </w:r>
            </w:del>
            <w:ins w:id="310" w:author="dugalh" w:date="2017-04-13T23:20:00Z">
              <w:r w:rsidR="003F0D6E">
                <w:rPr>
                  <w:sz w:val="16"/>
                </w:rPr>
                <w:t>Intact</w:t>
              </w:r>
            </w:ins>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1157E68C" w:rsidR="00D61588" w:rsidRPr="008E0C3A" w:rsidRDefault="00D61588" w:rsidP="001239FB">
            <w:pPr>
              <w:rPr>
                <w:sz w:val="16"/>
              </w:rPr>
            </w:pPr>
            <w:del w:id="311" w:author="dugalh" w:date="2017-04-13T23:20:00Z">
              <w:r w:rsidRPr="008E0C3A" w:rsidDel="003F0D6E">
                <w:rPr>
                  <w:sz w:val="16"/>
                </w:rPr>
                <w:delText>Pristine</w:delText>
              </w:r>
            </w:del>
            <w:ins w:id="312" w:author="dugalh" w:date="2017-04-13T23:20:00Z">
              <w:r w:rsidR="003F0D6E">
                <w:rPr>
                  <w:sz w:val="16"/>
                </w:rPr>
                <w:t>Intact</w:t>
              </w:r>
            </w:ins>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proofErr w:type="spellStart"/>
            <w:r w:rsidRPr="008E0C3A">
              <w:rPr>
                <w:sz w:val="16"/>
              </w:rPr>
              <w:t>Groenfontein</w:t>
            </w:r>
            <w:proofErr w:type="spellEnd"/>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3FF6FEA8" w:rsidR="00D61588" w:rsidRPr="008E0C3A" w:rsidRDefault="00D61588" w:rsidP="001239FB">
            <w:pPr>
              <w:rPr>
                <w:sz w:val="16"/>
              </w:rPr>
            </w:pPr>
            <w:r w:rsidRPr="008E0C3A">
              <w:rPr>
                <w:sz w:val="16"/>
              </w:rPr>
              <w:t xml:space="preserve">Arid </w:t>
            </w:r>
            <w:proofErr w:type="spellStart"/>
            <w:r w:rsidR="0084644E" w:rsidRPr="0084644E">
              <w:rPr>
                <w:sz w:val="16"/>
              </w:rPr>
              <w:t>Spekboom</w:t>
            </w:r>
            <w:proofErr w:type="spellEnd"/>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proofErr w:type="spellStart"/>
            <w:r w:rsidRPr="008E0C3A">
              <w:rPr>
                <w:sz w:val="16"/>
              </w:rPr>
              <w:t>Grootkop</w:t>
            </w:r>
            <w:proofErr w:type="spellEnd"/>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77777777" w:rsidR="00D61588" w:rsidRPr="008E0C3A" w:rsidRDefault="00D61588" w:rsidP="001239FB">
            <w:pPr>
              <w:rPr>
                <w:sz w:val="16"/>
              </w:rPr>
            </w:pPr>
            <w:proofErr w:type="spellStart"/>
            <w:r w:rsidRPr="008E0C3A">
              <w:rPr>
                <w:sz w:val="16"/>
              </w:rPr>
              <w:t>Enon</w:t>
            </w:r>
            <w:proofErr w:type="spellEnd"/>
            <w:r w:rsidRPr="008E0C3A">
              <w:rPr>
                <w:sz w:val="16"/>
              </w:rPr>
              <w:t xml:space="preserve"> Conglomerate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1443322D" w:rsidR="00D61588" w:rsidRPr="008E0C3A" w:rsidRDefault="00D61588" w:rsidP="001239FB">
            <w:pPr>
              <w:rPr>
                <w:sz w:val="16"/>
              </w:rPr>
            </w:pPr>
            <w:del w:id="313" w:author="dugalh" w:date="2017-04-13T23:20:00Z">
              <w:r w:rsidRPr="008E0C3A" w:rsidDel="003F0D6E">
                <w:rPr>
                  <w:sz w:val="16"/>
                </w:rPr>
                <w:delText>Pristine</w:delText>
              </w:r>
            </w:del>
            <w:ins w:id="314" w:author="dugalh" w:date="2017-04-13T23:20:00Z">
              <w:r w:rsidR="003F0D6E">
                <w:rPr>
                  <w:sz w:val="16"/>
                </w:rPr>
                <w:t>Intact</w:t>
              </w:r>
            </w:ins>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25335066" w:rsidR="00D61588" w:rsidRPr="008E0C3A" w:rsidRDefault="00D61588" w:rsidP="001239FB">
            <w:pPr>
              <w:rPr>
                <w:sz w:val="16"/>
              </w:rPr>
            </w:pPr>
            <w:del w:id="315" w:author="dugalh" w:date="2017-04-13T23:20:00Z">
              <w:r w:rsidRPr="008E0C3A" w:rsidDel="003F0D6E">
                <w:rPr>
                  <w:sz w:val="16"/>
                </w:rPr>
                <w:delText>Pristine</w:delText>
              </w:r>
            </w:del>
            <w:ins w:id="316" w:author="dugalh" w:date="2017-04-13T23:20:00Z">
              <w:r w:rsidR="003F0D6E">
                <w:rPr>
                  <w:sz w:val="16"/>
                </w:rPr>
                <w:t>Intact</w:t>
              </w:r>
            </w:ins>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proofErr w:type="spellStart"/>
            <w:r w:rsidRPr="008E0C3A">
              <w:rPr>
                <w:sz w:val="16"/>
              </w:rPr>
              <w:t>Rooiberg</w:t>
            </w:r>
            <w:proofErr w:type="spellEnd"/>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proofErr w:type="spellStart"/>
            <w:r w:rsidRPr="008E0C3A">
              <w:rPr>
                <w:sz w:val="16"/>
              </w:rPr>
              <w:t>Fynbos</w:t>
            </w:r>
            <w:proofErr w:type="spellEnd"/>
          </w:p>
        </w:tc>
        <w:tc>
          <w:tcPr>
            <w:tcW w:w="0" w:type="auto"/>
            <w:tcBorders>
              <w:top w:val="single" w:sz="12" w:space="0" w:color="000000" w:themeColor="text1"/>
              <w:bottom w:val="nil"/>
            </w:tcBorders>
          </w:tcPr>
          <w:p w14:paraId="3E03330B" w14:textId="640A83B2" w:rsidR="00D61588" w:rsidRPr="008E0C3A" w:rsidRDefault="00D61588" w:rsidP="001239FB">
            <w:pPr>
              <w:rPr>
                <w:sz w:val="16"/>
              </w:rPr>
            </w:pPr>
            <w:del w:id="317" w:author="dugalh" w:date="2017-04-13T23:20:00Z">
              <w:r w:rsidRPr="008E0C3A" w:rsidDel="003F0D6E">
                <w:rPr>
                  <w:sz w:val="16"/>
                </w:rPr>
                <w:delText>Pristine</w:delText>
              </w:r>
            </w:del>
            <w:ins w:id="318" w:author="dugalh" w:date="2017-04-13T23:20:00Z">
              <w:r w:rsidR="003F0D6E">
                <w:rPr>
                  <w:sz w:val="16"/>
                </w:rPr>
                <w:t>Intact</w:t>
              </w:r>
            </w:ins>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77777777" w:rsidR="00D61588" w:rsidRDefault="00D61588" w:rsidP="00D61588">
      <w:r>
        <w:rPr>
          <w:noProof/>
          <w:lang w:val="en-US"/>
        </w:rPr>
        <w:lastRenderedPageBreak/>
        <w:drawing>
          <wp:inline distT="0" distB="0" distL="0" distR="0" wp14:anchorId="19F38216" wp14:editId="2DD24B87">
            <wp:extent cx="3761117" cy="195592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oundTruthPolyg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87286" cy="1969535"/>
                    </a:xfrm>
                    <a:prstGeom prst="rect">
                      <a:avLst/>
                    </a:prstGeom>
                  </pic:spPr>
                </pic:pic>
              </a:graphicData>
            </a:graphic>
          </wp:inline>
        </w:drawing>
      </w:r>
    </w:p>
    <w:p w14:paraId="432B95C2" w14:textId="36828395" w:rsidR="00D61588" w:rsidRPr="00F4774D" w:rsidRDefault="00D61588" w:rsidP="00F4774D">
      <w:pPr>
        <w:pStyle w:val="Caption"/>
      </w:pPr>
      <w:bookmarkStart w:id="319" w:name="_Ref392343684"/>
      <w:bookmarkStart w:id="320" w:name="_Toc394582257"/>
      <w:bookmarkStart w:id="321" w:name="_Toc448324366"/>
      <w:r w:rsidRPr="00F4774D">
        <w:t xml:space="preserve">Figure </w:t>
      </w:r>
      <w:r w:rsidR="00F4774D" w:rsidRPr="00F4774D">
        <w:fldChar w:fldCharType="begin"/>
      </w:r>
      <w:r w:rsidR="00F4774D" w:rsidRPr="00F4774D">
        <w:instrText xml:space="preserve"> SEQ Figure \* ARABIC </w:instrText>
      </w:r>
      <w:r w:rsidR="00F4774D" w:rsidRPr="00F4774D">
        <w:fldChar w:fldCharType="separate"/>
      </w:r>
      <w:proofErr w:type="gramStart"/>
      <w:r w:rsidR="00F4774D" w:rsidRPr="00F4774D">
        <w:t>3</w:t>
      </w:r>
      <w:proofErr w:type="gramEnd"/>
      <w:r w:rsidR="00F4774D" w:rsidRPr="00F4774D">
        <w:fldChar w:fldCharType="end"/>
      </w:r>
      <w:bookmarkEnd w:id="319"/>
      <w:r w:rsidRPr="00F4774D">
        <w:t xml:space="preserve">  </w:t>
      </w:r>
      <w:commentRangeStart w:id="322"/>
      <w:r w:rsidRPr="00F4774D">
        <w:t xml:space="preserve">Matjiesvlei2 </w:t>
      </w:r>
      <w:ins w:id="323" w:author="dugalh" w:date="2017-04-14T13:16:00Z">
        <w:r w:rsidR="00F8201B">
          <w:t xml:space="preserve">canopy cover </w:t>
        </w:r>
      </w:ins>
      <w:r w:rsidRPr="00F4774D">
        <w:t>ground truth site</w:t>
      </w:r>
      <w:bookmarkEnd w:id="320"/>
      <w:bookmarkEnd w:id="321"/>
      <w:r w:rsidRPr="00F4774D">
        <w:t xml:space="preserve"> </w:t>
      </w:r>
      <w:commentRangeEnd w:id="322"/>
      <w:r w:rsidR="00916A1A">
        <w:rPr>
          <w:rStyle w:val="CommentReference"/>
          <w:bCs w:val="0"/>
        </w:rPr>
        <w:commentReference w:id="322"/>
      </w:r>
    </w:p>
    <w:p w14:paraId="7A1D04EC" w14:textId="77777777" w:rsidR="00D61588" w:rsidRDefault="00D61588" w:rsidP="00D61588">
      <w:pPr>
        <w:spacing w:line="360" w:lineRule="auto"/>
        <w:jc w:val="both"/>
      </w:pPr>
    </w:p>
    <w:p w14:paraId="4652BC95" w14:textId="72A7F90B" w:rsidR="00D61588" w:rsidDel="00F8201B" w:rsidRDefault="00D61588" w:rsidP="00C712CF">
      <w:pPr>
        <w:pStyle w:val="Caption"/>
        <w:keepNext/>
        <w:keepLines/>
      </w:pPr>
      <w:bookmarkStart w:id="324" w:name="_Ref392440333"/>
      <w:bookmarkStart w:id="325" w:name="_Toc394582238"/>
      <w:bookmarkStart w:id="326" w:name="_Toc448324337"/>
      <w:moveFromRangeStart w:id="327" w:author="dugalh" w:date="2017-04-14T13:17:00Z" w:name="move479939167"/>
      <w:moveFrom w:id="328" w:author="dugalh" w:date="2017-04-14T13:17:00Z">
        <w:r w:rsidDel="00F8201B">
          <w:t xml:space="preserve">Table </w:t>
        </w:r>
        <w:r w:rsidR="00F4774D" w:rsidDel="00F8201B">
          <w:rPr>
            <w:bCs w:val="0"/>
          </w:rPr>
          <w:fldChar w:fldCharType="begin"/>
        </w:r>
        <w:r w:rsidR="00F4774D" w:rsidDel="00F8201B">
          <w:instrText xml:space="preserve"> SEQ Table \* ARABIC </w:instrText>
        </w:r>
        <w:r w:rsidR="00F4774D" w:rsidDel="00F8201B">
          <w:rPr>
            <w:bCs w:val="0"/>
          </w:rPr>
          <w:fldChar w:fldCharType="separate"/>
        </w:r>
        <w:r w:rsidR="00F4774D" w:rsidDel="00F8201B">
          <w:rPr>
            <w:noProof/>
          </w:rPr>
          <w:t>2</w:t>
        </w:r>
        <w:r w:rsidR="00F4774D" w:rsidDel="00F8201B">
          <w:rPr>
            <w:bCs w:val="0"/>
          </w:rPr>
          <w:fldChar w:fldCharType="end"/>
        </w:r>
        <w:bookmarkEnd w:id="324"/>
        <w:r w:rsidDel="00F8201B">
          <w:t xml:space="preserve">   </w:t>
        </w:r>
        <w:r w:rsidRPr="00000CC8" w:rsidDel="00F8201B">
          <w:t xml:space="preserve">Class </w:t>
        </w:r>
        <w:commentRangeStart w:id="329"/>
        <w:r w:rsidRPr="00000CC8" w:rsidDel="00F8201B">
          <w:t>descriptions</w:t>
        </w:r>
        <w:bookmarkEnd w:id="325"/>
        <w:bookmarkEnd w:id="326"/>
        <w:commentRangeEnd w:id="329"/>
        <w:r w:rsidR="00000CC8" w:rsidDel="00F8201B">
          <w:rPr>
            <w:rStyle w:val="CommentReference"/>
            <w:bCs w:val="0"/>
          </w:rPr>
          <w:commentReference w:id="329"/>
        </w:r>
      </w:moveFrom>
    </w:p>
    <w:tbl>
      <w:tblPr>
        <w:tblStyle w:val="MyThesisTable"/>
        <w:tblW w:w="0" w:type="auto"/>
        <w:tblLook w:val="01E0" w:firstRow="1" w:lastRow="1" w:firstColumn="1" w:lastColumn="1" w:noHBand="0" w:noVBand="0"/>
      </w:tblPr>
      <w:tblGrid>
        <w:gridCol w:w="1338"/>
        <w:gridCol w:w="7688"/>
      </w:tblGrid>
      <w:tr w:rsidR="00D61588" w:rsidRPr="0002729A" w:rsidDel="00F8201B" w14:paraId="63365F6E" w14:textId="0D43FD7E" w:rsidTr="007C5F60">
        <w:trPr>
          <w:cnfStyle w:val="100000000000" w:firstRow="1" w:lastRow="0" w:firstColumn="0" w:lastColumn="0" w:oddVBand="0" w:evenVBand="0" w:oddHBand="0" w:evenHBand="0" w:firstRowFirstColumn="0" w:firstRowLastColumn="0" w:lastRowFirstColumn="0" w:lastRowLastColumn="0"/>
        </w:trPr>
        <w:tc>
          <w:tcPr>
            <w:tcW w:w="1346" w:type="dxa"/>
          </w:tcPr>
          <w:p w14:paraId="6F197ADD" w14:textId="310A1295" w:rsidR="00D61588" w:rsidRPr="008E0C3A" w:rsidDel="00F8201B" w:rsidRDefault="00D61588" w:rsidP="00C712CF">
            <w:pPr>
              <w:pStyle w:val="1TableText"/>
              <w:tabs>
                <w:tab w:val="num" w:pos="993"/>
              </w:tabs>
              <w:jc w:val="center"/>
            </w:pPr>
            <w:moveFrom w:id="330" w:author="dugalh" w:date="2017-04-14T13:17:00Z">
              <w:r w:rsidRPr="008E0C3A" w:rsidDel="00F8201B">
                <w:t>Class Name</w:t>
              </w:r>
            </w:moveFrom>
          </w:p>
        </w:tc>
        <w:tc>
          <w:tcPr>
            <w:tcW w:w="7873" w:type="dxa"/>
          </w:tcPr>
          <w:p w14:paraId="3F8B6F37" w14:textId="6A77B412" w:rsidR="00D61588" w:rsidRPr="008E0C3A" w:rsidDel="00F8201B" w:rsidRDefault="00D61588" w:rsidP="00C712CF">
            <w:pPr>
              <w:pStyle w:val="1TableText"/>
              <w:tabs>
                <w:tab w:val="num" w:pos="993"/>
              </w:tabs>
            </w:pPr>
            <w:moveFrom w:id="331" w:author="dugalh" w:date="2017-04-14T13:17:00Z">
              <w:r w:rsidRPr="008E0C3A" w:rsidDel="00F8201B">
                <w:t>Description</w:t>
              </w:r>
            </w:moveFrom>
          </w:p>
        </w:tc>
      </w:tr>
      <w:tr w:rsidR="00D61588" w:rsidRPr="0002729A" w:rsidDel="00F8201B" w14:paraId="3777C2E2" w14:textId="0A9E7770" w:rsidTr="007C5F60">
        <w:tc>
          <w:tcPr>
            <w:tcW w:w="1346" w:type="dxa"/>
          </w:tcPr>
          <w:p w14:paraId="37F7DF9F" w14:textId="082548E7" w:rsidR="00D61588" w:rsidRPr="0002729A" w:rsidDel="00F8201B" w:rsidRDefault="0084644E" w:rsidP="00C712CF">
            <w:pPr>
              <w:pStyle w:val="1TableText"/>
              <w:tabs>
                <w:tab w:val="num" w:pos="993"/>
              </w:tabs>
              <w:jc w:val="center"/>
            </w:pPr>
            <w:moveFrom w:id="332" w:author="dugalh" w:date="2017-04-14T13:17:00Z">
              <w:r w:rsidRPr="0084644E" w:rsidDel="00F8201B">
                <w:t>Spekboom</w:t>
              </w:r>
            </w:moveFrom>
          </w:p>
        </w:tc>
        <w:tc>
          <w:tcPr>
            <w:tcW w:w="7873" w:type="dxa"/>
          </w:tcPr>
          <w:p w14:paraId="3B4A9660" w14:textId="2715CE77" w:rsidR="00D61588" w:rsidRPr="008B03B5" w:rsidDel="00F8201B" w:rsidRDefault="0084644E" w:rsidP="00C712CF">
            <w:pPr>
              <w:pStyle w:val="1TableText"/>
              <w:tabs>
                <w:tab w:val="num" w:pos="993"/>
              </w:tabs>
              <w:rPr>
                <w:i/>
              </w:rPr>
            </w:pPr>
            <w:moveFrom w:id="333" w:author="dugalh" w:date="2017-04-14T13:17:00Z">
              <w:r w:rsidRPr="0084644E" w:rsidDel="00F8201B">
                <w:t>Spekboom</w:t>
              </w:r>
            </w:moveFrom>
          </w:p>
        </w:tc>
      </w:tr>
      <w:tr w:rsidR="00D61588" w:rsidRPr="0002729A" w:rsidDel="00F8201B" w14:paraId="55B5FF46" w14:textId="67A37822" w:rsidTr="007C5F60">
        <w:tc>
          <w:tcPr>
            <w:tcW w:w="1346" w:type="dxa"/>
          </w:tcPr>
          <w:p w14:paraId="087C220F" w14:textId="70E809E7" w:rsidR="00D61588" w:rsidRPr="0002729A" w:rsidDel="00F8201B" w:rsidRDefault="00D61588" w:rsidP="00C712CF">
            <w:pPr>
              <w:pStyle w:val="1TableText"/>
              <w:tabs>
                <w:tab w:val="num" w:pos="993"/>
              </w:tabs>
              <w:jc w:val="center"/>
            </w:pPr>
            <w:moveFrom w:id="334" w:author="dugalh" w:date="2017-04-14T13:17:00Z">
              <w:r w:rsidDel="00F8201B">
                <w:t>Tree</w:t>
              </w:r>
            </w:moveFrom>
          </w:p>
        </w:tc>
        <w:tc>
          <w:tcPr>
            <w:tcW w:w="7873" w:type="dxa"/>
          </w:tcPr>
          <w:p w14:paraId="1D3357A4" w14:textId="75CA2968" w:rsidR="00D61588" w:rsidRPr="0002729A" w:rsidDel="00F8201B" w:rsidRDefault="00D61588" w:rsidP="00C712CF">
            <w:pPr>
              <w:pStyle w:val="1TableText"/>
              <w:tabs>
                <w:tab w:val="num" w:pos="993"/>
              </w:tabs>
            </w:pPr>
            <w:moveFrom w:id="335" w:author="dugalh" w:date="2017-04-14T13:17:00Z">
              <w:r w:rsidDel="00F8201B">
                <w:t>A</w:t>
              </w:r>
              <w:r w:rsidRPr="007250D2" w:rsidDel="00F8201B">
                <w:t>ny recognisable tree</w:t>
              </w:r>
              <w:ins w:id="336" w:author="Adriaan Van Niekerk" w:date="2017-03-04T09:59:00Z">
                <w:r w:rsidR="00000CC8" w:rsidDel="00F8201B">
                  <w:t xml:space="preserve"> other than Spekboom</w:t>
                </w:r>
              </w:ins>
              <w:ins w:id="337" w:author="Adriaan Van Niekerk" w:date="2017-03-04T09:58:00Z">
                <w:r w:rsidR="00000CC8" w:rsidDel="00F8201B">
                  <w:t>,</w:t>
                </w:r>
              </w:ins>
              <w:r w:rsidDel="00F8201B">
                <w:t xml:space="preserve"> but es</w:t>
              </w:r>
              <w:r w:rsidRPr="007250D2" w:rsidDel="00F8201B">
                <w:t>peci</w:t>
              </w:r>
              <w:r w:rsidDel="00F8201B">
                <w:t>a</w:t>
              </w:r>
              <w:r w:rsidRPr="007250D2" w:rsidDel="00F8201B">
                <w:t>l</w:t>
              </w:r>
              <w:r w:rsidDel="00F8201B">
                <w:t>l</w:t>
              </w:r>
              <w:r w:rsidRPr="007250D2" w:rsidDel="00F8201B">
                <w:t xml:space="preserve">y the darker </w:t>
              </w:r>
              <w:r w:rsidRPr="007250D2" w:rsidDel="00F8201B">
                <w:rPr>
                  <w:i/>
                </w:rPr>
                <w:t>Euclea</w:t>
              </w:r>
              <w:r w:rsidRPr="007250D2" w:rsidDel="00F8201B">
                <w:t xml:space="preserve"> and </w:t>
              </w:r>
              <w:r w:rsidRPr="007250D2" w:rsidDel="00F8201B">
                <w:rPr>
                  <w:i/>
                </w:rPr>
                <w:t>Pappea</w:t>
              </w:r>
              <w:r w:rsidRPr="007250D2" w:rsidDel="00F8201B">
                <w:t xml:space="preserve"> trees </w:t>
              </w:r>
              <w:r w:rsidDel="00F8201B">
                <w:t xml:space="preserve">commonly </w:t>
              </w:r>
              <w:r w:rsidRPr="007250D2" w:rsidDel="00F8201B">
                <w:t xml:space="preserve">found intermingled in stands of </w:t>
              </w:r>
              <w:r w:rsidR="0084644E" w:rsidRPr="0084644E" w:rsidDel="00F8201B">
                <w:t>Spekboom</w:t>
              </w:r>
              <w:r w:rsidRPr="007250D2" w:rsidDel="00F8201B">
                <w:t>.</w:t>
              </w:r>
            </w:moveFrom>
          </w:p>
        </w:tc>
      </w:tr>
      <w:tr w:rsidR="00D61588" w:rsidRPr="0002729A" w:rsidDel="00F8201B" w14:paraId="1B21C4F4" w14:textId="38C0C93A" w:rsidTr="007C5F60">
        <w:tc>
          <w:tcPr>
            <w:tcW w:w="1346" w:type="dxa"/>
          </w:tcPr>
          <w:p w14:paraId="420F1252" w14:textId="368F50C2" w:rsidR="00D61588" w:rsidRPr="0002729A" w:rsidDel="00F8201B" w:rsidRDefault="00D61588" w:rsidP="00C712CF">
            <w:pPr>
              <w:pStyle w:val="1TableText"/>
              <w:tabs>
                <w:tab w:val="num" w:pos="993"/>
              </w:tabs>
              <w:jc w:val="center"/>
            </w:pPr>
            <w:moveFrom w:id="338" w:author="dugalh" w:date="2017-04-14T13:17:00Z">
              <w:r w:rsidDel="00F8201B">
                <w:t>Background</w:t>
              </w:r>
            </w:moveFrom>
          </w:p>
        </w:tc>
        <w:tc>
          <w:tcPr>
            <w:tcW w:w="7873" w:type="dxa"/>
          </w:tcPr>
          <w:p w14:paraId="573EB139" w14:textId="0833729E" w:rsidR="00D61588" w:rsidRPr="0002729A" w:rsidDel="00F8201B" w:rsidRDefault="00D61588" w:rsidP="00C712CF">
            <w:pPr>
              <w:pStyle w:val="1TableText"/>
              <w:tabs>
                <w:tab w:val="num" w:pos="993"/>
              </w:tabs>
            </w:pPr>
            <w:moveFrom w:id="339" w:author="dugalh" w:date="2017-04-14T13:17:00Z">
              <w:r w:rsidDel="00F8201B">
                <w:t>Bare ground, small shrubs, herbs and anything else not included in the first two classes.</w:t>
              </w:r>
            </w:moveFrom>
          </w:p>
        </w:tc>
      </w:tr>
    </w:tbl>
    <w:p w14:paraId="798D9808" w14:textId="56F487E4" w:rsidR="00D61588" w:rsidDel="00F8201B" w:rsidRDefault="00D61588" w:rsidP="00D61588">
      <w:pPr>
        <w:spacing w:line="360" w:lineRule="auto"/>
        <w:jc w:val="both"/>
      </w:pPr>
    </w:p>
    <w:moveFromRangeEnd w:id="327"/>
    <w:p w14:paraId="480E717A" w14:textId="23BEB79B" w:rsidR="00D61588" w:rsidRDefault="008F22FC" w:rsidP="00D61588">
      <w:pPr>
        <w:spacing w:line="360" w:lineRule="auto"/>
        <w:jc w:val="both"/>
      </w:pPr>
      <w:ins w:id="340" w:author="dugalh" w:date="2017-04-16T14:30:00Z">
        <w:r>
          <w:t>For the second data set, a</w:t>
        </w:r>
      </w:ins>
      <w:del w:id="341" w:author="dugalh" w:date="2017-04-16T14:30:00Z">
        <w:r w:rsidR="00916A1A" w:rsidDel="008F22FC">
          <w:delText>A</w:delText>
        </w:r>
      </w:del>
      <w:r w:rsidR="00D61588">
        <w:t xml:space="preserve"> labelling scheme of three classes </w:t>
      </w:r>
      <w:proofErr w:type="gramStart"/>
      <w:r w:rsidR="00000CC8">
        <w:t>was</w:t>
      </w:r>
      <w:r w:rsidR="00916A1A">
        <w:t xml:space="preserve"> adopted</w:t>
      </w:r>
      <w:proofErr w:type="gramEnd"/>
      <w:r w:rsidR="00916A1A">
        <w:t xml:space="preserve"> </w:t>
      </w:r>
      <w:r w:rsidR="00D61588">
        <w:t xml:space="preserve">as described in </w:t>
      </w:r>
      <w:r w:rsidR="00D61588">
        <w:fldChar w:fldCharType="begin"/>
      </w:r>
      <w:r w:rsidR="00D61588">
        <w:instrText xml:space="preserve"> REF _Ref392440333 \h </w:instrText>
      </w:r>
      <w:r w:rsidR="00D61588">
        <w:fldChar w:fldCharType="separate"/>
      </w:r>
      <w:r w:rsidR="00C712CF">
        <w:t xml:space="preserve">Table </w:t>
      </w:r>
      <w:r w:rsidR="00C712CF">
        <w:rPr>
          <w:noProof/>
        </w:rPr>
        <w:t>2</w:t>
      </w:r>
      <w:r w:rsidR="00D61588">
        <w:fldChar w:fldCharType="end"/>
      </w:r>
      <w:r w:rsidR="00D61588">
        <w:t xml:space="preserve">.  While canopy cover mapping is in essence a </w:t>
      </w:r>
      <w:r w:rsidR="00745C69">
        <w:t>two-class</w:t>
      </w:r>
      <w:r w:rsidR="00D61588">
        <w:t xml:space="preserve"> problem (</w:t>
      </w:r>
      <w:proofErr w:type="spellStart"/>
      <w:r w:rsidR="0084644E" w:rsidRPr="0084644E">
        <w:t>Spekboom</w:t>
      </w:r>
      <w:proofErr w:type="spellEnd"/>
      <w:r w:rsidR="00D61588">
        <w:t xml:space="preserve"> and everything else), the addition of </w:t>
      </w:r>
      <w:r w:rsidR="00000CC8">
        <w:t xml:space="preserve">a </w:t>
      </w:r>
      <w:r w:rsidR="00D61588">
        <w:t>third class</w:t>
      </w:r>
      <w:r w:rsidR="00000CC8">
        <w:t>, labelled as Tree,</w:t>
      </w:r>
      <w:r w:rsidR="00D61588">
        <w:t xml:space="preserve"> </w:t>
      </w:r>
      <w:r w:rsidR="008E7D39">
        <w:t>was beneficial</w:t>
      </w:r>
      <w:r w:rsidR="00D61588">
        <w:t xml:space="preserve">.  By merging multiple classes into a single class, the ability to adjust the priors of individual merged classes is lost.  The class priors, or “weights”, control the relative emphasis the classifier places on identifying each class correctly </w:t>
      </w:r>
      <w:r w:rsidR="00D61588">
        <w:fldChar w:fldCharType="begin" w:fldLock="1"/>
      </w:r>
      <w:r w:rsidR="0012318C">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"(Mingguo et al., 2009)", "plainTextFormattedCitation" : "(Mingguo et al., 2009)", "previouslyFormattedCitation" : "(Mingguo et al., 2009)" }, "properties" : { "noteIndex" : 0 }, "schema" : "https://github.com/citation-style-language/schema/raw/master/csl-citation.json" }</w:instrText>
      </w:r>
      <w:r w:rsidR="00D61588">
        <w:fldChar w:fldCharType="separate"/>
      </w:r>
      <w:r w:rsidR="00925D5C" w:rsidRPr="00925D5C">
        <w:rPr>
          <w:noProof/>
        </w:rPr>
        <w:t>(Mingguo et al., 2009)</w:t>
      </w:r>
      <w:r w:rsidR="00D61588">
        <w:fldChar w:fldCharType="end"/>
      </w:r>
      <w:r w:rsidR="00D61588">
        <w:t xml:space="preserve">.  The differentiation of </w:t>
      </w:r>
      <w:proofErr w:type="spellStart"/>
      <w:r w:rsidR="0084644E" w:rsidRPr="0084644E">
        <w:t>Spekboom</w:t>
      </w:r>
      <w:proofErr w:type="spellEnd"/>
      <w:r w:rsidR="00D61588">
        <w:t xml:space="preserve"> from trees is a particularly challenging part of the problem due to their spectral and textural similarity.  </w:t>
      </w:r>
      <w:proofErr w:type="gramStart"/>
      <w:r w:rsidR="00D61588">
        <w:t>Thus</w:t>
      </w:r>
      <w:proofErr w:type="gramEnd"/>
      <w:r w:rsidR="00D61588">
        <w:t xml:space="preserve"> the addition of the Tree class is useful, as it allows control over the classification accuracy of trees relative to the other classes.  </w:t>
      </w:r>
      <w:commentRangeStart w:id="342"/>
      <w:del w:id="343" w:author="dugalh" w:date="2017-06-16T20:31:00Z">
        <w:r w:rsidR="00D61588" w:rsidDel="002104D0">
          <w:delText>The descriptive power or complexity of the classifier is also improved by including th</w:delText>
        </w:r>
        <w:r w:rsidR="00000CC8" w:rsidDel="002104D0">
          <w:delText>is</w:delText>
        </w:r>
        <w:r w:rsidR="00D61588" w:rsidDel="002104D0">
          <w:delText xml:space="preserve"> extra class.  </w:delText>
        </w:r>
        <w:r w:rsidR="008E7D39" w:rsidDel="002104D0">
          <w:delText>By</w:delText>
        </w:r>
        <w:r w:rsidR="00D61588" w:rsidDel="002104D0">
          <w:delText xml:space="preserve"> modelling three classes</w:delText>
        </w:r>
        <w:r w:rsidR="008E7D39" w:rsidDel="002104D0">
          <w:delText xml:space="preserve">, the </w:delText>
        </w:r>
        <w:r w:rsidR="00D61588" w:rsidDel="002104D0">
          <w:delText xml:space="preserve">ability </w:delText>
        </w:r>
        <w:r w:rsidR="008E7D39" w:rsidDel="002104D0">
          <w:delText xml:space="preserve">of the classifier </w:delText>
        </w:r>
        <w:r w:rsidR="00D61588" w:rsidDel="002104D0">
          <w:delText>to approximate complex decision boundaries</w:delText>
        </w:r>
        <w:r w:rsidR="008E7D39" w:rsidDel="002104D0">
          <w:delText xml:space="preserve"> is improved</w:delText>
        </w:r>
        <w:r w:rsidR="00D61588" w:rsidDel="002104D0">
          <w:delText>, especially in the vicinity of the problematic Tree</w:delText>
        </w:r>
        <w:r w:rsidR="00000CC8" w:rsidDel="002104D0">
          <w:delText>–</w:delText>
        </w:r>
        <w:r w:rsidR="0084644E" w:rsidRPr="0084644E" w:rsidDel="002104D0">
          <w:delText>Spekboom</w:delText>
        </w:r>
        <w:r w:rsidR="00D61588" w:rsidDel="002104D0">
          <w:delText xml:space="preserve"> overlap.</w:delText>
        </w:r>
      </w:del>
      <w:commentRangeEnd w:id="342"/>
      <w:r w:rsidR="002104D0">
        <w:rPr>
          <w:rStyle w:val="CommentReference"/>
        </w:rPr>
        <w:commentReference w:id="342"/>
      </w:r>
      <w:r w:rsidR="00D61588">
        <w:t xml:space="preserve">  </w:t>
      </w:r>
    </w:p>
    <w:p w14:paraId="6D2437D9" w14:textId="77777777" w:rsidR="00D61588" w:rsidRDefault="00D61588" w:rsidP="00D61588">
      <w:pPr>
        <w:spacing w:line="360" w:lineRule="auto"/>
        <w:jc w:val="both"/>
        <w:rPr>
          <w:ins w:id="344" w:author="dugalh" w:date="2017-04-14T13:17:00Z"/>
        </w:rPr>
      </w:pPr>
    </w:p>
    <w:p w14:paraId="41878D9B" w14:textId="77777777" w:rsidR="00F8201B" w:rsidRDefault="00F8201B" w:rsidP="00F8201B">
      <w:pPr>
        <w:pStyle w:val="Caption"/>
        <w:keepNext/>
        <w:keepLines/>
      </w:pPr>
      <w:moveToRangeStart w:id="345" w:author="dugalh" w:date="2017-04-14T13:17:00Z" w:name="move479939167"/>
      <w:moveTo w:id="346" w:author="dugalh" w:date="2017-04-14T13:17:00Z">
        <w:r>
          <w:lastRenderedPageBreak/>
          <w:t xml:space="preserve">Table </w:t>
        </w:r>
        <w:r>
          <w:fldChar w:fldCharType="begin"/>
        </w:r>
        <w:r>
          <w:instrText xml:space="preserve"> SEQ Table \* ARABIC </w:instrText>
        </w:r>
        <w:r>
          <w:fldChar w:fldCharType="separate"/>
        </w:r>
        <w:r>
          <w:rPr>
            <w:noProof/>
          </w:rPr>
          <w:t>2</w:t>
        </w:r>
        <w:r>
          <w:fldChar w:fldCharType="end"/>
        </w:r>
        <w:r>
          <w:t xml:space="preserve">   </w:t>
        </w:r>
        <w:r w:rsidRPr="00000CC8">
          <w:t xml:space="preserve">Class </w:t>
        </w:r>
        <w:commentRangeStart w:id="347"/>
        <w:r w:rsidRPr="00000CC8">
          <w:t>descriptions</w:t>
        </w:r>
        <w:commentRangeEnd w:id="347"/>
        <w:r>
          <w:rPr>
            <w:rStyle w:val="CommentReference"/>
            <w:bCs w:val="0"/>
          </w:rPr>
          <w:commentReference w:id="347"/>
        </w:r>
      </w:moveTo>
    </w:p>
    <w:tbl>
      <w:tblPr>
        <w:tblStyle w:val="MyThesisTable"/>
        <w:tblW w:w="0" w:type="auto"/>
        <w:tblLook w:val="01E0" w:firstRow="1" w:lastRow="1" w:firstColumn="1" w:lastColumn="1" w:noHBand="0" w:noVBand="0"/>
      </w:tblPr>
      <w:tblGrid>
        <w:gridCol w:w="1338"/>
        <w:gridCol w:w="7688"/>
      </w:tblGrid>
      <w:tr w:rsidR="00F8201B" w:rsidRPr="0002729A"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8E0C3A" w:rsidRDefault="00F8201B" w:rsidP="000F603E">
            <w:pPr>
              <w:pStyle w:val="1TableText"/>
              <w:tabs>
                <w:tab w:val="num" w:pos="993"/>
              </w:tabs>
              <w:jc w:val="center"/>
            </w:pPr>
            <w:moveTo w:id="348" w:author="dugalh" w:date="2017-04-14T13:17:00Z">
              <w:r w:rsidRPr="008E0C3A">
                <w:t>Class Name</w:t>
              </w:r>
            </w:moveTo>
          </w:p>
        </w:tc>
        <w:tc>
          <w:tcPr>
            <w:tcW w:w="7873" w:type="dxa"/>
          </w:tcPr>
          <w:p w14:paraId="0AA40861" w14:textId="77777777" w:rsidR="00F8201B" w:rsidRPr="008E0C3A" w:rsidRDefault="00F8201B" w:rsidP="000F603E">
            <w:pPr>
              <w:pStyle w:val="1TableText"/>
              <w:tabs>
                <w:tab w:val="num" w:pos="993"/>
              </w:tabs>
            </w:pPr>
            <w:moveTo w:id="349" w:author="dugalh" w:date="2017-04-14T13:17:00Z">
              <w:r w:rsidRPr="008E0C3A">
                <w:t>Description</w:t>
              </w:r>
            </w:moveTo>
          </w:p>
        </w:tc>
      </w:tr>
      <w:tr w:rsidR="00F8201B" w:rsidRPr="0002729A" w14:paraId="196F3DDF" w14:textId="77777777" w:rsidTr="000F603E">
        <w:tc>
          <w:tcPr>
            <w:tcW w:w="1346" w:type="dxa"/>
          </w:tcPr>
          <w:p w14:paraId="6AE99AAF" w14:textId="77777777" w:rsidR="00F8201B" w:rsidRPr="0002729A" w:rsidRDefault="00F8201B" w:rsidP="000F603E">
            <w:pPr>
              <w:pStyle w:val="1TableText"/>
              <w:tabs>
                <w:tab w:val="num" w:pos="993"/>
              </w:tabs>
              <w:jc w:val="center"/>
            </w:pPr>
            <w:proofErr w:type="spellStart"/>
            <w:moveTo w:id="350" w:author="dugalh" w:date="2017-04-14T13:17:00Z">
              <w:r w:rsidRPr="0084644E">
                <w:t>Spekboom</w:t>
              </w:r>
            </w:moveTo>
            <w:proofErr w:type="spellEnd"/>
          </w:p>
        </w:tc>
        <w:tc>
          <w:tcPr>
            <w:tcW w:w="7873" w:type="dxa"/>
          </w:tcPr>
          <w:p w14:paraId="1EE02EC7" w14:textId="77777777" w:rsidR="00F8201B" w:rsidRPr="008B03B5" w:rsidRDefault="00F8201B" w:rsidP="000F603E">
            <w:pPr>
              <w:pStyle w:val="1TableText"/>
              <w:tabs>
                <w:tab w:val="num" w:pos="993"/>
              </w:tabs>
              <w:rPr>
                <w:i/>
              </w:rPr>
            </w:pPr>
            <w:proofErr w:type="spellStart"/>
            <w:moveTo w:id="351" w:author="dugalh" w:date="2017-04-14T13:17:00Z">
              <w:r w:rsidRPr="0084644E">
                <w:t>Spekboom</w:t>
              </w:r>
            </w:moveTo>
            <w:proofErr w:type="spellEnd"/>
          </w:p>
        </w:tc>
      </w:tr>
      <w:tr w:rsidR="00F8201B" w:rsidRPr="0002729A" w14:paraId="17C31421" w14:textId="77777777" w:rsidTr="000F603E">
        <w:tc>
          <w:tcPr>
            <w:tcW w:w="1346" w:type="dxa"/>
          </w:tcPr>
          <w:p w14:paraId="5BA5429E" w14:textId="77777777" w:rsidR="00F8201B" w:rsidRPr="0002729A" w:rsidRDefault="00F8201B" w:rsidP="000F603E">
            <w:pPr>
              <w:pStyle w:val="1TableText"/>
              <w:tabs>
                <w:tab w:val="num" w:pos="993"/>
              </w:tabs>
              <w:jc w:val="center"/>
            </w:pPr>
            <w:moveTo w:id="352" w:author="dugalh" w:date="2017-04-14T13:17:00Z">
              <w:r>
                <w:t>Tree</w:t>
              </w:r>
            </w:moveTo>
          </w:p>
        </w:tc>
        <w:tc>
          <w:tcPr>
            <w:tcW w:w="7873" w:type="dxa"/>
          </w:tcPr>
          <w:p w14:paraId="6DF9807C" w14:textId="77777777" w:rsidR="00F8201B" w:rsidRPr="0002729A" w:rsidRDefault="00F8201B" w:rsidP="000F603E">
            <w:pPr>
              <w:pStyle w:val="1TableText"/>
              <w:tabs>
                <w:tab w:val="num" w:pos="993"/>
              </w:tabs>
            </w:pPr>
            <w:moveTo w:id="353" w:author="dugalh" w:date="2017-04-14T13:17:00Z">
              <w:r>
                <w:t>A</w:t>
              </w:r>
              <w:r w:rsidRPr="007250D2">
                <w:t>ny recognisable tree</w:t>
              </w:r>
              <w:r>
                <w:t xml:space="preserve"> other than </w:t>
              </w:r>
              <w:proofErr w:type="spellStart"/>
              <w:r>
                <w:t>Spekboom</w:t>
              </w:r>
              <w:proofErr w:type="spellEnd"/>
              <w:r>
                <w:t>, but es</w:t>
              </w:r>
              <w:r w:rsidRPr="007250D2">
                <w:t>peci</w:t>
              </w:r>
              <w:r>
                <w:t>a</w:t>
              </w:r>
              <w:r w:rsidRPr="007250D2">
                <w:t>l</w:t>
              </w:r>
              <w:r>
                <w:t>l</w:t>
              </w:r>
              <w:r w:rsidRPr="007250D2">
                <w:t xml:space="preserve">y the darker </w:t>
              </w:r>
              <w:proofErr w:type="spellStart"/>
              <w:r w:rsidRPr="007250D2">
                <w:rPr>
                  <w:i/>
                </w:rPr>
                <w:t>Euclea</w:t>
              </w:r>
              <w:proofErr w:type="spellEnd"/>
              <w:r w:rsidRPr="007250D2">
                <w:t xml:space="preserve"> and </w:t>
              </w:r>
              <w:proofErr w:type="spellStart"/>
              <w:r w:rsidRPr="007250D2">
                <w:rPr>
                  <w:i/>
                </w:rPr>
                <w:t>Pappea</w:t>
              </w:r>
              <w:proofErr w:type="spellEnd"/>
              <w:r w:rsidRPr="007250D2">
                <w:t xml:space="preserve"> trees </w:t>
              </w:r>
              <w:r>
                <w:t xml:space="preserve">commonly </w:t>
              </w:r>
              <w:r w:rsidRPr="007250D2">
                <w:t xml:space="preserve">found intermingled in stands of </w:t>
              </w:r>
              <w:proofErr w:type="spellStart"/>
              <w:r w:rsidRPr="0084644E">
                <w:t>Spekboom</w:t>
              </w:r>
              <w:proofErr w:type="spellEnd"/>
              <w:r w:rsidRPr="007250D2">
                <w:t>.</w:t>
              </w:r>
            </w:moveTo>
          </w:p>
        </w:tc>
      </w:tr>
      <w:tr w:rsidR="00F8201B" w:rsidRPr="0002729A" w14:paraId="07DDF2D0" w14:textId="77777777" w:rsidTr="000F603E">
        <w:tc>
          <w:tcPr>
            <w:tcW w:w="1346" w:type="dxa"/>
          </w:tcPr>
          <w:p w14:paraId="31E7EBDD" w14:textId="77777777" w:rsidR="00F8201B" w:rsidRPr="0002729A" w:rsidRDefault="00F8201B" w:rsidP="000F603E">
            <w:pPr>
              <w:pStyle w:val="1TableText"/>
              <w:tabs>
                <w:tab w:val="num" w:pos="993"/>
              </w:tabs>
              <w:jc w:val="center"/>
            </w:pPr>
            <w:moveTo w:id="354" w:author="dugalh" w:date="2017-04-14T13:17:00Z">
              <w:r>
                <w:t>Background</w:t>
              </w:r>
            </w:moveTo>
          </w:p>
        </w:tc>
        <w:tc>
          <w:tcPr>
            <w:tcW w:w="7873" w:type="dxa"/>
          </w:tcPr>
          <w:p w14:paraId="295047C4" w14:textId="77777777" w:rsidR="00F8201B" w:rsidRPr="0002729A" w:rsidRDefault="00F8201B" w:rsidP="000F603E">
            <w:pPr>
              <w:pStyle w:val="1TableText"/>
              <w:tabs>
                <w:tab w:val="num" w:pos="993"/>
              </w:tabs>
            </w:pPr>
            <w:moveTo w:id="355" w:author="dugalh" w:date="2017-04-14T13:17:00Z">
              <w:r>
                <w:t>Bare ground, small shrubs, herbs and anything else not included in the first two classes.</w:t>
              </w:r>
            </w:moveTo>
          </w:p>
        </w:tc>
      </w:tr>
    </w:tbl>
    <w:p w14:paraId="68B8C969" w14:textId="77777777" w:rsidR="00F8201B" w:rsidRDefault="00F8201B" w:rsidP="00F8201B">
      <w:pPr>
        <w:spacing w:line="360" w:lineRule="auto"/>
        <w:jc w:val="both"/>
      </w:pPr>
    </w:p>
    <w:moveToRangeEnd w:id="345"/>
    <w:p w14:paraId="7E0E1D27" w14:textId="77777777" w:rsidR="00F8201B" w:rsidRDefault="00F8201B" w:rsidP="00D61588">
      <w:pPr>
        <w:spacing w:line="360" w:lineRule="auto"/>
        <w:jc w:val="both"/>
      </w:pPr>
    </w:p>
    <w:p w14:paraId="217F7A91" w14:textId="03D64D11" w:rsidR="00D61588" w:rsidRDefault="001E6DC0" w:rsidP="00D61588">
      <w:pPr>
        <w:spacing w:line="360" w:lineRule="auto"/>
        <w:jc w:val="both"/>
      </w:pPr>
      <w:commentRangeStart w:id="356"/>
      <w:ins w:id="357" w:author="dugalh" w:date="2017-04-16T14:46:00Z">
        <w:r>
          <w:t>Due to the small 0.5m pixel size, limited DGPS and image spatial accuracy, dense vegetation growth and rugged terrain</w:t>
        </w:r>
      </w:ins>
      <w:ins w:id="358" w:author="dugalh" w:date="2017-04-16T14:47:00Z">
        <w:r>
          <w:t>,</w:t>
        </w:r>
      </w:ins>
      <w:ins w:id="359" w:author="dugalh" w:date="2017-04-16T14:46:00Z">
        <w:r>
          <w:t xml:space="preserve"> it was not practical to obtain per-pixel class labels by in situ observation.  </w:t>
        </w:r>
      </w:ins>
      <w:commentRangeEnd w:id="356"/>
      <w:ins w:id="360" w:author="dugalh" w:date="2017-04-16T14:47:00Z">
        <w:r>
          <w:rPr>
            <w:rStyle w:val="CommentReference"/>
          </w:rPr>
          <w:commentReference w:id="356"/>
        </w:r>
      </w:ins>
      <w:ins w:id="361" w:author="dugalh" w:date="2017-04-16T14:25:00Z">
        <w:r w:rsidR="00BB1598">
          <w:t xml:space="preserve">Per-pixel </w:t>
        </w:r>
      </w:ins>
      <w:ins w:id="362" w:author="dugalh" w:date="2017-04-16T14:36:00Z">
        <w:r w:rsidR="008F22FC">
          <w:t xml:space="preserve">class labels for the </w:t>
        </w:r>
      </w:ins>
      <w:ins w:id="363" w:author="dugalh" w:date="2017-04-16T14:25:00Z">
        <w:r w:rsidR="008F22FC">
          <w:t xml:space="preserve">second data set </w:t>
        </w:r>
        <w:proofErr w:type="gramStart"/>
        <w:r w:rsidR="008F22FC">
          <w:t xml:space="preserve">were </w:t>
        </w:r>
      </w:ins>
      <w:ins w:id="364" w:author="dugalh" w:date="2017-04-16T14:46:00Z">
        <w:r>
          <w:t xml:space="preserve">therefore </w:t>
        </w:r>
      </w:ins>
      <w:commentRangeStart w:id="365"/>
      <w:del w:id="366" w:author="dugalh" w:date="2017-04-16T14:25:00Z">
        <w:r w:rsidR="00D61588" w:rsidDel="00BB1598">
          <w:delText>C</w:delText>
        </w:r>
      </w:del>
      <w:del w:id="367" w:author="dugalh" w:date="2017-04-16T14:36:00Z">
        <w:r w:rsidR="00D61588" w:rsidDel="008F22FC">
          <w:delText xml:space="preserve">lassifier </w:delText>
        </w:r>
        <w:commentRangeStart w:id="368"/>
        <w:r w:rsidR="00D61588" w:rsidDel="008F22FC">
          <w:delText>training</w:delText>
        </w:r>
        <w:commentRangeEnd w:id="368"/>
        <w:r w:rsidR="00827A8E" w:rsidDel="008F22FC">
          <w:rPr>
            <w:rStyle w:val="CommentReference"/>
          </w:rPr>
          <w:commentReference w:id="368"/>
        </w:r>
        <w:r w:rsidR="00D61588" w:rsidDel="008F22FC">
          <w:delText xml:space="preserve"> data was </w:delText>
        </w:r>
      </w:del>
      <w:r w:rsidR="00D61588">
        <w:t>obtained</w:t>
      </w:r>
      <w:proofErr w:type="gramEnd"/>
      <w:r w:rsidR="00D61588">
        <w:t xml:space="preserve"> by visual discrimination and hand labelling of images.  </w:t>
      </w:r>
      <w:del w:id="369" w:author="dugalh" w:date="2017-04-14T13:20:00Z">
        <w:r w:rsidR="00D61588" w:rsidDel="000F603E">
          <w:delText xml:space="preserve">RGB and </w:delText>
        </w:r>
        <w:commentRangeStart w:id="370"/>
        <w:commentRangeStart w:id="371"/>
        <w:r w:rsidR="00D61588" w:rsidDel="000F603E">
          <w:delText>CIR</w:delText>
        </w:r>
        <w:commentRangeEnd w:id="370"/>
        <w:r w:rsidR="0018013C" w:rsidDel="000F603E">
          <w:rPr>
            <w:rStyle w:val="CommentReference"/>
          </w:rPr>
          <w:commentReference w:id="370"/>
        </w:r>
      </w:del>
      <w:commentRangeEnd w:id="371"/>
      <w:r w:rsidR="000843A5">
        <w:rPr>
          <w:rStyle w:val="CommentReference"/>
        </w:rPr>
        <w:commentReference w:id="371"/>
      </w:r>
      <w:del w:id="372" w:author="dugalh" w:date="2017-04-14T13:20:00Z">
        <w:r w:rsidR="00D61588" w:rsidDel="000F603E">
          <w:delText xml:space="preserve"> images were used side by side in this exercise.  </w:delText>
        </w:r>
      </w:del>
      <w:ins w:id="373" w:author="dugalh" w:date="2017-06-16T20:32:00Z">
        <w:r w:rsidR="002104D0">
          <w:t xml:space="preserve">Image </w:t>
        </w:r>
      </w:ins>
      <w:commentRangeStart w:id="374"/>
      <w:commentRangeStart w:id="375"/>
      <w:commentRangeStart w:id="376"/>
      <w:commentRangeStart w:id="377"/>
      <w:del w:id="378" w:author="dugalh" w:date="2017-06-16T20:32:00Z">
        <w:r w:rsidR="00D61588" w:rsidDel="002104D0">
          <w:delText xml:space="preserve">Objects </w:delText>
        </w:r>
      </w:del>
      <w:commentRangeEnd w:id="374"/>
      <w:commentRangeEnd w:id="377"/>
      <w:ins w:id="379" w:author="dugalh" w:date="2017-06-16T20:38:00Z">
        <w:r w:rsidR="00804C5F">
          <w:t>areas</w:t>
        </w:r>
      </w:ins>
      <w:ins w:id="380" w:author="dugalh" w:date="2017-06-16T20:32:00Z">
        <w:r w:rsidR="002104D0">
          <w:t xml:space="preserve"> </w:t>
        </w:r>
      </w:ins>
      <w:r w:rsidR="0018013C">
        <w:rPr>
          <w:rStyle w:val="CommentReference"/>
        </w:rPr>
        <w:commentReference w:id="374"/>
      </w:r>
      <w:commentRangeEnd w:id="375"/>
      <w:r w:rsidR="002104D0">
        <w:rPr>
          <w:rStyle w:val="CommentReference"/>
        </w:rPr>
        <w:commentReference w:id="377"/>
      </w:r>
      <w:r w:rsidR="00313DD4">
        <w:rPr>
          <w:rStyle w:val="CommentReference"/>
        </w:rPr>
        <w:commentReference w:id="375"/>
      </w:r>
      <w:commentRangeEnd w:id="376"/>
      <w:r w:rsidR="008F22FC">
        <w:rPr>
          <w:rStyle w:val="CommentReference"/>
        </w:rPr>
        <w:commentReference w:id="376"/>
      </w:r>
      <w:r w:rsidR="00D61588">
        <w:t xml:space="preserve">belonging to the various classes </w:t>
      </w:r>
      <w:proofErr w:type="gramStart"/>
      <w:r w:rsidR="00D61588">
        <w:t>were delineated</w:t>
      </w:r>
      <w:proofErr w:type="gramEnd"/>
      <w:r w:rsidR="00D61588">
        <w:t xml:space="preserve"> </w:t>
      </w:r>
      <w:del w:id="381" w:author="Adriaan Van Niekerk" w:date="2016-11-17T08:05:00Z">
        <w:r w:rsidR="00D61588" w:rsidDel="0018013C">
          <w:delText xml:space="preserve">with </w:delText>
        </w:r>
      </w:del>
      <w:ins w:id="382" w:author="Adriaan Van Niekerk" w:date="2016-11-17T08:05:00Z">
        <w:r w:rsidR="0018013C">
          <w:t xml:space="preserve">as </w:t>
        </w:r>
      </w:ins>
      <w:r w:rsidR="00D61588">
        <w:t>polygons</w:t>
      </w:r>
      <w:ins w:id="383" w:author="dugalh" w:date="2017-06-16T20:35:00Z">
        <w:r w:rsidR="002104D0">
          <w:t xml:space="preserve"> in a GIS package</w:t>
        </w:r>
      </w:ins>
      <w:ins w:id="384" w:author="dugalh" w:date="2017-04-16T14:37:00Z">
        <w:r w:rsidR="008F22FC">
          <w:t xml:space="preserve">.  An example </w:t>
        </w:r>
        <w:proofErr w:type="gramStart"/>
        <w:r w:rsidR="008F22FC">
          <w:t>is</w:t>
        </w:r>
      </w:ins>
      <w:del w:id="385" w:author="dugalh" w:date="2017-04-16T14:37:00Z">
        <w:r w:rsidR="00D61588" w:rsidDel="008F22FC">
          <w:delText xml:space="preserve"> as</w:delText>
        </w:r>
      </w:del>
      <w:r w:rsidR="00D61588">
        <w:t xml:space="preserve"> shown</w:t>
      </w:r>
      <w:proofErr w:type="gramEnd"/>
      <w:r w:rsidR="00D61588">
        <w:t xml:space="preserve"> in </w:t>
      </w:r>
      <w:r w:rsidR="00D61588">
        <w:fldChar w:fldCharType="begin"/>
      </w:r>
      <w:r w:rsidR="00D61588">
        <w:instrText xml:space="preserve"> REF _Ref392445255 \h </w:instrText>
      </w:r>
      <w:r w:rsidR="00D61588">
        <w:fldChar w:fldCharType="separate"/>
      </w:r>
      <w:r w:rsidR="00C712CF">
        <w:t xml:space="preserve">Figure </w:t>
      </w:r>
      <w:r w:rsidR="00C712CF">
        <w:rPr>
          <w:noProof/>
        </w:rPr>
        <w:t>4</w:t>
      </w:r>
      <w:r w:rsidR="00D61588">
        <w:fldChar w:fldCharType="end"/>
      </w:r>
      <w:r w:rsidR="00D61588">
        <w:t xml:space="preserve">.  </w:t>
      </w:r>
      <w:commentRangeEnd w:id="365"/>
      <w:r w:rsidR="00000CC8">
        <w:rPr>
          <w:rStyle w:val="CommentReference"/>
        </w:rPr>
        <w:commentReference w:id="365"/>
      </w:r>
      <w:ins w:id="386" w:author="dugalh" w:date="2017-04-16T14:36:00Z">
        <w:r w:rsidR="008F22FC">
          <w:t xml:space="preserve">All pixels within a polygon object </w:t>
        </w:r>
      </w:ins>
      <w:proofErr w:type="gramStart"/>
      <w:ins w:id="387" w:author="dugalh" w:date="2017-04-16T14:37:00Z">
        <w:r w:rsidR="008F22FC">
          <w:t>were assigned</w:t>
        </w:r>
        <w:proofErr w:type="gramEnd"/>
        <w:r w:rsidR="008F22FC">
          <w:t xml:space="preserve"> the same class label.  </w:t>
        </w:r>
      </w:ins>
      <w:del w:id="388" w:author="dugalh" w:date="2017-04-14T13:23:00Z">
        <w:r w:rsidR="00D61588" w:rsidDel="000F603E">
          <w:delText xml:space="preserve">Only objects where there was a reasonable </w:delText>
        </w:r>
      </w:del>
      <w:ins w:id="389" w:author="Adriaan Van Niekerk" w:date="2017-03-04T10:07:00Z">
        <w:del w:id="390" w:author="dugalh" w:date="2017-04-14T13:23:00Z">
          <w:r w:rsidR="00313DD4" w:rsidDel="000F603E">
            <w:delText xml:space="preserve">high </w:delText>
          </w:r>
        </w:del>
      </w:ins>
      <w:del w:id="391" w:author="dugalh" w:date="2017-04-14T13:23:00Z">
        <w:r w:rsidR="00D61588" w:rsidDel="000F603E">
          <w:delText xml:space="preserve">degree of confidence of class membership were included </w:delText>
        </w:r>
        <w:commentRangeStart w:id="392"/>
        <w:commentRangeStart w:id="393"/>
        <w:r w:rsidR="00D61588" w:rsidDel="000F603E">
          <w:delText>in the ground truth</w:delText>
        </w:r>
        <w:commentRangeEnd w:id="392"/>
        <w:r w:rsidR="00313DD4" w:rsidDel="000F603E">
          <w:rPr>
            <w:rStyle w:val="CommentReference"/>
          </w:rPr>
          <w:commentReference w:id="392"/>
        </w:r>
        <w:commentRangeEnd w:id="393"/>
        <w:r w:rsidR="000F603E" w:rsidDel="000F603E">
          <w:rPr>
            <w:rStyle w:val="CommentReference"/>
          </w:rPr>
          <w:commentReference w:id="393"/>
        </w:r>
        <w:r w:rsidR="00D61588" w:rsidDel="000F603E">
          <w:delText xml:space="preserve">.  </w:delText>
        </w:r>
        <w:commentRangeStart w:id="394"/>
        <w:r w:rsidR="00D61588" w:rsidDel="000F603E">
          <w:delText xml:space="preserve">Despite this, it is unavoidable that the </w:delText>
        </w:r>
        <w:r w:rsidR="00D61588" w:rsidRPr="00313DD4" w:rsidDel="000F603E">
          <w:rPr>
            <w:highlight w:val="yellow"/>
            <w:rPrChange w:id="395" w:author="Adriaan Van Niekerk" w:date="2017-03-04T10:10:00Z">
              <w:rPr/>
            </w:rPrChange>
          </w:rPr>
          <w:delText>ground truth</w:delText>
        </w:r>
        <w:r w:rsidR="00D61588" w:rsidDel="000F603E">
          <w:delText xml:space="preserve"> contains some inaccuracies as it is not always easy to visually distinguish between the different classes.  </w:delText>
        </w:r>
        <w:commentRangeEnd w:id="394"/>
        <w:r w:rsidR="00313DD4" w:rsidDel="000F603E">
          <w:rPr>
            <w:rStyle w:val="CommentReference"/>
          </w:rPr>
          <w:commentReference w:id="394"/>
        </w:r>
      </w:del>
      <w:ins w:id="396" w:author="dugalh" w:date="2017-04-16T14:39:00Z">
        <w:r w:rsidR="000843A5">
          <w:t>Polygon a</w:t>
        </w:r>
      </w:ins>
      <w:del w:id="397" w:author="dugalh" w:date="2017-04-16T14:39:00Z">
        <w:r w:rsidR="00D61588" w:rsidDel="000843A5">
          <w:delText>A</w:delText>
        </w:r>
      </w:del>
      <w:r w:rsidR="00D61588">
        <w:t xml:space="preserve">reas </w:t>
      </w:r>
      <w:proofErr w:type="gramStart"/>
      <w:r w:rsidR="00D61588">
        <w:t>were selected</w:t>
      </w:r>
      <w:proofErr w:type="gramEnd"/>
      <w:r w:rsidR="00D61588">
        <w:t xml:space="preserve"> to encompass variability in habitat and level of degradation. </w:t>
      </w:r>
      <w:ins w:id="398" w:author="dugalh" w:date="2017-04-16T14:31:00Z">
        <w:r w:rsidR="008F22FC">
          <w:t xml:space="preserve"> </w:t>
        </w:r>
      </w:ins>
      <w:del w:id="399" w:author="dugalh" w:date="2017-04-16T14:31:00Z">
        <w:r w:rsidR="00D61588" w:rsidDel="008F22FC">
          <w:delText xml:space="preserve"> </w:delText>
        </w:r>
      </w:del>
      <w:commentRangeStart w:id="400"/>
      <w:del w:id="401" w:author="dugalh" w:date="2017-04-14T13:33:00Z">
        <w:r w:rsidR="00D61588" w:rsidDel="001F18C1">
          <w:delText xml:space="preserve">This </w:delText>
        </w:r>
        <w:r w:rsidR="00D61588" w:rsidRPr="00313DD4" w:rsidDel="001F18C1">
          <w:rPr>
            <w:highlight w:val="yellow"/>
            <w:rPrChange w:id="402" w:author="Adriaan Van Niekerk" w:date="2017-03-04T10:10:00Z">
              <w:rPr/>
            </w:rPrChange>
          </w:rPr>
          <w:delText>ground truth</w:delText>
        </w:r>
        <w:r w:rsidR="00D61588" w:rsidDel="001F18C1">
          <w:delText xml:space="preserve"> was </w:delText>
        </w:r>
        <w:r w:rsidR="008E7D39" w:rsidDel="001F18C1">
          <w:delText>selected from the</w:delText>
        </w:r>
        <w:r w:rsidR="00D61588" w:rsidDel="001F18C1">
          <w:delText xml:space="preserve"> four images containing the field </w:delText>
        </w:r>
        <w:r w:rsidR="00D61588" w:rsidRPr="00313DD4" w:rsidDel="001F18C1">
          <w:rPr>
            <w:highlight w:val="yellow"/>
            <w:rPrChange w:id="403" w:author="Adriaan Van Niekerk" w:date="2017-03-04T10:10:00Z">
              <w:rPr/>
            </w:rPrChange>
          </w:rPr>
          <w:delText>ground truth</w:delText>
        </w:r>
        <w:r w:rsidR="00D61588" w:rsidDel="001F18C1">
          <w:delText xml:space="preserve"> of</w:delText>
        </w:r>
        <w:r w:rsidR="00C712CF" w:rsidDel="001F18C1">
          <w:delText xml:space="preserve"> </w:delText>
        </w:r>
        <w:r w:rsidR="00C712CF" w:rsidDel="001F18C1">
          <w:fldChar w:fldCharType="begin"/>
        </w:r>
        <w:r w:rsidR="00C712CF" w:rsidDel="001F18C1">
          <w:delInstrText xml:space="preserve"> REF _Ref466457780 \h </w:delInstrText>
        </w:r>
        <w:r w:rsidR="00C712CF" w:rsidDel="001F18C1">
          <w:fldChar w:fldCharType="separate"/>
        </w:r>
        <w:r w:rsidR="00C712CF" w:rsidRPr="00F4774D" w:rsidDel="001F18C1">
          <w:delText>Table 1</w:delText>
        </w:r>
        <w:r w:rsidR="00C712CF" w:rsidDel="001F18C1">
          <w:fldChar w:fldCharType="end"/>
        </w:r>
        <w:r w:rsidR="00D61588" w:rsidDel="001F18C1">
          <w:delText xml:space="preserve">.  </w:delText>
        </w:r>
        <w:commentRangeEnd w:id="400"/>
        <w:r w:rsidR="001F18C1" w:rsidDel="001F18C1">
          <w:rPr>
            <w:rStyle w:val="CommentReference"/>
          </w:rPr>
          <w:commentReference w:id="400"/>
        </w:r>
      </w:del>
      <w:r w:rsidR="00D61588">
        <w:t>The total number</w:t>
      </w:r>
      <w:r w:rsidR="00420505">
        <w:t xml:space="preserve"> of</w:t>
      </w:r>
      <w:r w:rsidR="00D61588">
        <w:t xml:space="preserve"> polygons and pixels </w:t>
      </w:r>
      <w:del w:id="404" w:author="dugalh" w:date="2017-04-14T13:34:00Z">
        <w:r w:rsidR="00D61588" w:rsidRPr="00313DD4" w:rsidDel="001F18C1">
          <w:rPr>
            <w:highlight w:val="yellow"/>
            <w:rPrChange w:id="405" w:author="Adriaan Van Niekerk" w:date="2017-03-04T10:10:00Z">
              <w:rPr/>
            </w:rPrChange>
          </w:rPr>
          <w:delText>ground truthed</w:delText>
        </w:r>
      </w:del>
      <w:ins w:id="406" w:author="dugalh" w:date="2017-04-14T13:34:00Z">
        <w:r w:rsidR="001F18C1">
          <w:t>labelled</w:t>
        </w:r>
      </w:ins>
      <w:r w:rsidR="00D61588">
        <w:t xml:space="preserve"> for each class </w:t>
      </w:r>
      <w:proofErr w:type="gramStart"/>
      <w:r w:rsidR="00D61588">
        <w:t>is shown</w:t>
      </w:r>
      <w:proofErr w:type="gramEnd"/>
      <w:r w:rsidR="00D61588">
        <w:t xml:space="preserve"> in </w:t>
      </w:r>
      <w:r w:rsidR="00D61588">
        <w:fldChar w:fldCharType="begin"/>
      </w:r>
      <w:r w:rsidR="00D61588">
        <w:instrText xml:space="preserve"> REF _Ref392530242 \h </w:instrText>
      </w:r>
      <w:r w:rsidR="00D61588">
        <w:fldChar w:fldCharType="separate"/>
      </w:r>
      <w:r w:rsidR="00C712CF">
        <w:t xml:space="preserve">Table </w:t>
      </w:r>
      <w:r w:rsidR="00C712CF">
        <w:rPr>
          <w:noProof/>
        </w:rPr>
        <w:t>3</w:t>
      </w:r>
      <w:r w:rsidR="00D61588">
        <w:fldChar w:fldCharType="end"/>
      </w:r>
      <w:r w:rsidR="00D61588">
        <w:t xml:space="preserve">.  This data set </w:t>
      </w:r>
      <w:proofErr w:type="gramStart"/>
      <w:r w:rsidR="00D61588">
        <w:t>is referred</w:t>
      </w:r>
      <w:proofErr w:type="gramEnd"/>
      <w:r w:rsidR="00D61588">
        <w:t xml:space="preserve"> to as the “</w:t>
      </w:r>
      <w:ins w:id="407" w:author="dugalh" w:date="2017-04-14T16:27:00Z">
        <w:r w:rsidR="00C02B4A">
          <w:t xml:space="preserve">labelled </w:t>
        </w:r>
      </w:ins>
      <w:del w:id="408" w:author="dugalh" w:date="2017-04-16T17:24:00Z">
        <w:r w:rsidR="00D61588" w:rsidDel="000245CE">
          <w:delText xml:space="preserve">image </w:delText>
        </w:r>
      </w:del>
      <w:ins w:id="409" w:author="dugalh" w:date="2017-04-16T17:24:00Z">
        <w:r w:rsidR="000245CE">
          <w:t xml:space="preserve">pixel </w:t>
        </w:r>
      </w:ins>
      <w:ins w:id="410" w:author="dugalh" w:date="2017-04-14T16:27:00Z">
        <w:r w:rsidR="00C02B4A">
          <w:t>data</w:t>
        </w:r>
      </w:ins>
      <w:del w:id="411" w:author="dugalh" w:date="2017-04-14T13:34:00Z">
        <w:r w:rsidR="00D61588" w:rsidRPr="00313DD4" w:rsidDel="001F18C1">
          <w:rPr>
            <w:highlight w:val="yellow"/>
            <w:rPrChange w:id="412" w:author="Adriaan Van Niekerk" w:date="2017-03-04T10:10:00Z">
              <w:rPr/>
            </w:rPrChange>
          </w:rPr>
          <w:delText>ground truth</w:delText>
        </w:r>
      </w:del>
      <w:r w:rsidR="00D61588">
        <w:t>”</w:t>
      </w:r>
      <w:ins w:id="413" w:author="dugalh" w:date="2017-04-16T14:26:00Z">
        <w:r w:rsidR="00BB1598">
          <w:t xml:space="preserve"> and was used for training and evaluating the classifier on a per-pixel basis</w:t>
        </w:r>
      </w:ins>
      <w:r w:rsidR="00D61588">
        <w:t xml:space="preserve">. </w:t>
      </w:r>
      <w:ins w:id="414" w:author="dugalh" w:date="2017-04-16T14:27:00Z">
        <w:r w:rsidR="00BB1598">
          <w:t xml:space="preserve"> </w:t>
        </w:r>
      </w:ins>
      <w:moveToRangeStart w:id="415" w:author="dugalh" w:date="2017-04-14T16:32:00Z" w:name="move479950849"/>
      <w:moveTo w:id="416" w:author="dugalh" w:date="2017-04-14T16:32:00Z">
        <w:r w:rsidR="008C5A14">
          <w:t xml:space="preserve">The size of the Background class </w:t>
        </w:r>
        <w:proofErr w:type="gramStart"/>
        <w:r w:rsidR="008C5A14">
          <w:t>was reduced</w:t>
        </w:r>
        <w:proofErr w:type="gramEnd"/>
        <w:r w:rsidR="008C5A14">
          <w:t xml:space="preserve"> to be the same as the </w:t>
        </w:r>
        <w:proofErr w:type="spellStart"/>
        <w:r w:rsidR="008C5A14" w:rsidRPr="0084644E">
          <w:t>Spekboom</w:t>
        </w:r>
        <w:proofErr w:type="spellEnd"/>
        <w:r w:rsidR="008C5A14">
          <w:t xml:space="preserve"> class by taking a random subsample.  </w:t>
        </w:r>
        <w:commentRangeStart w:id="417"/>
        <w:r w:rsidR="008C5A14">
          <w:t xml:space="preserve">This was done to expedite </w:t>
        </w:r>
        <w:proofErr w:type="gramStart"/>
        <w:r w:rsidR="008C5A14">
          <w:t>classifier training</w:t>
        </w:r>
        <w:proofErr w:type="gramEnd"/>
        <w:r w:rsidR="008C5A14">
          <w:t xml:space="preserve"> times.  </w:t>
        </w:r>
        <w:commentRangeEnd w:id="417"/>
        <w:r w:rsidR="008C5A14">
          <w:rPr>
            <w:rStyle w:val="CommentReference"/>
          </w:rPr>
          <w:commentReference w:id="417"/>
        </w:r>
      </w:moveTo>
      <w:moveToRangeEnd w:id="415"/>
    </w:p>
    <w:p w14:paraId="328DD488" w14:textId="77777777" w:rsidR="00D61588" w:rsidRDefault="00D61588" w:rsidP="00D61588">
      <w:pPr>
        <w:spacing w:line="360" w:lineRule="auto"/>
        <w:jc w:val="both"/>
      </w:pPr>
    </w:p>
    <w:p w14:paraId="061F46AB" w14:textId="149A32D3" w:rsidR="00D61588" w:rsidRDefault="00804C5F" w:rsidP="00D61588">
      <w:pPr>
        <w:keepNext/>
        <w:spacing w:line="360" w:lineRule="auto"/>
        <w:jc w:val="both"/>
      </w:pPr>
      <w:r>
        <w:rPr>
          <w:noProof/>
        </w:rPr>
        <w:lastRenderedPageBreak/>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804C5F" w:rsidRPr="00804C5F" w:rsidRDefault="00804C5F"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804C5F" w:rsidRPr="00804C5F" w:rsidRDefault="00804C5F" w:rsidP="00804C5F">
                      <w:pPr>
                        <w:rPr>
                          <w:rFonts w:ascii="Arial" w:hAnsi="Arial" w:cs="Arial"/>
                          <w:b/>
                          <w:sz w:val="18"/>
                        </w:rPr>
                      </w:pPr>
                      <w:r w:rsidRPr="00804C5F">
                        <w:rPr>
                          <w:rFonts w:ascii="Arial" w:hAnsi="Arial" w:cs="Arial"/>
                          <w:b/>
                          <w:sz w:val="18"/>
                        </w:rPr>
                        <w:t>Class Label</w:t>
                      </w:r>
                    </w:p>
                  </w:txbxContent>
                </v:textbox>
              </v:shape>
            </w:pict>
          </mc:Fallback>
        </mc:AlternateContent>
      </w:r>
      <w:commentRangeStart w:id="418"/>
      <w:r w:rsidR="00D61588">
        <w:rPr>
          <w:noProof/>
          <w:lang w:val="en-US"/>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commentRangeEnd w:id="418"/>
      <w:r w:rsidR="00E771F6">
        <w:rPr>
          <w:rStyle w:val="CommentReference"/>
        </w:rPr>
        <w:commentReference w:id="418"/>
      </w:r>
    </w:p>
    <w:p w14:paraId="78E6B8C1" w14:textId="7702360E" w:rsidR="00D61588" w:rsidRDefault="00D61588" w:rsidP="00D61588">
      <w:pPr>
        <w:pStyle w:val="Caption"/>
        <w:jc w:val="both"/>
      </w:pPr>
      <w:bookmarkStart w:id="419" w:name="_Ref392445255"/>
      <w:bookmarkStart w:id="420" w:name="_Toc394582258"/>
      <w:bookmarkStart w:id="421"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419"/>
      <w:r>
        <w:t xml:space="preserve">  </w:t>
      </w:r>
      <w:commentRangeStart w:id="422"/>
      <w:del w:id="423" w:author="dugalh" w:date="2017-04-14T13:35:00Z">
        <w:r w:rsidDel="00041CA2">
          <w:delText>Hand labelled ground truth</w:delText>
        </w:r>
      </w:del>
      <w:bookmarkEnd w:id="420"/>
      <w:bookmarkEnd w:id="421"/>
      <w:commentRangeEnd w:id="422"/>
      <w:ins w:id="424" w:author="dugalh" w:date="2017-04-14T13:35:00Z">
        <w:r w:rsidR="00041CA2">
          <w:t>Example image class labels</w:t>
        </w:r>
      </w:ins>
      <w:r w:rsidR="00313DD4">
        <w:rPr>
          <w:rStyle w:val="CommentReference"/>
          <w:bCs w:val="0"/>
        </w:rPr>
        <w:commentReference w:id="422"/>
      </w:r>
    </w:p>
    <w:p w14:paraId="464AAB84" w14:textId="77777777" w:rsidR="00D61588" w:rsidRDefault="00D61588" w:rsidP="00D61588">
      <w:pPr>
        <w:spacing w:line="360" w:lineRule="auto"/>
        <w:jc w:val="both"/>
      </w:pPr>
    </w:p>
    <w:p w14:paraId="39A2B3E8" w14:textId="2989C4B5" w:rsidR="00D61588" w:rsidRDefault="00D61588" w:rsidP="00D61588">
      <w:pPr>
        <w:pStyle w:val="1Tablecaption"/>
      </w:pPr>
      <w:bookmarkStart w:id="425" w:name="_Ref392530242"/>
      <w:bookmarkStart w:id="426" w:name="_Toc394582239"/>
      <w:bookmarkStart w:id="427" w:name="_Toc448324338"/>
      <w:r>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425"/>
      <w:r>
        <w:t xml:space="preserve">   </w:t>
      </w:r>
      <w:ins w:id="428" w:author="dugalh" w:date="2017-04-14T13:39:00Z">
        <w:r w:rsidR="00D01883">
          <w:t xml:space="preserve">Details of </w:t>
        </w:r>
      </w:ins>
      <w:ins w:id="429" w:author="dugalh" w:date="2017-04-14T16:27:00Z">
        <w:r w:rsidR="00C02B4A">
          <w:t xml:space="preserve">labelled </w:t>
        </w:r>
      </w:ins>
      <w:ins w:id="430" w:author="dugalh" w:date="2017-04-16T17:25:00Z">
        <w:r w:rsidR="00E771F6">
          <w:t>pixel</w:t>
        </w:r>
      </w:ins>
      <w:del w:id="431" w:author="dugalh" w:date="2017-04-14T13:39:00Z">
        <w:r w:rsidDel="00D01883">
          <w:delText>I</w:delText>
        </w:r>
      </w:del>
      <w:del w:id="432" w:author="dugalh" w:date="2017-04-16T17:25:00Z">
        <w:r w:rsidDel="00E771F6">
          <w:delText>mage</w:delText>
        </w:r>
      </w:del>
      <w:r>
        <w:t xml:space="preserve"> </w:t>
      </w:r>
      <w:del w:id="433" w:author="dugalh" w:date="2017-04-14T13:36:00Z">
        <w:r w:rsidRPr="00313DD4" w:rsidDel="00041CA2">
          <w:rPr>
            <w:highlight w:val="yellow"/>
            <w:rPrChange w:id="434" w:author="Adriaan Van Niekerk" w:date="2017-03-04T10:12:00Z">
              <w:rPr/>
            </w:rPrChange>
          </w:rPr>
          <w:delText>ground truth</w:delText>
        </w:r>
      </w:del>
      <w:ins w:id="435" w:author="dugalh" w:date="2017-04-14T16:27:00Z">
        <w:r w:rsidR="00C02B4A">
          <w:t>data</w:t>
        </w:r>
      </w:ins>
      <w:del w:id="436" w:author="dugalh" w:date="2017-04-14T16:27:00Z">
        <w:r w:rsidDel="00C02B4A">
          <w:delText xml:space="preserve"> </w:delText>
        </w:r>
      </w:del>
      <w:del w:id="437" w:author="dugalh" w:date="2017-04-14T13:39:00Z">
        <w:r w:rsidDel="00D01883">
          <w:delText>size</w:delText>
        </w:r>
      </w:del>
      <w:bookmarkEnd w:id="426"/>
      <w:bookmarkEnd w:id="427"/>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proofErr w:type="spellStart"/>
            <w:r w:rsidRPr="0084644E">
              <w:t>Spekboom</w:t>
            </w:r>
            <w:proofErr w:type="spellEnd"/>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691D8C" w14:textId="77777777" w:rsidR="00D61588" w:rsidRDefault="00D61588" w:rsidP="00D61588"/>
    <w:p w14:paraId="679F8C3A" w14:textId="04009269" w:rsidR="00D61588" w:rsidDel="00F16830" w:rsidRDefault="00D61588" w:rsidP="00D61588">
      <w:pPr>
        <w:rPr>
          <w:del w:id="438" w:author="dugalh" w:date="2017-04-16T13:19:00Z"/>
        </w:rPr>
      </w:pPr>
    </w:p>
    <w:p w14:paraId="6ED37D63" w14:textId="0B7E49A4" w:rsidR="00D61588" w:rsidDel="00F16830" w:rsidRDefault="00456535" w:rsidP="00D61588">
      <w:pPr>
        <w:pStyle w:val="Heading2"/>
        <w:rPr>
          <w:del w:id="439" w:author="dugalh" w:date="2017-04-16T13:19:00Z"/>
        </w:rPr>
      </w:pPr>
      <w:del w:id="440" w:author="dugalh" w:date="2017-04-16T13:19:00Z">
        <w:r w:rsidDel="00F16830">
          <w:delText xml:space="preserve">Mapping </w:delText>
        </w:r>
        <w:r w:rsidR="00F826D7" w:rsidDel="00F16830">
          <w:delText>Methodology</w:delText>
        </w:r>
      </w:del>
    </w:p>
    <w:p w14:paraId="66BC2903" w14:textId="4C54AD28" w:rsidR="00BF7859" w:rsidDel="00F16830" w:rsidRDefault="00313DD4" w:rsidP="00D61588">
      <w:pPr>
        <w:spacing w:line="360" w:lineRule="auto"/>
        <w:jc w:val="both"/>
        <w:rPr>
          <w:del w:id="441" w:author="dugalh" w:date="2017-04-16T13:19:00Z"/>
        </w:rPr>
      </w:pPr>
      <w:del w:id="442" w:author="dugalh" w:date="2017-04-16T13:19:00Z">
        <w:r w:rsidDel="00F16830">
          <w:delText xml:space="preserve">Object based approaches to image classification, where homogenous </w:delText>
        </w:r>
        <w:r w:rsidR="004801C9" w:rsidDel="00F16830">
          <w:delText xml:space="preserve">image </w:delText>
        </w:r>
        <w:r w:rsidDel="00F16830">
          <w:delText>objects are first segmented and then classified as a whole, have become popular</w:delText>
        </w:r>
        <w:r w:rsidR="004801C9" w:rsidDel="00F16830">
          <w:delText xml:space="preserve"> in vegetation studies (refs)</w:delText>
        </w:r>
        <w:r w:rsidDel="00F16830">
          <w:delText xml:space="preserve">.  These approaches are often favoured for VHR imagery because they are potentially able to better exploit the additional spatial information and deal with unwanted variation when compared to the more traditional per-pixel approach </w:delText>
        </w:r>
        <w:r w:rsidDel="00F16830">
          <w:fldChar w:fldCharType="begin" w:fldLock="1"/>
        </w:r>
        <w:r w:rsidDel="00F16830">
          <w:del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Del="00F16830">
          <w:fldChar w:fldCharType="separate"/>
        </w:r>
        <w:r w:rsidRPr="00FA5B49" w:rsidDel="00F16830">
          <w:rPr>
            <w:noProof/>
          </w:rPr>
          <w:delText>(Ghosh and Joshi, 2014; Ouyang et al., 2011)</w:delText>
        </w:r>
        <w:r w:rsidDel="00F16830">
          <w:fldChar w:fldCharType="end"/>
        </w:r>
        <w:r w:rsidDel="00F16830">
          <w:delText xml:space="preserve">.  The segmentation problem is however recognised as being poorly posed, requiring manual adjustment of parameters and being difficult to solve robustly </w:delText>
        </w:r>
        <w:r w:rsidDel="00F16830">
          <w:fldChar w:fldCharType="begin" w:fldLock="1"/>
        </w:r>
        <w:r w:rsidDel="00F16830">
          <w:del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delInstrText>
        </w:r>
        <w:r w:rsidDel="00F16830">
          <w:fldChar w:fldCharType="separate"/>
        </w:r>
        <w:r w:rsidRPr="00925D5C" w:rsidDel="00F16830">
          <w:rPr>
            <w:noProof/>
          </w:rPr>
          <w:delText>(Baraldi et al., 2010)</w:delText>
        </w:r>
        <w:r w:rsidDel="00F16830">
          <w:fldChar w:fldCharType="end"/>
        </w:r>
        <w:r w:rsidDel="00F16830">
          <w:delText xml:space="preserve">.  </w:delText>
        </w:r>
        <w:r w:rsidR="004801C9" w:rsidDel="00F16830">
          <w:delText>A</w:delText>
        </w:r>
        <w:r w:rsidR="00D61588" w:rsidDel="00F16830">
          <w:delText xml:space="preserve"> pixel based approach </w:delText>
        </w:r>
        <w:r w:rsidR="004801C9" w:rsidDel="00F16830">
          <w:delText xml:space="preserve">was consequently followed </w:delText>
        </w:r>
        <w:r w:rsidR="00D61588" w:rsidDel="00F16830">
          <w:delText xml:space="preserve">as this avoided the complexities and computation time associated with segmentation.  </w:delText>
        </w:r>
        <w:r w:rsidR="004801C9" w:rsidDel="00F16830">
          <w:delText xml:space="preserve">A statistical pattern recognition approach was taken.  The image resolution of 0.5m, combined with the tendency of </w:delText>
        </w:r>
        <w:r w:rsidR="004801C9" w:rsidRPr="0084644E" w:rsidDel="00F16830">
          <w:delText>Spekboom</w:delText>
        </w:r>
        <w:r w:rsidR="004801C9" w:rsidDel="00F16830">
          <w:delText xml:space="preserve"> to grow in continuous stands, meant that there was little spectral mixing and pixels covering </w:delText>
        </w:r>
        <w:r w:rsidR="004801C9" w:rsidRPr="0084644E" w:rsidDel="00F16830">
          <w:delText>Spekboom</w:delText>
        </w:r>
        <w:r w:rsidR="004801C9" w:rsidDel="00F16830">
          <w:delText xml:space="preserve"> were relatively pure.  This supported a </w:delText>
        </w:r>
      </w:del>
      <w:del w:id="443" w:author="dugalh" w:date="2017-04-14T15:33:00Z">
        <w:r w:rsidR="004801C9" w:rsidDel="009641F1">
          <w:delText xml:space="preserve">hard </w:delText>
        </w:r>
      </w:del>
      <w:del w:id="444" w:author="dugalh" w:date="2017-04-16T13:19:00Z">
        <w:r w:rsidR="004801C9" w:rsidDel="00F16830">
          <w:delText>per-pixel classification approach</w:delText>
        </w:r>
      </w:del>
      <w:del w:id="445" w:author="dugalh" w:date="2017-04-14T15:32:00Z">
        <w:r w:rsidR="004801C9" w:rsidDel="009641F1">
          <w:delText xml:space="preserve"> as opposed to a soft classification </w:delText>
        </w:r>
        <w:r w:rsidR="004801C9" w:rsidDel="009641F1">
          <w:fldChar w:fldCharType="begin" w:fldLock="1"/>
        </w:r>
        <w:r w:rsidR="004801C9" w:rsidDel="009641F1">
          <w:delInstrText>ADDIN CSL_CITATION { "citationItems" : [ { "id" : "ITEM-1", "itemData" : { "DOI" : "10.1016/j.rse.2005.05.008", "ISSN" : "00344257", "abstract" : "In recent years, decision tree classifiers have been successfully used for land cover classification from remote sensing data. Their implementation as a per-pixel based classifier to produce hard or crisp classification has been reported in the literature. Remote sensing images, particularly at coarse spatial resolutions, are contaminated with mixed pixels that contain more than one class on the ground. The per-pixel approach may result in erroneous classification of images dominated by mixed pixels. Therefore, soft classification approaches that decompose the pixel into its class constituents in the form of class proportions have been advocated. In this paper, we employ a decision tree regression approach to determine class proportions within a pixel so as to produce soft classification from remote sensing data. Classification accuracy achieved by decision tree regression is compared with those achieved by the most widely used maximum likelihood classifier, implemented in the soft mode, and a supervised version of the fuzzy c-means classifier. Root Mean Square Error (RMSE) and fuzzy error matrix based measures have been used for accuracy assessment of soft classification.", "author" : [ { "dropping-particle" : "", "family" : "Xu", "given" : "M", "non-dropping-particle" : "", "parse-names" : false, "suffix" : "" }, { "dropping-particle" : "", "family" : "Watanachaturaporn", "given" : "P", "non-dropping-particle" : "", "parse-names" : false, "suffix" : "" }, { "dropping-particle" : "", "family" : "Varshney", "given" : "P", "non-dropping-particle" : "", "parse-names" : false, "suffix" : "" }, { "dropping-particle" : "", "family" : "Arora", "given" : "M", "non-dropping-particle" : "", "parse-names" : false, "suffix" : "" } ], "container-title" : "Remote Sensing of Environment", "id" : "ITEM-1", "issue" : "3", "issued" : { "date-parts" : [ [ "2005", "8", "15" ] ] }, "page" : "322-336", "title" : "Decision tree regression for soft classification of remote sensing data", "type" : "article-journal", "volume" : "97" }, "uris" : [ "http://www.mendeley.com/documents/?uuid=763dcdc1-5d2b-4c10-a332-af4da49ce91c" ] } ], "mendeley" : { "formattedCitation" : "(Xu et al., 2005)", "plainTextFormattedCitation" : "(Xu et al., 2005)", "previouslyFormattedCitation" : "(Xu et al., 2005)" }, "properties" : { "noteIndex" : 0 }, "schema" : "https://github.com/citation-style-language/schema/raw/master/csl-citation.json" }</w:delInstrText>
        </w:r>
        <w:r w:rsidR="004801C9" w:rsidDel="009641F1">
          <w:fldChar w:fldCharType="separate"/>
        </w:r>
        <w:r w:rsidR="004801C9" w:rsidRPr="00925D5C" w:rsidDel="009641F1">
          <w:rPr>
            <w:noProof/>
          </w:rPr>
          <w:delText>(Xu et al., 2005)</w:delText>
        </w:r>
        <w:r w:rsidR="004801C9" w:rsidDel="009641F1">
          <w:fldChar w:fldCharType="end"/>
        </w:r>
        <w:r w:rsidR="004801C9" w:rsidDel="009641F1">
          <w:delText xml:space="preserve"> </w:delText>
        </w:r>
        <w:commentRangeStart w:id="446"/>
        <w:r w:rsidR="004801C9" w:rsidDel="009641F1">
          <w:delText xml:space="preserve">or regression type approach that is often used in biomass </w:delText>
        </w:r>
        <w:r w:rsidR="004801C9" w:rsidDel="009641F1">
          <w:lastRenderedPageBreak/>
          <w:delText xml:space="preserve">estimation </w:delText>
        </w:r>
        <w:r w:rsidR="004801C9" w:rsidDel="009641F1">
          <w:fldChar w:fldCharType="begin" w:fldLock="1"/>
        </w:r>
        <w:r w:rsidR="004801C9" w:rsidDel="009641F1">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"plainTextFormattedCitation" : "(Eisfelder et al., 2012; Lu, 2006)", "previouslyFormattedCitation" : "(Eisfelder et al., 2012; Lu, 2006)" }, "properties" : { "noteIndex" : 0 }, "schema" : "https://github.com/citation-style-language/schema/raw/master/csl-citation.json" }</w:delInstrText>
        </w:r>
        <w:r w:rsidR="004801C9" w:rsidDel="009641F1">
          <w:fldChar w:fldCharType="separate"/>
        </w:r>
        <w:r w:rsidR="004801C9" w:rsidRPr="00925D5C" w:rsidDel="009641F1">
          <w:rPr>
            <w:noProof/>
          </w:rPr>
          <w:delText>(Eisfelder et al., 2012; Lu, 2006)</w:delText>
        </w:r>
        <w:r w:rsidR="004801C9" w:rsidDel="009641F1">
          <w:fldChar w:fldCharType="end"/>
        </w:r>
        <w:commentRangeEnd w:id="446"/>
        <w:r w:rsidR="004801C9" w:rsidDel="009641F1">
          <w:rPr>
            <w:rStyle w:val="CommentReference"/>
          </w:rPr>
          <w:commentReference w:id="446"/>
        </w:r>
      </w:del>
      <w:del w:id="447" w:author="dugalh" w:date="2017-04-16T13:19:00Z">
        <w:r w:rsidR="004801C9" w:rsidDel="00F16830">
          <w:delText xml:space="preserve">.  The fractional canopy cover was then determined as the portion of pixels classified as </w:delText>
        </w:r>
        <w:r w:rsidR="004801C9" w:rsidRPr="0084644E" w:rsidDel="00F16830">
          <w:delText>Spekboom</w:delText>
        </w:r>
        <w:r w:rsidR="004801C9" w:rsidDel="00F16830">
          <w:delText xml:space="preserve"> over an area of interest.  </w:delText>
        </w:r>
      </w:del>
    </w:p>
    <w:p w14:paraId="427E2385" w14:textId="6783B424" w:rsidR="00D61588" w:rsidDel="00F16830" w:rsidRDefault="00D61588" w:rsidP="00D61588">
      <w:pPr>
        <w:spacing w:line="360" w:lineRule="auto"/>
        <w:jc w:val="both"/>
        <w:rPr>
          <w:del w:id="448" w:author="dugalh" w:date="2017-04-16T13:19:00Z"/>
        </w:rPr>
      </w:pPr>
    </w:p>
    <w:p w14:paraId="7C257629" w14:textId="77777777" w:rsidR="00D61588" w:rsidRDefault="00D61588" w:rsidP="00D61588">
      <w:pPr>
        <w:spacing w:line="360" w:lineRule="auto"/>
        <w:jc w:val="both"/>
      </w:pPr>
    </w:p>
    <w:p w14:paraId="443302B9" w14:textId="39D4F34D" w:rsidR="00D61588" w:rsidRDefault="00323D36" w:rsidP="00D61588">
      <w:pPr>
        <w:pStyle w:val="Heading2"/>
      </w:pPr>
      <w:r>
        <w:t>Features</w:t>
      </w:r>
    </w:p>
    <w:p w14:paraId="73FC488C" w14:textId="79D53DCD" w:rsidR="00D61588" w:rsidDel="001A0EBF" w:rsidRDefault="0084644E" w:rsidP="00D61588">
      <w:pPr>
        <w:spacing w:line="360" w:lineRule="auto"/>
        <w:jc w:val="both"/>
        <w:rPr>
          <w:del w:id="449" w:author="dugalh" w:date="2017-04-16T12:48:00Z"/>
        </w:rPr>
      </w:pPr>
      <w:moveFromRangeStart w:id="450" w:author="dugalh" w:date="2017-04-16T12:44:00Z" w:name="move480110007"/>
      <w:commentRangeStart w:id="451"/>
      <w:moveFrom w:id="452" w:author="dugalh" w:date="2017-04-16T12:44:00Z">
        <w:r w:rsidRPr="0084644E" w:rsidDel="001E688D">
          <w:t>Spekboom</w:t>
        </w:r>
        <w:r w:rsidR="00D61588" w:rsidDel="001E688D">
          <w:t xml:space="preserve"> has a characteristic lime green colour </w:t>
        </w:r>
        <w:r w:rsidR="004D7B2C" w:rsidDel="001E688D">
          <w:t xml:space="preserve">and </w:t>
        </w:r>
        <w:r w:rsidR="00D61588" w:rsidDel="001E688D">
          <w:t xml:space="preserve">is evergreen.  </w:t>
        </w:r>
        <w:r w:rsidR="00CF50CC" w:rsidDel="001E688D">
          <w:t>T</w:t>
        </w:r>
        <w:r w:rsidR="00D61588" w:rsidDel="001E688D">
          <w:t xml:space="preserve">he NGI imagery was captured in January, which is in the Little Karoo’s dry season.  This helped contrast the evergreen </w:t>
        </w:r>
        <w:r w:rsidRPr="0084644E" w:rsidDel="001E688D">
          <w:t>Spekboom</w:t>
        </w:r>
        <w:r w:rsidR="00D61588" w:rsidDel="001E688D">
          <w:t xml:space="preserve"> against the </w:t>
        </w:r>
        <w:r w:rsidR="00CF50CC" w:rsidDel="001E688D">
          <w:t xml:space="preserve">comparatively </w:t>
        </w:r>
        <w:r w:rsidR="00D61588" w:rsidDel="001E688D">
          <w:t xml:space="preserve">drier background vegetation.  In a relatively undisturbed state, it grows in clumps consisting of many shrubs, interspersed with occasional trees such as </w:t>
        </w:r>
        <w:r w:rsidR="00D61588" w:rsidRPr="00CF7C56" w:rsidDel="001E688D">
          <w:rPr>
            <w:i/>
          </w:rPr>
          <w:t>Pappea</w:t>
        </w:r>
        <w:r w:rsidR="00D61588" w:rsidDel="001E688D">
          <w:t xml:space="preserve"> and </w:t>
        </w:r>
        <w:r w:rsidR="00D61588" w:rsidRPr="00CF7C56" w:rsidDel="001E688D">
          <w:rPr>
            <w:i/>
          </w:rPr>
          <w:t>Euclea</w:t>
        </w:r>
        <w:r w:rsidR="00D61588" w:rsidDel="001E688D">
          <w:t xml:space="preserve">.  </w:t>
        </w:r>
      </w:moveFrom>
      <w:moveFromRangeEnd w:id="450"/>
      <w:commentRangeEnd w:id="451"/>
      <w:r w:rsidR="0018013C">
        <w:rPr>
          <w:rStyle w:val="CommentReference"/>
        </w:rPr>
        <w:commentReference w:id="451"/>
      </w:r>
      <w:r w:rsidR="00D61588">
        <w:t xml:space="preserve">A set of 46 features that would aid in describing the visual characteristics of </w:t>
      </w:r>
      <w:proofErr w:type="spellStart"/>
      <w:r w:rsidRPr="0084644E">
        <w:t>Spekboom</w:t>
      </w:r>
      <w:proofErr w:type="spellEnd"/>
      <w:r w:rsidR="00D61588" w:rsidRPr="00CF7C56">
        <w:t xml:space="preserve"> </w:t>
      </w:r>
      <w:proofErr w:type="gramStart"/>
      <w:r w:rsidR="00D61588">
        <w:t>were evaluated</w:t>
      </w:r>
      <w:proofErr w:type="gramEnd"/>
      <w:r w:rsidR="00D61588">
        <w:t xml:space="preserve">.  The set included a typical combination of spectral features, vegetation indices and texture features.  Similar features have been used in </w:t>
      </w:r>
      <w:r w:rsidR="00D61588">
        <w:fldChar w:fldCharType="begin" w:fldLock="1"/>
      </w:r>
      <w:r w:rsidR="0012318C">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rsidR="00D61588">
        <w:fldChar w:fldCharType="separate"/>
      </w:r>
      <w:r w:rsidR="00D61588" w:rsidRPr="001F56CD">
        <w:rPr>
          <w:noProof/>
        </w:rPr>
        <w:t xml:space="preserve">Li et al. </w:t>
      </w:r>
      <w:r w:rsidR="00D61588">
        <w:rPr>
          <w:noProof/>
        </w:rPr>
        <w:t>(</w:t>
      </w:r>
      <w:r w:rsidR="00D61588" w:rsidRPr="001F56CD">
        <w:rPr>
          <w:noProof/>
        </w:rPr>
        <w:t>2010)</w:t>
      </w:r>
      <w:r w:rsidR="00D61588">
        <w:fldChar w:fldCharType="end"/>
      </w:r>
      <w:r w:rsidR="00D61588">
        <w:t xml:space="preserve"> and </w:t>
      </w:r>
      <w:r w:rsidR="00D61588">
        <w:fldChar w:fldCharType="begin" w:fldLock="1"/>
      </w:r>
      <w:r w:rsidR="0012318C">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et al., 2008)", "manualFormatting" : "Trias-Sanz, Stamon &amp; Louchet (2008)", "plainTextFormattedCitation" : "(Trias-Sanz et al., 2008)", "previouslyFormattedCitation" : "(Trias-Sanz et al., 2008)" }, "properties" : { "noteIndex" : 0 }, "schema" : "https://github.com/citation-style-language/schema/raw/master/csl-citation.json" }</w:instrText>
      </w:r>
      <w:r w:rsidR="00D61588">
        <w:fldChar w:fldCharType="separate"/>
      </w:r>
      <w:r w:rsidR="00D61588" w:rsidRPr="001F56CD">
        <w:rPr>
          <w:noProof/>
        </w:rPr>
        <w:t xml:space="preserve">Trias-Sanz, Stamon &amp; Louchet </w:t>
      </w:r>
      <w:r w:rsidR="00D61588">
        <w:rPr>
          <w:noProof/>
        </w:rPr>
        <w:t>(</w:t>
      </w:r>
      <w:r w:rsidR="00D61588" w:rsidRPr="001F56CD">
        <w:rPr>
          <w:noProof/>
        </w:rPr>
        <w:t>2008)</w:t>
      </w:r>
      <w:r w:rsidR="00D61588">
        <w:fldChar w:fldCharType="end"/>
      </w:r>
      <w:r w:rsidR="00D61588">
        <w:t xml:space="preserve">.  </w:t>
      </w:r>
    </w:p>
    <w:p w14:paraId="30781ECB" w14:textId="5064A35C" w:rsidR="00D61588" w:rsidDel="00FE5226" w:rsidRDefault="00D61588" w:rsidP="00D61588">
      <w:pPr>
        <w:spacing w:line="360" w:lineRule="auto"/>
        <w:jc w:val="both"/>
        <w:rPr>
          <w:del w:id="453" w:author="Adriaan Van Niekerk" w:date="2017-03-04T10:43:00Z"/>
        </w:rPr>
      </w:pPr>
    </w:p>
    <w:p w14:paraId="0DB06E9C" w14:textId="5D47D35D" w:rsidR="00684B18" w:rsidRDefault="00D61588" w:rsidP="00684B18">
      <w:pPr>
        <w:spacing w:line="360" w:lineRule="auto"/>
        <w:jc w:val="both"/>
      </w:pPr>
      <w:r>
        <w:t xml:space="preserve">The features </w:t>
      </w:r>
      <w:proofErr w:type="gramStart"/>
      <w:r>
        <w:t xml:space="preserve">can be </w:t>
      </w:r>
      <w:r w:rsidR="00FE5226">
        <w:t>grouped</w:t>
      </w:r>
      <w:proofErr w:type="gramEnd"/>
      <w:r w:rsidR="00FE5226">
        <w:t xml:space="preserve"> </w:t>
      </w:r>
      <w:r>
        <w:t xml:space="preserve">into two broad categories: per-pixel and sliding window features.  The per-pixel features </w:t>
      </w:r>
      <w:proofErr w:type="gramStart"/>
      <w:r>
        <w:t>are found</w:t>
      </w:r>
      <w:proofErr w:type="gramEnd"/>
      <w:r>
        <w:t xml:space="preserve"> with the spectral information from only that pixel, while the sliding window features are found from some statistic or function of the pixels inside a small local neighbourhood.  While the spectral resolution of the VHR imagery is poor, the spatial resolution allows description of vegetation structure and spatial patterns that is not possible with lower resolution satellite imagery.  Texture is recognised as an important feature in biomass estimation in complex habitats </w:t>
      </w:r>
      <w:r>
        <w:fldChar w:fldCharType="begin" w:fldLock="1"/>
      </w:r>
      <w:r w:rsidR="0012318C">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"(Lu, 2006; Singh et al., 2014)", "plainTextFormattedCitation" : "(Lu, 2006; Singh et al., 2014)", "previouslyFormattedCitation" : "(Lu, 2006; Singh et al., 2014)" }, "properties" : { "noteIndex" : 0 }, "schema" : "https://github.com/citation-style-language/schema/raw/master/csl-citation.json" }</w:instrText>
      </w:r>
      <w:r>
        <w:fldChar w:fldCharType="separate"/>
      </w:r>
      <w:r w:rsidR="00925D5C" w:rsidRPr="00925D5C">
        <w:rPr>
          <w:noProof/>
        </w:rPr>
        <w:t>(Lu, 2006; Singh et al., 2014)</w:t>
      </w:r>
      <w:r>
        <w:fldChar w:fldCharType="end"/>
      </w:r>
      <w:r>
        <w:t xml:space="preserve">.  The sliding window features were included to exploit this source of information in distinguishing </w:t>
      </w:r>
      <w:r w:rsidR="00FE5226">
        <w:t xml:space="preserve">the </w:t>
      </w:r>
      <w:r>
        <w:t xml:space="preserve">classes.  </w:t>
      </w:r>
      <w:commentRangeStart w:id="454"/>
      <w:commentRangeStart w:id="455"/>
      <w:del w:id="456" w:author="dugalh" w:date="2017-04-14T15:53:00Z">
        <w:r w:rsidR="00FE5226" w:rsidDel="00693FDF">
          <w:delText>C</w:delText>
        </w:r>
        <w:r w:rsidDel="00693FDF">
          <w:delText>ommon texture features such as statistics of the Gray Level Co-occurrence Matrix (GLCM) or the occurrence histograms of Local Binary Patterns (LBP)</w:delText>
        </w:r>
        <w:r w:rsidR="00FE5226" w:rsidDel="00693FDF">
          <w:delText xml:space="preserve"> were not included</w:delText>
        </w:r>
        <w:r w:rsidDel="00693FDF">
          <w:delText xml:space="preserve">.  To be representative, these texture features need to be calculated from a greater number of pixels than is practical with a </w:delText>
        </w:r>
        <w:commentRangeStart w:id="457"/>
        <w:commentRangeStart w:id="458"/>
        <w:r w:rsidR="003C3057" w:rsidDel="00693FDF">
          <w:delText xml:space="preserve">small </w:delText>
        </w:r>
        <w:r w:rsidDel="00693FDF">
          <w:delText>sliding window</w:delText>
        </w:r>
        <w:commentRangeEnd w:id="457"/>
        <w:r w:rsidR="00FE5226" w:rsidDel="00693FDF">
          <w:rPr>
            <w:rStyle w:val="CommentReference"/>
          </w:rPr>
          <w:commentReference w:id="457"/>
        </w:r>
        <w:commentRangeEnd w:id="458"/>
        <w:r w:rsidR="00693FDF" w:rsidDel="00693FDF">
          <w:rPr>
            <w:rStyle w:val="CommentReference"/>
          </w:rPr>
          <w:commentReference w:id="458"/>
        </w:r>
        <w:r w:rsidDel="00693FDF">
          <w:delText>.  Typically they are evaluated per region and thus require an object based approach</w:delText>
        </w:r>
        <w:commentRangeStart w:id="459"/>
        <w:r w:rsidDel="00693FDF">
          <w:delText>.</w:delText>
        </w:r>
        <w:r w:rsidR="00622D24" w:rsidDel="00693FDF">
          <w:delText xml:space="preserve">  </w:delText>
        </w:r>
        <w:commentRangeEnd w:id="454"/>
        <w:r w:rsidR="0018013C" w:rsidDel="00693FDF">
          <w:rPr>
            <w:rStyle w:val="CommentReference"/>
          </w:rPr>
          <w:commentReference w:id="454"/>
        </w:r>
      </w:del>
      <w:commentRangeEnd w:id="455"/>
      <w:ins w:id="460" w:author="dugalh" w:date="2017-04-14T16:45:00Z">
        <w:r w:rsidR="00A22B86">
          <w:t xml:space="preserve">A sliding window size of five was selected </w:t>
        </w:r>
      </w:ins>
      <w:ins w:id="461" w:author="dugalh" w:date="2017-04-14T16:40:00Z">
        <w:r w:rsidR="00A22B86">
          <w:t>u</w:t>
        </w:r>
        <w:r w:rsidR="007A6A3B">
          <w:t xml:space="preserve">sing </w:t>
        </w:r>
      </w:ins>
      <w:r w:rsidR="00FE5226">
        <w:rPr>
          <w:rStyle w:val="CommentReference"/>
        </w:rPr>
        <w:commentReference w:id="455"/>
      </w:r>
      <w:ins w:id="462" w:author="dugalh" w:date="2017-04-14T16:40:00Z">
        <w:r w:rsidR="007A6A3B">
          <w:t>a</w:t>
        </w:r>
      </w:ins>
      <w:del w:id="463" w:author="dugalh" w:date="2017-04-14T16:40:00Z">
        <w:r w:rsidR="00622D24" w:rsidDel="007A6A3B">
          <w:delText>A</w:delText>
        </w:r>
      </w:del>
      <w:r w:rsidR="00622D24">
        <w:t xml:space="preserve"> </w:t>
      </w:r>
      <w:proofErr w:type="gramStart"/>
      <w:r w:rsidR="00622D24">
        <w:t>cross validated</w:t>
      </w:r>
      <w:proofErr w:type="gramEnd"/>
      <w:r w:rsidR="00622D24">
        <w:t xml:space="preserve"> grid search</w:t>
      </w:r>
      <w:del w:id="464" w:author="dugalh" w:date="2017-04-14T16:40:00Z">
        <w:r w:rsidR="00622D24" w:rsidDel="007A6A3B">
          <w:delText xml:space="preserve"> was used to select the size of the sliding window</w:delText>
        </w:r>
      </w:del>
      <w:r w:rsidR="003C3057">
        <w:t>,</w:t>
      </w:r>
      <w:r w:rsidR="005A6B1F">
        <w:t xml:space="preserve"> with t</w:t>
      </w:r>
      <w:r w:rsidR="00622D24">
        <w:t>he accuracy of a naïve Bayes classifier trained on the EntropyPc1 feature as the performance criterion.</w:t>
      </w:r>
      <w:ins w:id="465" w:author="dugalh" w:date="2017-04-14T16:42:00Z">
        <w:r w:rsidR="00A22B86">
          <w:t xml:space="preserve">  </w:t>
        </w:r>
      </w:ins>
      <w:commentRangeEnd w:id="459"/>
      <w:ins w:id="466" w:author="dugalh" w:date="2017-04-14T16:44:00Z">
        <w:r w:rsidR="00A22B86">
          <w:rPr>
            <w:rStyle w:val="CommentReference"/>
          </w:rPr>
          <w:commentReference w:id="459"/>
        </w:r>
      </w:ins>
      <w:moveToRangeStart w:id="467" w:author="dugalh" w:date="2017-04-14T16:38:00Z" w:name="move479951223"/>
      <w:commentRangeStart w:id="468"/>
      <w:moveTo w:id="469" w:author="dugalh" w:date="2017-04-14T16:38:00Z">
        <w:del w:id="470" w:author="dugalh" w:date="2017-04-14T16:39:00Z">
          <w:r w:rsidR="00684B18" w:rsidDel="00684B18">
            <w:delText xml:space="preserve">The optimal sliding window size was found to be sensitive to the choice of performance criterion and the data subset used for evaluation.  However, it was apparent that the choice of window size was not of much significance, as the change in separability of the data over the </w:delText>
          </w:r>
          <w:commentRangeStart w:id="471"/>
          <w:r w:rsidR="00684B18" w:rsidDel="00684B18">
            <w:delText xml:space="preserve">range of </w:delText>
          </w:r>
          <w:r w:rsidR="00684B18" w:rsidDel="00684B18">
            <w:lastRenderedPageBreak/>
            <w:delText xml:space="preserve">window sizes </w:delText>
          </w:r>
          <w:commentRangeEnd w:id="471"/>
          <w:r w:rsidR="00684B18" w:rsidDel="00684B18">
            <w:rPr>
              <w:rStyle w:val="CommentReference"/>
            </w:rPr>
            <w:commentReference w:id="471"/>
          </w:r>
          <w:r w:rsidR="00684B18" w:rsidDel="00684B18">
            <w:delText xml:space="preserve">tested was negligible.  </w:delText>
          </w:r>
        </w:del>
        <w:commentRangeStart w:id="472"/>
        <w:del w:id="473" w:author="dugalh" w:date="2017-04-14T16:43:00Z">
          <w:r w:rsidR="00684B18" w:rsidDel="00A22B86">
            <w:delText xml:space="preserve">A window size of five was selected.  </w:delText>
          </w:r>
          <w:commentRangeEnd w:id="472"/>
          <w:r w:rsidR="00684B18" w:rsidDel="00A22B86">
            <w:rPr>
              <w:rStyle w:val="CommentReference"/>
            </w:rPr>
            <w:commentReference w:id="472"/>
          </w:r>
        </w:del>
        <w:del w:id="474" w:author="dugalh" w:date="2017-04-14T16:39:00Z">
          <w:r w:rsidR="00684B18" w:rsidDel="00684B18">
            <w:delText xml:space="preserve">This size seems sensible as it is of the same order as the size of a small </w:delText>
          </w:r>
          <w:r w:rsidR="00684B18" w:rsidRPr="0084644E" w:rsidDel="00684B18">
            <w:delText>Spekboom</w:delText>
          </w:r>
          <w:r w:rsidR="00684B18" w:rsidDel="00684B18">
            <w:delText xml:space="preserve"> clump. </w:delText>
          </w:r>
        </w:del>
        <w:r w:rsidR="00684B18">
          <w:t xml:space="preserve"> </w:t>
        </w:r>
        <w:commentRangeEnd w:id="468"/>
        <w:r w:rsidR="00684B18">
          <w:rPr>
            <w:rStyle w:val="CommentReference"/>
          </w:rPr>
          <w:commentReference w:id="468"/>
        </w:r>
      </w:moveTo>
    </w:p>
    <w:moveToRangeEnd w:id="467"/>
    <w:p w14:paraId="0B421602" w14:textId="414BA2C6" w:rsidR="00D61588" w:rsidRDefault="00D61588" w:rsidP="00D61588">
      <w:pPr>
        <w:spacing w:line="360" w:lineRule="auto"/>
        <w:jc w:val="both"/>
      </w:pPr>
    </w:p>
    <w:p w14:paraId="0153106A" w14:textId="77777777" w:rsidR="00D61588" w:rsidRDefault="00D61588" w:rsidP="00D61588">
      <w:pPr>
        <w:spacing w:line="360" w:lineRule="auto"/>
        <w:jc w:val="both"/>
      </w:pPr>
    </w:p>
    <w:p w14:paraId="6AA96322" w14:textId="093C6FD4" w:rsidR="00D61588" w:rsidRDefault="00FE5226" w:rsidP="00D61588">
      <w:pPr>
        <w:spacing w:line="360" w:lineRule="auto"/>
        <w:jc w:val="both"/>
      </w:pPr>
      <w:r>
        <w:t xml:space="preserve">Although the imagery </w:t>
      </w:r>
      <w:proofErr w:type="gramStart"/>
      <w:r>
        <w:t>was calibrated</w:t>
      </w:r>
      <w:proofErr w:type="gramEnd"/>
      <w:r>
        <w:t xml:space="preserve"> to surface reflectance, it was done at a coarse spatial scale and radiometric variations at a fine resolution were not taken into account.  </w:t>
      </w:r>
      <w:ins w:id="475" w:author="dugalh" w:date="2017-04-14T16:00:00Z">
        <w:r w:rsidR="00693FDF">
          <w:t xml:space="preserve">A normalised colour space </w:t>
        </w:r>
      </w:ins>
      <w:ins w:id="476" w:author="dugalh" w:date="2017-04-14T16:03:00Z">
        <w:r w:rsidR="00196E1D">
          <w:t>was consequently included in the feature</w:t>
        </w:r>
      </w:ins>
      <w:ins w:id="477" w:author="dugalh" w:date="2017-04-14T16:04:00Z">
        <w:r w:rsidR="00196E1D">
          <w:t>s to</w:t>
        </w:r>
      </w:ins>
      <w:ins w:id="478" w:author="dugalh" w:date="2017-04-14T16:03:00Z">
        <w:r w:rsidR="00196E1D">
          <w:t xml:space="preserve"> </w:t>
        </w:r>
      </w:ins>
      <w:commentRangeStart w:id="479"/>
      <w:ins w:id="480" w:author="Adriaan Van Niekerk" w:date="2017-03-04T10:50:00Z">
        <w:del w:id="481" w:author="dugalh" w:date="2017-04-14T16:01:00Z">
          <w:r w:rsidDel="00693FDF">
            <w:delText xml:space="preserve">The colour space of the imagery </w:delText>
          </w:r>
        </w:del>
      </w:ins>
      <w:del w:id="482" w:author="dugalh" w:date="2017-04-14T16:01:00Z">
        <w:r w:rsidDel="00693FDF">
          <w:delText xml:space="preserve">This normalised colour space </w:delText>
        </w:r>
      </w:del>
      <w:ins w:id="483" w:author="Adriaan Van Niekerk" w:date="2017-03-04T10:50:00Z">
        <w:del w:id="484" w:author="dugalh" w:date="2017-04-14T16:01:00Z">
          <w:r w:rsidDel="00693FDF">
            <w:delText xml:space="preserve">was consequently normalised to </w:delText>
          </w:r>
        </w:del>
      </w:ins>
      <w:del w:id="485" w:author="dugalh" w:date="2017-04-14T16:01:00Z">
        <w:r w:rsidDel="00693FDF">
          <w:delText>will assist in further removin</w:delText>
        </w:r>
      </w:del>
      <w:commentRangeEnd w:id="479"/>
      <w:r w:rsidR="00693FDF">
        <w:rPr>
          <w:rStyle w:val="CommentReference"/>
        </w:rPr>
        <w:commentReference w:id="479"/>
      </w:r>
      <w:del w:id="486" w:author="Adriaan Van Niekerk" w:date="2017-03-04T10:50:00Z">
        <w:r w:rsidDel="00FE5226">
          <w:delText>g</w:delText>
        </w:r>
      </w:del>
      <w:ins w:id="487" w:author="Adriaan Van Niekerk" w:date="2017-03-04T10:50:00Z">
        <w:r>
          <w:t>reduce</w:t>
        </w:r>
      </w:ins>
      <w:r>
        <w:t xml:space="preserve"> intensity variations not removed by the surface reflectance corrections.  </w:t>
      </w:r>
      <w:r w:rsidR="00D61588">
        <w:t xml:space="preserve">The </w:t>
      </w:r>
      <w:proofErr w:type="gramStart"/>
      <w:r w:rsidR="00D61588">
        <w:t>colour of an object is defined by the shape of its reflectance spectrum</w:t>
      </w:r>
      <w:proofErr w:type="gramEnd"/>
      <w:r>
        <w:t>,</w:t>
      </w:r>
      <w:r w:rsidR="00D61588">
        <w:t xml:space="preserve"> while the intensity is defined by the spectral amplitude.  The dimensions of the raw RGB colour space </w:t>
      </w:r>
      <w:proofErr w:type="gramStart"/>
      <w:r w:rsidR="00D61588">
        <w:t>are coupled</w:t>
      </w:r>
      <w:proofErr w:type="gramEnd"/>
      <w:r w:rsidR="00D61588">
        <w:t xml:space="preserve"> with intensity.  Colour </w:t>
      </w:r>
      <w:proofErr w:type="gramStart"/>
      <w:r w:rsidR="00D61588">
        <w:t>is captured</w:t>
      </w:r>
      <w:proofErr w:type="gramEnd"/>
      <w:r w:rsidR="00D61588">
        <w:t xml:space="preserve"> by the relative amounts of the raw colour bands rather than their absolute values.  Normalised colour features are defined by </w:t>
      </w:r>
      <w:r w:rsidR="00D61588">
        <w:fldChar w:fldCharType="begin" w:fldLock="1"/>
      </w:r>
      <w:r w:rsidR="0012318C">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"noteIndex" : 0 }, "schema" : "https://github.com/citation-style-language/schema/raw/master/csl-citation.json" }</w:instrText>
      </w:r>
      <w:r w:rsidR="00D61588">
        <w:fldChar w:fldCharType="separate"/>
      </w:r>
      <w:r w:rsidR="00925D5C" w:rsidRPr="00925D5C">
        <w:rPr>
          <w:noProof/>
        </w:rPr>
        <w:t>(Blauensteiner et al., 2006)</w:t>
      </w:r>
      <w:r w:rsidR="00D61588">
        <w:fldChar w:fldCharType="end"/>
      </w:r>
      <w:r w:rsidR="00D6158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D636A1"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488"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488"/>
          </w:p>
        </w:tc>
      </w:tr>
    </w:tbl>
    <w:p w14:paraId="5B18A0AF" w14:textId="6EC99C1E" w:rsidR="00D61588" w:rsidRDefault="00D61588" w:rsidP="00D61588">
      <w:pPr>
        <w:spacing w:line="360" w:lineRule="auto"/>
        <w:jc w:val="both"/>
      </w:pPr>
      <w:proofErr w:type="gramStart"/>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w:t>
      </w:r>
      <w:proofErr w:type="gramEnd"/>
      <w:r>
        <w:t xml:space="preserve">  The denominator normalises for intensity.  </w:t>
      </w:r>
    </w:p>
    <w:p w14:paraId="5AD94339" w14:textId="77777777" w:rsidR="00D61588" w:rsidRDefault="00D61588" w:rsidP="00D61588">
      <w:pPr>
        <w:spacing w:line="360" w:lineRule="auto"/>
        <w:jc w:val="both"/>
      </w:pPr>
    </w:p>
    <w:p w14:paraId="5BF4BFE4" w14:textId="54628424" w:rsidR="00D61588" w:rsidRDefault="00D61588" w:rsidP="00D61588">
      <w:pPr>
        <w:spacing w:line="360" w:lineRule="auto"/>
        <w:jc w:val="both"/>
      </w:pPr>
      <w:r>
        <w:t xml:space="preserve">Green, living vegetation absorbs light in the </w:t>
      </w:r>
      <w:proofErr w:type="spellStart"/>
      <w:r>
        <w:t>Photosynthetically</w:t>
      </w:r>
      <w:proofErr w:type="spellEnd"/>
      <w:r>
        <w:t xml:space="preserve"> Active Radiation (PAR) region of the spectrum</w:t>
      </w:r>
      <w:r w:rsidR="0001287C">
        <w:t>,</w:t>
      </w:r>
      <w:r>
        <w:t xml:space="preserve"> which corresponds to the red band.  There is a sharp transition from absorption to reflection around 700nm </w:t>
      </w:r>
      <w:r>
        <w:fldChar w:fldCharType="begin" w:fldLock="1"/>
      </w:r>
      <w:r w:rsidR="0012318C">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"(Gates, 1980)", "plainTextFormattedCitation" : "(Gates, 1980)", "previouslyFormattedCitation" : "(Gates, 1980)" }, "properties" : { "noteIndex" : 0 }, "schema" : "https://github.com/citation-style-language/schema/raw/master/csl-citation.json" }</w:instrText>
      </w:r>
      <w:r>
        <w:fldChar w:fldCharType="separate"/>
      </w:r>
      <w:r w:rsidR="00925D5C" w:rsidRPr="00925D5C">
        <w:rPr>
          <w:noProof/>
        </w:rPr>
        <w:t>(Gates, 1980)</w:t>
      </w:r>
      <w:r>
        <w:fldChar w:fldCharType="end"/>
      </w:r>
      <w:r>
        <w:t xml:space="preserve">.  Vegetation is highly reflective in the near </w:t>
      </w:r>
      <w:proofErr w:type="gramStart"/>
      <w:r>
        <w:t>infra-red</w:t>
      </w:r>
      <w:proofErr w:type="gramEnd"/>
      <w:r>
        <w:t xml:space="preserve"> band as the energy in these wavelengths is insufficient for photosynthesis and potentially harmful due to its heating effects.   Various vegetation indices exploit these spectral properties.  The Ratio Vegetation Index (RVI) </w:t>
      </w:r>
      <w:proofErr w:type="gramStart"/>
      <w:r>
        <w:t>is given</w:t>
      </w:r>
      <w:proofErr w:type="gramEnd"/>
      <w:r>
        <w:t xml:space="preserve">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5AF7B24A" w:rsidR="00D61588" w:rsidRPr="003B5532" w:rsidRDefault="00892B0C" w:rsidP="00892B0C">
            <w:pPr>
              <w:pStyle w:val="Caption"/>
              <w:jc w:val="right"/>
              <w:rPr>
                <w:sz w:val="24"/>
                <w:szCs w:val="24"/>
              </w:rPr>
            </w:pPr>
            <w:r>
              <w:t>(</w:t>
            </w:r>
            <w:r>
              <w:fldChar w:fldCharType="begin"/>
            </w:r>
            <w:r>
              <w:rPr>
                <w:rStyle w:val="MyEquationChar"/>
              </w:rPr>
              <w:instrText xml:space="preserve"> SEQ MyEquation \* ARABIC </w:instrText>
            </w:r>
            <w:r>
              <w:fldChar w:fldCharType="separate"/>
            </w:r>
            <w:r>
              <w:rPr>
                <w:rStyle w:val="MyEquationChar"/>
                <w:noProof/>
              </w:rPr>
              <w:t>2</w:t>
            </w:r>
            <w:r>
              <w:fldChar w:fldCharType="end"/>
            </w:r>
            <w:r w:rsidR="00D61588" w:rsidRPr="00F4774D">
              <w:rPr>
                <w:rStyle w:val="MyEquationChar"/>
              </w:rPr>
              <w:t>)</w:t>
            </w:r>
          </w:p>
        </w:tc>
      </w:tr>
    </w:tbl>
    <w:p w14:paraId="24FB8E31" w14:textId="3078F119" w:rsidR="00D61588" w:rsidRDefault="00D61588" w:rsidP="00D61588">
      <w:pPr>
        <w:spacing w:line="360" w:lineRule="auto"/>
        <w:jc w:val="both"/>
      </w:pPr>
      <w:r>
        <w:t xml:space="preserve">It has a range of zero to infinity and increases as the vegetation becomes denser and </w:t>
      </w:r>
      <w:proofErr w:type="spellStart"/>
      <w:r>
        <w:t>photosynthetically</w:t>
      </w:r>
      <w:proofErr w:type="spellEnd"/>
      <w:r>
        <w:t xml:space="preserve"> more active </w:t>
      </w:r>
      <w:r>
        <w:fldChar w:fldCharType="begin" w:fldLock="1"/>
      </w:r>
      <w:r w:rsidR="0012318C">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"noteIndex" : 0 }, "schema" : "https://github.com/citation-style-language/schema/raw/master/csl-citation.json" }</w:instrText>
      </w:r>
      <w:r>
        <w:fldChar w:fldCharType="separate"/>
      </w:r>
      <w:r w:rsidR="00925D5C" w:rsidRPr="00925D5C">
        <w:rPr>
          <w:noProof/>
        </w:rPr>
        <w:t>(Myneni et al., 1995)</w:t>
      </w:r>
      <w:r>
        <w:fldChar w:fldCharType="end"/>
      </w:r>
      <w:r>
        <w:t xml:space="preserve">.  The well-known Normalised Difference Vegetation Index (NDVI) </w:t>
      </w:r>
      <w:proofErr w:type="gramStart"/>
      <w:r>
        <w:t>is defined</w:t>
      </w:r>
      <w:proofErr w:type="gramEnd"/>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62744A38" w:rsidR="00D61588" w:rsidRDefault="00D61588" w:rsidP="00D61588">
      <w:pPr>
        <w:spacing w:line="360" w:lineRule="auto"/>
        <w:jc w:val="both"/>
      </w:pPr>
      <w:r>
        <w:t>NDVI is limited to the range -1 to 1 and contains the same information as RVI</w:t>
      </w:r>
      <w:r w:rsidR="0001287C">
        <w:t>,</w:t>
      </w:r>
      <w:r>
        <w:t xml:space="preserve"> but is easier to visualise and interpret due to its limited range.  Both indices are invariant to intensity changes.  </w:t>
      </w:r>
    </w:p>
    <w:p w14:paraId="547CA523" w14:textId="77777777" w:rsidR="00D61588" w:rsidRDefault="00D61588" w:rsidP="00D61588">
      <w:pPr>
        <w:spacing w:line="360" w:lineRule="auto"/>
        <w:jc w:val="both"/>
      </w:pPr>
    </w:p>
    <w:p w14:paraId="4CD81F95" w14:textId="4BA0228B" w:rsidR="00D61588" w:rsidRDefault="00D61588" w:rsidP="00D61588">
      <w:pPr>
        <w:spacing w:line="360" w:lineRule="auto"/>
        <w:jc w:val="both"/>
      </w:pPr>
      <w:r>
        <w:t xml:space="preserve">The tasselled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12318C">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and Thomas, 1976)", "plainTextFormattedCitation" : "(Kauth and Thomas, 1976)", "previouslyFormattedCitation" : "(Kauth and Thomas, 1976)" }, "properties" : { "noteIndex" : 0 }, "schema" : "https://github.com/citation-style-language/schema/raw/master/csl-citation.json" }</w:instrText>
      </w:r>
      <w:r>
        <w:fldChar w:fldCharType="separate"/>
      </w:r>
      <w:r w:rsidR="00925D5C" w:rsidRPr="00925D5C">
        <w:rPr>
          <w:noProof/>
        </w:rPr>
        <w:t>(Kauth and Thomas, 1976)</w:t>
      </w:r>
      <w:r>
        <w:fldChar w:fldCharType="end"/>
      </w:r>
      <w:r>
        <w:t xml:space="preserve">.  The tasselled cap transform </w:t>
      </w:r>
      <w:proofErr w:type="gramStart"/>
      <w:r>
        <w:t>was approximated</w:t>
      </w:r>
      <w:proofErr w:type="gramEnd"/>
      <w:r>
        <w:t xml:space="preserve"> </w:t>
      </w:r>
      <w:r w:rsidR="0001287C">
        <w:t>in this study</w:t>
      </w:r>
      <w:r>
        <w:t xml:space="preserve"> using a principal component transform derived from the variance of the </w:t>
      </w:r>
      <w:proofErr w:type="spellStart"/>
      <w:r w:rsidR="0084644E" w:rsidRPr="0084644E">
        <w:t>Spekboom</w:t>
      </w:r>
      <w:proofErr w:type="spellEnd"/>
      <w:r>
        <w:t xml:space="preserve"> class.  </w:t>
      </w:r>
      <w:r w:rsidR="0001287C">
        <w:t>T</w:t>
      </w:r>
      <w:r>
        <w:t xml:space="preserve">he first component </w:t>
      </w:r>
      <w:proofErr w:type="gramStart"/>
      <w:r>
        <w:t>was aligned</w:t>
      </w:r>
      <w:proofErr w:type="gramEnd"/>
      <w:r>
        <w:t xml:space="preserve"> with </w:t>
      </w:r>
      <w:proofErr w:type="spellStart"/>
      <w:r w:rsidR="0084644E" w:rsidRPr="0084644E">
        <w:t>Spekboom</w:t>
      </w:r>
      <w:proofErr w:type="spellEnd"/>
      <w:r>
        <w:t xml:space="preserve"> variation rather than wheat variation as in the original tasselled cap transform.  As it is simply a rotation of the raw band space, its usefulness is as a dimensionality reduction technique similar to PCA, rather than as an extractor of novel features.  The principal components of the normalised colours of Equation </w:t>
      </w:r>
      <w:r>
        <w:fldChar w:fldCharType="begin"/>
      </w:r>
      <w:r>
        <w:instrText xml:space="preserve"> REF _Ref393446217 \h </w:instrText>
      </w:r>
      <w:r>
        <w:fldChar w:fldCharType="separate"/>
      </w:r>
      <w:r w:rsidR="00420505">
        <w:t>(</w:t>
      </w:r>
      <w:r w:rsidR="00420505">
        <w:rPr>
          <w:rStyle w:val="MyEquationChar"/>
          <w:noProof/>
        </w:rPr>
        <w:t>1</w:t>
      </w:r>
      <w:r w:rsidR="00420505" w:rsidRPr="003B5532">
        <w:t>)</w:t>
      </w:r>
      <w:r>
        <w:fldChar w:fldCharType="end"/>
      </w:r>
      <w:r>
        <w:t xml:space="preserve"> were also included</w:t>
      </w:r>
      <w:r w:rsidR="0001287C">
        <w:t xml:space="preserve"> as features in the classification process</w:t>
      </w:r>
      <w:r>
        <w:t xml:space="preserve">. </w:t>
      </w:r>
    </w:p>
    <w:p w14:paraId="1A40783D" w14:textId="77777777" w:rsidR="00D61588" w:rsidRDefault="00D61588" w:rsidP="00D61588">
      <w:pPr>
        <w:spacing w:line="360" w:lineRule="auto"/>
        <w:jc w:val="both"/>
      </w:pPr>
    </w:p>
    <w:p w14:paraId="36517F39" w14:textId="23BD21B0" w:rsidR="00D61588" w:rsidRDefault="00D61588" w:rsidP="00D61588">
      <w:pPr>
        <w:spacing w:line="360" w:lineRule="auto"/>
        <w:jc w:val="both"/>
      </w:pPr>
      <w:r>
        <w:t xml:space="preserve">Entropy is a statistic that describes the amount of randomness in a variable.  It was included in our feature set as a texture feature to describe complexity in the local neighbourhood of a sliding window.  The entropy of the values in the image window </w:t>
      </w:r>
      <m:oMath>
        <m:r>
          <m:rPr>
            <m:sty m:val="b"/>
          </m:rPr>
          <w:rPr>
            <w:rFonts w:ascii="Cambria Math" w:hAnsi="Cambria Math"/>
          </w:rPr>
          <m:t>x</m:t>
        </m:r>
      </m:oMath>
      <w:r>
        <w:t xml:space="preserve"> is defined by </w:t>
      </w:r>
      <w:r>
        <w:fldChar w:fldCharType="begin" w:fldLock="1"/>
      </w:r>
      <w:r w:rsidR="0012318C">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et al., 2008)", "plainTextFormattedCitation" : "(Trias-Sanz et al., 2008)", "previouslyFormattedCitation" : "(Trias-Sanz et al., 2008)" }, "properties" : { "noteIndex" : 0 }, "schema" : "https://github.com/citation-style-language/schema/raw/master/csl-citation.json" }</w:instrText>
      </w:r>
      <w:r>
        <w:fldChar w:fldCharType="separate"/>
      </w:r>
      <w:r w:rsidR="00925D5C" w:rsidRPr="00925D5C">
        <w:rPr>
          <w:noProof/>
        </w:rPr>
        <w:t>(Trias-Sanz et al., 2008)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38D64878"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 </w:t>
      </w:r>
      <w:proofErr w:type="gramStart"/>
      <w:r>
        <w:t xml:space="preserve">of </w:t>
      </w:r>
      <w:proofErr w:type="gramEnd"/>
      <m:oMath>
        <m:r>
          <m:rPr>
            <m:sty m:val="b"/>
          </m:rPr>
          <w:rPr>
            <w:rFonts w:ascii="Cambria Math" w:hAnsi="Cambria Math"/>
          </w:rPr>
          <m:t>x</m:t>
        </m:r>
      </m:oMath>
      <w:r>
        <w:t xml:space="preserve">. </w:t>
      </w:r>
      <w:proofErr w:type="gramStart"/>
      <w:r w:rsidR="0001287C">
        <w:t xml:space="preserve">A total of </w:t>
      </w:r>
      <w:r>
        <w:t>256</w:t>
      </w:r>
      <w:proofErr w:type="gramEnd"/>
      <w:r>
        <w:t xml:space="preserve"> bins were used in all cases.  </w:t>
      </w:r>
    </w:p>
    <w:p w14:paraId="5FEEFA4D" w14:textId="77777777" w:rsidR="00D61588" w:rsidRDefault="00D61588" w:rsidP="007820B5">
      <w:pPr>
        <w:spacing w:line="360" w:lineRule="auto"/>
        <w:jc w:val="both"/>
      </w:pPr>
    </w:p>
    <w:p w14:paraId="59A35616" w14:textId="5959FC32" w:rsidR="00D61588" w:rsidRDefault="00D61588" w:rsidP="007820B5">
      <w:pPr>
        <w:spacing w:line="360" w:lineRule="auto"/>
        <w:jc w:val="both"/>
      </w:pPr>
      <w:r>
        <w:t xml:space="preserve">In addition to the entropy, the median and the four central moment features (mean, standard deviation, </w:t>
      </w:r>
      <w:proofErr w:type="spellStart"/>
      <w:r>
        <w:t>skewness</w:t>
      </w:r>
      <w:proofErr w:type="spellEnd"/>
      <w:r>
        <w:t xml:space="preserve"> and kurtosis) of </w:t>
      </w:r>
      <w:r>
        <w:fldChar w:fldCharType="begin" w:fldLock="1"/>
      </w:r>
      <w:r w:rsidR="0012318C">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2F3582">
        <w:rPr>
          <w:noProof/>
        </w:rPr>
        <w:t xml:space="preserve">Li et al. </w:t>
      </w:r>
      <w:r>
        <w:rPr>
          <w:noProof/>
        </w:rPr>
        <w:t>(</w:t>
      </w:r>
      <w:r w:rsidRPr="002F3582">
        <w:rPr>
          <w:noProof/>
        </w:rPr>
        <w:t>2010)</w:t>
      </w:r>
      <w:r>
        <w:fldChar w:fldCharType="end"/>
      </w:r>
      <w:r>
        <w:t xml:space="preserve"> were included as sliding window features.  The first principal component, RVI, NDVI and normalised green channel </w:t>
      </w:r>
      <w:proofErr w:type="gramStart"/>
      <w:r>
        <w:t>were all used</w:t>
      </w:r>
      <w:proofErr w:type="gramEnd"/>
      <w:r>
        <w:t xml:space="preserve"> as inputs to the sliding window feature set.  The complete feature set and their labels </w:t>
      </w:r>
      <w:proofErr w:type="gramStart"/>
      <w:r>
        <w:t>are listed</w:t>
      </w:r>
      <w:proofErr w:type="gramEnd"/>
      <w:r>
        <w:t xml:space="preserve">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p>
    <w:p w14:paraId="6A2A6C5F" w14:textId="692415D4" w:rsidR="00D61588" w:rsidRDefault="00D61588" w:rsidP="00D61588">
      <w:pPr>
        <w:pStyle w:val="1Tablecaption"/>
      </w:pPr>
      <w:bookmarkStart w:id="489" w:name="_Ref393463827"/>
      <w:bookmarkStart w:id="490" w:name="_Ref393463822"/>
      <w:bookmarkStart w:id="491" w:name="_Toc394582240"/>
      <w:bookmarkStart w:id="492" w:name="_Toc448324339"/>
      <w:r>
        <w:lastRenderedPageBreak/>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489"/>
      <w:r>
        <w:t xml:space="preserve">   Features</w:t>
      </w:r>
      <w:bookmarkEnd w:id="490"/>
      <w:bookmarkEnd w:id="491"/>
      <w:bookmarkEnd w:id="492"/>
    </w:p>
    <w:tbl>
      <w:tblPr>
        <w:tblStyle w:val="MyThesisTable"/>
        <w:tblW w:w="0" w:type="auto"/>
        <w:tblLayout w:type="fixed"/>
        <w:tblLook w:val="01E0" w:firstRow="1" w:lastRow="1" w:firstColumn="1" w:lastColumn="1" w:noHBand="0" w:noVBand="0"/>
      </w:tblPr>
      <w:tblGrid>
        <w:gridCol w:w="626"/>
        <w:gridCol w:w="1124"/>
        <w:gridCol w:w="4494"/>
      </w:tblGrid>
      <w:tr w:rsidR="00D61588" w:rsidRPr="00240C8B" w14:paraId="2BDD4A88"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26" w:type="dxa"/>
          </w:tcPr>
          <w:p w14:paraId="788C654E" w14:textId="77777777" w:rsidR="00D61588" w:rsidRPr="008E0C3A" w:rsidRDefault="00D61588" w:rsidP="007C5F60">
            <w:pPr>
              <w:pStyle w:val="1TableText"/>
              <w:tabs>
                <w:tab w:val="num" w:pos="993"/>
              </w:tabs>
              <w:spacing w:before="0" w:after="0"/>
            </w:pPr>
            <w:r w:rsidRPr="008E0C3A">
              <w:t>No.</w:t>
            </w:r>
          </w:p>
        </w:tc>
        <w:tc>
          <w:tcPr>
            <w:tcW w:w="1124" w:type="dxa"/>
          </w:tcPr>
          <w:p w14:paraId="3D1757A6" w14:textId="77777777" w:rsidR="00D61588" w:rsidRPr="008E0C3A" w:rsidRDefault="00D61588" w:rsidP="007C5F60">
            <w:pPr>
              <w:pStyle w:val="1TableText"/>
              <w:tabs>
                <w:tab w:val="num" w:pos="993"/>
              </w:tabs>
              <w:spacing w:before="0" w:after="0"/>
            </w:pPr>
            <w:r w:rsidRPr="008E0C3A">
              <w:t>Name</w:t>
            </w:r>
          </w:p>
        </w:tc>
        <w:tc>
          <w:tcPr>
            <w:tcW w:w="4494" w:type="dxa"/>
          </w:tcPr>
          <w:p w14:paraId="438A4DF3" w14:textId="77777777" w:rsidR="00D61588" w:rsidRPr="008E0C3A" w:rsidRDefault="00D61588" w:rsidP="007C5F60">
            <w:pPr>
              <w:pStyle w:val="1TableText"/>
              <w:tabs>
                <w:tab w:val="num" w:pos="993"/>
              </w:tabs>
              <w:spacing w:before="0" w:after="0"/>
            </w:pPr>
            <w:r w:rsidRPr="008E0C3A">
              <w:t>Description</w:t>
            </w:r>
          </w:p>
        </w:tc>
      </w:tr>
      <w:tr w:rsidR="00D61588" w:rsidRPr="00240C8B" w14:paraId="18C0DD3E" w14:textId="77777777" w:rsidTr="007C5F60">
        <w:trPr>
          <w:trHeight w:val="340"/>
        </w:trPr>
        <w:tc>
          <w:tcPr>
            <w:tcW w:w="626" w:type="dxa"/>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24" w:type="dxa"/>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94" w:type="dxa"/>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7C5F60">
        <w:trPr>
          <w:trHeight w:val="340"/>
        </w:trPr>
        <w:tc>
          <w:tcPr>
            <w:tcW w:w="626" w:type="dxa"/>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24" w:type="dxa"/>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94" w:type="dxa"/>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7C5F60">
        <w:trPr>
          <w:trHeight w:val="340"/>
        </w:trPr>
        <w:tc>
          <w:tcPr>
            <w:tcW w:w="626" w:type="dxa"/>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24" w:type="dxa"/>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94" w:type="dxa"/>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7C5F60">
        <w:trPr>
          <w:trHeight w:val="340"/>
        </w:trPr>
        <w:tc>
          <w:tcPr>
            <w:tcW w:w="626" w:type="dxa"/>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24" w:type="dxa"/>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94" w:type="dxa"/>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7C5F60">
        <w:trPr>
          <w:trHeight w:val="340"/>
        </w:trPr>
        <w:tc>
          <w:tcPr>
            <w:tcW w:w="626" w:type="dxa"/>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24" w:type="dxa"/>
          </w:tcPr>
          <w:p w14:paraId="09CB0216" w14:textId="77777777" w:rsidR="00D61588" w:rsidRPr="00240C8B" w:rsidRDefault="00D61588" w:rsidP="007C5F60">
            <w:pPr>
              <w:pStyle w:val="1TableText"/>
              <w:tabs>
                <w:tab w:val="num" w:pos="993"/>
              </w:tabs>
              <w:spacing w:before="0" w:after="0"/>
              <w:rPr>
                <w:rFonts w:cs="Arial"/>
              </w:rPr>
            </w:pPr>
            <w:proofErr w:type="spellStart"/>
            <w:r>
              <w:rPr>
                <w:rFonts w:cs="Arial"/>
              </w:rPr>
              <w:t>rN</w:t>
            </w:r>
            <w:proofErr w:type="spellEnd"/>
          </w:p>
        </w:tc>
        <w:tc>
          <w:tcPr>
            <w:tcW w:w="4494" w:type="dxa"/>
          </w:tcPr>
          <w:p w14:paraId="4C1BAEE7" w14:textId="77777777" w:rsidR="00D61588" w:rsidRPr="00240C8B" w:rsidRDefault="00D61588" w:rsidP="007C5F60">
            <w:pPr>
              <w:pStyle w:val="1TableText"/>
              <w:tabs>
                <w:tab w:val="num" w:pos="993"/>
              </w:tabs>
              <w:spacing w:before="0" w:after="0"/>
              <w:rPr>
                <w:rFonts w:cs="Arial"/>
              </w:rPr>
            </w:pPr>
            <w:r>
              <w:rPr>
                <w:rFonts w:cs="Arial"/>
              </w:rPr>
              <w:t>Normalised R</w:t>
            </w:r>
          </w:p>
        </w:tc>
      </w:tr>
      <w:tr w:rsidR="00D61588" w:rsidRPr="00240C8B" w14:paraId="5677EF4A" w14:textId="77777777" w:rsidTr="007C5F60">
        <w:trPr>
          <w:trHeight w:val="340"/>
        </w:trPr>
        <w:tc>
          <w:tcPr>
            <w:tcW w:w="626" w:type="dxa"/>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24" w:type="dxa"/>
          </w:tcPr>
          <w:p w14:paraId="287D6E5B" w14:textId="77777777" w:rsidR="00D61588" w:rsidRPr="00240C8B" w:rsidRDefault="00D61588" w:rsidP="007C5F60">
            <w:pPr>
              <w:pStyle w:val="1TableText"/>
              <w:tabs>
                <w:tab w:val="num" w:pos="993"/>
              </w:tabs>
              <w:spacing w:before="0" w:after="0"/>
              <w:rPr>
                <w:rFonts w:cs="Arial"/>
              </w:rPr>
            </w:pPr>
            <w:proofErr w:type="spellStart"/>
            <w:r>
              <w:rPr>
                <w:rFonts w:cs="Arial"/>
              </w:rPr>
              <w:t>gN</w:t>
            </w:r>
            <w:proofErr w:type="spellEnd"/>
          </w:p>
        </w:tc>
        <w:tc>
          <w:tcPr>
            <w:tcW w:w="4494" w:type="dxa"/>
          </w:tcPr>
          <w:p w14:paraId="6EFF62A3" w14:textId="77777777" w:rsidR="00D61588" w:rsidRPr="00240C8B" w:rsidRDefault="00D61588" w:rsidP="007C5F60">
            <w:pPr>
              <w:pStyle w:val="1TableText"/>
              <w:tabs>
                <w:tab w:val="num" w:pos="993"/>
              </w:tabs>
              <w:spacing w:before="0" w:after="0"/>
              <w:rPr>
                <w:rFonts w:cs="Arial"/>
              </w:rPr>
            </w:pPr>
            <w:r>
              <w:rPr>
                <w:rFonts w:cs="Arial"/>
              </w:rPr>
              <w:t>Normalised G</w:t>
            </w:r>
          </w:p>
        </w:tc>
      </w:tr>
      <w:tr w:rsidR="00D61588" w:rsidRPr="00240C8B" w14:paraId="5B2BD570" w14:textId="77777777" w:rsidTr="007C5F60">
        <w:trPr>
          <w:trHeight w:val="340"/>
        </w:trPr>
        <w:tc>
          <w:tcPr>
            <w:tcW w:w="626" w:type="dxa"/>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24" w:type="dxa"/>
          </w:tcPr>
          <w:p w14:paraId="42D30DF6" w14:textId="77777777" w:rsidR="00D61588" w:rsidRPr="00240C8B" w:rsidRDefault="00D61588" w:rsidP="007C5F60">
            <w:pPr>
              <w:pStyle w:val="1TableText"/>
              <w:tabs>
                <w:tab w:val="num" w:pos="993"/>
              </w:tabs>
              <w:spacing w:before="0" w:after="0"/>
              <w:rPr>
                <w:rFonts w:cs="Arial"/>
              </w:rPr>
            </w:pPr>
            <w:proofErr w:type="spellStart"/>
            <w:r>
              <w:rPr>
                <w:rFonts w:cs="Arial"/>
              </w:rPr>
              <w:t>bN</w:t>
            </w:r>
            <w:proofErr w:type="spellEnd"/>
          </w:p>
        </w:tc>
        <w:tc>
          <w:tcPr>
            <w:tcW w:w="4494" w:type="dxa"/>
          </w:tcPr>
          <w:p w14:paraId="35CB814A" w14:textId="77777777" w:rsidR="00D61588" w:rsidRPr="00240C8B" w:rsidRDefault="00D61588" w:rsidP="007C5F60">
            <w:pPr>
              <w:pStyle w:val="1TableText"/>
              <w:tabs>
                <w:tab w:val="num" w:pos="993"/>
              </w:tabs>
              <w:spacing w:before="0" w:after="0"/>
              <w:rPr>
                <w:rFonts w:cs="Arial"/>
              </w:rPr>
            </w:pPr>
            <w:r>
              <w:rPr>
                <w:rFonts w:cs="Arial"/>
              </w:rPr>
              <w:t>Normalised B</w:t>
            </w:r>
          </w:p>
        </w:tc>
      </w:tr>
      <w:tr w:rsidR="00D61588" w:rsidRPr="00240C8B" w14:paraId="453358BD" w14:textId="77777777" w:rsidTr="007C5F60">
        <w:trPr>
          <w:trHeight w:val="340"/>
        </w:trPr>
        <w:tc>
          <w:tcPr>
            <w:tcW w:w="626" w:type="dxa"/>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24" w:type="dxa"/>
          </w:tcPr>
          <w:p w14:paraId="3A7642DE" w14:textId="77777777" w:rsidR="00D61588" w:rsidRPr="00240C8B" w:rsidRDefault="00D61588" w:rsidP="007C5F60">
            <w:pPr>
              <w:pStyle w:val="1TableText"/>
              <w:tabs>
                <w:tab w:val="num" w:pos="993"/>
              </w:tabs>
              <w:spacing w:before="0" w:after="0"/>
              <w:rPr>
                <w:rFonts w:cs="Arial"/>
              </w:rPr>
            </w:pPr>
            <w:proofErr w:type="spellStart"/>
            <w:r>
              <w:rPr>
                <w:rFonts w:cs="Arial"/>
              </w:rPr>
              <w:t>nirN</w:t>
            </w:r>
            <w:proofErr w:type="spellEnd"/>
          </w:p>
        </w:tc>
        <w:tc>
          <w:tcPr>
            <w:tcW w:w="4494" w:type="dxa"/>
          </w:tcPr>
          <w:p w14:paraId="65F00D19" w14:textId="77777777" w:rsidR="00D61588" w:rsidRPr="00944CEC" w:rsidRDefault="00D61588" w:rsidP="007C5F60">
            <w:pPr>
              <w:pStyle w:val="1TableText"/>
              <w:tabs>
                <w:tab w:val="num" w:pos="993"/>
              </w:tabs>
              <w:spacing w:before="0" w:after="0"/>
              <w:rPr>
                <w:rFonts w:cs="Arial"/>
                <w:b/>
              </w:rPr>
            </w:pPr>
            <w:r>
              <w:rPr>
                <w:rFonts w:cs="Arial"/>
              </w:rPr>
              <w:t>Normalised NIR</w:t>
            </w:r>
          </w:p>
        </w:tc>
      </w:tr>
      <w:tr w:rsidR="00D61588" w:rsidRPr="00240C8B" w14:paraId="73DCB305" w14:textId="77777777" w:rsidTr="007C5F60">
        <w:trPr>
          <w:trHeight w:val="340"/>
        </w:trPr>
        <w:tc>
          <w:tcPr>
            <w:tcW w:w="626" w:type="dxa"/>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24" w:type="dxa"/>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94" w:type="dxa"/>
          </w:tcPr>
          <w:p w14:paraId="09D2B7AA" w14:textId="77777777" w:rsidR="00D61588" w:rsidRPr="00240C8B" w:rsidRDefault="00D61588" w:rsidP="007C5F60">
            <w:pPr>
              <w:pStyle w:val="1TableText"/>
              <w:tabs>
                <w:tab w:val="num" w:pos="993"/>
              </w:tabs>
              <w:spacing w:before="0" w:after="0"/>
              <w:rPr>
                <w:rFonts w:cs="Arial"/>
              </w:rPr>
            </w:pPr>
            <w:r w:rsidRPr="00944CEC">
              <w:rPr>
                <w:rFonts w:cs="Arial"/>
              </w:rPr>
              <w:t>Normalised Difference Vegetation Index</w:t>
            </w:r>
          </w:p>
        </w:tc>
      </w:tr>
      <w:tr w:rsidR="00D61588" w:rsidRPr="00240C8B" w14:paraId="5BB2A48B" w14:textId="77777777" w:rsidTr="007C5F60">
        <w:trPr>
          <w:trHeight w:val="340"/>
        </w:trPr>
        <w:tc>
          <w:tcPr>
            <w:tcW w:w="626" w:type="dxa"/>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24" w:type="dxa"/>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94" w:type="dxa"/>
          </w:tcPr>
          <w:p w14:paraId="515241C9" w14:textId="77777777" w:rsidR="00D61588" w:rsidRPr="00240C8B" w:rsidRDefault="00D61588"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7C5F60">
        <w:trPr>
          <w:trHeight w:val="340"/>
        </w:trPr>
        <w:tc>
          <w:tcPr>
            <w:tcW w:w="626" w:type="dxa"/>
          </w:tcPr>
          <w:p w14:paraId="6F5F513E" w14:textId="77777777" w:rsidR="00D61588" w:rsidRPr="00240C8B" w:rsidRDefault="00D61588" w:rsidP="007C5F60">
            <w:pPr>
              <w:pStyle w:val="1TableText"/>
              <w:tabs>
                <w:tab w:val="num" w:pos="993"/>
              </w:tabs>
              <w:spacing w:before="0" w:after="0"/>
              <w:rPr>
                <w:rFonts w:cs="Arial"/>
              </w:rPr>
            </w:pPr>
            <w:r w:rsidRPr="00240C8B">
              <w:rPr>
                <w:rFonts w:cs="Arial"/>
              </w:rPr>
              <w:t>11</w:t>
            </w:r>
            <w:r>
              <w:rPr>
                <w:rFonts w:cs="Arial"/>
              </w:rPr>
              <w:t>-14</w:t>
            </w:r>
          </w:p>
        </w:tc>
        <w:tc>
          <w:tcPr>
            <w:tcW w:w="1124" w:type="dxa"/>
          </w:tcPr>
          <w:p w14:paraId="36BCB52E" w14:textId="77777777" w:rsidR="00D61588" w:rsidRPr="00240C8B" w:rsidRDefault="00D61588" w:rsidP="007C5F60">
            <w:pPr>
              <w:pStyle w:val="1TableText"/>
              <w:tabs>
                <w:tab w:val="num" w:pos="993"/>
              </w:tabs>
              <w:spacing w:before="0" w:after="0"/>
              <w:rPr>
                <w:rFonts w:cs="Arial"/>
              </w:rPr>
            </w:pPr>
            <w:r>
              <w:rPr>
                <w:rFonts w:cs="Arial"/>
              </w:rPr>
              <w:t>tc1-4</w:t>
            </w:r>
          </w:p>
        </w:tc>
        <w:tc>
          <w:tcPr>
            <w:tcW w:w="4494" w:type="dxa"/>
          </w:tcPr>
          <w:p w14:paraId="007F70B8" w14:textId="77777777" w:rsidR="00D61588" w:rsidRPr="00240C8B" w:rsidRDefault="00D61588" w:rsidP="007C5F60">
            <w:pPr>
              <w:pStyle w:val="1TableText"/>
              <w:tabs>
                <w:tab w:val="num" w:pos="993"/>
              </w:tabs>
              <w:spacing w:before="0" w:after="0"/>
              <w:rPr>
                <w:rFonts w:cs="Arial"/>
              </w:rPr>
            </w:pPr>
            <w:r>
              <w:rPr>
                <w:rFonts w:cs="Arial"/>
              </w:rPr>
              <w:t>Tasselled cap components</w:t>
            </w:r>
          </w:p>
        </w:tc>
      </w:tr>
      <w:tr w:rsidR="00D61588" w:rsidRPr="00240C8B" w14:paraId="1408C538" w14:textId="77777777" w:rsidTr="007C5F60">
        <w:trPr>
          <w:trHeight w:val="340"/>
        </w:trPr>
        <w:tc>
          <w:tcPr>
            <w:tcW w:w="626" w:type="dxa"/>
          </w:tcPr>
          <w:p w14:paraId="7BD7E53A" w14:textId="77777777" w:rsidR="00D61588" w:rsidRPr="00240C8B" w:rsidRDefault="00D61588" w:rsidP="007C5F60">
            <w:pPr>
              <w:pStyle w:val="1TableText"/>
              <w:tabs>
                <w:tab w:val="num" w:pos="993"/>
              </w:tabs>
              <w:spacing w:before="0" w:after="0"/>
              <w:rPr>
                <w:rFonts w:cs="Arial"/>
              </w:rPr>
            </w:pPr>
            <w:r w:rsidRPr="00240C8B">
              <w:rPr>
                <w:rFonts w:cs="Arial"/>
              </w:rPr>
              <w:t>15</w:t>
            </w:r>
            <w:r>
              <w:rPr>
                <w:rFonts w:cs="Arial"/>
              </w:rPr>
              <w:t>-18</w:t>
            </w:r>
          </w:p>
        </w:tc>
        <w:tc>
          <w:tcPr>
            <w:tcW w:w="1124" w:type="dxa"/>
          </w:tcPr>
          <w:p w14:paraId="2481E4B6" w14:textId="77777777" w:rsidR="00D61588" w:rsidRPr="00240C8B" w:rsidRDefault="00D61588" w:rsidP="007C5F60">
            <w:pPr>
              <w:pStyle w:val="1TableText"/>
              <w:tabs>
                <w:tab w:val="num" w:pos="993"/>
              </w:tabs>
              <w:spacing w:before="0" w:after="0"/>
              <w:rPr>
                <w:rFonts w:cs="Arial"/>
              </w:rPr>
            </w:pPr>
            <w:r>
              <w:rPr>
                <w:rFonts w:cs="Arial"/>
              </w:rPr>
              <w:t>pc1-4</w:t>
            </w:r>
          </w:p>
        </w:tc>
        <w:tc>
          <w:tcPr>
            <w:tcW w:w="4494" w:type="dxa"/>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7C5F60">
        <w:trPr>
          <w:trHeight w:val="340"/>
        </w:trPr>
        <w:tc>
          <w:tcPr>
            <w:tcW w:w="626" w:type="dxa"/>
          </w:tcPr>
          <w:p w14:paraId="2F82BA81" w14:textId="77777777" w:rsidR="00D61588" w:rsidRPr="00240C8B" w:rsidRDefault="00D61588" w:rsidP="007C5F60">
            <w:pPr>
              <w:pStyle w:val="1TableText"/>
              <w:tabs>
                <w:tab w:val="num" w:pos="993"/>
              </w:tabs>
              <w:spacing w:before="0" w:after="0"/>
              <w:rPr>
                <w:rFonts w:cs="Arial"/>
              </w:rPr>
            </w:pPr>
            <w:r w:rsidRPr="00240C8B">
              <w:rPr>
                <w:rFonts w:cs="Arial"/>
              </w:rPr>
              <w:t>19</w:t>
            </w:r>
            <w:r>
              <w:rPr>
                <w:rFonts w:cs="Arial"/>
              </w:rPr>
              <w:t>-22</w:t>
            </w:r>
          </w:p>
        </w:tc>
        <w:tc>
          <w:tcPr>
            <w:tcW w:w="1124" w:type="dxa"/>
          </w:tcPr>
          <w:p w14:paraId="4539B371" w14:textId="77777777" w:rsidR="00D61588" w:rsidRPr="00240C8B" w:rsidRDefault="00D61588" w:rsidP="007C5F60">
            <w:pPr>
              <w:pStyle w:val="1TableText"/>
              <w:tabs>
                <w:tab w:val="num" w:pos="993"/>
              </w:tabs>
              <w:spacing w:before="0" w:after="0"/>
              <w:rPr>
                <w:rFonts w:cs="Arial"/>
              </w:rPr>
            </w:pPr>
            <w:r>
              <w:rPr>
                <w:rFonts w:cs="Arial"/>
              </w:rPr>
              <w:t>nc1-4</w:t>
            </w:r>
          </w:p>
        </w:tc>
        <w:tc>
          <w:tcPr>
            <w:tcW w:w="4494" w:type="dxa"/>
          </w:tcPr>
          <w:p w14:paraId="51A5C1F4" w14:textId="77777777" w:rsidR="00D61588" w:rsidRPr="00240C8B" w:rsidRDefault="00D61588" w:rsidP="007C5F60">
            <w:pPr>
              <w:pStyle w:val="1TableText"/>
              <w:tabs>
                <w:tab w:val="num" w:pos="993"/>
              </w:tabs>
              <w:spacing w:before="0" w:after="0"/>
              <w:rPr>
                <w:rFonts w:cs="Arial"/>
              </w:rPr>
            </w:pPr>
            <w:r>
              <w:rPr>
                <w:rFonts w:cs="Arial"/>
              </w:rPr>
              <w:t>Principal components of normalised bands</w:t>
            </w:r>
          </w:p>
        </w:tc>
      </w:tr>
      <w:tr w:rsidR="00D61588" w:rsidRPr="00240C8B" w14:paraId="4F343E7C" w14:textId="77777777" w:rsidTr="007C5F60">
        <w:trPr>
          <w:trHeight w:val="340"/>
        </w:trPr>
        <w:tc>
          <w:tcPr>
            <w:tcW w:w="626" w:type="dxa"/>
          </w:tcPr>
          <w:p w14:paraId="4B732B3A" w14:textId="77777777" w:rsidR="00D61588" w:rsidRPr="00240C8B" w:rsidRDefault="00D61588" w:rsidP="007C5F60">
            <w:pPr>
              <w:pStyle w:val="1TableText"/>
              <w:tabs>
                <w:tab w:val="num" w:pos="993"/>
              </w:tabs>
              <w:spacing w:before="0" w:after="0"/>
              <w:rPr>
                <w:rFonts w:cs="Arial"/>
              </w:rPr>
            </w:pPr>
            <w:r w:rsidRPr="00240C8B">
              <w:rPr>
                <w:rFonts w:cs="Arial"/>
              </w:rPr>
              <w:t>23</w:t>
            </w:r>
            <w:r>
              <w:rPr>
                <w:rFonts w:cs="Arial"/>
              </w:rPr>
              <w:t>-26</w:t>
            </w:r>
          </w:p>
        </w:tc>
        <w:tc>
          <w:tcPr>
            <w:tcW w:w="1124" w:type="dxa"/>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94" w:type="dxa"/>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0F9DA695" w14:textId="77777777" w:rsidTr="007C5F60">
        <w:trPr>
          <w:trHeight w:val="340"/>
        </w:trPr>
        <w:tc>
          <w:tcPr>
            <w:tcW w:w="626" w:type="dxa"/>
          </w:tcPr>
          <w:p w14:paraId="224DF8C9" w14:textId="77777777" w:rsidR="00D61588" w:rsidRPr="00240C8B" w:rsidRDefault="00D61588" w:rsidP="007C5F60">
            <w:pPr>
              <w:pStyle w:val="1TableText"/>
              <w:tabs>
                <w:tab w:val="num" w:pos="993"/>
              </w:tabs>
              <w:spacing w:before="0" w:after="0"/>
              <w:rPr>
                <w:rFonts w:cs="Arial"/>
              </w:rPr>
            </w:pPr>
            <w:r w:rsidRPr="00240C8B">
              <w:rPr>
                <w:rFonts w:cs="Arial"/>
              </w:rPr>
              <w:t>2</w:t>
            </w:r>
            <w:r>
              <w:rPr>
                <w:rFonts w:cs="Arial"/>
              </w:rPr>
              <w:t>7-30</w:t>
            </w:r>
          </w:p>
        </w:tc>
        <w:tc>
          <w:tcPr>
            <w:tcW w:w="1124" w:type="dxa"/>
          </w:tcPr>
          <w:p w14:paraId="244DF36A" w14:textId="77777777" w:rsidR="00D61588" w:rsidRPr="00240C8B" w:rsidRDefault="00D61588" w:rsidP="007C5F60">
            <w:pPr>
              <w:pStyle w:val="1TableText"/>
              <w:tabs>
                <w:tab w:val="num" w:pos="993"/>
              </w:tabs>
              <w:spacing w:before="0" w:after="0"/>
              <w:rPr>
                <w:rFonts w:cs="Arial"/>
              </w:rPr>
            </w:pPr>
            <w:proofErr w:type="spellStart"/>
            <w:r>
              <w:rPr>
                <w:rFonts w:cs="Arial"/>
              </w:rPr>
              <w:t>Std</w:t>
            </w:r>
            <w:proofErr w:type="spellEnd"/>
            <w:r>
              <w:rPr>
                <w:rFonts w:cs="Arial"/>
              </w:rPr>
              <w:t>##</w:t>
            </w:r>
          </w:p>
        </w:tc>
        <w:tc>
          <w:tcPr>
            <w:tcW w:w="4494" w:type="dxa"/>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44967107" w14:textId="77777777" w:rsidTr="007C5F60">
        <w:trPr>
          <w:trHeight w:val="340"/>
        </w:trPr>
        <w:tc>
          <w:tcPr>
            <w:tcW w:w="626" w:type="dxa"/>
          </w:tcPr>
          <w:p w14:paraId="2E0C5036" w14:textId="77777777" w:rsidR="00D61588" w:rsidRPr="00240C8B" w:rsidRDefault="00D61588" w:rsidP="007C5F60">
            <w:pPr>
              <w:pStyle w:val="1TableText"/>
              <w:tabs>
                <w:tab w:val="num" w:pos="993"/>
              </w:tabs>
              <w:spacing w:before="0" w:after="0"/>
              <w:rPr>
                <w:rFonts w:cs="Arial"/>
              </w:rPr>
            </w:pPr>
            <w:r>
              <w:rPr>
                <w:rFonts w:cs="Arial"/>
              </w:rPr>
              <w:t>31-34</w:t>
            </w:r>
          </w:p>
        </w:tc>
        <w:tc>
          <w:tcPr>
            <w:tcW w:w="1124" w:type="dxa"/>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94" w:type="dxa"/>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737565A8" w14:textId="77777777" w:rsidTr="007C5F60">
        <w:trPr>
          <w:trHeight w:val="340"/>
        </w:trPr>
        <w:tc>
          <w:tcPr>
            <w:tcW w:w="626" w:type="dxa"/>
          </w:tcPr>
          <w:p w14:paraId="5A7AFCAC" w14:textId="77777777" w:rsidR="00D61588" w:rsidRPr="00240C8B" w:rsidRDefault="00D61588" w:rsidP="007C5F60">
            <w:pPr>
              <w:pStyle w:val="1TableText"/>
              <w:tabs>
                <w:tab w:val="num" w:pos="993"/>
              </w:tabs>
              <w:spacing w:before="0" w:after="0"/>
              <w:rPr>
                <w:rFonts w:cs="Arial"/>
              </w:rPr>
            </w:pPr>
            <w:r>
              <w:rPr>
                <w:rFonts w:cs="Arial"/>
              </w:rPr>
              <w:t>35-38</w:t>
            </w:r>
          </w:p>
        </w:tc>
        <w:tc>
          <w:tcPr>
            <w:tcW w:w="1124" w:type="dxa"/>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94" w:type="dxa"/>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64026EAB" w14:textId="77777777" w:rsidTr="007C5F60">
        <w:trPr>
          <w:trHeight w:val="340"/>
        </w:trPr>
        <w:tc>
          <w:tcPr>
            <w:tcW w:w="626" w:type="dxa"/>
          </w:tcPr>
          <w:p w14:paraId="79C9C175" w14:textId="77777777" w:rsidR="00D61588" w:rsidRPr="00240C8B" w:rsidRDefault="00D61588" w:rsidP="007C5F60">
            <w:pPr>
              <w:pStyle w:val="1TableText"/>
              <w:tabs>
                <w:tab w:val="num" w:pos="993"/>
              </w:tabs>
              <w:spacing w:before="0" w:after="0"/>
              <w:rPr>
                <w:rFonts w:cs="Arial"/>
              </w:rPr>
            </w:pPr>
            <w:r>
              <w:rPr>
                <w:rFonts w:cs="Arial"/>
              </w:rPr>
              <w:t>39-42</w:t>
            </w:r>
          </w:p>
        </w:tc>
        <w:tc>
          <w:tcPr>
            <w:tcW w:w="1124" w:type="dxa"/>
          </w:tcPr>
          <w:p w14:paraId="4C0FA734" w14:textId="77777777" w:rsidR="00D61588" w:rsidRPr="00240C8B" w:rsidRDefault="00D61588" w:rsidP="007C5F60">
            <w:pPr>
              <w:pStyle w:val="1TableText"/>
              <w:tabs>
                <w:tab w:val="num" w:pos="993"/>
              </w:tabs>
              <w:spacing w:before="0" w:after="0"/>
              <w:rPr>
                <w:rFonts w:cs="Arial"/>
              </w:rPr>
            </w:pPr>
            <w:proofErr w:type="spellStart"/>
            <w:r>
              <w:rPr>
                <w:rFonts w:cs="Arial"/>
              </w:rPr>
              <w:t>Skewness</w:t>
            </w:r>
            <w:proofErr w:type="spellEnd"/>
            <w:r>
              <w:rPr>
                <w:rFonts w:cs="Arial"/>
              </w:rPr>
              <w:t>##</w:t>
            </w:r>
          </w:p>
        </w:tc>
        <w:tc>
          <w:tcPr>
            <w:tcW w:w="4494" w:type="dxa"/>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w:t>
            </w:r>
            <w:proofErr w:type="spellStart"/>
            <w:r>
              <w:rPr>
                <w:rFonts w:cs="Arial"/>
              </w:rPr>
              <w:t>skewness</w:t>
            </w:r>
            <w:proofErr w:type="spellEnd"/>
            <w:r>
              <w:rPr>
                <w:rFonts w:cs="Arial"/>
              </w:rPr>
              <w:t xml:space="preserve">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r w:rsidR="00D61588" w:rsidRPr="00240C8B" w14:paraId="090B8CEC" w14:textId="77777777" w:rsidTr="007C5F60">
        <w:trPr>
          <w:trHeight w:val="340"/>
        </w:trPr>
        <w:tc>
          <w:tcPr>
            <w:tcW w:w="626" w:type="dxa"/>
          </w:tcPr>
          <w:p w14:paraId="4C5C8E15" w14:textId="77777777" w:rsidR="00D61588" w:rsidRPr="00240C8B" w:rsidRDefault="00D61588" w:rsidP="007C5F60">
            <w:pPr>
              <w:pStyle w:val="1TableText"/>
              <w:tabs>
                <w:tab w:val="num" w:pos="993"/>
              </w:tabs>
              <w:spacing w:before="0" w:after="0"/>
              <w:rPr>
                <w:rFonts w:cs="Arial"/>
              </w:rPr>
            </w:pPr>
            <w:r>
              <w:rPr>
                <w:rFonts w:cs="Arial"/>
              </w:rPr>
              <w:t>43-46</w:t>
            </w:r>
          </w:p>
        </w:tc>
        <w:tc>
          <w:tcPr>
            <w:tcW w:w="1124" w:type="dxa"/>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94" w:type="dxa"/>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proofErr w:type="spellStart"/>
            <w:r>
              <w:rPr>
                <w:rFonts w:cs="Arial"/>
              </w:rPr>
              <w:t>gN</w:t>
            </w:r>
            <w:proofErr w:type="spellEnd"/>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21E7645C" w:rsidR="00D61588" w:rsidRDefault="00D61588" w:rsidP="00D61588">
      <w:pPr>
        <w:spacing w:line="360" w:lineRule="auto"/>
        <w:jc w:val="both"/>
      </w:pPr>
      <w:r>
        <w:t xml:space="preserve">The bands of the imagery have significant spectral overlap </w:t>
      </w:r>
      <w:r>
        <w:fldChar w:fldCharType="begin" w:fldLock="1"/>
      </w:r>
      <w:r w:rsidR="0012318C">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00925D5C" w:rsidRPr="00925D5C">
        <w:rPr>
          <w:noProof/>
        </w:rPr>
        <w:t>(Intergraph, 2008)</w:t>
      </w:r>
      <w:r>
        <w:fldChar w:fldCharType="end"/>
      </w:r>
      <w:r>
        <w:t xml:space="preserve"> and consequently are highly correlated.  </w:t>
      </w:r>
      <w:r w:rsidR="00931E4E">
        <w:t xml:space="preserve">Given that the </w:t>
      </w:r>
      <w:r>
        <w:t xml:space="preserve">bands are the source data for all the derived features, the derived feature definitions </w:t>
      </w:r>
      <w:r w:rsidR="00F978E9">
        <w:t xml:space="preserve">too </w:t>
      </w:r>
      <w:r>
        <w:t xml:space="preserve">contain some </w:t>
      </w:r>
      <w:r w:rsidR="00087F03">
        <w:t>inter-dependencies</w:t>
      </w:r>
      <w:r>
        <w:t xml:space="preserve">.  A number of authors have noted that feature redundancy can cause </w:t>
      </w:r>
      <w:commentRangeStart w:id="493"/>
      <w:del w:id="494" w:author="dugalh" w:date="2017-04-14T16:07:00Z">
        <w:r w:rsidDel="00196E1D">
          <w:delText xml:space="preserve">inconsistencies </w:delText>
        </w:r>
      </w:del>
      <w:commentRangeEnd w:id="493"/>
      <w:ins w:id="495" w:author="dugalh" w:date="2017-04-14T16:07:00Z">
        <w:r w:rsidR="00196E1D">
          <w:t xml:space="preserve">instability </w:t>
        </w:r>
      </w:ins>
      <w:r w:rsidR="00156C2B">
        <w:rPr>
          <w:rStyle w:val="CommentReference"/>
        </w:rPr>
        <w:commentReference w:id="493"/>
      </w:r>
      <w:r>
        <w:t xml:space="preserve">and sub-optimality in selected features when using </w:t>
      </w:r>
      <w:commentRangeStart w:id="496"/>
      <w:del w:id="497" w:author="dugalh" w:date="2017-04-14T16:05:00Z">
        <w:r w:rsidDel="00196E1D">
          <w:delText xml:space="preserve">standard </w:delText>
        </w:r>
      </w:del>
      <w:ins w:id="498" w:author="dugalh" w:date="2017-04-14T16:05:00Z">
        <w:r w:rsidR="00196E1D">
          <w:t xml:space="preserve">traditional </w:t>
        </w:r>
      </w:ins>
      <w:r>
        <w:t xml:space="preserve">approaches </w:t>
      </w:r>
      <w:commentRangeEnd w:id="496"/>
      <w:ins w:id="499" w:author="dugalh" w:date="2017-04-14T16:05:00Z">
        <w:r w:rsidR="00196E1D">
          <w:t>such as ranking</w:t>
        </w:r>
      </w:ins>
      <w:ins w:id="500" w:author="dugalh" w:date="2017-04-14T16:06:00Z">
        <w:r w:rsidR="00196E1D">
          <w:t>,</w:t>
        </w:r>
      </w:ins>
      <w:del w:id="501" w:author="dugalh" w:date="2017-04-14T16:06:00Z">
        <w:r w:rsidR="00156C2B" w:rsidDel="00196E1D">
          <w:rPr>
            <w:rStyle w:val="CommentReference"/>
          </w:rPr>
          <w:commentReference w:id="496"/>
        </w:r>
      </w:del>
      <w:ins w:id="502" w:author="dugalh" w:date="2017-04-14T16:06:00Z">
        <w:r w:rsidR="00196E1D">
          <w:t xml:space="preserve"> forward selection and backward elimination </w:t>
        </w:r>
      </w:ins>
      <w:r>
        <w:fldChar w:fldCharType="begin" w:fldLock="1"/>
      </w:r>
      <w:r w:rsidR="0012318C">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"(Sahu and Mishra, 2011; Strobl et al., 2008; Tolosi and Lengauer, 2011; Yousef et al., 2007)", "plainTextFormattedCitation" : "(Sahu and Mishra, 2011; Strobl et al., 2008; Tolosi and Lengauer, 2011; Yousef et al., 2007)", "previouslyFormattedCitation" : "(Sahu and Mishra, 2011; Strobl et al., 2008; Tolosi and Lengauer, 2011; Yousef et al., 2007)" }, "properties" : { "noteIndex" : 0 }, "schema" : "https://github.com/citation-style-language/schema/raw/master/csl-citation.json" }</w:instrText>
      </w:r>
      <w:r>
        <w:fldChar w:fldCharType="separate"/>
      </w:r>
      <w:r w:rsidR="00925D5C" w:rsidRPr="00925D5C">
        <w:rPr>
          <w:noProof/>
        </w:rPr>
        <w:t>(Sahu and Mishra, 2011; Strobl et al., 2008; Tolosi and Lengauer, 2011; Yousef et al., 2007)</w:t>
      </w:r>
      <w:r>
        <w:fldChar w:fldCharType="end"/>
      </w:r>
      <w:r>
        <w:t xml:space="preserve">.  </w:t>
      </w:r>
      <w:r w:rsidR="00F978E9">
        <w:t xml:space="preserve">Redundancy </w:t>
      </w:r>
      <w:proofErr w:type="gramStart"/>
      <w:r>
        <w:t xml:space="preserve">can be </w:t>
      </w:r>
      <w:r w:rsidR="00156C2B">
        <w:t>reduced</w:t>
      </w:r>
      <w:proofErr w:type="gramEnd"/>
      <w:r>
        <w:t xml:space="preserve"> using a feature extraction approach such as PCA</w:t>
      </w:r>
      <w:r w:rsidR="00156C2B">
        <w:t>,</w:t>
      </w:r>
      <w:r>
        <w:t xml:space="preserve"> but this requires computation of the full feature set</w:t>
      </w:r>
      <w:r w:rsidR="00156C2B">
        <w:t xml:space="preserve">, which </w:t>
      </w:r>
      <w:r>
        <w:t xml:space="preserve">is not practical in computationally demanding applications such as ours. </w:t>
      </w:r>
    </w:p>
    <w:p w14:paraId="6B0B98DC" w14:textId="77777777" w:rsidR="00D61588" w:rsidRDefault="00D61588" w:rsidP="00D61588">
      <w:pPr>
        <w:spacing w:line="360" w:lineRule="auto"/>
        <w:jc w:val="both"/>
      </w:pPr>
    </w:p>
    <w:p w14:paraId="4F211572" w14:textId="597A308F" w:rsidR="00D61588" w:rsidRDefault="00156C2B" w:rsidP="00D61588">
      <w:pPr>
        <w:spacing w:line="360" w:lineRule="auto"/>
        <w:jc w:val="both"/>
      </w:pPr>
      <w:commentRangeStart w:id="503"/>
      <w:commentRangeStart w:id="504"/>
      <w:r>
        <w:t>A</w:t>
      </w:r>
      <w:r w:rsidR="00F978E9">
        <w:t xml:space="preserve"> feature ranking method</w:t>
      </w:r>
      <w:r w:rsidR="00D61588">
        <w:t xml:space="preserve">, called feature clustering and ranking, </w:t>
      </w:r>
      <w:proofErr w:type="gramStart"/>
      <w:ins w:id="505" w:author="Adriaan Van Niekerk" w:date="2017-03-04T11:46:00Z">
        <w:r>
          <w:t>was used</w:t>
        </w:r>
        <w:proofErr w:type="gramEnd"/>
        <w:r>
          <w:t xml:space="preserve"> to </w:t>
        </w:r>
      </w:ins>
      <w:ins w:id="506" w:author="dugalh" w:date="2017-04-14T16:09:00Z">
        <w:r w:rsidR="00196E1D">
          <w:t xml:space="preserve">select </w:t>
        </w:r>
      </w:ins>
      <w:ins w:id="507" w:author="dugalh" w:date="2017-04-14T16:11:00Z">
        <w:r w:rsidR="00196E1D">
          <w:t>relevant</w:t>
        </w:r>
      </w:ins>
      <w:ins w:id="508" w:author="dugalh" w:date="2017-04-14T16:09:00Z">
        <w:r w:rsidR="00196E1D">
          <w:t xml:space="preserve"> features in the presence of </w:t>
        </w:r>
      </w:ins>
      <w:commentRangeStart w:id="509"/>
      <w:ins w:id="510" w:author="Adriaan Van Niekerk" w:date="2017-03-04T11:46:00Z">
        <w:del w:id="511" w:author="dugalh" w:date="2017-04-14T16:09:00Z">
          <w:r w:rsidDel="00196E1D">
            <w:delText xml:space="preserve">reduce </w:delText>
          </w:r>
        </w:del>
        <w:r>
          <w:t>redundancy</w:t>
        </w:r>
        <w:del w:id="512" w:author="dugalh" w:date="2017-04-14T16:09:00Z">
          <w:r w:rsidDel="00196E1D">
            <w:delText xml:space="preserve"> in this study</w:delText>
          </w:r>
        </w:del>
      </w:ins>
      <w:commentRangeEnd w:id="509"/>
      <w:r w:rsidR="00196E1D">
        <w:rPr>
          <w:rStyle w:val="CommentReference"/>
        </w:rPr>
        <w:commentReference w:id="509"/>
      </w:r>
      <w:del w:id="513" w:author="dugalh" w:date="2017-04-14T16:09:00Z">
        <w:r w:rsidR="00D61588" w:rsidDel="00196E1D">
          <w:delText xml:space="preserve">which is robust to </w:delText>
        </w:r>
        <w:r w:rsidR="00F978E9" w:rsidDel="00196E1D">
          <w:delText>feature redundancy</w:delText>
        </w:r>
      </w:del>
      <w:r w:rsidR="00D61588">
        <w:t xml:space="preserve">. </w:t>
      </w:r>
      <w:del w:id="514" w:author="Adriaan Van Niekerk" w:date="2017-03-04T11:46:00Z">
        <w:r w:rsidR="00D61588" w:rsidDel="00156C2B">
          <w:delText xml:space="preserve"> </w:delText>
        </w:r>
      </w:del>
      <w:commentRangeEnd w:id="503"/>
      <w:r w:rsidR="00451F0C">
        <w:rPr>
          <w:rStyle w:val="CommentReference"/>
        </w:rPr>
        <w:commentReference w:id="503"/>
      </w:r>
      <w:commentRangeEnd w:id="504"/>
      <w:r w:rsidR="00065A81">
        <w:rPr>
          <w:rStyle w:val="CommentReference"/>
        </w:rPr>
        <w:commentReference w:id="504"/>
      </w:r>
      <w:r>
        <w:t xml:space="preserve">The approach </w:t>
      </w:r>
      <w:proofErr w:type="gramStart"/>
      <w:r w:rsidR="00D61588">
        <w:t>is described</w:t>
      </w:r>
      <w:proofErr w:type="gramEnd"/>
      <w:r w:rsidR="00D61588">
        <w:t xml:space="preserve"> as follows:</w:t>
      </w:r>
    </w:p>
    <w:p w14:paraId="4340A349" w14:textId="6EF2433A" w:rsidR="00D61588" w:rsidRDefault="00D61588" w:rsidP="00D61588">
      <w:pPr>
        <w:pStyle w:val="ListParagraph"/>
        <w:numPr>
          <w:ilvl w:val="0"/>
          <w:numId w:val="17"/>
        </w:numPr>
        <w:spacing w:line="360" w:lineRule="auto"/>
        <w:jc w:val="both"/>
      </w:pPr>
      <w:r>
        <w:lastRenderedPageBreak/>
        <w:t xml:space="preserve">Perform average-linkage hierarchical clustering </w:t>
      </w:r>
      <w:r>
        <w:fldChar w:fldCharType="begin" w:fldLock="1"/>
      </w:r>
      <w:r w:rsidR="0012318C">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and Rizzo, 2005)", "plainTextFormattedCitation" : "(Szekely and Rizzo, 2005)", "previouslyFormattedCitation" : "(Szekely and Rizzo, 2005)" }, "properties" : { "noteIndex" : 0 }, "schema" : "https://github.com/citation-style-language/schema/raw/master/csl-citation.json" }</w:instrText>
      </w:r>
      <w:r>
        <w:fldChar w:fldCharType="separate"/>
      </w:r>
      <w:r w:rsidR="00925D5C" w:rsidRPr="00925D5C">
        <w:rPr>
          <w:noProof/>
        </w:rPr>
        <w:t>(Szekely and Rizzo, 2005)</w:t>
      </w:r>
      <w:r>
        <w:fldChar w:fldCharType="end"/>
      </w:r>
      <w:r>
        <w:t xml:space="preserve"> of the feature set using the correlation coefficient as the dissimilarity metric</w:t>
      </w:r>
      <w:ins w:id="515" w:author="dugalh" w:date="2017-04-14T16:12:00Z">
        <w:r w:rsidR="00065A81">
          <w:t xml:space="preserve"> and </w:t>
        </w:r>
      </w:ins>
      <w:ins w:id="516" w:author="dugalh" w:date="2017-04-14T16:13:00Z">
        <w:r w:rsidR="00065A81">
          <w:t>create</w:t>
        </w:r>
      </w:ins>
      <w:ins w:id="517" w:author="dugalh" w:date="2017-04-14T16:12:00Z">
        <w:r w:rsidR="00065A81">
          <w:t xml:space="preserve"> </w:t>
        </w:r>
      </w:ins>
      <w:ins w:id="518" w:author="dugalh" w:date="2017-04-16T14:49:00Z">
        <w:r w:rsidR="00123C39">
          <w:t>a</w:t>
        </w:r>
      </w:ins>
      <w:ins w:id="519" w:author="dugalh" w:date="2017-04-14T16:12:00Z">
        <w:r w:rsidR="00065A81">
          <w:t xml:space="preserve"> </w:t>
        </w:r>
        <w:proofErr w:type="spellStart"/>
        <w:r w:rsidR="00065A81">
          <w:t>dendrogram</w:t>
        </w:r>
      </w:ins>
      <w:proofErr w:type="spellEnd"/>
      <w:r>
        <w:t>.</w:t>
      </w:r>
    </w:p>
    <w:p w14:paraId="21C4FE70" w14:textId="77777777" w:rsidR="00D61588" w:rsidRDefault="00D61588" w:rsidP="00D61588">
      <w:pPr>
        <w:pStyle w:val="ListParagraph"/>
        <w:numPr>
          <w:ilvl w:val="0"/>
          <w:numId w:val="17"/>
        </w:numPr>
        <w:spacing w:line="360" w:lineRule="auto"/>
        <w:jc w:val="both"/>
      </w:pPr>
      <w:r>
        <w:t xml:space="preserve">Select a natural number of clusters containing high correlation by visual inspection of </w:t>
      </w:r>
      <w:commentRangeStart w:id="520"/>
      <w:r>
        <w:t xml:space="preserve">the </w:t>
      </w:r>
      <w:proofErr w:type="spellStart"/>
      <w:r>
        <w:t>dendrogram</w:t>
      </w:r>
      <w:commentRangeEnd w:id="520"/>
      <w:proofErr w:type="spellEnd"/>
      <w:r w:rsidR="00156C2B">
        <w:rPr>
          <w:rStyle w:val="CommentReference"/>
        </w:rPr>
        <w:commentReference w:id="520"/>
      </w:r>
      <w:r>
        <w:t>.</w:t>
      </w:r>
    </w:p>
    <w:p w14:paraId="0380FC18" w14:textId="77777777" w:rsidR="00172392" w:rsidRDefault="00172392" w:rsidP="00172392">
      <w:pPr>
        <w:pStyle w:val="ListParagraph"/>
        <w:keepNext/>
        <w:keepLines/>
        <w:numPr>
          <w:ilvl w:val="0"/>
          <w:numId w:val="17"/>
        </w:numPr>
        <w:spacing w:line="360" w:lineRule="auto"/>
        <w:jc w:val="both"/>
      </w:pPr>
      <w:r>
        <w:t>Rank each cluster’s importance by finding the value of a relevance criterion for each individual feature and then finding the median of the feature relevance values in the cluster.</w:t>
      </w:r>
    </w:p>
    <w:p w14:paraId="4E6D685F" w14:textId="7FD4F06C" w:rsidR="00D61588" w:rsidRDefault="00D61588" w:rsidP="00D61588">
      <w:pPr>
        <w:pStyle w:val="ListParagraph"/>
        <w:numPr>
          <w:ilvl w:val="0"/>
          <w:numId w:val="17"/>
        </w:numPr>
        <w:spacing w:line="360" w:lineRule="auto"/>
        <w:jc w:val="both"/>
      </w:pPr>
      <w:r>
        <w:t xml:space="preserve">Select a single feature from each of the </w:t>
      </w:r>
      <w:r w:rsidRPr="001D62D1">
        <w:rPr>
          <w:i/>
        </w:rPr>
        <w:t>N</w:t>
      </w:r>
      <w:r>
        <w:t xml:space="preserve"> clusters </w:t>
      </w:r>
      <w:r w:rsidR="00E11F1D">
        <w:t xml:space="preserve">having </w:t>
      </w:r>
      <w:r>
        <w:t>the best importance scores.</w:t>
      </w:r>
    </w:p>
    <w:p w14:paraId="5649EA7D" w14:textId="77777777" w:rsidR="00D61588" w:rsidRDefault="00D61588" w:rsidP="00D61588">
      <w:pPr>
        <w:spacing w:line="360" w:lineRule="auto"/>
        <w:jc w:val="both"/>
      </w:pPr>
    </w:p>
    <w:p w14:paraId="6CB59F6A" w14:textId="51FCADD3" w:rsidR="00D61588" w:rsidRDefault="00C22C18" w:rsidP="00D61588">
      <w:pPr>
        <w:spacing w:line="360" w:lineRule="auto"/>
        <w:jc w:val="both"/>
      </w:pPr>
      <w:commentRangeStart w:id="521"/>
      <w:commentRangeStart w:id="522"/>
      <w:r>
        <w:t xml:space="preserve">More detail on the method </w:t>
      </w:r>
      <w:proofErr w:type="gramStart"/>
      <w:r>
        <w:t>can be found</w:t>
      </w:r>
      <w:proofErr w:type="gramEnd"/>
      <w:r>
        <w:t xml:space="preserve"> in Chapter 3.  </w:t>
      </w:r>
      <w:commentRangeEnd w:id="521"/>
      <w:r w:rsidR="00156C2B">
        <w:rPr>
          <w:rStyle w:val="CommentReference"/>
        </w:rPr>
        <w:commentReference w:id="521"/>
      </w:r>
      <w:commentRangeEnd w:id="522"/>
      <w:r w:rsidR="00065A81">
        <w:rPr>
          <w:rStyle w:val="CommentReference"/>
        </w:rPr>
        <w:commentReference w:id="522"/>
      </w:r>
      <w:r w:rsidR="00D61588">
        <w:t xml:space="preserve">The number of clusters, </w:t>
      </w:r>
      <w:r w:rsidR="00D61588" w:rsidRPr="00C86108">
        <w:rPr>
          <w:i/>
        </w:rPr>
        <w:t>N</w:t>
      </w:r>
      <w:r w:rsidR="00D61588">
        <w:t xml:space="preserve">, </w:t>
      </w:r>
      <w:r w:rsidR="00E11F1D">
        <w:t>was</w:t>
      </w:r>
      <w:r w:rsidR="00D61588">
        <w:t xml:space="preserve"> chosen using a grid search with the final classifier accuracy as performance measure.  </w:t>
      </w:r>
      <w:r>
        <w:t xml:space="preserve">In this study, </w:t>
      </w:r>
      <w:r w:rsidR="00172392">
        <w:t xml:space="preserve">the accuracy of a naïve Bayes classifier </w:t>
      </w:r>
      <w:proofErr w:type="gramStart"/>
      <w:r w:rsidR="00065A81">
        <w:t>was used</w:t>
      </w:r>
      <w:proofErr w:type="gramEnd"/>
      <w:r w:rsidR="00065A81">
        <w:t xml:space="preserve"> </w:t>
      </w:r>
      <w:r w:rsidR="00172392">
        <w:t xml:space="preserve">as the feature relevance criterion.  </w:t>
      </w:r>
      <w:r>
        <w:t xml:space="preserve">The naïve Bayes criterion makes no assumptions about the form of the class distributions and can thus provide a generic measure of </w:t>
      </w:r>
      <w:proofErr w:type="spellStart"/>
      <w:r>
        <w:t>separability</w:t>
      </w:r>
      <w:proofErr w:type="spellEnd"/>
      <w:r>
        <w:t xml:space="preserve">.  It is simple, fast and recognised as being accurate for a variety of problems </w:t>
      </w:r>
      <w:r>
        <w:fldChar w:fldCharType="begin" w:fldLock="1"/>
      </w:r>
      <w:r>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"(Hand and Yu, 2001)", "plainTextFormattedCitation" : "(Hand and Yu, 2001)", "previouslyFormattedCitation" : "(Hand and Yu, 2001)" }, "properties" : { "noteIndex" : 0 }, "schema" : "https://github.com/citation-style-language/schema/raw/master/csl-citation.json" }</w:instrText>
      </w:r>
      <w:r>
        <w:fldChar w:fldCharType="separate"/>
      </w:r>
      <w:r w:rsidRPr="00B550FC">
        <w:rPr>
          <w:noProof/>
        </w:rPr>
        <w:t>(Hand and Yu, 2001)</w:t>
      </w:r>
      <w:r>
        <w:fldChar w:fldCharType="end"/>
      </w:r>
      <w:r>
        <w:t xml:space="preserve">.  </w:t>
      </w:r>
      <w:r w:rsidR="00D61588">
        <w:t>To avoid biased accuracy estimates, all classifier accuracy evaluation</w:t>
      </w:r>
      <w:r w:rsidR="00156C2B">
        <w:t>s</w:t>
      </w:r>
      <w:r w:rsidR="00D61588">
        <w:t xml:space="preserve">, for </w:t>
      </w:r>
      <w:r>
        <w:t>feature relevance</w:t>
      </w:r>
      <w:r w:rsidR="00D61588">
        <w:t xml:space="preserve"> or selection of </w:t>
      </w:r>
      <w:r w:rsidR="00D61588" w:rsidRPr="00295A34">
        <w:rPr>
          <w:i/>
        </w:rPr>
        <w:t>N</w:t>
      </w:r>
      <w:r w:rsidR="00D61588">
        <w:t xml:space="preserve">, </w:t>
      </w:r>
      <w:r w:rsidR="00156C2B">
        <w:t>were</w:t>
      </w:r>
      <w:r w:rsidR="00D61588">
        <w:t xml:space="preserve"> done on unseen test data using a </w:t>
      </w:r>
      <w:proofErr w:type="spellStart"/>
      <w:r w:rsidR="00D61588">
        <w:t>ten</w:t>
      </w:r>
      <w:r w:rsidR="007820B5">
        <w:t xml:space="preserve"> </w:t>
      </w:r>
      <w:r w:rsidR="00D61588">
        <w:t>fold</w:t>
      </w:r>
      <w:proofErr w:type="spellEnd"/>
      <w:r w:rsidR="00D61588">
        <w:t xml:space="preserve"> cross validation </w:t>
      </w:r>
      <w:r w:rsidR="00D61588">
        <w:fldChar w:fldCharType="begin" w:fldLock="1"/>
      </w:r>
      <w:r w:rsidR="0012318C">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rsidR="00D61588">
        <w:fldChar w:fldCharType="separate"/>
      </w:r>
      <w:r w:rsidR="00925D5C" w:rsidRPr="00925D5C">
        <w:rPr>
          <w:noProof/>
        </w:rPr>
        <w:t>(Bishop, 2003)</w:t>
      </w:r>
      <w:r w:rsidR="00D61588">
        <w:fldChar w:fldCharType="end"/>
      </w:r>
      <w:r w:rsidR="00D61588">
        <w:t xml:space="preserve">.  Major benefits of the cluster ranking method are its speed and that it allows </w:t>
      </w:r>
      <w:proofErr w:type="gramStart"/>
      <w:r w:rsidR="00D61588">
        <w:t>hand-picking</w:t>
      </w:r>
      <w:proofErr w:type="gramEnd"/>
      <w:r w:rsidR="00D61588">
        <w:t xml:space="preserve"> of the single features that represent each cluster.  The flexibility to choose features allows the user to favour those features that are fastest to compute or perhaps to choose those features that </w:t>
      </w:r>
      <w:proofErr w:type="gramStart"/>
      <w:r w:rsidR="00D61588">
        <w:t>are more readily understood</w:t>
      </w:r>
      <w:proofErr w:type="gramEnd"/>
      <w:r w:rsidR="00D61588">
        <w:t>.</w:t>
      </w:r>
      <w:r w:rsidR="00BB64CD">
        <w:t xml:space="preserve">   </w:t>
      </w:r>
    </w:p>
    <w:p w14:paraId="0EB195D4" w14:textId="77777777" w:rsidR="00D61588" w:rsidRDefault="00D61588" w:rsidP="00D61588">
      <w:pPr>
        <w:spacing w:line="360" w:lineRule="auto"/>
        <w:jc w:val="both"/>
      </w:pPr>
    </w:p>
    <w:p w14:paraId="4DCDA448" w14:textId="42A6DC22" w:rsidR="00D61588" w:rsidRDefault="00E64254" w:rsidP="00D61588">
      <w:pPr>
        <w:pStyle w:val="Heading2"/>
      </w:pPr>
      <w:r>
        <w:t>Classification</w:t>
      </w:r>
      <w:ins w:id="523" w:author="dugalh" w:date="2017-04-16T17:39:00Z">
        <w:r w:rsidR="00905BD5">
          <w:t xml:space="preserve"> and Canopy Cover Estimation</w:t>
        </w:r>
      </w:ins>
    </w:p>
    <w:p w14:paraId="3931A70F" w14:textId="50213E62" w:rsidR="00D61588" w:rsidDel="00156C2B" w:rsidRDefault="00D61588" w:rsidP="00D61588">
      <w:pPr>
        <w:spacing w:line="360" w:lineRule="auto"/>
        <w:jc w:val="both"/>
        <w:rPr>
          <w:del w:id="524" w:author="Adriaan Van Niekerk" w:date="2017-03-04T11:52:00Z"/>
        </w:rPr>
      </w:pPr>
      <w:r>
        <w:t xml:space="preserve">The decision tree, random forest, Support Vector Machine (SVM), Bayes normal and </w:t>
      </w:r>
      <w:r w:rsidR="00C22C18">
        <w:t>k-Nearest-Neighbour</w:t>
      </w:r>
      <w:r>
        <w:t xml:space="preserve"> (</w:t>
      </w:r>
      <w:proofErr w:type="spellStart"/>
      <w:r w:rsidR="00C22C18">
        <w:t>kNN</w:t>
      </w:r>
      <w:proofErr w:type="spellEnd"/>
      <w:r>
        <w:t xml:space="preserve">) classifiers </w:t>
      </w:r>
      <w:proofErr w:type="gramStart"/>
      <w:r>
        <w:t>were evaluated</w:t>
      </w:r>
      <w:proofErr w:type="gramEnd"/>
      <w:r w:rsidR="00156C2B">
        <w:t xml:space="preserve"> in this study</w:t>
      </w:r>
      <w:r>
        <w:t>.</w:t>
      </w:r>
      <w:ins w:id="525" w:author="Adriaan Van Niekerk" w:date="2017-03-04T11:52:00Z">
        <w:r w:rsidR="00156C2B">
          <w:t xml:space="preserve"> </w:t>
        </w:r>
      </w:ins>
      <w:del w:id="526" w:author="Adriaan Van Niekerk" w:date="2017-03-04T11:52:00Z">
        <w:r w:rsidDel="00156C2B">
          <w:delText xml:space="preserve">  </w:delText>
        </w:r>
      </w:del>
    </w:p>
    <w:p w14:paraId="2B5BE093" w14:textId="7A10058D" w:rsidR="00317B98" w:rsidDel="00156C2B" w:rsidRDefault="00317B98" w:rsidP="00D61588">
      <w:pPr>
        <w:spacing w:line="360" w:lineRule="auto"/>
        <w:jc w:val="both"/>
        <w:rPr>
          <w:del w:id="527" w:author="Adriaan Van Niekerk" w:date="2017-03-04T11:52:00Z"/>
        </w:rPr>
      </w:pPr>
    </w:p>
    <w:p w14:paraId="40E2C842" w14:textId="53B1E6BC" w:rsidR="00D61588" w:rsidRDefault="00D61588" w:rsidP="00D61588">
      <w:pPr>
        <w:spacing w:line="360" w:lineRule="auto"/>
        <w:jc w:val="both"/>
      </w:pPr>
      <w:commentRangeStart w:id="528"/>
      <w:commentRangeStart w:id="529"/>
      <w:r>
        <w:t xml:space="preserve">A decision tree is a tree of binary decision nodes based on thresholds of different features.  Data is recursively split at each branch node until a terminal is reached representing a class label </w:t>
      </w:r>
      <w:r>
        <w:fldChar w:fldCharType="begin" w:fldLock="1"/>
      </w:r>
      <w:r w:rsidR="0012318C">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925D5C" w:rsidRPr="00925D5C">
        <w:rPr>
          <w:noProof/>
        </w:rPr>
        <w:t>(Breiman et al., 1984)</w:t>
      </w:r>
      <w:r>
        <w:fldChar w:fldCharType="end"/>
      </w:r>
      <w:r>
        <w:t xml:space="preserve">.  Training </w:t>
      </w:r>
      <w:proofErr w:type="gramStart"/>
      <w:r>
        <w:t>is performed</w:t>
      </w:r>
      <w:proofErr w:type="gramEnd"/>
      <w:r>
        <w:t xml:space="preserve"> by a greedy procedure</w:t>
      </w:r>
      <w:ins w:id="530" w:author="Adriaan Van Niekerk" w:date="2017-03-04T11:52:00Z">
        <w:r w:rsidR="00156C2B">
          <w:t>,</w:t>
        </w:r>
      </w:ins>
      <w:r>
        <w:t xml:space="preserve"> which iteratively adds nodes and selects features producing the best split for each node.  Criteria used for choosing the best feature at each node include the information content, node purity and Fisher’s criterion </w:t>
      </w:r>
      <w:r>
        <w:fldChar w:fldCharType="begin" w:fldLock="1"/>
      </w:r>
      <w:r w:rsidR="0012318C">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00925D5C" w:rsidRPr="00925D5C">
        <w:rPr>
          <w:noProof/>
        </w:rPr>
        <w:t>(Jain et al., 2000)</w:t>
      </w:r>
      <w:r>
        <w:fldChar w:fldCharType="end"/>
      </w:r>
      <w:r>
        <w:t xml:space="preserve">.  Overtraining is a concern and trees </w:t>
      </w:r>
      <w:proofErr w:type="gramStart"/>
      <w:r>
        <w:t>can be pruned</w:t>
      </w:r>
      <w:proofErr w:type="gramEnd"/>
      <w:r>
        <w:t xml:space="preserve"> in a post-training step to reduce variance.  Decision tree execution is fast.  They </w:t>
      </w:r>
      <w:proofErr w:type="gramStart"/>
      <w:r>
        <w:t>are known</w:t>
      </w:r>
      <w:proofErr w:type="gramEnd"/>
      <w:r>
        <w:t xml:space="preserve"> for their ease of interpretation </w:t>
      </w:r>
      <w:r>
        <w:lastRenderedPageBreak/>
        <w:t xml:space="preserve">and node decisions can help provide insight into the problem.  Decisions are usually binary and based on a single feature.  As a result, the decision boundary is comprised of stepwise sections parallel to the feature axes and is at best an approximation to the optimal boundary </w:t>
      </w:r>
      <w:r>
        <w:fldChar w:fldCharType="begin" w:fldLock="1"/>
      </w:r>
      <w:r w:rsidR="0012318C">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00925D5C" w:rsidRPr="00925D5C">
        <w:rPr>
          <w:noProof/>
        </w:rPr>
        <w:t>(Jain et al., 2000)</w:t>
      </w:r>
      <w:r>
        <w:fldChar w:fldCharType="end"/>
      </w:r>
      <w:r>
        <w:t xml:space="preserve">.  Decision trees are flexible and broadly applied as they make no assumptions on the form of class distributions and can deal with categorical as well as continuous variables </w:t>
      </w:r>
      <w:r>
        <w:fldChar w:fldCharType="begin" w:fldLock="1"/>
      </w:r>
      <w:r w:rsidR="0012318C">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925D5C" w:rsidRPr="00925D5C">
        <w:rPr>
          <w:noProof/>
        </w:rPr>
        <w:t>(Breiman et al., 1984)</w:t>
      </w:r>
      <w:r>
        <w:fldChar w:fldCharType="end"/>
      </w:r>
      <w:r>
        <w:t xml:space="preserve">.  </w:t>
      </w:r>
    </w:p>
    <w:p w14:paraId="572975B3" w14:textId="77777777" w:rsidR="00D61588" w:rsidRDefault="00D61588" w:rsidP="00D61588">
      <w:pPr>
        <w:spacing w:line="360" w:lineRule="auto"/>
        <w:jc w:val="both"/>
      </w:pPr>
    </w:p>
    <w:p w14:paraId="6C95392E" w14:textId="464D5880" w:rsidR="00D61588" w:rsidRDefault="00D61588" w:rsidP="00D61588">
      <w:pPr>
        <w:spacing w:line="360" w:lineRule="auto"/>
        <w:jc w:val="both"/>
      </w:pPr>
      <w:r>
        <w:t xml:space="preserve">Random forests are classifiers that use bootstrapped aggregation (bagging) </w:t>
      </w:r>
      <w:r>
        <w:fldChar w:fldCharType="begin" w:fldLock="1"/>
      </w:r>
      <w:r w:rsidR="0012318C">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"(Breiman, 1996)", "plainTextFormattedCitation" : "(Breiman, 1996)", "previouslyFormattedCitation" : "(Breiman, 1996)" }, "properties" : { "noteIndex" : 0 }, "schema" : "https://github.com/citation-style-language/schema/raw/master/csl-citation.json" }</w:instrText>
      </w:r>
      <w:r>
        <w:fldChar w:fldCharType="separate"/>
      </w:r>
      <w:r w:rsidR="00925D5C" w:rsidRPr="00925D5C">
        <w:rPr>
          <w:noProof/>
        </w:rPr>
        <w:t>(Breiman, 1996)</w:t>
      </w:r>
      <w:r>
        <w:fldChar w:fldCharType="end"/>
      </w:r>
      <w:r>
        <w:t xml:space="preserve"> of a large collection of decision tree classifiers.  Each tree is trained on a bootstrapped version of the data set and the decision feature for each node is selected from a random subset of the full feature set </w:t>
      </w:r>
      <w:r>
        <w:fldChar w:fldCharType="begin" w:fldLock="1"/>
      </w:r>
      <w:r w:rsidR="0012318C">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fldChar w:fldCharType="separate"/>
      </w:r>
      <w:r w:rsidR="00925D5C" w:rsidRPr="00925D5C">
        <w:rPr>
          <w:noProof/>
        </w:rPr>
        <w:t>(Breiman, 2001)</w:t>
      </w:r>
      <w:r>
        <w:fldChar w:fldCharType="end"/>
      </w:r>
      <w:r>
        <w:t>.  The bootstrapping and random feature subsets help introduce variation amongst the base tree classifiers.  The combination of uncorrelated decision trees has greater predictive power than any single one.  Importantly, a random forest is not prone to overtraining.  Random forests are also robust to mislabelled training data.  Both training and execution are moderately demanding of computation time.  The two main parameters for tuning a random forest are the number of trees and the number of features considered for each node.</w:t>
      </w:r>
    </w:p>
    <w:p w14:paraId="33BF7BCB" w14:textId="77777777" w:rsidR="00D61588" w:rsidRDefault="00D61588" w:rsidP="00D61588">
      <w:pPr>
        <w:spacing w:line="360" w:lineRule="auto"/>
        <w:jc w:val="both"/>
      </w:pPr>
    </w:p>
    <w:p w14:paraId="53FCEBBE" w14:textId="26630866" w:rsidR="00D61588" w:rsidRDefault="00D61588" w:rsidP="00D61588">
      <w:pPr>
        <w:spacing w:line="360" w:lineRule="auto"/>
        <w:jc w:val="both"/>
      </w:pPr>
      <w:r>
        <w:t xml:space="preserve">The Support Vector Machine (SVM) has been something of a breakthrough in pattern recognition and has received widespread successful use in recent years </w:t>
      </w:r>
      <w:r>
        <w:fldChar w:fldCharType="begin" w:fldLock="1"/>
      </w:r>
      <w:r w:rsidR="0012318C">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"(Amor\u00f3s L\u00f3pez et al., 2011; Li et al., 2010; Sahu and Mishra, 2011; Yousef et al., 2007)", "plainTextFormattedCitation" : "(Amor\u00f3s L\u00f3pez et al., 2011; Li et al., 2010; Sahu and Mishra, 2011; Yousef et al., 2007)", "previouslyFormattedCitation" : "(Amor\u00f3s L\u00f3pez et al., 2011; Li et al., 2010; Sahu and Mishra, 2011; Yousef et al., 2007)" }, "properties" : { "noteIndex" : 0 }, "schema" : "https://github.com/citation-style-language/schema/raw/master/csl-citation.json" }</w:instrText>
      </w:r>
      <w:r>
        <w:fldChar w:fldCharType="separate"/>
      </w:r>
      <w:r w:rsidR="00925D5C" w:rsidRPr="00925D5C">
        <w:rPr>
          <w:noProof/>
        </w:rPr>
        <w:t>(Amorós López et al., 2011; Li et al., 2010; Sahu and Mishra, 2011; Yousef et al., 2007)</w:t>
      </w:r>
      <w:r>
        <w:fldChar w:fldCharType="end"/>
      </w:r>
      <w:r>
        <w:t xml:space="preserve">.  The SVM was first posed as the problem of maximising the margin from a </w:t>
      </w:r>
      <w:r w:rsidR="00745C69">
        <w:t>two-class</w:t>
      </w:r>
      <w:r>
        <w:t xml:space="preserve"> linear decision boundary to the nearest objects, called “support vectors” </w:t>
      </w:r>
      <w:r>
        <w:fldChar w:fldCharType="begin" w:fldLock="1"/>
      </w:r>
      <w:r w:rsidR="0012318C">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925D5C" w:rsidRPr="00925D5C">
        <w:rPr>
          <w:noProof/>
        </w:rPr>
        <w:t>(Burges, 1998)</w:t>
      </w:r>
      <w:r>
        <w:fldChar w:fldCharType="end"/>
      </w:r>
      <w:r>
        <w:t xml:space="preserve">.  </w:t>
      </w:r>
      <w:proofErr w:type="gramStart"/>
      <w:r>
        <w:t>The decision boundary is determined only by the support vectors</w:t>
      </w:r>
      <w:proofErr w:type="gramEnd"/>
      <w:r>
        <w:t xml:space="preserve">, not directly by features or generative descriptions of class distributions.  The SVM minimises the </w:t>
      </w:r>
      <w:proofErr w:type="spellStart"/>
      <w:r>
        <w:t>Vapnik-Chervonenkis</w:t>
      </w:r>
      <w:proofErr w:type="spellEnd"/>
      <w:r>
        <w:t xml:space="preserve"> (VC) dimension, a measure of the complexity of the classifier.  This is an important property of the SVM and explains how it effectively adapts its complexity to the data, is robust to overtraining and performs well in high dimensional feature spaces.  The original formulation was extended to the case of overlapping multi-class problems using a penalty term with user-defined multiplier </w:t>
      </w:r>
      <w:proofErr w:type="gramStart"/>
      <w:r w:rsidRPr="003435CE">
        <w:rPr>
          <w:i/>
        </w:rPr>
        <w:t>C</w:t>
      </w:r>
      <w:r>
        <w:t>, that</w:t>
      </w:r>
      <w:proofErr w:type="gramEnd"/>
      <w:r>
        <w:t xml:space="preserve"> punishes class overlap.  Using the kernel trick, the linear SVM was further extended to allow modelling of non-linear decision boundaries </w:t>
      </w:r>
      <w:r>
        <w:fldChar w:fldCharType="begin" w:fldLock="1"/>
      </w:r>
      <w:r w:rsidR="0012318C">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925D5C" w:rsidRPr="00925D5C">
        <w:rPr>
          <w:noProof/>
        </w:rPr>
        <w:t>(Burges, 1998)</w:t>
      </w:r>
      <w:r>
        <w:fldChar w:fldCharType="end"/>
      </w:r>
      <w:r>
        <w:t xml:space="preserve">.  Different kernels such as polynomials or Radial Basis Functions (RBF) </w:t>
      </w:r>
      <w:proofErr w:type="gramStart"/>
      <w:r>
        <w:t>may be chosen</w:t>
      </w:r>
      <w:proofErr w:type="gramEnd"/>
      <w:r>
        <w:t xml:space="preserve"> to suit the given problem.  </w:t>
      </w:r>
      <w:r w:rsidR="00130DEA">
        <w:t>In our evaluation, a</w:t>
      </w:r>
      <w:r w:rsidR="002B6F61">
        <w:t xml:space="preserve">n RBF kernel </w:t>
      </w:r>
      <w:proofErr w:type="gramStart"/>
      <w:r w:rsidR="00130DEA">
        <w:t>was used</w:t>
      </w:r>
      <w:proofErr w:type="gramEnd"/>
      <w:r w:rsidR="00130DEA">
        <w:t xml:space="preserve"> </w:t>
      </w:r>
      <w:r w:rsidR="002B6F61">
        <w:t xml:space="preserve">for the SVM classifier.  </w:t>
      </w:r>
      <w:r>
        <w:t xml:space="preserve">The training procedure is a quadratic optimisation </w:t>
      </w:r>
      <w:proofErr w:type="gramStart"/>
      <w:r>
        <w:t>problem which</w:t>
      </w:r>
      <w:proofErr w:type="gramEnd"/>
      <w:r>
        <w:t xml:space="preserve"> is computationally demanding.  Execution is fast however as it only requires evaluation of the kernel function for the support vector – object vector pairs </w:t>
      </w:r>
      <w:r>
        <w:fldChar w:fldCharType="begin" w:fldLock="1"/>
      </w:r>
      <w:r w:rsidR="0012318C">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00925D5C" w:rsidRPr="00925D5C">
        <w:rPr>
          <w:noProof/>
        </w:rPr>
        <w:t>(Jain et al., 2000)</w:t>
      </w:r>
      <w:r>
        <w:fldChar w:fldCharType="end"/>
      </w:r>
      <w:r>
        <w:t>.</w:t>
      </w:r>
    </w:p>
    <w:p w14:paraId="28ECBF6D" w14:textId="77777777" w:rsidR="00D61588" w:rsidRDefault="00D61588" w:rsidP="00D61588">
      <w:pPr>
        <w:spacing w:line="360" w:lineRule="auto"/>
        <w:jc w:val="both"/>
      </w:pPr>
    </w:p>
    <w:p w14:paraId="1D78858D" w14:textId="4243A0B3" w:rsidR="00D61588" w:rsidRDefault="00D61588" w:rsidP="00D61588">
      <w:pPr>
        <w:spacing w:line="360" w:lineRule="auto"/>
        <w:jc w:val="both"/>
      </w:pPr>
      <w:r>
        <w:t>The Bayes normal classifier, sometimes referred to as the maximum likelihood</w:t>
      </w:r>
      <w:r w:rsidR="00A27834">
        <w:t xml:space="preserve"> (ML)</w:t>
      </w:r>
      <w:r>
        <w:t xml:space="preserve"> classifier, assumes the classes are normally distributed.  Mean and covariance parameters </w:t>
      </w:r>
      <w:proofErr w:type="gramStart"/>
      <w:r>
        <w:t>are estimated</w:t>
      </w:r>
      <w:proofErr w:type="gramEnd"/>
      <w:r>
        <w:t xml:space="preserve"> for each class from the data, usually with the maximum likelihood criterion.  Bayes rule is then used to define the decision boundary </w:t>
      </w:r>
      <w:r>
        <w:fldChar w:fldCharType="begin" w:fldLock="1"/>
      </w:r>
      <w:r w:rsidR="0012318C">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and Tax, 2005)", "plainTextFormattedCitation" : "(Duin and Tax, 2005)", "previouslyFormattedCitation" : "(Duin and Tax, 2005)" }, "properties" : { "noteIndex" : 0 }, "schema" : "https://github.com/citation-style-language/schema/raw/master/csl-citation.json" }</w:instrText>
      </w:r>
      <w:r>
        <w:fldChar w:fldCharType="separate"/>
      </w:r>
      <w:r w:rsidR="00925D5C" w:rsidRPr="00925D5C">
        <w:rPr>
          <w:noProof/>
        </w:rPr>
        <w:t>(Duin and Tax, 2005)</w:t>
      </w:r>
      <w:r>
        <w:fldChar w:fldCharType="end"/>
      </w:r>
      <w:r>
        <w:t xml:space="preserve">.  </w:t>
      </w:r>
    </w:p>
    <w:p w14:paraId="33A83A9B" w14:textId="77777777" w:rsidR="00D61588" w:rsidRDefault="00D61588" w:rsidP="00D61588">
      <w:pPr>
        <w:spacing w:line="360" w:lineRule="auto"/>
        <w:jc w:val="both"/>
      </w:pPr>
    </w:p>
    <w:p w14:paraId="57DD119E" w14:textId="21FB4C45" w:rsidR="00D61588" w:rsidRDefault="00D61588" w:rsidP="00D61588">
      <w:pPr>
        <w:spacing w:line="360" w:lineRule="auto"/>
        <w:jc w:val="both"/>
      </w:pPr>
      <w:r>
        <w:t xml:space="preserve">The </w:t>
      </w:r>
      <w:proofErr w:type="spellStart"/>
      <w:r w:rsidR="00C22C18">
        <w:t>kNN</w:t>
      </w:r>
      <w:proofErr w:type="spellEnd"/>
      <w:r>
        <w:t xml:space="preserve"> classifier labels test objects by finding the mode of classes of the closest </w:t>
      </w:r>
      <w:r w:rsidR="00C22C18">
        <w:t>k</w:t>
      </w:r>
      <w:r>
        <w:t xml:space="preserve"> training objects </w:t>
      </w:r>
      <w:r>
        <w:fldChar w:fldCharType="begin" w:fldLock="1"/>
      </w:r>
      <w:r w:rsidR="0012318C">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00925D5C" w:rsidRPr="00925D5C">
        <w:rPr>
          <w:noProof/>
        </w:rPr>
        <w:t>(Bishop, 2003)</w:t>
      </w:r>
      <w:r>
        <w:fldChar w:fldCharType="end"/>
      </w:r>
      <w:r>
        <w:t xml:space="preserve">.  Any distance metric </w:t>
      </w:r>
      <w:proofErr w:type="gramStart"/>
      <w:r>
        <w:t>can be used</w:t>
      </w:r>
      <w:proofErr w:type="gramEnd"/>
      <w:r>
        <w:t xml:space="preserve"> for finding neighbours</w:t>
      </w:r>
      <w:r w:rsidR="006658E6">
        <w:t>,</w:t>
      </w:r>
      <w:r>
        <w:t xml:space="preserve"> but the Euclidean distance measure is prevalent</w:t>
      </w:r>
      <w:r w:rsidR="002B6F61">
        <w:t xml:space="preserve"> and was used in our study</w:t>
      </w:r>
      <w:r>
        <w:t xml:space="preserve">.  This classifier is a useful benchmark as it almost always performs reasonably well, requires only one parameter and makes no assumptions about class distributions </w:t>
      </w:r>
      <w:r>
        <w:fldChar w:fldCharType="begin" w:fldLock="1"/>
      </w:r>
      <w:r w:rsidR="0012318C">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et al., 2000)", "plainTextFormattedCitation" : "(Jain et al., 2000)", "previouslyFormattedCitation" : "(Jain et al., 2000)" }, "properties" : { "noteIndex" : 0 }, "schema" : "https://github.com/citation-style-language/schema/raw/master/csl-citation.json" }</w:instrText>
      </w:r>
      <w:r>
        <w:fldChar w:fldCharType="separate"/>
      </w:r>
      <w:r w:rsidR="00925D5C" w:rsidRPr="00925D5C">
        <w:rPr>
          <w:noProof/>
        </w:rPr>
        <w:t>(Jain et al., 2000)</w:t>
      </w:r>
      <w:r>
        <w:fldChar w:fldCharType="end"/>
      </w:r>
      <w:r>
        <w:t>.  It requires finding distances to the full training set</w:t>
      </w:r>
      <w:r w:rsidR="006658E6">
        <w:t xml:space="preserve">, </w:t>
      </w:r>
      <w:r>
        <w:t xml:space="preserve">which can </w:t>
      </w:r>
      <w:r w:rsidR="006658E6">
        <w:t xml:space="preserve">slow </w:t>
      </w:r>
      <w:r>
        <w:t xml:space="preserve">execution </w:t>
      </w:r>
      <w:r w:rsidR="006658E6">
        <w:t>for large datasets</w:t>
      </w:r>
      <w:r>
        <w:t>.</w:t>
      </w:r>
      <w:commentRangeEnd w:id="528"/>
      <w:r w:rsidR="00087F03">
        <w:rPr>
          <w:rStyle w:val="CommentReference"/>
        </w:rPr>
        <w:commentReference w:id="528"/>
      </w:r>
      <w:commentRangeEnd w:id="529"/>
      <w:r w:rsidR="00F05B74">
        <w:rPr>
          <w:rStyle w:val="CommentReference"/>
        </w:rPr>
        <w:commentReference w:id="529"/>
      </w:r>
    </w:p>
    <w:p w14:paraId="56F9B4E9" w14:textId="77777777" w:rsidR="00D61588" w:rsidRDefault="00D61588" w:rsidP="00D61588">
      <w:pPr>
        <w:spacing w:line="360" w:lineRule="auto"/>
        <w:jc w:val="both"/>
      </w:pPr>
    </w:p>
    <w:p w14:paraId="7A7CE78E" w14:textId="77777777" w:rsidR="00905BD5" w:rsidRDefault="001179C5" w:rsidP="00D61588">
      <w:pPr>
        <w:spacing w:line="360" w:lineRule="auto"/>
        <w:jc w:val="both"/>
        <w:rPr>
          <w:ins w:id="531" w:author="dugalh" w:date="2017-04-16T17:37:00Z"/>
        </w:rPr>
      </w:pPr>
      <w:commentRangeStart w:id="532"/>
      <w:commentRangeStart w:id="533"/>
      <w:commentRangeStart w:id="534"/>
      <w:r>
        <w:t xml:space="preserve">The classifiers were implemented with the </w:t>
      </w:r>
      <w:proofErr w:type="spellStart"/>
      <w:r w:rsidR="00A61724">
        <w:t>OpenCV</w:t>
      </w:r>
      <w:proofErr w:type="spellEnd"/>
      <w:r>
        <w:t xml:space="preserve"> software library</w:t>
      </w:r>
      <w:r w:rsidR="00A61724">
        <w:t xml:space="preserve"> </w:t>
      </w:r>
      <w:r w:rsidR="00A61724">
        <w:fldChar w:fldCharType="begin" w:fldLock="1"/>
      </w:r>
      <w:r w:rsidR="007E140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0 }, "schema" : "https://github.com/citation-style-language/schema/raw/master/csl-citation.json" }</w:instrText>
      </w:r>
      <w:r w:rsidR="00A61724">
        <w:fldChar w:fldCharType="separate"/>
      </w:r>
      <w:r w:rsidR="00A61724" w:rsidRPr="00925D5C">
        <w:rPr>
          <w:noProof/>
        </w:rPr>
        <w:t>(Bradski, 2000)</w:t>
      </w:r>
      <w:r w:rsidR="00A61724">
        <w:fldChar w:fldCharType="end"/>
      </w:r>
      <w:r w:rsidR="00A61724">
        <w:t>.</w:t>
      </w:r>
      <w:commentRangeEnd w:id="532"/>
      <w:r w:rsidR="00355761">
        <w:rPr>
          <w:rStyle w:val="CommentReference"/>
        </w:rPr>
        <w:commentReference w:id="532"/>
      </w:r>
      <w:commentRangeEnd w:id="533"/>
      <w:r w:rsidR="00F05B74">
        <w:rPr>
          <w:rStyle w:val="CommentReference"/>
        </w:rPr>
        <w:commentReference w:id="533"/>
      </w:r>
      <w:commentRangeEnd w:id="534"/>
      <w:r w:rsidR="0079333F">
        <w:rPr>
          <w:rStyle w:val="CommentReference"/>
        </w:rPr>
        <w:commentReference w:id="534"/>
      </w:r>
      <w:r w:rsidR="00A61724">
        <w:t xml:space="preserve">  User supplied </w:t>
      </w:r>
      <w:r w:rsidR="008141CB">
        <w:t xml:space="preserve">tuning </w:t>
      </w:r>
      <w:r w:rsidR="00A61724">
        <w:t xml:space="preserve">parameters </w:t>
      </w:r>
      <w:r w:rsidR="008141CB">
        <w:t xml:space="preserve">for these classifiers </w:t>
      </w:r>
      <w:proofErr w:type="gramStart"/>
      <w:r w:rsidR="00A61724">
        <w:t>were found</w:t>
      </w:r>
      <w:proofErr w:type="gramEnd"/>
      <w:r w:rsidR="00A61724">
        <w:t xml:space="preserve"> with cross-validated grid searches. </w:t>
      </w:r>
      <w:r w:rsidR="008141CB">
        <w:t xml:space="preserve"> </w:t>
      </w:r>
      <w:moveToRangeStart w:id="535" w:author="dugalh" w:date="2017-04-16T15:17:00Z" w:name="move480119206"/>
      <w:moveTo w:id="536" w:author="dugalh" w:date="2017-04-16T15:17:00Z">
        <w:r w:rsidR="00F65796">
          <w:fldChar w:fldCharType="begin"/>
        </w:r>
        <w:r w:rsidR="00F65796">
          <w:instrText xml:space="preserve"> REF _Ref395037028 \h </w:instrText>
        </w:r>
      </w:moveTo>
      <w:moveTo w:id="537" w:author="dugalh" w:date="2017-04-16T15:17:00Z">
        <w:r w:rsidR="00F65796">
          <w:fldChar w:fldCharType="separate"/>
        </w:r>
        <w:r w:rsidR="00F65796">
          <w:t xml:space="preserve">Table </w:t>
        </w:r>
        <w:r w:rsidR="00F65796">
          <w:rPr>
            <w:noProof/>
          </w:rPr>
          <w:t>6</w:t>
        </w:r>
        <w:r w:rsidR="00F65796">
          <w:fldChar w:fldCharType="end"/>
        </w:r>
        <w:r w:rsidR="00F65796">
          <w:t xml:space="preserve"> details the parameter values selected for each classifier.  </w:t>
        </w:r>
        <w:commentRangeStart w:id="538"/>
        <w:r w:rsidR="00F65796">
          <w:t xml:space="preserve">Descriptions of the parameters can be found in the </w:t>
        </w:r>
        <w:proofErr w:type="spellStart"/>
        <w:r w:rsidR="00F65796">
          <w:t>OpenCV</w:t>
        </w:r>
        <w:proofErr w:type="spellEnd"/>
        <w:r w:rsidR="00F65796">
          <w:t xml:space="preserve"> documentation </w:t>
        </w:r>
        <w:r w:rsidR="00F65796">
          <w:fldChar w:fldCharType="begin" w:fldLock="1"/>
        </w:r>
        <w:r w:rsidR="00F65796">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F65796">
          <w:fldChar w:fldCharType="separate"/>
        </w:r>
        <w:r w:rsidR="00F65796" w:rsidRPr="00925D5C">
          <w:rPr>
            <w:noProof/>
          </w:rPr>
          <w:t>(OpenCV Development Team, 2014)</w:t>
        </w:r>
        <w:r w:rsidR="00F65796">
          <w:fldChar w:fldCharType="end"/>
        </w:r>
        <w:r w:rsidR="00F65796">
          <w:t xml:space="preserve">.   </w:t>
        </w:r>
        <w:commentRangeEnd w:id="538"/>
        <w:r w:rsidR="00F65796">
          <w:rPr>
            <w:rStyle w:val="CommentReference"/>
          </w:rPr>
          <w:commentReference w:id="538"/>
        </w:r>
      </w:moveTo>
      <w:moveToRangeEnd w:id="535"/>
    </w:p>
    <w:p w14:paraId="46EAF68B" w14:textId="77777777" w:rsidR="00905BD5" w:rsidRDefault="00905BD5" w:rsidP="00D61588">
      <w:pPr>
        <w:spacing w:line="360" w:lineRule="auto"/>
        <w:jc w:val="both"/>
        <w:rPr>
          <w:ins w:id="539" w:author="dugalh" w:date="2017-04-16T17:37:00Z"/>
        </w:rPr>
      </w:pPr>
    </w:p>
    <w:p w14:paraId="15528E06" w14:textId="56C7522C" w:rsidR="007E73AF" w:rsidRDefault="00D61588" w:rsidP="00D61588">
      <w:pPr>
        <w:spacing w:line="360" w:lineRule="auto"/>
        <w:jc w:val="both"/>
        <w:rPr>
          <w:ins w:id="540" w:author="dugalh" w:date="2017-04-16T15:18:00Z"/>
        </w:rPr>
      </w:pPr>
      <w:r>
        <w:t xml:space="preserve">Morphological operators </w:t>
      </w:r>
      <w:r>
        <w:fldChar w:fldCharType="begin" w:fldLock="1"/>
      </w:r>
      <w:r w:rsidR="0012318C">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"(Serra and Soille, 1994)", "plainTextFormattedCitation" : "(Serra and Soille, 1994)", "previouslyFormattedCitation" : "(Serra and Soille, 1994)" }, "properties" : { "noteIndex" : 0 }, "schema" : "https://github.com/citation-style-language/schema/raw/master/csl-citation.json" }</w:instrText>
      </w:r>
      <w:r>
        <w:fldChar w:fldCharType="separate"/>
      </w:r>
      <w:r w:rsidR="00925D5C" w:rsidRPr="00925D5C">
        <w:rPr>
          <w:noProof/>
        </w:rPr>
        <w:t>(Serra and Soille, 1994)</w:t>
      </w:r>
      <w:r>
        <w:fldChar w:fldCharType="end"/>
      </w:r>
      <w:r>
        <w:t xml:space="preserve"> were applied as a post processing step to the classifier produced maps to remove noise and smooth boundaries.  Assuming that the majority of </w:t>
      </w:r>
      <w:proofErr w:type="spellStart"/>
      <w:r w:rsidR="0084644E" w:rsidRPr="0084644E">
        <w:t>Spekboom</w:t>
      </w:r>
      <w:proofErr w:type="spellEnd"/>
      <w:r>
        <w:t xml:space="preserve"> plants were big enough to cover more than one pixel, a morphological opening </w:t>
      </w:r>
      <w:proofErr w:type="gramStart"/>
      <w:r>
        <w:t>was applied</w:t>
      </w:r>
      <w:proofErr w:type="gramEnd"/>
      <w:r>
        <w:t xml:space="preserve"> to remove isolated </w:t>
      </w:r>
      <w:proofErr w:type="spellStart"/>
      <w:r w:rsidR="0084644E" w:rsidRPr="0084644E">
        <w:t>Spekboom</w:t>
      </w:r>
      <w:proofErr w:type="spellEnd"/>
      <w:r>
        <w:t xml:space="preserve"> pixels.  Following this, spurious wrinkles and holes in the </w:t>
      </w:r>
      <w:proofErr w:type="spellStart"/>
      <w:r w:rsidR="0084644E" w:rsidRPr="0084644E">
        <w:t>Spekboom</w:t>
      </w:r>
      <w:proofErr w:type="spellEnd"/>
      <w:r>
        <w:t xml:space="preserve"> boundaries </w:t>
      </w:r>
      <w:proofErr w:type="gramStart"/>
      <w:r>
        <w:t>were removed</w:t>
      </w:r>
      <w:proofErr w:type="gramEnd"/>
      <w:r>
        <w:t xml:space="preserve"> with a morphological closing operation.  The assumption here being that </w:t>
      </w:r>
      <w:proofErr w:type="spellStart"/>
      <w:r w:rsidR="0084644E" w:rsidRPr="0084644E">
        <w:t>Spekboom</w:t>
      </w:r>
      <w:proofErr w:type="spellEnd"/>
      <w:r>
        <w:t xml:space="preserve"> typically grows in solid clumps and any real gaps in these clumps would be more than a pixel wide.  These operations </w:t>
      </w:r>
      <w:proofErr w:type="gramStart"/>
      <w:r>
        <w:t>can be seen</w:t>
      </w:r>
      <w:proofErr w:type="gramEnd"/>
      <w:r>
        <w:t xml:space="preserve"> as a way of further incorporating spatial context into the classification.</w:t>
      </w:r>
      <w:ins w:id="541" w:author="dugalh" w:date="2017-04-16T17:39:00Z">
        <w:r w:rsidR="00905BD5">
          <w:t xml:space="preserve">  </w:t>
        </w:r>
      </w:ins>
    </w:p>
    <w:p w14:paraId="1CE3644D" w14:textId="77777777" w:rsidR="007E73AF" w:rsidRDefault="007E73AF" w:rsidP="007E73AF">
      <w:moveToRangeStart w:id="542" w:author="dugalh" w:date="2017-04-16T15:19:00Z" w:name="move480119268"/>
    </w:p>
    <w:p w14:paraId="5A8B8F46" w14:textId="77777777" w:rsidR="007E73AF" w:rsidRDefault="007E73AF" w:rsidP="007E73AF">
      <w:pPr>
        <w:pStyle w:val="1Tablecaption"/>
      </w:pPr>
      <w:moveTo w:id="543" w:author="dugalh" w:date="2017-04-16T15:19:00Z">
        <w:r>
          <w:t xml:space="preserve">Table </w:t>
        </w:r>
        <w:r>
          <w:fldChar w:fldCharType="begin"/>
        </w:r>
        <w:r>
          <w:instrText xml:space="preserve"> SEQ Table \* ARABIC </w:instrText>
        </w:r>
        <w:r>
          <w:fldChar w:fldCharType="separate"/>
        </w:r>
        <w:r>
          <w:rPr>
            <w:noProof/>
          </w:rPr>
          <w:t>6</w:t>
        </w:r>
        <w:r>
          <w:fldChar w:fldCharType="end"/>
        </w:r>
        <w:r>
          <w:t xml:space="preserve">   </w:t>
        </w:r>
        <w:commentRangeStart w:id="544"/>
        <w:r>
          <w:t>Classifier parameters</w:t>
        </w:r>
        <w:commentRangeEnd w:id="544"/>
        <w:r>
          <w:rPr>
            <w:rStyle w:val="CommentReference"/>
          </w:rPr>
          <w:commentReference w:id="544"/>
        </w:r>
      </w:moveTo>
    </w:p>
    <w:tbl>
      <w:tblPr>
        <w:tblStyle w:val="MyThesisTable"/>
        <w:tblW w:w="9379" w:type="dxa"/>
        <w:tblLayout w:type="fixed"/>
        <w:tblLook w:val="01E0" w:firstRow="1" w:lastRow="1" w:firstColumn="1" w:lastColumn="1" w:noHBand="0" w:noVBand="0"/>
      </w:tblPr>
      <w:tblGrid>
        <w:gridCol w:w="1336"/>
        <w:gridCol w:w="8043"/>
      </w:tblGrid>
      <w:tr w:rsidR="007E73AF" w:rsidRPr="00AB1F17"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AB1F17" w:rsidRDefault="007E73AF" w:rsidP="00684F38">
            <w:pPr>
              <w:spacing w:before="40" w:after="40" w:line="276" w:lineRule="auto"/>
              <w:jc w:val="center"/>
              <w:rPr>
                <w:rFonts w:cs="Arial"/>
                <w:sz w:val="16"/>
                <w:szCs w:val="16"/>
              </w:rPr>
            </w:pPr>
            <w:moveTo w:id="545" w:author="dugalh" w:date="2017-04-16T15:19:00Z">
              <w:r>
                <w:rPr>
                  <w:rFonts w:cs="Arial"/>
                  <w:sz w:val="16"/>
                  <w:szCs w:val="16"/>
                </w:rPr>
                <w:t>Classifier</w:t>
              </w:r>
            </w:moveTo>
          </w:p>
        </w:tc>
        <w:tc>
          <w:tcPr>
            <w:tcW w:w="8043" w:type="dxa"/>
          </w:tcPr>
          <w:p w14:paraId="3D9EA857" w14:textId="77777777" w:rsidR="007E73AF" w:rsidRDefault="007E73AF" w:rsidP="00684F38">
            <w:pPr>
              <w:spacing w:before="40" w:after="40" w:line="276" w:lineRule="auto"/>
              <w:jc w:val="center"/>
              <w:rPr>
                <w:rFonts w:cs="Arial"/>
                <w:sz w:val="16"/>
                <w:szCs w:val="16"/>
              </w:rPr>
            </w:pPr>
            <w:proofErr w:type="spellStart"/>
            <w:moveTo w:id="546" w:author="dugalh" w:date="2017-04-16T15:19:00Z">
              <w:r>
                <w:rPr>
                  <w:rFonts w:cs="Arial"/>
                  <w:sz w:val="16"/>
                  <w:szCs w:val="16"/>
                </w:rPr>
                <w:t>Paramaters</w:t>
              </w:r>
            </w:moveTo>
            <w:proofErr w:type="spellEnd"/>
          </w:p>
        </w:tc>
      </w:tr>
      <w:tr w:rsidR="007E73AF" w:rsidRPr="00AB1F17" w14:paraId="2D06E800" w14:textId="77777777" w:rsidTr="00684F38">
        <w:trPr>
          <w:trHeight w:val="340"/>
        </w:trPr>
        <w:tc>
          <w:tcPr>
            <w:tcW w:w="1336" w:type="dxa"/>
          </w:tcPr>
          <w:p w14:paraId="2372ECE3" w14:textId="77777777" w:rsidR="007E73AF" w:rsidRPr="00803CF7" w:rsidRDefault="007E73AF" w:rsidP="00684F38">
            <w:pPr>
              <w:rPr>
                <w:sz w:val="16"/>
                <w:szCs w:val="16"/>
              </w:rPr>
            </w:pPr>
            <w:moveTo w:id="547" w:author="dugalh" w:date="2017-04-16T15:19:00Z">
              <w:r w:rsidRPr="00803CF7">
                <w:rPr>
                  <w:sz w:val="16"/>
                  <w:szCs w:val="16"/>
                </w:rPr>
                <w:t>Decision Tree</w:t>
              </w:r>
            </w:moveTo>
          </w:p>
        </w:tc>
        <w:tc>
          <w:tcPr>
            <w:tcW w:w="8043" w:type="dxa"/>
          </w:tcPr>
          <w:p w14:paraId="0AF67C30" w14:textId="77777777" w:rsidR="007E73AF" w:rsidRPr="00803CF7" w:rsidRDefault="007E73AF" w:rsidP="00684F38">
            <w:pPr>
              <w:rPr>
                <w:sz w:val="16"/>
                <w:szCs w:val="16"/>
              </w:rPr>
            </w:pPr>
            <w:moveTo w:id="548" w:author="dugalh" w:date="2017-04-16T15:19:00Z">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moveTo>
          </w:p>
        </w:tc>
      </w:tr>
      <w:tr w:rsidR="007E73AF" w:rsidRPr="00AB1F17" w14:paraId="23EB7831" w14:textId="77777777" w:rsidTr="00684F38">
        <w:trPr>
          <w:trHeight w:val="340"/>
        </w:trPr>
        <w:tc>
          <w:tcPr>
            <w:tcW w:w="1336" w:type="dxa"/>
          </w:tcPr>
          <w:p w14:paraId="7CFF0211" w14:textId="77777777" w:rsidR="007E73AF" w:rsidRPr="00803CF7" w:rsidRDefault="007E73AF" w:rsidP="00684F38">
            <w:pPr>
              <w:rPr>
                <w:sz w:val="16"/>
                <w:szCs w:val="16"/>
              </w:rPr>
            </w:pPr>
            <w:moveTo w:id="549" w:author="dugalh" w:date="2017-04-16T15:19:00Z">
              <w:r w:rsidRPr="00803CF7">
                <w:rPr>
                  <w:sz w:val="16"/>
                  <w:szCs w:val="16"/>
                </w:rPr>
                <w:t>Random Forest</w:t>
              </w:r>
            </w:moveTo>
          </w:p>
        </w:tc>
        <w:tc>
          <w:tcPr>
            <w:tcW w:w="8043" w:type="dxa"/>
          </w:tcPr>
          <w:p w14:paraId="5DFF3D9C" w14:textId="77777777" w:rsidR="007E73AF" w:rsidRPr="00803CF7" w:rsidRDefault="007E73AF" w:rsidP="00684F38">
            <w:pPr>
              <w:rPr>
                <w:sz w:val="16"/>
                <w:szCs w:val="16"/>
              </w:rPr>
            </w:pPr>
            <w:moveTo w:id="550" w:author="dugalh" w:date="2017-04-16T15:19:00Z">
              <w:r>
                <w:rPr>
                  <w:sz w:val="16"/>
                  <w:szCs w:val="16"/>
                </w:rPr>
                <w:t>Maximum number of trees =</w:t>
              </w:r>
              <w:r w:rsidRPr="00FF1093">
                <w:rPr>
                  <w:sz w:val="16"/>
                  <w:szCs w:val="16"/>
                </w:rPr>
                <w:t xml:space="preserve"> 5</w:t>
              </w:r>
              <w:r>
                <w:rPr>
                  <w:sz w:val="16"/>
                  <w:szCs w:val="16"/>
                </w:rPr>
                <w:t xml:space="preserve">, Size of feature 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moveTo>
          </w:p>
        </w:tc>
      </w:tr>
      <w:tr w:rsidR="007E73AF" w:rsidRPr="00AB1F17" w14:paraId="26C3FD20" w14:textId="77777777" w:rsidTr="00684F38">
        <w:trPr>
          <w:trHeight w:val="340"/>
        </w:trPr>
        <w:tc>
          <w:tcPr>
            <w:tcW w:w="1336" w:type="dxa"/>
          </w:tcPr>
          <w:p w14:paraId="1B6EC692" w14:textId="77777777" w:rsidR="007E73AF" w:rsidRPr="00803CF7" w:rsidRDefault="007E73AF" w:rsidP="00684F38">
            <w:pPr>
              <w:rPr>
                <w:sz w:val="16"/>
                <w:szCs w:val="16"/>
              </w:rPr>
            </w:pPr>
            <w:proofErr w:type="spellStart"/>
            <w:moveTo w:id="551" w:author="dugalh" w:date="2017-04-16T15:19:00Z">
              <w:r>
                <w:rPr>
                  <w:sz w:val="16"/>
                  <w:szCs w:val="16"/>
                </w:rPr>
                <w:t>kNN</w:t>
              </w:r>
            </w:moveTo>
            <w:proofErr w:type="spellEnd"/>
          </w:p>
        </w:tc>
        <w:tc>
          <w:tcPr>
            <w:tcW w:w="8043" w:type="dxa"/>
          </w:tcPr>
          <w:p w14:paraId="03C48F8E" w14:textId="77777777" w:rsidR="007E73AF" w:rsidRPr="00803CF7" w:rsidRDefault="007E73AF" w:rsidP="00684F38">
            <w:pPr>
              <w:rPr>
                <w:sz w:val="16"/>
                <w:szCs w:val="16"/>
              </w:rPr>
            </w:pPr>
            <w:moveTo w:id="552" w:author="dugalh" w:date="2017-04-16T15:19:00Z">
              <w:r>
                <w:rPr>
                  <w:sz w:val="16"/>
                  <w:szCs w:val="16"/>
                </w:rPr>
                <w:t>K = 5, Priors = [0.33 0.33 0.33]</w:t>
              </w:r>
            </w:moveTo>
          </w:p>
        </w:tc>
      </w:tr>
      <w:tr w:rsidR="007E73AF" w:rsidRPr="00AB1F17" w14:paraId="38185AAB" w14:textId="77777777" w:rsidTr="00684F38">
        <w:trPr>
          <w:trHeight w:val="340"/>
        </w:trPr>
        <w:tc>
          <w:tcPr>
            <w:tcW w:w="1336" w:type="dxa"/>
          </w:tcPr>
          <w:p w14:paraId="47D2737D" w14:textId="77777777" w:rsidR="007E73AF" w:rsidRPr="00803CF7" w:rsidRDefault="007E73AF" w:rsidP="00684F38">
            <w:pPr>
              <w:rPr>
                <w:sz w:val="16"/>
                <w:szCs w:val="16"/>
              </w:rPr>
            </w:pPr>
            <w:moveTo w:id="553" w:author="dugalh" w:date="2017-04-16T15:19:00Z">
              <w:r w:rsidRPr="00803CF7">
                <w:rPr>
                  <w:sz w:val="16"/>
                  <w:szCs w:val="16"/>
                </w:rPr>
                <w:t>SVM</w:t>
              </w:r>
            </w:moveTo>
          </w:p>
        </w:tc>
        <w:tc>
          <w:tcPr>
            <w:tcW w:w="8043" w:type="dxa"/>
          </w:tcPr>
          <w:p w14:paraId="6FA56B75" w14:textId="77777777" w:rsidR="007E73AF" w:rsidRPr="00803CF7" w:rsidRDefault="007E73AF" w:rsidP="00684F38">
            <w:pPr>
              <w:rPr>
                <w:sz w:val="16"/>
                <w:szCs w:val="16"/>
              </w:rPr>
            </w:pPr>
            <w:moveTo w:id="554" w:author="dugalh" w:date="2017-04-16T15:19:00Z">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moveTo>
          </w:p>
        </w:tc>
      </w:tr>
      <w:tr w:rsidR="007E73AF" w:rsidRPr="00AB1F17" w14:paraId="264390BF" w14:textId="77777777" w:rsidTr="00684F38">
        <w:trPr>
          <w:trHeight w:val="340"/>
        </w:trPr>
        <w:tc>
          <w:tcPr>
            <w:tcW w:w="1336" w:type="dxa"/>
            <w:tcBorders>
              <w:bottom w:val="single" w:sz="12" w:space="0" w:color="000000" w:themeColor="text1"/>
            </w:tcBorders>
          </w:tcPr>
          <w:p w14:paraId="195B3302" w14:textId="77777777" w:rsidR="007E73AF" w:rsidRPr="00803CF7" w:rsidRDefault="007E73AF" w:rsidP="00684F38">
            <w:pPr>
              <w:rPr>
                <w:sz w:val="16"/>
                <w:szCs w:val="16"/>
              </w:rPr>
            </w:pPr>
            <w:moveTo w:id="555" w:author="dugalh" w:date="2017-04-16T15:19:00Z">
              <w:r w:rsidRPr="00803CF7">
                <w:rPr>
                  <w:sz w:val="16"/>
                  <w:szCs w:val="16"/>
                </w:rPr>
                <w:t>Bayes Normal</w:t>
              </w:r>
            </w:moveTo>
          </w:p>
        </w:tc>
        <w:tc>
          <w:tcPr>
            <w:tcW w:w="8043" w:type="dxa"/>
            <w:tcBorders>
              <w:bottom w:val="single" w:sz="12" w:space="0" w:color="000000" w:themeColor="text1"/>
            </w:tcBorders>
          </w:tcPr>
          <w:p w14:paraId="5AC081E2" w14:textId="77777777" w:rsidR="007E73AF" w:rsidRPr="00803CF7" w:rsidRDefault="007E73AF" w:rsidP="00684F38">
            <w:pPr>
              <w:rPr>
                <w:sz w:val="16"/>
                <w:szCs w:val="16"/>
              </w:rPr>
            </w:pPr>
            <w:moveTo w:id="556" w:author="dugalh" w:date="2017-04-16T15:19:00Z">
              <w:r>
                <w:rPr>
                  <w:sz w:val="16"/>
                  <w:szCs w:val="16"/>
                </w:rPr>
                <w:t>Priors = [0.33 0.33 0.33]</w:t>
              </w:r>
            </w:moveTo>
          </w:p>
        </w:tc>
      </w:tr>
    </w:tbl>
    <w:p w14:paraId="0914BA78" w14:textId="77777777" w:rsidR="007E73AF" w:rsidRDefault="007E73AF" w:rsidP="007E73AF">
      <w:pPr>
        <w:spacing w:line="360" w:lineRule="auto"/>
        <w:jc w:val="both"/>
      </w:pPr>
    </w:p>
    <w:moveToRangeEnd w:id="542"/>
    <w:p w14:paraId="14C9CDA8" w14:textId="77777777" w:rsidR="007E73AF" w:rsidRDefault="007E73AF" w:rsidP="00D61588">
      <w:pPr>
        <w:spacing w:line="360" w:lineRule="auto"/>
        <w:jc w:val="both"/>
      </w:pPr>
    </w:p>
    <w:p w14:paraId="337C91D2" w14:textId="77777777" w:rsidR="00D61588" w:rsidRDefault="00D61588" w:rsidP="00D61588"/>
    <w:p w14:paraId="2E0E0666" w14:textId="728577D7" w:rsidR="00F826D7" w:rsidRDefault="00F826D7" w:rsidP="00A27834">
      <w:pPr>
        <w:pStyle w:val="Heading2"/>
      </w:pPr>
      <w:r>
        <w:t>Validation</w:t>
      </w:r>
    </w:p>
    <w:p w14:paraId="0652D881" w14:textId="429CD77C" w:rsidR="00432395" w:rsidRDefault="00680746" w:rsidP="00432395">
      <w:pPr>
        <w:spacing w:line="360" w:lineRule="auto"/>
        <w:jc w:val="both"/>
      </w:pPr>
      <w:r>
        <w:t>The per-pixel</w:t>
      </w:r>
      <w:r w:rsidR="008E676C">
        <w:t xml:space="preserve"> </w:t>
      </w:r>
      <w:del w:id="557" w:author="dugalh" w:date="2017-04-16T17:28:00Z">
        <w:r w:rsidR="008E676C" w:rsidDel="00A71072">
          <w:delText>(per-object)</w:delText>
        </w:r>
        <w:r w:rsidDel="00A71072">
          <w:delText xml:space="preserve"> </w:delText>
        </w:r>
      </w:del>
      <w:r>
        <w:t xml:space="preserve">performance of the candidate classifiers </w:t>
      </w:r>
      <w:proofErr w:type="gramStart"/>
      <w:r>
        <w:t>was evaluated</w:t>
      </w:r>
      <w:proofErr w:type="gramEnd"/>
      <w:r>
        <w:t xml:space="preserve"> on the selected features</w:t>
      </w:r>
      <w:ins w:id="558" w:author="dugalh" w:date="2017-04-14T16:25:00Z">
        <w:r w:rsidR="00C02B4A">
          <w:t xml:space="preserve"> using the </w:t>
        </w:r>
      </w:ins>
      <w:ins w:id="559" w:author="dugalh" w:date="2017-04-16T17:25:00Z">
        <w:r w:rsidR="00E771F6">
          <w:t>labelled pixel data</w:t>
        </w:r>
      </w:ins>
      <w:del w:id="560" w:author="Adriaan Van Niekerk" w:date="2017-03-04T12:02:00Z">
        <w:r w:rsidDel="006658E6">
          <w:delText xml:space="preserve"> using the image </w:delText>
        </w:r>
        <w:r w:rsidRPr="006658E6" w:rsidDel="006658E6">
          <w:rPr>
            <w:highlight w:val="yellow"/>
            <w:rPrChange w:id="561" w:author="Adriaan Van Niekerk" w:date="2017-03-04T12:00:00Z">
              <w:rPr/>
            </w:rPrChange>
          </w:rPr>
          <w:delText>ground truth data</w:delText>
        </w:r>
      </w:del>
      <w:r>
        <w:t xml:space="preserve">.  </w:t>
      </w:r>
      <w:moveFromRangeStart w:id="562" w:author="dugalh" w:date="2017-04-14T16:32:00Z" w:name="move479950849"/>
      <w:moveFrom w:id="563" w:author="dugalh" w:date="2017-04-14T16:32:00Z">
        <w:r w:rsidDel="00A43F62">
          <w:t xml:space="preserve">The size of the Background class was reduced to be the same as the </w:t>
        </w:r>
        <w:r w:rsidRPr="0084644E" w:rsidDel="00A43F62">
          <w:t>Spekboom</w:t>
        </w:r>
        <w:r w:rsidDel="00A43F62">
          <w:t xml:space="preserve"> class by taking a random subsample.  </w:t>
        </w:r>
        <w:commentRangeStart w:id="564"/>
        <w:r w:rsidDel="00A43F62">
          <w:t xml:space="preserve">This was done to expedite classifier training times.  </w:t>
        </w:r>
        <w:commentRangeEnd w:id="564"/>
        <w:r w:rsidR="006658E6" w:rsidDel="00A43F62">
          <w:rPr>
            <w:rStyle w:val="CommentReference"/>
          </w:rPr>
          <w:commentReference w:id="564"/>
        </w:r>
      </w:moveFrom>
      <w:moveFromRangeEnd w:id="562"/>
      <w:r>
        <w:t xml:space="preserve">To avoid biased estimates of performance, </w:t>
      </w:r>
      <w:proofErr w:type="spellStart"/>
      <w:r>
        <w:t>ten</w:t>
      </w:r>
      <w:r w:rsidR="007820B5">
        <w:t xml:space="preserve"> </w:t>
      </w:r>
      <w:r>
        <w:t>fold</w:t>
      </w:r>
      <w:proofErr w:type="spellEnd"/>
      <w:r>
        <w:t xml:space="preserve"> cross validation </w:t>
      </w:r>
      <w:proofErr w:type="gramStart"/>
      <w:r>
        <w:t>was used</w:t>
      </w:r>
      <w:proofErr w:type="gramEnd"/>
      <w:r>
        <w:t xml:space="preserve"> for </w:t>
      </w:r>
      <w:del w:id="565" w:author="dugalh" w:date="2017-04-16T12:53:00Z">
        <w:r w:rsidDel="00B00E98">
          <w:delText xml:space="preserve">all </w:delText>
        </w:r>
      </w:del>
      <w:r>
        <w:t>classifier evaluation</w:t>
      </w:r>
      <w:del w:id="566" w:author="dugalh" w:date="2017-04-16T12:54:00Z">
        <w:r w:rsidR="006658E6" w:rsidDel="00B00E98">
          <w:delText>s</w:delText>
        </w:r>
      </w:del>
      <w:r>
        <w:t>.  The canopy cover</w:t>
      </w:r>
      <w:del w:id="567" w:author="dugalh" w:date="2017-04-16T14:51:00Z">
        <w:r w:rsidDel="00123C39">
          <w:delText xml:space="preserve"> </w:delText>
        </w:r>
        <w:r w:rsidR="00A61724" w:rsidDel="00123C39">
          <w:delText>(abundance</w:delText>
        </w:r>
        <w:r w:rsidR="008E676C" w:rsidDel="00123C39">
          <w:delText xml:space="preserve"> estimation</w:delText>
        </w:r>
        <w:r w:rsidR="00A61724" w:rsidDel="00123C39">
          <w:delText>)</w:delText>
        </w:r>
      </w:del>
      <w:r w:rsidR="00A61724">
        <w:t xml:space="preserve"> performance of the </w:t>
      </w:r>
      <w:r>
        <w:t xml:space="preserve">classifiers </w:t>
      </w:r>
      <w:proofErr w:type="gramStart"/>
      <w:r w:rsidR="00A61724">
        <w:t>was</w:t>
      </w:r>
      <w:r>
        <w:t xml:space="preserve"> </w:t>
      </w:r>
      <w:del w:id="568" w:author="dugalh" w:date="2017-04-16T17:44:00Z">
        <w:r w:rsidR="00A61724" w:rsidDel="007544E5">
          <w:delText xml:space="preserve">also </w:delText>
        </w:r>
      </w:del>
      <w:r>
        <w:t>tested</w:t>
      </w:r>
      <w:proofErr w:type="gramEnd"/>
      <w:ins w:id="569" w:author="dugalh" w:date="2017-04-14T16:25:00Z">
        <w:r w:rsidR="007A27BC">
          <w:t xml:space="preserve"> on the in situ canopy cover data</w:t>
        </w:r>
      </w:ins>
      <w:r w:rsidR="00A61724">
        <w:t xml:space="preserve">.  After applying the classifiers </w:t>
      </w:r>
      <w:r w:rsidR="005C2BD7">
        <w:t xml:space="preserve">and morphological operations </w:t>
      </w:r>
      <w:r w:rsidR="00A61724">
        <w:t xml:space="preserve">to the relevant images, canopy cover estimates </w:t>
      </w:r>
      <w:proofErr w:type="gramStart"/>
      <w:r w:rsidR="00A61724">
        <w:t>were extracted</w:t>
      </w:r>
      <w:proofErr w:type="gramEnd"/>
      <w:r w:rsidR="00A61724">
        <w:t xml:space="preserve"> </w:t>
      </w:r>
      <w:del w:id="570" w:author="dugalh" w:date="2017-04-16T12:56:00Z">
        <w:r w:rsidR="00A61724" w:rsidDel="00B00E98">
          <w:delText xml:space="preserve">from </w:delText>
        </w:r>
      </w:del>
      <w:ins w:id="571" w:author="dugalh" w:date="2017-04-16T12:56:00Z">
        <w:r w:rsidR="00B00E98">
          <w:t xml:space="preserve">by evaluating the fractional portion of </w:t>
        </w:r>
        <w:proofErr w:type="spellStart"/>
        <w:r w:rsidR="00B00E98">
          <w:t>Spekboom</w:t>
        </w:r>
        <w:proofErr w:type="spellEnd"/>
        <w:r w:rsidR="00B00E98">
          <w:t xml:space="preserve"> </w:t>
        </w:r>
      </w:ins>
      <w:r w:rsidR="00A61724">
        <w:t xml:space="preserve">inside the </w:t>
      </w:r>
      <w:ins w:id="572" w:author="dugalh" w:date="2017-04-16T12:56:00Z">
        <w:r w:rsidR="00B00E98">
          <w:t xml:space="preserve">areas of the </w:t>
        </w:r>
      </w:ins>
      <w:r w:rsidR="00A61724">
        <w:t xml:space="preserve">field site polygons.  These estimates </w:t>
      </w:r>
      <w:proofErr w:type="gramStart"/>
      <w:r w:rsidR="00A61724">
        <w:t xml:space="preserve">were </w:t>
      </w:r>
      <w:r>
        <w:t>compar</w:t>
      </w:r>
      <w:r w:rsidR="00A61724">
        <w:t>ed</w:t>
      </w:r>
      <w:proofErr w:type="gramEnd"/>
      <w:r>
        <w:t xml:space="preserve"> to the </w:t>
      </w:r>
      <w:ins w:id="573" w:author="Adriaan Van Niekerk" w:date="2017-03-04T12:03:00Z">
        <w:r w:rsidR="006658E6">
          <w:t xml:space="preserve">in situ </w:t>
        </w:r>
        <w:del w:id="574" w:author="dugalh" w:date="2017-04-14T16:35:00Z">
          <w:r w:rsidR="006658E6" w:rsidDel="00684B18">
            <w:delText>observations</w:delText>
          </w:r>
        </w:del>
      </w:ins>
      <w:ins w:id="575" w:author="dugalh" w:date="2017-04-14T16:35:00Z">
        <w:r w:rsidR="00684B18">
          <w:t>canopy cover data</w:t>
        </w:r>
      </w:ins>
      <w:r>
        <w:t xml:space="preserve">.  </w:t>
      </w:r>
    </w:p>
    <w:p w14:paraId="6B183551" w14:textId="77777777" w:rsidR="00F826D7" w:rsidRDefault="00F826D7" w:rsidP="00D61588"/>
    <w:p w14:paraId="4CF2F7A3" w14:textId="3EB87B74" w:rsidR="00D61588" w:rsidRDefault="009A3C3C" w:rsidP="009A3C3C">
      <w:pPr>
        <w:pStyle w:val="Heading1"/>
      </w:pPr>
      <w:commentRangeStart w:id="576"/>
      <w:r>
        <w:t>Results</w:t>
      </w:r>
      <w:del w:id="577" w:author="dugalh" w:date="2017-04-16T14:51:00Z">
        <w:r w:rsidDel="00123C39">
          <w:delText xml:space="preserve"> and Discussion</w:delText>
        </w:r>
      </w:del>
      <w:commentRangeEnd w:id="576"/>
      <w:r w:rsidR="00293F4B">
        <w:rPr>
          <w:rStyle w:val="CommentReference"/>
          <w:b w:val="0"/>
        </w:rPr>
        <w:commentReference w:id="576"/>
      </w:r>
    </w:p>
    <w:p w14:paraId="2012F398" w14:textId="62C9584B" w:rsidR="00D61588" w:rsidRDefault="00D61588" w:rsidP="009A3C3C">
      <w:pPr>
        <w:pStyle w:val="Heading2"/>
      </w:pPr>
      <w:bookmarkStart w:id="578" w:name="_Toc394607658"/>
      <w:bookmarkStart w:id="579" w:name="_Toc448324320"/>
      <w:r>
        <w:t>Feature Selection</w:t>
      </w:r>
      <w:bookmarkEnd w:id="578"/>
      <w:bookmarkEnd w:id="579"/>
    </w:p>
    <w:p w14:paraId="38A1AAF8" w14:textId="6CBD9D62" w:rsidR="00D61588" w:rsidDel="00684B18" w:rsidRDefault="001C39BC" w:rsidP="00D61588">
      <w:pPr>
        <w:spacing w:line="360" w:lineRule="auto"/>
        <w:jc w:val="both"/>
      </w:pPr>
      <w:moveFromRangeStart w:id="580" w:author="dugalh" w:date="2017-04-14T16:38:00Z" w:name="move479951223"/>
      <w:commentRangeStart w:id="581"/>
      <w:commentRangeStart w:id="582"/>
      <w:moveFrom w:id="583" w:author="dugalh" w:date="2017-04-14T16:38:00Z">
        <w:r w:rsidDel="00684B18">
          <w:t>T</w:t>
        </w:r>
        <w:r w:rsidR="00D61588" w:rsidDel="00684B18">
          <w:t xml:space="preserve">he optimal </w:t>
        </w:r>
        <w:r w:rsidR="00AE7D05" w:rsidDel="00684B18">
          <w:t xml:space="preserve">sliding </w:t>
        </w:r>
        <w:r w:rsidR="00D61588" w:rsidDel="00684B18">
          <w:t xml:space="preserve">window size was </w:t>
        </w:r>
        <w:r w:rsidDel="00684B18">
          <w:t xml:space="preserve">found to be </w:t>
        </w:r>
        <w:r w:rsidR="00D61588" w:rsidDel="00684B18">
          <w:t xml:space="preserve">sensitive to the choice of performance criterion and the data subset used for evaluation.  </w:t>
        </w:r>
        <w:r w:rsidDel="00684B18">
          <w:t>However, i</w:t>
        </w:r>
        <w:r w:rsidR="00D61588" w:rsidDel="00684B18">
          <w:t xml:space="preserve">t was apparent that the choice of window size was not of much significance, as the change in separability of the data over the </w:t>
        </w:r>
        <w:commentRangeStart w:id="584"/>
        <w:r w:rsidR="00D61588" w:rsidDel="00684B18">
          <w:t xml:space="preserve">range of window sizes </w:t>
        </w:r>
        <w:commentRangeEnd w:id="584"/>
        <w:r w:rsidR="00643191" w:rsidDel="00684B18">
          <w:rPr>
            <w:rStyle w:val="CommentReference"/>
          </w:rPr>
          <w:commentReference w:id="584"/>
        </w:r>
        <w:r w:rsidR="00D61588" w:rsidDel="00684B18">
          <w:t xml:space="preserve">tested was negligible.  </w:t>
        </w:r>
        <w:commentRangeStart w:id="585"/>
        <w:r w:rsidR="00D61588" w:rsidDel="00684B18">
          <w:t xml:space="preserve">A window size of five was selected.  </w:t>
        </w:r>
        <w:commentRangeEnd w:id="585"/>
        <w:r w:rsidDel="00684B18">
          <w:rPr>
            <w:rStyle w:val="CommentReference"/>
          </w:rPr>
          <w:commentReference w:id="585"/>
        </w:r>
        <w:r w:rsidR="00D61588" w:rsidDel="00684B18">
          <w:t xml:space="preserve">This size seems sensible as it is of the same order as the size of a small </w:t>
        </w:r>
        <w:r w:rsidR="0084644E" w:rsidRPr="0084644E" w:rsidDel="00684B18">
          <w:t>Spekboom</w:t>
        </w:r>
        <w:r w:rsidR="00D61588" w:rsidDel="00684B18">
          <w:t xml:space="preserve"> clump.  </w:t>
        </w:r>
        <w:commentRangeEnd w:id="581"/>
        <w:r w:rsidDel="00684B18">
          <w:rPr>
            <w:rStyle w:val="CommentReference"/>
          </w:rPr>
          <w:commentReference w:id="581"/>
        </w:r>
      </w:moveFrom>
      <w:commentRangeEnd w:id="582"/>
      <w:r w:rsidR="00FF6F5A">
        <w:rPr>
          <w:rStyle w:val="CommentReference"/>
        </w:rPr>
        <w:commentReference w:id="582"/>
      </w:r>
    </w:p>
    <w:moveFromRangeEnd w:id="580"/>
    <w:p w14:paraId="2D28BEBE" w14:textId="77777777" w:rsidR="00D61588" w:rsidRDefault="00D61588" w:rsidP="00D61588">
      <w:pPr>
        <w:spacing w:line="360" w:lineRule="auto"/>
        <w:jc w:val="both"/>
      </w:pPr>
    </w:p>
    <w:p w14:paraId="0F2A3FEA" w14:textId="465A759C" w:rsidR="00D61588" w:rsidRDefault="00D61588" w:rsidP="00D61588">
      <w:pPr>
        <w:spacing w:line="360" w:lineRule="auto"/>
        <w:jc w:val="both"/>
      </w:pPr>
      <w:r>
        <w:t xml:space="preserve">The </w:t>
      </w:r>
      <w:proofErr w:type="spellStart"/>
      <w:r>
        <w:t>dendrogram</w:t>
      </w:r>
      <w:proofErr w:type="spellEnd"/>
      <w:r>
        <w:t xml:space="preserve"> showing the clustering of our feature </w:t>
      </w:r>
      <w:proofErr w:type="gramStart"/>
      <w:r>
        <w:t>set,</w:t>
      </w:r>
      <w:proofErr w:type="gramEnd"/>
      <w:r>
        <w:t xml:space="preserve"> is plotted in</w:t>
      </w:r>
      <w:r w:rsidR="00420505">
        <w:t xml:space="preserve"> </w:t>
      </w:r>
      <w:r w:rsidR="00420505">
        <w:fldChar w:fldCharType="begin"/>
      </w:r>
      <w:r w:rsidR="00420505">
        <w:instrText xml:space="preserve"> REF _Ref466458068 \h </w:instrText>
      </w:r>
      <w:r w:rsidR="00420505">
        <w:fldChar w:fldCharType="separate"/>
      </w:r>
      <w:r w:rsidR="00420505">
        <w:t xml:space="preserve">Figure </w:t>
      </w:r>
      <w:r w:rsidR="00420505">
        <w:rPr>
          <w:noProof/>
        </w:rPr>
        <w:t>5</w:t>
      </w:r>
      <w:r w:rsidR="00420505">
        <w:fldChar w:fldCharType="end"/>
      </w:r>
      <w:r>
        <w:t xml:space="preserve">.  The line in red shows the correlation threshold value at which the feature clusters </w:t>
      </w:r>
      <w:proofErr w:type="gramStart"/>
      <w:r>
        <w:t>were extracted</w:t>
      </w:r>
      <w:proofErr w:type="gramEnd"/>
      <w:r>
        <w:t xml:space="preserve">.  This value </w:t>
      </w:r>
      <w:proofErr w:type="gramStart"/>
      <w:r>
        <w:t>was selected</w:t>
      </w:r>
      <w:proofErr w:type="gramEnd"/>
      <w:r>
        <w:t xml:space="preserve"> as a relatively stable point in the hierarchy and one where the correlation amongst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val="en-US"/>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586" w:name="_Ref466458068"/>
      <w:bookmarkStart w:id="587" w:name="_Toc394582259"/>
      <w:bookmarkStart w:id="588"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586"/>
      <w:r>
        <w:t xml:space="preserve">  Clustering of correlated features</w:t>
      </w:r>
      <w:bookmarkEnd w:id="587"/>
      <w:bookmarkEnd w:id="588"/>
    </w:p>
    <w:p w14:paraId="2E8FA040" w14:textId="77777777" w:rsidR="00D61588" w:rsidRDefault="00D61588" w:rsidP="00D61588">
      <w:pPr>
        <w:spacing w:line="360" w:lineRule="auto"/>
        <w:jc w:val="both"/>
      </w:pPr>
    </w:p>
    <w:p w14:paraId="57037DC2" w14:textId="7AEF0A55" w:rsidR="00D61588" w:rsidDel="00832542" w:rsidRDefault="00D61588" w:rsidP="00832542">
      <w:pPr>
        <w:spacing w:line="360" w:lineRule="auto"/>
        <w:jc w:val="both"/>
        <w:rPr>
          <w:del w:id="589" w:author="dugalh" w:date="2017-04-16T14:55:00Z"/>
        </w:rPr>
      </w:pPr>
      <w:r>
        <w:fldChar w:fldCharType="begin"/>
      </w:r>
      <w:r>
        <w:instrText xml:space="preserve"> REF _Ref395121413 \h </w:instrText>
      </w:r>
      <w:r>
        <w:fldChar w:fldCharType="separate"/>
      </w:r>
      <w:ins w:id="590" w:author="dugalh" w:date="2017-04-16T14:58:00Z">
        <w:r w:rsidR="00832542">
          <w:t xml:space="preserve">Table </w:t>
        </w:r>
        <w:r w:rsidR="00832542">
          <w:rPr>
            <w:noProof/>
          </w:rPr>
          <w:t>5</w:t>
        </w:r>
      </w:ins>
      <w:del w:id="591" w:author="dugalh" w:date="2017-04-16T14:58:00Z">
        <w:r w:rsidDel="00832542">
          <w:delText xml:space="preserve">Table </w:delText>
        </w:r>
        <w:r w:rsidDel="00832542">
          <w:rPr>
            <w:noProof/>
          </w:rPr>
          <w:delText>4</w:delText>
        </w:r>
        <w:r w:rsidDel="00832542">
          <w:delText>.</w:delText>
        </w:r>
        <w:r w:rsidDel="00832542">
          <w:rPr>
            <w:noProof/>
          </w:rPr>
          <w:delText>5</w:delText>
        </w:r>
      </w:del>
      <w:r>
        <w:fldChar w:fldCharType="end"/>
      </w:r>
      <w:r>
        <w:t xml:space="preserve"> lists the clusters ordered by their importance, </w:t>
      </w:r>
      <w:ins w:id="592" w:author="Adriaan Van Niekerk" w:date="2017-03-05T11:45:00Z">
        <w:r w:rsidR="00674718">
          <w:t xml:space="preserve">along </w:t>
        </w:r>
      </w:ins>
      <w:r>
        <w:t xml:space="preserve">with their component features.  </w:t>
      </w:r>
      <w:del w:id="593" w:author="dugalh" w:date="2017-04-16T14:55:00Z">
        <w:r w:rsidDel="00832542">
          <w:delText xml:space="preserve">This table reveals a number of interesting properties of the features.  Firstly, it is clear that there is a significant </w:delText>
        </w:r>
        <w:r w:rsidR="00172392" w:rsidDel="00832542">
          <w:delText>redundanc</w:delText>
        </w:r>
      </w:del>
      <w:ins w:id="594" w:author="Adriaan Van Niekerk" w:date="2017-03-05T11:46:00Z">
        <w:del w:id="595" w:author="dugalh" w:date="2017-04-16T14:55:00Z">
          <w:r w:rsidR="00674718" w:rsidDel="00832542">
            <w:delText>ies</w:delText>
          </w:r>
        </w:del>
      </w:ins>
      <w:del w:id="596" w:author="dugalh" w:date="2017-04-16T14:55:00Z">
        <w:r w:rsidR="00172392" w:rsidDel="00832542">
          <w:delText>y</w:delText>
        </w:r>
        <w:r w:rsidDel="00832542">
          <w:delText xml:space="preserve"> amongst the features as we suspected.  The correlation between raw </w:delText>
        </w:r>
      </w:del>
      <w:ins w:id="597" w:author="Adriaan Van Niekerk" w:date="2017-03-05T11:46:00Z">
        <w:del w:id="598" w:author="dugalh" w:date="2017-04-16T14:55:00Z">
          <w:r w:rsidR="00674718" w:rsidDel="00832542">
            <w:delText xml:space="preserve">the </w:delText>
          </w:r>
        </w:del>
      </w:ins>
      <w:del w:id="599" w:author="dugalh" w:date="2017-04-16T14:55:00Z">
        <w:r w:rsidDel="00832542">
          <w:delText xml:space="preserve">R, G, B and NIR bands is surprisingly </w:delText>
        </w:r>
      </w:del>
      <w:ins w:id="600" w:author="Adriaan Van Niekerk" w:date="2016-11-17T08:49:00Z">
        <w:del w:id="601" w:author="dugalh" w:date="2017-04-16T14:55:00Z">
          <w:r w:rsidR="00643191" w:rsidDel="00832542">
            <w:delText>very</w:delText>
          </w:r>
        </w:del>
      </w:ins>
      <w:ins w:id="602" w:author="Adriaan Van Niekerk" w:date="2016-11-17T08:48:00Z">
        <w:del w:id="603" w:author="dugalh" w:date="2017-04-16T14:55:00Z">
          <w:r w:rsidR="00643191" w:rsidDel="00832542">
            <w:delText xml:space="preserve"> </w:delText>
          </w:r>
        </w:del>
      </w:ins>
      <w:del w:id="604" w:author="dugalh" w:date="2017-04-16T14:55:00Z">
        <w:r w:rsidDel="00832542">
          <w:delText>strong</w:delText>
        </w:r>
      </w:del>
      <w:ins w:id="605" w:author="Adriaan Van Niekerk" w:date="2016-11-17T08:49:00Z">
        <w:del w:id="606" w:author="dugalh" w:date="2017-04-16T14:55:00Z">
          <w:r w:rsidR="00643191" w:rsidDel="00832542">
            <w:delText xml:space="preserve"> (&gt;</w:delText>
          </w:r>
          <w:commentRangeStart w:id="607"/>
          <w:r w:rsidR="00643191" w:rsidDel="00832542">
            <w:delText>??</w:delText>
          </w:r>
        </w:del>
      </w:ins>
      <w:commentRangeEnd w:id="607"/>
      <w:del w:id="608" w:author="dugalh" w:date="2017-04-16T14:55:00Z">
        <w:r w:rsidR="00674718" w:rsidDel="00832542">
          <w:rPr>
            <w:rStyle w:val="CommentReference"/>
          </w:rPr>
          <w:commentReference w:id="607"/>
        </w:r>
      </w:del>
      <w:ins w:id="609" w:author="Adriaan Van Niekerk" w:date="2016-11-17T08:49:00Z">
        <w:del w:id="610" w:author="dugalh" w:date="2017-04-16T14:55:00Z">
          <w:r w:rsidR="00643191" w:rsidDel="00832542">
            <w:delText>)</w:delText>
          </w:r>
        </w:del>
      </w:ins>
      <w:del w:id="611" w:author="dugalh" w:date="2017-04-16T14:55:00Z">
        <w:r w:rsidR="00355761" w:rsidDel="00832542">
          <w:delText>, likely due to strong coupling with intensity</w:delText>
        </w:r>
      </w:del>
      <w:ins w:id="612" w:author="Adriaan Van Niekerk" w:date="2016-11-17T08:49:00Z">
        <w:del w:id="613" w:author="dugalh" w:date="2017-04-16T14:55:00Z">
          <w:r w:rsidR="00643191" w:rsidDel="00832542">
            <w:delText xml:space="preserve">. </w:delText>
          </w:r>
        </w:del>
      </w:ins>
      <w:del w:id="614" w:author="dugalh" w:date="2017-04-16T14:55:00Z">
        <w:r w:rsidR="00355761" w:rsidDel="00832542">
          <w:delText>,</w:delText>
        </w:r>
        <w:r w:rsidDel="00832542">
          <w:delText xml:space="preserve"> and t</w:delText>
        </w:r>
      </w:del>
      <w:ins w:id="615" w:author="Adriaan Van Niekerk" w:date="2016-11-17T08:49:00Z">
        <w:del w:id="616" w:author="dugalh" w:date="2017-04-16T14:55:00Z">
          <w:r w:rsidR="00643191" w:rsidDel="00832542">
            <w:delText>T</w:delText>
          </w:r>
        </w:del>
      </w:ins>
      <w:del w:id="617" w:author="dugalh" w:date="2017-04-16T14:55:00Z">
        <w:r w:rsidDel="00832542">
          <w:delText>he</w:delText>
        </w:r>
      </w:del>
      <w:ins w:id="618" w:author="Adriaan Van Niekerk" w:date="2016-11-17T08:49:00Z">
        <w:del w:id="619" w:author="dugalh" w:date="2017-04-16T14:55:00Z">
          <w:r w:rsidR="00643191" w:rsidDel="00832542">
            <w:delText xml:space="preserve"> bands </w:delText>
          </w:r>
        </w:del>
      </w:ins>
      <w:del w:id="620" w:author="dugalh" w:date="2017-04-16T14:55:00Z">
        <w:r w:rsidDel="00832542">
          <w:delText xml:space="preserve">se are </w:delText>
        </w:r>
      </w:del>
      <w:ins w:id="621" w:author="Adriaan Van Niekerk" w:date="2016-11-17T08:49:00Z">
        <w:del w:id="622" w:author="dugalh" w:date="2017-04-16T14:55:00Z">
          <w:r w:rsidR="00643191" w:rsidDel="00832542">
            <w:delText xml:space="preserve">consequently </w:delText>
          </w:r>
        </w:del>
      </w:ins>
      <w:del w:id="623" w:author="dugalh" w:date="2017-04-16T14:55:00Z">
        <w:r w:rsidDel="00832542">
          <w:delText>all grouped into a single cluster.</w:delText>
        </w:r>
        <w:r w:rsidRPr="00F065B3" w:rsidDel="00832542">
          <w:delText xml:space="preserve"> </w:delText>
        </w:r>
        <w:r w:rsidR="00355761" w:rsidDel="00832542">
          <w:delText xml:space="preserve"> </w:delText>
        </w:r>
        <w:r w:rsidDel="00832542">
          <w:delText xml:space="preserve">While the definitions of the nirN, NDVI and RVI features are quite different, they are all describing the same spectral property of vegetation, namely high absorption in the red band and high reflectance in the NIR band.  This is confirmed by their collection in the same cluster.  </w:delText>
        </w:r>
      </w:del>
    </w:p>
    <w:p w14:paraId="3BFC5265" w14:textId="3F6C5438" w:rsidR="00D61588" w:rsidDel="00832542" w:rsidRDefault="00D61588" w:rsidP="00F65796">
      <w:pPr>
        <w:spacing w:line="360" w:lineRule="auto"/>
        <w:jc w:val="both"/>
        <w:rPr>
          <w:del w:id="624" w:author="dugalh" w:date="2017-04-16T14:55:00Z"/>
        </w:rPr>
      </w:pPr>
    </w:p>
    <w:p w14:paraId="59F1BB24" w14:textId="4DD2C85A" w:rsidR="00D61588" w:rsidDel="00832542" w:rsidRDefault="00D61588" w:rsidP="00F65796">
      <w:pPr>
        <w:spacing w:line="360" w:lineRule="auto"/>
        <w:jc w:val="both"/>
        <w:rPr>
          <w:del w:id="625" w:author="dugalh" w:date="2017-04-16T14:55:00Z"/>
        </w:rPr>
      </w:pPr>
      <w:del w:id="626" w:author="dugalh" w:date="2017-04-16T14:55:00Z">
        <w:r w:rsidDel="00832542">
          <w:lastRenderedPageBreak/>
          <w:delText xml:space="preserve">It is reassuring to see EntropyPc1 </w:delText>
        </w:r>
      </w:del>
      <w:ins w:id="627" w:author="Adriaan Van Niekerk" w:date="2017-03-05T11:47:00Z">
        <w:del w:id="628" w:author="dugalh" w:date="2017-04-16T14:55:00Z">
          <w:r w:rsidR="00674718" w:rsidDel="00832542">
            <w:delText xml:space="preserve">is </w:delText>
          </w:r>
        </w:del>
      </w:ins>
      <w:del w:id="629" w:author="dugalh" w:date="2017-04-16T14:55:00Z">
        <w:r w:rsidDel="00832542">
          <w:delText>ranked highly</w:delText>
        </w:r>
      </w:del>
      <w:ins w:id="630" w:author="Adriaan Van Niekerk" w:date="2017-03-05T11:47:00Z">
        <w:del w:id="631" w:author="dugalh" w:date="2017-04-16T14:55:00Z">
          <w:r w:rsidR="00674718" w:rsidDel="00832542">
            <w:delText xml:space="preserve"> </w:delText>
          </w:r>
        </w:del>
      </w:ins>
      <w:ins w:id="632" w:author="Adriaan Van Niekerk" w:date="2017-03-05T11:48:00Z">
        <w:del w:id="633" w:author="dugalh" w:date="2017-04-16T14:55:00Z">
          <w:r w:rsidR="00674718" w:rsidDel="00832542">
            <w:delText xml:space="preserve">(third) </w:delText>
          </w:r>
        </w:del>
      </w:ins>
      <w:ins w:id="634" w:author="Adriaan Van Niekerk" w:date="2017-03-05T11:47:00Z">
        <w:del w:id="635" w:author="dugalh" w:date="2017-04-16T14:55:00Z">
          <w:r w:rsidR="00674718" w:rsidDel="00832542">
            <w:delText xml:space="preserve">in its </w:delText>
          </w:r>
        </w:del>
      </w:ins>
      <w:ins w:id="636" w:author="Adriaan Van Niekerk" w:date="2017-03-05T11:48:00Z">
        <w:del w:id="637" w:author="dugalh" w:date="2017-04-16T14:55:00Z">
          <w:r w:rsidR="00674718" w:rsidDel="00832542">
            <w:delText>own cluster</w:delText>
          </w:r>
        </w:del>
      </w:ins>
      <w:del w:id="638" w:author="dugalh" w:date="2017-04-16T14:55:00Z">
        <w:r w:rsidDel="00832542">
          <w:delText xml:space="preserve">, as </w:delText>
        </w:r>
      </w:del>
      <w:ins w:id="639" w:author="Adriaan Van Niekerk" w:date="2017-03-05T11:48:00Z">
        <w:del w:id="640" w:author="dugalh" w:date="2017-04-16T14:55:00Z">
          <w:r w:rsidR="00674718" w:rsidDel="00832542">
            <w:delText xml:space="preserve">which </w:delText>
          </w:r>
        </w:del>
      </w:ins>
      <w:del w:id="641" w:author="dugalh" w:date="2017-04-16T14:55:00Z">
        <w:r w:rsidDel="00832542">
          <w:delText>it supports the hypothesis that texture is an important property for mapping vegetation in VHR imagery.  It is</w:delText>
        </w:r>
      </w:del>
      <w:ins w:id="642" w:author="Adriaan Van Niekerk" w:date="2017-03-05T11:48:00Z">
        <w:del w:id="643" w:author="dugalh" w:date="2017-04-16T14:55:00Z">
          <w:r w:rsidR="00674718" w:rsidDel="00832542">
            <w:delText>,</w:delText>
          </w:r>
        </w:del>
      </w:ins>
      <w:del w:id="644" w:author="dugalh" w:date="2017-04-16T14:55:00Z">
        <w:r w:rsidDel="00832542">
          <w:delText xml:space="preserve"> however</w:delText>
        </w:r>
      </w:del>
      <w:ins w:id="645" w:author="Adriaan Van Niekerk" w:date="2017-03-05T11:48:00Z">
        <w:del w:id="646" w:author="dugalh" w:date="2017-04-16T14:55:00Z">
          <w:r w:rsidR="00674718" w:rsidDel="00832542">
            <w:delText>,</w:delText>
          </w:r>
        </w:del>
      </w:ins>
      <w:del w:id="647" w:author="dugalh" w:date="2017-04-16T14:55:00Z">
        <w:r w:rsidDel="00832542">
          <w:delText xml:space="preserve"> the only texture feature in the best eight clusters.  </w:delText>
        </w:r>
        <w:commentRangeStart w:id="648"/>
        <w:commentRangeStart w:id="649"/>
        <w:r w:rsidDel="00832542">
          <w:delText>Measures of vegetation texture are sensitive to shadow variations</w:delText>
        </w:r>
      </w:del>
      <w:ins w:id="650" w:author="Adriaan Van Niekerk" w:date="2017-03-05T11:48:00Z">
        <w:del w:id="651" w:author="dugalh" w:date="2017-04-16T14:55:00Z">
          <w:r w:rsidR="00674718" w:rsidDel="00832542">
            <w:delText>,</w:delText>
          </w:r>
        </w:del>
      </w:ins>
      <w:del w:id="652" w:author="dugalh" w:date="2017-04-16T14:55:00Z">
        <w:r w:rsidDel="00832542">
          <w:delText xml:space="preserve"> which</w:delText>
        </w:r>
      </w:del>
      <w:ins w:id="653" w:author="Adriaan Van Niekerk" w:date="2017-03-05T11:48:00Z">
        <w:del w:id="654" w:author="dugalh" w:date="2017-04-16T14:55:00Z">
          <w:r w:rsidR="00674718" w:rsidDel="00832542">
            <w:delText xml:space="preserve"> </w:delText>
          </w:r>
        </w:del>
      </w:ins>
      <w:ins w:id="655" w:author="Adriaan Van Niekerk" w:date="2017-03-05T11:49:00Z">
        <w:del w:id="656" w:author="dugalh" w:date="2017-04-16T14:55:00Z">
          <w:r w:rsidR="00674718" w:rsidDel="00832542">
            <w:delText>are unavoidable in aerial imagery</w:delText>
          </w:r>
        </w:del>
      </w:ins>
      <w:del w:id="657" w:author="dugalh" w:date="2017-04-16T14:55:00Z">
        <w:r w:rsidDel="00832542">
          <w:delText xml:space="preserve">, </w:delText>
        </w:r>
        <w:commentRangeStart w:id="658"/>
        <w:r w:rsidDel="00832542">
          <w:delText>due to the long flight times and varying sun angle</w:delText>
        </w:r>
        <w:commentRangeEnd w:id="658"/>
        <w:r w:rsidR="00643191" w:rsidDel="00832542">
          <w:rPr>
            <w:rStyle w:val="CommentReference"/>
          </w:rPr>
          <w:commentReference w:id="658"/>
        </w:r>
        <w:r w:rsidDel="00832542">
          <w:delText xml:space="preserve">, are an unavoidable attribute of aerial imagery.  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At the 0.5m image resolution, texture will be descriptive of bush clumps more than individual </w:delText>
        </w:r>
        <w:r w:rsidR="0084644E" w:rsidRPr="0084644E" w:rsidDel="00832542">
          <w:delText>Spekboom</w:delText>
        </w:r>
        <w:r w:rsidDel="00832542">
          <w:delText xml:space="preserve"> plants.  The bush clumps vary significantly in their composition and character with habitat and level of degradation.  Due to the bush clump variation, shadow variation and sliding window issues discussed, it is not surprising that texture features are largely absent from the informative clusters.    </w:delText>
        </w:r>
        <w:commentRangeEnd w:id="648"/>
        <w:r w:rsidR="00674718" w:rsidDel="00832542">
          <w:rPr>
            <w:rStyle w:val="CommentReference"/>
          </w:rPr>
          <w:commentReference w:id="648"/>
        </w:r>
      </w:del>
      <w:commentRangeEnd w:id="649"/>
      <w:r w:rsidR="00FF6F5A">
        <w:rPr>
          <w:rStyle w:val="CommentReference"/>
        </w:rPr>
        <w:commentReference w:id="649"/>
      </w:r>
    </w:p>
    <w:p w14:paraId="29A534BD" w14:textId="2A5D07D4" w:rsidR="00D61588" w:rsidDel="00832542" w:rsidRDefault="00D61588" w:rsidP="00F65796">
      <w:pPr>
        <w:spacing w:line="360" w:lineRule="auto"/>
        <w:jc w:val="both"/>
        <w:rPr>
          <w:del w:id="659" w:author="dugalh" w:date="2017-04-16T14:55:00Z"/>
        </w:rPr>
      </w:pPr>
    </w:p>
    <w:p w14:paraId="41E4F646" w14:textId="3B7796BE" w:rsidR="00D61588" w:rsidDel="00832542" w:rsidRDefault="00D61588" w:rsidP="007E73AF">
      <w:pPr>
        <w:spacing w:line="360" w:lineRule="auto"/>
        <w:jc w:val="both"/>
        <w:rPr>
          <w:del w:id="660" w:author="dugalh" w:date="2017-04-16T14:55:00Z"/>
        </w:rPr>
      </w:pPr>
      <w:commentRangeStart w:id="661"/>
      <w:commentRangeStart w:id="662"/>
      <w:del w:id="663" w:author="dugalh" w:date="2017-04-16T14:55:00Z">
        <w:r w:rsidDel="00832542">
          <w:delText xml:space="preserve">The importance of bN is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w:delText>
        </w:r>
        <w:r w:rsidR="0096447A" w:rsidDel="00832542">
          <w:delText xml:space="preserve">In their tree mapping study, </w:delText>
        </w:r>
        <w:r w:rsidR="0012318C" w:rsidDel="00832542">
          <w:fldChar w:fldCharType="begin" w:fldLock="1"/>
        </w:r>
        <w:r w:rsidR="0096447A" w:rsidDel="00832542">
          <w:del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delInstrText>
        </w:r>
        <w:r w:rsidR="0012318C" w:rsidDel="00832542">
          <w:fldChar w:fldCharType="separate"/>
        </w:r>
        <w:r w:rsidR="0012318C" w:rsidRPr="0012318C" w:rsidDel="00832542">
          <w:rPr>
            <w:noProof/>
          </w:rPr>
          <w:delText xml:space="preserve">Key et al. </w:delText>
        </w:r>
        <w:r w:rsidR="0096447A" w:rsidDel="00832542">
          <w:rPr>
            <w:noProof/>
          </w:rPr>
          <w:delText>(</w:delText>
        </w:r>
        <w:r w:rsidR="0012318C" w:rsidRPr="0012318C" w:rsidDel="00832542">
          <w:rPr>
            <w:noProof/>
          </w:rPr>
          <w:delText>2001)</w:delText>
        </w:r>
        <w:r w:rsidR="0012318C" w:rsidDel="00832542">
          <w:fldChar w:fldCharType="end"/>
        </w:r>
        <w:r w:rsidR="0096447A" w:rsidDel="00832542">
          <w:delText xml:space="preserve"> also found the blue band to be valuable due to its insensitivity to shadowing issues.</w:delText>
        </w:r>
        <w:commentRangeEnd w:id="661"/>
        <w:r w:rsidR="00674718" w:rsidDel="00832542">
          <w:rPr>
            <w:rStyle w:val="CommentReference"/>
          </w:rPr>
          <w:commentReference w:id="661"/>
        </w:r>
      </w:del>
      <w:commentRangeEnd w:id="662"/>
      <w:r w:rsidR="00FF6F5A">
        <w:rPr>
          <w:rStyle w:val="CommentReference"/>
        </w:rPr>
        <w:commentReference w:id="662"/>
      </w:r>
    </w:p>
    <w:p w14:paraId="07C8BD71" w14:textId="75DEC339" w:rsidR="00D61588" w:rsidDel="00832542" w:rsidRDefault="00D61588" w:rsidP="007E73AF">
      <w:pPr>
        <w:spacing w:line="360" w:lineRule="auto"/>
        <w:jc w:val="both"/>
        <w:rPr>
          <w:del w:id="664" w:author="dugalh" w:date="2017-04-16T14:55:00Z"/>
        </w:rPr>
      </w:pPr>
    </w:p>
    <w:p w14:paraId="3B183BA4" w14:textId="59A5B1EB" w:rsidR="00D61588" w:rsidRDefault="00D61588" w:rsidP="0099600B">
      <w:pPr>
        <w:spacing w:line="360" w:lineRule="auto"/>
        <w:jc w:val="both"/>
      </w:pPr>
      <w:commentRangeStart w:id="665"/>
      <w:commentRangeStart w:id="666"/>
      <w:del w:id="667" w:author="dugalh" w:date="2017-04-16T14:55:00Z">
        <w:r w:rsidDel="00832542">
          <w:delText xml:space="preserve">It makes sense that </w:delText>
        </w:r>
        <w:commentRangeEnd w:id="665"/>
        <w:r w:rsidR="00674718" w:rsidDel="00832542">
          <w:rPr>
            <w:rStyle w:val="CommentReference"/>
          </w:rPr>
          <w:commentReference w:id="665"/>
        </w:r>
      </w:del>
      <w:commentRangeEnd w:id="666"/>
      <w:r w:rsidR="00FF6F5A">
        <w:rPr>
          <w:rStyle w:val="CommentReference"/>
        </w:rPr>
        <w:commentReference w:id="666"/>
      </w:r>
      <w:del w:id="668" w:author="dugalh" w:date="2017-04-16T14:55:00Z">
        <w:r w:rsidDel="00832542">
          <w:delText>gN, its mean and its median form their own cluster as intuitively</w:delText>
        </w:r>
        <w:r w:rsidR="0039290A" w:rsidDel="00832542">
          <w:delText>,</w:delText>
        </w:r>
        <w:r w:rsidDel="00832542">
          <w:delText xml:space="preserve"> this is an informative feature for vegetation.  The mean sliding window feature, median sliding window feature and source feature operated on by those sliding windows are strongly correlated with each other as is expected.  </w:delText>
        </w:r>
      </w:del>
    </w:p>
    <w:p w14:paraId="2BB4E722" w14:textId="77777777" w:rsidR="00D61588" w:rsidRDefault="00D61588" w:rsidP="00D61588">
      <w:pPr>
        <w:keepNext/>
        <w:keepLines/>
      </w:pPr>
    </w:p>
    <w:p w14:paraId="5613D40C" w14:textId="67698383" w:rsidR="00D61588" w:rsidRDefault="00D61588" w:rsidP="00D61588">
      <w:pPr>
        <w:pStyle w:val="1Tablecaption"/>
      </w:pPr>
      <w:bookmarkStart w:id="669" w:name="_Ref395121413"/>
      <w:bookmarkStart w:id="670" w:name="_Toc394582241"/>
      <w:bookmarkStart w:id="671" w:name="_Toc448324340"/>
      <w:r>
        <w:t xml:space="preserve">Table </w:t>
      </w:r>
      <w:r w:rsidR="00F4774D">
        <w:fldChar w:fldCharType="begin"/>
      </w:r>
      <w:r w:rsidR="00F4774D">
        <w:instrText xml:space="preserve"> SEQ Table \* ARABIC </w:instrText>
      </w:r>
      <w:r w:rsidR="00F4774D">
        <w:fldChar w:fldCharType="separate"/>
      </w:r>
      <w:r w:rsidR="00832542">
        <w:rPr>
          <w:noProof/>
        </w:rPr>
        <w:t>5</w:t>
      </w:r>
      <w:r w:rsidR="00F4774D">
        <w:fldChar w:fldCharType="end"/>
      </w:r>
      <w:bookmarkEnd w:id="669"/>
      <w:r>
        <w:t xml:space="preserve">   Ranked clusters</w:t>
      </w:r>
      <w:bookmarkEnd w:id="670"/>
      <w:bookmarkEnd w:id="671"/>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77777777" w:rsidR="00D61588" w:rsidRPr="008E0C3A" w:rsidRDefault="00D61588" w:rsidP="007C5F60">
            <w:pPr>
              <w:pStyle w:val="1TableText"/>
              <w:tabs>
                <w:tab w:val="num" w:pos="993"/>
              </w:tabs>
              <w:spacing w:before="0" w:after="0"/>
            </w:pPr>
            <w:r w:rsidRPr="008E0C3A">
              <w:t>Rank.</w:t>
            </w:r>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60F561EA" w:rsidR="00D61588" w:rsidRPr="008E0C3A" w:rsidRDefault="00D61588" w:rsidP="007C5F60">
            <w:pPr>
              <w:rPr>
                <w:sz w:val="16"/>
              </w:rPr>
            </w:pPr>
            <w:proofErr w:type="spellStart"/>
            <w:r w:rsidRPr="008E0C3A">
              <w:rPr>
                <w:sz w:val="16"/>
              </w:rPr>
              <w:t>rN</w:t>
            </w:r>
            <w:proofErr w:type="spellEnd"/>
            <w:r w:rsidRPr="008E0C3A">
              <w:rPr>
                <w:sz w:val="16"/>
              </w:rPr>
              <w:t xml:space="preserve">, </w:t>
            </w:r>
            <w:proofErr w:type="spellStart"/>
            <w:r w:rsidRPr="008E0C3A">
              <w:rPr>
                <w:sz w:val="16"/>
              </w:rPr>
              <w:t>nirN</w:t>
            </w:r>
            <w:proofErr w:type="spellEnd"/>
            <w:r w:rsidRPr="008E0C3A">
              <w:rPr>
                <w:sz w:val="16"/>
              </w:rPr>
              <w:t xml:space="preserve">, NDVI, RVI, tc2, pc2, </w:t>
            </w:r>
            <w:del w:id="672" w:author="dugalh" w:date="2017-05-04T16:49:00Z">
              <w:r w:rsidRPr="008E0C3A" w:rsidDel="003B0CDA">
                <w:rPr>
                  <w:sz w:val="16"/>
                </w:rPr>
                <w:delText>rc</w:delText>
              </w:r>
            </w:del>
            <w:ins w:id="673" w:author="dugalh" w:date="2017-05-04T16:49:00Z">
              <w:r w:rsidR="003B0CDA">
                <w:rPr>
                  <w:sz w:val="16"/>
                </w:rPr>
                <w:t>nc</w:t>
              </w:r>
            </w:ins>
            <w:r w:rsidRPr="008E0C3A">
              <w:rPr>
                <w:sz w:val="16"/>
              </w:rPr>
              <w:t xml:space="preserve">1, </w:t>
            </w:r>
            <w:proofErr w:type="spellStart"/>
            <w:r w:rsidRPr="008E0C3A">
              <w:rPr>
                <w:sz w:val="16"/>
              </w:rPr>
              <w:t>MeanRVI</w:t>
            </w:r>
            <w:proofErr w:type="spellEnd"/>
            <w:r w:rsidRPr="008E0C3A">
              <w:rPr>
                <w:sz w:val="16"/>
              </w:rPr>
              <w:t xml:space="preserve">, </w:t>
            </w:r>
            <w:proofErr w:type="spellStart"/>
            <w:r w:rsidRPr="008E0C3A">
              <w:rPr>
                <w:sz w:val="16"/>
              </w:rPr>
              <w:t>MedianRVI</w:t>
            </w:r>
            <w:proofErr w:type="spellEnd"/>
            <w:r w:rsidRPr="008E0C3A">
              <w:rPr>
                <w:sz w:val="16"/>
              </w:rPr>
              <w:t xml:space="preserve">, </w:t>
            </w:r>
            <w:proofErr w:type="spellStart"/>
            <w:r w:rsidRPr="008E0C3A">
              <w:rPr>
                <w:sz w:val="16"/>
              </w:rPr>
              <w:t>MeanNDVI</w:t>
            </w:r>
            <w:proofErr w:type="spellEnd"/>
            <w:r w:rsidRPr="008E0C3A">
              <w:rPr>
                <w:sz w:val="16"/>
              </w:rPr>
              <w:t xml:space="preserve">, </w:t>
            </w:r>
            <w:proofErr w:type="spellStart"/>
            <w:r w:rsidRPr="008E0C3A">
              <w:rPr>
                <w:sz w:val="16"/>
              </w:rPr>
              <w:t>MedianNDVI</w:t>
            </w:r>
            <w:proofErr w:type="spellEnd"/>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proofErr w:type="spellStart"/>
            <w:r w:rsidRPr="008E0C3A">
              <w:rPr>
                <w:sz w:val="16"/>
              </w:rPr>
              <w:t>gN</w:t>
            </w:r>
            <w:proofErr w:type="spellEnd"/>
            <w:r w:rsidRPr="008E0C3A">
              <w:rPr>
                <w:sz w:val="16"/>
              </w:rPr>
              <w:t xml:space="preserve">, </w:t>
            </w:r>
            <w:proofErr w:type="spellStart"/>
            <w:r w:rsidRPr="008E0C3A">
              <w:rPr>
                <w:sz w:val="16"/>
              </w:rPr>
              <w:t>MeanGn</w:t>
            </w:r>
            <w:proofErr w:type="spellEnd"/>
            <w:r w:rsidRPr="008E0C3A">
              <w:rPr>
                <w:sz w:val="16"/>
              </w:rPr>
              <w:t xml:space="preserve">, </w:t>
            </w:r>
            <w:proofErr w:type="spellStart"/>
            <w:r w:rsidRPr="008E0C3A">
              <w:rPr>
                <w:sz w:val="16"/>
              </w:rPr>
              <w:t>MedianGn</w:t>
            </w:r>
            <w:proofErr w:type="spellEnd"/>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proofErr w:type="spellStart"/>
            <w:r w:rsidRPr="008E0C3A">
              <w:rPr>
                <w:sz w:val="16"/>
              </w:rPr>
              <w:t>bN</w:t>
            </w:r>
            <w:proofErr w:type="spellEnd"/>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206B3365" w:rsidR="00D61588" w:rsidRPr="008E0C3A" w:rsidRDefault="00D61588" w:rsidP="007C5F60">
            <w:pPr>
              <w:rPr>
                <w:sz w:val="16"/>
              </w:rPr>
            </w:pPr>
            <w:del w:id="674" w:author="dugalh" w:date="2017-05-04T16:49:00Z">
              <w:r w:rsidRPr="008E0C3A" w:rsidDel="003B0CDA">
                <w:rPr>
                  <w:sz w:val="16"/>
                </w:rPr>
                <w:delText>rc</w:delText>
              </w:r>
            </w:del>
            <w:ins w:id="675" w:author="dugalh" w:date="2017-05-04T16:49:00Z">
              <w:r w:rsidR="003B0CDA">
                <w:rPr>
                  <w:sz w:val="16"/>
                </w:rPr>
                <w:t>nc</w:t>
              </w:r>
            </w:ins>
            <w:r w:rsidRPr="008E0C3A">
              <w:rPr>
                <w:sz w:val="16"/>
              </w:rPr>
              <w:t xml:space="preserve">2, </w:t>
            </w:r>
            <w:del w:id="676" w:author="dugalh" w:date="2017-05-04T16:49:00Z">
              <w:r w:rsidRPr="008E0C3A" w:rsidDel="003B0CDA">
                <w:rPr>
                  <w:sz w:val="16"/>
                </w:rPr>
                <w:delText>rc</w:delText>
              </w:r>
            </w:del>
            <w:ins w:id="677" w:author="dugalh" w:date="2017-05-04T16:49:00Z">
              <w:r w:rsidR="003B0CDA">
                <w:rPr>
                  <w:sz w:val="16"/>
                </w:rPr>
                <w:t>nc</w:t>
              </w:r>
            </w:ins>
            <w:r w:rsidRPr="008E0C3A">
              <w:rPr>
                <w:sz w:val="16"/>
              </w:rPr>
              <w:t>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41A0CE88" w:rsidR="00D61588" w:rsidRPr="008E0C3A" w:rsidRDefault="00D61588" w:rsidP="007C5F60">
            <w:pPr>
              <w:rPr>
                <w:sz w:val="16"/>
              </w:rPr>
            </w:pPr>
            <w:r w:rsidRPr="008E0C3A">
              <w:rPr>
                <w:sz w:val="16"/>
              </w:rPr>
              <w:t xml:space="preserve">tc4, </w:t>
            </w:r>
            <w:del w:id="678" w:author="dugalh" w:date="2017-05-04T16:48:00Z">
              <w:r w:rsidRPr="008E0C3A" w:rsidDel="003B0CDA">
                <w:rPr>
                  <w:sz w:val="16"/>
                </w:rPr>
                <w:delText>rc</w:delText>
              </w:r>
            </w:del>
            <w:ins w:id="679" w:author="dugalh" w:date="2017-05-04T16:48:00Z">
              <w:r w:rsidR="003B0CDA">
                <w:rPr>
                  <w:sz w:val="16"/>
                </w:rPr>
                <w:t>nc</w:t>
              </w:r>
            </w:ins>
            <w:r w:rsidRPr="008E0C3A">
              <w:rPr>
                <w:sz w:val="16"/>
              </w:rPr>
              <w:t xml:space="preserve">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proofErr w:type="spellStart"/>
            <w:r w:rsidRPr="008E0C3A">
              <w:rPr>
                <w:sz w:val="16"/>
              </w:rPr>
              <w:t>EntropyRVI</w:t>
            </w:r>
            <w:proofErr w:type="spellEnd"/>
            <w:r w:rsidRPr="008E0C3A">
              <w:rPr>
                <w:sz w:val="16"/>
              </w:rPr>
              <w:t xml:space="preserve">, </w:t>
            </w:r>
            <w:proofErr w:type="spellStart"/>
            <w:r w:rsidRPr="008E0C3A">
              <w:rPr>
                <w:sz w:val="16"/>
              </w:rPr>
              <w:t>StdRVI</w:t>
            </w:r>
            <w:proofErr w:type="spellEnd"/>
            <w:r w:rsidRPr="008E0C3A">
              <w:rPr>
                <w:sz w:val="16"/>
              </w:rPr>
              <w:t xml:space="preserve">, </w:t>
            </w:r>
            <w:proofErr w:type="spellStart"/>
            <w:r w:rsidRPr="008E0C3A">
              <w:rPr>
                <w:sz w:val="16"/>
              </w:rPr>
              <w:t>EntropyNDVI</w:t>
            </w:r>
            <w:proofErr w:type="spellEnd"/>
            <w:r w:rsidRPr="008E0C3A">
              <w:rPr>
                <w:sz w:val="16"/>
              </w:rPr>
              <w:t xml:space="preserve">, </w:t>
            </w:r>
            <w:proofErr w:type="spellStart"/>
            <w:r w:rsidRPr="008E0C3A">
              <w:rPr>
                <w:sz w:val="16"/>
              </w:rPr>
              <w:t>StdNDVI</w:t>
            </w:r>
            <w:proofErr w:type="spellEnd"/>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proofErr w:type="spellStart"/>
            <w:r w:rsidRPr="008E0C3A">
              <w:rPr>
                <w:sz w:val="16"/>
              </w:rPr>
              <w:t>EntropyGn</w:t>
            </w:r>
            <w:proofErr w:type="spellEnd"/>
            <w:r w:rsidRPr="008E0C3A">
              <w:rPr>
                <w:sz w:val="16"/>
              </w:rPr>
              <w:t xml:space="preserve">, </w:t>
            </w:r>
            <w:proofErr w:type="spellStart"/>
            <w:r w:rsidRPr="008E0C3A">
              <w:rPr>
                <w:sz w:val="16"/>
              </w:rPr>
              <w:t>StdGn</w:t>
            </w:r>
            <w:proofErr w:type="spellEnd"/>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proofErr w:type="spellStart"/>
            <w:r w:rsidRPr="008E0C3A">
              <w:rPr>
                <w:sz w:val="16"/>
              </w:rPr>
              <w:t>SkewnessRVI</w:t>
            </w:r>
            <w:proofErr w:type="spellEnd"/>
            <w:r w:rsidRPr="008E0C3A">
              <w:rPr>
                <w:sz w:val="16"/>
              </w:rPr>
              <w:t xml:space="preserve">, </w:t>
            </w:r>
            <w:proofErr w:type="spellStart"/>
            <w:r w:rsidRPr="008E0C3A">
              <w:rPr>
                <w:sz w:val="16"/>
              </w:rPr>
              <w:t>SkewnessNDVI</w:t>
            </w:r>
            <w:proofErr w:type="spellEnd"/>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proofErr w:type="spellStart"/>
            <w:r w:rsidRPr="008E0C3A">
              <w:rPr>
                <w:sz w:val="16"/>
              </w:rPr>
              <w:t>SkewnessGn</w:t>
            </w:r>
            <w:proofErr w:type="spellEnd"/>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proofErr w:type="spellStart"/>
            <w:r w:rsidRPr="008E0C3A">
              <w:rPr>
                <w:sz w:val="16"/>
              </w:rPr>
              <w:t>KurtosisRVI</w:t>
            </w:r>
            <w:proofErr w:type="spellEnd"/>
            <w:r w:rsidRPr="008E0C3A">
              <w:rPr>
                <w:sz w:val="16"/>
              </w:rPr>
              <w:t xml:space="preserve">, </w:t>
            </w:r>
            <w:proofErr w:type="spellStart"/>
            <w:r w:rsidRPr="008E0C3A">
              <w:rPr>
                <w:sz w:val="16"/>
              </w:rPr>
              <w:t>KurtosisNDVI</w:t>
            </w:r>
            <w:proofErr w:type="spellEnd"/>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proofErr w:type="spellStart"/>
            <w:r w:rsidRPr="008E0C3A">
              <w:rPr>
                <w:sz w:val="16"/>
              </w:rPr>
              <w:t>KurtosisGn</w:t>
            </w:r>
            <w:proofErr w:type="spellEnd"/>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55B595E5" w:rsidR="00D61588" w:rsidRDefault="00D61588" w:rsidP="00D61588">
      <w:pPr>
        <w:spacing w:line="360" w:lineRule="auto"/>
        <w:jc w:val="both"/>
      </w:pPr>
      <w:del w:id="680" w:author="dugalh" w:date="2017-04-25T17:55:00Z">
        <w:r w:rsidDel="00FF6F5A">
          <w:delText>We selected t</w:delText>
        </w:r>
      </w:del>
      <w:ins w:id="681" w:author="dugalh" w:date="2017-04-25T17:55:00Z">
        <w:r w:rsidR="00FF6F5A">
          <w:t>T</w:t>
        </w:r>
      </w:ins>
      <w:r>
        <w:t xml:space="preserve">he </w:t>
      </w:r>
      <w:commentRangeStart w:id="682"/>
      <w:commentRangeStart w:id="683"/>
      <w:r>
        <w:t>NDVI</w:t>
      </w:r>
      <w:commentRangeEnd w:id="682"/>
      <w:r w:rsidR="00451F0C">
        <w:rPr>
          <w:rStyle w:val="CommentReference"/>
        </w:rPr>
        <w:commentReference w:id="682"/>
      </w:r>
      <w:commentRangeEnd w:id="683"/>
      <w:r w:rsidR="00832542">
        <w:rPr>
          <w:rStyle w:val="CommentReference"/>
        </w:rPr>
        <w:commentReference w:id="683"/>
      </w:r>
      <w:r>
        <w:t xml:space="preserve">, pc1, EntropyPc1, </w:t>
      </w:r>
      <w:proofErr w:type="spellStart"/>
      <w:proofErr w:type="gramStart"/>
      <w:r>
        <w:t>gN</w:t>
      </w:r>
      <w:proofErr w:type="spellEnd"/>
      <w:proofErr w:type="gramEnd"/>
      <w:r>
        <w:t xml:space="preserve">, </w:t>
      </w:r>
      <w:proofErr w:type="spellStart"/>
      <w:r>
        <w:t>bN</w:t>
      </w:r>
      <w:proofErr w:type="spellEnd"/>
      <w:r>
        <w:t xml:space="preserve"> and </w:t>
      </w:r>
      <w:del w:id="684" w:author="dugalh" w:date="2017-05-04T16:48:00Z">
        <w:r w:rsidDel="003B0CDA">
          <w:delText>rc</w:delText>
        </w:r>
      </w:del>
      <w:ins w:id="685" w:author="dugalh" w:date="2017-05-04T16:48:00Z">
        <w:r w:rsidR="003B0CDA">
          <w:t>nc</w:t>
        </w:r>
      </w:ins>
      <w:r>
        <w:t xml:space="preserve">2 features </w:t>
      </w:r>
      <w:ins w:id="686" w:author="dugalh" w:date="2017-04-25T17:55:00Z">
        <w:r w:rsidR="00FF6F5A">
          <w:t xml:space="preserve">were selected </w:t>
        </w:r>
      </w:ins>
      <w:r>
        <w:t xml:space="preserve">from the top six clusters.  </w:t>
      </w:r>
      <w:moveFromRangeStart w:id="687" w:author="dugalh" w:date="2017-04-16T15:07:00Z" w:name="move480118568"/>
      <w:moveFrom w:id="688" w:author="dugalh" w:date="2017-04-16T15:07:00Z">
        <w:r w:rsidDel="00A14171">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w:t>
        </w:r>
        <w:commentRangeStart w:id="689"/>
        <w:r w:rsidDel="00A14171">
          <w:t xml:space="preserve">This makes for a very significant improvement in computation time over the full feature set.  </w:t>
        </w:r>
        <w:commentRangeEnd w:id="689"/>
        <w:r w:rsidR="00451F0C" w:rsidDel="00A14171">
          <w:rPr>
            <w:rStyle w:val="CommentReference"/>
          </w:rPr>
          <w:commentReference w:id="689"/>
        </w:r>
      </w:moveFrom>
      <w:moveFromRangeEnd w:id="687"/>
    </w:p>
    <w:p w14:paraId="30372654" w14:textId="77777777" w:rsidR="00D61588" w:rsidRDefault="00D61588" w:rsidP="00D61588">
      <w:pPr>
        <w:spacing w:line="360" w:lineRule="auto"/>
        <w:jc w:val="both"/>
      </w:pPr>
    </w:p>
    <w:p w14:paraId="4EC61F09" w14:textId="520EAA18" w:rsidR="00D61588" w:rsidRDefault="00D61588" w:rsidP="00D3757C">
      <w:pPr>
        <w:pStyle w:val="Heading2"/>
      </w:pPr>
      <w:bookmarkStart w:id="690" w:name="_Toc394607659"/>
      <w:bookmarkStart w:id="691" w:name="_Toc448324321"/>
      <w:commentRangeStart w:id="692"/>
      <w:r>
        <w:t>Classification</w:t>
      </w:r>
      <w:bookmarkEnd w:id="690"/>
      <w:bookmarkEnd w:id="691"/>
      <w:commentRangeEnd w:id="692"/>
      <w:r w:rsidR="003638E8">
        <w:rPr>
          <w:rStyle w:val="CommentReference"/>
          <w:b w:val="0"/>
        </w:rPr>
        <w:commentReference w:id="692"/>
      </w:r>
      <w:ins w:id="693" w:author="dugalh" w:date="2017-04-16T17:36:00Z">
        <w:r w:rsidR="003638E8">
          <w:t xml:space="preserve"> and Canopy Cover Estimation </w:t>
        </w:r>
      </w:ins>
    </w:p>
    <w:bookmarkStart w:id="694" w:name="_Ref394403248"/>
    <w:moveFromRangeStart w:id="695" w:author="dugalh" w:date="2017-04-16T15:17:00Z" w:name="move480119206"/>
    <w:p w14:paraId="072996A0" w14:textId="0E55B831" w:rsidR="00D61588" w:rsidDel="007022E8" w:rsidRDefault="001179C5" w:rsidP="007022E8">
      <w:pPr>
        <w:spacing w:line="360" w:lineRule="auto"/>
        <w:jc w:val="both"/>
        <w:rPr>
          <w:del w:id="696" w:author="dugalh" w:date="2017-04-16T15:27:00Z"/>
        </w:rPr>
      </w:pPr>
      <w:moveFrom w:id="697" w:author="dugalh" w:date="2017-04-16T15:17:00Z">
        <w:r w:rsidDel="00F65796">
          <w:fldChar w:fldCharType="begin"/>
        </w:r>
        <w:r w:rsidDel="00F65796">
          <w:instrText xml:space="preserve"> REF _Ref395037028 \h </w:instrText>
        </w:r>
      </w:moveFrom>
      <w:del w:id="698" w:author="dugalh" w:date="2017-04-16T15:17:00Z"/>
      <w:moveFrom w:id="699" w:author="dugalh" w:date="2017-04-16T15:17:00Z">
        <w:r w:rsidDel="00F65796">
          <w:fldChar w:fldCharType="separate"/>
        </w:r>
        <w:r w:rsidDel="00F65796">
          <w:t xml:space="preserve">Table </w:t>
        </w:r>
        <w:r w:rsidDel="00F65796">
          <w:rPr>
            <w:noProof/>
          </w:rPr>
          <w:t>6</w:t>
        </w:r>
        <w:r w:rsidDel="00F65796">
          <w:fldChar w:fldCharType="end"/>
        </w:r>
        <w:r w:rsidR="00D71BBE" w:rsidDel="00F65796">
          <w:t xml:space="preserve"> details the parameter values </w:t>
        </w:r>
        <w:r w:rsidR="00760029" w:rsidDel="00F65796">
          <w:t>selected</w:t>
        </w:r>
        <w:r w:rsidR="00D71BBE" w:rsidDel="00F65796">
          <w:t xml:space="preserve"> for each classifier</w:t>
        </w:r>
        <w:r w:rsidDel="00F65796">
          <w:t xml:space="preserve">.  </w:t>
        </w:r>
        <w:commentRangeStart w:id="700"/>
        <w:r w:rsidR="009379C8" w:rsidDel="00F65796">
          <w:t>Descriptions of the</w:t>
        </w:r>
        <w:r w:rsidR="00D71BBE" w:rsidDel="00F65796">
          <w:t xml:space="preserve"> parameters can be found in the OpenCV documentation </w:t>
        </w:r>
        <w:r w:rsidR="00D71BBE" w:rsidDel="00F65796">
          <w:fldChar w:fldCharType="begin" w:fldLock="1"/>
        </w:r>
        <w:r w:rsidR="0012318C" w:rsidDel="00F65796">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D71BBE" w:rsidDel="00F65796">
          <w:fldChar w:fldCharType="separate"/>
        </w:r>
        <w:r w:rsidR="00D71BBE" w:rsidRPr="00925D5C" w:rsidDel="00F65796">
          <w:rPr>
            <w:noProof/>
          </w:rPr>
          <w:t>(OpenCV Development Team, 2014)</w:t>
        </w:r>
        <w:r w:rsidR="00D71BBE" w:rsidDel="00F65796">
          <w:fldChar w:fldCharType="end"/>
        </w:r>
        <w:r w:rsidR="00D71BBE" w:rsidDel="00F65796">
          <w:t xml:space="preserve">.   </w:t>
        </w:r>
        <w:commentRangeEnd w:id="700"/>
        <w:r w:rsidR="00454A02" w:rsidDel="00F65796">
          <w:rPr>
            <w:rStyle w:val="CommentReference"/>
          </w:rPr>
          <w:commentReference w:id="700"/>
        </w:r>
      </w:moveFrom>
      <w:moveFromRangeEnd w:id="695"/>
      <w:r w:rsidR="00D61588">
        <w:fldChar w:fldCharType="begin"/>
      </w:r>
      <w:r w:rsidR="00D61588">
        <w:instrText xml:space="preserve"> REF _Ref394945112 \h </w:instrText>
      </w:r>
      <w:r w:rsidR="00D61588">
        <w:fldChar w:fldCharType="separate"/>
      </w:r>
      <w:r>
        <w:t xml:space="preserve">Table </w:t>
      </w:r>
      <w:r>
        <w:rPr>
          <w:noProof/>
        </w:rPr>
        <w:t>7</w:t>
      </w:r>
      <w:r w:rsidR="00D61588">
        <w:fldChar w:fldCharType="end"/>
      </w:r>
      <w:r w:rsidR="00D61588">
        <w:t xml:space="preserve"> compares the performance of the candidate classifiers.  The table results </w:t>
      </w:r>
      <w:proofErr w:type="gramStart"/>
      <w:r w:rsidR="00D61588">
        <w:t>are sorted</w:t>
      </w:r>
      <w:proofErr w:type="gramEnd"/>
      <w:r w:rsidR="00D61588">
        <w:t xml:space="preserve"> according to the Mean Absolute canopy cover Error (MAE) in the last column.  Of the performance </w:t>
      </w:r>
      <w:r w:rsidR="00D61588">
        <w:lastRenderedPageBreak/>
        <w:t xml:space="preserve">measures in the table, this is the only one evaluated against the </w:t>
      </w:r>
      <w:del w:id="701" w:author="dugalh" w:date="2017-04-16T17:23:00Z">
        <w:r w:rsidR="00D61588" w:rsidDel="00844D0F">
          <w:delText>field ground truth</w:delText>
        </w:r>
      </w:del>
      <w:ins w:id="702" w:author="dugalh" w:date="2017-04-16T17:23:00Z">
        <w:r w:rsidR="00844D0F">
          <w:t>in situ canopy cover data</w:t>
        </w:r>
      </w:ins>
      <w:r w:rsidR="00D61588">
        <w:t xml:space="preserve">, the rest </w:t>
      </w:r>
      <w:proofErr w:type="gramStart"/>
      <w:r w:rsidR="00D61588">
        <w:t>were evaluated</w:t>
      </w:r>
      <w:proofErr w:type="gramEnd"/>
      <w:r w:rsidR="00D61588">
        <w:t xml:space="preserve"> against the </w:t>
      </w:r>
      <w:del w:id="703" w:author="dugalh" w:date="2017-04-16T17:23:00Z">
        <w:r w:rsidR="00D61588" w:rsidDel="00844D0F">
          <w:delText>image ground truth</w:delText>
        </w:r>
      </w:del>
      <w:ins w:id="704" w:author="dugalh" w:date="2017-04-16T17:23:00Z">
        <w:r w:rsidR="00844D0F">
          <w:t>labelled pixel data</w:t>
        </w:r>
      </w:ins>
      <w:r w:rsidR="00D61588">
        <w:t xml:space="preserve">.  </w:t>
      </w:r>
      <w:r w:rsidR="008C0684">
        <w:rPr>
          <w:rStyle w:val="CommentReference"/>
        </w:rPr>
        <w:commentReference w:id="705"/>
      </w:r>
      <w:r w:rsidR="00D61588">
        <w:t xml:space="preserve"> </w:t>
      </w:r>
      <w:r w:rsidR="00226C57">
        <w:t>T</w:t>
      </w:r>
      <w:r w:rsidR="00D61588">
        <w:t>hree</w:t>
      </w:r>
      <w:r w:rsidR="000C2698">
        <w:t>-</w:t>
      </w:r>
      <w:r w:rsidR="00D61588">
        <w:t xml:space="preserve"> and two</w:t>
      </w:r>
      <w:r w:rsidR="000C2698">
        <w:t>-</w:t>
      </w:r>
      <w:r w:rsidR="00D61588">
        <w:t xml:space="preserve">class errors are reported as the class prior weighted errors i.e. the mean of the errors of omission.  Cohen’s Kappa and </w:t>
      </w:r>
      <w:proofErr w:type="gramStart"/>
      <w:r w:rsidR="00D61588">
        <w:t>consumer’s</w:t>
      </w:r>
      <w:proofErr w:type="gramEnd"/>
      <w:r w:rsidR="00D61588">
        <w:t xml:space="preserve"> and producer’s accuracies are given for the two</w:t>
      </w:r>
      <w:r w:rsidR="000C2698">
        <w:t>-</w:t>
      </w:r>
      <w:r w:rsidR="00D61588">
        <w:t xml:space="preserve">class case.  </w:t>
      </w:r>
      <w:commentRangeStart w:id="706"/>
      <w:del w:id="707" w:author="dugalh" w:date="2017-04-16T15:27:00Z">
        <w:r w:rsidR="00D61588" w:rsidDel="007022E8">
          <w:delText xml:space="preserve">With the exception of the Bayes Normal classifier, the classifiers’ performance </w:delText>
        </w:r>
        <w:r w:rsidR="000C2698" w:rsidDel="007022E8">
          <w:delText>was</w:delText>
        </w:r>
        <w:r w:rsidR="00D61588" w:rsidDel="007022E8">
          <w:delText xml:space="preserve"> remarkably good.  </w:delText>
        </w:r>
        <w:r w:rsidR="000C2698" w:rsidDel="007022E8">
          <w:delText>T</w:delText>
        </w:r>
        <w:r w:rsidR="00D61588" w:rsidDel="007022E8">
          <w:delText>he performance</w:delText>
        </w:r>
        <w:r w:rsidR="000C2698" w:rsidDel="007022E8">
          <w:delText>s</w:delText>
        </w:r>
        <w:r w:rsidR="00D61588" w:rsidDel="007022E8">
          <w:delText xml:space="preserve"> of the </w:delText>
        </w:r>
        <w:r w:rsidR="00C22C18" w:rsidDel="007022E8">
          <w:delText>kNN</w:delText>
        </w:r>
        <w:r w:rsidR="00D61588" w:rsidDel="007022E8">
          <w:delText xml:space="preserve"> and decision tree classifiers </w:delText>
        </w:r>
        <w:r w:rsidR="000C2698" w:rsidDel="007022E8">
          <w:delText xml:space="preserve">are </w:delText>
        </w:r>
        <w:r w:rsidR="00D61588" w:rsidDel="007022E8">
          <w:delText xml:space="preserve">as good as or better than the more complex SVM and random forest classifiers.  The excellent performance of a diverse group of classifiers </w:delText>
        </w:r>
        <w:r w:rsidR="000C2698" w:rsidDel="007022E8">
          <w:delText xml:space="preserve">suggests that </w:delText>
        </w:r>
        <w:r w:rsidR="00D61588" w:rsidDel="007022E8">
          <w:delText>an informative feature set</w:delText>
        </w:r>
        <w:r w:rsidR="000C2698" w:rsidDel="007022E8">
          <w:delText xml:space="preserve"> was selected</w:delText>
        </w:r>
        <w:r w:rsidR="00D61588" w:rsidDel="007022E8">
          <w:delText>.  The notably poorer performance of the Bayes Normal classifier implies the classes are not normally distributed.  The three</w:delText>
        </w:r>
        <w:r w:rsidR="000C2698" w:rsidDel="007022E8">
          <w:delText>-</w:delText>
        </w:r>
        <w:r w:rsidR="00D61588" w:rsidDel="007022E8">
          <w:delText xml:space="preserve">class errors are </w:delText>
        </w:r>
        <w:r w:rsidR="000C2698" w:rsidDel="007022E8">
          <w:delText xml:space="preserve">larger </w:delText>
        </w:r>
        <w:r w:rsidR="00D61588" w:rsidDel="007022E8">
          <w:delText xml:space="preserve">than the </w:delText>
        </w:r>
        <w:r w:rsidR="00745C69" w:rsidDel="007022E8">
          <w:delText>two-class</w:delText>
        </w:r>
        <w:r w:rsidR="00D61588" w:rsidDel="007022E8">
          <w:delText xml:space="preserve"> errors due the </w:delText>
        </w:r>
        <w:commentRangeStart w:id="708"/>
        <w:r w:rsidR="00D61588" w:rsidDel="007022E8">
          <w:delText xml:space="preserve">Tree class overlapping </w:delText>
        </w:r>
        <w:commentRangeEnd w:id="708"/>
        <w:r w:rsidR="00745C69" w:rsidDel="007022E8">
          <w:rPr>
            <w:rStyle w:val="CommentReference"/>
          </w:rPr>
          <w:commentReference w:id="708"/>
        </w:r>
        <w:r w:rsidR="000C2698" w:rsidDel="007022E8">
          <w:delText xml:space="preserve">substantially </w:delText>
        </w:r>
        <w:r w:rsidR="00D61588" w:rsidDel="007022E8">
          <w:delText xml:space="preserve">with the Background class.  Errors due to Tree samples being assigned to the Background class, and vice versa, </w:delText>
        </w:r>
        <w:r w:rsidR="000C2698" w:rsidDel="007022E8">
          <w:delText xml:space="preserve">are negated </w:delText>
        </w:r>
        <w:r w:rsidR="00D61588" w:rsidDel="007022E8">
          <w:delText xml:space="preserve">when the tree class is lumped into the Background class.  </w:delText>
        </w:r>
      </w:del>
    </w:p>
    <w:p w14:paraId="61842BC0" w14:textId="7F459E26" w:rsidR="00D61588" w:rsidDel="007022E8" w:rsidRDefault="00D61588" w:rsidP="007022E8">
      <w:pPr>
        <w:spacing w:line="360" w:lineRule="auto"/>
        <w:jc w:val="both"/>
        <w:rPr>
          <w:del w:id="709" w:author="dugalh" w:date="2017-04-16T15:27:00Z"/>
        </w:rPr>
      </w:pPr>
    </w:p>
    <w:p w14:paraId="268F445C" w14:textId="67A42BAF" w:rsidR="00D61588" w:rsidRDefault="00D61588" w:rsidP="007022E8">
      <w:pPr>
        <w:spacing w:line="360" w:lineRule="auto"/>
        <w:jc w:val="both"/>
      </w:pPr>
      <w:commentRangeStart w:id="710"/>
      <w:del w:id="711" w:author="dugalh" w:date="2017-04-16T15:27:00Z">
        <w:r w:rsidDel="007022E8">
          <w:delText xml:space="preserve">The canopy cover performance on the field ground truth data is </w:delText>
        </w:r>
        <w:commentRangeStart w:id="712"/>
        <w:r w:rsidDel="007022E8">
          <w:delText xml:space="preserve">less accurate than </w:delText>
        </w:r>
        <w:r w:rsidR="000B76CC" w:rsidDel="007022E8">
          <w:delText xml:space="preserve">would be expected from </w:delText>
        </w:r>
        <w:r w:rsidDel="007022E8">
          <w:delText>the per-pixel performance on the image ground truth data for all the classifiers</w:delText>
        </w:r>
        <w:commentRangeEnd w:id="712"/>
        <w:r w:rsidR="00454A02" w:rsidDel="007022E8">
          <w:rPr>
            <w:rStyle w:val="CommentReference"/>
          </w:rPr>
          <w:commentReference w:id="712"/>
        </w:r>
        <w:r w:rsidDel="007022E8">
          <w:delText xml:space="preserve">.  It is also apparent that </w:delText>
        </w:r>
        <w:r w:rsidR="000B76CC" w:rsidDel="007022E8">
          <w:delText xml:space="preserve">for each classifier, </w:delText>
        </w:r>
        <w:r w:rsidDel="007022E8">
          <w:delText>the two</w:delText>
        </w:r>
      </w:del>
      <w:ins w:id="713" w:author="Adriaan Van Niekerk" w:date="2017-03-05T12:05:00Z">
        <w:del w:id="714" w:author="dugalh" w:date="2017-04-16T15:27:00Z">
          <w:r w:rsidR="000C2698" w:rsidDel="007022E8">
            <w:delText>-</w:delText>
          </w:r>
        </w:del>
      </w:ins>
      <w:del w:id="715" w:author="dugalh" w:date="2017-04-16T15:27:00Z">
        <w:r w:rsidDel="007022E8">
          <w:delText xml:space="preserve"> class error and MAE</w:delText>
        </w:r>
        <w:r w:rsidR="000B76CC" w:rsidDel="007022E8">
          <w:delText xml:space="preserve">, </w:delText>
        </w:r>
        <w:r w:rsidDel="007022E8">
          <w:delText xml:space="preserve">are poorly correlated.  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image ground truth representivity of real class distributions and likely biased the image ground truth to be more separable compared to actual field data.  The field ground truth was made from a visual inspection on site which is approximate and subject to human error.  </w:delText>
        </w:r>
        <w:r w:rsidR="00130DEA" w:rsidDel="007022E8">
          <w:delText>T</w:delText>
        </w:r>
        <w:r w:rsidDel="007022E8">
          <w:delText xml:space="preserve">he bias of the image ground truth performance and inaccuracies in the field ground truth </w:delText>
        </w:r>
        <w:r w:rsidR="009379C8" w:rsidDel="007022E8">
          <w:delText>likely</w:delText>
        </w:r>
        <w:r w:rsidDel="007022E8">
          <w:delText xml:space="preserve"> explain the observed difference between image and field ground truth performances.  </w:delText>
        </w:r>
        <w:commentRangeEnd w:id="710"/>
        <w:r w:rsidR="00D37D2A" w:rsidDel="007022E8">
          <w:rPr>
            <w:rStyle w:val="CommentReference"/>
          </w:rPr>
          <w:commentReference w:id="710"/>
        </w:r>
        <w:r w:rsidR="000B0408" w:rsidDel="007022E8">
          <w:delText xml:space="preserve">The </w:delText>
        </w:r>
        <w:r w:rsidR="009379C8" w:rsidDel="007022E8">
          <w:delText xml:space="preserve">post classification </w:delText>
        </w:r>
        <w:r w:rsidR="000B0408" w:rsidDel="007022E8">
          <w:delText>morphological operations were found to improve accuracy on the field ground truth.</w:delText>
        </w:r>
      </w:del>
      <w:commentRangeEnd w:id="706"/>
      <w:r w:rsidR="002874D9">
        <w:rPr>
          <w:rStyle w:val="CommentReference"/>
        </w:rPr>
        <w:commentReference w:id="706"/>
      </w:r>
    </w:p>
    <w:p w14:paraId="2E590604" w14:textId="3C5A65BC" w:rsidR="00D61588" w:rsidDel="007E73AF" w:rsidRDefault="00D61588" w:rsidP="00D61588">
      <w:moveFromRangeStart w:id="716" w:author="dugalh" w:date="2017-04-16T15:19:00Z" w:name="move480119268"/>
    </w:p>
    <w:p w14:paraId="28488C2A" w14:textId="69833A80" w:rsidR="00D61588" w:rsidDel="007E73AF" w:rsidRDefault="00D61588" w:rsidP="00D61588">
      <w:pPr>
        <w:pStyle w:val="1Tablecaption"/>
      </w:pPr>
      <w:bookmarkStart w:id="717" w:name="_Ref395037028"/>
      <w:bookmarkStart w:id="718" w:name="_Toc448324341"/>
      <w:moveFrom w:id="719" w:author="dugalh" w:date="2017-04-16T15:19:00Z">
        <w:r w:rsidDel="007E73AF">
          <w:lastRenderedPageBreak/>
          <w:t xml:space="preserve">Table </w:t>
        </w:r>
        <w:r w:rsidR="00F4774D" w:rsidDel="007E73AF">
          <w:fldChar w:fldCharType="begin"/>
        </w:r>
        <w:r w:rsidR="00F4774D" w:rsidDel="007E73AF">
          <w:instrText xml:space="preserve"> SEQ Table \* ARABIC </w:instrText>
        </w:r>
        <w:r w:rsidR="00F4774D" w:rsidDel="007E73AF">
          <w:fldChar w:fldCharType="separate"/>
        </w:r>
        <w:r w:rsidR="00F4774D" w:rsidDel="007E73AF">
          <w:rPr>
            <w:noProof/>
          </w:rPr>
          <w:t>6</w:t>
        </w:r>
        <w:r w:rsidR="00F4774D" w:rsidDel="007E73AF">
          <w:fldChar w:fldCharType="end"/>
        </w:r>
        <w:bookmarkEnd w:id="717"/>
        <w:r w:rsidDel="007E73AF">
          <w:t xml:space="preserve">   </w:t>
        </w:r>
        <w:commentRangeStart w:id="720"/>
        <w:r w:rsidDel="007E73AF">
          <w:t>Classifier parameters</w:t>
        </w:r>
        <w:bookmarkEnd w:id="718"/>
        <w:commentRangeEnd w:id="720"/>
        <w:r w:rsidR="00454A02" w:rsidDel="007E73AF">
          <w:rPr>
            <w:rStyle w:val="CommentReference"/>
          </w:rPr>
          <w:commentReference w:id="720"/>
        </w:r>
      </w:moveFrom>
    </w:p>
    <w:tbl>
      <w:tblPr>
        <w:tblStyle w:val="MyThesisTable"/>
        <w:tblW w:w="9379" w:type="dxa"/>
        <w:tblLayout w:type="fixed"/>
        <w:tblLook w:val="01E0" w:firstRow="1" w:lastRow="1" w:firstColumn="1" w:lastColumn="1" w:noHBand="0" w:noVBand="0"/>
      </w:tblPr>
      <w:tblGrid>
        <w:gridCol w:w="1336"/>
        <w:gridCol w:w="8043"/>
      </w:tblGrid>
      <w:tr w:rsidR="00D61588" w:rsidRPr="00AB1F17" w:rsidDel="007E73AF" w14:paraId="305BA0E3" w14:textId="5C07C385"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235F064" w14:textId="3A1D06DE" w:rsidR="00D61588" w:rsidRPr="00AB1F17" w:rsidDel="007E73AF" w:rsidRDefault="00D61588" w:rsidP="007C5F60">
            <w:pPr>
              <w:spacing w:before="40" w:after="40" w:line="276" w:lineRule="auto"/>
              <w:jc w:val="center"/>
              <w:rPr>
                <w:rFonts w:cs="Arial"/>
                <w:sz w:val="16"/>
                <w:szCs w:val="16"/>
              </w:rPr>
            </w:pPr>
            <w:moveFrom w:id="721" w:author="dugalh" w:date="2017-04-16T15:19:00Z">
              <w:r w:rsidDel="007E73AF">
                <w:rPr>
                  <w:rFonts w:cs="Arial"/>
                  <w:sz w:val="16"/>
                  <w:szCs w:val="16"/>
                </w:rPr>
                <w:t>Classifier</w:t>
              </w:r>
            </w:moveFrom>
          </w:p>
        </w:tc>
        <w:tc>
          <w:tcPr>
            <w:tcW w:w="8043" w:type="dxa"/>
          </w:tcPr>
          <w:p w14:paraId="6A53EA97" w14:textId="069D4FB7" w:rsidR="00D61588" w:rsidDel="007E73AF" w:rsidRDefault="00D61588" w:rsidP="007C5F60">
            <w:pPr>
              <w:spacing w:before="40" w:after="40" w:line="276" w:lineRule="auto"/>
              <w:jc w:val="center"/>
              <w:rPr>
                <w:rFonts w:cs="Arial"/>
                <w:sz w:val="16"/>
                <w:szCs w:val="16"/>
              </w:rPr>
            </w:pPr>
            <w:moveFrom w:id="722" w:author="dugalh" w:date="2017-04-16T15:19:00Z">
              <w:r w:rsidDel="007E73AF">
                <w:rPr>
                  <w:rFonts w:cs="Arial"/>
                  <w:sz w:val="16"/>
                  <w:szCs w:val="16"/>
                </w:rPr>
                <w:t>Paramaters</w:t>
              </w:r>
            </w:moveFrom>
          </w:p>
        </w:tc>
      </w:tr>
      <w:tr w:rsidR="00D61588" w:rsidRPr="00AB1F17" w:rsidDel="007E73AF" w14:paraId="57840972" w14:textId="068E26B8" w:rsidTr="007C5F60">
        <w:trPr>
          <w:trHeight w:val="340"/>
        </w:trPr>
        <w:tc>
          <w:tcPr>
            <w:tcW w:w="1336" w:type="dxa"/>
          </w:tcPr>
          <w:p w14:paraId="463802E0" w14:textId="30E4AD51" w:rsidR="00D61588" w:rsidRPr="00803CF7" w:rsidDel="007E73AF" w:rsidRDefault="00D61588" w:rsidP="007C5F60">
            <w:pPr>
              <w:rPr>
                <w:sz w:val="16"/>
                <w:szCs w:val="16"/>
              </w:rPr>
            </w:pPr>
            <w:moveFrom w:id="723" w:author="dugalh" w:date="2017-04-16T15:19:00Z">
              <w:r w:rsidRPr="00803CF7" w:rsidDel="007E73AF">
                <w:rPr>
                  <w:sz w:val="16"/>
                  <w:szCs w:val="16"/>
                </w:rPr>
                <w:t>Decision Tree</w:t>
              </w:r>
            </w:moveFrom>
          </w:p>
        </w:tc>
        <w:tc>
          <w:tcPr>
            <w:tcW w:w="8043" w:type="dxa"/>
          </w:tcPr>
          <w:p w14:paraId="6DD3201E" w14:textId="0769F2A4" w:rsidR="00D61588" w:rsidRPr="00803CF7" w:rsidDel="007E73AF" w:rsidRDefault="00D61588" w:rsidP="007C5F60">
            <w:pPr>
              <w:rPr>
                <w:sz w:val="16"/>
                <w:szCs w:val="16"/>
              </w:rPr>
            </w:pPr>
            <w:moveFrom w:id="724" w:author="dugalh" w:date="2017-04-16T15:19:00Z">
              <w:r w:rsidRPr="009F327E" w:rsidDel="007E73AF">
                <w:rPr>
                  <w:sz w:val="16"/>
                  <w:szCs w:val="16"/>
                </w:rPr>
                <w:t>Max</w:t>
              </w:r>
              <w:r w:rsidDel="007E73AF">
                <w:rPr>
                  <w:sz w:val="16"/>
                  <w:szCs w:val="16"/>
                </w:rPr>
                <w:t>imum d</w:t>
              </w:r>
              <w:r w:rsidRPr="009F327E" w:rsidDel="007E73AF">
                <w:rPr>
                  <w:sz w:val="16"/>
                  <w:szCs w:val="16"/>
                </w:rPr>
                <w:t>epth</w:t>
              </w:r>
              <w:r w:rsidDel="007E73AF">
                <w:rPr>
                  <w:sz w:val="16"/>
                  <w:szCs w:val="16"/>
                </w:rPr>
                <w:t xml:space="preserve"> = </w:t>
              </w:r>
              <w:r w:rsidRPr="009F327E" w:rsidDel="007E73AF">
                <w:rPr>
                  <w:sz w:val="16"/>
                  <w:szCs w:val="16"/>
                </w:rPr>
                <w:t>12</w:t>
              </w:r>
              <w:r w:rsidDel="007E73AF">
                <w:rPr>
                  <w:sz w:val="16"/>
                  <w:szCs w:val="16"/>
                </w:rPr>
                <w:t xml:space="preserve">, Use surrogates = false, Truncate pruned tree = </w:t>
              </w:r>
              <w:r w:rsidRPr="009F327E" w:rsidDel="007E73AF">
                <w:rPr>
                  <w:sz w:val="16"/>
                  <w:szCs w:val="16"/>
                </w:rPr>
                <w:t>true, Min</w:t>
              </w:r>
              <w:r w:rsidDel="007E73AF">
                <w:rPr>
                  <w:sz w:val="16"/>
                  <w:szCs w:val="16"/>
                </w:rPr>
                <w:t>imum s</w:t>
              </w:r>
              <w:r w:rsidRPr="009F327E" w:rsidDel="007E73AF">
                <w:rPr>
                  <w:sz w:val="16"/>
                  <w:szCs w:val="16"/>
                </w:rPr>
                <w:t>ample</w:t>
              </w:r>
              <w:r w:rsidDel="007E73AF">
                <w:rPr>
                  <w:sz w:val="16"/>
                  <w:szCs w:val="16"/>
                </w:rPr>
                <w:t xml:space="preserve"> c</w:t>
              </w:r>
              <w:r w:rsidRPr="009F327E" w:rsidDel="007E73AF">
                <w:rPr>
                  <w:sz w:val="16"/>
                  <w:szCs w:val="16"/>
                </w:rPr>
                <w:t>ount</w:t>
              </w:r>
              <w:r w:rsidDel="007E73AF">
                <w:rPr>
                  <w:sz w:val="16"/>
                  <w:szCs w:val="16"/>
                </w:rPr>
                <w:t xml:space="preserve"> = 34, Priors = [0.33 0.33 0.33]</w:t>
              </w:r>
            </w:moveFrom>
          </w:p>
        </w:tc>
      </w:tr>
      <w:tr w:rsidR="00D61588" w:rsidRPr="00AB1F17" w:rsidDel="007E73AF" w14:paraId="41E27071" w14:textId="3C18AA25" w:rsidTr="007C5F60">
        <w:trPr>
          <w:trHeight w:val="340"/>
        </w:trPr>
        <w:tc>
          <w:tcPr>
            <w:tcW w:w="1336" w:type="dxa"/>
          </w:tcPr>
          <w:p w14:paraId="7F6B3FA3" w14:textId="1670099C" w:rsidR="00D61588" w:rsidRPr="00803CF7" w:rsidDel="007E73AF" w:rsidRDefault="00D61588" w:rsidP="007C5F60">
            <w:pPr>
              <w:rPr>
                <w:sz w:val="16"/>
                <w:szCs w:val="16"/>
              </w:rPr>
            </w:pPr>
            <w:moveFrom w:id="725" w:author="dugalh" w:date="2017-04-16T15:19:00Z">
              <w:r w:rsidRPr="00803CF7" w:rsidDel="007E73AF">
                <w:rPr>
                  <w:sz w:val="16"/>
                  <w:szCs w:val="16"/>
                </w:rPr>
                <w:t>Random Forest</w:t>
              </w:r>
            </w:moveFrom>
          </w:p>
        </w:tc>
        <w:tc>
          <w:tcPr>
            <w:tcW w:w="8043" w:type="dxa"/>
          </w:tcPr>
          <w:p w14:paraId="50755FA0" w14:textId="24D936D1" w:rsidR="00D61588" w:rsidRPr="00803CF7" w:rsidDel="007E73AF" w:rsidRDefault="00D61588" w:rsidP="007C5F60">
            <w:pPr>
              <w:rPr>
                <w:sz w:val="16"/>
                <w:szCs w:val="16"/>
              </w:rPr>
            </w:pPr>
            <w:moveFrom w:id="726" w:author="dugalh" w:date="2017-04-16T15:19:00Z">
              <w:r w:rsidDel="007E73AF">
                <w:rPr>
                  <w:sz w:val="16"/>
                  <w:szCs w:val="16"/>
                </w:rPr>
                <w:t>Maximum number of trees =</w:t>
              </w:r>
              <w:r w:rsidRPr="00FF1093" w:rsidDel="007E73AF">
                <w:rPr>
                  <w:sz w:val="16"/>
                  <w:szCs w:val="16"/>
                </w:rPr>
                <w:t xml:space="preserve"> 5</w:t>
              </w:r>
              <w:r w:rsidDel="007E73AF">
                <w:rPr>
                  <w:sz w:val="16"/>
                  <w:szCs w:val="16"/>
                </w:rPr>
                <w:t xml:space="preserve">, Size of feature set = </w:t>
              </w:r>
              <w:r w:rsidRPr="00FF1093" w:rsidDel="007E73AF">
                <w:rPr>
                  <w:sz w:val="16"/>
                  <w:szCs w:val="16"/>
                </w:rPr>
                <w:t>4, Max</w:t>
              </w:r>
              <w:r w:rsidDel="007E73AF">
                <w:rPr>
                  <w:sz w:val="16"/>
                  <w:szCs w:val="16"/>
                </w:rPr>
                <w:t>imum tree d</w:t>
              </w:r>
              <w:r w:rsidRPr="00FF1093" w:rsidDel="007E73AF">
                <w:rPr>
                  <w:sz w:val="16"/>
                  <w:szCs w:val="16"/>
                </w:rPr>
                <w:t>epth</w:t>
              </w:r>
              <w:r w:rsidDel="007E73AF">
                <w:rPr>
                  <w:sz w:val="16"/>
                  <w:szCs w:val="16"/>
                </w:rPr>
                <w:t xml:space="preserve"> = </w:t>
              </w:r>
              <w:r w:rsidRPr="00FF1093" w:rsidDel="007E73AF">
                <w:rPr>
                  <w:sz w:val="16"/>
                  <w:szCs w:val="16"/>
                </w:rPr>
                <w:t>10</w:t>
              </w:r>
              <w:r w:rsidDel="007E73AF">
                <w:rPr>
                  <w:sz w:val="16"/>
                  <w:szCs w:val="16"/>
                </w:rPr>
                <w:t>,</w:t>
              </w:r>
              <w:r w:rsidRPr="00FF1093" w:rsidDel="007E73AF">
                <w:rPr>
                  <w:sz w:val="16"/>
                  <w:szCs w:val="16"/>
                </w:rPr>
                <w:t xml:space="preserve"> Forest</w:t>
              </w:r>
              <w:r w:rsidDel="007E73AF">
                <w:rPr>
                  <w:sz w:val="16"/>
                  <w:szCs w:val="16"/>
                </w:rPr>
                <w:t xml:space="preserve"> a</w:t>
              </w:r>
              <w:r w:rsidRPr="00FF1093" w:rsidDel="007E73AF">
                <w:rPr>
                  <w:sz w:val="16"/>
                  <w:szCs w:val="16"/>
                </w:rPr>
                <w:t>ccuracy</w:t>
              </w:r>
              <w:r w:rsidDel="007E73AF">
                <w:rPr>
                  <w:sz w:val="16"/>
                  <w:szCs w:val="16"/>
                </w:rPr>
                <w:t xml:space="preserve"> = </w:t>
              </w:r>
              <w:r w:rsidRPr="00FF1093" w:rsidDel="007E73AF">
                <w:rPr>
                  <w:sz w:val="16"/>
                  <w:szCs w:val="16"/>
                </w:rPr>
                <w:t>0.025</w:t>
              </w:r>
              <w:r w:rsidDel="007E73AF">
                <w:rPr>
                  <w:sz w:val="16"/>
                  <w:szCs w:val="16"/>
                </w:rPr>
                <w:t>, Priors = [0.2 0.4 0.2]</w:t>
              </w:r>
            </w:moveFrom>
          </w:p>
        </w:tc>
      </w:tr>
      <w:tr w:rsidR="00D61588" w:rsidRPr="00AB1F17" w:rsidDel="007E73AF" w14:paraId="16796B5E" w14:textId="43206504" w:rsidTr="007C5F60">
        <w:trPr>
          <w:trHeight w:val="340"/>
        </w:trPr>
        <w:tc>
          <w:tcPr>
            <w:tcW w:w="1336" w:type="dxa"/>
          </w:tcPr>
          <w:p w14:paraId="2700676F" w14:textId="676A1DE7" w:rsidR="00D61588" w:rsidRPr="00803CF7" w:rsidDel="007E73AF" w:rsidRDefault="00C22C18" w:rsidP="007C5F60">
            <w:pPr>
              <w:rPr>
                <w:sz w:val="16"/>
                <w:szCs w:val="16"/>
              </w:rPr>
            </w:pPr>
            <w:moveFrom w:id="727" w:author="dugalh" w:date="2017-04-16T15:19:00Z">
              <w:r w:rsidDel="007E73AF">
                <w:rPr>
                  <w:sz w:val="16"/>
                  <w:szCs w:val="16"/>
                </w:rPr>
                <w:t>kNN</w:t>
              </w:r>
            </w:moveFrom>
          </w:p>
        </w:tc>
        <w:tc>
          <w:tcPr>
            <w:tcW w:w="8043" w:type="dxa"/>
          </w:tcPr>
          <w:p w14:paraId="558CD2A2" w14:textId="371BDE00" w:rsidR="00D61588" w:rsidRPr="00803CF7" w:rsidDel="007E73AF" w:rsidRDefault="00D61588" w:rsidP="007C5F60">
            <w:pPr>
              <w:rPr>
                <w:sz w:val="16"/>
                <w:szCs w:val="16"/>
              </w:rPr>
            </w:pPr>
            <w:moveFrom w:id="728" w:author="dugalh" w:date="2017-04-16T15:19:00Z">
              <w:r w:rsidDel="007E73AF">
                <w:rPr>
                  <w:sz w:val="16"/>
                  <w:szCs w:val="16"/>
                </w:rPr>
                <w:t>K = 5, Priors = [0.33 0.33 0.33]</w:t>
              </w:r>
            </w:moveFrom>
          </w:p>
        </w:tc>
      </w:tr>
      <w:tr w:rsidR="00D61588" w:rsidRPr="00AB1F17" w:rsidDel="007E73AF" w14:paraId="7B786AE1" w14:textId="73F075A2" w:rsidTr="007C5F60">
        <w:trPr>
          <w:trHeight w:val="340"/>
        </w:trPr>
        <w:tc>
          <w:tcPr>
            <w:tcW w:w="1336" w:type="dxa"/>
          </w:tcPr>
          <w:p w14:paraId="4B18B8CF" w14:textId="4CD01B13" w:rsidR="00D61588" w:rsidRPr="00803CF7" w:rsidDel="007E73AF" w:rsidRDefault="00D61588" w:rsidP="007C5F60">
            <w:pPr>
              <w:rPr>
                <w:sz w:val="16"/>
                <w:szCs w:val="16"/>
              </w:rPr>
            </w:pPr>
            <w:moveFrom w:id="729" w:author="dugalh" w:date="2017-04-16T15:19:00Z">
              <w:r w:rsidRPr="00803CF7" w:rsidDel="007E73AF">
                <w:rPr>
                  <w:sz w:val="16"/>
                  <w:szCs w:val="16"/>
                </w:rPr>
                <w:t>SVM</w:t>
              </w:r>
            </w:moveFrom>
          </w:p>
        </w:tc>
        <w:tc>
          <w:tcPr>
            <w:tcW w:w="8043" w:type="dxa"/>
          </w:tcPr>
          <w:p w14:paraId="0E76B7DE" w14:textId="6AA91751" w:rsidR="00D61588" w:rsidRPr="00803CF7" w:rsidDel="007E73AF" w:rsidRDefault="00D61588" w:rsidP="007C5F60">
            <w:pPr>
              <w:rPr>
                <w:sz w:val="16"/>
                <w:szCs w:val="16"/>
              </w:rPr>
            </w:pPr>
            <w:moveFrom w:id="730" w:author="dugalh" w:date="2017-04-16T15:19:00Z">
              <w:r w:rsidRPr="009F327E" w:rsidDel="007E73AF">
                <w:rPr>
                  <w:sz w:val="16"/>
                  <w:szCs w:val="16"/>
                </w:rPr>
                <w:t>SVM</w:t>
              </w:r>
              <w:r w:rsidDel="007E73AF">
                <w:rPr>
                  <w:sz w:val="16"/>
                  <w:szCs w:val="16"/>
                </w:rPr>
                <w:t xml:space="preserve"> t</w:t>
              </w:r>
              <w:r w:rsidRPr="009F327E" w:rsidDel="007E73AF">
                <w:rPr>
                  <w:sz w:val="16"/>
                  <w:szCs w:val="16"/>
                </w:rPr>
                <w:t>ype</w:t>
              </w:r>
              <w:r w:rsidDel="007E73AF">
                <w:rPr>
                  <w:sz w:val="16"/>
                  <w:szCs w:val="16"/>
                </w:rPr>
                <w:t xml:space="preserve"> =</w:t>
              </w:r>
              <w:r w:rsidRPr="009F327E" w:rsidDel="007E73AF">
                <w:rPr>
                  <w:sz w:val="16"/>
                  <w:szCs w:val="16"/>
                </w:rPr>
                <w:t xml:space="preserve"> C</w:t>
              </w:r>
              <w:r w:rsidDel="007E73AF">
                <w:rPr>
                  <w:sz w:val="16"/>
                  <w:szCs w:val="16"/>
                </w:rPr>
                <w:t xml:space="preserve"> </w:t>
              </w:r>
              <w:r w:rsidRPr="009F327E" w:rsidDel="007E73AF">
                <w:rPr>
                  <w:sz w:val="16"/>
                  <w:szCs w:val="16"/>
                </w:rPr>
                <w:t>S</w:t>
              </w:r>
              <w:r w:rsidDel="007E73AF">
                <w:rPr>
                  <w:sz w:val="16"/>
                  <w:szCs w:val="16"/>
                </w:rPr>
                <w:t>upport vector classification</w:t>
              </w:r>
              <w:r w:rsidRPr="009F327E" w:rsidDel="007E73AF">
                <w:rPr>
                  <w:sz w:val="16"/>
                  <w:szCs w:val="16"/>
                </w:rPr>
                <w:t>, Kernel</w:t>
              </w:r>
              <w:r w:rsidDel="007E73AF">
                <w:rPr>
                  <w:sz w:val="16"/>
                  <w:szCs w:val="16"/>
                </w:rPr>
                <w:t xml:space="preserve"> = </w:t>
              </w:r>
              <w:r w:rsidRPr="009F327E" w:rsidDel="007E73AF">
                <w:rPr>
                  <w:sz w:val="16"/>
                  <w:szCs w:val="16"/>
                </w:rPr>
                <w:t xml:space="preserve">RBF, </w:t>
              </w:r>
              <w:r w:rsidDel="007E73AF">
                <w:rPr>
                  <w:sz w:val="16"/>
                  <w:szCs w:val="16"/>
                </w:rPr>
                <w:t>Kernel width = 2</w:t>
              </w:r>
              <w:r w:rsidRPr="009F327E" w:rsidDel="007E73AF">
                <w:rPr>
                  <w:sz w:val="16"/>
                  <w:szCs w:val="16"/>
                </w:rPr>
                <w:t xml:space="preserve">5, C </w:t>
              </w:r>
              <w:r w:rsidDel="007E73AF">
                <w:rPr>
                  <w:sz w:val="16"/>
                  <w:szCs w:val="16"/>
                </w:rPr>
                <w:t xml:space="preserve">= </w:t>
              </w:r>
              <w:r w:rsidRPr="009F327E" w:rsidDel="007E73AF">
                <w:rPr>
                  <w:sz w:val="16"/>
                  <w:szCs w:val="16"/>
                </w:rPr>
                <w:t xml:space="preserve">1, </w:t>
              </w:r>
              <w:r w:rsidDel="007E73AF">
                <w:rPr>
                  <w:sz w:val="16"/>
                  <w:szCs w:val="16"/>
                </w:rPr>
                <w:t>Priors = [0.33 0.33 0.33]</w:t>
              </w:r>
            </w:moveFrom>
          </w:p>
        </w:tc>
      </w:tr>
      <w:tr w:rsidR="00D61588" w:rsidRPr="00AB1F17" w:rsidDel="007E73AF" w14:paraId="520E04EC" w14:textId="475D1994" w:rsidTr="007C5F60">
        <w:trPr>
          <w:trHeight w:val="340"/>
        </w:trPr>
        <w:tc>
          <w:tcPr>
            <w:tcW w:w="1336" w:type="dxa"/>
            <w:tcBorders>
              <w:bottom w:val="single" w:sz="12" w:space="0" w:color="000000" w:themeColor="text1"/>
            </w:tcBorders>
          </w:tcPr>
          <w:p w14:paraId="55A93286" w14:textId="6ADDC7AD" w:rsidR="00D61588" w:rsidRPr="00803CF7" w:rsidDel="007E73AF" w:rsidRDefault="00D61588" w:rsidP="007C5F60">
            <w:pPr>
              <w:rPr>
                <w:sz w:val="16"/>
                <w:szCs w:val="16"/>
              </w:rPr>
            </w:pPr>
            <w:moveFrom w:id="731" w:author="dugalh" w:date="2017-04-16T15:19:00Z">
              <w:r w:rsidRPr="00803CF7" w:rsidDel="007E73AF">
                <w:rPr>
                  <w:sz w:val="16"/>
                  <w:szCs w:val="16"/>
                </w:rPr>
                <w:t>Bayes Normal</w:t>
              </w:r>
            </w:moveFrom>
          </w:p>
        </w:tc>
        <w:tc>
          <w:tcPr>
            <w:tcW w:w="8043" w:type="dxa"/>
            <w:tcBorders>
              <w:bottom w:val="single" w:sz="12" w:space="0" w:color="000000" w:themeColor="text1"/>
            </w:tcBorders>
          </w:tcPr>
          <w:p w14:paraId="57041106" w14:textId="08693684" w:rsidR="00D61588" w:rsidRPr="00803CF7" w:rsidDel="007E73AF" w:rsidRDefault="00D61588" w:rsidP="007C5F60">
            <w:pPr>
              <w:rPr>
                <w:sz w:val="16"/>
                <w:szCs w:val="16"/>
              </w:rPr>
            </w:pPr>
            <w:moveFrom w:id="732" w:author="dugalh" w:date="2017-04-16T15:19:00Z">
              <w:r w:rsidDel="007E73AF">
                <w:rPr>
                  <w:sz w:val="16"/>
                  <w:szCs w:val="16"/>
                </w:rPr>
                <w:t>Priors = [0.33 0.33 0.33]</w:t>
              </w:r>
            </w:moveFrom>
          </w:p>
        </w:tc>
      </w:tr>
    </w:tbl>
    <w:p w14:paraId="7EDFA13B" w14:textId="59AB225F" w:rsidR="00D61588" w:rsidDel="007E73AF" w:rsidRDefault="00D61588" w:rsidP="00D61588">
      <w:pPr>
        <w:spacing w:line="360" w:lineRule="auto"/>
        <w:jc w:val="both"/>
      </w:pPr>
    </w:p>
    <w:p w14:paraId="643949EB" w14:textId="707BCA8B" w:rsidR="00D61588" w:rsidRDefault="00D61588" w:rsidP="00D61588">
      <w:pPr>
        <w:pStyle w:val="1Tablecaption"/>
      </w:pPr>
      <w:bookmarkStart w:id="733" w:name="_Ref394945112"/>
      <w:bookmarkStart w:id="734" w:name="_Ref394945108"/>
      <w:bookmarkStart w:id="735" w:name="_Toc448324342"/>
      <w:moveFromRangeEnd w:id="716"/>
      <w:r>
        <w:t xml:space="preserve">Table </w:t>
      </w:r>
      <w:r w:rsidR="00F4774D">
        <w:fldChar w:fldCharType="begin"/>
      </w:r>
      <w:r w:rsidR="00F4774D">
        <w:instrText xml:space="preserve"> SEQ Table \* ARABIC </w:instrText>
      </w:r>
      <w:r w:rsidR="00F4774D">
        <w:fldChar w:fldCharType="separate"/>
      </w:r>
      <w:r w:rsidR="00F4774D">
        <w:rPr>
          <w:noProof/>
        </w:rPr>
        <w:t>7</w:t>
      </w:r>
      <w:r w:rsidR="00F4774D">
        <w:fldChar w:fldCharType="end"/>
      </w:r>
      <w:bookmarkEnd w:id="733"/>
      <w:r>
        <w:t xml:space="preserve">   Classifier performance comparison</w:t>
      </w:r>
      <w:bookmarkEnd w:id="734"/>
      <w:bookmarkEnd w:id="735"/>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w:t>
            </w:r>
            <w:proofErr w:type="spellStart"/>
            <w:r>
              <w:rPr>
                <w:rFonts w:cs="Arial"/>
                <w:sz w:val="16"/>
                <w:szCs w:val="16"/>
              </w:rPr>
              <w:t>Bg</w:t>
            </w:r>
            <w:proofErr w:type="spellEnd"/>
            <w:r>
              <w:rPr>
                <w:rFonts w:cs="Arial"/>
                <w:sz w:val="16"/>
                <w:szCs w:val="16"/>
              </w:rPr>
              <w:t xml:space="preserve"> / </w:t>
            </w:r>
            <w:proofErr w:type="spellStart"/>
            <w:r>
              <w:rPr>
                <w:rFonts w:cs="Arial"/>
                <w:sz w:val="16"/>
                <w:szCs w:val="16"/>
              </w:rPr>
              <w:t>Sb</w:t>
            </w:r>
            <w:proofErr w:type="spellEnd"/>
            <w:r>
              <w:rPr>
                <w:rFonts w:cs="Arial"/>
                <w:sz w:val="16"/>
                <w:szCs w:val="16"/>
              </w:rPr>
              <w:t>)</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w:t>
            </w:r>
            <w:proofErr w:type="spellStart"/>
            <w:r>
              <w:rPr>
                <w:rFonts w:cs="Arial"/>
                <w:sz w:val="16"/>
                <w:szCs w:val="16"/>
              </w:rPr>
              <w:t>Bg</w:t>
            </w:r>
            <w:proofErr w:type="spellEnd"/>
            <w:r>
              <w:rPr>
                <w:rFonts w:cs="Arial"/>
                <w:sz w:val="16"/>
                <w:szCs w:val="16"/>
              </w:rPr>
              <w:t xml:space="preserve"> / </w:t>
            </w:r>
            <w:proofErr w:type="spellStart"/>
            <w:r>
              <w:rPr>
                <w:rFonts w:cs="Arial"/>
                <w:sz w:val="16"/>
                <w:szCs w:val="16"/>
              </w:rPr>
              <w:t>Sb</w:t>
            </w:r>
            <w:proofErr w:type="spellEnd"/>
            <w:r>
              <w:rPr>
                <w:rFonts w:cs="Arial"/>
                <w:sz w:val="16"/>
                <w:szCs w:val="16"/>
              </w:rPr>
              <w:t>)</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77777777" w:rsidR="00D61588" w:rsidRPr="00803CF7" w:rsidRDefault="00D61588" w:rsidP="007C5F60">
            <w:pPr>
              <w:rPr>
                <w:sz w:val="16"/>
                <w:szCs w:val="16"/>
              </w:rPr>
            </w:pPr>
            <w:r w:rsidRPr="00803CF7">
              <w:rPr>
                <w:sz w:val="16"/>
                <w:szCs w:val="16"/>
              </w:rPr>
              <w:t>Decision 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77777777" w:rsidR="00D61588" w:rsidRPr="00803CF7" w:rsidRDefault="00D61588" w:rsidP="007C5F60">
            <w:pPr>
              <w:rPr>
                <w:sz w:val="16"/>
                <w:szCs w:val="16"/>
              </w:rPr>
            </w:pPr>
            <w:r w:rsidRPr="00803CF7">
              <w:rPr>
                <w:sz w:val="16"/>
                <w:szCs w:val="16"/>
              </w:rPr>
              <w:t>Random Forest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proofErr w:type="spellStart"/>
            <w:r>
              <w:rPr>
                <w:sz w:val="16"/>
                <w:szCs w:val="16"/>
              </w:rPr>
              <w:t>kNN</w:t>
            </w:r>
            <w:proofErr w:type="spellEnd"/>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77777777" w:rsidR="00D61588" w:rsidRPr="00803CF7" w:rsidRDefault="00D61588" w:rsidP="007C5F60">
            <w:pPr>
              <w:rPr>
                <w:sz w:val="16"/>
                <w:szCs w:val="16"/>
              </w:rPr>
            </w:pPr>
            <w:r w:rsidRPr="00803CF7">
              <w:rPr>
                <w:sz w:val="16"/>
                <w:szCs w:val="16"/>
              </w:rPr>
              <w:t>Bayes Normal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1DF2D341" w:rsidR="00D61588" w:rsidRPr="005716E7" w:rsidRDefault="00D61588" w:rsidP="00D61588">
      <w:pPr>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 PA = Producer’s Accuracy (%), </w:t>
      </w:r>
      <w:proofErr w:type="spellStart"/>
      <w:r>
        <w:rPr>
          <w:rFonts w:ascii="Arial" w:hAnsi="Arial" w:cs="Arial"/>
          <w:sz w:val="16"/>
          <w:szCs w:val="16"/>
        </w:rPr>
        <w:t>Bg</w:t>
      </w:r>
      <w:proofErr w:type="spellEnd"/>
      <w:r>
        <w:rPr>
          <w:rFonts w:ascii="Arial" w:hAnsi="Arial" w:cs="Arial"/>
          <w:sz w:val="16"/>
          <w:szCs w:val="16"/>
        </w:rPr>
        <w:t xml:space="preserve"> = Background, </w:t>
      </w:r>
      <w:proofErr w:type="spellStart"/>
      <w:r>
        <w:rPr>
          <w:rFonts w:ascii="Arial" w:hAnsi="Arial" w:cs="Arial"/>
          <w:sz w:val="16"/>
          <w:szCs w:val="16"/>
        </w:rPr>
        <w:t>Sb</w:t>
      </w:r>
      <w:proofErr w:type="spellEnd"/>
      <w:r>
        <w:rPr>
          <w:rFonts w:ascii="Arial" w:hAnsi="Arial" w:cs="Arial"/>
          <w:sz w:val="16"/>
          <w:szCs w:val="16"/>
        </w:rPr>
        <w:t xml:space="preserve"> = </w:t>
      </w:r>
      <w:proofErr w:type="spellStart"/>
      <w:r w:rsidR="0084644E" w:rsidRPr="0084644E">
        <w:rPr>
          <w:rFonts w:ascii="Arial" w:hAnsi="Arial" w:cs="Arial"/>
          <w:sz w:val="16"/>
          <w:szCs w:val="16"/>
        </w:rPr>
        <w:t>Spekboom</w:t>
      </w:r>
      <w:proofErr w:type="spellEnd"/>
      <w:r>
        <w:rPr>
          <w:rFonts w:ascii="Arial" w:hAnsi="Arial" w:cs="Arial"/>
          <w:sz w:val="16"/>
          <w:szCs w:val="16"/>
        </w:rPr>
        <w:t xml:space="preserve"> , MAE = Mean Absolute canopy cover error on </w:t>
      </w:r>
      <w:del w:id="736" w:author="dugalh" w:date="2017-04-16T17:18:00Z">
        <w:r w:rsidDel="00844D0F">
          <w:rPr>
            <w:rFonts w:ascii="Arial" w:hAnsi="Arial" w:cs="Arial"/>
            <w:sz w:val="16"/>
            <w:szCs w:val="16"/>
          </w:rPr>
          <w:delText>field ground truth</w:delText>
        </w:r>
      </w:del>
      <w:ins w:id="737" w:author="dugalh" w:date="2017-04-16T17:18:00Z">
        <w:r w:rsidR="00844D0F">
          <w:rPr>
            <w:rFonts w:ascii="Arial" w:hAnsi="Arial" w:cs="Arial"/>
            <w:sz w:val="16"/>
            <w:szCs w:val="16"/>
          </w:rPr>
          <w:t>in situ canopy cover data</w:t>
        </w:r>
      </w:ins>
      <w:r>
        <w:rPr>
          <w:rFonts w:ascii="Arial" w:hAnsi="Arial" w:cs="Arial"/>
          <w:sz w:val="16"/>
          <w:szCs w:val="16"/>
        </w:rPr>
        <w:t xml:space="preserve"> (%), SAE = Standard deviation of Absolute canopy cover errors on </w:t>
      </w:r>
      <w:del w:id="738" w:author="dugalh" w:date="2017-04-16T17:17:00Z">
        <w:r w:rsidDel="00844D0F">
          <w:rPr>
            <w:rFonts w:ascii="Arial" w:hAnsi="Arial" w:cs="Arial"/>
            <w:sz w:val="16"/>
            <w:szCs w:val="16"/>
          </w:rPr>
          <w:delText>field ground truth</w:delText>
        </w:r>
      </w:del>
      <w:ins w:id="739" w:author="dugalh" w:date="2017-04-16T17:17:00Z">
        <w:r w:rsidR="00844D0F">
          <w:rPr>
            <w:rFonts w:ascii="Arial" w:hAnsi="Arial" w:cs="Arial"/>
            <w:sz w:val="16"/>
            <w:szCs w:val="16"/>
          </w:rPr>
          <w:t>in situ canopy cover data</w:t>
        </w:r>
      </w:ins>
      <w:r>
        <w:rPr>
          <w:rFonts w:ascii="Arial" w:hAnsi="Arial" w:cs="Arial"/>
          <w:sz w:val="16"/>
          <w:szCs w:val="16"/>
        </w:rPr>
        <w:t xml:space="preserve"> (%)</w:t>
      </w:r>
    </w:p>
    <w:p w14:paraId="43AFB0AB" w14:textId="65725FD3" w:rsidR="00D61588" w:rsidDel="007022E8" w:rsidRDefault="00D61588" w:rsidP="00D61588">
      <w:pPr>
        <w:spacing w:line="360" w:lineRule="auto"/>
        <w:jc w:val="both"/>
      </w:pPr>
      <w:moveFromRangeStart w:id="740" w:author="dugalh" w:date="2017-04-16T15:31:00Z" w:name="move480120020"/>
    </w:p>
    <w:p w14:paraId="46195C8C" w14:textId="04A8C9E8" w:rsidR="00D61588" w:rsidDel="007022E8" w:rsidRDefault="00D61588" w:rsidP="00D61588">
      <w:pPr>
        <w:spacing w:line="360" w:lineRule="auto"/>
        <w:jc w:val="both"/>
      </w:pPr>
      <w:moveFrom w:id="741" w:author="dugalh" w:date="2017-04-16T15:31:00Z">
        <w:r w:rsidDel="007022E8">
          <w:t xml:space="preserve">Of the performance measures in </w:t>
        </w:r>
        <w:r w:rsidDel="007022E8">
          <w:fldChar w:fldCharType="begin"/>
        </w:r>
        <w:r w:rsidDel="007022E8">
          <w:instrText xml:space="preserve"> REF _Ref394945112 \h </w:instrText>
        </w:r>
      </w:moveFrom>
      <w:del w:id="742" w:author="dugalh" w:date="2017-04-16T15:31:00Z"/>
      <w:moveFrom w:id="743" w:author="dugalh" w:date="2017-04-16T15:31:00Z">
        <w:r w:rsidDel="007022E8">
          <w:fldChar w:fldCharType="separate"/>
        </w:r>
        <w:r w:rsidR="00B1678D" w:rsidDel="007022E8">
          <w:t xml:space="preserve">Table </w:t>
        </w:r>
        <w:r w:rsidR="00B1678D" w:rsidDel="007022E8">
          <w:rPr>
            <w:noProof/>
          </w:rPr>
          <w:t>7</w:t>
        </w:r>
        <w:r w:rsidDel="007022E8">
          <w:fldChar w:fldCharType="end"/>
        </w:r>
        <w:r w:rsidDel="007022E8">
          <w:t xml:space="preserve">, the MAE is considered the most important for classifier comparison as it has the most direct relationship with actual canopy cover mapping accuracy over the study area.  Taking the MAE, </w:t>
        </w:r>
        <w:commentRangeStart w:id="744"/>
        <w:r w:rsidDel="007022E8">
          <w:t xml:space="preserve">computational speed </w:t>
        </w:r>
        <w:commentRangeEnd w:id="744"/>
        <w:r w:rsidR="00454A02" w:rsidDel="007022E8">
          <w:rPr>
            <w:rStyle w:val="CommentReference"/>
          </w:rPr>
          <w:commentReference w:id="744"/>
        </w:r>
        <w:r w:rsidDel="007022E8">
          <w:t xml:space="preserve">and image ground truth performance into account, the decision tree was selected as the final classifier.  It has the best field ground truth performance and is the second fastest option, being marginally slower than the Bayes Normal classifier.  The speed of the classifier is a significant advantage for working effectively with large volumes of data.  While it is one of the poorer performers on the image ground truth, it still has a very good accuracy on this data.  </w:t>
        </w:r>
        <w:commentRangeStart w:id="745"/>
        <w:r w:rsidDel="007022E8">
          <w:t xml:space="preserve">The image ground truth performance is not considered especially significant due to the probable representivity issues discussed above.  </w:t>
        </w:r>
        <w:commentRangeEnd w:id="745"/>
        <w:r w:rsidR="00D37D2A" w:rsidDel="007022E8">
          <w:rPr>
            <w:rStyle w:val="CommentReference"/>
          </w:rPr>
          <w:commentReference w:id="745"/>
        </w:r>
        <w:commentRangeStart w:id="746"/>
        <w:r w:rsidDel="007022E8">
          <w:t>It is interesting to note that while being one of the poorest performers on the image ground truth, the decision tree is the best performer on the field ground truth.  Perhaps there is a kind of overtraining occurring where the classifiers with strong</w:t>
        </w:r>
        <w:r w:rsidR="00C36C9F" w:rsidDel="007022E8">
          <w:t>er</w:t>
        </w:r>
        <w:r w:rsidDel="007022E8">
          <w:t xml:space="preserve">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t>
        </w:r>
        <w:commentRangeEnd w:id="746"/>
        <w:r w:rsidR="00745C69" w:rsidDel="007022E8">
          <w:rPr>
            <w:rStyle w:val="CommentReference"/>
          </w:rPr>
          <w:commentReference w:id="746"/>
        </w:r>
      </w:moveFrom>
    </w:p>
    <w:moveFromRangeEnd w:id="740"/>
    <w:p w14:paraId="56004B30" w14:textId="77777777" w:rsidR="00D61588" w:rsidRDefault="00D61588" w:rsidP="00D61588">
      <w:pPr>
        <w:spacing w:line="360" w:lineRule="auto"/>
        <w:jc w:val="both"/>
      </w:pPr>
    </w:p>
    <w:p w14:paraId="64515297" w14:textId="3FCF7534" w:rsidR="00D61588" w:rsidDel="005F4C65" w:rsidRDefault="00D61588" w:rsidP="005F4C65">
      <w:pPr>
        <w:spacing w:line="360" w:lineRule="auto"/>
        <w:jc w:val="both"/>
        <w:rPr>
          <w:del w:id="747" w:author="dugalh" w:date="2017-04-16T15:41:00Z"/>
        </w:rPr>
      </w:pPr>
      <w:r>
        <w:lastRenderedPageBreak/>
        <w:t>The decision tree three</w:t>
      </w:r>
      <w:r w:rsidR="00745C69">
        <w:t>-</w:t>
      </w:r>
      <w:r>
        <w:t xml:space="preserve">class and </w:t>
      </w:r>
      <w:r w:rsidR="00745C69">
        <w:t>two-class</w:t>
      </w:r>
      <w:r>
        <w:t xml:space="preserve"> confusion matrices and performances</w:t>
      </w:r>
      <w:ins w:id="748" w:author="dugalh" w:date="2017-04-16T17:50:00Z">
        <w:r w:rsidR="00A07E23">
          <w:t>,</w:t>
        </w:r>
      </w:ins>
      <w:r>
        <w:t xml:space="preserve"> </w:t>
      </w:r>
      <w:ins w:id="749" w:author="dugalh" w:date="2017-04-16T17:49:00Z">
        <w:r w:rsidR="00A07E23">
          <w:t xml:space="preserve">obtained from the labelled pixel data, </w:t>
        </w:r>
      </w:ins>
      <w:proofErr w:type="gramStart"/>
      <w:r>
        <w:t>are given</w:t>
      </w:r>
      <w:proofErr w:type="gramEnd"/>
      <w:r>
        <w:t xml:space="preserve"> in </w:t>
      </w:r>
      <w:r>
        <w:fldChar w:fldCharType="begin"/>
      </w:r>
      <w:r>
        <w:instrText xml:space="preserve"> REF _Ref395169572 \h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fldChar w:fldCharType="separate"/>
      </w:r>
      <w:r w:rsidR="00B1678D">
        <w:t xml:space="preserve">Table </w:t>
      </w:r>
      <w:r w:rsidR="00B1678D">
        <w:rPr>
          <w:noProof/>
        </w:rPr>
        <w:t>9</w:t>
      </w:r>
      <w:r>
        <w:fldChar w:fldCharType="end"/>
      </w:r>
      <w:r>
        <w:t xml:space="preserve"> respectively.  The </w:t>
      </w:r>
      <w:r w:rsidR="00745C69">
        <w:t>three-class</w:t>
      </w:r>
      <w:r>
        <w:t xml:space="preserve"> confusion matrix </w:t>
      </w:r>
      <w:r w:rsidR="00745C69">
        <w:t xml:space="preserve">shows </w:t>
      </w:r>
      <w:r>
        <w:t xml:space="preserve">that </w:t>
      </w:r>
      <w:r w:rsidR="00745C69">
        <w:t xml:space="preserve">the </w:t>
      </w:r>
      <w:r>
        <w:t xml:space="preserve">Tree </w:t>
      </w:r>
      <w:r w:rsidR="00745C69">
        <w:t xml:space="preserve">class </w:t>
      </w:r>
      <w:r>
        <w:t>overlap</w:t>
      </w:r>
      <w:r w:rsidR="00745C69">
        <w:t>s</w:t>
      </w:r>
      <w:r>
        <w:t xml:space="preserve"> with both the </w:t>
      </w:r>
      <w:proofErr w:type="spellStart"/>
      <w:r w:rsidR="0084644E" w:rsidRPr="0084644E">
        <w:t>Spekboom</w:t>
      </w:r>
      <w:proofErr w:type="spellEnd"/>
      <w:r>
        <w:t xml:space="preserve"> and Background classes</w:t>
      </w:r>
      <w:r w:rsidR="001C6C2F">
        <w:t>, but that t</w:t>
      </w:r>
      <w:r>
        <w:t xml:space="preserve">he overlap is </w:t>
      </w:r>
      <w:r w:rsidR="00745C69">
        <w:t xml:space="preserve">larger </w:t>
      </w:r>
      <w:r>
        <w:t xml:space="preserve">with the Background class.  </w:t>
      </w:r>
      <w:r w:rsidR="00745C69">
        <w:fldChar w:fldCharType="begin"/>
      </w:r>
      <w:r w:rsidR="00745C69">
        <w:instrText xml:space="preserve"> REF _Ref395175360 \h </w:instrText>
      </w:r>
      <w:r w:rsidR="00745C69">
        <w:fldChar w:fldCharType="separate"/>
      </w:r>
      <w:r w:rsidR="00745C69">
        <w:t xml:space="preserve">Table </w:t>
      </w:r>
      <w:r w:rsidR="00745C69">
        <w:rPr>
          <w:noProof/>
        </w:rPr>
        <w:t>10</w:t>
      </w:r>
      <w:r w:rsidR="00745C69">
        <w:fldChar w:fldCharType="end"/>
      </w:r>
      <w:r w:rsidR="00745C69">
        <w:t xml:space="preserve"> shows t</w:t>
      </w:r>
      <w:r>
        <w:t xml:space="preserve">he </w:t>
      </w:r>
      <w:ins w:id="750" w:author="dugalh" w:date="2017-04-16T17:33:00Z">
        <w:r w:rsidR="004C64EB">
          <w:t xml:space="preserve">canopy cover </w:t>
        </w:r>
      </w:ins>
      <w:ins w:id="751" w:author="dugalh" w:date="2017-04-16T17:34:00Z">
        <w:r w:rsidR="004C64EB">
          <w:t xml:space="preserve">estimates </w:t>
        </w:r>
      </w:ins>
      <w:del w:id="752" w:author="dugalh" w:date="2017-04-16T17:34:00Z">
        <w:r w:rsidDel="004C64EB">
          <w:delText xml:space="preserve">performance </w:delText>
        </w:r>
      </w:del>
      <w:del w:id="753" w:author="dugalh" w:date="2017-04-16T17:33:00Z">
        <w:r w:rsidDel="004C64EB">
          <w:delText xml:space="preserve">of </w:delText>
        </w:r>
      </w:del>
      <w:ins w:id="754" w:author="dugalh" w:date="2017-04-16T17:33:00Z">
        <w:r w:rsidR="004C64EB">
          <w:t xml:space="preserve">obtained from </w:t>
        </w:r>
      </w:ins>
      <w:r>
        <w:t xml:space="preserve">the </w:t>
      </w:r>
      <w:ins w:id="755" w:author="dugalh" w:date="2017-04-16T17:33:00Z">
        <w:r w:rsidR="004C64EB">
          <w:t xml:space="preserve">post-processed </w:t>
        </w:r>
      </w:ins>
      <w:r>
        <w:t>decision tree</w:t>
      </w:r>
      <w:ins w:id="756" w:author="dugalh" w:date="2017-04-16T17:30:00Z">
        <w:r w:rsidR="00AD4AD0">
          <w:t xml:space="preserve"> </w:t>
        </w:r>
      </w:ins>
      <w:ins w:id="757" w:author="dugalh" w:date="2017-04-16T17:33:00Z">
        <w:r w:rsidR="004C64EB">
          <w:t xml:space="preserve">output </w:t>
        </w:r>
      </w:ins>
      <w:del w:id="758" w:author="dugalh" w:date="2017-04-16T17:30:00Z">
        <w:r w:rsidDel="00AD4AD0">
          <w:delText xml:space="preserve"> </w:delText>
        </w:r>
      </w:del>
      <w:del w:id="759" w:author="Adriaan Van Niekerk" w:date="2017-03-05T12:46:00Z">
        <w:r w:rsidDel="00745C69">
          <w:delText xml:space="preserve">on the field ground truth is shown </w:delText>
        </w:r>
      </w:del>
      <w:r>
        <w:t xml:space="preserve">for each </w:t>
      </w:r>
      <w:ins w:id="760" w:author="dugalh" w:date="2017-04-16T17:30:00Z">
        <w:r w:rsidR="00AD4AD0">
          <w:t xml:space="preserve">of the in situ canopy cover </w:t>
        </w:r>
      </w:ins>
      <w:r>
        <w:t>site</w:t>
      </w:r>
      <w:ins w:id="761" w:author="dugalh" w:date="2017-04-16T17:30:00Z">
        <w:r w:rsidR="00AD4AD0">
          <w:t>s</w:t>
        </w:r>
      </w:ins>
      <w:r>
        <w:t>.  The mean of the absolute canopy cover error is 5.85% with a standard deviation of 4.65%</w:t>
      </w:r>
      <w:del w:id="762" w:author="Adriaan Van Niekerk" w:date="2017-03-05T13:46:00Z">
        <w:r w:rsidDel="001C6C2F">
          <w:delText xml:space="preserve"> </w:delText>
        </w:r>
        <w:commentRangeStart w:id="763"/>
        <w:r w:rsidDel="001C6C2F">
          <w:delText>over the field ground truth sites</w:delText>
        </w:r>
        <w:commentRangeEnd w:id="763"/>
        <w:r w:rsidR="007F24BC" w:rsidDel="001C6C2F">
          <w:rPr>
            <w:rStyle w:val="CommentReference"/>
          </w:rPr>
          <w:commentReference w:id="763"/>
        </w:r>
      </w:del>
      <w:r>
        <w:t xml:space="preserve">.  </w:t>
      </w:r>
      <w:moveFromRangeStart w:id="764" w:author="dugalh" w:date="2017-04-25T18:46:00Z" w:name="move480909323"/>
      <w:moveFrom w:id="765" w:author="dugalh" w:date="2017-04-25T18:46:00Z">
        <w:r w:rsidDel="000D48A5">
          <w:t>The classifier performs well in the Groenfontein, Matjiesvlei and Grootkop areas</w:t>
        </w:r>
        <w:r w:rsidR="001C6C2F" w:rsidDel="000D48A5">
          <w:t>,</w:t>
        </w:r>
        <w:r w:rsidDel="000D48A5">
          <w:t xml:space="preserve"> but underestimated canopy cover </w:t>
        </w:r>
        <w:r w:rsidR="001C6C2F" w:rsidDel="000D48A5">
          <w:t xml:space="preserve">in </w:t>
        </w:r>
        <w:r w:rsidDel="000D48A5">
          <w:t xml:space="preserve">all the Rooiberg sites.  </w:t>
        </w:r>
      </w:moveFrom>
      <w:moveFromRangeEnd w:id="764"/>
      <w:commentRangeStart w:id="766"/>
      <w:commentRangeStart w:id="767"/>
      <w:del w:id="768" w:author="dugalh" w:date="2017-04-16T15:41:00Z">
        <w:r w:rsidDel="005F4C65">
          <w:delText xml:space="preserve">An inspection of the images of the field sites suggested that the Rooiberg ground truth estimates were somewhat inflated.  This could be because the Rooiberg site was in recovery and the </w:delText>
        </w:r>
        <w:r w:rsidR="0084644E" w:rsidRPr="0084644E" w:rsidDel="005F4C65">
          <w:delText>Spekboom</w:delText>
        </w:r>
        <w:r w:rsidDel="005F4C65">
          <w:delText xml:space="preserve"> plants had grown </w:delText>
        </w:r>
        <w:commentRangeStart w:id="769"/>
        <w:r w:rsidDel="005F4C65">
          <w:delText>significantly in the three years between image capture and ground truthing</w:delText>
        </w:r>
        <w:commentRangeEnd w:id="769"/>
        <w:r w:rsidR="007F24BC" w:rsidDel="005F4C65">
          <w:rPr>
            <w:rStyle w:val="CommentReference"/>
          </w:rPr>
          <w:commentReference w:id="769"/>
        </w:r>
        <w:r w:rsidDel="005F4C65">
          <w:delText xml:space="preserve">, or it could simply be due to human error.  Overlaying the classifier output maps on the imagery did however indicate that the classifier was also underestimating the actual canopy extent.  The Rooiberg site was a working farm until 2000 when it was set aside as a conservation area and allowed to begin recovering from the grazing of domesticated livestock.  As a result of this, and the sandstone/quartzite geology of the area, the </w:delText>
        </w:r>
        <w:r w:rsidR="0084644E" w:rsidRPr="0084644E" w:rsidDel="005F4C65">
          <w:delText>Spekboom</w:delText>
        </w:r>
        <w:r w:rsidRPr="00B4434D" w:rsidDel="005F4C65">
          <w:delText xml:space="preserve"> p</w:delText>
        </w:r>
        <w:r w:rsidDel="005F4C65">
          <w:delText xml:space="preserve">lants at Rooiberg are smaller and have a canopy that is less dense than those in other sites. This helps explain the canopy cover underestimation in this area.  </w:delText>
        </w:r>
        <w:commentRangeEnd w:id="766"/>
        <w:r w:rsidR="001C6C2F" w:rsidDel="005F4C65">
          <w:rPr>
            <w:rStyle w:val="CommentReference"/>
          </w:rPr>
          <w:commentReference w:id="766"/>
        </w:r>
      </w:del>
      <w:commentRangeEnd w:id="767"/>
      <w:r w:rsidR="002874D9">
        <w:rPr>
          <w:rStyle w:val="CommentReference"/>
        </w:rPr>
        <w:commentReference w:id="767"/>
      </w:r>
    </w:p>
    <w:p w14:paraId="1EDA691D" w14:textId="6066EF8C" w:rsidR="00D61588" w:rsidDel="005F4C65" w:rsidRDefault="00D61588" w:rsidP="005F4C65">
      <w:pPr>
        <w:spacing w:line="360" w:lineRule="auto"/>
        <w:jc w:val="both"/>
        <w:rPr>
          <w:del w:id="770" w:author="dugalh" w:date="2017-04-16T15:41:00Z"/>
        </w:rPr>
      </w:pPr>
    </w:p>
    <w:p w14:paraId="3BFF337C" w14:textId="74178FBA" w:rsidR="00D61588" w:rsidRDefault="00D61588" w:rsidP="005F4C65">
      <w:pPr>
        <w:spacing w:line="360" w:lineRule="auto"/>
        <w:jc w:val="both"/>
      </w:pPr>
      <w:commentRangeStart w:id="771"/>
      <w:commentRangeStart w:id="772"/>
      <w:del w:id="773" w:author="dugalh" w:date="2017-04-16T15:41:00Z">
        <w:r w:rsidDel="005F4C65">
          <w:delText xml:space="preserve">As an additional check on the classifier performance, canopy cover estimates were made for the field sites by a botanist with significant </w:delText>
        </w:r>
      </w:del>
      <w:ins w:id="774" w:author="Adriaan Van Niekerk" w:date="2016-11-17T09:15:00Z">
        <w:del w:id="775" w:author="dugalh" w:date="2017-04-16T15:41:00Z">
          <w:r w:rsidR="007F24BC" w:rsidDel="005F4C65">
            <w:delText xml:space="preserve">considerable </w:delText>
          </w:r>
        </w:del>
      </w:ins>
      <w:del w:id="776" w:author="dugalh" w:date="2017-04-16T15:41:00Z">
        <w:r w:rsidDel="005F4C65">
          <w:delText xml:space="preserve">knowledge of the Little Karoo.  This was done by visual inspection of the aerial images without knowledge of the field ground truth.  The MAE and SAE of the expert estimates were 17.50% and 20.98% respectively, which is regarded as further confirmation of the classifier’s usefulness.   </w:delText>
        </w:r>
        <w:commentRangeEnd w:id="771"/>
        <w:r w:rsidR="001C6C2F" w:rsidDel="005F4C65">
          <w:rPr>
            <w:rStyle w:val="CommentReference"/>
          </w:rPr>
          <w:commentReference w:id="771"/>
        </w:r>
      </w:del>
      <w:commentRangeEnd w:id="772"/>
      <w:r w:rsidR="004C64EB">
        <w:rPr>
          <w:rStyle w:val="CommentReference"/>
        </w:rPr>
        <w:commentReference w:id="772"/>
      </w:r>
    </w:p>
    <w:p w14:paraId="4866ED7E" w14:textId="77777777" w:rsidR="00D61588" w:rsidRDefault="00D61588" w:rsidP="00D61588"/>
    <w:p w14:paraId="2FB1E59F" w14:textId="796ECEE0" w:rsidR="00D61588" w:rsidRDefault="00D61588" w:rsidP="00D61588">
      <w:pPr>
        <w:pStyle w:val="1Tablecaption"/>
      </w:pPr>
      <w:bookmarkStart w:id="777" w:name="_Ref395169572"/>
      <w:bookmarkStart w:id="778"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777"/>
      <w:r>
        <w:t xml:space="preserve">   Decision tree </w:t>
      </w:r>
      <w:r w:rsidR="00745C69">
        <w:t>three-class</w:t>
      </w:r>
      <w:r>
        <w:t xml:space="preserve"> confusion matrix</w:t>
      </w:r>
      <w:bookmarkEnd w:id="778"/>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AD4AD0" w:rsidRDefault="0084644E" w:rsidP="007C5F60">
            <w:pPr>
              <w:spacing w:before="40" w:after="40" w:line="276" w:lineRule="auto"/>
              <w:rPr>
                <w:rFonts w:cs="Arial"/>
                <w:sz w:val="16"/>
                <w:szCs w:val="16"/>
              </w:rPr>
            </w:pPr>
            <w:proofErr w:type="spellStart"/>
            <w:r w:rsidRPr="00AD4AD0">
              <w:rPr>
                <w:rFonts w:cs="Arial"/>
                <w:sz w:val="16"/>
                <w:szCs w:val="16"/>
              </w:rPr>
              <w:t>Spekboom</w:t>
            </w:r>
            <w:proofErr w:type="spellEnd"/>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AD4AD0" w:rsidRDefault="0084644E" w:rsidP="007C5F60">
            <w:pPr>
              <w:spacing w:before="40" w:after="40" w:line="276" w:lineRule="auto"/>
              <w:rPr>
                <w:rFonts w:cs="Arial"/>
                <w:b/>
                <w:sz w:val="16"/>
                <w:szCs w:val="16"/>
              </w:rPr>
            </w:pPr>
            <w:proofErr w:type="spellStart"/>
            <w:r w:rsidRPr="00AD4AD0">
              <w:rPr>
                <w:rFonts w:cs="Arial"/>
                <w:b/>
                <w:sz w:val="16"/>
                <w:szCs w:val="16"/>
                <w:rPrChange w:id="779" w:author="dugalh" w:date="2017-04-16T17:31:00Z">
                  <w:rPr>
                    <w:rFonts w:cs="Arial"/>
                    <w:sz w:val="16"/>
                    <w:szCs w:val="16"/>
                  </w:rPr>
                </w:rPrChange>
              </w:rPr>
              <w:t>Spekboom</w:t>
            </w:r>
            <w:proofErr w:type="spellEnd"/>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2B03639C" w:rsidR="00D61588" w:rsidRDefault="00D61588" w:rsidP="00D61588">
      <w:pPr>
        <w:pStyle w:val="1Tablecaption"/>
      </w:pPr>
      <w:bookmarkStart w:id="780" w:name="_Ref395169574"/>
      <w:bookmarkStart w:id="781" w:name="_Toc448324344"/>
      <w:r>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780"/>
      <w:r>
        <w:t xml:space="preserve">   Decision tree </w:t>
      </w:r>
      <w:r w:rsidR="00745C69">
        <w:t>two-class</w:t>
      </w:r>
      <w:r>
        <w:t xml:space="preserve"> confusion matrix</w:t>
      </w:r>
      <w:bookmarkEnd w:id="781"/>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AD4AD0" w:rsidRDefault="0084644E" w:rsidP="007C5F60">
            <w:pPr>
              <w:spacing w:before="40" w:after="40" w:line="276" w:lineRule="auto"/>
              <w:rPr>
                <w:rFonts w:cs="Arial"/>
                <w:sz w:val="16"/>
                <w:szCs w:val="16"/>
              </w:rPr>
            </w:pPr>
            <w:proofErr w:type="spellStart"/>
            <w:r w:rsidRPr="00AD4AD0">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AD4AD0" w:rsidRDefault="0084644E" w:rsidP="007C5F60">
            <w:pPr>
              <w:spacing w:before="40" w:after="40" w:line="276" w:lineRule="auto"/>
              <w:rPr>
                <w:rFonts w:cs="Arial"/>
                <w:b/>
                <w:sz w:val="16"/>
                <w:szCs w:val="16"/>
              </w:rPr>
            </w:pPr>
            <w:proofErr w:type="spellStart"/>
            <w:r w:rsidRPr="00AD4AD0">
              <w:rPr>
                <w:rFonts w:cs="Arial"/>
                <w:b/>
                <w:sz w:val="16"/>
                <w:szCs w:val="16"/>
                <w:rPrChange w:id="782" w:author="dugalh" w:date="2017-04-16T17:31:00Z">
                  <w:rPr>
                    <w:rFonts w:cs="Arial"/>
                    <w:sz w:val="16"/>
                    <w:szCs w:val="16"/>
                  </w:rPr>
                </w:rPrChange>
              </w:rPr>
              <w:t>Spekboom</w:t>
            </w:r>
            <w:proofErr w:type="spellEnd"/>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proofErr w:type="gramStart"/>
      <w:r w:rsidRPr="005716E7">
        <w:rPr>
          <w:rFonts w:ascii="Arial" w:hAnsi="Arial" w:cs="Arial"/>
          <w:sz w:val="16"/>
          <w:szCs w:val="16"/>
          <w:vertAlign w:val="superscript"/>
        </w:rPr>
        <w:t>a</w:t>
      </w:r>
      <w:proofErr w:type="gramEnd"/>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567A7AFB" w:rsidR="00D61588" w:rsidRDefault="00D61588" w:rsidP="00D61588">
      <w:pPr>
        <w:pStyle w:val="1Tablecaption"/>
      </w:pPr>
      <w:bookmarkStart w:id="783" w:name="_Ref395175360"/>
      <w:bookmarkStart w:id="784" w:name="_Toc448324345"/>
      <w:r>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783"/>
      <w:r>
        <w:t xml:space="preserve">   Decision Tree field canopy cover estimates</w:t>
      </w:r>
      <w:bookmarkEnd w:id="784"/>
    </w:p>
    <w:tbl>
      <w:tblPr>
        <w:tblStyle w:val="MyThesisTable"/>
        <w:tblW w:w="5085" w:type="dxa"/>
        <w:tblLayout w:type="fixed"/>
        <w:tblLook w:val="01E0" w:firstRow="1" w:lastRow="1" w:firstColumn="1" w:lastColumn="1" w:noHBand="0" w:noVBand="0"/>
        <w:tblPrChange w:id="785" w:author="dugalh" w:date="2017-04-24T15:32:00Z">
          <w:tblPr>
            <w:tblStyle w:val="MyThesisTable"/>
            <w:tblW w:w="6554" w:type="dxa"/>
            <w:tblLayout w:type="fixed"/>
            <w:tblLook w:val="01E0" w:firstRow="1" w:lastRow="1" w:firstColumn="1" w:lastColumn="1" w:noHBand="0" w:noVBand="0"/>
          </w:tblPr>
        </w:tblPrChange>
      </w:tblPr>
      <w:tblGrid>
        <w:gridCol w:w="1356"/>
        <w:gridCol w:w="678"/>
        <w:gridCol w:w="1582"/>
        <w:gridCol w:w="1469"/>
        <w:tblGridChange w:id="786">
          <w:tblGrid>
            <w:gridCol w:w="1356"/>
            <w:gridCol w:w="678"/>
            <w:gridCol w:w="1582"/>
            <w:gridCol w:w="1469"/>
          </w:tblGrid>
        </w:tblGridChange>
      </w:tblGrid>
      <w:tr w:rsidR="00684F38" w:rsidRPr="00AB1F17" w14:paraId="67A424A5" w14:textId="77777777" w:rsidTr="00684F38">
        <w:trPr>
          <w:cnfStyle w:val="100000000000" w:firstRow="1" w:lastRow="0" w:firstColumn="0" w:lastColumn="0" w:oddVBand="0" w:evenVBand="0" w:oddHBand="0" w:evenHBand="0" w:firstRowFirstColumn="0" w:firstRowLastColumn="0" w:lastRowFirstColumn="0" w:lastRowLastColumn="0"/>
          <w:trHeight w:val="340"/>
          <w:trPrChange w:id="787" w:author="dugalh" w:date="2017-04-24T15:32:00Z">
            <w:trPr>
              <w:trHeight w:val="340"/>
            </w:trPr>
          </w:trPrChange>
        </w:trPr>
        <w:tc>
          <w:tcPr>
            <w:tcW w:w="1356" w:type="dxa"/>
            <w:tcPrChange w:id="788" w:author="dugalh" w:date="2017-04-24T15:32:00Z">
              <w:tcPr>
                <w:tcW w:w="1356" w:type="dxa"/>
              </w:tcPr>
            </w:tcPrChange>
          </w:tcPr>
          <w:p w14:paraId="50173FCB"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Area</w:t>
            </w:r>
          </w:p>
        </w:tc>
        <w:tc>
          <w:tcPr>
            <w:tcW w:w="678" w:type="dxa"/>
            <w:tcPrChange w:id="789" w:author="dugalh" w:date="2017-04-24T15:32:00Z">
              <w:tcPr>
                <w:tcW w:w="678" w:type="dxa"/>
              </w:tcPr>
            </w:tcPrChange>
          </w:tcPr>
          <w:p w14:paraId="26F72A4F"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Num.</w:t>
            </w:r>
          </w:p>
        </w:tc>
        <w:tc>
          <w:tcPr>
            <w:tcW w:w="1582" w:type="dxa"/>
            <w:tcPrChange w:id="790" w:author="dugalh" w:date="2017-04-24T15:32:00Z">
              <w:tcPr>
                <w:tcW w:w="1582" w:type="dxa"/>
              </w:tcPr>
            </w:tcPrChange>
          </w:tcPr>
          <w:p w14:paraId="731EF130"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Ground Truth</w:t>
            </w:r>
            <w:r>
              <w:rPr>
                <w:rFonts w:cs="Arial"/>
                <w:sz w:val="16"/>
                <w:szCs w:val="16"/>
              </w:rPr>
              <w:t xml:space="preserve"> (%)</w:t>
            </w:r>
          </w:p>
        </w:tc>
        <w:tc>
          <w:tcPr>
            <w:tcW w:w="1469" w:type="dxa"/>
            <w:tcPrChange w:id="791" w:author="dugalh" w:date="2017-04-24T15:32:00Z">
              <w:tcPr>
                <w:tcW w:w="1469" w:type="dxa"/>
              </w:tcPr>
            </w:tcPrChange>
          </w:tcPr>
          <w:p w14:paraId="0517AC23"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r>
      <w:tr w:rsidR="00684F38" w:rsidRPr="00AB1F17" w14:paraId="4B494134" w14:textId="77777777" w:rsidTr="00684F38">
        <w:trPr>
          <w:trHeight w:val="340"/>
          <w:trPrChange w:id="792" w:author="dugalh" w:date="2017-04-24T15:32:00Z">
            <w:trPr>
              <w:trHeight w:val="340"/>
            </w:trPr>
          </w:trPrChange>
        </w:trPr>
        <w:tc>
          <w:tcPr>
            <w:tcW w:w="1356" w:type="dxa"/>
            <w:tcPrChange w:id="793" w:author="dugalh" w:date="2017-04-24T15:32:00Z">
              <w:tcPr>
                <w:tcW w:w="1356" w:type="dxa"/>
              </w:tcPr>
            </w:tcPrChange>
          </w:tcPr>
          <w:p w14:paraId="1F1EB2DF" w14:textId="77777777" w:rsidR="00684F38" w:rsidRPr="00AB1F17" w:rsidRDefault="00684F38" w:rsidP="007C5F60">
            <w:pPr>
              <w:rPr>
                <w:rFonts w:cs="Arial"/>
                <w:sz w:val="16"/>
                <w:szCs w:val="16"/>
              </w:rPr>
            </w:pPr>
            <w:proofErr w:type="spellStart"/>
            <w:r w:rsidRPr="00AB1F17">
              <w:rPr>
                <w:rFonts w:cs="Arial"/>
                <w:sz w:val="16"/>
                <w:szCs w:val="16"/>
              </w:rPr>
              <w:t>Groen</w:t>
            </w:r>
            <w:r>
              <w:rPr>
                <w:rFonts w:cs="Arial"/>
                <w:sz w:val="16"/>
                <w:szCs w:val="16"/>
              </w:rPr>
              <w:t>f</w:t>
            </w:r>
            <w:r w:rsidRPr="00AB1F17">
              <w:rPr>
                <w:rFonts w:cs="Arial"/>
                <w:sz w:val="16"/>
                <w:szCs w:val="16"/>
              </w:rPr>
              <w:t>ontein</w:t>
            </w:r>
            <w:proofErr w:type="spellEnd"/>
          </w:p>
        </w:tc>
        <w:tc>
          <w:tcPr>
            <w:tcW w:w="678" w:type="dxa"/>
            <w:tcPrChange w:id="794" w:author="dugalh" w:date="2017-04-24T15:32:00Z">
              <w:tcPr>
                <w:tcW w:w="678" w:type="dxa"/>
              </w:tcPr>
            </w:tcPrChange>
          </w:tcPr>
          <w:p w14:paraId="77C0E22F" w14:textId="77777777" w:rsidR="00684F38" w:rsidRPr="00AB1F17" w:rsidRDefault="00684F38" w:rsidP="007C5F60">
            <w:pPr>
              <w:rPr>
                <w:rFonts w:cs="Arial"/>
                <w:sz w:val="16"/>
                <w:szCs w:val="16"/>
              </w:rPr>
            </w:pPr>
            <w:r>
              <w:rPr>
                <w:rFonts w:cs="Arial"/>
                <w:sz w:val="16"/>
                <w:szCs w:val="16"/>
              </w:rPr>
              <w:t>1</w:t>
            </w:r>
          </w:p>
        </w:tc>
        <w:tc>
          <w:tcPr>
            <w:tcW w:w="1582" w:type="dxa"/>
            <w:tcPrChange w:id="795" w:author="dugalh" w:date="2017-04-24T15:32:00Z">
              <w:tcPr>
                <w:tcW w:w="1582" w:type="dxa"/>
              </w:tcPr>
            </w:tcPrChange>
          </w:tcPr>
          <w:p w14:paraId="3DB228B9"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PrChange w:id="796" w:author="dugalh" w:date="2017-04-24T15:32:00Z">
              <w:tcPr>
                <w:tcW w:w="1469" w:type="dxa"/>
              </w:tcPr>
            </w:tcPrChange>
          </w:tcPr>
          <w:p w14:paraId="76D12096" w14:textId="77777777" w:rsidR="00684F38" w:rsidRPr="00AB1F17" w:rsidRDefault="00684F38" w:rsidP="007C5F60">
            <w:pPr>
              <w:jc w:val="right"/>
              <w:rPr>
                <w:rFonts w:cs="Arial"/>
                <w:sz w:val="16"/>
                <w:szCs w:val="16"/>
              </w:rPr>
            </w:pPr>
            <w:r w:rsidRPr="00AB1F17">
              <w:rPr>
                <w:rFonts w:cs="Arial"/>
                <w:sz w:val="16"/>
                <w:szCs w:val="16"/>
              </w:rPr>
              <w:t>0.07</w:t>
            </w:r>
          </w:p>
        </w:tc>
      </w:tr>
      <w:tr w:rsidR="00684F38" w:rsidRPr="00AB1F17" w14:paraId="7C655402" w14:textId="77777777" w:rsidTr="00684F38">
        <w:trPr>
          <w:trHeight w:val="340"/>
          <w:trPrChange w:id="797" w:author="dugalh" w:date="2017-04-24T15:32:00Z">
            <w:trPr>
              <w:trHeight w:val="340"/>
            </w:trPr>
          </w:trPrChange>
        </w:trPr>
        <w:tc>
          <w:tcPr>
            <w:tcW w:w="1356" w:type="dxa"/>
            <w:tcPrChange w:id="798" w:author="dugalh" w:date="2017-04-24T15:32:00Z">
              <w:tcPr>
                <w:tcW w:w="1356" w:type="dxa"/>
              </w:tcPr>
            </w:tcPrChange>
          </w:tcPr>
          <w:p w14:paraId="545751D7" w14:textId="77777777" w:rsidR="00684F38" w:rsidRPr="00AB1F17" w:rsidRDefault="00684F38" w:rsidP="007C5F60">
            <w:pPr>
              <w:rPr>
                <w:rFonts w:cs="Arial"/>
                <w:sz w:val="16"/>
                <w:szCs w:val="16"/>
              </w:rPr>
            </w:pPr>
          </w:p>
        </w:tc>
        <w:tc>
          <w:tcPr>
            <w:tcW w:w="678" w:type="dxa"/>
            <w:tcPrChange w:id="799" w:author="dugalh" w:date="2017-04-24T15:32:00Z">
              <w:tcPr>
                <w:tcW w:w="678" w:type="dxa"/>
              </w:tcPr>
            </w:tcPrChange>
          </w:tcPr>
          <w:p w14:paraId="34EB78CD" w14:textId="77777777" w:rsidR="00684F38" w:rsidRPr="00AB1F17" w:rsidRDefault="00684F38" w:rsidP="007C5F60">
            <w:pPr>
              <w:rPr>
                <w:rFonts w:cs="Arial"/>
                <w:sz w:val="16"/>
                <w:szCs w:val="16"/>
              </w:rPr>
            </w:pPr>
            <w:r>
              <w:rPr>
                <w:rFonts w:cs="Arial"/>
                <w:sz w:val="16"/>
                <w:szCs w:val="16"/>
              </w:rPr>
              <w:t>2</w:t>
            </w:r>
          </w:p>
        </w:tc>
        <w:tc>
          <w:tcPr>
            <w:tcW w:w="1582" w:type="dxa"/>
            <w:tcPrChange w:id="800" w:author="dugalh" w:date="2017-04-24T15:32:00Z">
              <w:tcPr>
                <w:tcW w:w="1582" w:type="dxa"/>
              </w:tcPr>
            </w:tcPrChange>
          </w:tcPr>
          <w:p w14:paraId="48862631" w14:textId="77777777" w:rsidR="00684F38" w:rsidRPr="00AB1F17" w:rsidRDefault="00684F38" w:rsidP="007C5F60">
            <w:pPr>
              <w:jc w:val="right"/>
              <w:rPr>
                <w:rFonts w:cs="Arial"/>
                <w:sz w:val="16"/>
                <w:szCs w:val="16"/>
              </w:rPr>
            </w:pPr>
            <w:r w:rsidRPr="00AB1F17">
              <w:rPr>
                <w:rFonts w:cs="Arial"/>
                <w:sz w:val="16"/>
                <w:szCs w:val="16"/>
              </w:rPr>
              <w:t>4.00</w:t>
            </w:r>
          </w:p>
        </w:tc>
        <w:tc>
          <w:tcPr>
            <w:tcW w:w="1469" w:type="dxa"/>
            <w:tcPrChange w:id="801" w:author="dugalh" w:date="2017-04-24T15:32:00Z">
              <w:tcPr>
                <w:tcW w:w="1469" w:type="dxa"/>
              </w:tcPr>
            </w:tcPrChange>
          </w:tcPr>
          <w:p w14:paraId="5D73F7D9" w14:textId="77777777" w:rsidR="00684F38" w:rsidRPr="00AB1F17" w:rsidRDefault="00684F38" w:rsidP="007C5F60">
            <w:pPr>
              <w:jc w:val="right"/>
              <w:rPr>
                <w:rFonts w:cs="Arial"/>
                <w:sz w:val="16"/>
                <w:szCs w:val="16"/>
              </w:rPr>
            </w:pPr>
            <w:r w:rsidRPr="00AB1F17">
              <w:rPr>
                <w:rFonts w:cs="Arial"/>
                <w:sz w:val="16"/>
                <w:szCs w:val="16"/>
              </w:rPr>
              <w:t>0.47</w:t>
            </w:r>
          </w:p>
        </w:tc>
      </w:tr>
      <w:tr w:rsidR="00684F38" w:rsidRPr="00AB1F17" w14:paraId="69F78F97" w14:textId="77777777" w:rsidTr="00684F38">
        <w:trPr>
          <w:trHeight w:val="340"/>
          <w:trPrChange w:id="802" w:author="dugalh" w:date="2017-04-24T15:32:00Z">
            <w:trPr>
              <w:trHeight w:val="340"/>
            </w:trPr>
          </w:trPrChange>
        </w:trPr>
        <w:tc>
          <w:tcPr>
            <w:tcW w:w="1356" w:type="dxa"/>
            <w:tcPrChange w:id="803" w:author="dugalh" w:date="2017-04-24T15:32:00Z">
              <w:tcPr>
                <w:tcW w:w="1356" w:type="dxa"/>
              </w:tcPr>
            </w:tcPrChange>
          </w:tcPr>
          <w:p w14:paraId="5654C4B7" w14:textId="77777777" w:rsidR="00684F38" w:rsidRPr="00AB1F17" w:rsidRDefault="00684F38" w:rsidP="007C5F60">
            <w:pPr>
              <w:rPr>
                <w:rFonts w:cs="Arial"/>
                <w:sz w:val="16"/>
                <w:szCs w:val="16"/>
              </w:rPr>
            </w:pPr>
          </w:p>
        </w:tc>
        <w:tc>
          <w:tcPr>
            <w:tcW w:w="678" w:type="dxa"/>
            <w:tcPrChange w:id="804" w:author="dugalh" w:date="2017-04-24T15:32:00Z">
              <w:tcPr>
                <w:tcW w:w="678" w:type="dxa"/>
              </w:tcPr>
            </w:tcPrChange>
          </w:tcPr>
          <w:p w14:paraId="0D0B8137" w14:textId="77777777" w:rsidR="00684F38" w:rsidRPr="00AB1F17" w:rsidRDefault="00684F38" w:rsidP="007C5F60">
            <w:pPr>
              <w:rPr>
                <w:rFonts w:cs="Arial"/>
                <w:sz w:val="16"/>
                <w:szCs w:val="16"/>
              </w:rPr>
            </w:pPr>
            <w:r>
              <w:rPr>
                <w:rFonts w:cs="Arial"/>
                <w:sz w:val="16"/>
                <w:szCs w:val="16"/>
              </w:rPr>
              <w:t>3</w:t>
            </w:r>
          </w:p>
        </w:tc>
        <w:tc>
          <w:tcPr>
            <w:tcW w:w="1582" w:type="dxa"/>
            <w:tcPrChange w:id="805" w:author="dugalh" w:date="2017-04-24T15:32:00Z">
              <w:tcPr>
                <w:tcW w:w="1582" w:type="dxa"/>
              </w:tcPr>
            </w:tcPrChange>
          </w:tcPr>
          <w:p w14:paraId="0D68E191" w14:textId="77777777" w:rsidR="00684F38" w:rsidRPr="00AB1F17" w:rsidRDefault="00684F38" w:rsidP="007C5F60">
            <w:pPr>
              <w:jc w:val="right"/>
              <w:rPr>
                <w:rFonts w:cs="Arial"/>
                <w:sz w:val="16"/>
                <w:szCs w:val="16"/>
              </w:rPr>
            </w:pPr>
            <w:r w:rsidRPr="00AB1F17">
              <w:rPr>
                <w:rFonts w:cs="Arial"/>
                <w:sz w:val="16"/>
                <w:szCs w:val="16"/>
              </w:rPr>
              <w:t>10.00</w:t>
            </w:r>
          </w:p>
        </w:tc>
        <w:tc>
          <w:tcPr>
            <w:tcW w:w="1469" w:type="dxa"/>
            <w:tcPrChange w:id="806" w:author="dugalh" w:date="2017-04-24T15:32:00Z">
              <w:tcPr>
                <w:tcW w:w="1469" w:type="dxa"/>
              </w:tcPr>
            </w:tcPrChange>
          </w:tcPr>
          <w:p w14:paraId="0BA22F33" w14:textId="77777777" w:rsidR="00684F38" w:rsidRPr="00AB1F17" w:rsidRDefault="00684F38" w:rsidP="007C5F60">
            <w:pPr>
              <w:jc w:val="right"/>
              <w:rPr>
                <w:rFonts w:cs="Arial"/>
                <w:sz w:val="16"/>
                <w:szCs w:val="16"/>
              </w:rPr>
            </w:pPr>
            <w:r w:rsidRPr="00AB1F17">
              <w:rPr>
                <w:rFonts w:cs="Arial"/>
                <w:sz w:val="16"/>
                <w:szCs w:val="16"/>
              </w:rPr>
              <w:t>8.21</w:t>
            </w:r>
          </w:p>
        </w:tc>
      </w:tr>
      <w:tr w:rsidR="00684F38" w:rsidRPr="00AB1F17" w14:paraId="70984908" w14:textId="77777777" w:rsidTr="00684F38">
        <w:trPr>
          <w:trHeight w:val="340"/>
          <w:trPrChange w:id="807" w:author="dugalh" w:date="2017-04-24T15:32:00Z">
            <w:trPr>
              <w:trHeight w:val="340"/>
            </w:trPr>
          </w:trPrChange>
        </w:trPr>
        <w:tc>
          <w:tcPr>
            <w:tcW w:w="1356" w:type="dxa"/>
            <w:tcBorders>
              <w:bottom w:val="single" w:sz="12" w:space="0" w:color="000000" w:themeColor="text1"/>
            </w:tcBorders>
            <w:tcPrChange w:id="808" w:author="dugalh" w:date="2017-04-24T15:32:00Z">
              <w:tcPr>
                <w:tcW w:w="1356" w:type="dxa"/>
                <w:tcBorders>
                  <w:bottom w:val="single" w:sz="12" w:space="0" w:color="000000" w:themeColor="text1"/>
                </w:tcBorders>
              </w:tcPr>
            </w:tcPrChange>
          </w:tcPr>
          <w:p w14:paraId="594C764F"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809" w:author="dugalh" w:date="2017-04-24T15:32:00Z">
              <w:tcPr>
                <w:tcW w:w="678" w:type="dxa"/>
                <w:tcBorders>
                  <w:bottom w:val="single" w:sz="12" w:space="0" w:color="000000" w:themeColor="text1"/>
                </w:tcBorders>
              </w:tcPr>
            </w:tcPrChange>
          </w:tcPr>
          <w:p w14:paraId="6563A876"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810" w:author="dugalh" w:date="2017-04-24T15:32:00Z">
              <w:tcPr>
                <w:tcW w:w="1582" w:type="dxa"/>
                <w:tcBorders>
                  <w:bottom w:val="single" w:sz="12" w:space="0" w:color="000000" w:themeColor="text1"/>
                </w:tcBorders>
              </w:tcPr>
            </w:tcPrChange>
          </w:tcPr>
          <w:p w14:paraId="3B42A90F" w14:textId="77777777" w:rsidR="00684F38" w:rsidRPr="00AB1F17" w:rsidRDefault="00684F3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Change w:id="811" w:author="dugalh" w:date="2017-04-24T15:32:00Z">
              <w:tcPr>
                <w:tcW w:w="1469" w:type="dxa"/>
                <w:tcBorders>
                  <w:bottom w:val="single" w:sz="12" w:space="0" w:color="000000" w:themeColor="text1"/>
                </w:tcBorders>
              </w:tcPr>
            </w:tcPrChange>
          </w:tcPr>
          <w:p w14:paraId="075C7766" w14:textId="77777777" w:rsidR="00684F38" w:rsidRPr="00AB1F17" w:rsidRDefault="00684F38" w:rsidP="007C5F60">
            <w:pPr>
              <w:jc w:val="right"/>
              <w:rPr>
                <w:rFonts w:cs="Arial"/>
                <w:sz w:val="16"/>
                <w:szCs w:val="16"/>
              </w:rPr>
            </w:pPr>
            <w:r w:rsidRPr="00AB1F17">
              <w:rPr>
                <w:rFonts w:cs="Arial"/>
                <w:sz w:val="16"/>
                <w:szCs w:val="16"/>
              </w:rPr>
              <w:t>17.44</w:t>
            </w:r>
          </w:p>
        </w:tc>
      </w:tr>
      <w:tr w:rsidR="00684F38" w:rsidRPr="00AB1F17" w14:paraId="32DD9A64" w14:textId="77777777" w:rsidTr="00684F38">
        <w:trPr>
          <w:trHeight w:val="414"/>
          <w:trPrChange w:id="812" w:author="dugalh" w:date="2017-04-24T15:32:00Z">
            <w:trPr>
              <w:trHeight w:val="414"/>
            </w:trPr>
          </w:trPrChange>
        </w:trPr>
        <w:tc>
          <w:tcPr>
            <w:tcW w:w="1356" w:type="dxa"/>
            <w:tcBorders>
              <w:top w:val="single" w:sz="12" w:space="0" w:color="000000" w:themeColor="text1"/>
              <w:bottom w:val="nil"/>
            </w:tcBorders>
            <w:tcPrChange w:id="813" w:author="dugalh" w:date="2017-04-24T15:32:00Z">
              <w:tcPr>
                <w:tcW w:w="1356" w:type="dxa"/>
                <w:tcBorders>
                  <w:top w:val="single" w:sz="12" w:space="0" w:color="000000" w:themeColor="text1"/>
                  <w:bottom w:val="nil"/>
                </w:tcBorders>
              </w:tcPr>
            </w:tcPrChange>
          </w:tcPr>
          <w:p w14:paraId="1D36B065" w14:textId="77777777" w:rsidR="00684F38" w:rsidRPr="00AB1F17" w:rsidRDefault="00684F38" w:rsidP="007C5F60">
            <w:pPr>
              <w:rPr>
                <w:rFonts w:cs="Arial"/>
                <w:sz w:val="16"/>
                <w:szCs w:val="16"/>
              </w:rPr>
            </w:pPr>
            <w:proofErr w:type="spellStart"/>
            <w:r w:rsidRPr="00AB1F17">
              <w:rPr>
                <w:rFonts w:cs="Arial"/>
                <w:sz w:val="16"/>
                <w:szCs w:val="16"/>
              </w:rPr>
              <w:t>Matjies</w:t>
            </w:r>
            <w:r>
              <w:rPr>
                <w:rFonts w:cs="Arial"/>
                <w:sz w:val="16"/>
                <w:szCs w:val="16"/>
              </w:rPr>
              <w:t>v</w:t>
            </w:r>
            <w:r w:rsidRPr="00AB1F17">
              <w:rPr>
                <w:rFonts w:cs="Arial"/>
                <w:sz w:val="16"/>
                <w:szCs w:val="16"/>
              </w:rPr>
              <w:t>lei</w:t>
            </w:r>
            <w:proofErr w:type="spellEnd"/>
          </w:p>
        </w:tc>
        <w:tc>
          <w:tcPr>
            <w:tcW w:w="678" w:type="dxa"/>
            <w:tcBorders>
              <w:top w:val="single" w:sz="12" w:space="0" w:color="000000" w:themeColor="text1"/>
              <w:bottom w:val="nil"/>
            </w:tcBorders>
            <w:tcPrChange w:id="814" w:author="dugalh" w:date="2017-04-24T15:32:00Z">
              <w:tcPr>
                <w:tcW w:w="678" w:type="dxa"/>
                <w:tcBorders>
                  <w:top w:val="single" w:sz="12" w:space="0" w:color="000000" w:themeColor="text1"/>
                  <w:bottom w:val="nil"/>
                </w:tcBorders>
              </w:tcPr>
            </w:tcPrChange>
          </w:tcPr>
          <w:p w14:paraId="5619D4B4" w14:textId="77777777" w:rsidR="00684F38" w:rsidRPr="00AB1F17" w:rsidRDefault="00684F3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Change w:id="815" w:author="dugalh" w:date="2017-04-24T15:32:00Z">
              <w:tcPr>
                <w:tcW w:w="1582" w:type="dxa"/>
                <w:tcBorders>
                  <w:top w:val="single" w:sz="12" w:space="0" w:color="000000" w:themeColor="text1"/>
                  <w:bottom w:val="nil"/>
                </w:tcBorders>
              </w:tcPr>
            </w:tcPrChange>
          </w:tcPr>
          <w:p w14:paraId="3801D834" w14:textId="77777777" w:rsidR="00684F38" w:rsidRPr="00AB1F17" w:rsidRDefault="00684F3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Change w:id="816" w:author="dugalh" w:date="2017-04-24T15:32:00Z">
              <w:tcPr>
                <w:tcW w:w="1469" w:type="dxa"/>
                <w:tcBorders>
                  <w:top w:val="single" w:sz="12" w:space="0" w:color="000000" w:themeColor="text1"/>
                  <w:bottom w:val="nil"/>
                </w:tcBorders>
              </w:tcPr>
            </w:tcPrChange>
          </w:tcPr>
          <w:p w14:paraId="39D0226D" w14:textId="77777777" w:rsidR="00684F38" w:rsidRPr="00AB1F17" w:rsidRDefault="00684F38" w:rsidP="007C5F60">
            <w:pPr>
              <w:jc w:val="right"/>
              <w:rPr>
                <w:rFonts w:cs="Arial"/>
                <w:sz w:val="16"/>
                <w:szCs w:val="16"/>
              </w:rPr>
            </w:pPr>
            <w:r w:rsidRPr="00AB1F17">
              <w:rPr>
                <w:rFonts w:cs="Arial"/>
                <w:sz w:val="16"/>
                <w:szCs w:val="16"/>
              </w:rPr>
              <w:t>7.21</w:t>
            </w:r>
          </w:p>
        </w:tc>
      </w:tr>
      <w:tr w:rsidR="00684F38" w:rsidRPr="00AB1F17" w14:paraId="7E25721C" w14:textId="77777777" w:rsidTr="00684F38">
        <w:trPr>
          <w:trHeight w:val="340"/>
          <w:trPrChange w:id="817" w:author="dugalh" w:date="2017-04-24T15:32:00Z">
            <w:trPr>
              <w:trHeight w:val="340"/>
            </w:trPr>
          </w:trPrChange>
        </w:trPr>
        <w:tc>
          <w:tcPr>
            <w:tcW w:w="1356" w:type="dxa"/>
            <w:tcBorders>
              <w:top w:val="nil"/>
            </w:tcBorders>
            <w:tcPrChange w:id="818" w:author="dugalh" w:date="2017-04-24T15:32:00Z">
              <w:tcPr>
                <w:tcW w:w="1356" w:type="dxa"/>
                <w:tcBorders>
                  <w:top w:val="nil"/>
                </w:tcBorders>
              </w:tcPr>
            </w:tcPrChange>
          </w:tcPr>
          <w:p w14:paraId="7A78B2A9" w14:textId="77777777" w:rsidR="00684F38" w:rsidRPr="00AB1F17" w:rsidRDefault="00684F38" w:rsidP="007C5F60">
            <w:pPr>
              <w:rPr>
                <w:rFonts w:cs="Arial"/>
                <w:sz w:val="16"/>
                <w:szCs w:val="16"/>
              </w:rPr>
            </w:pPr>
          </w:p>
        </w:tc>
        <w:tc>
          <w:tcPr>
            <w:tcW w:w="678" w:type="dxa"/>
            <w:tcBorders>
              <w:top w:val="nil"/>
            </w:tcBorders>
            <w:tcPrChange w:id="819" w:author="dugalh" w:date="2017-04-24T15:32:00Z">
              <w:tcPr>
                <w:tcW w:w="678" w:type="dxa"/>
                <w:tcBorders>
                  <w:top w:val="nil"/>
                </w:tcBorders>
              </w:tcPr>
            </w:tcPrChange>
          </w:tcPr>
          <w:p w14:paraId="036AFBEA" w14:textId="77777777" w:rsidR="00684F38" w:rsidRPr="00AB1F17" w:rsidRDefault="00684F38" w:rsidP="007C5F60">
            <w:pPr>
              <w:rPr>
                <w:rFonts w:cs="Arial"/>
                <w:sz w:val="16"/>
                <w:szCs w:val="16"/>
              </w:rPr>
            </w:pPr>
            <w:r>
              <w:rPr>
                <w:rFonts w:cs="Arial"/>
                <w:sz w:val="16"/>
                <w:szCs w:val="16"/>
              </w:rPr>
              <w:t>1b</w:t>
            </w:r>
          </w:p>
        </w:tc>
        <w:tc>
          <w:tcPr>
            <w:tcW w:w="1582" w:type="dxa"/>
            <w:tcBorders>
              <w:top w:val="nil"/>
            </w:tcBorders>
            <w:tcPrChange w:id="820" w:author="dugalh" w:date="2017-04-24T15:32:00Z">
              <w:tcPr>
                <w:tcW w:w="1582" w:type="dxa"/>
                <w:tcBorders>
                  <w:top w:val="nil"/>
                </w:tcBorders>
              </w:tcPr>
            </w:tcPrChange>
          </w:tcPr>
          <w:p w14:paraId="3A4EFB47"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nil"/>
            </w:tcBorders>
            <w:tcPrChange w:id="821" w:author="dugalh" w:date="2017-04-24T15:32:00Z">
              <w:tcPr>
                <w:tcW w:w="1469" w:type="dxa"/>
                <w:tcBorders>
                  <w:top w:val="nil"/>
                </w:tcBorders>
              </w:tcPr>
            </w:tcPrChange>
          </w:tcPr>
          <w:p w14:paraId="030AA046" w14:textId="77777777" w:rsidR="00684F38" w:rsidRPr="00AB1F17" w:rsidRDefault="00684F38" w:rsidP="007C5F60">
            <w:pPr>
              <w:jc w:val="right"/>
              <w:rPr>
                <w:rFonts w:cs="Arial"/>
                <w:sz w:val="16"/>
                <w:szCs w:val="16"/>
              </w:rPr>
            </w:pPr>
            <w:r w:rsidRPr="00AB1F17">
              <w:rPr>
                <w:rFonts w:cs="Arial"/>
                <w:sz w:val="16"/>
                <w:szCs w:val="16"/>
              </w:rPr>
              <w:t>31.37</w:t>
            </w:r>
          </w:p>
        </w:tc>
      </w:tr>
      <w:tr w:rsidR="00684F38" w:rsidRPr="00AB1F17" w14:paraId="2B0C24E3" w14:textId="77777777" w:rsidTr="00684F38">
        <w:trPr>
          <w:trHeight w:val="340"/>
          <w:trPrChange w:id="822" w:author="dugalh" w:date="2017-04-24T15:32:00Z">
            <w:trPr>
              <w:trHeight w:val="340"/>
            </w:trPr>
          </w:trPrChange>
        </w:trPr>
        <w:tc>
          <w:tcPr>
            <w:tcW w:w="1356" w:type="dxa"/>
            <w:tcPrChange w:id="823" w:author="dugalh" w:date="2017-04-24T15:32:00Z">
              <w:tcPr>
                <w:tcW w:w="1356" w:type="dxa"/>
              </w:tcPr>
            </w:tcPrChange>
          </w:tcPr>
          <w:p w14:paraId="7D97904F" w14:textId="77777777" w:rsidR="00684F38" w:rsidRPr="00AB1F17" w:rsidRDefault="00684F38" w:rsidP="007C5F60">
            <w:pPr>
              <w:rPr>
                <w:rFonts w:cs="Arial"/>
                <w:sz w:val="16"/>
                <w:szCs w:val="16"/>
              </w:rPr>
            </w:pPr>
          </w:p>
        </w:tc>
        <w:tc>
          <w:tcPr>
            <w:tcW w:w="678" w:type="dxa"/>
            <w:tcPrChange w:id="824" w:author="dugalh" w:date="2017-04-24T15:32:00Z">
              <w:tcPr>
                <w:tcW w:w="678" w:type="dxa"/>
              </w:tcPr>
            </w:tcPrChange>
          </w:tcPr>
          <w:p w14:paraId="3A881585" w14:textId="77777777" w:rsidR="00684F38" w:rsidRPr="00AB1F17" w:rsidRDefault="00684F38" w:rsidP="007C5F60">
            <w:pPr>
              <w:rPr>
                <w:rFonts w:cs="Arial"/>
                <w:sz w:val="16"/>
                <w:szCs w:val="16"/>
              </w:rPr>
            </w:pPr>
            <w:r>
              <w:rPr>
                <w:rFonts w:cs="Arial"/>
                <w:sz w:val="16"/>
                <w:szCs w:val="16"/>
              </w:rPr>
              <w:t>2</w:t>
            </w:r>
          </w:p>
        </w:tc>
        <w:tc>
          <w:tcPr>
            <w:tcW w:w="1582" w:type="dxa"/>
            <w:tcPrChange w:id="825" w:author="dugalh" w:date="2017-04-24T15:32:00Z">
              <w:tcPr>
                <w:tcW w:w="1582" w:type="dxa"/>
              </w:tcPr>
            </w:tcPrChange>
          </w:tcPr>
          <w:p w14:paraId="11AE5BAC" w14:textId="77777777" w:rsidR="00684F38" w:rsidRPr="00AB1F17" w:rsidRDefault="00684F38" w:rsidP="007C5F60">
            <w:pPr>
              <w:jc w:val="right"/>
              <w:rPr>
                <w:rFonts w:cs="Arial"/>
                <w:sz w:val="16"/>
                <w:szCs w:val="16"/>
              </w:rPr>
            </w:pPr>
            <w:r w:rsidRPr="00AB1F17">
              <w:rPr>
                <w:rFonts w:cs="Arial"/>
                <w:sz w:val="16"/>
                <w:szCs w:val="16"/>
              </w:rPr>
              <w:t>70.00</w:t>
            </w:r>
          </w:p>
        </w:tc>
        <w:tc>
          <w:tcPr>
            <w:tcW w:w="1469" w:type="dxa"/>
            <w:tcPrChange w:id="826" w:author="dugalh" w:date="2017-04-24T15:32:00Z">
              <w:tcPr>
                <w:tcW w:w="1469" w:type="dxa"/>
              </w:tcPr>
            </w:tcPrChange>
          </w:tcPr>
          <w:p w14:paraId="68FF8C7B" w14:textId="77777777" w:rsidR="00684F38" w:rsidRPr="00AB1F17" w:rsidRDefault="00684F38" w:rsidP="007C5F60">
            <w:pPr>
              <w:jc w:val="right"/>
              <w:rPr>
                <w:rFonts w:cs="Arial"/>
                <w:sz w:val="16"/>
                <w:szCs w:val="16"/>
              </w:rPr>
            </w:pPr>
            <w:r w:rsidRPr="00AB1F17">
              <w:rPr>
                <w:rFonts w:cs="Arial"/>
                <w:sz w:val="16"/>
                <w:szCs w:val="16"/>
              </w:rPr>
              <w:t>67.38</w:t>
            </w:r>
          </w:p>
        </w:tc>
      </w:tr>
      <w:tr w:rsidR="00684F38" w:rsidRPr="00AB1F17" w14:paraId="72E3A7A1" w14:textId="77777777" w:rsidTr="00684F38">
        <w:trPr>
          <w:trHeight w:val="340"/>
          <w:trPrChange w:id="827" w:author="dugalh" w:date="2017-04-24T15:32:00Z">
            <w:trPr>
              <w:trHeight w:val="340"/>
            </w:trPr>
          </w:trPrChange>
        </w:trPr>
        <w:tc>
          <w:tcPr>
            <w:tcW w:w="1356" w:type="dxa"/>
            <w:tcPrChange w:id="828" w:author="dugalh" w:date="2017-04-24T15:32:00Z">
              <w:tcPr>
                <w:tcW w:w="1356" w:type="dxa"/>
              </w:tcPr>
            </w:tcPrChange>
          </w:tcPr>
          <w:p w14:paraId="0BEFD1F0" w14:textId="77777777" w:rsidR="00684F38" w:rsidRPr="00AB1F17" w:rsidRDefault="00684F38" w:rsidP="007C5F60">
            <w:pPr>
              <w:rPr>
                <w:rFonts w:cs="Arial"/>
                <w:sz w:val="16"/>
                <w:szCs w:val="16"/>
              </w:rPr>
            </w:pPr>
          </w:p>
        </w:tc>
        <w:tc>
          <w:tcPr>
            <w:tcW w:w="678" w:type="dxa"/>
            <w:tcPrChange w:id="829" w:author="dugalh" w:date="2017-04-24T15:32:00Z">
              <w:tcPr>
                <w:tcW w:w="678" w:type="dxa"/>
              </w:tcPr>
            </w:tcPrChange>
          </w:tcPr>
          <w:p w14:paraId="0A55A3E1" w14:textId="77777777" w:rsidR="00684F38" w:rsidRPr="00AB1F17" w:rsidRDefault="00684F38" w:rsidP="007C5F60">
            <w:pPr>
              <w:rPr>
                <w:rFonts w:cs="Arial"/>
                <w:sz w:val="16"/>
                <w:szCs w:val="16"/>
              </w:rPr>
            </w:pPr>
            <w:r>
              <w:rPr>
                <w:rFonts w:cs="Arial"/>
                <w:sz w:val="16"/>
                <w:szCs w:val="16"/>
              </w:rPr>
              <w:t>3</w:t>
            </w:r>
          </w:p>
        </w:tc>
        <w:tc>
          <w:tcPr>
            <w:tcW w:w="1582" w:type="dxa"/>
            <w:tcPrChange w:id="830" w:author="dugalh" w:date="2017-04-24T15:32:00Z">
              <w:tcPr>
                <w:tcW w:w="1582" w:type="dxa"/>
              </w:tcPr>
            </w:tcPrChange>
          </w:tcPr>
          <w:p w14:paraId="127CB15A" w14:textId="77777777" w:rsidR="00684F38" w:rsidRPr="00AB1F17" w:rsidRDefault="00684F38" w:rsidP="007C5F60">
            <w:pPr>
              <w:jc w:val="right"/>
              <w:rPr>
                <w:rFonts w:cs="Arial"/>
                <w:sz w:val="16"/>
                <w:szCs w:val="16"/>
              </w:rPr>
            </w:pPr>
            <w:r w:rsidRPr="00AB1F17">
              <w:rPr>
                <w:rFonts w:cs="Arial"/>
                <w:sz w:val="16"/>
                <w:szCs w:val="16"/>
              </w:rPr>
              <w:t>85.00</w:t>
            </w:r>
          </w:p>
        </w:tc>
        <w:tc>
          <w:tcPr>
            <w:tcW w:w="1469" w:type="dxa"/>
            <w:tcPrChange w:id="831" w:author="dugalh" w:date="2017-04-24T15:32:00Z">
              <w:tcPr>
                <w:tcW w:w="1469" w:type="dxa"/>
              </w:tcPr>
            </w:tcPrChange>
          </w:tcPr>
          <w:p w14:paraId="54AC8F87" w14:textId="77777777" w:rsidR="00684F38" w:rsidRPr="00AB1F17" w:rsidRDefault="00684F38" w:rsidP="007C5F60">
            <w:pPr>
              <w:jc w:val="right"/>
              <w:rPr>
                <w:rFonts w:cs="Arial"/>
                <w:sz w:val="16"/>
                <w:szCs w:val="16"/>
              </w:rPr>
            </w:pPr>
            <w:r w:rsidRPr="00AB1F17">
              <w:rPr>
                <w:rFonts w:cs="Arial"/>
                <w:sz w:val="16"/>
                <w:szCs w:val="16"/>
              </w:rPr>
              <w:t>73.12</w:t>
            </w:r>
          </w:p>
        </w:tc>
      </w:tr>
      <w:tr w:rsidR="00684F38" w:rsidRPr="00AB1F17" w14:paraId="78C3E6BE" w14:textId="77777777" w:rsidTr="00684F38">
        <w:trPr>
          <w:trHeight w:val="340"/>
          <w:trPrChange w:id="832" w:author="dugalh" w:date="2017-04-24T15:32:00Z">
            <w:trPr>
              <w:trHeight w:val="340"/>
            </w:trPr>
          </w:trPrChange>
        </w:trPr>
        <w:tc>
          <w:tcPr>
            <w:tcW w:w="1356" w:type="dxa"/>
            <w:tcPrChange w:id="833" w:author="dugalh" w:date="2017-04-24T15:32:00Z">
              <w:tcPr>
                <w:tcW w:w="1356" w:type="dxa"/>
              </w:tcPr>
            </w:tcPrChange>
          </w:tcPr>
          <w:p w14:paraId="22A2CF4A" w14:textId="77777777" w:rsidR="00684F38" w:rsidRPr="00AB1F17" w:rsidRDefault="00684F38" w:rsidP="007C5F60">
            <w:pPr>
              <w:rPr>
                <w:rFonts w:cs="Arial"/>
                <w:sz w:val="16"/>
                <w:szCs w:val="16"/>
              </w:rPr>
            </w:pPr>
          </w:p>
        </w:tc>
        <w:tc>
          <w:tcPr>
            <w:tcW w:w="678" w:type="dxa"/>
            <w:tcPrChange w:id="834" w:author="dugalh" w:date="2017-04-24T15:32:00Z">
              <w:tcPr>
                <w:tcW w:w="678" w:type="dxa"/>
              </w:tcPr>
            </w:tcPrChange>
          </w:tcPr>
          <w:p w14:paraId="5AF710D7" w14:textId="77777777" w:rsidR="00684F38" w:rsidRPr="00AB1F17" w:rsidRDefault="00684F38" w:rsidP="007C5F60">
            <w:pPr>
              <w:rPr>
                <w:rFonts w:cs="Arial"/>
                <w:sz w:val="16"/>
                <w:szCs w:val="16"/>
              </w:rPr>
            </w:pPr>
            <w:r>
              <w:rPr>
                <w:rFonts w:cs="Arial"/>
                <w:sz w:val="16"/>
                <w:szCs w:val="16"/>
              </w:rPr>
              <w:t>4</w:t>
            </w:r>
          </w:p>
        </w:tc>
        <w:tc>
          <w:tcPr>
            <w:tcW w:w="1582" w:type="dxa"/>
            <w:tcPrChange w:id="835" w:author="dugalh" w:date="2017-04-24T15:32:00Z">
              <w:tcPr>
                <w:tcW w:w="1582" w:type="dxa"/>
              </w:tcPr>
            </w:tcPrChange>
          </w:tcPr>
          <w:p w14:paraId="534DE278" w14:textId="77777777" w:rsidR="00684F38" w:rsidRPr="00AB1F17" w:rsidRDefault="00684F38" w:rsidP="007C5F60">
            <w:pPr>
              <w:jc w:val="right"/>
              <w:rPr>
                <w:rFonts w:cs="Arial"/>
                <w:sz w:val="16"/>
                <w:szCs w:val="16"/>
              </w:rPr>
            </w:pPr>
            <w:r w:rsidRPr="00AB1F17">
              <w:rPr>
                <w:rFonts w:cs="Arial"/>
                <w:sz w:val="16"/>
                <w:szCs w:val="16"/>
              </w:rPr>
              <w:t>65.00</w:t>
            </w:r>
          </w:p>
        </w:tc>
        <w:tc>
          <w:tcPr>
            <w:tcW w:w="1469" w:type="dxa"/>
            <w:tcPrChange w:id="836" w:author="dugalh" w:date="2017-04-24T15:32:00Z">
              <w:tcPr>
                <w:tcW w:w="1469" w:type="dxa"/>
              </w:tcPr>
            </w:tcPrChange>
          </w:tcPr>
          <w:p w14:paraId="6DF5F1AE" w14:textId="77777777" w:rsidR="00684F38" w:rsidRPr="00AB1F17" w:rsidRDefault="00684F38" w:rsidP="007C5F60">
            <w:pPr>
              <w:jc w:val="right"/>
              <w:rPr>
                <w:rFonts w:cs="Arial"/>
                <w:sz w:val="16"/>
                <w:szCs w:val="16"/>
              </w:rPr>
            </w:pPr>
            <w:r w:rsidRPr="00AB1F17">
              <w:rPr>
                <w:rFonts w:cs="Arial"/>
                <w:sz w:val="16"/>
                <w:szCs w:val="16"/>
              </w:rPr>
              <w:t>70.34</w:t>
            </w:r>
          </w:p>
        </w:tc>
      </w:tr>
      <w:tr w:rsidR="00684F38" w:rsidRPr="00AB1F17" w14:paraId="2E779DE8" w14:textId="77777777" w:rsidTr="00684F38">
        <w:trPr>
          <w:trHeight w:val="340"/>
          <w:trPrChange w:id="837" w:author="dugalh" w:date="2017-04-24T15:32:00Z">
            <w:trPr>
              <w:trHeight w:val="340"/>
            </w:trPr>
          </w:trPrChange>
        </w:trPr>
        <w:tc>
          <w:tcPr>
            <w:tcW w:w="1356" w:type="dxa"/>
            <w:tcPrChange w:id="838" w:author="dugalh" w:date="2017-04-24T15:32:00Z">
              <w:tcPr>
                <w:tcW w:w="1356" w:type="dxa"/>
              </w:tcPr>
            </w:tcPrChange>
          </w:tcPr>
          <w:p w14:paraId="0E7806DB" w14:textId="77777777" w:rsidR="00684F38" w:rsidRPr="00AB1F17" w:rsidRDefault="00684F38" w:rsidP="007C5F60">
            <w:pPr>
              <w:rPr>
                <w:rFonts w:cs="Arial"/>
                <w:sz w:val="16"/>
                <w:szCs w:val="16"/>
              </w:rPr>
            </w:pPr>
          </w:p>
        </w:tc>
        <w:tc>
          <w:tcPr>
            <w:tcW w:w="678" w:type="dxa"/>
            <w:tcPrChange w:id="839" w:author="dugalh" w:date="2017-04-24T15:32:00Z">
              <w:tcPr>
                <w:tcW w:w="678" w:type="dxa"/>
              </w:tcPr>
            </w:tcPrChange>
          </w:tcPr>
          <w:p w14:paraId="2DABAE8A" w14:textId="77777777" w:rsidR="00684F38" w:rsidRPr="00AB1F17" w:rsidRDefault="00684F38" w:rsidP="007C5F60">
            <w:pPr>
              <w:rPr>
                <w:rFonts w:cs="Arial"/>
                <w:sz w:val="16"/>
                <w:szCs w:val="16"/>
              </w:rPr>
            </w:pPr>
            <w:r>
              <w:rPr>
                <w:rFonts w:cs="Arial"/>
                <w:sz w:val="16"/>
                <w:szCs w:val="16"/>
              </w:rPr>
              <w:t>5</w:t>
            </w:r>
          </w:p>
        </w:tc>
        <w:tc>
          <w:tcPr>
            <w:tcW w:w="1582" w:type="dxa"/>
            <w:tcPrChange w:id="840" w:author="dugalh" w:date="2017-04-24T15:32:00Z">
              <w:tcPr>
                <w:tcW w:w="1582" w:type="dxa"/>
              </w:tcPr>
            </w:tcPrChange>
          </w:tcPr>
          <w:p w14:paraId="2E53B9B4" w14:textId="77777777" w:rsidR="00684F38" w:rsidRPr="00AB1F17" w:rsidRDefault="00684F38" w:rsidP="007C5F60">
            <w:pPr>
              <w:jc w:val="right"/>
              <w:rPr>
                <w:rFonts w:cs="Arial"/>
                <w:sz w:val="16"/>
                <w:szCs w:val="16"/>
              </w:rPr>
            </w:pPr>
            <w:r w:rsidRPr="00AB1F17">
              <w:rPr>
                <w:rFonts w:cs="Arial"/>
                <w:sz w:val="16"/>
                <w:szCs w:val="16"/>
              </w:rPr>
              <w:t>37.50</w:t>
            </w:r>
          </w:p>
        </w:tc>
        <w:tc>
          <w:tcPr>
            <w:tcW w:w="1469" w:type="dxa"/>
            <w:tcPrChange w:id="841" w:author="dugalh" w:date="2017-04-24T15:32:00Z">
              <w:tcPr>
                <w:tcW w:w="1469" w:type="dxa"/>
              </w:tcPr>
            </w:tcPrChange>
          </w:tcPr>
          <w:p w14:paraId="5D07F280" w14:textId="77777777" w:rsidR="00684F38" w:rsidRPr="00AB1F17" w:rsidRDefault="00684F38" w:rsidP="007C5F60">
            <w:pPr>
              <w:jc w:val="right"/>
              <w:rPr>
                <w:rFonts w:cs="Arial"/>
                <w:sz w:val="16"/>
                <w:szCs w:val="16"/>
              </w:rPr>
            </w:pPr>
            <w:r w:rsidRPr="00AB1F17">
              <w:rPr>
                <w:rFonts w:cs="Arial"/>
                <w:sz w:val="16"/>
                <w:szCs w:val="16"/>
              </w:rPr>
              <w:t>35.95</w:t>
            </w:r>
          </w:p>
        </w:tc>
      </w:tr>
      <w:tr w:rsidR="00684F38" w:rsidRPr="00AB1F17" w14:paraId="1F534808" w14:textId="77777777" w:rsidTr="00684F38">
        <w:trPr>
          <w:trHeight w:val="340"/>
          <w:trPrChange w:id="842" w:author="dugalh" w:date="2017-04-24T15:32:00Z">
            <w:trPr>
              <w:trHeight w:val="340"/>
            </w:trPr>
          </w:trPrChange>
        </w:trPr>
        <w:tc>
          <w:tcPr>
            <w:tcW w:w="1356" w:type="dxa"/>
            <w:tcPrChange w:id="843" w:author="dugalh" w:date="2017-04-24T15:32:00Z">
              <w:tcPr>
                <w:tcW w:w="1356" w:type="dxa"/>
              </w:tcPr>
            </w:tcPrChange>
          </w:tcPr>
          <w:p w14:paraId="3DF1A1F3" w14:textId="77777777" w:rsidR="00684F38" w:rsidRPr="00AB1F17" w:rsidRDefault="00684F38" w:rsidP="007C5F60">
            <w:pPr>
              <w:rPr>
                <w:rFonts w:cs="Arial"/>
                <w:sz w:val="16"/>
                <w:szCs w:val="16"/>
              </w:rPr>
            </w:pPr>
          </w:p>
        </w:tc>
        <w:tc>
          <w:tcPr>
            <w:tcW w:w="678" w:type="dxa"/>
            <w:tcPrChange w:id="844" w:author="dugalh" w:date="2017-04-24T15:32:00Z">
              <w:tcPr>
                <w:tcW w:w="678" w:type="dxa"/>
              </w:tcPr>
            </w:tcPrChange>
          </w:tcPr>
          <w:p w14:paraId="79DECADB" w14:textId="77777777" w:rsidR="00684F38" w:rsidRPr="00AB1F17" w:rsidRDefault="00684F38" w:rsidP="007C5F60">
            <w:pPr>
              <w:rPr>
                <w:rFonts w:cs="Arial"/>
                <w:sz w:val="16"/>
                <w:szCs w:val="16"/>
              </w:rPr>
            </w:pPr>
            <w:r>
              <w:rPr>
                <w:rFonts w:cs="Arial"/>
                <w:sz w:val="16"/>
                <w:szCs w:val="16"/>
              </w:rPr>
              <w:t>6</w:t>
            </w:r>
          </w:p>
        </w:tc>
        <w:tc>
          <w:tcPr>
            <w:tcW w:w="1582" w:type="dxa"/>
            <w:tcPrChange w:id="845" w:author="dugalh" w:date="2017-04-24T15:32:00Z">
              <w:tcPr>
                <w:tcW w:w="1582" w:type="dxa"/>
              </w:tcPr>
            </w:tcPrChange>
          </w:tcPr>
          <w:p w14:paraId="73191CC1" w14:textId="77777777" w:rsidR="00684F38" w:rsidRPr="00AB1F17" w:rsidRDefault="00684F38" w:rsidP="007C5F60">
            <w:pPr>
              <w:jc w:val="right"/>
              <w:rPr>
                <w:rFonts w:cs="Arial"/>
                <w:sz w:val="16"/>
                <w:szCs w:val="16"/>
              </w:rPr>
            </w:pPr>
            <w:r w:rsidRPr="00AB1F17">
              <w:rPr>
                <w:rFonts w:cs="Arial"/>
                <w:sz w:val="16"/>
                <w:szCs w:val="16"/>
              </w:rPr>
              <w:t>17.50</w:t>
            </w:r>
          </w:p>
        </w:tc>
        <w:tc>
          <w:tcPr>
            <w:tcW w:w="1469" w:type="dxa"/>
            <w:tcPrChange w:id="846" w:author="dugalh" w:date="2017-04-24T15:32:00Z">
              <w:tcPr>
                <w:tcW w:w="1469" w:type="dxa"/>
              </w:tcPr>
            </w:tcPrChange>
          </w:tcPr>
          <w:p w14:paraId="25711937" w14:textId="77777777" w:rsidR="00684F38" w:rsidRPr="00AB1F17" w:rsidRDefault="00684F38" w:rsidP="007C5F60">
            <w:pPr>
              <w:jc w:val="right"/>
              <w:rPr>
                <w:rFonts w:cs="Arial"/>
                <w:sz w:val="16"/>
                <w:szCs w:val="16"/>
              </w:rPr>
            </w:pPr>
            <w:r w:rsidRPr="00AB1F17">
              <w:rPr>
                <w:rFonts w:cs="Arial"/>
                <w:sz w:val="16"/>
                <w:szCs w:val="16"/>
              </w:rPr>
              <w:t>12.01</w:t>
            </w:r>
          </w:p>
        </w:tc>
      </w:tr>
      <w:tr w:rsidR="00684F38" w:rsidRPr="00AB1F17" w14:paraId="2A0F5FC1" w14:textId="77777777" w:rsidTr="00684F38">
        <w:trPr>
          <w:trHeight w:val="340"/>
          <w:trPrChange w:id="847" w:author="dugalh" w:date="2017-04-24T15:32:00Z">
            <w:trPr>
              <w:trHeight w:val="340"/>
            </w:trPr>
          </w:trPrChange>
        </w:trPr>
        <w:tc>
          <w:tcPr>
            <w:tcW w:w="1356" w:type="dxa"/>
            <w:tcPrChange w:id="848" w:author="dugalh" w:date="2017-04-24T15:32:00Z">
              <w:tcPr>
                <w:tcW w:w="1356" w:type="dxa"/>
              </w:tcPr>
            </w:tcPrChange>
          </w:tcPr>
          <w:p w14:paraId="58FF29A8" w14:textId="77777777" w:rsidR="00684F38" w:rsidRPr="00AB1F17" w:rsidRDefault="00684F38" w:rsidP="007C5F60">
            <w:pPr>
              <w:rPr>
                <w:rFonts w:cs="Arial"/>
                <w:sz w:val="16"/>
                <w:szCs w:val="16"/>
              </w:rPr>
            </w:pPr>
          </w:p>
        </w:tc>
        <w:tc>
          <w:tcPr>
            <w:tcW w:w="678" w:type="dxa"/>
            <w:tcPrChange w:id="849" w:author="dugalh" w:date="2017-04-24T15:32:00Z">
              <w:tcPr>
                <w:tcW w:w="678" w:type="dxa"/>
              </w:tcPr>
            </w:tcPrChange>
          </w:tcPr>
          <w:p w14:paraId="4FEDE833" w14:textId="77777777" w:rsidR="00684F38" w:rsidRPr="00AB1F17" w:rsidRDefault="00684F38" w:rsidP="007C5F60">
            <w:pPr>
              <w:rPr>
                <w:rFonts w:cs="Arial"/>
                <w:sz w:val="16"/>
                <w:szCs w:val="16"/>
              </w:rPr>
            </w:pPr>
            <w:r>
              <w:rPr>
                <w:rFonts w:cs="Arial"/>
                <w:sz w:val="16"/>
                <w:szCs w:val="16"/>
              </w:rPr>
              <w:t>7</w:t>
            </w:r>
          </w:p>
        </w:tc>
        <w:tc>
          <w:tcPr>
            <w:tcW w:w="1582" w:type="dxa"/>
            <w:tcPrChange w:id="850" w:author="dugalh" w:date="2017-04-24T15:32:00Z">
              <w:tcPr>
                <w:tcW w:w="1582" w:type="dxa"/>
              </w:tcPr>
            </w:tcPrChange>
          </w:tcPr>
          <w:p w14:paraId="74F1C205" w14:textId="77777777" w:rsidR="00684F38" w:rsidRPr="00AB1F17" w:rsidRDefault="00684F38" w:rsidP="007C5F60">
            <w:pPr>
              <w:jc w:val="right"/>
              <w:rPr>
                <w:rFonts w:cs="Arial"/>
                <w:sz w:val="16"/>
                <w:szCs w:val="16"/>
              </w:rPr>
            </w:pPr>
            <w:r w:rsidRPr="00AB1F17">
              <w:rPr>
                <w:rFonts w:cs="Arial"/>
                <w:sz w:val="16"/>
                <w:szCs w:val="16"/>
              </w:rPr>
              <w:t>15.00</w:t>
            </w:r>
          </w:p>
        </w:tc>
        <w:tc>
          <w:tcPr>
            <w:tcW w:w="1469" w:type="dxa"/>
            <w:tcPrChange w:id="851" w:author="dugalh" w:date="2017-04-24T15:32:00Z">
              <w:tcPr>
                <w:tcW w:w="1469" w:type="dxa"/>
              </w:tcPr>
            </w:tcPrChange>
          </w:tcPr>
          <w:p w14:paraId="79AD1D51" w14:textId="77777777" w:rsidR="00684F38" w:rsidRPr="00AB1F17" w:rsidRDefault="00684F38" w:rsidP="007C5F60">
            <w:pPr>
              <w:jc w:val="right"/>
              <w:rPr>
                <w:rFonts w:cs="Arial"/>
                <w:sz w:val="16"/>
                <w:szCs w:val="16"/>
              </w:rPr>
            </w:pPr>
            <w:r w:rsidRPr="00AB1F17">
              <w:rPr>
                <w:rFonts w:cs="Arial"/>
                <w:sz w:val="16"/>
                <w:szCs w:val="16"/>
              </w:rPr>
              <w:t>25.74</w:t>
            </w:r>
          </w:p>
        </w:tc>
      </w:tr>
      <w:tr w:rsidR="00684F38" w:rsidRPr="00AB1F17" w14:paraId="2E145B6D" w14:textId="77777777" w:rsidTr="00684F38">
        <w:trPr>
          <w:trHeight w:val="340"/>
          <w:trPrChange w:id="852" w:author="dugalh" w:date="2017-04-24T15:32:00Z">
            <w:trPr>
              <w:trHeight w:val="340"/>
            </w:trPr>
          </w:trPrChange>
        </w:trPr>
        <w:tc>
          <w:tcPr>
            <w:tcW w:w="1356" w:type="dxa"/>
            <w:tcBorders>
              <w:bottom w:val="single" w:sz="12" w:space="0" w:color="000000" w:themeColor="text1"/>
            </w:tcBorders>
            <w:tcPrChange w:id="853" w:author="dugalh" w:date="2017-04-24T15:32:00Z">
              <w:tcPr>
                <w:tcW w:w="1356" w:type="dxa"/>
                <w:tcBorders>
                  <w:bottom w:val="single" w:sz="12" w:space="0" w:color="000000" w:themeColor="text1"/>
                </w:tcBorders>
              </w:tcPr>
            </w:tcPrChange>
          </w:tcPr>
          <w:p w14:paraId="2AD927E9"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854" w:author="dugalh" w:date="2017-04-24T15:32:00Z">
              <w:tcPr>
                <w:tcW w:w="678" w:type="dxa"/>
                <w:tcBorders>
                  <w:bottom w:val="single" w:sz="12" w:space="0" w:color="000000" w:themeColor="text1"/>
                </w:tcBorders>
              </w:tcPr>
            </w:tcPrChange>
          </w:tcPr>
          <w:p w14:paraId="67DCEED8" w14:textId="77777777" w:rsidR="00684F38" w:rsidRPr="00AB1F17" w:rsidRDefault="00684F38" w:rsidP="007C5F60">
            <w:pPr>
              <w:rPr>
                <w:rFonts w:cs="Arial"/>
                <w:sz w:val="16"/>
                <w:szCs w:val="16"/>
              </w:rPr>
            </w:pPr>
            <w:r>
              <w:rPr>
                <w:rFonts w:cs="Arial"/>
                <w:sz w:val="16"/>
                <w:szCs w:val="16"/>
              </w:rPr>
              <w:t>8</w:t>
            </w:r>
          </w:p>
        </w:tc>
        <w:tc>
          <w:tcPr>
            <w:tcW w:w="1582" w:type="dxa"/>
            <w:tcBorders>
              <w:bottom w:val="single" w:sz="12" w:space="0" w:color="000000" w:themeColor="text1"/>
            </w:tcBorders>
            <w:tcPrChange w:id="855" w:author="dugalh" w:date="2017-04-24T15:32:00Z">
              <w:tcPr>
                <w:tcW w:w="1582" w:type="dxa"/>
                <w:tcBorders>
                  <w:bottom w:val="single" w:sz="12" w:space="0" w:color="000000" w:themeColor="text1"/>
                </w:tcBorders>
              </w:tcPr>
            </w:tcPrChange>
          </w:tcPr>
          <w:p w14:paraId="21C3CAD2" w14:textId="77777777" w:rsidR="00684F38" w:rsidRPr="00AB1F17" w:rsidRDefault="00684F3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Change w:id="856" w:author="dugalh" w:date="2017-04-24T15:32:00Z">
              <w:tcPr>
                <w:tcW w:w="1469" w:type="dxa"/>
                <w:tcBorders>
                  <w:bottom w:val="single" w:sz="12" w:space="0" w:color="000000" w:themeColor="text1"/>
                </w:tcBorders>
              </w:tcPr>
            </w:tcPrChange>
          </w:tcPr>
          <w:p w14:paraId="6F489D1F" w14:textId="77777777" w:rsidR="00684F38" w:rsidRPr="00AB1F17" w:rsidRDefault="00684F38" w:rsidP="007C5F60">
            <w:pPr>
              <w:jc w:val="right"/>
              <w:rPr>
                <w:rFonts w:cs="Arial"/>
                <w:sz w:val="16"/>
                <w:szCs w:val="16"/>
              </w:rPr>
            </w:pPr>
            <w:r w:rsidRPr="00AB1F17">
              <w:rPr>
                <w:rFonts w:cs="Arial"/>
                <w:sz w:val="16"/>
                <w:szCs w:val="16"/>
              </w:rPr>
              <w:t>5.42</w:t>
            </w:r>
          </w:p>
        </w:tc>
      </w:tr>
      <w:tr w:rsidR="00684F38" w:rsidRPr="00AB1F17" w14:paraId="24E61167" w14:textId="77777777" w:rsidTr="00684F38">
        <w:trPr>
          <w:trHeight w:val="340"/>
          <w:trPrChange w:id="857" w:author="dugalh" w:date="2017-04-24T15:32:00Z">
            <w:trPr>
              <w:trHeight w:val="340"/>
            </w:trPr>
          </w:trPrChange>
        </w:trPr>
        <w:tc>
          <w:tcPr>
            <w:tcW w:w="1356" w:type="dxa"/>
            <w:tcBorders>
              <w:top w:val="single" w:sz="12" w:space="0" w:color="000000" w:themeColor="text1"/>
              <w:bottom w:val="nil"/>
            </w:tcBorders>
            <w:tcPrChange w:id="858" w:author="dugalh" w:date="2017-04-24T15:32:00Z">
              <w:tcPr>
                <w:tcW w:w="1356" w:type="dxa"/>
                <w:tcBorders>
                  <w:top w:val="single" w:sz="12" w:space="0" w:color="000000" w:themeColor="text1"/>
                  <w:bottom w:val="nil"/>
                </w:tcBorders>
              </w:tcPr>
            </w:tcPrChange>
          </w:tcPr>
          <w:p w14:paraId="5E0439DD" w14:textId="77777777" w:rsidR="00684F38" w:rsidRPr="00AB1F17" w:rsidRDefault="00684F38" w:rsidP="007C5F60">
            <w:pPr>
              <w:rPr>
                <w:rFonts w:cs="Arial"/>
                <w:sz w:val="16"/>
                <w:szCs w:val="16"/>
              </w:rPr>
            </w:pPr>
            <w:proofErr w:type="spellStart"/>
            <w:r w:rsidRPr="00AB1F17">
              <w:rPr>
                <w:rFonts w:cs="Arial"/>
                <w:sz w:val="16"/>
                <w:szCs w:val="16"/>
              </w:rPr>
              <w:t>Rooi</w:t>
            </w:r>
            <w:r>
              <w:rPr>
                <w:rFonts w:cs="Arial"/>
                <w:sz w:val="16"/>
                <w:szCs w:val="16"/>
              </w:rPr>
              <w:t>b</w:t>
            </w:r>
            <w:r w:rsidRPr="00AB1F17">
              <w:rPr>
                <w:rFonts w:cs="Arial"/>
                <w:sz w:val="16"/>
                <w:szCs w:val="16"/>
              </w:rPr>
              <w:t>erg</w:t>
            </w:r>
            <w:proofErr w:type="spellEnd"/>
          </w:p>
        </w:tc>
        <w:tc>
          <w:tcPr>
            <w:tcW w:w="678" w:type="dxa"/>
            <w:tcBorders>
              <w:top w:val="single" w:sz="12" w:space="0" w:color="000000" w:themeColor="text1"/>
              <w:bottom w:val="nil"/>
            </w:tcBorders>
            <w:tcPrChange w:id="859" w:author="dugalh" w:date="2017-04-24T15:32:00Z">
              <w:tcPr>
                <w:tcW w:w="678" w:type="dxa"/>
                <w:tcBorders>
                  <w:top w:val="single" w:sz="12" w:space="0" w:color="000000" w:themeColor="text1"/>
                  <w:bottom w:val="nil"/>
                </w:tcBorders>
              </w:tcPr>
            </w:tcPrChange>
          </w:tcPr>
          <w:p w14:paraId="632CC83F"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860" w:author="dugalh" w:date="2017-04-24T15:32:00Z">
              <w:tcPr>
                <w:tcW w:w="1582" w:type="dxa"/>
                <w:tcBorders>
                  <w:top w:val="single" w:sz="12" w:space="0" w:color="000000" w:themeColor="text1"/>
                  <w:bottom w:val="nil"/>
                </w:tcBorders>
              </w:tcPr>
            </w:tcPrChange>
          </w:tcPr>
          <w:p w14:paraId="480B077B" w14:textId="77777777" w:rsidR="00684F38" w:rsidRPr="00AB1F17" w:rsidRDefault="00684F3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Change w:id="861" w:author="dugalh" w:date="2017-04-24T15:32:00Z">
              <w:tcPr>
                <w:tcW w:w="1469" w:type="dxa"/>
                <w:tcBorders>
                  <w:top w:val="single" w:sz="12" w:space="0" w:color="000000" w:themeColor="text1"/>
                  <w:bottom w:val="nil"/>
                </w:tcBorders>
              </w:tcPr>
            </w:tcPrChange>
          </w:tcPr>
          <w:p w14:paraId="6A2AD76B" w14:textId="77777777" w:rsidR="00684F38" w:rsidRPr="00AB1F17" w:rsidRDefault="00684F38" w:rsidP="007C5F60">
            <w:pPr>
              <w:jc w:val="right"/>
              <w:rPr>
                <w:rFonts w:cs="Arial"/>
                <w:sz w:val="16"/>
                <w:szCs w:val="16"/>
              </w:rPr>
            </w:pPr>
            <w:r w:rsidRPr="00AB1F17">
              <w:rPr>
                <w:rFonts w:cs="Arial"/>
                <w:sz w:val="16"/>
                <w:szCs w:val="16"/>
              </w:rPr>
              <w:t>6.03</w:t>
            </w:r>
          </w:p>
        </w:tc>
      </w:tr>
      <w:tr w:rsidR="00684F38" w:rsidRPr="00AB1F17" w14:paraId="0BE78931" w14:textId="77777777" w:rsidTr="00684F38">
        <w:trPr>
          <w:trHeight w:val="340"/>
          <w:trPrChange w:id="862" w:author="dugalh" w:date="2017-04-24T15:32:00Z">
            <w:trPr>
              <w:trHeight w:val="340"/>
            </w:trPr>
          </w:trPrChange>
        </w:trPr>
        <w:tc>
          <w:tcPr>
            <w:tcW w:w="1356" w:type="dxa"/>
            <w:tcBorders>
              <w:top w:val="nil"/>
            </w:tcBorders>
            <w:tcPrChange w:id="863" w:author="dugalh" w:date="2017-04-24T15:32:00Z">
              <w:tcPr>
                <w:tcW w:w="1356" w:type="dxa"/>
                <w:tcBorders>
                  <w:top w:val="nil"/>
                </w:tcBorders>
              </w:tcPr>
            </w:tcPrChange>
          </w:tcPr>
          <w:p w14:paraId="293657C3" w14:textId="77777777" w:rsidR="00684F38" w:rsidRPr="00AB1F17" w:rsidRDefault="00684F38" w:rsidP="007C5F60">
            <w:pPr>
              <w:rPr>
                <w:rFonts w:cs="Arial"/>
                <w:sz w:val="16"/>
                <w:szCs w:val="16"/>
              </w:rPr>
            </w:pPr>
          </w:p>
        </w:tc>
        <w:tc>
          <w:tcPr>
            <w:tcW w:w="678" w:type="dxa"/>
            <w:tcBorders>
              <w:top w:val="nil"/>
            </w:tcBorders>
            <w:tcPrChange w:id="864" w:author="dugalh" w:date="2017-04-24T15:32:00Z">
              <w:tcPr>
                <w:tcW w:w="678" w:type="dxa"/>
                <w:tcBorders>
                  <w:top w:val="nil"/>
                </w:tcBorders>
              </w:tcPr>
            </w:tcPrChange>
          </w:tcPr>
          <w:p w14:paraId="24D1A849"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865" w:author="dugalh" w:date="2017-04-24T15:32:00Z">
              <w:tcPr>
                <w:tcW w:w="1582" w:type="dxa"/>
                <w:tcBorders>
                  <w:top w:val="nil"/>
                </w:tcBorders>
              </w:tcPr>
            </w:tcPrChange>
          </w:tcPr>
          <w:p w14:paraId="1A31C732" w14:textId="77777777" w:rsidR="00684F38" w:rsidRPr="00AB1F17" w:rsidRDefault="00684F38" w:rsidP="007C5F60">
            <w:pPr>
              <w:jc w:val="right"/>
              <w:rPr>
                <w:rFonts w:cs="Arial"/>
                <w:sz w:val="16"/>
                <w:szCs w:val="16"/>
              </w:rPr>
            </w:pPr>
            <w:r w:rsidRPr="00AB1F17">
              <w:rPr>
                <w:rFonts w:cs="Arial"/>
                <w:sz w:val="16"/>
                <w:szCs w:val="16"/>
              </w:rPr>
              <w:t>11.00</w:t>
            </w:r>
          </w:p>
        </w:tc>
        <w:tc>
          <w:tcPr>
            <w:tcW w:w="1469" w:type="dxa"/>
            <w:tcBorders>
              <w:top w:val="nil"/>
            </w:tcBorders>
            <w:tcPrChange w:id="866" w:author="dugalh" w:date="2017-04-24T15:32:00Z">
              <w:tcPr>
                <w:tcW w:w="1469" w:type="dxa"/>
                <w:tcBorders>
                  <w:top w:val="nil"/>
                </w:tcBorders>
              </w:tcPr>
            </w:tcPrChange>
          </w:tcPr>
          <w:p w14:paraId="02B3985E" w14:textId="77777777" w:rsidR="00684F38" w:rsidRPr="00AB1F17" w:rsidRDefault="00684F38" w:rsidP="007C5F60">
            <w:pPr>
              <w:jc w:val="right"/>
              <w:rPr>
                <w:rFonts w:cs="Arial"/>
                <w:sz w:val="16"/>
                <w:szCs w:val="16"/>
              </w:rPr>
            </w:pPr>
            <w:r w:rsidRPr="00AB1F17">
              <w:rPr>
                <w:rFonts w:cs="Arial"/>
                <w:sz w:val="16"/>
                <w:szCs w:val="16"/>
              </w:rPr>
              <w:t>1.03</w:t>
            </w:r>
          </w:p>
        </w:tc>
      </w:tr>
      <w:tr w:rsidR="00684F38" w:rsidRPr="00AB1F17" w14:paraId="4C00E50A" w14:textId="77777777" w:rsidTr="00684F38">
        <w:trPr>
          <w:trHeight w:val="340"/>
          <w:trPrChange w:id="867" w:author="dugalh" w:date="2017-04-24T15:32:00Z">
            <w:trPr>
              <w:trHeight w:val="340"/>
            </w:trPr>
          </w:trPrChange>
        </w:trPr>
        <w:tc>
          <w:tcPr>
            <w:tcW w:w="1356" w:type="dxa"/>
            <w:tcBorders>
              <w:bottom w:val="single" w:sz="12" w:space="0" w:color="000000" w:themeColor="text1"/>
            </w:tcBorders>
            <w:tcPrChange w:id="868" w:author="dugalh" w:date="2017-04-24T15:32:00Z">
              <w:tcPr>
                <w:tcW w:w="1356" w:type="dxa"/>
                <w:tcBorders>
                  <w:bottom w:val="single" w:sz="12" w:space="0" w:color="000000" w:themeColor="text1"/>
                </w:tcBorders>
              </w:tcPr>
            </w:tcPrChange>
          </w:tcPr>
          <w:p w14:paraId="4C86CCD4"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869" w:author="dugalh" w:date="2017-04-24T15:32:00Z">
              <w:tcPr>
                <w:tcW w:w="678" w:type="dxa"/>
                <w:tcBorders>
                  <w:bottom w:val="single" w:sz="12" w:space="0" w:color="000000" w:themeColor="text1"/>
                </w:tcBorders>
              </w:tcPr>
            </w:tcPrChange>
          </w:tcPr>
          <w:p w14:paraId="6A6CCB69" w14:textId="77777777" w:rsidR="00684F38" w:rsidRPr="00AB1F17" w:rsidRDefault="00684F38" w:rsidP="007C5F60">
            <w:pPr>
              <w:rPr>
                <w:rFonts w:cs="Arial"/>
                <w:sz w:val="16"/>
                <w:szCs w:val="16"/>
              </w:rPr>
            </w:pPr>
            <w:r>
              <w:rPr>
                <w:rFonts w:cs="Arial"/>
                <w:sz w:val="16"/>
                <w:szCs w:val="16"/>
              </w:rPr>
              <w:t>3</w:t>
            </w:r>
          </w:p>
        </w:tc>
        <w:tc>
          <w:tcPr>
            <w:tcW w:w="1582" w:type="dxa"/>
            <w:tcBorders>
              <w:bottom w:val="single" w:sz="12" w:space="0" w:color="000000" w:themeColor="text1"/>
            </w:tcBorders>
            <w:tcPrChange w:id="870" w:author="dugalh" w:date="2017-04-24T15:32:00Z">
              <w:tcPr>
                <w:tcW w:w="1582" w:type="dxa"/>
                <w:tcBorders>
                  <w:bottom w:val="single" w:sz="12" w:space="0" w:color="000000" w:themeColor="text1"/>
                </w:tcBorders>
              </w:tcPr>
            </w:tcPrChange>
          </w:tcPr>
          <w:p w14:paraId="6AC478A6"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Change w:id="871" w:author="dugalh" w:date="2017-04-24T15:32:00Z">
              <w:tcPr>
                <w:tcW w:w="1469" w:type="dxa"/>
                <w:tcBorders>
                  <w:bottom w:val="single" w:sz="12" w:space="0" w:color="000000" w:themeColor="text1"/>
                </w:tcBorders>
              </w:tcPr>
            </w:tcPrChange>
          </w:tcPr>
          <w:p w14:paraId="0E555BAA" w14:textId="77777777" w:rsidR="00684F38" w:rsidRPr="00AB1F17" w:rsidRDefault="00684F38" w:rsidP="007C5F60">
            <w:pPr>
              <w:jc w:val="right"/>
              <w:rPr>
                <w:rFonts w:cs="Arial"/>
                <w:sz w:val="16"/>
                <w:szCs w:val="16"/>
              </w:rPr>
            </w:pPr>
            <w:r w:rsidRPr="00AB1F17">
              <w:rPr>
                <w:rFonts w:cs="Arial"/>
                <w:sz w:val="16"/>
                <w:szCs w:val="16"/>
              </w:rPr>
              <w:t>0.00</w:t>
            </w:r>
          </w:p>
        </w:tc>
      </w:tr>
      <w:tr w:rsidR="00684F38" w:rsidRPr="00AB1F17" w14:paraId="0EF5A605" w14:textId="77777777" w:rsidTr="00684F38">
        <w:trPr>
          <w:trHeight w:val="340"/>
          <w:trPrChange w:id="872" w:author="dugalh" w:date="2017-04-24T15:32:00Z">
            <w:trPr>
              <w:trHeight w:val="340"/>
            </w:trPr>
          </w:trPrChange>
        </w:trPr>
        <w:tc>
          <w:tcPr>
            <w:tcW w:w="1356" w:type="dxa"/>
            <w:tcBorders>
              <w:top w:val="single" w:sz="12" w:space="0" w:color="000000" w:themeColor="text1"/>
              <w:bottom w:val="nil"/>
            </w:tcBorders>
            <w:tcPrChange w:id="873" w:author="dugalh" w:date="2017-04-24T15:32:00Z">
              <w:tcPr>
                <w:tcW w:w="1356" w:type="dxa"/>
                <w:tcBorders>
                  <w:top w:val="single" w:sz="12" w:space="0" w:color="000000" w:themeColor="text1"/>
                  <w:bottom w:val="nil"/>
                </w:tcBorders>
              </w:tcPr>
            </w:tcPrChange>
          </w:tcPr>
          <w:p w14:paraId="595F8813" w14:textId="77777777" w:rsidR="00684F38" w:rsidRPr="00AB1F17" w:rsidRDefault="00684F38" w:rsidP="007C5F60">
            <w:pPr>
              <w:rPr>
                <w:rFonts w:cs="Arial"/>
                <w:sz w:val="16"/>
                <w:szCs w:val="16"/>
              </w:rPr>
            </w:pPr>
            <w:proofErr w:type="spellStart"/>
            <w:r w:rsidRPr="00AB1F17">
              <w:rPr>
                <w:rFonts w:cs="Arial"/>
                <w:sz w:val="16"/>
                <w:szCs w:val="16"/>
              </w:rPr>
              <w:t>Groot</w:t>
            </w:r>
            <w:r>
              <w:rPr>
                <w:rFonts w:cs="Arial"/>
                <w:sz w:val="16"/>
                <w:szCs w:val="16"/>
              </w:rPr>
              <w:t>k</w:t>
            </w:r>
            <w:r w:rsidRPr="00AB1F17">
              <w:rPr>
                <w:rFonts w:cs="Arial"/>
                <w:sz w:val="16"/>
                <w:szCs w:val="16"/>
              </w:rPr>
              <w:t>op</w:t>
            </w:r>
            <w:proofErr w:type="spellEnd"/>
          </w:p>
        </w:tc>
        <w:tc>
          <w:tcPr>
            <w:tcW w:w="678" w:type="dxa"/>
            <w:tcBorders>
              <w:top w:val="single" w:sz="12" w:space="0" w:color="000000" w:themeColor="text1"/>
              <w:bottom w:val="nil"/>
            </w:tcBorders>
            <w:tcPrChange w:id="874" w:author="dugalh" w:date="2017-04-24T15:32:00Z">
              <w:tcPr>
                <w:tcW w:w="678" w:type="dxa"/>
                <w:tcBorders>
                  <w:top w:val="single" w:sz="12" w:space="0" w:color="000000" w:themeColor="text1"/>
                  <w:bottom w:val="nil"/>
                </w:tcBorders>
              </w:tcPr>
            </w:tcPrChange>
          </w:tcPr>
          <w:p w14:paraId="40F419C4"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875" w:author="dugalh" w:date="2017-04-24T15:32:00Z">
              <w:tcPr>
                <w:tcW w:w="1582" w:type="dxa"/>
                <w:tcBorders>
                  <w:top w:val="single" w:sz="12" w:space="0" w:color="000000" w:themeColor="text1"/>
                  <w:bottom w:val="nil"/>
                </w:tcBorders>
              </w:tcPr>
            </w:tcPrChange>
          </w:tcPr>
          <w:p w14:paraId="6F8D5E60"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Change w:id="876" w:author="dugalh" w:date="2017-04-24T15:32:00Z">
              <w:tcPr>
                <w:tcW w:w="1469" w:type="dxa"/>
                <w:tcBorders>
                  <w:top w:val="single" w:sz="12" w:space="0" w:color="000000" w:themeColor="text1"/>
                  <w:bottom w:val="nil"/>
                </w:tcBorders>
              </w:tcPr>
            </w:tcPrChange>
          </w:tcPr>
          <w:p w14:paraId="1D6A717A" w14:textId="77777777" w:rsidR="00684F38" w:rsidRPr="00AB1F17" w:rsidRDefault="00684F38" w:rsidP="007C5F60">
            <w:pPr>
              <w:jc w:val="right"/>
              <w:rPr>
                <w:rFonts w:cs="Arial"/>
                <w:sz w:val="16"/>
                <w:szCs w:val="16"/>
              </w:rPr>
            </w:pPr>
            <w:r w:rsidRPr="00AB1F17">
              <w:rPr>
                <w:rFonts w:cs="Arial"/>
                <w:sz w:val="16"/>
                <w:szCs w:val="16"/>
              </w:rPr>
              <w:t>8.05</w:t>
            </w:r>
          </w:p>
        </w:tc>
      </w:tr>
      <w:tr w:rsidR="00684F38" w:rsidRPr="00AB1F17" w14:paraId="537140D4" w14:textId="77777777" w:rsidTr="00684F38">
        <w:trPr>
          <w:trHeight w:val="340"/>
          <w:trPrChange w:id="877" w:author="dugalh" w:date="2017-04-24T15:32:00Z">
            <w:trPr>
              <w:trHeight w:val="340"/>
            </w:trPr>
          </w:trPrChange>
        </w:trPr>
        <w:tc>
          <w:tcPr>
            <w:tcW w:w="1356" w:type="dxa"/>
            <w:tcBorders>
              <w:top w:val="nil"/>
            </w:tcBorders>
            <w:tcPrChange w:id="878" w:author="dugalh" w:date="2017-04-24T15:32:00Z">
              <w:tcPr>
                <w:tcW w:w="1356" w:type="dxa"/>
                <w:tcBorders>
                  <w:top w:val="nil"/>
                </w:tcBorders>
              </w:tcPr>
            </w:tcPrChange>
          </w:tcPr>
          <w:p w14:paraId="00EED920" w14:textId="77777777" w:rsidR="00684F38" w:rsidRPr="00AB1F17" w:rsidRDefault="00684F38" w:rsidP="007C5F60">
            <w:pPr>
              <w:rPr>
                <w:rFonts w:cs="Arial"/>
                <w:sz w:val="16"/>
                <w:szCs w:val="16"/>
              </w:rPr>
            </w:pPr>
          </w:p>
        </w:tc>
        <w:tc>
          <w:tcPr>
            <w:tcW w:w="678" w:type="dxa"/>
            <w:tcBorders>
              <w:top w:val="nil"/>
            </w:tcBorders>
            <w:tcPrChange w:id="879" w:author="dugalh" w:date="2017-04-24T15:32:00Z">
              <w:tcPr>
                <w:tcW w:w="678" w:type="dxa"/>
                <w:tcBorders>
                  <w:top w:val="nil"/>
                </w:tcBorders>
              </w:tcPr>
            </w:tcPrChange>
          </w:tcPr>
          <w:p w14:paraId="660C42CA"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880" w:author="dugalh" w:date="2017-04-24T15:32:00Z">
              <w:tcPr>
                <w:tcW w:w="1582" w:type="dxa"/>
                <w:tcBorders>
                  <w:top w:val="nil"/>
                </w:tcBorders>
              </w:tcPr>
            </w:tcPrChange>
          </w:tcPr>
          <w:p w14:paraId="7F6B38FD" w14:textId="77777777" w:rsidR="00684F38" w:rsidRPr="00AB1F17" w:rsidRDefault="00684F38" w:rsidP="007C5F60">
            <w:pPr>
              <w:jc w:val="right"/>
              <w:rPr>
                <w:rFonts w:cs="Arial"/>
                <w:sz w:val="16"/>
                <w:szCs w:val="16"/>
              </w:rPr>
            </w:pPr>
            <w:r w:rsidRPr="00AB1F17">
              <w:rPr>
                <w:rFonts w:cs="Arial"/>
                <w:sz w:val="16"/>
                <w:szCs w:val="16"/>
              </w:rPr>
              <w:t>0.50</w:t>
            </w:r>
          </w:p>
        </w:tc>
        <w:tc>
          <w:tcPr>
            <w:tcW w:w="1469" w:type="dxa"/>
            <w:tcBorders>
              <w:top w:val="nil"/>
            </w:tcBorders>
            <w:tcPrChange w:id="881" w:author="dugalh" w:date="2017-04-24T15:32:00Z">
              <w:tcPr>
                <w:tcW w:w="1469" w:type="dxa"/>
                <w:tcBorders>
                  <w:top w:val="nil"/>
                </w:tcBorders>
              </w:tcPr>
            </w:tcPrChange>
          </w:tcPr>
          <w:p w14:paraId="4F764602" w14:textId="77777777" w:rsidR="00684F38" w:rsidRPr="00AB1F17" w:rsidRDefault="00684F38" w:rsidP="007C5F60">
            <w:pPr>
              <w:jc w:val="right"/>
              <w:rPr>
                <w:rFonts w:cs="Arial"/>
                <w:sz w:val="16"/>
                <w:szCs w:val="16"/>
              </w:rPr>
            </w:pPr>
            <w:r w:rsidRPr="00AB1F17">
              <w:rPr>
                <w:rFonts w:cs="Arial"/>
                <w:sz w:val="16"/>
                <w:szCs w:val="16"/>
              </w:rPr>
              <w:t>0.22</w:t>
            </w:r>
          </w:p>
        </w:tc>
      </w:tr>
      <w:tr w:rsidR="00684F38" w:rsidRPr="00AB1F17" w14:paraId="5A7C94F6" w14:textId="77777777" w:rsidTr="00684F38">
        <w:trPr>
          <w:trHeight w:val="340"/>
          <w:trPrChange w:id="882" w:author="dugalh" w:date="2017-04-24T15:32:00Z">
            <w:trPr>
              <w:trHeight w:val="340"/>
            </w:trPr>
          </w:trPrChange>
        </w:trPr>
        <w:tc>
          <w:tcPr>
            <w:tcW w:w="1356" w:type="dxa"/>
            <w:tcPrChange w:id="883" w:author="dugalh" w:date="2017-04-24T15:32:00Z">
              <w:tcPr>
                <w:tcW w:w="1356" w:type="dxa"/>
              </w:tcPr>
            </w:tcPrChange>
          </w:tcPr>
          <w:p w14:paraId="3AD0E29A" w14:textId="77777777" w:rsidR="00684F38" w:rsidRPr="00AB1F17" w:rsidRDefault="00684F38" w:rsidP="007C5F60">
            <w:pPr>
              <w:rPr>
                <w:rFonts w:cs="Arial"/>
                <w:sz w:val="16"/>
                <w:szCs w:val="16"/>
              </w:rPr>
            </w:pPr>
          </w:p>
        </w:tc>
        <w:tc>
          <w:tcPr>
            <w:tcW w:w="678" w:type="dxa"/>
            <w:tcPrChange w:id="884" w:author="dugalh" w:date="2017-04-24T15:32:00Z">
              <w:tcPr>
                <w:tcW w:w="678" w:type="dxa"/>
              </w:tcPr>
            </w:tcPrChange>
          </w:tcPr>
          <w:p w14:paraId="7A9202C3" w14:textId="77777777" w:rsidR="00684F38" w:rsidRPr="00AB1F17" w:rsidRDefault="00684F38" w:rsidP="007C5F60">
            <w:pPr>
              <w:rPr>
                <w:rFonts w:cs="Arial"/>
                <w:sz w:val="16"/>
                <w:szCs w:val="16"/>
              </w:rPr>
            </w:pPr>
            <w:r>
              <w:rPr>
                <w:rFonts w:cs="Arial"/>
                <w:sz w:val="16"/>
                <w:szCs w:val="16"/>
              </w:rPr>
              <w:t>3</w:t>
            </w:r>
          </w:p>
        </w:tc>
        <w:tc>
          <w:tcPr>
            <w:tcW w:w="1582" w:type="dxa"/>
            <w:tcPrChange w:id="885" w:author="dugalh" w:date="2017-04-24T15:32:00Z">
              <w:tcPr>
                <w:tcW w:w="1582" w:type="dxa"/>
              </w:tcPr>
            </w:tcPrChange>
          </w:tcPr>
          <w:p w14:paraId="4E80E45B" w14:textId="77777777" w:rsidR="00684F38" w:rsidRPr="00AB1F17" w:rsidRDefault="00684F38" w:rsidP="007C5F60">
            <w:pPr>
              <w:jc w:val="right"/>
              <w:rPr>
                <w:rFonts w:cs="Arial"/>
                <w:sz w:val="16"/>
                <w:szCs w:val="16"/>
              </w:rPr>
            </w:pPr>
            <w:r w:rsidRPr="00AB1F17">
              <w:rPr>
                <w:rFonts w:cs="Arial"/>
                <w:sz w:val="16"/>
                <w:szCs w:val="16"/>
              </w:rPr>
              <w:t>42.50</w:t>
            </w:r>
          </w:p>
        </w:tc>
        <w:tc>
          <w:tcPr>
            <w:tcW w:w="1469" w:type="dxa"/>
            <w:tcPrChange w:id="886" w:author="dugalh" w:date="2017-04-24T15:32:00Z">
              <w:tcPr>
                <w:tcW w:w="1469" w:type="dxa"/>
              </w:tcPr>
            </w:tcPrChange>
          </w:tcPr>
          <w:p w14:paraId="41C55817" w14:textId="77777777" w:rsidR="00684F38" w:rsidRPr="00AB1F17" w:rsidRDefault="00684F38" w:rsidP="007C5F60">
            <w:pPr>
              <w:jc w:val="right"/>
              <w:rPr>
                <w:rFonts w:cs="Arial"/>
                <w:sz w:val="16"/>
                <w:szCs w:val="16"/>
              </w:rPr>
            </w:pPr>
            <w:r w:rsidRPr="00AB1F17">
              <w:rPr>
                <w:rFonts w:cs="Arial"/>
                <w:sz w:val="16"/>
                <w:szCs w:val="16"/>
              </w:rPr>
              <w:t>34.38</w:t>
            </w:r>
          </w:p>
        </w:tc>
      </w:tr>
      <w:tr w:rsidR="00684F38" w:rsidRPr="00AB1F17" w14:paraId="677D31DD" w14:textId="77777777" w:rsidTr="00684F38">
        <w:trPr>
          <w:trHeight w:val="340"/>
          <w:trPrChange w:id="887" w:author="dugalh" w:date="2017-04-24T15:32:00Z">
            <w:trPr>
              <w:trHeight w:val="340"/>
            </w:trPr>
          </w:trPrChange>
        </w:trPr>
        <w:tc>
          <w:tcPr>
            <w:tcW w:w="1356" w:type="dxa"/>
            <w:tcBorders>
              <w:bottom w:val="single" w:sz="12" w:space="0" w:color="000000" w:themeColor="text1"/>
            </w:tcBorders>
            <w:tcPrChange w:id="888" w:author="dugalh" w:date="2017-04-24T15:32:00Z">
              <w:tcPr>
                <w:tcW w:w="1356" w:type="dxa"/>
                <w:tcBorders>
                  <w:bottom w:val="single" w:sz="12" w:space="0" w:color="000000" w:themeColor="text1"/>
                </w:tcBorders>
              </w:tcPr>
            </w:tcPrChange>
          </w:tcPr>
          <w:p w14:paraId="786B938E"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889" w:author="dugalh" w:date="2017-04-24T15:32:00Z">
              <w:tcPr>
                <w:tcW w:w="678" w:type="dxa"/>
                <w:tcBorders>
                  <w:bottom w:val="single" w:sz="12" w:space="0" w:color="000000" w:themeColor="text1"/>
                </w:tcBorders>
              </w:tcPr>
            </w:tcPrChange>
          </w:tcPr>
          <w:p w14:paraId="5208A7E5"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890" w:author="dugalh" w:date="2017-04-24T15:32:00Z">
              <w:tcPr>
                <w:tcW w:w="1582" w:type="dxa"/>
                <w:tcBorders>
                  <w:bottom w:val="single" w:sz="12" w:space="0" w:color="000000" w:themeColor="text1"/>
                </w:tcBorders>
              </w:tcPr>
            </w:tcPrChange>
          </w:tcPr>
          <w:p w14:paraId="311DD907" w14:textId="77777777" w:rsidR="00684F38" w:rsidRPr="00AB1F17" w:rsidRDefault="00684F3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Change w:id="891" w:author="dugalh" w:date="2017-04-24T15:32:00Z">
              <w:tcPr>
                <w:tcW w:w="1469" w:type="dxa"/>
                <w:tcBorders>
                  <w:bottom w:val="single" w:sz="12" w:space="0" w:color="000000" w:themeColor="text1"/>
                </w:tcBorders>
              </w:tcPr>
            </w:tcPrChange>
          </w:tcPr>
          <w:p w14:paraId="611BBD67" w14:textId="77777777" w:rsidR="00684F38" w:rsidRPr="00AB1F17" w:rsidRDefault="00684F38" w:rsidP="007C5F60">
            <w:pPr>
              <w:jc w:val="right"/>
              <w:rPr>
                <w:rFonts w:cs="Arial"/>
                <w:sz w:val="16"/>
                <w:szCs w:val="16"/>
              </w:rPr>
            </w:pPr>
            <w:r w:rsidRPr="00AB1F17">
              <w:rPr>
                <w:rFonts w:cs="Arial"/>
                <w:sz w:val="16"/>
                <w:szCs w:val="16"/>
              </w:rPr>
              <w:t>71.27</w:t>
            </w:r>
          </w:p>
        </w:tc>
      </w:tr>
      <w:tr w:rsidR="00684F38" w:rsidRPr="00AB1F17" w14:paraId="51B1A3FE" w14:textId="77777777" w:rsidTr="00684F38">
        <w:trPr>
          <w:trHeight w:val="340"/>
          <w:trPrChange w:id="892" w:author="dugalh" w:date="2017-04-24T15:32:00Z">
            <w:trPr>
              <w:trHeight w:val="340"/>
            </w:trPr>
          </w:trPrChange>
        </w:trPr>
        <w:tc>
          <w:tcPr>
            <w:tcW w:w="3616" w:type="dxa"/>
            <w:gridSpan w:val="3"/>
            <w:tcBorders>
              <w:top w:val="single" w:sz="12" w:space="0" w:color="000000" w:themeColor="text1"/>
              <w:bottom w:val="single" w:sz="12" w:space="0" w:color="000000" w:themeColor="text1"/>
            </w:tcBorders>
            <w:tcPrChange w:id="893" w:author="dugalh" w:date="2017-04-24T15:32:00Z">
              <w:tcPr>
                <w:tcW w:w="3616" w:type="dxa"/>
                <w:gridSpan w:val="3"/>
                <w:tcBorders>
                  <w:top w:val="single" w:sz="12" w:space="0" w:color="000000" w:themeColor="text1"/>
                  <w:bottom w:val="single" w:sz="12" w:space="0" w:color="000000" w:themeColor="text1"/>
                </w:tcBorders>
              </w:tcPr>
            </w:tcPrChange>
          </w:tcPr>
          <w:p w14:paraId="48EEE9FD" w14:textId="77777777" w:rsidR="00684F38" w:rsidRPr="00F235F0" w:rsidRDefault="00684F3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Change w:id="894" w:author="dugalh" w:date="2017-04-24T15:32:00Z">
              <w:tcPr>
                <w:tcW w:w="1469" w:type="dxa"/>
                <w:tcBorders>
                  <w:top w:val="single" w:sz="12" w:space="0" w:color="000000" w:themeColor="text1"/>
                  <w:bottom w:val="single" w:sz="12" w:space="0" w:color="000000" w:themeColor="text1"/>
                </w:tcBorders>
              </w:tcPr>
            </w:tcPrChange>
          </w:tcPr>
          <w:p w14:paraId="10937D0F" w14:textId="77777777" w:rsidR="00684F38" w:rsidRPr="00AB1F17" w:rsidRDefault="00684F3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r>
    </w:tbl>
    <w:p w14:paraId="26ED2E4D" w14:textId="77777777" w:rsidR="00D61588" w:rsidRDefault="00D61588" w:rsidP="00D61588">
      <w:pPr>
        <w:rPr>
          <w:rFonts w:ascii="Arial" w:hAnsi="Arial" w:cs="Arial"/>
          <w:sz w:val="16"/>
          <w:szCs w:val="16"/>
        </w:rPr>
      </w:pPr>
      <w:proofErr w:type="spellStart"/>
      <w:proofErr w:type="gramStart"/>
      <w:r w:rsidRPr="005716E7">
        <w:rPr>
          <w:rFonts w:ascii="Arial" w:hAnsi="Arial" w:cs="Arial"/>
          <w:sz w:val="16"/>
          <w:szCs w:val="16"/>
          <w:vertAlign w:val="superscript"/>
        </w:rPr>
        <w:t>a</w:t>
      </w:r>
      <w:r>
        <w:rPr>
          <w:rFonts w:ascii="Arial" w:hAnsi="Arial" w:cs="Arial"/>
          <w:sz w:val="16"/>
          <w:szCs w:val="16"/>
        </w:rPr>
        <w:t>MAE</w:t>
      </w:r>
      <w:proofErr w:type="spellEnd"/>
      <w:proofErr w:type="gramEnd"/>
      <w:r>
        <w:rPr>
          <w:rFonts w:ascii="Arial" w:hAnsi="Arial" w:cs="Arial"/>
          <w:sz w:val="16"/>
          <w:szCs w:val="16"/>
        </w:rPr>
        <w:t xml:space="preserve"> = Mean of absolute canopy cover errors (%), SAE = Standard deviation of absolute canopy 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3DFB59C5" w:rsidR="00D61588" w:rsidRDefault="00D61588" w:rsidP="00D61588">
      <w:pPr>
        <w:spacing w:line="360" w:lineRule="auto"/>
        <w:jc w:val="both"/>
      </w:pPr>
      <w:r>
        <w:t xml:space="preserve">The decision tree classifier was applied to the study area image mosaic to produce a </w:t>
      </w:r>
      <w:proofErr w:type="spellStart"/>
      <w:r w:rsidR="0084644E" w:rsidRPr="0084644E">
        <w:t>Spekboom</w:t>
      </w:r>
      <w:proofErr w:type="spellEnd"/>
      <w:r>
        <w:t xml:space="preserve"> canopy cover </w:t>
      </w:r>
      <w:proofErr w:type="gramStart"/>
      <w:r>
        <w:t>map</w:t>
      </w:r>
      <w:ins w:id="895" w:author="dugalh" w:date="2017-04-16T17:54:00Z">
        <w:r w:rsidR="00A07E23">
          <w:t xml:space="preserve"> which</w:t>
        </w:r>
        <w:proofErr w:type="gramEnd"/>
        <w:r w:rsidR="00A07E23">
          <w:t xml:space="preserve"> was morphologically post-processed</w:t>
        </w:r>
      </w:ins>
      <w:r>
        <w:t xml:space="preserve">.  </w:t>
      </w:r>
      <w:r>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show close-up example</w:t>
      </w:r>
      <w:r w:rsidR="001C6C2F">
        <w:t>s</w:t>
      </w:r>
      <w:r>
        <w:t xml:space="preserve"> </w:t>
      </w:r>
      <w:r w:rsidR="001C6C2F">
        <w:t xml:space="preserve">of </w:t>
      </w:r>
      <w:r>
        <w:t xml:space="preserve">the </w:t>
      </w:r>
      <w:r w:rsidR="001C6C2F">
        <w:t xml:space="preserve">resulting </w:t>
      </w:r>
      <w:r>
        <w:t>canopy cover map</w:t>
      </w:r>
      <w:ins w:id="896" w:author="dugalh" w:date="2017-04-16T17:52:00Z">
        <w:r w:rsidR="00A07E23">
          <w:t xml:space="preserve"> for each of the canopy cover ground truth </w:t>
        </w:r>
      </w:ins>
      <w:ins w:id="897" w:author="dugalh" w:date="2017-04-16T17:53:00Z">
        <w:r w:rsidR="00A07E23">
          <w:t>areas (</w:t>
        </w:r>
      </w:ins>
      <w:ins w:id="898" w:author="dugalh" w:date="2017-04-16T17:55:00Z">
        <w:r w:rsidR="006330AB">
          <w:t>as described in</w:t>
        </w:r>
      </w:ins>
      <w:ins w:id="899" w:author="dugalh" w:date="2017-04-16T17:53:00Z">
        <w:r w:rsidR="00A07E23">
          <w:t xml:space="preserve"> </w:t>
        </w:r>
        <w:r w:rsidR="00A07E23">
          <w:fldChar w:fldCharType="begin"/>
        </w:r>
        <w:r w:rsidR="00A07E23">
          <w:instrText xml:space="preserve"> REF _Ref466457780 \h </w:instrText>
        </w:r>
      </w:ins>
      <w:r w:rsidR="00A07E23">
        <w:fldChar w:fldCharType="separate"/>
      </w:r>
      <w:ins w:id="900" w:author="dugalh" w:date="2017-04-16T17:53:00Z">
        <w:r w:rsidR="00A07E23" w:rsidRPr="00F4774D">
          <w:t>Table 1</w:t>
        </w:r>
        <w:r w:rsidR="00A07E23">
          <w:fldChar w:fldCharType="end"/>
        </w:r>
        <w:r w:rsidR="00A07E23">
          <w:t>)</w:t>
        </w:r>
      </w:ins>
      <w:del w:id="901" w:author="Adriaan Van Niekerk" w:date="2017-03-05T13:51:00Z">
        <w:r w:rsidDel="001C6C2F">
          <w:delText xml:space="preserve"> for each of </w:delText>
        </w:r>
        <w:commentRangeStart w:id="902"/>
        <w:r w:rsidDel="001C6C2F">
          <w:delText>the field ground truth areas</w:delText>
        </w:r>
        <w:commentRangeEnd w:id="902"/>
        <w:r w:rsidR="001C6C2F" w:rsidDel="001C6C2F">
          <w:rPr>
            <w:rStyle w:val="CommentReference"/>
          </w:rPr>
          <w:commentReference w:id="902"/>
        </w:r>
      </w:del>
      <w:r>
        <w:t xml:space="preserve">.  </w:t>
      </w:r>
      <w:commentRangeStart w:id="903"/>
      <w:r w:rsidR="001C6C2F">
        <w:t>S</w:t>
      </w:r>
      <w:r>
        <w:t>ome spatial variation</w:t>
      </w:r>
      <w:r w:rsidR="001C6C2F">
        <w:t xml:space="preserve"> </w:t>
      </w:r>
      <w:r w:rsidR="001C6C2F">
        <w:lastRenderedPageBreak/>
        <w:t>is noticeable</w:t>
      </w:r>
      <w:r>
        <w:t xml:space="preserve">, as suggested by the SAE of </w:t>
      </w:r>
      <w:r>
        <w:fldChar w:fldCharType="begin"/>
      </w:r>
      <w:r>
        <w:instrText xml:space="preserve"> REF _Ref395175360 \h </w:instrText>
      </w:r>
      <w:r>
        <w:fldChar w:fldCharType="separate"/>
      </w:r>
      <w:r w:rsidR="00B1678D">
        <w:t xml:space="preserve">Table </w:t>
      </w:r>
      <w:r w:rsidR="00B1678D">
        <w:rPr>
          <w:noProof/>
        </w:rPr>
        <w:t>10</w:t>
      </w:r>
      <w:r>
        <w:fldChar w:fldCharType="end"/>
      </w:r>
      <w:r>
        <w:t xml:space="preserve">.  Arid areas seem </w:t>
      </w:r>
      <w:r w:rsidR="001C6C2F">
        <w:t xml:space="preserve">more </w:t>
      </w:r>
      <w:r>
        <w:t xml:space="preserve">prone to underestimation, possibly due to spectral mixing occurring with bare ground around the canopy borders </w:t>
      </w:r>
      <w:proofErr w:type="gramStart"/>
      <w:r>
        <w:t>and also</w:t>
      </w:r>
      <w:proofErr w:type="gramEnd"/>
      <w:r>
        <w:t xml:space="preserve"> due to the smaller and less dense </w:t>
      </w:r>
      <w:r w:rsidR="001C6C2F">
        <w:t xml:space="preserve">stands </w:t>
      </w:r>
      <w:r>
        <w:t xml:space="preserve">occurring in these areas.  Conversely, there seems to be a slight overestimation in more densely vegetated areas.  Confusion due to spectral mixing with other green vegetation seems the likely cause.  In </w:t>
      </w:r>
      <w:proofErr w:type="gramStart"/>
      <w:r>
        <w:t>general</w:t>
      </w:r>
      <w:proofErr w:type="gramEnd"/>
      <w:r>
        <w:t xml:space="preserve"> however, the canopy cover map appears accurate over the study area.  </w:t>
      </w:r>
      <w:commentRangeEnd w:id="903"/>
      <w:r w:rsidR="007C1081">
        <w:rPr>
          <w:rStyle w:val="CommentReference"/>
        </w:rPr>
        <w:commentReference w:id="903"/>
      </w:r>
    </w:p>
    <w:p w14:paraId="48F5F330" w14:textId="77777777" w:rsidR="00D61588" w:rsidRDefault="00D61588" w:rsidP="00D61588">
      <w:pPr>
        <w:spacing w:line="360" w:lineRule="auto"/>
        <w:jc w:val="both"/>
      </w:pPr>
    </w:p>
    <w:p w14:paraId="1E7F5247" w14:textId="77777777" w:rsidR="00D61588" w:rsidRDefault="00D61588" w:rsidP="00D61588">
      <w:r>
        <w:rPr>
          <w:noProof/>
          <w:lang w:val="en-US"/>
        </w:rPr>
        <w:drawing>
          <wp:inline distT="0" distB="0" distL="0" distR="0" wp14:anchorId="37911955" wp14:editId="5485AA98">
            <wp:extent cx="5941695" cy="4203065"/>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oenFonteinClassificationExamp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15843F78" w14:textId="76F77635" w:rsidR="00D61588" w:rsidRDefault="00D61588" w:rsidP="00D61588">
      <w:pPr>
        <w:pStyle w:val="Caption"/>
        <w:jc w:val="both"/>
      </w:pPr>
      <w:bookmarkStart w:id="904" w:name="_Ref395293945"/>
      <w:bookmarkStart w:id="905"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904"/>
      <w:r>
        <w:t xml:space="preserve">  </w:t>
      </w:r>
      <w:proofErr w:type="spellStart"/>
      <w:r>
        <w:t>Groenfontein</w:t>
      </w:r>
      <w:proofErr w:type="spellEnd"/>
      <w:r>
        <w:t xml:space="preserve"> classification (Habitat: valley thicket with </w:t>
      </w:r>
      <w:proofErr w:type="spellStart"/>
      <w:r w:rsidR="0084644E" w:rsidRPr="0084644E">
        <w:t>Spekboom</w:t>
      </w:r>
      <w:proofErr w:type="spellEnd"/>
      <w:r>
        <w:t>)</w:t>
      </w:r>
      <w:bookmarkEnd w:id="905"/>
    </w:p>
    <w:p w14:paraId="0D8391A0" w14:textId="77777777" w:rsidR="00D61588" w:rsidRDefault="00D61588" w:rsidP="00D61588"/>
    <w:p w14:paraId="0B764EFE" w14:textId="77777777" w:rsidR="00D61588" w:rsidRDefault="00D61588" w:rsidP="00D61588">
      <w:r>
        <w:rPr>
          <w:noProof/>
          <w:lang w:val="en-US"/>
        </w:rPr>
        <w:lastRenderedPageBreak/>
        <w:drawing>
          <wp:inline distT="0" distB="0" distL="0" distR="0" wp14:anchorId="26EE6575" wp14:editId="22B703FC">
            <wp:extent cx="5941695" cy="4203065"/>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tjiesvleiClassificationExamp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54C10BA9" w14:textId="319BFC35" w:rsidR="00D61588" w:rsidRDefault="00D61588" w:rsidP="00D61588">
      <w:pPr>
        <w:pStyle w:val="Caption"/>
        <w:jc w:val="both"/>
      </w:pPr>
      <w:bookmarkStart w:id="906" w:name="_Toc448324370"/>
      <w:r>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w:t>
      </w:r>
      <w:proofErr w:type="spellStart"/>
      <w:r>
        <w:t>Matjiesvlei</w:t>
      </w:r>
      <w:proofErr w:type="spellEnd"/>
      <w:r>
        <w:t xml:space="preserve"> classification (Habitat: arid thicket with </w:t>
      </w:r>
      <w:proofErr w:type="spellStart"/>
      <w:r w:rsidR="0084644E" w:rsidRPr="0084644E">
        <w:t>Spekboom</w:t>
      </w:r>
      <w:proofErr w:type="spellEnd"/>
      <w:r>
        <w:t>)</w:t>
      </w:r>
      <w:bookmarkEnd w:id="906"/>
    </w:p>
    <w:p w14:paraId="0CE944BD" w14:textId="77777777" w:rsidR="00D61588" w:rsidRDefault="00D61588" w:rsidP="00D61588"/>
    <w:p w14:paraId="6BFEC12D" w14:textId="77777777" w:rsidR="00D61588" w:rsidRDefault="00D61588" w:rsidP="00D61588">
      <w:r>
        <w:rPr>
          <w:noProof/>
          <w:lang w:val="en-US"/>
        </w:rPr>
        <w:drawing>
          <wp:inline distT="0" distB="0" distL="0" distR="0" wp14:anchorId="6220A327" wp14:editId="191FE962">
            <wp:extent cx="5941695" cy="4203065"/>
            <wp:effectExtent l="0" t="0" r="190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ooibergClassificationExampl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2745D63B" w14:textId="2778EE93" w:rsidR="00D61588" w:rsidRDefault="00D61588" w:rsidP="00D61588">
      <w:pPr>
        <w:pStyle w:val="Caption"/>
        <w:jc w:val="both"/>
      </w:pPr>
      <w:bookmarkStart w:id="907" w:name="_Toc448324371"/>
      <w:r>
        <w:lastRenderedPageBreak/>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w:t>
      </w:r>
      <w:proofErr w:type="spellStart"/>
      <w:r>
        <w:t>Rooiberg</w:t>
      </w:r>
      <w:proofErr w:type="spellEnd"/>
      <w:r>
        <w:t xml:space="preserve"> classification (Habitat: arid thicket with </w:t>
      </w:r>
      <w:proofErr w:type="spellStart"/>
      <w:r w:rsidR="0084644E" w:rsidRPr="0084644E">
        <w:t>Spekboom</w:t>
      </w:r>
      <w:proofErr w:type="spellEnd"/>
      <w:r>
        <w:t xml:space="preserve"> and </w:t>
      </w:r>
      <w:proofErr w:type="spellStart"/>
      <w:r>
        <w:t>Fynbos</w:t>
      </w:r>
      <w:proofErr w:type="spellEnd"/>
      <w:r>
        <w:t xml:space="preserve"> mosaic)</w:t>
      </w:r>
      <w:bookmarkEnd w:id="907"/>
    </w:p>
    <w:p w14:paraId="3D386B14" w14:textId="77777777" w:rsidR="00D61588" w:rsidRDefault="00D61588" w:rsidP="00D61588"/>
    <w:p w14:paraId="3870A958" w14:textId="77777777" w:rsidR="00D61588" w:rsidRDefault="00D61588" w:rsidP="00D61588">
      <w:r>
        <w:rPr>
          <w:noProof/>
          <w:lang w:val="en-US"/>
        </w:rPr>
        <w:drawing>
          <wp:inline distT="0" distB="0" distL="0" distR="0" wp14:anchorId="784922C0" wp14:editId="28C70AE6">
            <wp:extent cx="5941695" cy="4203065"/>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otKopClassificationExamp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551D6EF5" w14:textId="799A70AB" w:rsidR="00D61588" w:rsidRDefault="00D61588" w:rsidP="00D61588">
      <w:pPr>
        <w:pStyle w:val="Caption"/>
        <w:jc w:val="both"/>
      </w:pPr>
      <w:bookmarkStart w:id="908" w:name="_Ref395293949"/>
      <w:bookmarkStart w:id="909"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908"/>
      <w:r>
        <w:t xml:space="preserve">  </w:t>
      </w:r>
      <w:proofErr w:type="spellStart"/>
      <w:r>
        <w:t>Grootkop</w:t>
      </w:r>
      <w:proofErr w:type="spellEnd"/>
      <w:r>
        <w:t xml:space="preserve"> classification (Habitat: arid thicket with </w:t>
      </w:r>
      <w:proofErr w:type="spellStart"/>
      <w:r w:rsidR="0084644E" w:rsidRPr="0084644E">
        <w:t>Spekboom</w:t>
      </w:r>
      <w:proofErr w:type="spellEnd"/>
      <w:r>
        <w:t xml:space="preserve"> and Succulent Karoo mosaic)</w:t>
      </w:r>
      <w:bookmarkEnd w:id="909"/>
    </w:p>
    <w:p w14:paraId="65368C9C" w14:textId="77777777" w:rsidR="00D61588" w:rsidRDefault="00D61588" w:rsidP="00D61588">
      <w:pPr>
        <w:rPr>
          <w:ins w:id="910" w:author="dugalh" w:date="2017-04-16T14:51:00Z"/>
        </w:rPr>
      </w:pPr>
    </w:p>
    <w:p w14:paraId="0C1CC606" w14:textId="7514A485" w:rsidR="00832542" w:rsidRDefault="00832542">
      <w:pPr>
        <w:pStyle w:val="Heading1"/>
        <w:rPr>
          <w:ins w:id="911" w:author="dugalh" w:date="2017-04-16T14:51:00Z"/>
        </w:rPr>
        <w:pPrChange w:id="912" w:author="dugalh" w:date="2017-04-16T14:52:00Z">
          <w:pPr/>
        </w:pPrChange>
      </w:pPr>
      <w:commentRangeStart w:id="913"/>
      <w:ins w:id="914" w:author="dugalh" w:date="2017-04-16T14:51:00Z">
        <w:r>
          <w:t>Discussion</w:t>
        </w:r>
      </w:ins>
      <w:commentRangeEnd w:id="913"/>
      <w:ins w:id="915" w:author="dugalh" w:date="2017-04-25T18:17:00Z">
        <w:r w:rsidR="00466F14">
          <w:rPr>
            <w:rStyle w:val="CommentReference"/>
            <w:b w:val="0"/>
          </w:rPr>
          <w:commentReference w:id="913"/>
        </w:r>
      </w:ins>
    </w:p>
    <w:p w14:paraId="712A0BD3" w14:textId="6EBD9538" w:rsidR="00832542" w:rsidRDefault="00832542">
      <w:pPr>
        <w:pStyle w:val="Heading2"/>
        <w:rPr>
          <w:ins w:id="916" w:author="dugalh" w:date="2017-04-16T14:52:00Z"/>
        </w:rPr>
        <w:pPrChange w:id="917" w:author="dugalh" w:date="2017-04-16T14:52:00Z">
          <w:pPr/>
        </w:pPrChange>
      </w:pPr>
      <w:ins w:id="918" w:author="dugalh" w:date="2017-04-16T14:52:00Z">
        <w:r>
          <w:t>Feature Selection</w:t>
        </w:r>
      </w:ins>
    </w:p>
    <w:p w14:paraId="576A33C3" w14:textId="55BFB602" w:rsidR="00832542" w:rsidRDefault="00832542">
      <w:pPr>
        <w:spacing w:line="360" w:lineRule="auto"/>
        <w:jc w:val="both"/>
        <w:rPr>
          <w:ins w:id="919" w:author="dugalh" w:date="2017-04-16T14:56:00Z"/>
        </w:rPr>
      </w:pPr>
      <w:ins w:id="920" w:author="dugalh" w:date="2017-04-16T14:58:00Z">
        <w:r>
          <w:fldChar w:fldCharType="begin"/>
        </w:r>
        <w:r>
          <w:instrText xml:space="preserve"> REF _Ref395121413 \h </w:instrText>
        </w:r>
      </w:ins>
      <w:r w:rsidR="00A14171">
        <w:instrText xml:space="preserve"> \* MERGEFORMAT </w:instrText>
      </w:r>
      <w:r>
        <w:fldChar w:fldCharType="separate"/>
      </w:r>
      <w:ins w:id="921" w:author="dugalh" w:date="2017-04-16T14:58:00Z">
        <w:r>
          <w:t xml:space="preserve">Table </w:t>
        </w:r>
        <w:r>
          <w:rPr>
            <w:noProof/>
          </w:rPr>
          <w:t>5</w:t>
        </w:r>
        <w:r>
          <w:fldChar w:fldCharType="end"/>
        </w:r>
      </w:ins>
      <w:ins w:id="922" w:author="dugalh" w:date="2017-04-16T14:56:00Z">
        <w:r>
          <w:t xml:space="preserve"> reveals a number of interesting properties of the features.  Firstly, it is clear that there is significant redundanc</w:t>
        </w:r>
      </w:ins>
      <w:del w:id="923" w:author="dugalh" w:date="2017-06-16T21:04:00Z">
        <w:r w:rsidDel="00226C57">
          <w:delText>ies</w:delText>
        </w:r>
      </w:del>
      <w:ins w:id="924" w:author="dugalh" w:date="2017-06-16T21:04:00Z">
        <w:r w:rsidR="00226C57">
          <w:t>y</w:t>
        </w:r>
      </w:ins>
      <w:ins w:id="925" w:author="dugalh" w:date="2017-04-16T14:56:00Z">
        <w:r>
          <w:t xml:space="preserve"> amongst the features.  The correlation between the R, G, B and NIR bands is strong (&gt;</w:t>
        </w:r>
      </w:ins>
      <w:ins w:id="926" w:author="dugalh" w:date="2017-04-16T16:40:00Z">
        <w:r w:rsidR="005B5335">
          <w:t>0.7</w:t>
        </w:r>
      </w:ins>
      <w:ins w:id="927" w:author="dugalh" w:date="2017-04-16T14:56:00Z">
        <w:r>
          <w:rPr>
            <w:rStyle w:val="CommentReference"/>
          </w:rPr>
          <w:commentReference w:id="928"/>
        </w:r>
        <w:r>
          <w:t xml:space="preserve">), likely due to strong coupling with intensity. The bands </w:t>
        </w:r>
        <w:proofErr w:type="gramStart"/>
        <w:r>
          <w:t>are consequently all grouped</w:t>
        </w:r>
        <w:proofErr w:type="gramEnd"/>
        <w:r>
          <w:t xml:space="preserve"> into a single cluster.</w:t>
        </w:r>
        <w:r w:rsidRPr="00F065B3">
          <w:t xml:space="preserve"> </w:t>
        </w:r>
        <w:r>
          <w:t xml:space="preserve"> While the definitions of the </w:t>
        </w:r>
        <w:proofErr w:type="spellStart"/>
        <w:r>
          <w:t>nirN</w:t>
        </w:r>
        <w:proofErr w:type="spellEnd"/>
        <w:r>
          <w:t xml:space="preserve">, NDVI and RVI features are quite different, they are all describing the same spectral property of vegetation, namely high absorption in the red band and high reflectance in the NIR band.  This </w:t>
        </w:r>
        <w:proofErr w:type="gramStart"/>
        <w:r>
          <w:t>is confirmed</w:t>
        </w:r>
        <w:proofErr w:type="gramEnd"/>
        <w:r>
          <w:t xml:space="preserve"> by their collection in the same cluster.  </w:t>
        </w:r>
      </w:ins>
    </w:p>
    <w:p w14:paraId="2050B195" w14:textId="77777777" w:rsidR="00832542" w:rsidRDefault="00832542">
      <w:pPr>
        <w:spacing w:line="360" w:lineRule="auto"/>
        <w:jc w:val="both"/>
        <w:rPr>
          <w:ins w:id="929" w:author="dugalh" w:date="2017-04-16T14:56:00Z"/>
        </w:rPr>
      </w:pPr>
    </w:p>
    <w:p w14:paraId="52B970A1" w14:textId="15B07AF4" w:rsidR="00832542" w:rsidRDefault="00832542">
      <w:pPr>
        <w:spacing w:line="360" w:lineRule="auto"/>
        <w:jc w:val="both"/>
        <w:rPr>
          <w:ins w:id="930" w:author="dugalh" w:date="2017-04-16T14:56:00Z"/>
        </w:rPr>
      </w:pPr>
      <w:ins w:id="931" w:author="dugalh" w:date="2017-04-16T14:56:00Z">
        <w:r>
          <w:t xml:space="preserve">EntropyPc1 </w:t>
        </w:r>
        <w:proofErr w:type="gramStart"/>
        <w:r>
          <w:t>is ranked</w:t>
        </w:r>
        <w:proofErr w:type="gramEnd"/>
        <w:r>
          <w:t xml:space="preserve"> highly (third) in its own cluster, which supports the hypothesis that texture is an important property for mapping vegetation in VHR imagery.  It is, however, the only texture feature in the best eight clusters.  </w:t>
        </w:r>
      </w:ins>
      <w:commentRangeStart w:id="932"/>
      <w:commentRangeStart w:id="933"/>
      <w:r>
        <w:t xml:space="preserve">Measures of vegetation texture are sensitive to </w:t>
      </w:r>
      <w:r>
        <w:lastRenderedPageBreak/>
        <w:t xml:space="preserve">shadow variations, which are unavoidable in aerial imagery </w:t>
      </w:r>
      <w:commentRangeStart w:id="934"/>
      <w:commentRangeStart w:id="935"/>
      <w:r>
        <w:t>due to the long flight times and varying sun angle</w:t>
      </w:r>
      <w:commentRangeEnd w:id="934"/>
      <w:r>
        <w:rPr>
          <w:rStyle w:val="CommentReference"/>
        </w:rPr>
        <w:commentReference w:id="934"/>
      </w:r>
      <w:commentRangeEnd w:id="935"/>
      <w:r w:rsidR="002874D9">
        <w:rPr>
          <w:rStyle w:val="CommentReference"/>
        </w:rPr>
        <w:commentReference w:id="935"/>
      </w:r>
      <w:r>
        <w:t xml:space="preserve">.  </w:t>
      </w:r>
      <w:del w:id="936" w:author="dugalh" w:date="2017-04-25T18:11:00Z">
        <w:r w:rsidDel="002874D9">
          <w:delText xml:space="preserve">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w:delText>
        </w:r>
      </w:del>
      <w:ins w:id="937" w:author="dugalh" w:date="2017-04-16T14:56:00Z">
        <w:r>
          <w:t xml:space="preserve">At the 0.5m image resolution, texture will be descriptive of bush clumps more than individual </w:t>
        </w:r>
        <w:proofErr w:type="spellStart"/>
        <w:r w:rsidRPr="0084644E">
          <w:t>Spekboom</w:t>
        </w:r>
        <w:proofErr w:type="spellEnd"/>
        <w:r>
          <w:t xml:space="preserve"> plants.  The bush clumps vary significantly in their composition and character with habitat and level of degradation.  </w:t>
        </w:r>
      </w:ins>
      <w:commentRangeStart w:id="938"/>
      <w:ins w:id="939" w:author="dugalh" w:date="2017-04-25T18:13:00Z">
        <w:r w:rsidR="00466F14">
          <w:t xml:space="preserve">We believe the </w:t>
        </w:r>
      </w:ins>
      <w:ins w:id="940" w:author="dugalh" w:date="2017-04-25T18:15:00Z">
        <w:r w:rsidR="00466F14">
          <w:t>paucity</w:t>
        </w:r>
      </w:ins>
      <w:ins w:id="941" w:author="dugalh" w:date="2017-04-25T18:13:00Z">
        <w:r w:rsidR="00466F14">
          <w:t xml:space="preserve"> of texture features in informative clusters is </w:t>
        </w:r>
      </w:ins>
      <w:ins w:id="942" w:author="dugalh" w:date="2017-04-25T18:16:00Z">
        <w:r w:rsidR="00466F14">
          <w:t xml:space="preserve">likely </w:t>
        </w:r>
      </w:ins>
      <w:ins w:id="943" w:author="dugalh" w:date="2017-04-25T18:13:00Z">
        <w:r w:rsidR="00466F14">
          <w:t xml:space="preserve">due </w:t>
        </w:r>
      </w:ins>
      <w:del w:id="944" w:author="dugalh" w:date="2017-04-25T18:16:00Z">
        <w:r w:rsidDel="00466F14">
          <w:delText xml:space="preserve">Due </w:delText>
        </w:r>
      </w:del>
      <w:r>
        <w:t xml:space="preserve">to the bush clump </w:t>
      </w:r>
      <w:del w:id="945" w:author="dugalh" w:date="2017-04-25T18:12:00Z">
        <w:r w:rsidDel="00466F14">
          <w:delText>variation,</w:delText>
        </w:r>
      </w:del>
      <w:ins w:id="946" w:author="dugalh" w:date="2017-04-25T18:12:00Z">
        <w:r w:rsidR="00466F14">
          <w:t>and</w:t>
        </w:r>
      </w:ins>
      <w:r>
        <w:t xml:space="preserve"> shadow variation</w:t>
      </w:r>
      <w:ins w:id="947" w:author="dugalh" w:date="2017-04-25T18:16:00Z">
        <w:r w:rsidR="00466F14">
          <w:t>s</w:t>
        </w:r>
      </w:ins>
      <w:commentRangeEnd w:id="938"/>
      <w:ins w:id="948" w:author="dugalh" w:date="2017-04-25T18:17:00Z">
        <w:r w:rsidR="00466F14">
          <w:rPr>
            <w:rStyle w:val="CommentReference"/>
          </w:rPr>
          <w:commentReference w:id="938"/>
        </w:r>
      </w:ins>
      <w:del w:id="949" w:author="dugalh" w:date="2017-04-25T18:12:00Z">
        <w:r w:rsidDel="00466F14">
          <w:delText xml:space="preserve"> and sliding window issues discussed</w:delText>
        </w:r>
      </w:del>
      <w:del w:id="950" w:author="dugalh" w:date="2017-04-25T18:16:00Z">
        <w:r w:rsidDel="00466F14">
          <w:delText>, it is not surprising that texture features are largely absent from the informative clusters</w:delText>
        </w:r>
      </w:del>
      <w:r>
        <w:t xml:space="preserve">.    </w:t>
      </w:r>
      <w:commentRangeEnd w:id="932"/>
      <w:ins w:id="951" w:author="dugalh" w:date="2017-04-16T14:56:00Z">
        <w:r>
          <w:rPr>
            <w:rStyle w:val="CommentReference"/>
          </w:rPr>
          <w:commentReference w:id="932"/>
        </w:r>
      </w:ins>
      <w:commentRangeEnd w:id="933"/>
      <w:ins w:id="952" w:author="dugalh" w:date="2017-04-25T18:11:00Z">
        <w:r w:rsidR="002874D9">
          <w:rPr>
            <w:rStyle w:val="CommentReference"/>
          </w:rPr>
          <w:commentReference w:id="933"/>
        </w:r>
      </w:ins>
    </w:p>
    <w:p w14:paraId="2F229F9D" w14:textId="77777777" w:rsidR="00832542" w:rsidRDefault="00832542">
      <w:pPr>
        <w:spacing w:line="360" w:lineRule="auto"/>
        <w:jc w:val="both"/>
        <w:rPr>
          <w:ins w:id="953" w:author="dugalh" w:date="2017-04-16T14:56:00Z"/>
        </w:rPr>
      </w:pPr>
    </w:p>
    <w:p w14:paraId="5E521CAE" w14:textId="77777777" w:rsidR="00832542" w:rsidRDefault="00832542">
      <w:pPr>
        <w:spacing w:line="360" w:lineRule="auto"/>
        <w:jc w:val="both"/>
        <w:rPr>
          <w:ins w:id="954" w:author="dugalh" w:date="2017-04-16T14:56:00Z"/>
        </w:rPr>
      </w:pPr>
      <w:commentRangeStart w:id="955"/>
      <w:ins w:id="956" w:author="dugalh" w:date="2017-04-16T14:56:00Z">
        <w:r>
          <w:t xml:space="preserve">The importance of </w:t>
        </w:r>
        <w:proofErr w:type="spellStart"/>
        <w:r>
          <w:t>bN</w:t>
        </w:r>
        <w:proofErr w:type="spellEnd"/>
        <w:r>
          <w:t xml:space="preserve"> is unexpected.  </w:t>
        </w:r>
        <w:proofErr w:type="gramStart"/>
        <w:r>
          <w:t>The blue channel is particularly susceptible to haze effects and intuitively should not hold much discriminating power for vegetation.</w:t>
        </w:r>
        <w:proofErr w:type="gramEnd"/>
        <w:r>
          <w:t xml:space="preserve">  Inspecting </w:t>
        </w:r>
        <w:proofErr w:type="spellStart"/>
        <w:r>
          <w:t>bN</w:t>
        </w:r>
        <w:proofErr w:type="spellEnd"/>
        <w:r>
          <w:t xml:space="preserve">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w:t>
        </w:r>
        <w:proofErr w:type="spellStart"/>
        <w:r>
          <w:t>bN</w:t>
        </w:r>
        <w:proofErr w:type="spellEnd"/>
        <w:r>
          <w:t xml:space="preserve"> </w:t>
        </w:r>
        <w:proofErr w:type="gramStart"/>
        <w:r>
          <w:t>is not understood</w:t>
        </w:r>
        <w:proofErr w:type="gramEnd"/>
        <w:r>
          <w:t xml:space="preserve"> fully but we believe its value lies in this property and that it helps distinguish shaded vegetation from genuinely dark vegetation.  In their tree mapping study, </w:t>
        </w:r>
        <w:r>
          <w:fldChar w:fldCharType="begin" w:fldLock="1"/>
        </w:r>
        <w:r>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instrText>
        </w:r>
        <w:r>
          <w:fldChar w:fldCharType="separate"/>
        </w:r>
        <w:r w:rsidRPr="0012318C">
          <w:rPr>
            <w:noProof/>
          </w:rPr>
          <w:t xml:space="preserve">Key et al. </w:t>
        </w:r>
        <w:r>
          <w:rPr>
            <w:noProof/>
          </w:rPr>
          <w:t>(</w:t>
        </w:r>
        <w:r w:rsidRPr="0012318C">
          <w:rPr>
            <w:noProof/>
          </w:rPr>
          <w:t>2001)</w:t>
        </w:r>
        <w:r>
          <w:fldChar w:fldCharType="end"/>
        </w:r>
        <w:r>
          <w:t xml:space="preserve"> also found the blue band to be valuable due to its insensitivity to shadowing issues.</w:t>
        </w:r>
        <w:commentRangeEnd w:id="955"/>
        <w:r>
          <w:rPr>
            <w:rStyle w:val="CommentReference"/>
          </w:rPr>
          <w:commentReference w:id="955"/>
        </w:r>
      </w:ins>
    </w:p>
    <w:p w14:paraId="0F232677" w14:textId="77777777" w:rsidR="00832542" w:rsidRDefault="00832542">
      <w:pPr>
        <w:spacing w:line="360" w:lineRule="auto"/>
        <w:jc w:val="both"/>
        <w:rPr>
          <w:ins w:id="957" w:author="dugalh" w:date="2017-04-16T14:56:00Z"/>
        </w:rPr>
      </w:pPr>
    </w:p>
    <w:p w14:paraId="3FF32ACB" w14:textId="3363D4A1" w:rsidR="00832542" w:rsidRDefault="005B5335">
      <w:pPr>
        <w:spacing w:line="360" w:lineRule="auto"/>
        <w:jc w:val="both"/>
        <w:rPr>
          <w:ins w:id="958" w:author="dugalh" w:date="2017-04-16T14:52:00Z"/>
        </w:rPr>
        <w:pPrChange w:id="959" w:author="dugalh" w:date="2017-04-16T16:59:00Z">
          <w:pPr/>
        </w:pPrChange>
      </w:pPr>
      <w:ins w:id="960" w:author="dugalh" w:date="2017-04-16T16:43:00Z">
        <w:r>
          <w:t xml:space="preserve">The </w:t>
        </w:r>
      </w:ins>
      <w:proofErr w:type="spellStart"/>
      <w:proofErr w:type="gramStart"/>
      <w:ins w:id="961" w:author="dugalh" w:date="2017-04-16T14:56:00Z">
        <w:r w:rsidR="00832542">
          <w:t>gN</w:t>
        </w:r>
      </w:ins>
      <w:proofErr w:type="spellEnd"/>
      <w:proofErr w:type="gramEnd"/>
      <w:ins w:id="962" w:author="dugalh" w:date="2017-04-16T16:44:00Z">
        <w:r>
          <w:t xml:space="preserve"> feature</w:t>
        </w:r>
      </w:ins>
      <w:ins w:id="963" w:author="dugalh" w:date="2017-04-16T14:56:00Z">
        <w:r w:rsidR="00832542">
          <w:t xml:space="preserve">, its mean and its median form their own cluster.  The mean sliding window feature, median sliding window feature and source feature operated on by those sliding windows </w:t>
        </w:r>
        <w:proofErr w:type="gramStart"/>
        <w:r w:rsidR="00832542">
          <w:t>are strongly correlated</w:t>
        </w:r>
        <w:proofErr w:type="gramEnd"/>
        <w:r w:rsidR="00832542">
          <w:t xml:space="preserve"> with each other as is expected.</w:t>
        </w:r>
      </w:ins>
    </w:p>
    <w:p w14:paraId="7A127FA0" w14:textId="77777777" w:rsidR="00832542" w:rsidRDefault="00832542">
      <w:pPr>
        <w:spacing w:line="360" w:lineRule="auto"/>
        <w:jc w:val="both"/>
        <w:rPr>
          <w:ins w:id="964" w:author="dugalh" w:date="2017-04-16T15:07:00Z"/>
        </w:rPr>
        <w:pPrChange w:id="965" w:author="dugalh" w:date="2017-04-16T16:59:00Z">
          <w:pPr/>
        </w:pPrChange>
      </w:pPr>
    </w:p>
    <w:p w14:paraId="18922345" w14:textId="02986FE6" w:rsidR="00A14171" w:rsidRDefault="00264141">
      <w:pPr>
        <w:spacing w:line="360" w:lineRule="auto"/>
        <w:jc w:val="both"/>
        <w:rPr>
          <w:ins w:id="966" w:author="dugalh" w:date="2017-04-16T15:09:00Z"/>
        </w:rPr>
        <w:pPrChange w:id="967" w:author="dugalh" w:date="2017-04-16T16:59:00Z">
          <w:pPr/>
        </w:pPrChange>
      </w:pPr>
      <w:commentRangeStart w:id="968"/>
      <w:ins w:id="969" w:author="dugalh" w:date="2017-04-16T15:11:00Z">
        <w:r>
          <w:t xml:space="preserve">The </w:t>
        </w:r>
        <w:commentRangeStart w:id="970"/>
        <w:commentRangeStart w:id="971"/>
        <w:r>
          <w:t>NDVI</w:t>
        </w:r>
        <w:commentRangeEnd w:id="970"/>
        <w:r>
          <w:rPr>
            <w:rStyle w:val="CommentReference"/>
          </w:rPr>
          <w:commentReference w:id="970"/>
        </w:r>
        <w:commentRangeEnd w:id="971"/>
        <w:r>
          <w:rPr>
            <w:rStyle w:val="CommentReference"/>
          </w:rPr>
          <w:commentReference w:id="971"/>
        </w:r>
        <w:r>
          <w:t xml:space="preserve">, pc1, EntropyPc1, </w:t>
        </w:r>
        <w:proofErr w:type="spellStart"/>
        <w:proofErr w:type="gramStart"/>
        <w:r>
          <w:t>gN</w:t>
        </w:r>
        <w:proofErr w:type="spellEnd"/>
        <w:proofErr w:type="gramEnd"/>
        <w:r>
          <w:t xml:space="preserve">, </w:t>
        </w:r>
        <w:proofErr w:type="spellStart"/>
        <w:r>
          <w:t>bN</w:t>
        </w:r>
        <w:proofErr w:type="spellEnd"/>
        <w:r>
          <w:t xml:space="preserve"> and </w:t>
        </w:r>
      </w:ins>
      <w:ins w:id="972" w:author="dugalh" w:date="2017-05-04T16:49:00Z">
        <w:r w:rsidR="003B0CDA">
          <w:t>nc</w:t>
        </w:r>
      </w:ins>
      <w:ins w:id="973" w:author="dugalh" w:date="2017-04-16T15:11:00Z">
        <w:r>
          <w:t>2 features were selected from the top six clusters.</w:t>
        </w:r>
      </w:ins>
      <w:commentRangeEnd w:id="968"/>
      <w:ins w:id="974" w:author="dugalh" w:date="2017-04-16T15:12:00Z">
        <w:r>
          <w:rPr>
            <w:rStyle w:val="CommentReference"/>
          </w:rPr>
          <w:commentReference w:id="968"/>
        </w:r>
      </w:ins>
      <w:ins w:id="975" w:author="dugalh" w:date="2017-04-16T15:11:00Z">
        <w:r>
          <w:t xml:space="preserve">  </w:t>
        </w:r>
      </w:ins>
      <w:moveToRangeStart w:id="976" w:author="dugalh" w:date="2017-04-16T15:07:00Z" w:name="move480118568"/>
      <w:moveTo w:id="977" w:author="dugalh" w:date="2017-04-16T15:07:00Z">
        <w:r w:rsidR="00A14171">
          <w:t xml:space="preserve">Selection of sliding window features was avoided where </w:t>
        </w:r>
        <w:proofErr w:type="gramStart"/>
        <w:r w:rsidR="00A14171">
          <w:t>possible</w:t>
        </w:r>
        <w:proofErr w:type="gramEnd"/>
        <w:r w:rsidR="00A14171">
          <w:t xml:space="preserve"> as they are computationally more demanding than the per-pixel features.  NDVI </w:t>
        </w:r>
        <w:proofErr w:type="gramStart"/>
        <w:r w:rsidR="00A14171">
          <w:t>was selected</w:t>
        </w:r>
        <w:proofErr w:type="gramEnd"/>
        <w:r w:rsidR="00A14171">
          <w:t xml:space="preserve"> from the first cluster simply because it is popular and easy to interpret.  In the second cluster, pc1 </w:t>
        </w:r>
        <w:proofErr w:type="gramStart"/>
        <w:r w:rsidR="00A14171">
          <w:t>was chosen</w:t>
        </w:r>
        <w:proofErr w:type="gramEnd"/>
        <w:r w:rsidR="00A14171">
          <w:t xml:space="preserve">, as being the first principal component of the raw bands, it should be more informative than any one of them in isolation.  There is only one sliding window feature, EntropyPc1 in our final selection.  </w:t>
        </w:r>
        <w:commentRangeStart w:id="978"/>
        <w:commentRangeStart w:id="979"/>
        <w:commentRangeStart w:id="980"/>
        <w:del w:id="981" w:author="dugalh" w:date="2017-04-16T16:47:00Z">
          <w:r w:rsidR="00A14171" w:rsidDel="0038598A">
            <w:delText xml:space="preserve">This makes for a very significant improvement in computation time over the full feature set.  </w:delText>
          </w:r>
        </w:del>
        <w:commentRangeEnd w:id="978"/>
        <w:r w:rsidR="00A14171">
          <w:rPr>
            <w:rStyle w:val="CommentReference"/>
          </w:rPr>
          <w:commentReference w:id="978"/>
        </w:r>
      </w:moveTo>
      <w:moveToRangeEnd w:id="976"/>
      <w:commentRangeEnd w:id="979"/>
      <w:r w:rsidR="0038598A">
        <w:rPr>
          <w:rStyle w:val="CommentReference"/>
        </w:rPr>
        <w:commentReference w:id="979"/>
      </w:r>
      <w:commentRangeEnd w:id="980"/>
      <w:r w:rsidR="00E450E0">
        <w:rPr>
          <w:rStyle w:val="CommentReference"/>
        </w:rPr>
        <w:commentReference w:id="980"/>
      </w:r>
    </w:p>
    <w:p w14:paraId="515020CD" w14:textId="77777777" w:rsidR="00A14171" w:rsidRDefault="00A14171">
      <w:pPr>
        <w:spacing w:line="360" w:lineRule="auto"/>
        <w:rPr>
          <w:ins w:id="982" w:author="dugalh" w:date="2017-04-16T14:52:00Z"/>
        </w:rPr>
        <w:pPrChange w:id="983" w:author="dugalh" w:date="2017-04-16T15:07:00Z">
          <w:pPr/>
        </w:pPrChange>
      </w:pPr>
    </w:p>
    <w:p w14:paraId="32B707C0" w14:textId="3FB3004B" w:rsidR="00832542" w:rsidRDefault="00832542">
      <w:pPr>
        <w:pStyle w:val="Heading2"/>
        <w:rPr>
          <w:ins w:id="984" w:author="dugalh" w:date="2017-04-16T14:51:00Z"/>
        </w:rPr>
        <w:pPrChange w:id="985" w:author="dugalh" w:date="2017-04-16T14:52:00Z">
          <w:pPr/>
        </w:pPrChange>
      </w:pPr>
      <w:ins w:id="986" w:author="dugalh" w:date="2017-04-16T14:52:00Z">
        <w:r>
          <w:lastRenderedPageBreak/>
          <w:t>Classification</w:t>
        </w:r>
      </w:ins>
      <w:ins w:id="987" w:author="dugalh" w:date="2017-04-25T20:17:00Z">
        <w:r w:rsidR="00E5222F">
          <w:t xml:space="preserve"> and Canopy Cover Estimation</w:t>
        </w:r>
      </w:ins>
    </w:p>
    <w:p w14:paraId="202CD2B6" w14:textId="6B4EEF46" w:rsidR="007022E8" w:rsidRDefault="007022E8">
      <w:pPr>
        <w:spacing w:line="360" w:lineRule="auto"/>
        <w:jc w:val="both"/>
        <w:rPr>
          <w:ins w:id="988" w:author="dugalh" w:date="2017-04-16T15:27:00Z"/>
        </w:rPr>
      </w:pPr>
      <w:ins w:id="989" w:author="dugalh" w:date="2017-04-16T15:27:00Z">
        <w:r>
          <w:t xml:space="preserve">With the exception of the Bayes Normal classifier, the classifiers’ performance was remarkably good.  </w:t>
        </w:r>
      </w:ins>
      <w:ins w:id="990" w:author="dugalh" w:date="2017-04-16T16:52:00Z">
        <w:r w:rsidR="0038598A">
          <w:t>T</w:t>
        </w:r>
      </w:ins>
      <w:ins w:id="991" w:author="dugalh" w:date="2017-04-16T15:27:00Z">
        <w:r>
          <w:t xml:space="preserve">he performances of the </w:t>
        </w:r>
        <w:proofErr w:type="spellStart"/>
        <w:r>
          <w:t>kNN</w:t>
        </w:r>
        <w:proofErr w:type="spellEnd"/>
        <w:r>
          <w:t xml:space="preserve"> and decision tree classifiers are as good as or better than the more complex SVM and random forest classifiers</w:t>
        </w:r>
      </w:ins>
      <w:ins w:id="992" w:author="dugalh" w:date="2017-04-16T16:52:00Z">
        <w:r w:rsidR="0038598A">
          <w:t xml:space="preserve"> (see </w:t>
        </w:r>
        <w:r w:rsidR="0038598A">
          <w:fldChar w:fldCharType="begin"/>
        </w:r>
        <w:r w:rsidR="0038598A">
          <w:instrText xml:space="preserve"> REF _Ref394945112 \h </w:instrText>
        </w:r>
      </w:ins>
      <w:r w:rsidR="0038598A">
        <w:instrText xml:space="preserve"> \* MERGEFORMAT </w:instrText>
      </w:r>
      <w:ins w:id="993" w:author="dugalh" w:date="2017-04-16T16:52:00Z">
        <w:r w:rsidR="0038598A">
          <w:fldChar w:fldCharType="separate"/>
        </w:r>
        <w:r w:rsidR="0038598A">
          <w:t xml:space="preserve">Table </w:t>
        </w:r>
        <w:r w:rsidR="0038598A">
          <w:rPr>
            <w:noProof/>
          </w:rPr>
          <w:t>7</w:t>
        </w:r>
        <w:r w:rsidR="0038598A">
          <w:fldChar w:fldCharType="end"/>
        </w:r>
        <w:r w:rsidR="0038598A">
          <w:t>)</w:t>
        </w:r>
      </w:ins>
      <w:ins w:id="994" w:author="dugalh" w:date="2017-04-16T15:27:00Z">
        <w:r>
          <w:t xml:space="preserve">.  The excellent performance of a diverse group of classifiers suggests that an informative feature set </w:t>
        </w:r>
        <w:proofErr w:type="gramStart"/>
        <w:r>
          <w:t>was selected</w:t>
        </w:r>
        <w:proofErr w:type="gramEnd"/>
        <w:r>
          <w:t xml:space="preserve">.  The notably poorer performance of the Bayes Normal classifier implies the classes are not normally distributed.  The three-class errors are larger than the two-class errors due the </w:t>
        </w:r>
        <w:commentRangeStart w:id="995"/>
        <w:r>
          <w:t xml:space="preserve">Tree class overlapping </w:t>
        </w:r>
        <w:commentRangeEnd w:id="995"/>
        <w:r>
          <w:rPr>
            <w:rStyle w:val="CommentReference"/>
          </w:rPr>
          <w:commentReference w:id="995"/>
        </w:r>
        <w:r>
          <w:t xml:space="preserve">substantially with the Background class.  Errors due to Tree samples </w:t>
        </w:r>
        <w:proofErr w:type="gramStart"/>
        <w:r>
          <w:t>being assigned</w:t>
        </w:r>
        <w:proofErr w:type="gramEnd"/>
        <w:r>
          <w:t xml:space="preserve"> to the Background class, and vice versa, are negated when the tree class is lumped into the Background class.  </w:t>
        </w:r>
      </w:ins>
    </w:p>
    <w:p w14:paraId="729C4670" w14:textId="77777777" w:rsidR="007022E8" w:rsidRDefault="007022E8">
      <w:pPr>
        <w:spacing w:line="360" w:lineRule="auto"/>
        <w:jc w:val="both"/>
        <w:rPr>
          <w:ins w:id="996" w:author="dugalh" w:date="2017-04-16T15:27:00Z"/>
        </w:rPr>
      </w:pPr>
    </w:p>
    <w:p w14:paraId="46E598F7" w14:textId="63C89C5D" w:rsidR="00832542" w:rsidRDefault="007022E8">
      <w:pPr>
        <w:spacing w:line="360" w:lineRule="auto"/>
        <w:jc w:val="both"/>
        <w:rPr>
          <w:ins w:id="997" w:author="dugalh" w:date="2017-04-16T15:27:00Z"/>
        </w:rPr>
        <w:pPrChange w:id="998" w:author="dugalh" w:date="2017-04-16T16:53:00Z">
          <w:pPr/>
        </w:pPrChange>
      </w:pPr>
      <w:commentRangeStart w:id="999"/>
      <w:commentRangeStart w:id="1000"/>
      <w:del w:id="1001" w:author="dugalh" w:date="2017-04-25T18:31:00Z">
        <w:r w:rsidDel="00E450E0">
          <w:delText xml:space="preserve">The canopy cover performance on the </w:delText>
        </w:r>
        <w:r w:rsidR="008F0A3B" w:rsidDel="00E450E0">
          <w:delText>in situ canopy cover data</w:delText>
        </w:r>
        <w:r w:rsidDel="00E450E0">
          <w:delText xml:space="preserve"> is </w:delText>
        </w:r>
        <w:commentRangeStart w:id="1002"/>
        <w:commentRangeStart w:id="1003"/>
        <w:commentRangeStart w:id="1004"/>
        <w:r w:rsidDel="00E450E0">
          <w:delText xml:space="preserve">less accurate than </w:delText>
        </w:r>
        <w:r w:rsidR="008F0A3B" w:rsidDel="00E450E0">
          <w:delText>might</w:delText>
        </w:r>
        <w:r w:rsidDel="00E450E0">
          <w:delText xml:space="preserve"> expect from the per-pixel performance on the </w:delText>
        </w:r>
        <w:r w:rsidR="00E25AB7" w:rsidDel="00E450E0">
          <w:delText>labelled pixel</w:delText>
        </w:r>
        <w:r w:rsidDel="00E450E0">
          <w:delText xml:space="preserve"> data for all the classifiers</w:delText>
        </w:r>
        <w:commentRangeEnd w:id="1002"/>
        <w:r w:rsidDel="00E450E0">
          <w:rPr>
            <w:rStyle w:val="CommentReference"/>
          </w:rPr>
          <w:commentReference w:id="1002"/>
        </w:r>
        <w:commentRangeEnd w:id="1003"/>
        <w:r w:rsidR="008F0A3B" w:rsidDel="00E450E0">
          <w:rPr>
            <w:rStyle w:val="CommentReference"/>
          </w:rPr>
          <w:commentReference w:id="1003"/>
        </w:r>
      </w:del>
      <w:commentRangeEnd w:id="1004"/>
      <w:r w:rsidR="00E450E0">
        <w:rPr>
          <w:rStyle w:val="CommentReference"/>
        </w:rPr>
        <w:commentReference w:id="1004"/>
      </w:r>
      <w:del w:id="1005" w:author="dugalh" w:date="2017-04-25T18:31:00Z">
        <w:r w:rsidDel="00E450E0">
          <w:delText xml:space="preserve">.  </w:delText>
        </w:r>
      </w:del>
      <w:commentRangeStart w:id="1006"/>
      <w:ins w:id="1007" w:author="dugalh" w:date="2017-04-16T15:27:00Z">
        <w:r>
          <w:t>It is apparent that for each classifier, the</w:t>
        </w:r>
      </w:ins>
      <w:ins w:id="1008" w:author="dugalh" w:date="2017-04-25T18:34:00Z">
        <w:r w:rsidR="004B4354">
          <w:t xml:space="preserve"> </w:t>
        </w:r>
      </w:ins>
      <w:proofErr w:type="spellStart"/>
      <w:ins w:id="1009" w:author="dugalh" w:date="2017-04-25T18:35:00Z">
        <w:r w:rsidR="004B4354">
          <w:t>per-pixel</w:t>
        </w:r>
        <w:proofErr w:type="spellEnd"/>
        <w:r w:rsidR="004B4354">
          <w:t xml:space="preserve"> </w:t>
        </w:r>
      </w:ins>
      <w:commentRangeStart w:id="1010"/>
      <w:ins w:id="1011" w:author="dugalh" w:date="2017-04-16T15:27:00Z">
        <w:r>
          <w:t xml:space="preserve">two-class error and </w:t>
        </w:r>
      </w:ins>
      <w:ins w:id="1012" w:author="dugalh" w:date="2017-04-25T18:34:00Z">
        <w:r w:rsidR="004B4354">
          <w:t xml:space="preserve">canopy cover </w:t>
        </w:r>
      </w:ins>
      <w:proofErr w:type="gramStart"/>
      <w:ins w:id="1013" w:author="dugalh" w:date="2017-04-16T15:27:00Z">
        <w:r>
          <w:t>MAE,</w:t>
        </w:r>
        <w:proofErr w:type="gramEnd"/>
        <w:r>
          <w:t xml:space="preserve"> are poorly correlated.  </w:t>
        </w:r>
      </w:ins>
      <w:commentRangeEnd w:id="1010"/>
      <w:ins w:id="1014" w:author="dugalh" w:date="2017-04-25T18:35:00Z">
        <w:r w:rsidR="004B4354">
          <w:rPr>
            <w:rStyle w:val="CommentReference"/>
          </w:rPr>
          <w:commentReference w:id="1010"/>
        </w:r>
      </w:ins>
      <w:ins w:id="1015" w:author="dugalh" w:date="2017-04-16T15:27:00Z">
        <w:r>
          <w:t xml:space="preserve">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w:t>
        </w:r>
        <w:proofErr w:type="gramStart"/>
        <w:r>
          <w:t xml:space="preserve">image ground truth </w:t>
        </w:r>
        <w:proofErr w:type="spellStart"/>
        <w:r>
          <w:t>representivity</w:t>
        </w:r>
        <w:proofErr w:type="spellEnd"/>
        <w:proofErr w:type="gramEnd"/>
        <w:r>
          <w:t xml:space="preserve"> of real class distributions and likely biased the image ground truth to be more separable compared to actual field data.  The field ground truth was made from a visual inspection on </w:t>
        </w:r>
        <w:proofErr w:type="gramStart"/>
        <w:r>
          <w:t>site which is approximate</w:t>
        </w:r>
        <w:proofErr w:type="gramEnd"/>
        <w:r>
          <w:t xml:space="preserve"> and subject to human error.  The bias of the </w:t>
        </w:r>
        <w:proofErr w:type="gramStart"/>
        <w:r>
          <w:t>image ground truth performance</w:t>
        </w:r>
        <w:proofErr w:type="gramEnd"/>
        <w:r>
          <w:t xml:space="preserve"> and inaccuracies in the field ground truth likely explain the observed difference between image and field ground truth performances.  </w:t>
        </w:r>
        <w:commentRangeEnd w:id="999"/>
        <w:r>
          <w:rPr>
            <w:rStyle w:val="CommentReference"/>
          </w:rPr>
          <w:commentReference w:id="999"/>
        </w:r>
      </w:ins>
      <w:commentRangeEnd w:id="1000"/>
      <w:ins w:id="1016" w:author="dugalh" w:date="2017-04-16T17:00:00Z">
        <w:r w:rsidR="008F0A3B">
          <w:rPr>
            <w:rStyle w:val="CommentReference"/>
          </w:rPr>
          <w:commentReference w:id="1000"/>
        </w:r>
      </w:ins>
      <w:commentRangeEnd w:id="1006"/>
      <w:ins w:id="1017" w:author="dugalh" w:date="2017-04-25T18:32:00Z">
        <w:r w:rsidR="004B4354">
          <w:rPr>
            <w:rStyle w:val="CommentReference"/>
          </w:rPr>
          <w:commentReference w:id="1006"/>
        </w:r>
      </w:ins>
      <w:ins w:id="1018" w:author="dugalh" w:date="2017-04-16T15:27:00Z">
        <w:r>
          <w:t xml:space="preserve">The post classification morphological operations </w:t>
        </w:r>
        <w:proofErr w:type="gramStart"/>
        <w:r>
          <w:t>were found</w:t>
        </w:r>
        <w:proofErr w:type="gramEnd"/>
        <w:r>
          <w:t xml:space="preserve"> to improve accuracy on the field ground truth.</w:t>
        </w:r>
      </w:ins>
    </w:p>
    <w:p w14:paraId="42C372BC" w14:textId="77777777" w:rsidR="007022E8" w:rsidRDefault="007022E8" w:rsidP="007022E8">
      <w:pPr>
        <w:spacing w:line="360" w:lineRule="auto"/>
        <w:jc w:val="both"/>
      </w:pPr>
      <w:moveToRangeStart w:id="1019" w:author="dugalh" w:date="2017-04-16T15:31:00Z" w:name="move480120020"/>
    </w:p>
    <w:p w14:paraId="5F157561" w14:textId="7FD35488" w:rsidR="007022E8" w:rsidRDefault="007022E8" w:rsidP="007022E8">
      <w:pPr>
        <w:spacing w:line="360" w:lineRule="auto"/>
        <w:jc w:val="both"/>
      </w:pPr>
      <w:moveTo w:id="1020" w:author="dugalh" w:date="2017-04-16T15:31:00Z">
        <w:r>
          <w:t xml:space="preserve">Of the performance measures in </w:t>
        </w:r>
        <w:r>
          <w:fldChar w:fldCharType="begin"/>
        </w:r>
        <w:r>
          <w:instrText xml:space="preserve"> REF _Ref394945112 \h </w:instrText>
        </w:r>
      </w:moveTo>
      <w:moveTo w:id="1021" w:author="dugalh" w:date="2017-04-16T15:31:00Z">
        <w:r>
          <w:fldChar w:fldCharType="separate"/>
        </w:r>
        <w:r>
          <w:t xml:space="preserve">Table </w:t>
        </w:r>
        <w:r>
          <w:rPr>
            <w:noProof/>
          </w:rPr>
          <w:t>7</w:t>
        </w:r>
        <w:r>
          <w:fldChar w:fldCharType="end"/>
        </w:r>
        <w:r>
          <w:t xml:space="preserve">, the MAE </w:t>
        </w:r>
        <w:proofErr w:type="gramStart"/>
        <w:r>
          <w:t>is considered</w:t>
        </w:r>
        <w:proofErr w:type="gramEnd"/>
        <w:r>
          <w:t xml:space="preserve"> the most important for classifier comparison as it has the most direct relationship with actual canopy cover mapping accuracy over the study area.  </w:t>
        </w:r>
        <w:commentRangeStart w:id="1022"/>
        <w:r>
          <w:t xml:space="preserve">Taking the MAE, </w:t>
        </w:r>
        <w:commentRangeStart w:id="1023"/>
        <w:commentRangeStart w:id="1024"/>
        <w:r>
          <w:t xml:space="preserve">computational speed </w:t>
        </w:r>
        <w:commentRangeEnd w:id="1023"/>
        <w:r>
          <w:rPr>
            <w:rStyle w:val="CommentReference"/>
          </w:rPr>
          <w:commentReference w:id="1023"/>
        </w:r>
      </w:moveTo>
      <w:commentRangeEnd w:id="1024"/>
      <w:r w:rsidR="004B4354">
        <w:rPr>
          <w:rStyle w:val="CommentReference"/>
        </w:rPr>
        <w:commentReference w:id="1024"/>
      </w:r>
      <w:moveTo w:id="1025" w:author="dugalh" w:date="2017-04-16T15:31:00Z">
        <w:r>
          <w:t xml:space="preserve">and </w:t>
        </w:r>
        <w:proofErr w:type="gramStart"/>
        <w:r>
          <w:t>image ground truth performance</w:t>
        </w:r>
        <w:proofErr w:type="gramEnd"/>
        <w:r>
          <w:t xml:space="preserve"> into account, the decision tree was selected as the final classifier.  It has the best field ground truth performance and is the second fastest option, being marginally slower than the Bayes Normal classifier.  The speed of the classifier is a significant advantage for working effectively with large volumes of data.  While it is one of the poorer performers on the image ground truth, it still has a very good accuracy on this data.  </w:t>
        </w:r>
      </w:moveTo>
      <w:commentRangeEnd w:id="1022"/>
      <w:r w:rsidR="004B4354">
        <w:rPr>
          <w:rStyle w:val="CommentReference"/>
        </w:rPr>
        <w:commentReference w:id="1022"/>
      </w:r>
      <w:ins w:id="1026" w:author="dugalh" w:date="2017-04-25T18:41:00Z">
        <w:r w:rsidR="004B4354" w:rsidDel="004B4354">
          <w:t xml:space="preserve"> </w:t>
        </w:r>
      </w:ins>
      <w:commentRangeStart w:id="1027"/>
      <w:moveTo w:id="1028" w:author="dugalh" w:date="2017-04-16T15:31:00Z">
        <w:del w:id="1029" w:author="dugalh" w:date="2017-04-25T18:41:00Z">
          <w:r w:rsidDel="004B4354">
            <w:delText xml:space="preserve">The image ground truth </w:delText>
          </w:r>
          <w:r w:rsidDel="004B4354">
            <w:lastRenderedPageBreak/>
            <w:delText xml:space="preserve">performance is not considered especially significant due to the probable representivity issues discussed above.  </w:delText>
          </w:r>
          <w:commentRangeEnd w:id="1027"/>
          <w:r w:rsidDel="004B4354">
            <w:rPr>
              <w:rStyle w:val="CommentReference"/>
            </w:rPr>
            <w:commentReference w:id="1027"/>
          </w:r>
        </w:del>
      </w:moveTo>
      <w:ins w:id="1030" w:author="dugalh" w:date="2017-04-25T18:42:00Z">
        <w:r w:rsidR="000D48A5" w:rsidDel="000D48A5">
          <w:t xml:space="preserve"> </w:t>
        </w:r>
      </w:ins>
      <w:commentRangeStart w:id="1031"/>
      <w:moveTo w:id="1032" w:author="dugalh" w:date="2017-04-16T15:31:00Z">
        <w:del w:id="1033" w:author="dugalh" w:date="2017-04-25T18:42:00Z">
          <w:r w:rsidDel="000D48A5">
            <w:delText>It is interesting to note that while being one of the poorest performers on the image ground truth, the decision tree is the best performer on the field ground truth.  Perhaps there is a kind of overtraining occurring where the classifiers with stronger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delText>
          </w:r>
          <w:commentRangeEnd w:id="1031"/>
          <w:r w:rsidDel="000D48A5">
            <w:rPr>
              <w:rStyle w:val="CommentReference"/>
            </w:rPr>
            <w:commentReference w:id="1031"/>
          </w:r>
        </w:del>
      </w:moveTo>
    </w:p>
    <w:moveToRangeEnd w:id="1019"/>
    <w:p w14:paraId="5A567B42" w14:textId="77777777" w:rsidR="007022E8" w:rsidRDefault="007022E8">
      <w:pPr>
        <w:spacing w:line="360" w:lineRule="auto"/>
        <w:jc w:val="both"/>
        <w:rPr>
          <w:ins w:id="1034" w:author="dugalh" w:date="2017-04-16T15:42:00Z"/>
        </w:rPr>
        <w:pPrChange w:id="1035" w:author="dugalh" w:date="2017-04-25T18:42:00Z">
          <w:pPr/>
        </w:pPrChange>
      </w:pPr>
    </w:p>
    <w:p w14:paraId="5BCB3149" w14:textId="5E25891A" w:rsidR="007C1081" w:rsidRDefault="000D48A5" w:rsidP="007C1081">
      <w:pPr>
        <w:spacing w:line="360" w:lineRule="auto"/>
        <w:jc w:val="both"/>
        <w:rPr>
          <w:ins w:id="1036" w:author="dugalh" w:date="2017-04-25T20:40:00Z"/>
        </w:rPr>
      </w:pPr>
      <w:moveToRangeStart w:id="1037" w:author="dugalh" w:date="2017-04-25T18:46:00Z" w:name="move480909323"/>
      <w:commentRangeStart w:id="1038"/>
      <w:moveTo w:id="1039" w:author="dugalh" w:date="2017-04-25T18:46:00Z">
        <w:r>
          <w:t xml:space="preserve">The classifier performs well in the </w:t>
        </w:r>
        <w:proofErr w:type="spellStart"/>
        <w:r>
          <w:t>Groenfontein</w:t>
        </w:r>
        <w:proofErr w:type="spellEnd"/>
        <w:r>
          <w:t xml:space="preserve">, </w:t>
        </w:r>
        <w:proofErr w:type="spellStart"/>
        <w:r>
          <w:t>Matjiesvlei</w:t>
        </w:r>
        <w:proofErr w:type="spellEnd"/>
        <w:r>
          <w:t xml:space="preserve"> and </w:t>
        </w:r>
        <w:proofErr w:type="spellStart"/>
        <w:r>
          <w:t>Grootkop</w:t>
        </w:r>
        <w:proofErr w:type="spellEnd"/>
        <w:r>
          <w:t xml:space="preserve"> areas, but underestimated canopy cover in all the </w:t>
        </w:r>
        <w:proofErr w:type="spellStart"/>
        <w:r>
          <w:t>Rooiberg</w:t>
        </w:r>
        <w:proofErr w:type="spellEnd"/>
        <w:r>
          <w:t xml:space="preserve"> sites.  </w:t>
        </w:r>
      </w:moveTo>
      <w:moveToRangeEnd w:id="1037"/>
      <w:commentRangeEnd w:id="1038"/>
      <w:r>
        <w:rPr>
          <w:rStyle w:val="CommentReference"/>
        </w:rPr>
        <w:commentReference w:id="1038"/>
      </w:r>
      <w:commentRangeStart w:id="1040"/>
      <w:r w:rsidR="007C1081">
        <w:t xml:space="preserve">An inspection of the images of the field sites suggested that the </w:t>
      </w:r>
      <w:proofErr w:type="spellStart"/>
      <w:r w:rsidR="007C1081">
        <w:t>Rooiberg</w:t>
      </w:r>
      <w:proofErr w:type="spellEnd"/>
      <w:r w:rsidR="007C1081">
        <w:t xml:space="preserve"> ground truth estimates were somewhat inflated</w:t>
      </w:r>
      <w:ins w:id="1041" w:author="dugalh" w:date="2017-04-25T18:55:00Z">
        <w:r w:rsidR="00624483">
          <w:t>, likely due to human error</w:t>
        </w:r>
      </w:ins>
      <w:ins w:id="1042" w:author="dugalh" w:date="2017-04-16T15:42:00Z">
        <w:r w:rsidR="007C1081">
          <w:t xml:space="preserve">.  </w:t>
        </w:r>
      </w:ins>
      <w:del w:id="1043" w:author="dugalh" w:date="2017-04-25T18:47:00Z">
        <w:r w:rsidR="007C1081" w:rsidDel="000D48A5">
          <w:delText xml:space="preserve">This could be because the Rooiberg site was in recovery and the </w:delText>
        </w:r>
        <w:r w:rsidR="007C1081" w:rsidRPr="0084644E" w:rsidDel="000D48A5">
          <w:delText>Spekboom</w:delText>
        </w:r>
        <w:r w:rsidR="007C1081" w:rsidDel="000D48A5">
          <w:delText xml:space="preserve"> plants had grown </w:delText>
        </w:r>
        <w:commentRangeStart w:id="1044"/>
        <w:commentRangeStart w:id="1045"/>
        <w:r w:rsidR="007C1081" w:rsidDel="000D48A5">
          <w:delText>significantly in the three years between image capture and ground truthing</w:delText>
        </w:r>
        <w:commentRangeEnd w:id="1044"/>
        <w:r w:rsidR="007C1081" w:rsidDel="000D48A5">
          <w:rPr>
            <w:rStyle w:val="CommentReference"/>
          </w:rPr>
          <w:commentReference w:id="1044"/>
        </w:r>
        <w:commentRangeEnd w:id="1045"/>
        <w:r w:rsidDel="000D48A5">
          <w:rPr>
            <w:rStyle w:val="CommentReference"/>
          </w:rPr>
          <w:commentReference w:id="1045"/>
        </w:r>
        <w:r w:rsidR="007C1081" w:rsidDel="000D48A5">
          <w:delText xml:space="preserve">, or it could simply be due to human error.  </w:delText>
        </w:r>
      </w:del>
      <w:r w:rsidR="007C1081">
        <w:t xml:space="preserve">Overlaying the classifier output maps on the imagery </w:t>
      </w:r>
      <w:del w:id="1046" w:author="dugalh" w:date="2017-04-25T18:54:00Z">
        <w:r w:rsidR="007C1081" w:rsidDel="00624483">
          <w:delText xml:space="preserve">did however </w:delText>
        </w:r>
      </w:del>
      <w:r w:rsidR="007C1081">
        <w:t>indicate</w:t>
      </w:r>
      <w:ins w:id="1047" w:author="dugalh" w:date="2017-04-25T18:54:00Z">
        <w:r w:rsidR="00624483">
          <w:t>d</w:t>
        </w:r>
      </w:ins>
      <w:r w:rsidR="007C1081">
        <w:t xml:space="preserve"> that the classifier was also underestimating the actual canopy extent.  </w:t>
      </w:r>
      <w:del w:id="1048" w:author="dugalh" w:date="2017-04-25T18:58:00Z">
        <w:r w:rsidR="007C1081" w:rsidDel="00624483">
          <w:delText xml:space="preserve">The Rooiberg site was a working farm until 2000 when it was set aside as a conservation area and allowed to begin recovering from the grazing of domesticated livestock.  </w:delText>
        </w:r>
      </w:del>
      <w:proofErr w:type="gramStart"/>
      <w:r w:rsidR="007C1081">
        <w:t>As a result</w:t>
      </w:r>
      <w:proofErr w:type="gramEnd"/>
      <w:r w:rsidR="007C1081">
        <w:t xml:space="preserve"> of </w:t>
      </w:r>
      <w:del w:id="1049" w:author="dugalh" w:date="2017-04-25T18:58:00Z">
        <w:r w:rsidR="007C1081" w:rsidDel="00624483">
          <w:delText xml:space="preserve">this, and </w:delText>
        </w:r>
      </w:del>
      <w:r w:rsidR="007C1081">
        <w:t xml:space="preserve">the sandstone/quartzite geology of the area, the </w:t>
      </w:r>
      <w:proofErr w:type="spellStart"/>
      <w:r w:rsidR="007C1081" w:rsidRPr="0084644E">
        <w:t>Spekboom</w:t>
      </w:r>
      <w:proofErr w:type="spellEnd"/>
      <w:r w:rsidR="007C1081" w:rsidRPr="00B4434D">
        <w:t xml:space="preserve"> p</w:t>
      </w:r>
      <w:r w:rsidR="007C1081">
        <w:t xml:space="preserve">lants at </w:t>
      </w:r>
      <w:proofErr w:type="spellStart"/>
      <w:r w:rsidR="007C1081">
        <w:t>Rooiberg</w:t>
      </w:r>
      <w:proofErr w:type="spellEnd"/>
      <w:r w:rsidR="007C1081">
        <w:t xml:space="preserve"> are smaller and have a canopy that is less dense than those in other sites. </w:t>
      </w:r>
      <w:commentRangeStart w:id="1050"/>
      <w:commentRangeStart w:id="1051"/>
      <w:ins w:id="1052" w:author="dugalh" w:date="2017-04-25T18:49:00Z">
        <w:r>
          <w:t xml:space="preserve">We believe </w:t>
        </w:r>
      </w:ins>
      <w:ins w:id="1053" w:author="dugalh" w:date="2017-04-16T15:42:00Z">
        <w:r>
          <w:t>t</w:t>
        </w:r>
        <w:r w:rsidR="007C1081">
          <w:t>his helps explain the canopy cover underestimation in this area.</w:t>
        </w:r>
      </w:ins>
      <w:commentRangeEnd w:id="1050"/>
      <w:ins w:id="1054" w:author="dugalh" w:date="2017-04-25T18:49:00Z">
        <w:r>
          <w:rPr>
            <w:rStyle w:val="CommentReference"/>
          </w:rPr>
          <w:commentReference w:id="1050"/>
        </w:r>
      </w:ins>
      <w:commentRangeEnd w:id="1051"/>
      <w:ins w:id="1055" w:author="dugalh" w:date="2017-04-25T18:59:00Z">
        <w:r w:rsidR="00564182">
          <w:rPr>
            <w:rStyle w:val="CommentReference"/>
          </w:rPr>
          <w:commentReference w:id="1051"/>
        </w:r>
      </w:ins>
      <w:ins w:id="1056" w:author="dugalh" w:date="2017-04-16T15:42:00Z">
        <w:r w:rsidR="007C1081">
          <w:t xml:space="preserve">  </w:t>
        </w:r>
        <w:commentRangeEnd w:id="1040"/>
        <w:r w:rsidR="007C1081">
          <w:rPr>
            <w:rStyle w:val="CommentReference"/>
          </w:rPr>
          <w:commentReference w:id="1040"/>
        </w:r>
      </w:ins>
    </w:p>
    <w:p w14:paraId="12C38134" w14:textId="77777777" w:rsidR="002C7CA1" w:rsidRDefault="002C7CA1" w:rsidP="007C1081">
      <w:pPr>
        <w:spacing w:line="360" w:lineRule="auto"/>
        <w:jc w:val="both"/>
        <w:rPr>
          <w:ins w:id="1057" w:author="dugalh" w:date="2017-04-25T20:40:00Z"/>
        </w:rPr>
      </w:pPr>
    </w:p>
    <w:p w14:paraId="4AFB633D" w14:textId="271E6046" w:rsidR="002C7CA1" w:rsidRDefault="002C7CA1" w:rsidP="002C7CA1">
      <w:pPr>
        <w:spacing w:line="360" w:lineRule="auto"/>
        <w:jc w:val="both"/>
      </w:pPr>
      <w:moveToRangeStart w:id="1058" w:author="dugalh" w:date="2017-04-25T20:40:00Z" w:name="move480916147"/>
      <w:commentRangeStart w:id="1059"/>
      <w:commentRangeStart w:id="1060"/>
      <w:moveTo w:id="1061" w:author="dugalh" w:date="2017-04-25T20:40:00Z">
        <w:r>
          <w:t xml:space="preserve">While the mapping accuracies achieved compare well with related studies </w:t>
        </w:r>
        <w:r>
          <w:fldChar w:fldCharType="begin" w:fldLock="1"/>
        </w:r>
        <w:r>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"(Baraldi et al., 2010; Ghosh and Joshi, 2014; Heumann, 2011; Johansen et al., 2007; Mehner et al., 2004)", "plainTextFormattedCitation" : "(Baraldi et al., 2010; Ghosh and Joshi, 2014; Heumann, 2011; Johansen et al., 2007; Mehner et al., 2004)", "previouslyFormattedCitation" : "(Baraldi et al., 2010; Ghosh and Joshi, 2014; Heumann, 2011; Johansen et al., 2007; Mehner et al., 2004)" }, "properties" : { "noteIndex" : 0 }, "schema" : "https://github.com/citation-style-language/schema/raw/master/csl-citation.json" }</w:instrText>
        </w:r>
        <w:r>
          <w:fldChar w:fldCharType="separate"/>
        </w:r>
        <w:r w:rsidRPr="00D5559C">
          <w:rPr>
            <w:noProof/>
          </w:rPr>
          <w:t>(Baraldi et al., 2010; Ghosh and Joshi, 2014; Heumann, 2011; Johansen et al., 2007; Mehner et al., 2004)</w:t>
        </w:r>
        <w:r>
          <w:fldChar w:fldCharType="end"/>
        </w:r>
        <w:r>
          <w:t xml:space="preserve">, there are possible avenues for improvement.  </w:t>
        </w:r>
        <w:commentRangeStart w:id="1062"/>
        <w:del w:id="1063" w:author="dugalh" w:date="2017-04-25T20:41:00Z">
          <w:r w:rsidDel="002C7CA1">
            <w:delText xml:space="preserve">Acquisition of further field ground truth would allow for a more comprehensive validation of the technique.  </w:delText>
          </w:r>
        </w:del>
      </w:moveTo>
      <w:commentRangeEnd w:id="1062"/>
      <w:r>
        <w:rPr>
          <w:rStyle w:val="CommentReference"/>
        </w:rPr>
        <w:commentReference w:id="1062"/>
      </w:r>
      <w:moveTo w:id="1064" w:author="dugalh" w:date="2017-04-25T20:40:00Z">
        <w:r>
          <w:t xml:space="preserve">Ancillary information such as slope aspect or habitat could be incorporated into the classifier, similarly to </w:t>
        </w:r>
        <w:r>
          <w:fldChar w:fldCharType="begin" w:fldLock="1"/>
        </w:r>
        <w: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771DEC">
          <w:rPr>
            <w:noProof/>
          </w:rPr>
          <w:t xml:space="preserve">Thompson et al. </w:t>
        </w:r>
        <w:r>
          <w:rPr>
            <w:noProof/>
          </w:rPr>
          <w:t>(</w:t>
        </w:r>
        <w:r w:rsidRPr="00771DEC">
          <w:rPr>
            <w:noProof/>
          </w:rPr>
          <w:t>2009)</w:t>
        </w:r>
        <w:r>
          <w:fldChar w:fldCharType="end"/>
        </w:r>
        <w:r>
          <w:t xml:space="preserve">.  This </w:t>
        </w:r>
        <w:proofErr w:type="gramStart"/>
        <w:r>
          <w:t>could be done</w:t>
        </w:r>
        <w:proofErr w:type="gramEnd"/>
        <w:r>
          <w:t xml:space="preserve"> by including it either as a feature or by designing separate classifiers for different ranges or categories of the ancillary variable.  </w:t>
        </w:r>
        <w:commentRangeStart w:id="1065"/>
        <w:del w:id="1066" w:author="dugalh" w:date="2017-04-25T20:43:00Z">
          <w:r w:rsidDel="002C7CA1">
            <w:delText xml:space="preserve">While spatial context was included in our classifier through the sliding window features and morphological post processing, texture information could be better exploited by following an object based approach </w:delText>
          </w:r>
          <w:r w:rsidDel="002C7CA1">
            <w:fldChar w:fldCharType="begin" w:fldLock="1"/>
          </w:r>
          <w:r w:rsidDel="002C7CA1">
            <w:del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delInstrText>
          </w:r>
          <w:r w:rsidDel="002C7CA1">
            <w:fldChar w:fldCharType="separate"/>
          </w:r>
          <w:r w:rsidRPr="00925D5C" w:rsidDel="002C7CA1">
            <w:rPr>
              <w:noProof/>
            </w:rPr>
            <w:delText>(Blaschke, 2010)</w:delText>
          </w:r>
          <w:r w:rsidDel="002C7CA1">
            <w:fldChar w:fldCharType="end"/>
          </w:r>
          <w:r w:rsidDel="002C7CA1">
            <w:delText xml:space="preserve">.  Homogenous objects would allow the use of more descriptive texture features such as LBP’s and statistics of the GLCM.   </w:delText>
          </w:r>
          <w:commentRangeEnd w:id="1059"/>
          <w:r w:rsidDel="002C7CA1">
            <w:rPr>
              <w:rStyle w:val="CommentReference"/>
            </w:rPr>
            <w:commentReference w:id="1059"/>
          </w:r>
        </w:del>
      </w:moveTo>
      <w:commentRangeEnd w:id="1060"/>
      <w:del w:id="1067" w:author="dugalh" w:date="2017-04-25T20:43:00Z">
        <w:r w:rsidDel="002C7CA1">
          <w:rPr>
            <w:rStyle w:val="CommentReference"/>
          </w:rPr>
          <w:commentReference w:id="1060"/>
        </w:r>
      </w:del>
      <w:commentRangeEnd w:id="1065"/>
      <w:r>
        <w:rPr>
          <w:rStyle w:val="CommentReference"/>
        </w:rPr>
        <w:commentReference w:id="1065"/>
      </w:r>
    </w:p>
    <w:moveToRangeEnd w:id="1058"/>
    <w:p w14:paraId="53144080" w14:textId="77777777" w:rsidR="002C7CA1" w:rsidRDefault="002C7CA1" w:rsidP="007C1081">
      <w:pPr>
        <w:spacing w:line="360" w:lineRule="auto"/>
        <w:jc w:val="both"/>
        <w:rPr>
          <w:ins w:id="1068" w:author="dugalh" w:date="2017-04-16T15:42:00Z"/>
        </w:rPr>
      </w:pPr>
    </w:p>
    <w:p w14:paraId="1D2E9FFA" w14:textId="77777777" w:rsidR="007C1081" w:rsidRDefault="007C1081" w:rsidP="007C1081">
      <w:pPr>
        <w:spacing w:line="360" w:lineRule="auto"/>
        <w:jc w:val="both"/>
        <w:rPr>
          <w:ins w:id="1069" w:author="dugalh" w:date="2017-04-16T15:42:00Z"/>
        </w:rPr>
      </w:pPr>
    </w:p>
    <w:p w14:paraId="2931F3FE" w14:textId="77777777" w:rsidR="007022E8" w:rsidRDefault="007022E8" w:rsidP="007022E8"/>
    <w:p w14:paraId="78BD342E" w14:textId="1CAC33A7" w:rsidR="00D61588" w:rsidRDefault="00D3757C" w:rsidP="00D3757C">
      <w:pPr>
        <w:pStyle w:val="Heading1"/>
      </w:pPr>
      <w:r>
        <w:t>Conclusions</w:t>
      </w:r>
    </w:p>
    <w:p w14:paraId="0D87BE0D" w14:textId="182E1115" w:rsidR="00D61588" w:rsidRDefault="00436BA0" w:rsidP="00D61588">
      <w:pPr>
        <w:spacing w:line="360" w:lineRule="auto"/>
        <w:jc w:val="both"/>
      </w:pPr>
      <w:ins w:id="1070" w:author="dugalh" w:date="2017-04-25T20:01:00Z">
        <w:r>
          <w:t xml:space="preserve">Accurate </w:t>
        </w:r>
      </w:ins>
      <w:proofErr w:type="spellStart"/>
      <w:ins w:id="1071" w:author="dugalh" w:date="2017-04-25T20:02:00Z">
        <w:r>
          <w:t>Spekboom</w:t>
        </w:r>
        <w:proofErr w:type="spellEnd"/>
        <w:r>
          <w:t xml:space="preserve"> </w:t>
        </w:r>
      </w:ins>
      <w:ins w:id="1072" w:author="dugalh" w:date="2017-04-25T20:01:00Z">
        <w:r>
          <w:t xml:space="preserve">canopy cover estimates </w:t>
        </w:r>
      </w:ins>
      <w:proofErr w:type="gramStart"/>
      <w:ins w:id="1073" w:author="dugalh" w:date="2017-04-25T20:02:00Z">
        <w:r>
          <w:t>were obtained</w:t>
        </w:r>
        <w:proofErr w:type="gramEnd"/>
        <w:r>
          <w:t xml:space="preserve"> </w:t>
        </w:r>
      </w:ins>
      <w:ins w:id="1074" w:author="dugalh" w:date="2017-04-25T20:03:00Z">
        <w:r>
          <w:t xml:space="preserve">across the study area </w:t>
        </w:r>
      </w:ins>
      <w:ins w:id="1075" w:author="dugalh" w:date="2017-04-25T20:02:00Z">
        <w:r>
          <w:t>using a per-pixel classification approach.</w:t>
        </w:r>
      </w:ins>
      <w:ins w:id="1076" w:author="dugalh" w:date="2017-04-25T20:01:00Z">
        <w:r>
          <w:t xml:space="preserve"> </w:t>
        </w:r>
      </w:ins>
      <w:ins w:id="1077" w:author="dugalh" w:date="2017-04-25T20:03:00Z">
        <w:r>
          <w:t xml:space="preserve"> </w:t>
        </w:r>
      </w:ins>
      <w:del w:id="1078" w:author="dugalh" w:date="2017-04-25T20:03:00Z">
        <w:r w:rsidR="00D61588" w:rsidDel="00436BA0">
          <w:delText xml:space="preserve">The per-pixel classification approach to </w:delText>
        </w:r>
        <w:r w:rsidR="0084644E" w:rsidRPr="0084644E" w:rsidDel="00436BA0">
          <w:delText>Spekboom</w:delText>
        </w:r>
        <w:r w:rsidR="00D61588" w:rsidDel="00436BA0">
          <w:delText xml:space="preserve"> canopy cover mapping was successful and good accuracies were achieved across the study area.  </w:delText>
        </w:r>
      </w:del>
      <w:del w:id="1079" w:author="Adriaan Van Niekerk" w:date="2017-03-05T13:53:00Z">
        <w:r w:rsidR="00D61588" w:rsidDel="001C6C2F">
          <w:delText xml:space="preserve">Use of the </w:delText>
        </w:r>
        <w:r w:rsidR="004F3147" w:rsidDel="001C6C2F">
          <w:delText>technique for extraction of</w:delText>
        </w:r>
      </w:del>
      <w:ins w:id="1080" w:author="Adriaan Van Niekerk" w:date="2017-03-05T13:54:00Z">
        <w:del w:id="1081" w:author="dugalh" w:date="2017-04-25T20:03:00Z">
          <w:r w:rsidR="001C6C2F" w:rsidDel="00436BA0">
            <w:delText>Estimating</w:delText>
          </w:r>
        </w:del>
      </w:ins>
      <w:ins w:id="1082" w:author="dugalh" w:date="2017-04-25T20:03:00Z">
        <w:r>
          <w:t>Homogenisation to</w:t>
        </w:r>
      </w:ins>
      <w:ins w:id="1083" w:author="Adriaan Van Niekerk" w:date="2017-03-05T13:54:00Z">
        <w:r w:rsidR="001C6C2F">
          <w:t xml:space="preserve"> </w:t>
        </w:r>
      </w:ins>
      <w:del w:id="1084" w:author="Adriaan Van Niekerk" w:date="2017-03-05T13:54:00Z">
        <w:r w:rsidR="004F3147" w:rsidDel="001C6C2F">
          <w:delText xml:space="preserve"> </w:delText>
        </w:r>
      </w:del>
      <w:r w:rsidR="004F3147">
        <w:t xml:space="preserve">surface reflectance by calibration with satellite data </w:t>
      </w:r>
      <w:del w:id="1085" w:author="Adriaan Van Niekerk" w:date="2017-03-05T13:56:00Z">
        <w:r w:rsidR="00D61588" w:rsidDel="00F7435E">
          <w:delText xml:space="preserve">was </w:delText>
        </w:r>
      </w:del>
      <w:ins w:id="1086" w:author="Adriaan Van Niekerk" w:date="2017-03-05T13:57:00Z">
        <w:r w:rsidR="00F7435E">
          <w:t xml:space="preserve">provided </w:t>
        </w:r>
      </w:ins>
      <w:del w:id="1087" w:author="Adriaan Van Niekerk" w:date="2017-03-05T13:56:00Z">
        <w:r w:rsidR="00D61588" w:rsidDel="00F7435E">
          <w:delText xml:space="preserve">key in obtaining </w:delText>
        </w:r>
      </w:del>
      <w:del w:id="1088" w:author="Adriaan Van Niekerk" w:date="2017-03-05T13:57:00Z">
        <w:r w:rsidR="00D61588" w:rsidDel="00F7435E">
          <w:delText xml:space="preserve">the </w:delText>
        </w:r>
      </w:del>
      <w:r w:rsidR="00D61588">
        <w:t xml:space="preserve">radiometric consistency </w:t>
      </w:r>
      <w:del w:id="1089" w:author="Adriaan Van Niekerk" w:date="2017-03-05T13:57:00Z">
        <w:r w:rsidR="00D61588" w:rsidDel="00F7435E">
          <w:delText xml:space="preserve">required to </w:delText>
        </w:r>
      </w:del>
      <w:ins w:id="1090" w:author="Adriaan Van Niekerk" w:date="2017-03-05T13:57:00Z">
        <w:r w:rsidR="00F7435E">
          <w:t xml:space="preserve">and </w:t>
        </w:r>
      </w:ins>
      <w:r w:rsidR="00D61588">
        <w:t>allow</w:t>
      </w:r>
      <w:ins w:id="1091" w:author="Adriaan Van Niekerk" w:date="2017-03-05T13:57:00Z">
        <w:r w:rsidR="00F7435E">
          <w:t>ed</w:t>
        </w:r>
      </w:ins>
      <w:r w:rsidR="00D61588">
        <w:t xml:space="preserve"> application of a single classification algorithm over an extended area.  Six features, consisting of a combination of spectral, textural and </w:t>
      </w:r>
      <w:proofErr w:type="gramStart"/>
      <w:r w:rsidR="00D61588">
        <w:t>vegetation index type measures</w:t>
      </w:r>
      <w:proofErr w:type="gramEnd"/>
      <w:r w:rsidR="00D61588">
        <w:t xml:space="preserve">, were selected </w:t>
      </w:r>
      <w:del w:id="1092" w:author="Adriaan Van Niekerk" w:date="2017-03-05T13:58:00Z">
        <w:r w:rsidR="00D61588" w:rsidDel="00F7435E">
          <w:delText xml:space="preserve">with the </w:delText>
        </w:r>
      </w:del>
      <w:ins w:id="1093" w:author="Adriaan Van Niekerk" w:date="2017-03-05T13:58:00Z">
        <w:r w:rsidR="00F7435E">
          <w:t xml:space="preserve">using a </w:t>
        </w:r>
      </w:ins>
      <w:r w:rsidR="00D61588">
        <w:t>feature clustering and ranking method</w:t>
      </w:r>
      <w:del w:id="1094" w:author="Adriaan Van Niekerk" w:date="2017-03-05T13:57:00Z">
        <w:r w:rsidR="00D61588" w:rsidDel="00F7435E">
          <w:delText xml:space="preserve"> described in </w:delText>
        </w:r>
        <w:r w:rsidR="00B9460B" w:rsidDel="00F7435E">
          <w:delText>Chapter 3</w:delText>
        </w:r>
      </w:del>
      <w:r w:rsidR="00D61588">
        <w:t xml:space="preserve">.   </w:t>
      </w:r>
      <w:del w:id="1095" w:author="dugalh" w:date="2017-04-25T20:19:00Z">
        <w:r w:rsidR="00D61588" w:rsidDel="0016373F">
          <w:delText xml:space="preserve">The feature set produced similarly good accuracies amongst a diverse set of candidate classifiers, </w:delText>
        </w:r>
        <w:commentRangeStart w:id="1096"/>
        <w:commentRangeStart w:id="1097"/>
        <w:commentRangeStart w:id="1098"/>
        <w:r w:rsidR="00D61588" w:rsidDel="0016373F">
          <w:delText xml:space="preserve">confirming the feature selection method’s utility for finding informative features in the presence of </w:delText>
        </w:r>
        <w:r w:rsidR="009F29BD" w:rsidDel="0016373F">
          <w:delText>redundancy</w:delText>
        </w:r>
        <w:commentRangeEnd w:id="1096"/>
        <w:r w:rsidR="00F7435E" w:rsidDel="0016373F">
          <w:rPr>
            <w:rStyle w:val="CommentReference"/>
          </w:rPr>
          <w:commentReference w:id="1096"/>
        </w:r>
        <w:commentRangeEnd w:id="1097"/>
        <w:r w:rsidDel="0016373F">
          <w:rPr>
            <w:rStyle w:val="CommentReference"/>
          </w:rPr>
          <w:commentReference w:id="1097"/>
        </w:r>
      </w:del>
      <w:commentRangeEnd w:id="1098"/>
      <w:r w:rsidR="0016373F">
        <w:rPr>
          <w:rStyle w:val="CommentReference"/>
        </w:rPr>
        <w:commentReference w:id="1098"/>
      </w:r>
      <w:del w:id="1099" w:author="dugalh" w:date="2017-04-25T20:19:00Z">
        <w:r w:rsidR="00D61588" w:rsidDel="0016373F">
          <w:delText xml:space="preserve">.  </w:delText>
        </w:r>
      </w:del>
      <w:ins w:id="1100" w:author="dugalh" w:date="2017-04-28T11:36:00Z">
        <w:r w:rsidR="00B844BE">
          <w:t>Out of a set of candidate classifiers, a</w:t>
        </w:r>
      </w:ins>
      <w:commentRangeStart w:id="1101"/>
      <w:commentRangeStart w:id="1102"/>
      <w:del w:id="1103" w:author="dugalh" w:date="2017-04-28T11:36:00Z">
        <w:r w:rsidR="00D61588" w:rsidDel="00B844BE">
          <w:delText>A</w:delText>
        </w:r>
      </w:del>
      <w:r w:rsidR="00D61588">
        <w:t xml:space="preserve"> decision tree </w:t>
      </w:r>
      <w:ins w:id="1104" w:author="dugalh" w:date="2017-04-25T20:09:00Z">
        <w:r w:rsidR="00272CF7">
          <w:t>produced the best canopy cover accuracy</w:t>
        </w:r>
      </w:ins>
      <w:ins w:id="1105" w:author="dugalh" w:date="2017-04-25T20:12:00Z">
        <w:r w:rsidR="00272CF7">
          <w:t xml:space="preserve">, </w:t>
        </w:r>
      </w:ins>
      <w:ins w:id="1106" w:author="dugalh" w:date="2017-04-25T20:09:00Z">
        <w:r w:rsidR="00272CF7">
          <w:t xml:space="preserve">and </w:t>
        </w:r>
        <w:proofErr w:type="gramStart"/>
        <w:r w:rsidR="00272CF7">
          <w:t xml:space="preserve">was </w:t>
        </w:r>
      </w:ins>
      <w:ins w:id="1107" w:author="dugalh" w:date="2017-04-28T11:36:00Z">
        <w:r w:rsidR="00B844BE">
          <w:t xml:space="preserve">subsequently </w:t>
        </w:r>
      </w:ins>
      <w:ins w:id="1108" w:author="dugalh" w:date="2017-04-25T20:32:00Z">
        <w:r w:rsidR="005D4458">
          <w:t>used</w:t>
        </w:r>
      </w:ins>
      <w:proofErr w:type="gramEnd"/>
      <w:ins w:id="1109" w:author="dugalh" w:date="2017-04-25T20:09:00Z">
        <w:r w:rsidR="00272CF7">
          <w:t xml:space="preserve"> to produce a map of the study area</w:t>
        </w:r>
      </w:ins>
      <w:del w:id="1110" w:author="dugalh" w:date="2017-04-25T20:10:00Z">
        <w:r w:rsidR="00D61588" w:rsidDel="00272CF7">
          <w:delText>classifier was selected from the candidate classifiers due to its speed and accuracy on the field ground truth</w:delText>
        </w:r>
      </w:del>
      <w:r w:rsidR="00D61588">
        <w:t xml:space="preserve">.  </w:t>
      </w:r>
      <w:commentRangeEnd w:id="1101"/>
      <w:r w:rsidR="00F7435E">
        <w:rPr>
          <w:rStyle w:val="CommentReference"/>
        </w:rPr>
        <w:commentReference w:id="1101"/>
      </w:r>
      <w:commentRangeEnd w:id="1102"/>
      <w:r w:rsidR="0016373F">
        <w:rPr>
          <w:rStyle w:val="CommentReference"/>
        </w:rPr>
        <w:commentReference w:id="1102"/>
      </w:r>
      <w:del w:id="1111" w:author="Adriaan Van Niekerk" w:date="2017-03-05T14:00:00Z">
        <w:r w:rsidR="00D61588" w:rsidDel="00F7435E">
          <w:delText xml:space="preserve">Attention to the computational efficiency of feature extraction and classification methods assisted in being able to effectively experiment </w:delText>
        </w:r>
        <w:r w:rsidR="00354857" w:rsidDel="00F7435E">
          <w:delText xml:space="preserve">with </w:delText>
        </w:r>
        <w:r w:rsidR="00D61588" w:rsidDel="00F7435E">
          <w:delText xml:space="preserve">and process large volumes of images. </w:delText>
        </w:r>
      </w:del>
      <w:r w:rsidR="00D61588">
        <w:t xml:space="preserve"> </w:t>
      </w:r>
      <w:del w:id="1112" w:author="dugalh" w:date="2017-04-25T20:07:00Z">
        <w:r w:rsidR="00D61588" w:rsidDel="00436BA0">
          <w:delText xml:space="preserve">The classifier </w:delText>
        </w:r>
      </w:del>
      <w:del w:id="1113" w:author="dugalh" w:date="2017-04-25T20:21:00Z">
        <w:r w:rsidR="00D61588" w:rsidDel="0016373F">
          <w:delText>produced a</w:delText>
        </w:r>
      </w:del>
      <w:ins w:id="1114" w:author="dugalh" w:date="2017-04-25T20:21:00Z">
        <w:r w:rsidR="0016373F">
          <w:t>A</w:t>
        </w:r>
      </w:ins>
      <w:r w:rsidR="00D61588">
        <w:t xml:space="preserve"> mean absolute canopy cover error of 5.86% </w:t>
      </w:r>
      <w:del w:id="1115" w:author="dugalh" w:date="2017-04-25T20:25:00Z">
        <w:r w:rsidR="00D61588" w:rsidDel="0016373F">
          <w:delText xml:space="preserve">and standard deviation of 4.85% </w:delText>
        </w:r>
      </w:del>
      <w:r w:rsidR="00D61588">
        <w:t xml:space="preserve">over </w:t>
      </w:r>
      <w:del w:id="1116" w:author="dugalh" w:date="2017-04-25T20:21:00Z">
        <w:r w:rsidR="00D61588" w:rsidDel="0016373F">
          <w:delText xml:space="preserve">the </w:delText>
        </w:r>
      </w:del>
      <w:r w:rsidR="00D61588">
        <w:t xml:space="preserve">20 </w:t>
      </w:r>
      <w:del w:id="1117" w:author="dugalh" w:date="2017-04-25T20:07:00Z">
        <w:r w:rsidR="00D61588" w:rsidDel="00436BA0">
          <w:delText xml:space="preserve">field </w:delText>
        </w:r>
      </w:del>
      <w:r w:rsidR="00D61588">
        <w:t>ground truth sites</w:t>
      </w:r>
      <w:ins w:id="1118" w:author="dugalh" w:date="2017-04-25T20:21:00Z">
        <w:r w:rsidR="0016373F">
          <w:t xml:space="preserve"> </w:t>
        </w:r>
        <w:proofErr w:type="gramStart"/>
        <w:r w:rsidR="0016373F">
          <w:t xml:space="preserve">was </w:t>
        </w:r>
      </w:ins>
      <w:ins w:id="1119" w:author="dugalh" w:date="2017-04-25T20:22:00Z">
        <w:r w:rsidR="0016373F">
          <w:t>achieved</w:t>
        </w:r>
      </w:ins>
      <w:proofErr w:type="gramEnd"/>
      <w:r w:rsidR="00D61588">
        <w:t xml:space="preserve">.  </w:t>
      </w:r>
    </w:p>
    <w:p w14:paraId="2B92BD95" w14:textId="77777777" w:rsidR="00D61588" w:rsidRDefault="00D61588" w:rsidP="00D61588">
      <w:pPr>
        <w:spacing w:line="360" w:lineRule="auto"/>
        <w:jc w:val="both"/>
      </w:pPr>
    </w:p>
    <w:p w14:paraId="377FD432" w14:textId="6B8C9E82" w:rsidR="00D61588" w:rsidDel="005D4458" w:rsidRDefault="00D61588" w:rsidP="005D4458">
      <w:pPr>
        <w:spacing w:line="360" w:lineRule="auto"/>
        <w:jc w:val="both"/>
        <w:rPr>
          <w:del w:id="1120" w:author="dugalh" w:date="2017-04-25T20:29:00Z"/>
        </w:rPr>
      </w:pPr>
      <w:r>
        <w:t xml:space="preserve">While some variation in the </w:t>
      </w:r>
      <w:del w:id="1121" w:author="dugalh" w:date="2017-04-25T20:27:00Z">
        <w:r w:rsidDel="0016373F">
          <w:delText xml:space="preserve">classification </w:delText>
        </w:r>
      </w:del>
      <w:ins w:id="1122" w:author="dugalh" w:date="2017-04-25T20:27:00Z">
        <w:r w:rsidR="0016373F">
          <w:t xml:space="preserve">canopy cover </w:t>
        </w:r>
      </w:ins>
      <w:r>
        <w:t xml:space="preserve">accuracy </w:t>
      </w:r>
      <w:proofErr w:type="gramStart"/>
      <w:r>
        <w:t>was observed</w:t>
      </w:r>
      <w:proofErr w:type="gramEnd"/>
      <w:r>
        <w:t xml:space="preserve"> </w:t>
      </w:r>
      <w:del w:id="1123" w:author="Adriaan Van Niekerk" w:date="2017-03-05T14:01:00Z">
        <w:r w:rsidDel="00F7435E">
          <w:delText>with habitat</w:delText>
        </w:r>
      </w:del>
      <w:ins w:id="1124" w:author="Adriaan Van Niekerk" w:date="2017-03-05T14:01:00Z">
        <w:r w:rsidR="00F7435E">
          <w:t>over different habitats</w:t>
        </w:r>
      </w:ins>
      <w:r>
        <w:t xml:space="preserve">, the classifier </w:t>
      </w:r>
      <w:ins w:id="1125" w:author="dugalh" w:date="2017-04-28T11:39:00Z">
        <w:r w:rsidR="00B844BE">
          <w:t xml:space="preserve">performance </w:t>
        </w:r>
      </w:ins>
      <w:r>
        <w:t xml:space="preserve">was </w:t>
      </w:r>
      <w:ins w:id="1126" w:author="dugalh" w:date="2017-04-28T11:39:00Z">
        <w:r w:rsidR="00B844BE">
          <w:t>consistent over the study area in general</w:t>
        </w:r>
      </w:ins>
      <w:del w:id="1127" w:author="dugalh" w:date="2017-04-28T11:40:00Z">
        <w:r w:rsidDel="00B844BE">
          <w:delText>remarkably robust to the many sources of variation</w:delText>
        </w:r>
      </w:del>
      <w:ins w:id="1128" w:author="dugalh" w:date="2017-04-25T20:33:00Z">
        <w:r w:rsidR="005D4458">
          <w:rPr>
            <w:rStyle w:val="CommentReference"/>
          </w:rPr>
          <w:commentReference w:id="1129"/>
        </w:r>
      </w:ins>
      <w:ins w:id="1130" w:author="dugalh" w:date="2017-04-25T20:25:00Z">
        <w:r w:rsidR="0016373F">
          <w:t xml:space="preserve">.  </w:t>
        </w:r>
      </w:ins>
      <w:del w:id="1131" w:author="dugalh" w:date="2017-04-25T20:32:00Z">
        <w:r w:rsidDel="005D4458">
          <w:delText xml:space="preserve"> </w:delText>
        </w:r>
      </w:del>
      <w:del w:id="1132" w:author="Adriaan Van Niekerk" w:date="2017-03-05T14:01:00Z">
        <w:r w:rsidDel="00F7435E">
          <w:delText>that make this a challenging problem</w:delText>
        </w:r>
      </w:del>
      <w:r>
        <w:t xml:space="preserve">.  </w:t>
      </w:r>
      <w:commentRangeStart w:id="1133"/>
      <w:del w:id="1134" w:author="dugalh" w:date="2017-04-25T20:28:00Z">
        <w:r w:rsidDel="005D4458">
          <w:delText xml:space="preserve">To the best of our knowledge, this is the first use of a mosaic of NGI aerial imagery in a quantitative remote sensing study.  </w:delText>
        </w:r>
      </w:del>
      <w:commentRangeEnd w:id="1133"/>
      <w:r w:rsidR="00F7435E">
        <w:rPr>
          <w:rStyle w:val="CommentReference"/>
        </w:rPr>
        <w:commentReference w:id="1133"/>
      </w:r>
      <w:commentRangeStart w:id="1135"/>
      <w:commentRangeStart w:id="1136"/>
      <w:del w:id="1137" w:author="dugalh" w:date="2017-04-25T20:34:00Z">
        <w:r w:rsidDel="005D4458">
          <w:delText xml:space="preserve">It </w:delText>
        </w:r>
      </w:del>
      <w:ins w:id="1138" w:author="dugalh" w:date="2017-04-25T20:34:00Z">
        <w:r w:rsidR="005D4458">
          <w:t xml:space="preserve">This study </w:t>
        </w:r>
      </w:ins>
      <w:r>
        <w:t xml:space="preserve">is </w:t>
      </w:r>
      <w:del w:id="1139" w:author="dugalh" w:date="2017-04-25T20:34:00Z">
        <w:r w:rsidDel="005D4458">
          <w:delText xml:space="preserve">also </w:delText>
        </w:r>
      </w:del>
      <w:r>
        <w:t xml:space="preserve">one of </w:t>
      </w:r>
      <w:del w:id="1140" w:author="dugalh" w:date="2017-04-25T20:36:00Z">
        <w:r w:rsidDel="00A97FDA">
          <w:delText xml:space="preserve">very </w:delText>
        </w:r>
      </w:del>
      <w:r>
        <w:t xml:space="preserve">few examples of vegetation mapping using VHR imagery over a large area </w:t>
      </w:r>
      <w:r>
        <w:fldChar w:fldCharType="begin" w:fldLock="1"/>
      </w:r>
      <w:r w:rsidR="0012318C">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"plainTextFormattedCitation" : "(Eisfelder et al., 2012; Lu, 2006)", "previouslyFormattedCitation" : "(Eisfelder et al., 2012; Lu, 2006)" }, "properties" : { "noteIndex" : 0 }, "schema" : "https://github.com/citation-style-language/schema/raw/master/csl-citation.json" }</w:instrText>
      </w:r>
      <w:r>
        <w:fldChar w:fldCharType="separate"/>
      </w:r>
      <w:r w:rsidR="00925D5C" w:rsidRPr="00925D5C">
        <w:rPr>
          <w:noProof/>
        </w:rPr>
        <w:t>(Eisfelder et al., 2012; Lu, 2006)</w:t>
      </w:r>
      <w:r>
        <w:fldChar w:fldCharType="end"/>
      </w:r>
      <w:r>
        <w:t xml:space="preserve">.   </w:t>
      </w:r>
      <w:commentRangeEnd w:id="1135"/>
      <w:r w:rsidR="00F7435E">
        <w:rPr>
          <w:rStyle w:val="CommentReference"/>
        </w:rPr>
        <w:commentReference w:id="1135"/>
      </w:r>
      <w:commentRangeEnd w:id="1136"/>
      <w:r w:rsidR="00A97FDA">
        <w:rPr>
          <w:rStyle w:val="CommentReference"/>
        </w:rPr>
        <w:commentReference w:id="1136"/>
      </w:r>
      <w:del w:id="1141" w:author="dugalh" w:date="2017-04-25T20:30:00Z">
        <w:r w:rsidDel="005D4458">
          <w:delText xml:space="preserve">The availability of a vegetation map covering the study area </w:delText>
        </w:r>
        <w:r w:rsidDel="005D4458">
          <w:fldChar w:fldCharType="begin" w:fldLock="1"/>
        </w:r>
        <w:r w:rsidR="0012318C" w:rsidDel="005D4458">
          <w:del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delInstrText>
        </w:r>
        <w:r w:rsidDel="005D4458">
          <w:fldChar w:fldCharType="separate"/>
        </w:r>
        <w:r w:rsidR="00925D5C" w:rsidRPr="00925D5C" w:rsidDel="005D4458">
          <w:rPr>
            <w:noProof/>
          </w:rPr>
          <w:delText>(Vlok et al., 2005)</w:delText>
        </w:r>
        <w:r w:rsidDel="005D4458">
          <w:fldChar w:fldCharType="end"/>
        </w:r>
        <w:r w:rsidDel="005D4458">
          <w:delText xml:space="preserve"> and the assistance of an expert botanist in selecting and ground truthing the field sites were important contributors to the success of this study.  </w:delText>
        </w:r>
      </w:del>
      <w:r>
        <w:t xml:space="preserve"> </w:t>
      </w:r>
    </w:p>
    <w:p w14:paraId="3DFC5E8D" w14:textId="4FDE8C4A" w:rsidR="00D61588" w:rsidDel="005D4458" w:rsidRDefault="00D61588" w:rsidP="005D4458">
      <w:pPr>
        <w:spacing w:line="360" w:lineRule="auto"/>
        <w:jc w:val="both"/>
        <w:rPr>
          <w:del w:id="1142" w:author="dugalh" w:date="2017-04-25T20:29:00Z"/>
        </w:rPr>
      </w:pPr>
    </w:p>
    <w:p w14:paraId="15C41FA4" w14:textId="7BA46FC2" w:rsidR="00D61588" w:rsidRDefault="00D61588" w:rsidP="00A97FDA">
      <w:pPr>
        <w:spacing w:line="360" w:lineRule="auto"/>
        <w:jc w:val="both"/>
      </w:pPr>
      <w:del w:id="1143" w:author="dugalh" w:date="2017-04-25T20:29:00Z">
        <w:r w:rsidDel="005D4458">
          <w:delText>The map as it stands will provide a useful aid in selecting restoration sites and in choosing appropriate planting densities in the study area.</w:delText>
        </w:r>
      </w:del>
      <w:r>
        <w:t xml:space="preserve">  By incorporating ground truth from new areas, the techniques used to produce this map </w:t>
      </w:r>
      <w:r w:rsidR="00B9460B">
        <w:t xml:space="preserve">could </w:t>
      </w:r>
      <w:r>
        <w:t xml:space="preserve">be </w:t>
      </w:r>
      <w:del w:id="1144" w:author="dugalh" w:date="2017-04-25T20:38:00Z">
        <w:r w:rsidDel="002C7CA1">
          <w:delText xml:space="preserve">extended </w:delText>
        </w:r>
      </w:del>
      <w:ins w:id="1145" w:author="dugalh" w:date="2017-04-25T20:38:00Z">
        <w:r w:rsidR="002C7CA1">
          <w:t xml:space="preserve">applied </w:t>
        </w:r>
      </w:ins>
      <w:r>
        <w:t xml:space="preserve">to the rest of the thicket </w:t>
      </w:r>
      <w:proofErr w:type="spellStart"/>
      <w:r>
        <w:lastRenderedPageBreak/>
        <w:t>biome</w:t>
      </w:r>
      <w:ins w:id="1146" w:author="dugalh" w:date="2017-04-25T20:38:00Z">
        <w:r w:rsidR="002C7CA1">
          <w:t>.</w:t>
        </w:r>
      </w:ins>
      <w:del w:id="1147" w:author="dugalh" w:date="2017-04-25T20:29:00Z">
        <w:r w:rsidDel="005D4458">
          <w:delText xml:space="preserve"> in the Little Karoo and Eastern Cape, where restoration work is also under way </w:delText>
        </w:r>
        <w:r w:rsidDel="005D4458">
          <w:fldChar w:fldCharType="begin" w:fldLock="1"/>
        </w:r>
        <w:r w:rsidR="0012318C" w:rsidDel="005D4458">
          <w:del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delInstrText>
        </w:r>
        <w:r w:rsidDel="005D4458">
          <w:fldChar w:fldCharType="separate"/>
        </w:r>
        <w:r w:rsidR="00925D5C" w:rsidRPr="00925D5C" w:rsidDel="005D4458">
          <w:rPr>
            <w:noProof/>
          </w:rPr>
          <w:delText>(Mills et al., 2010)</w:delText>
        </w:r>
        <w:r w:rsidDel="005D4458">
          <w:fldChar w:fldCharType="end"/>
        </w:r>
        <w:r w:rsidDel="005D4458">
          <w:delText xml:space="preserve">.  </w:delText>
        </w:r>
      </w:del>
      <w:r>
        <w:t>The</w:t>
      </w:r>
      <w:proofErr w:type="spellEnd"/>
      <w:r>
        <w:t xml:space="preserve"> availability of a </w:t>
      </w:r>
      <w:proofErr w:type="spellStart"/>
      <w:r w:rsidR="0084644E" w:rsidRPr="0084644E">
        <w:t>Spekboom</w:t>
      </w:r>
      <w:proofErr w:type="spellEnd"/>
      <w:r>
        <w:t xml:space="preserve"> canopy cover map</w:t>
      </w:r>
      <w:ins w:id="1148" w:author="dugalh" w:date="2017-04-25T20:37:00Z">
        <w:r w:rsidR="00A97FDA">
          <w:t>ping technique</w:t>
        </w:r>
      </w:ins>
      <w:r>
        <w:t xml:space="preserve"> will</w:t>
      </w:r>
      <w:del w:id="1149" w:author="dugalh" w:date="2017-04-25T20:37:00Z">
        <w:r w:rsidDel="00A97FDA">
          <w:delText xml:space="preserve"> also</w:delText>
        </w:r>
      </w:del>
      <w:r>
        <w:t xml:space="preserve"> be a valuable starting point for developing measures of other environmental variables such as biomass and biodiversity </w:t>
      </w:r>
      <w:r>
        <w:fldChar w:fldCharType="begin" w:fldLock="1"/>
      </w:r>
      <w:r w:rsidR="0012318C">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et al., 2012; Ludwig et al., 1975; Suganuma et al., 2006)", "plainTextFormattedCitation" : "(Eisfelder et al., 2012; Ludwig et al., 1975; Suganuma et al., 2006)", "previouslyFormattedCitation" : "(Eisfelder et al., 2012; Ludwig et al., 1975; Suganuma et al., 2006)" }, "properties" : { "noteIndex" : 0 }, "schema" : "https://github.com/citation-style-language/schema/raw/master/csl-citation.json" }</w:instrText>
      </w:r>
      <w:r>
        <w:fldChar w:fldCharType="separate"/>
      </w:r>
      <w:r w:rsidR="00925D5C" w:rsidRPr="00925D5C">
        <w:rPr>
          <w:noProof/>
        </w:rPr>
        <w:t>(Eisfelder et al., 2012; Ludwig et al., 1975; Suganuma et al., 2006)</w:t>
      </w:r>
      <w:r>
        <w:fldChar w:fldCharType="end"/>
      </w:r>
      <w:r>
        <w:t xml:space="preserve">.  </w:t>
      </w:r>
    </w:p>
    <w:p w14:paraId="1FFE96F2" w14:textId="77777777" w:rsidR="00D61588" w:rsidRDefault="00D61588" w:rsidP="00D61588">
      <w:pPr>
        <w:spacing w:line="360" w:lineRule="auto"/>
        <w:jc w:val="both"/>
      </w:pPr>
    </w:p>
    <w:p w14:paraId="04F17685" w14:textId="5E0CB895" w:rsidR="00D61588" w:rsidDel="002C7CA1" w:rsidRDefault="00D61588" w:rsidP="00D61588">
      <w:pPr>
        <w:spacing w:line="360" w:lineRule="auto"/>
        <w:jc w:val="both"/>
      </w:pPr>
      <w:moveFromRangeStart w:id="1150" w:author="dugalh" w:date="2017-04-25T20:40:00Z" w:name="move480916147"/>
      <w:commentRangeStart w:id="1151"/>
      <w:moveFrom w:id="1152" w:author="dugalh" w:date="2017-04-25T20:40:00Z">
        <w:r w:rsidDel="002C7CA1">
          <w:t xml:space="preserve">While the mapping accuracies achieved compare well with related studies </w:t>
        </w:r>
        <w:r w:rsidDel="002C7CA1">
          <w:fldChar w:fldCharType="begin" w:fldLock="1"/>
        </w:r>
        <w:r w:rsidR="00D5559C" w:rsidDel="002C7CA1">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"(Baraldi et al., 2010; Ghosh and Joshi, 2014; Heumann, 2011; Johansen et al., 2007; Mehner et al., 2004)", "plainTextFormattedCitation" : "(Baraldi et al., 2010; Ghosh and Joshi, 2014; Heumann, 2011; Johansen et al., 2007; Mehner et al., 2004)", "previouslyFormattedCitation" : "(Baraldi et al., 2010; Ghosh and Joshi, 2014; Heumann, 2011; Johansen et al., 2007; Mehner et al., 2004)" }, "properties" : { "noteIndex" : 0 }, "schema" : "https://github.com/citation-style-language/schema/raw/master/csl-citation.json" }</w:instrText>
        </w:r>
        <w:r w:rsidDel="002C7CA1">
          <w:fldChar w:fldCharType="separate"/>
        </w:r>
        <w:r w:rsidR="00D5559C" w:rsidRPr="00D5559C" w:rsidDel="002C7CA1">
          <w:rPr>
            <w:noProof/>
          </w:rPr>
          <w:t>(Baraldi et al., 2010; Ghosh and Joshi, 2014; Heumann, 2011; Johansen et al., 2007; Mehner et al., 2004)</w:t>
        </w:r>
        <w:r w:rsidDel="002C7CA1">
          <w:fldChar w:fldCharType="end"/>
        </w:r>
        <w:r w:rsidDel="002C7CA1">
          <w:t xml:space="preserve">, there are </w:t>
        </w:r>
        <w:r w:rsidR="002A01E5" w:rsidDel="002C7CA1">
          <w:t xml:space="preserve">possible avenues </w:t>
        </w:r>
        <w:r w:rsidDel="002C7CA1">
          <w:t xml:space="preserve">for improvement.  </w:t>
        </w:r>
        <w:r w:rsidR="00AE16C1" w:rsidDel="002C7CA1">
          <w:t xml:space="preserve">Acquisition of further field ground truth would allow for a more comprehensive validation of the technique.  </w:t>
        </w:r>
        <w:r w:rsidDel="002C7CA1">
          <w:t xml:space="preserve">Ancillary information such as slope aspect or habitat could be incorporated into the classifier, similarly to </w:t>
        </w:r>
        <w:r w:rsidDel="002C7CA1">
          <w:fldChar w:fldCharType="begin" w:fldLock="1"/>
        </w:r>
        <w:r w:rsidR="0012318C" w:rsidDel="002C7CA1">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Del="002C7CA1">
          <w:fldChar w:fldCharType="separate"/>
        </w:r>
        <w:r w:rsidRPr="00771DEC" w:rsidDel="002C7CA1">
          <w:rPr>
            <w:noProof/>
          </w:rPr>
          <w:t xml:space="preserve">Thompson et al. </w:t>
        </w:r>
        <w:r w:rsidDel="002C7CA1">
          <w:rPr>
            <w:noProof/>
          </w:rPr>
          <w:t>(</w:t>
        </w:r>
        <w:r w:rsidRPr="00771DEC" w:rsidDel="002C7CA1">
          <w:rPr>
            <w:noProof/>
          </w:rPr>
          <w:t>2009)</w:t>
        </w:r>
        <w:r w:rsidDel="002C7CA1">
          <w:fldChar w:fldCharType="end"/>
        </w:r>
        <w:r w:rsidDel="002C7CA1">
          <w:t xml:space="preserve">.  This could be done by including it either as a feature or by designing separate classifiers for different ranges or categories of the ancillary variable.  While spatial context was included in our classifier through the sliding window features and morphological post processing, texture information could be better exploited by following an object based approach </w:t>
        </w:r>
        <w:r w:rsidDel="002C7CA1">
          <w:fldChar w:fldCharType="begin" w:fldLock="1"/>
        </w:r>
        <w:r w:rsidR="0012318C" w:rsidDel="002C7CA1">
          <w: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instrText>
        </w:r>
        <w:r w:rsidDel="002C7CA1">
          <w:fldChar w:fldCharType="separate"/>
        </w:r>
        <w:r w:rsidR="00925D5C" w:rsidRPr="00925D5C" w:rsidDel="002C7CA1">
          <w:rPr>
            <w:noProof/>
          </w:rPr>
          <w:t>(Blaschke, 2010)</w:t>
        </w:r>
        <w:r w:rsidDel="002C7CA1">
          <w:fldChar w:fldCharType="end"/>
        </w:r>
        <w:r w:rsidDel="002C7CA1">
          <w:t xml:space="preserve">.  Homogenous objects would allow the use of more descriptive texture features such as LBP’s and statistics of the GLCM.   </w:t>
        </w:r>
        <w:commentRangeEnd w:id="1151"/>
        <w:r w:rsidR="00F7435E" w:rsidDel="002C7CA1">
          <w:rPr>
            <w:rStyle w:val="CommentReference"/>
          </w:rPr>
          <w:commentReference w:id="1151"/>
        </w:r>
      </w:moveFrom>
    </w:p>
    <w:bookmarkEnd w:id="694"/>
    <w:moveFromRangeEnd w:id="1150"/>
    <w:p w14:paraId="3E5C6D0F" w14:textId="77777777" w:rsidR="00D61588" w:rsidRDefault="00D61588" w:rsidP="00D61588">
      <w:pPr>
        <w:pStyle w:val="1TeksCharChar"/>
      </w:pPr>
    </w:p>
    <w:p w14:paraId="3A80E570" w14:textId="77777777" w:rsidR="00AE16C1" w:rsidRDefault="00AE16C1" w:rsidP="00AE16C1">
      <w:pPr>
        <w:pStyle w:val="Heading1"/>
        <w:keepNext/>
        <w:keepLines/>
        <w:numPr>
          <w:ilvl w:val="0"/>
          <w:numId w:val="0"/>
        </w:numPr>
      </w:pPr>
      <w:r>
        <w:t>Acknowledgement</w:t>
      </w:r>
    </w:p>
    <w:p w14:paraId="7DEEDBB1" w14:textId="041EF749" w:rsidR="00AE16C1" w:rsidRDefault="00AE16C1" w:rsidP="00AE16C1">
      <w:pPr>
        <w:pStyle w:val="1TeksCharChar"/>
        <w:keepNext/>
        <w:keepLines/>
      </w:pPr>
      <w:proofErr w:type="gramStart"/>
      <w:r>
        <w:t xml:space="preserve">We would like to thank Adrian </w:t>
      </w:r>
      <w:proofErr w:type="spellStart"/>
      <w:r>
        <w:t>Roos</w:t>
      </w:r>
      <w:proofErr w:type="spellEnd"/>
      <w:r>
        <w:t xml:space="preserve"> and Intergraph South Africa for providing a license for Intergraph PPS, Bernard Jacobs of </w:t>
      </w:r>
      <w:proofErr w:type="spellStart"/>
      <w:r>
        <w:t>Geospace</w:t>
      </w:r>
      <w:proofErr w:type="spellEnd"/>
      <w:r>
        <w:t xml:space="preserve"> International for assistance in understanding the NGI image processing workflow and in obtaining DMC </w:t>
      </w:r>
      <w:r w:rsidR="003C2D70">
        <w:t xml:space="preserve">relative spectral response </w:t>
      </w:r>
      <w:r>
        <w:t xml:space="preserve">data, Theo </w:t>
      </w:r>
      <w:proofErr w:type="spellStart"/>
      <w:r>
        <w:t>Pauw</w:t>
      </w:r>
      <w:proofErr w:type="spellEnd"/>
      <w:r>
        <w:t xml:space="preserve"> and Garth Stephenson of CGA for assistance with computing and software resources and Julie </w:t>
      </w:r>
      <w:proofErr w:type="spellStart"/>
      <w:r>
        <w:t>Verhulp</w:t>
      </w:r>
      <w:proofErr w:type="spellEnd"/>
      <w:r>
        <w:t xml:space="preserve"> and NGI for provision of the aerial imagery.</w:t>
      </w:r>
      <w:proofErr w:type="gramEnd"/>
      <w:r>
        <w:t xml:space="preserve">  </w:t>
      </w:r>
      <w:r w:rsidR="00A87ABF" w:rsidRPr="00A87ABF">
        <w:t xml:space="preserve">The financial assistance of the National Research Foundation (NRF) towards this research </w:t>
      </w:r>
      <w:proofErr w:type="gramStart"/>
      <w:r w:rsidR="00A87ABF" w:rsidRPr="00A87ABF">
        <w:t>is hereby acknowledged</w:t>
      </w:r>
      <w:proofErr w:type="gramEnd"/>
      <w:r w:rsidR="00A87ABF" w:rsidRPr="00A87ABF">
        <w:t xml:space="preserve">. Opinions expressed and conclusions arrived at, are those of the author and are not necessarily to </w:t>
      </w:r>
      <w:proofErr w:type="gramStart"/>
      <w:r w:rsidR="00A87ABF" w:rsidRPr="00A87ABF">
        <w:t>be attributed</w:t>
      </w:r>
      <w:proofErr w:type="gramEnd"/>
      <w:r w:rsidR="00A87ABF" w:rsidRPr="00A87ABF">
        <w:t xml:space="preserve"> to the NRF.</w:t>
      </w:r>
      <w:r w:rsidR="00A87ABF">
        <w:t xml:space="preserve">  </w:t>
      </w:r>
      <w:r>
        <w:t xml:space="preserve">Lastly, we are grateful for funding from the </w:t>
      </w:r>
      <w:proofErr w:type="spellStart"/>
      <w:r>
        <w:t>Gamtoos</w:t>
      </w:r>
      <w:proofErr w:type="spellEnd"/>
      <w:r>
        <w:t xml:space="preserve"> Irrigation Board (GIB).  GIB w</w:t>
      </w:r>
      <w:r w:rsidR="00A87ABF">
        <w:t>as</w:t>
      </w:r>
      <w:r>
        <w:t xml:space="preserve"> otherwise not involved in this research.</w:t>
      </w:r>
      <w:r w:rsidR="00A87ABF">
        <w:t xml:space="preserve">  </w:t>
      </w:r>
    </w:p>
    <w:p w14:paraId="064259EF" w14:textId="77777777" w:rsidR="00AE16C1" w:rsidRPr="00764091" w:rsidRDefault="00AE16C1" w:rsidP="00D61588">
      <w:pPr>
        <w:pStyle w:val="1TeksCharChar"/>
      </w:pPr>
    </w:p>
    <w:p w14:paraId="7AD0C0BF" w14:textId="77777777" w:rsidR="00D61588" w:rsidRPr="0002729A" w:rsidRDefault="00D61588" w:rsidP="00D61588">
      <w:pPr>
        <w:pStyle w:val="PreHeadings"/>
      </w:pPr>
      <w:bookmarkStart w:id="1153" w:name="_Toc107741055"/>
      <w:r>
        <w:br w:type="page"/>
      </w:r>
      <w:bookmarkStart w:id="1154" w:name="_Toc394607669"/>
      <w:bookmarkStart w:id="1155" w:name="_Toc448324323"/>
      <w:r>
        <w:rPr>
          <w:noProof/>
          <w:lang w:val="en-US"/>
        </w:rPr>
        <w:lastRenderedPageBreak/>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D636A1" w:rsidRDefault="00D636A1"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7"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AR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M4T&#10;wBH2AgAAVAYAAA4AAAAAAAAAAAAAAAAALgIAAGRycy9lMm9Eb2MueG1sUEsBAi0AFAAGAAgAAAAh&#10;AMh37RveAAAACQEAAA8AAAAAAAAAAAAAAAAAUAUAAGRycy9kb3ducmV2LnhtbFBLBQYAAAAABAAE&#10;APMAAABbBgAAAAA=&#10;" stroked="f">
                <v:textbox inset="1mm,1mm,1mm,1mm">
                  <w:txbxContent>
                    <w:p w14:paraId="55A4C85A" w14:textId="77777777" w:rsidR="00D636A1" w:rsidRDefault="00D636A1" w:rsidP="00D61588"/>
                  </w:txbxContent>
                </v:textbox>
              </v:rect>
            </w:pict>
          </mc:Fallback>
        </mc:AlternateContent>
      </w:r>
      <w:bookmarkStart w:id="1156" w:name="_Toc347323090"/>
      <w:bookmarkEnd w:id="1153"/>
      <w:r w:rsidRPr="0002729A">
        <w:rPr>
          <w:noProof/>
          <w:lang w:val="en-US"/>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D636A1" w:rsidRDefault="00D636A1"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8"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So9gIAAFQ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jjEiJMWUvQeRCN821AURNHU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uD&#10;7dbA4JvO2ojyGXoLorINBKMYNrWQXzHqYaxlWH3ZEUkxal5z6M9wavnosSHHxmZsEF4AVIY1KGC3&#10;Kz3Mzl0n2baGm3zLn4sF9HTFbLtdogJGxoDRZbkdx6yZjWPbel3+DOY/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Can&#10;ZKj2AgAAVAYAAA4AAAAAAAAAAAAAAAAALgIAAGRycy9lMm9Eb2MueG1sUEsBAi0AFAAGAAgAAAAh&#10;AMh37RveAAAACQEAAA8AAAAAAAAAAAAAAAAAUAUAAGRycy9kb3ducmV2LnhtbFBLBQYAAAAABAAE&#10;APMAAABbBgAAAAA=&#10;" stroked="f">
                <v:textbox inset="1mm,1mm,1mm,1mm">
                  <w:txbxContent>
                    <w:p w14:paraId="7E1A55ED" w14:textId="77777777" w:rsidR="00D636A1" w:rsidRDefault="00D636A1" w:rsidP="00D61588"/>
                  </w:txbxContent>
                </v:textbox>
              </v:rect>
            </w:pict>
          </mc:Fallback>
        </mc:AlternateContent>
      </w:r>
      <w:r w:rsidRPr="0002729A">
        <w:t>REFERENCES</w:t>
      </w:r>
      <w:bookmarkEnd w:id="1154"/>
      <w:bookmarkEnd w:id="1155"/>
      <w:bookmarkEnd w:id="1156"/>
    </w:p>
    <w:p w14:paraId="1C11C9FC" w14:textId="224A71B4" w:rsidR="00595A9E" w:rsidRPr="00595A9E" w:rsidRDefault="00D61588" w:rsidP="00595A9E">
      <w:pPr>
        <w:widowControl w:val="0"/>
        <w:autoSpaceDE w:val="0"/>
        <w:autoSpaceDN w:val="0"/>
        <w:adjustRightInd w:val="0"/>
        <w:spacing w:before="100" w:after="100"/>
        <w:ind w:left="480" w:hanging="480"/>
        <w:rPr>
          <w:noProof/>
        </w:rPr>
      </w:pPr>
      <w:r>
        <w:fldChar w:fldCharType="begin" w:fldLock="1"/>
      </w:r>
      <w:r>
        <w:instrText xml:space="preserve">ADDIN Mendeley Bibliography CSL_BIBLIOGRAPHY </w:instrText>
      </w:r>
      <w:r>
        <w:fldChar w:fldCharType="separate"/>
      </w:r>
      <w:r w:rsidR="00595A9E" w:rsidRPr="00595A9E">
        <w:rPr>
          <w:noProof/>
        </w:rPr>
        <w:t>Adie, H., Yeaton, R.I., 2013. Regeneration dynamics in arid subtropical thicket, South Africa. South African J. Bot. 88, 80–85. doi:10.1016/j.sajb.2013.05.010</w:t>
      </w:r>
    </w:p>
    <w:p w14:paraId="717E904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Amorós López, J., Izquierdo Verdiguier, E., Gómez Chova, L., Muñoz Marí, J., Rodríguez Barreiro, J.Z., Camps Valls, G., Calpe Maravilla, J., 2011. Land cover classification of VHR airborne images for citrus grove identification. ISPRS J. Photogramm. Remote Sens. 66, 115–123. doi:10.1016/j.isprsjprs.2010.09.008</w:t>
      </w:r>
    </w:p>
    <w:p w14:paraId="1F70E0F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Baraldi, A., Durieux, L., Simonetti, D., Conchedda, G., Holecz, F., Blonda, P., 2010. Automatic spectral-rule-based preliminary classification of radiometrically calibrated SPOT-4/-5/IRS, AVHRR/MSG, AATSR, IKONOS/QuickBird/OrbView/GeoEye, and DMC/SPOT-1/-2 imagery—Part I: System design and implementation. IEEE Trans. Geosci. Remote Sens. 48, 1299–1325.</w:t>
      </w:r>
    </w:p>
    <w:p w14:paraId="48720A1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Basu, S., Ganguly, S., Nemani, R.R., Mukhopadhyay, S., Zhang, G., Milesi, C., Michaelis, A., Votava, P., Dubayah, R., Duncanson, L., Cook, B., Yu, Y., Saatchi, S., DiBiano, R., Karki, M., Boyda, E., Kumar, U., Li, S., 2015. A Semiautomated Probabilistic Framework for Tree-Cover Delineation From 1-m NAIP Imagery Using a High-Performance Computing Architecture. IEEE Trans. Geosci. Remote Sens. 53, 5690–5708. doi:10.1109/TGRS.2015.2428197</w:t>
      </w:r>
    </w:p>
    <w:p w14:paraId="59F8EE77"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Bishop, C.M., 2003. Neural networks for pattern recognition. Oxford University Press, New York. doi:10.1002/0470854774</w:t>
      </w:r>
    </w:p>
    <w:p w14:paraId="3DE11F3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Blauensteiner, P., Wildenauer, H., Hanbury, A., Kampel, M., 2006. On colour spaces for change detection and shadow suppression, in: Chum, O., Franc, V. (Eds.), Computer Vision Winter Workshop 2006. Czech Pattern Recognition Society, Telc, Czech Republic, pp. 1–6.</w:t>
      </w:r>
    </w:p>
    <w:p w14:paraId="0077BF4D"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Boyden, J., Walden, D., Bartolo, R., Bayliss, P., Division, S.S., Territory, N., 2007. Utility of VHR remote sensing data for landscape scale assessment of the environmental weed para grass [UROCHLOA MUTICA, (FORSSK), NGUYEN] on a tropical floodplain, in: 28th Asian Conference on Remote Sensing 2007, ACRS 2007. pp. 551–556.</w:t>
      </w:r>
    </w:p>
    <w:p w14:paraId="0CF2AE8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Bradski, G., 2000. The OpenCV library. Dr. Dobb’s J. Softw. Tools 25, 122–125.</w:t>
      </w:r>
    </w:p>
    <w:p w14:paraId="551E9523"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Breiman, L., 2001. Random Forests. Mach. Learn. 45, 5–32. doi:10.1023/A:1010933404324</w:t>
      </w:r>
    </w:p>
    <w:p w14:paraId="114C3D1E"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Breiman, L., 1996. Bagging predictors. Mach. Learn. 24, 123–140.</w:t>
      </w:r>
    </w:p>
    <w:p w14:paraId="34D15827"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Breiman, L., Friedman, J., Olshen, R., Stone, C., 1984. Classification and regression trees. Wadsworth, Calif.</w:t>
      </w:r>
    </w:p>
    <w:p w14:paraId="5E2FA91B"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Brown, G., Pocock, A., Zhao, M.-J., Lujan, M., 2012. Conditional likelihood maximisation: A unifying framework for mutual information feature selection. J. Mach. Learn. Res. 13, 27–66. doi:10.1016/j.patcog.2015.11.007</w:t>
      </w:r>
    </w:p>
    <w:p w14:paraId="657761F3"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Burges, C.J.C., 1998. A tutorial on support vector machines for pattern recognition. Data Min. Knowl. Discov. 2, 121–167. doi:10.1023/A:1009715923555</w:t>
      </w:r>
    </w:p>
    <w:p w14:paraId="2FF58BC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Curran, P., Smedley, D., Thompson, P., Knight, A.T., 2012. Mapping restoration opportunity for collaborating with land managers in a carbon credit-funded restoration program in the Makana municipality, Eastern Cape, South Africa. Restor. Ecol. 20, 56–64. doi:10.1111/j.1526-100X.2010.00746.x</w:t>
      </w:r>
    </w:p>
    <w:p w14:paraId="79FF5B34"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 xml:space="preserve">de Castro, A.I., Jurado-Expósito, M., Peña-Barragán, J.M., López-Granados, F., 2012. Airborne multi-spectral imagery for mapping cruciferous weeds in cereal and legume </w:t>
      </w:r>
      <w:r w:rsidRPr="00595A9E">
        <w:rPr>
          <w:noProof/>
        </w:rPr>
        <w:lastRenderedPageBreak/>
        <w:t>crops. Precis. Agric. 13, 302–321. doi:10.1007/s11119-011-9247-0</w:t>
      </w:r>
    </w:p>
    <w:p w14:paraId="545ACFE7"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Duin, R.P.W., Tax, D.M.J., 2005. Statistical Pattern Recognition, in: Chen, C., Wang, P. (Eds.), Handbook of Pattern Recognition and Computer Vision, 3rd Ed. World Scientific, Singapore, pp. 1–21. doi:10.1142/9789812775320_0001</w:t>
      </w:r>
    </w:p>
    <w:p w14:paraId="3AE6AE0E"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Eisfelder, C., Kuenzer, C., Dech, S., 2012. Derivation of biomass information for semi-arid areas using remote-sensing data. Int. J. Remote Sens. 33, 2937–2984.</w:t>
      </w:r>
    </w:p>
    <w:p w14:paraId="3EB02075"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Gates, D.M., 1980. Biophysical Ecology, Springer Advanced Texts in Life Sciences. Springer, New York. doi:10.1007/978-1-4612-6024-0</w:t>
      </w:r>
    </w:p>
    <w:p w14:paraId="05DA0C63"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Ghosh, A., Joshi, P.K., 2014. A comparison of selected classification algorithms for mapping bamboo patches in lower Gangetic plains using very high resolution WorldView 2 imagery. Int. J. Appl. Earth Obs. Geoinf. 26, 298–311. doi:10.1016/j.jag.2013.08.011</w:t>
      </w:r>
    </w:p>
    <w:p w14:paraId="1919EA5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Hand, D.J., Yu, K., 2001. Idiot’s Bayes - not so stupid after all? Int. Statisitical Rev. 69, 385–398.</w:t>
      </w:r>
    </w:p>
    <w:p w14:paraId="123EC95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Heumann, B.W., 2011. Satellite remote sensing of mangrove forests: Recent advances and future opportunities. Prog. Phys. Geogr. 35, 87–108. doi:10.1177/0309133310385371</w:t>
      </w:r>
    </w:p>
    <w:p w14:paraId="0DBE027E"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Intergraph, 2008. Digital mapping camera system [WWW Document]. URL http://www.geospace.co.za/pdf/DMC Brochure.pdf</w:t>
      </w:r>
    </w:p>
    <w:p w14:paraId="4D725BFD"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Jain, A.K., Duin, R.P.W., Mao, J., 2000. Statistical pattern recognition: a review. IEEE Trans. Pattern Anal. Mach. Intell. 22, 4–37.</w:t>
      </w:r>
    </w:p>
    <w:p w14:paraId="373FC5F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Johansen, K., Coops, N.C., Gergel, S.E., Stange, Y., 2007. Application of high spatial resolution satellite imagery for riparian and forest ecosystem classification. Remote Sens. Environ. 110, 29–44. doi:10.1016/j.rse.2007.02.014</w:t>
      </w:r>
    </w:p>
    <w:p w14:paraId="2499578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Kauth, R.J., Thomas, G.S., 1976. The tasselled cap -- a graphic description of the spectral-temporal development of agricultural crops as seen by LANDSAT, in: Symposium on Machine Processing of Remotely Sensed Data. IEEE, Purdue University of West Lafayette, Indiana, USA, p. 4B41-4B51.</w:t>
      </w:r>
    </w:p>
    <w:p w14:paraId="29C00A5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Key, T., Warner, T.A., McGraw, J.B., Fajvan, M.A., 2001. A comparison of multispectral and multitemporal information in high spatial resolution imagery for classification of individual tree species in a temperate hardwood forest. Remote Sens. Environ. 75, 100–112.</w:t>
      </w:r>
    </w:p>
    <w:p w14:paraId="4758C6AD"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Kollár, S., Vekerdy, Z., Márkus, B., 2013. Aerial image classification for the mapping of riparian vegetation habitats. Acta Silv. Lignaria Hungarica 9, 119–133. doi:10.2478/aslh-2013-0010</w:t>
      </w:r>
    </w:p>
    <w:p w14:paraId="33CAC15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Li, Z., Hayward, R.F., Zhang, J., Jin, H., Walker, R.A., 2010. Evaluation of spectral and texture features for object-based vegetation species classification using support vector machines, in: Wagner, W., Székely, B. (Eds.), ISPRS TC VII Symposium – 100 Years ISPRS. IAPRS, Vienna, Austria, pp. 122–127.</w:t>
      </w:r>
    </w:p>
    <w:p w14:paraId="04685FC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Lu, D., 2006. The potential and challenge of remote sensing based biomass estimation. Int. J. Remote Sens. 27, 1297–1328. doi:10.1080/01431160500486732</w:t>
      </w:r>
    </w:p>
    <w:p w14:paraId="332E4296"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Ludwig, J.A., Reynolds, J.F., Whitson, P.D., 1975. Size-biomass relationships of several Chihuahuan desert shrubs. Am. Midl. Nat. 94, 451–461.</w:t>
      </w:r>
    </w:p>
    <w:p w14:paraId="10BD354F"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 xml:space="preserve">Marais, C., Cowling, R.M., Powell, M., 2009. Establishing the platform for a carbon sequestration market in South Africa: The Working for Woodlands Subtropical Thicket Restoration Programme, in: XIII World Forestry Congress. Buenos Aires, Argentina, pp. </w:t>
      </w:r>
      <w:r w:rsidRPr="00595A9E">
        <w:rPr>
          <w:noProof/>
        </w:rPr>
        <w:lastRenderedPageBreak/>
        <w:t>1–13.</w:t>
      </w:r>
    </w:p>
    <w:p w14:paraId="45B2CFBF"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Mehner, H., Cutler, M., Fairbairn, D., Thompson, G., 2004. Remote sensing of upland vegetation: the potential of high spatial resolution satellite sensors. Glob. Ecol. Biogeogr. 13, 359–369. doi:10.1111/j.1466-822X.2004.00096.x</w:t>
      </w:r>
    </w:p>
    <w:p w14:paraId="77D8A721"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Mills, A.J., Blignaut, J., Cowling, R.M., Knipe, A., Marais, C., Marais, S., Pierce, S., Powell, M., Sigwela, A., Skowno, A., 2010. Investing in sustainability. Restoring degraded thicket, creating jobs, capturing carbon and earning green credit., Published by Climate Action Partnership, Cape Town, and Wilderness Foundation, Port Elizabeth, Series. Climate Action Partnership, Cape Town and Wilderness Foundation, Port Elizabeth.</w:t>
      </w:r>
    </w:p>
    <w:p w14:paraId="4D908789"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Mills, A.J., Cowling, R.M., 2010. Below-ground carbon stocks in intact and transformed subtropical thicket landscapes in semi-arid South Africa. J. Arid Environ. 74, 93–100. doi:10.1016/j.jaridenv.2009.07.002</w:t>
      </w:r>
    </w:p>
    <w:p w14:paraId="3CAC780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Mills, A.J., Cowling, R.M., 2006. Rate of carbon sequestration at two thicket restoration sites in the Eastern Cape, South Africa. Restor. Ecol. 14, 38–49.</w:t>
      </w:r>
    </w:p>
    <w:p w14:paraId="3F845AB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Mills, A.J., Cowling, R.M., Fey, M., Kerley, G., Donaldson, J., Sigwela, A., Skowno, A., Rundel, P., 2005. Effects of goat pastoralism on ecosystem carbon storage in semiarid thicket, Eastern Cape, South Africa. Austral Ecol. 30, 797–804.</w:t>
      </w:r>
    </w:p>
    <w:p w14:paraId="5397DEBD"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Mills, A.J., Turpie, J.K., Cowling, R.M., Marais, C., Kerley, G., Richard, G., Sigwela, A., Powell, M., 2007. Assessing costs, benefits, and feasibility of restoring natural capital in Subtropical Thicket in South Africa, in: Aronson, J., Milton, S., Blignaut, J. (Eds.), Restoring Natural Capital: Science, Business and Practice (The Science and Practice of Ecological Restoration Series). Island Press., Washington DC, pp. 179–187.</w:t>
      </w:r>
    </w:p>
    <w:p w14:paraId="0448D979"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Mingguo, Z., Qianguo, C., Mingzhou, Q., 2009. The Effect of Prior Probabilities in the Maximum Likelihood Classification on Individual Classes. Photogramm. Eng. Remote Sens., IGARSS 2005 held 25-29 July 75, 1109–1117. doi:10.14358/PERS.75.9.1109</w:t>
      </w:r>
    </w:p>
    <w:p w14:paraId="79CB9E24"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Mustafa, Y.T., Habeeb, H.N., 2014. Object based technique for delineating and mapping 15 tree species using VHR WorldView-2 imagery, in: Proc. SPIE. p. 92390G–92390G–13. doi:10.1117/12.2067280</w:t>
      </w:r>
    </w:p>
    <w:p w14:paraId="137ECB35"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Myneni, R.B., Hall, F.G., Sellers, P.J., Marshak, A.L., 1995. The interpretation of spectral vegetation indexes. IEEE Trans. Geosci. Remote Sens. 33, 481–486. doi:10.1109/36.377948</w:t>
      </w:r>
    </w:p>
    <w:p w14:paraId="02467B1D"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OpenCV Development Team, 2014. OpenCV documentation [WWW Document]. Open Source Comput. Vis. Libr. URL http://docs.opencv.org/</w:t>
      </w:r>
    </w:p>
    <w:p w14:paraId="64EDA641"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Ouyang, Z.-T., Zhang, M.-Q., Xie, X., Shen, Q., Guo, H.-Q., Zhao, B., 2011. A comparison of pixel-based and object-oriented approaches to VHR imagery for mapping saltmarsh plants. Ecol. Inform. 6, 136–146. doi:10.1016/j.ecoinf.2011.01.002</w:t>
      </w:r>
    </w:p>
    <w:p w14:paraId="0C0FF797"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Powell, M.J., 2009. Restoration of degraded subtropical thickets in the Baviaanskloof Megareserve, South Africa (No. MSc. thesis), Series. Master’s thesis. Grahamstown: Rhodes University, Department of Environmental Science.</w:t>
      </w:r>
    </w:p>
    <w:p w14:paraId="5B9A1C84"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Sahu, B., Mishra, D., 2011. A novel approach for selecting informative genes from gene expression data using signal-to-noise ratio and t-statistics, in: 2011 2nd International Conference on Computer and Communication Technology (ICCCT-2011). IEEE, Allahabad, India, pp. 5–10. doi:10.1109/ICCCT.2011.6075207</w:t>
      </w:r>
    </w:p>
    <w:p w14:paraId="4244EAC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 xml:space="preserve">Serra, J., Soille, P. (Eds.), 1994. Mathematical morphology and its applications to image processing, in: 2nd International Symposium on Mathematical Morphology (ISMM’94), </w:t>
      </w:r>
      <w:r w:rsidRPr="00595A9E">
        <w:rPr>
          <w:noProof/>
        </w:rPr>
        <w:lastRenderedPageBreak/>
        <w:t>Computational Imaging and Vision. Kluwer Academic Publishers, p. 383.</w:t>
      </w:r>
    </w:p>
    <w:p w14:paraId="68F0245E"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Sigwela, A., Kerley, G., Mills, A.J., Cowling, R.M., 2009. The impact of browsing-induced degradation on the reproduction of subtropical thicket canopy shrubs and trees. South African J. Bot. 75, 262–267. doi:10.1016/j.sajb.2008.12.001</w:t>
      </w:r>
    </w:p>
    <w:p w14:paraId="5FB013F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Singh, M., Malhi, Y., Bhagwat, S., 2014. Biomass estimation of mixed forest landscape using a Fourier transform texture-based approach on very-high-resolution optical satellite imagery. Int. J. Remote Sens. 35, 3331–3349. doi:10.1080/01431161.2014.903441</w:t>
      </w:r>
    </w:p>
    <w:p w14:paraId="00FA170A"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Strobl, C., Boulesteix, A.-L., Kneib, T., Augustin, T., Zeileis, A., 2008. Conditional variable importance for random forests. BMC Bioinformatics 9, 307. doi:10.1186/1471-2105-9-307</w:t>
      </w:r>
    </w:p>
    <w:p w14:paraId="1552923C"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Suganuma, H., Abe, Y., Taniguchi, M., Tanouchi, H., Utsugi, H., Kojima, T., Yamada, K., 2006. Stand biomass estimation method by canopy coverage for application to remote sensing in an arid area of Western Australia. For. Ecol. Manage. 222, 75–87. doi:10.1016/j.foreco.2005.10.014</w:t>
      </w:r>
    </w:p>
    <w:p w14:paraId="1BC0B2BC"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Szekely, G.J., Rizzo, M.L., 2005. Hierarchical clustering via joint between-within distances: extending Ward’s minimum variance method. J. Classif. 22, 151–183. doi:10.1007/s00357-005-0012-9</w:t>
      </w:r>
    </w:p>
    <w:p w14:paraId="4A959859"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Thompson, M., Vlok, J., Rouget, M., Hoffman, M.T., Cowling, R.M., 2009. Mapping grazing-induced degradation in a semi-arid environment: A rapid and cost effective approach for assessment and monitoring. Environ. Manage. 43, 585–596. doi:10.1007/s00267-008-9228-x</w:t>
      </w:r>
    </w:p>
    <w:p w14:paraId="68025972"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Tolosi, L., Lengauer, T., 2011. Classification with correlated features: unreliability of feature ranking and solutions. Bioinformatics 27, 1986–1994. doi:10.1093/bioinformatics/btr300</w:t>
      </w:r>
    </w:p>
    <w:p w14:paraId="3D2E5B1B"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Trias-Sanz, R., Stamon, G., Louchet, J., 2008. Using colour, texture, and hierarchial segmentation for high-resolution remote sensing. ISPRS J. Photogramm. Remote Sens. 63, 156–168. doi:10.1016/j.isprsjprs.2007.08.005</w:t>
      </w:r>
    </w:p>
    <w:p w14:paraId="3669FBD7"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Trimble, 2016. eCognition Developer user guide.</w:t>
      </w:r>
    </w:p>
    <w:p w14:paraId="1AEF4990"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van Luijk, G., Cowling, R.M., Riksen, M.J.P.M., Glenday, J., 2013. Hydrological implications of desertification: Degradation of South African semi-arid subtropical thicket. J. Arid Environ. 91, 14–21. doi:10.1016/j.jaridenv.2012.10.022</w:t>
      </w:r>
    </w:p>
    <w:p w14:paraId="68E5E6B6"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Vlok, J., Cowling, R.M., Wolf, T., 2005. A vegetation map for the Little Karoo. Unpublished maps and report for a SKEP project supported by CEPF grant no 1064410304.</w:t>
      </w:r>
    </w:p>
    <w:p w14:paraId="56D0C64F"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Vyver, M.L., Cowling, R.M., Campbell, E.E., Difford, M., 2012. Active restoration of woody canopy dominants in degraded South African semi-arid thicket is neither ecologically nor economically feasible. Appl. Veg. Sci. 15, 26–34. doi:10.1111/j.1654-109X.2011.01162.x</w:t>
      </w:r>
    </w:p>
    <w:p w14:paraId="225497A6" w14:textId="77777777" w:rsidR="00595A9E" w:rsidRPr="00595A9E" w:rsidRDefault="00595A9E" w:rsidP="00595A9E">
      <w:pPr>
        <w:widowControl w:val="0"/>
        <w:autoSpaceDE w:val="0"/>
        <w:autoSpaceDN w:val="0"/>
        <w:adjustRightInd w:val="0"/>
        <w:spacing w:before="100" w:after="100"/>
        <w:ind w:left="480" w:hanging="480"/>
        <w:rPr>
          <w:noProof/>
        </w:rPr>
      </w:pPr>
      <w:r w:rsidRPr="00595A9E">
        <w:rPr>
          <w:noProof/>
        </w:rPr>
        <w:t>Yousef, M., Jung, S., Showe, L.C., Showe, M.K., 2007. Recursive cluster elimination (RCE) for classification and feature selection from gene expression data. BMC Bioinformatics 8. doi:10.1186/1471-2105-8-144</w:t>
      </w:r>
    </w:p>
    <w:p w14:paraId="1D7BB183" w14:textId="77777777" w:rsidR="00D61588" w:rsidRPr="00DA4D43" w:rsidRDefault="00D61588" w:rsidP="00D61588">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2D55BED7" w14:textId="77777777" w:rsidR="00CC1404" w:rsidRDefault="00CC1404"/>
    <w:sectPr w:rsidR="00CC1404" w:rsidSect="00E66AC2">
      <w:footerReference w:type="first" r:id="rId19"/>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driaan Van Niekerk" w:date="2017-03-02T14:06:00Z" w:initials="VNAP&lt;">
    <w:p w14:paraId="2B2B1E75" w14:textId="35F357B4" w:rsidR="00D636A1" w:rsidRDefault="00D636A1">
      <w:pPr>
        <w:pStyle w:val="CommentText"/>
      </w:pPr>
      <w:r>
        <w:rPr>
          <w:rStyle w:val="CommentReference"/>
        </w:rPr>
        <w:annotationRef/>
      </w:r>
      <w:r>
        <w:t xml:space="preserve">So there have been studies in non-arid regions? </w:t>
      </w:r>
    </w:p>
  </w:comment>
  <w:comment w:id="2" w:author="dugalh" w:date="2017-04-13T18:21:00Z" w:initials="dh">
    <w:p w14:paraId="23FFFCDB" w14:textId="323C4966" w:rsidR="00D636A1" w:rsidRDefault="00D636A1">
      <w:pPr>
        <w:pStyle w:val="CommentText"/>
      </w:pPr>
      <w:r>
        <w:rPr>
          <w:rStyle w:val="CommentReference"/>
        </w:rPr>
        <w:annotationRef/>
      </w:r>
      <w:r>
        <w:t xml:space="preserve">Yes - see Lu 2006 and </w:t>
      </w:r>
      <w:proofErr w:type="spellStart"/>
      <w:r>
        <w:t>Eisfelder</w:t>
      </w:r>
      <w:proofErr w:type="spellEnd"/>
      <w:r>
        <w:t xml:space="preserve"> et al 2012</w:t>
      </w:r>
    </w:p>
  </w:comment>
  <w:comment w:id="7" w:author="Adriaan Van Niekerk" w:date="2016-11-15T13:09:00Z" w:initials="avn">
    <w:p w14:paraId="4B4E0CC6" w14:textId="66301381" w:rsidR="00D636A1" w:rsidRDefault="00D636A1">
      <w:pPr>
        <w:pStyle w:val="CommentText"/>
      </w:pPr>
      <w:r>
        <w:rPr>
          <w:rStyle w:val="CommentReference"/>
        </w:rPr>
        <w:annotationRef/>
      </w:r>
      <w:r>
        <w:t>What?</w:t>
      </w:r>
    </w:p>
  </w:comment>
  <w:comment w:id="9" w:author="Adriaan Van Niekerk" w:date="2017-03-02T14:09:00Z" w:initials="VNAP&lt;">
    <w:p w14:paraId="77009792" w14:textId="4F188DC5" w:rsidR="00D636A1" w:rsidRDefault="00D636A1">
      <w:pPr>
        <w:pStyle w:val="CommentText"/>
      </w:pPr>
      <w:r>
        <w:rPr>
          <w:rStyle w:val="CommentReference"/>
        </w:rPr>
        <w:annotationRef/>
      </w:r>
      <w:r>
        <w:t>Improved? Calibrated?</w:t>
      </w:r>
    </w:p>
  </w:comment>
  <w:comment w:id="13" w:author="dugalh" w:date="2017-04-28T12:14:00Z" w:initials="dh">
    <w:p w14:paraId="274E5A4C" w14:textId="4DB28480" w:rsidR="00D636A1" w:rsidRDefault="00D636A1">
      <w:pPr>
        <w:pStyle w:val="CommentText"/>
      </w:pPr>
      <w:r>
        <w:rPr>
          <w:rStyle w:val="CommentReference"/>
        </w:rPr>
        <w:annotationRef/>
      </w:r>
      <w:r>
        <w:t>Exclude this here?</w:t>
      </w:r>
    </w:p>
  </w:comment>
  <w:comment w:id="14" w:author="dugalh" w:date="2017-04-13T18:28:00Z" w:initials="dh">
    <w:p w14:paraId="2D2719E9" w14:textId="060D7186" w:rsidR="00D636A1" w:rsidRDefault="00D636A1">
      <w:pPr>
        <w:pStyle w:val="CommentText"/>
      </w:pPr>
      <w:r>
        <w:rPr>
          <w:rStyle w:val="CommentReference"/>
        </w:rPr>
        <w:annotationRef/>
      </w:r>
      <w:proofErr w:type="gramStart"/>
      <w:r>
        <w:t>terminology</w:t>
      </w:r>
      <w:proofErr w:type="gramEnd"/>
    </w:p>
  </w:comment>
  <w:comment w:id="23" w:author="dugalh" w:date="2017-04-13T18:29:00Z" w:initials="dh">
    <w:p w14:paraId="39CED918" w14:textId="1511703B" w:rsidR="00D636A1" w:rsidRDefault="00D636A1">
      <w:pPr>
        <w:pStyle w:val="CommentText"/>
      </w:pPr>
      <w:r>
        <w:t>“</w:t>
      </w:r>
      <w:r>
        <w:rPr>
          <w:rStyle w:val="CommentReference"/>
        </w:rPr>
        <w:annotationRef/>
      </w:r>
      <w:proofErr w:type="gramStart"/>
      <w:r>
        <w:t>photographs</w:t>
      </w:r>
      <w:proofErr w:type="gramEnd"/>
      <w:r>
        <w:t>” refer to analogue film images AFAIK</w:t>
      </w:r>
    </w:p>
  </w:comment>
  <w:comment w:id="29" w:author="dugalh" w:date="2016-10-31T15:53:00Z" w:initials="d">
    <w:p w14:paraId="11054A4D" w14:textId="7FB10BB6" w:rsidR="00D636A1" w:rsidRDefault="00D636A1">
      <w:pPr>
        <w:pStyle w:val="CommentText"/>
      </w:pPr>
      <w:r>
        <w:rPr>
          <w:rStyle w:val="CommentReference"/>
        </w:rPr>
        <w:annotationRef/>
      </w:r>
      <w:r>
        <w:rPr>
          <w:rStyle w:val="CommentReference"/>
        </w:rPr>
        <w:t>Irrelevant</w:t>
      </w:r>
      <w:r>
        <w:t xml:space="preserve"> detail? Omit or summarise?  </w:t>
      </w:r>
    </w:p>
  </w:comment>
  <w:comment w:id="30" w:author="Adriaan Van Niekerk" w:date="2017-03-03T10:52:00Z" w:initials="VNAP&lt;">
    <w:p w14:paraId="4C2CE7E5" w14:textId="5BD28DE0" w:rsidR="00D636A1" w:rsidRDefault="00D636A1">
      <w:pPr>
        <w:pStyle w:val="CommentText"/>
      </w:pPr>
      <w:r>
        <w:rPr>
          <w:rStyle w:val="CommentReference"/>
        </w:rPr>
        <w:annotationRef/>
      </w:r>
      <w:r>
        <w:t xml:space="preserve">No, leave it. If it can summarized it would be good. </w:t>
      </w:r>
    </w:p>
  </w:comment>
  <w:comment w:id="31" w:author="dugalh" w:date="2017-04-13T20:29:00Z" w:initials="dh">
    <w:p w14:paraId="5EC69A92" w14:textId="57A70318" w:rsidR="00D636A1" w:rsidRDefault="00D636A1">
      <w:pPr>
        <w:pStyle w:val="CommentText"/>
      </w:pPr>
      <w:r>
        <w:rPr>
          <w:rStyle w:val="CommentReference"/>
        </w:rPr>
        <w:annotationRef/>
      </w:r>
      <w:r>
        <w:t>Have summarised a bit</w:t>
      </w:r>
    </w:p>
  </w:comment>
  <w:comment w:id="39" w:author="dugalh" w:date="2016-11-09T09:19:00Z" w:initials="d">
    <w:p w14:paraId="7C7A199E" w14:textId="6FD666EF" w:rsidR="00D636A1" w:rsidRDefault="00D636A1">
      <w:pPr>
        <w:pStyle w:val="CommentText"/>
      </w:pPr>
      <w:r>
        <w:rPr>
          <w:rStyle w:val="CommentReference"/>
        </w:rPr>
        <w:annotationRef/>
      </w:r>
      <w:r>
        <w:t>Summarise or exclude?</w:t>
      </w:r>
    </w:p>
  </w:comment>
  <w:comment w:id="40" w:author="Adriaan Van Niekerk" w:date="2017-03-03T10:28:00Z" w:initials="VNAP&lt;">
    <w:p w14:paraId="36D7C120" w14:textId="6800217F" w:rsidR="00D636A1" w:rsidRDefault="00D636A1">
      <w:pPr>
        <w:pStyle w:val="CommentText"/>
      </w:pPr>
      <w:r>
        <w:rPr>
          <w:rStyle w:val="CommentReference"/>
        </w:rPr>
        <w:annotationRef/>
      </w:r>
      <w:r>
        <w:t>Exclude here. Maybe it can be incorporated into the discussion somehow?</w:t>
      </w:r>
    </w:p>
  </w:comment>
  <w:comment w:id="41" w:author="dugalh" w:date="2017-06-16T17:27:00Z" w:initials="dh">
    <w:p w14:paraId="43274EC3" w14:textId="15A026AD" w:rsidR="00D636A1" w:rsidRDefault="00D636A1">
      <w:pPr>
        <w:pStyle w:val="CommentText"/>
      </w:pPr>
      <w:r>
        <w:rPr>
          <w:rStyle w:val="CommentReference"/>
        </w:rPr>
        <w:annotationRef/>
      </w:r>
      <w:r>
        <w:t>To do</w:t>
      </w:r>
    </w:p>
  </w:comment>
  <w:comment w:id="45" w:author="Adriaan Van Niekerk" w:date="2017-03-03T10:29:00Z" w:initials="VNAP&lt;">
    <w:p w14:paraId="6811EE69" w14:textId="27E0E1EB" w:rsidR="00D636A1" w:rsidRDefault="00D636A1">
      <w:pPr>
        <w:pStyle w:val="CommentText"/>
      </w:pPr>
      <w:r>
        <w:rPr>
          <w:rStyle w:val="CommentReference"/>
        </w:rPr>
        <w:annotationRef/>
      </w:r>
      <w:r>
        <w:t xml:space="preserve">In general or for </w:t>
      </w:r>
      <w:proofErr w:type="spellStart"/>
      <w:r>
        <w:t>Spekboom</w:t>
      </w:r>
      <w:proofErr w:type="spellEnd"/>
      <w:r>
        <w:t xml:space="preserve">? </w:t>
      </w:r>
    </w:p>
  </w:comment>
  <w:comment w:id="56" w:author="Adriaan Van Niekerk" w:date="2017-03-03T10:32:00Z" w:initials="VNAP&lt;">
    <w:p w14:paraId="0CC1E2B3" w14:textId="4550031E" w:rsidR="00D636A1" w:rsidRDefault="00D636A1">
      <w:pPr>
        <w:pStyle w:val="CommentText"/>
      </w:pPr>
      <w:r>
        <w:rPr>
          <w:rStyle w:val="CommentReference"/>
        </w:rPr>
        <w:annotationRef/>
      </w:r>
      <w:r>
        <w:t xml:space="preserve">Rather give year. </w:t>
      </w:r>
    </w:p>
  </w:comment>
  <w:comment w:id="57" w:author="dugalh" w:date="2017-04-13T18:43:00Z" w:initials="dh">
    <w:p w14:paraId="4AFEBB27" w14:textId="2C3C0D16" w:rsidR="00D636A1" w:rsidRDefault="00D636A1">
      <w:pPr>
        <w:pStyle w:val="CommentText"/>
      </w:pPr>
      <w:r>
        <w:rPr>
          <w:rStyle w:val="CommentReference"/>
        </w:rPr>
        <w:annotationRef/>
      </w:r>
      <w:r>
        <w:t xml:space="preserve">The contrast of </w:t>
      </w:r>
      <w:proofErr w:type="spellStart"/>
      <w:r>
        <w:t>Spekboom</w:t>
      </w:r>
      <w:proofErr w:type="spellEnd"/>
      <w:r>
        <w:t xml:space="preserve"> to the background veg is accentuated during the growing season(s) of which there are more than one – one is in September.  The year is irrelevant in this context.</w:t>
      </w:r>
    </w:p>
  </w:comment>
  <w:comment w:id="58" w:author="Adriaan Van Niekerk" w:date="2017-03-03T10:32:00Z" w:initials="VNAP&lt;">
    <w:p w14:paraId="29947908" w14:textId="62A7ECA5" w:rsidR="00D636A1" w:rsidRDefault="00D636A1">
      <w:pPr>
        <w:pStyle w:val="CommentText"/>
      </w:pPr>
      <w:r>
        <w:rPr>
          <w:rStyle w:val="CommentReference"/>
        </w:rPr>
        <w:annotationRef/>
      </w:r>
      <w:r>
        <w:t>Which years?</w:t>
      </w:r>
    </w:p>
  </w:comment>
  <w:comment w:id="59" w:author="dugalh" w:date="2017-04-13T20:41:00Z" w:initials="dh">
    <w:p w14:paraId="4B9C9190" w14:textId="38E601B1" w:rsidR="00D636A1" w:rsidRDefault="00D636A1">
      <w:pPr>
        <w:pStyle w:val="CommentText"/>
      </w:pPr>
      <w:r>
        <w:rPr>
          <w:rStyle w:val="CommentReference"/>
        </w:rPr>
        <w:annotationRef/>
      </w:r>
      <w:r>
        <w:t>2002-2003</w:t>
      </w:r>
    </w:p>
  </w:comment>
  <w:comment w:id="60" w:author="Adriaan Van Niekerk" w:date="2017-03-03T10:32:00Z" w:initials="VNAP&lt;">
    <w:p w14:paraId="3C16889C" w14:textId="2F8A4CBF" w:rsidR="00D636A1" w:rsidRDefault="00D636A1">
      <w:pPr>
        <w:pStyle w:val="CommentText"/>
      </w:pPr>
      <w:r>
        <w:rPr>
          <w:rStyle w:val="CommentReference"/>
        </w:rPr>
        <w:annotationRef/>
      </w:r>
      <w:r>
        <w:t>OK, but what were the deficiencies of the approach? Specifically, what was the impact of using low res data?</w:t>
      </w:r>
    </w:p>
  </w:comment>
  <w:comment w:id="61" w:author="dugalh" w:date="2017-04-13T18:38:00Z" w:initials="dh">
    <w:p w14:paraId="0B405574" w14:textId="4D06C1AA" w:rsidR="00D636A1" w:rsidRDefault="00D636A1">
      <w:pPr>
        <w:pStyle w:val="CommentText"/>
      </w:pPr>
      <w:r>
        <w:rPr>
          <w:rStyle w:val="CommentReference"/>
        </w:rPr>
        <w:annotationRef/>
      </w:r>
      <w:r>
        <w:t>The only impact of using low res data they mention is that they end up with a low res map.  I explain in the next paragraph why this needs to be improved upon</w:t>
      </w:r>
    </w:p>
  </w:comment>
  <w:comment w:id="42" w:author="Adriaan Van Niekerk" w:date="2017-03-03T10:34:00Z" w:initials="VNAP&lt;">
    <w:p w14:paraId="3F006D2E" w14:textId="4BB62C2E" w:rsidR="00D636A1" w:rsidRDefault="00D636A1">
      <w:pPr>
        <w:pStyle w:val="CommentText"/>
      </w:pPr>
      <w:r>
        <w:rPr>
          <w:rStyle w:val="CommentReference"/>
        </w:rPr>
        <w:annotationRef/>
      </w:r>
      <w:r>
        <w:t xml:space="preserve">I am not sure if it is a good idea to include this. It was not peer-reviewed and it creates the impression that one can do this kind of thing with 250m imagery. Unless we have good evidence that this did NOT work well, then it should be excluded. </w:t>
      </w:r>
    </w:p>
  </w:comment>
  <w:comment w:id="43" w:author="dugalh" w:date="2017-04-13T18:45:00Z" w:initials="dh">
    <w:p w14:paraId="3EAAAC9A" w14:textId="0EED95E8" w:rsidR="00D636A1" w:rsidRDefault="00D636A1">
      <w:pPr>
        <w:pStyle w:val="CommentText"/>
      </w:pPr>
      <w:r>
        <w:rPr>
          <w:rStyle w:val="CommentReference"/>
        </w:rPr>
        <w:annotationRef/>
      </w:r>
      <w:r>
        <w:t>OK, I’m happy to exclude but it is a peer-reviewed paper (the Thompson 2009 one is what I am referring to).  It was a coarse study compared to mine and does not fulfil the requirements for restoration work.  Essentially, the next paragraph describes why this is so.  I don’t think it detracts from the value of my work but if it creates that impression, we can omit.</w:t>
      </w:r>
    </w:p>
  </w:comment>
  <w:comment w:id="68" w:author="Adriaan Van Niekerk" w:date="2017-03-03T10:33:00Z" w:initials="VNAP&lt;">
    <w:p w14:paraId="67AF0F87" w14:textId="6819C0A5" w:rsidR="00D636A1" w:rsidRDefault="00D636A1">
      <w:pPr>
        <w:pStyle w:val="CommentText"/>
      </w:pPr>
      <w:r>
        <w:rPr>
          <w:rStyle w:val="CommentReference"/>
        </w:rPr>
        <w:annotationRef/>
      </w:r>
      <w:r>
        <w:t>Of what?</w:t>
      </w:r>
    </w:p>
  </w:comment>
  <w:comment w:id="72" w:author="dugalh" w:date="2017-04-13T21:05:00Z" w:initials="dh">
    <w:p w14:paraId="5FAE8140" w14:textId="11079570" w:rsidR="00D636A1" w:rsidRDefault="00D636A1">
      <w:pPr>
        <w:pStyle w:val="CommentText"/>
      </w:pPr>
      <w:r>
        <w:rPr>
          <w:rStyle w:val="CommentReference"/>
        </w:rPr>
        <w:annotationRef/>
      </w:r>
      <w:r>
        <w:t>This is a figure Jan gave me verbally but it is difficult to justify precisely so rather leave out.</w:t>
      </w:r>
    </w:p>
  </w:comment>
  <w:comment w:id="77" w:author="Adriaan Van Niekerk" w:date="2017-03-03T10:36:00Z" w:initials="VNAP&lt;">
    <w:p w14:paraId="234BAD4E" w14:textId="776BEF46" w:rsidR="00D636A1" w:rsidRDefault="00D636A1">
      <w:pPr>
        <w:pStyle w:val="CommentText"/>
      </w:pPr>
      <w:r>
        <w:rPr>
          <w:rStyle w:val="CommentReference"/>
        </w:rPr>
        <w:annotationRef/>
      </w:r>
      <w:r>
        <w:t xml:space="preserve">Not clear. Expand. This is important as it motivates the use of VHR data. </w:t>
      </w:r>
    </w:p>
  </w:comment>
  <w:comment w:id="88" w:author="Adriaan Van Niekerk" w:date="2017-03-03T10:37:00Z" w:initials="VNAP&lt;">
    <w:p w14:paraId="1A503ABC" w14:textId="2FE3434B" w:rsidR="00D636A1" w:rsidRDefault="00D636A1">
      <w:pPr>
        <w:pStyle w:val="CommentText"/>
      </w:pPr>
      <w:r>
        <w:rPr>
          <w:rStyle w:val="CommentReference"/>
        </w:rPr>
        <w:annotationRef/>
      </w:r>
      <w:r>
        <w:t xml:space="preserve">Good. </w:t>
      </w:r>
    </w:p>
  </w:comment>
  <w:comment w:id="94" w:author="dugalh" w:date="2017-04-13T21:22:00Z" w:initials="dh">
    <w:p w14:paraId="45EF27BA" w14:textId="42659AA5" w:rsidR="00D636A1" w:rsidRDefault="00D636A1">
      <w:pPr>
        <w:pStyle w:val="CommentText"/>
      </w:pPr>
      <w:r>
        <w:rPr>
          <w:rStyle w:val="CommentReference"/>
        </w:rPr>
        <w:annotationRef/>
      </w:r>
      <w:r>
        <w:t xml:space="preserve">I originally laid out this review in the order the operations would normally be applied i.e. </w:t>
      </w:r>
      <w:r w:rsidR="000C446C">
        <w:t xml:space="preserve">calibration, </w:t>
      </w:r>
      <w:r>
        <w:t>segmentation, feature selection, classification.  I’m not sure why you have re-arranged</w:t>
      </w:r>
      <w:r w:rsidR="000C446C">
        <w:t xml:space="preserve"> it all</w:t>
      </w:r>
      <w:r>
        <w:t xml:space="preserve"> but I have accepted the moves.</w:t>
      </w:r>
    </w:p>
  </w:comment>
  <w:comment w:id="104" w:author="Adriaan Van Niekerk" w:date="2016-11-15T13:35:00Z" w:initials="avn">
    <w:p w14:paraId="66B85B2F" w14:textId="654C699D" w:rsidR="00D636A1" w:rsidRDefault="00D636A1">
      <w:pPr>
        <w:pStyle w:val="CommentText"/>
      </w:pPr>
      <w:r>
        <w:rPr>
          <w:rStyle w:val="CommentReference"/>
        </w:rPr>
        <w:annotationRef/>
      </w:r>
      <w:r>
        <w:t>There are open source software.</w:t>
      </w:r>
    </w:p>
  </w:comment>
  <w:comment w:id="105" w:author="dugalh" w:date="2017-04-13T21:20:00Z" w:initials="dh">
    <w:p w14:paraId="24ED67FD" w14:textId="63015AB7" w:rsidR="00D636A1" w:rsidRDefault="00D636A1">
      <w:pPr>
        <w:pStyle w:val="CommentText"/>
      </w:pPr>
      <w:r>
        <w:rPr>
          <w:rStyle w:val="CommentReference"/>
        </w:rPr>
        <w:annotationRef/>
      </w:r>
      <w:r>
        <w:t xml:space="preserve">Have you used it successfully?  I have not seen any studies in the literature doing this kind of thing with open source software.  </w:t>
      </w:r>
      <w:r w:rsidR="00CE146A">
        <w:t xml:space="preserve">Pretty much everyone uses </w:t>
      </w:r>
      <w:proofErr w:type="spellStart"/>
      <w:r w:rsidR="00CE146A">
        <w:t>eCognition</w:t>
      </w:r>
      <w:proofErr w:type="spellEnd"/>
      <w:r w:rsidR="00CE146A">
        <w:t>.</w:t>
      </w:r>
    </w:p>
  </w:comment>
  <w:comment w:id="100" w:author="Adriaan Van Niekerk" w:date="2017-03-03T10:55:00Z" w:initials="VNAP&lt;">
    <w:p w14:paraId="0C81BDD2" w14:textId="4A445B2C" w:rsidR="00D636A1" w:rsidRDefault="00D636A1">
      <w:pPr>
        <w:pStyle w:val="CommentText"/>
      </w:pPr>
      <w:r>
        <w:rPr>
          <w:rStyle w:val="CommentReference"/>
        </w:rPr>
        <w:annotationRef/>
      </w:r>
      <w:r>
        <w:t xml:space="preserve">Rather argue that segmentation requires the selection of appropriate algorithm, input features, and parameters, which complicates the development of automated workflows. </w:t>
      </w:r>
    </w:p>
  </w:comment>
  <w:comment w:id="101" w:author="Adriaan Van Niekerk" w:date="2017-03-05T20:41:00Z" w:initials="avn">
    <w:p w14:paraId="4E34AC91" w14:textId="0C17B226" w:rsidR="00D636A1" w:rsidRDefault="00D636A1">
      <w:pPr>
        <w:pStyle w:val="CommentText"/>
      </w:pPr>
      <w:r>
        <w:rPr>
          <w:rStyle w:val="CommentReference"/>
        </w:rPr>
        <w:annotationRef/>
      </w:r>
      <w:r>
        <w:t xml:space="preserve">I see that you do this in the methods. Bring it here. </w:t>
      </w:r>
    </w:p>
  </w:comment>
  <w:comment w:id="102" w:author="dugalh" w:date="2017-06-16T17:34:00Z" w:initials="dh">
    <w:p w14:paraId="5D96A874" w14:textId="7E359F08" w:rsidR="00CE146A" w:rsidRDefault="00CE146A">
      <w:pPr>
        <w:pStyle w:val="CommentText"/>
      </w:pPr>
      <w:r>
        <w:rPr>
          <w:rStyle w:val="CommentReference"/>
        </w:rPr>
        <w:annotationRef/>
      </w:r>
      <w:r>
        <w:t>To do</w:t>
      </w:r>
    </w:p>
  </w:comment>
  <w:comment w:id="107" w:author="Adriaan Van Niekerk" w:date="2017-03-03T11:00:00Z" w:initials="VNAP&lt;">
    <w:p w14:paraId="0A14901A" w14:textId="2D693A27" w:rsidR="00D636A1" w:rsidRDefault="00D636A1">
      <w:pPr>
        <w:pStyle w:val="CommentText"/>
      </w:pPr>
      <w:r>
        <w:rPr>
          <w:rStyle w:val="CommentReference"/>
        </w:rPr>
        <w:annotationRef/>
      </w:r>
      <w:r>
        <w:t xml:space="preserve">Such as? </w:t>
      </w:r>
      <w:proofErr w:type="spellStart"/>
      <w:proofErr w:type="gramStart"/>
      <w:r>
        <w:t>eCognition</w:t>
      </w:r>
      <w:proofErr w:type="spellEnd"/>
      <w:proofErr w:type="gramEnd"/>
      <w:r>
        <w:t xml:space="preserve"> actually makes use of </w:t>
      </w:r>
      <w:proofErr w:type="spellStart"/>
      <w:r>
        <w:t>OpenCV</w:t>
      </w:r>
      <w:proofErr w:type="spellEnd"/>
      <w:r>
        <w:t xml:space="preserve"> libraries for RF, SVM. But the NN classifier is their own I think. </w:t>
      </w:r>
    </w:p>
  </w:comment>
  <w:comment w:id="108" w:author="dugalh" w:date="2017-06-16T18:26:00Z" w:initials="dh">
    <w:p w14:paraId="72BC5D1C" w14:textId="037D5D04" w:rsidR="005762CF" w:rsidRDefault="005762CF">
      <w:pPr>
        <w:pStyle w:val="CommentText"/>
      </w:pPr>
      <w:r>
        <w:rPr>
          <w:rStyle w:val="CommentReference"/>
        </w:rPr>
        <w:annotationRef/>
      </w:r>
      <w:r>
        <w:t>“</w:t>
      </w:r>
      <w:r w:rsidRPr="005762CF">
        <w:t>object-oriented classifier</w:t>
      </w:r>
      <w:r>
        <w:t>”, “</w:t>
      </w:r>
      <w:r w:rsidRPr="005762CF">
        <w:t>a membership value based fuzzy class evaluation</w:t>
      </w:r>
      <w:r>
        <w:t>”, “</w:t>
      </w:r>
      <w:r w:rsidRPr="005762CF">
        <w:t>Membership function and hiera</w:t>
      </w:r>
      <w:r>
        <w:t xml:space="preserve">rchical approach” (?).  </w:t>
      </w:r>
    </w:p>
  </w:comment>
  <w:comment w:id="119" w:author="Adriaan Van Niekerk" w:date="2017-03-03T10:58:00Z" w:initials="VNAP&lt;">
    <w:p w14:paraId="62AEF5DA" w14:textId="4571A3DA" w:rsidR="00D636A1" w:rsidRDefault="00D636A1">
      <w:pPr>
        <w:pStyle w:val="CommentText"/>
      </w:pPr>
      <w:r>
        <w:rPr>
          <w:rStyle w:val="CommentReference"/>
        </w:rPr>
        <w:annotationRef/>
      </w:r>
      <w:r>
        <w:t xml:space="preserve">First explain the issue of high dimensionality. Two sentences. </w:t>
      </w:r>
    </w:p>
  </w:comment>
  <w:comment w:id="120" w:author="dugalh" w:date="2017-06-16T18:40:00Z" w:initials="dh">
    <w:p w14:paraId="55E4F4B9" w14:textId="1F0A024B" w:rsidR="00A26C41" w:rsidRDefault="00A26C41">
      <w:pPr>
        <w:pStyle w:val="CommentText"/>
      </w:pPr>
      <w:r>
        <w:rPr>
          <w:rStyle w:val="CommentReference"/>
        </w:rPr>
        <w:annotationRef/>
      </w:r>
      <w:r w:rsidR="000C446C">
        <w:t>See addition above</w:t>
      </w:r>
    </w:p>
  </w:comment>
  <w:comment w:id="121" w:author="Adriaan Van Niekerk" w:date="2016-11-15T13:36:00Z" w:initials="avn">
    <w:p w14:paraId="3F7CAB30" w14:textId="1D958382" w:rsidR="00D636A1" w:rsidRDefault="00D636A1">
      <w:pPr>
        <w:pStyle w:val="CommentText"/>
      </w:pPr>
      <w:r>
        <w:rPr>
          <w:rStyle w:val="CommentReference"/>
        </w:rPr>
        <w:annotationRef/>
      </w:r>
      <w:r>
        <w:t>Why is this necessary?</w:t>
      </w:r>
    </w:p>
  </w:comment>
  <w:comment w:id="122" w:author="dugalh" w:date="2017-06-16T18:51:00Z" w:initials="dh">
    <w:p w14:paraId="6AA21DE5" w14:textId="0A3B4671" w:rsidR="000C446C" w:rsidRDefault="000C446C">
      <w:pPr>
        <w:pStyle w:val="CommentText"/>
      </w:pPr>
      <w:r>
        <w:rPr>
          <w:rStyle w:val="CommentReference"/>
        </w:rPr>
        <w:annotationRef/>
      </w:r>
      <w:r>
        <w:t>See addition above</w:t>
      </w:r>
    </w:p>
  </w:comment>
  <w:comment w:id="124" w:author="dugalh" w:date="2017-04-13T21:32:00Z" w:initials="dh">
    <w:p w14:paraId="6F5CF0A0" w14:textId="6BCB9B84" w:rsidR="00D636A1" w:rsidRDefault="00D636A1">
      <w:pPr>
        <w:pStyle w:val="CommentText"/>
      </w:pPr>
      <w:r>
        <w:rPr>
          <w:rStyle w:val="CommentReference"/>
        </w:rPr>
        <w:annotationRef/>
      </w:r>
      <w:r>
        <w:t>Radiometric variations are the atmospheric and BRDF effects – they are not separate things.</w:t>
      </w:r>
    </w:p>
  </w:comment>
  <w:comment w:id="129" w:author="dugalh" w:date="2017-04-13T21:36:00Z" w:initials="dh">
    <w:p w14:paraId="6508BB8D" w14:textId="4748C9DA" w:rsidR="00D636A1" w:rsidRDefault="00D636A1">
      <w:pPr>
        <w:pStyle w:val="CommentText"/>
      </w:pPr>
      <w:r>
        <w:rPr>
          <w:rStyle w:val="CommentReference"/>
        </w:rPr>
        <w:annotationRef/>
      </w:r>
      <w:r>
        <w:t>I don’t like this – regional could be any size and implies large areas- leave out?</w:t>
      </w:r>
    </w:p>
  </w:comment>
  <w:comment w:id="138" w:author="Adriaan Van Niekerk" w:date="2017-03-03T11:21:00Z" w:initials="VNAP&lt;">
    <w:p w14:paraId="784B2563" w14:textId="3D037105" w:rsidR="00D636A1" w:rsidRDefault="00D636A1">
      <w:pPr>
        <w:pStyle w:val="CommentText"/>
      </w:pPr>
      <w:r>
        <w:rPr>
          <w:rStyle w:val="CommentReference"/>
        </w:rPr>
        <w:annotationRef/>
      </w:r>
      <w:r>
        <w:t xml:space="preserve">Remove. Can be covered in methods. </w:t>
      </w:r>
    </w:p>
  </w:comment>
  <w:comment w:id="139" w:author="dugalh" w:date="2017-04-13T22:17:00Z" w:initials="dh">
    <w:p w14:paraId="37CD4E1F" w14:textId="5A3AD420" w:rsidR="00D636A1" w:rsidRDefault="00D636A1">
      <w:pPr>
        <w:pStyle w:val="CommentText"/>
      </w:pPr>
      <w:r>
        <w:rPr>
          <w:rStyle w:val="CommentReference"/>
        </w:rPr>
        <w:annotationRef/>
      </w:r>
      <w:r>
        <w:t>Come back to this…</w:t>
      </w:r>
    </w:p>
  </w:comment>
  <w:comment w:id="143" w:author="Adriaan Van Niekerk" w:date="2017-03-03T11:34:00Z" w:initials="VNAP&lt;">
    <w:p w14:paraId="02429F86" w14:textId="73914268" w:rsidR="00D636A1" w:rsidRDefault="00D636A1">
      <w:pPr>
        <w:pStyle w:val="CommentText"/>
      </w:pPr>
      <w:r>
        <w:rPr>
          <w:rStyle w:val="CommentReference"/>
        </w:rPr>
        <w:annotationRef/>
      </w:r>
      <w:r>
        <w:t>List them.</w:t>
      </w:r>
    </w:p>
  </w:comment>
  <w:comment w:id="144" w:author="Adriaan Van Niekerk" w:date="2017-03-03T11:37:00Z" w:initials="VNAP&lt;">
    <w:p w14:paraId="3056A9B5" w14:textId="31403B1D" w:rsidR="00D636A1" w:rsidRDefault="00D636A1">
      <w:pPr>
        <w:pStyle w:val="CommentText"/>
      </w:pPr>
      <w:r>
        <w:rPr>
          <w:rStyle w:val="CommentReference"/>
        </w:rPr>
        <w:annotationRef/>
      </w:r>
      <w:r>
        <w:t xml:space="preserve">Perhaps you should rather reference </w:t>
      </w:r>
      <w:proofErr w:type="spellStart"/>
      <w:r>
        <w:t>Mucina</w:t>
      </w:r>
      <w:proofErr w:type="spellEnd"/>
      <w:r>
        <w:t xml:space="preserve"> and </w:t>
      </w:r>
      <w:proofErr w:type="spellStart"/>
      <w:r>
        <w:t>Rutehrford</w:t>
      </w:r>
      <w:proofErr w:type="spellEnd"/>
      <w:r>
        <w:t xml:space="preserve"> 2006?</w:t>
      </w:r>
    </w:p>
  </w:comment>
  <w:comment w:id="145" w:author="dugalh" w:date="2017-06-16T19:45:00Z" w:initials="dh">
    <w:p w14:paraId="190936D6" w14:textId="0A0E34A7" w:rsidR="00F1298C" w:rsidRDefault="00F1298C">
      <w:pPr>
        <w:pStyle w:val="CommentText"/>
      </w:pPr>
      <w:r>
        <w:rPr>
          <w:rStyle w:val="CommentReference"/>
        </w:rPr>
        <w:annotationRef/>
      </w:r>
      <w:r>
        <w:t xml:space="preserve">According to Jan </w:t>
      </w:r>
      <w:proofErr w:type="spellStart"/>
      <w:r>
        <w:t>Vlok</w:t>
      </w:r>
      <w:proofErr w:type="spellEnd"/>
      <w:r>
        <w:t xml:space="preserve"> th</w:t>
      </w:r>
      <w:r w:rsidR="007175CE">
        <w:t>at</w:t>
      </w:r>
      <w:r>
        <w:t xml:space="preserve"> </w:t>
      </w:r>
      <w:r w:rsidR="007175CE">
        <w:t>study is</w:t>
      </w:r>
      <w:r>
        <w:t xml:space="preserve"> v </w:t>
      </w:r>
      <w:proofErr w:type="gramStart"/>
      <w:r w:rsidR="007175CE">
        <w:t>inaccurate .</w:t>
      </w:r>
      <w:proofErr w:type="gramEnd"/>
      <w:r w:rsidR="007175CE">
        <w:t xml:space="preserve">  In any case it is irrelevant as we are only interested in thicket so I have excluded.</w:t>
      </w:r>
    </w:p>
  </w:comment>
  <w:comment w:id="146" w:author="Adriaan Van Niekerk" w:date="2017-03-03T11:26:00Z" w:initials="VNAP&lt;">
    <w:p w14:paraId="4C8F407D" w14:textId="53C5CC58" w:rsidR="00D636A1" w:rsidRDefault="00D636A1">
      <w:pPr>
        <w:pStyle w:val="CommentText"/>
      </w:pPr>
      <w:r>
        <w:rPr>
          <w:rStyle w:val="CommentReference"/>
        </w:rPr>
        <w:annotationRef/>
      </w:r>
      <w:r>
        <w:t>Not in reference list?</w:t>
      </w:r>
    </w:p>
  </w:comment>
  <w:comment w:id="147" w:author="dugalh" w:date="2017-04-13T22:20:00Z" w:initials="dh">
    <w:p w14:paraId="71ED361E" w14:textId="7A7CE956" w:rsidR="00D636A1" w:rsidRDefault="00D636A1">
      <w:pPr>
        <w:pStyle w:val="CommentText"/>
      </w:pPr>
      <w:r>
        <w:rPr>
          <w:rStyle w:val="CommentReference"/>
        </w:rPr>
        <w:annotationRef/>
      </w:r>
      <w:r>
        <w:t xml:space="preserve">? </w:t>
      </w:r>
      <w:proofErr w:type="gramStart"/>
      <w:r>
        <w:t>is</w:t>
      </w:r>
      <w:proofErr w:type="gramEnd"/>
      <w:r>
        <w:t xml:space="preserve"> there now</w:t>
      </w:r>
    </w:p>
  </w:comment>
  <w:comment w:id="152" w:author="dugalh" w:date="2017-04-13T22:25:00Z" w:initials="dh">
    <w:p w14:paraId="0C79B9C4" w14:textId="458075CC" w:rsidR="00D636A1" w:rsidRDefault="00D636A1">
      <w:pPr>
        <w:pStyle w:val="CommentText"/>
      </w:pPr>
      <w:r>
        <w:rPr>
          <w:rStyle w:val="CommentReference"/>
        </w:rPr>
        <w:annotationRef/>
      </w:r>
      <w:r>
        <w:t>The sentences do not work joined together and this is kind of redundant</w:t>
      </w:r>
    </w:p>
  </w:comment>
  <w:comment w:id="157" w:author="dugalh" w:date="2016-11-02T11:40:00Z" w:initials="d">
    <w:p w14:paraId="2F36E8EA" w14:textId="78145204" w:rsidR="00D636A1" w:rsidRDefault="00D636A1">
      <w:pPr>
        <w:pStyle w:val="CommentText"/>
      </w:pPr>
      <w:r>
        <w:rPr>
          <w:rStyle w:val="CommentReference"/>
        </w:rPr>
        <w:annotationRef/>
      </w:r>
      <w:proofErr w:type="spellStart"/>
      <w:r w:rsidR="00306B26">
        <w:t>Avn</w:t>
      </w:r>
      <w:proofErr w:type="spellEnd"/>
      <w:r w:rsidR="00306B26">
        <w:t xml:space="preserve">: </w:t>
      </w:r>
      <w:r>
        <w:t>Necessary?</w:t>
      </w:r>
    </w:p>
  </w:comment>
  <w:comment w:id="158" w:author="dugalh" w:date="2017-04-13T22:27:00Z" w:initials="dh">
    <w:p w14:paraId="452C088C" w14:textId="3E9B4E87" w:rsidR="00D636A1" w:rsidRDefault="00D636A1">
      <w:pPr>
        <w:pStyle w:val="CommentText"/>
      </w:pPr>
      <w:r>
        <w:rPr>
          <w:rStyle w:val="CommentReference"/>
        </w:rPr>
        <w:annotationRef/>
      </w:r>
      <w:r>
        <w:t>If we’re going to include the map then we may as well reference it here.  Should we include the map though?</w:t>
      </w:r>
      <w:r w:rsidR="00306B26">
        <w:t xml:space="preserve">  </w:t>
      </w:r>
    </w:p>
  </w:comment>
  <w:comment w:id="164" w:author="Adriaan Van Niekerk" w:date="2017-03-03T11:38:00Z" w:initials="VNAP&lt;">
    <w:p w14:paraId="08289FBB" w14:textId="181EBDF4" w:rsidR="00D636A1" w:rsidRDefault="00D636A1">
      <w:pPr>
        <w:pStyle w:val="CommentText"/>
      </w:pPr>
      <w:r>
        <w:rPr>
          <w:rStyle w:val="CommentReference"/>
        </w:rPr>
        <w:annotationRef/>
      </w:r>
      <w:r>
        <w:t xml:space="preserve">Can I get someone to create a different map? I want to also include a more detailed map of the study area. I am willing to pay for this. If you are OK with this, please send me the </w:t>
      </w:r>
      <w:proofErr w:type="spellStart"/>
      <w:r>
        <w:t>shapefiles</w:t>
      </w:r>
      <w:proofErr w:type="spellEnd"/>
      <w:r>
        <w:t xml:space="preserve">. </w:t>
      </w:r>
    </w:p>
  </w:comment>
  <w:comment w:id="167" w:author="dugalh" w:date="2017-04-13T22:30:00Z" w:initials="dh">
    <w:p w14:paraId="558108F1" w14:textId="545FE105" w:rsidR="00D636A1" w:rsidRDefault="00D636A1">
      <w:pPr>
        <w:pStyle w:val="CommentText"/>
      </w:pPr>
      <w:r>
        <w:rPr>
          <w:rStyle w:val="CommentReference"/>
        </w:rPr>
        <w:annotationRef/>
      </w:r>
      <w:r>
        <w:t>It is not only “in situ”</w:t>
      </w:r>
    </w:p>
  </w:comment>
  <w:comment w:id="177" w:author="dugalh" w:date="2017-04-16T12:47:00Z" w:initials="dh">
    <w:p w14:paraId="7928EC96" w14:textId="779A6E8D" w:rsidR="00D636A1" w:rsidRDefault="00D636A1">
      <w:pPr>
        <w:pStyle w:val="CommentText"/>
      </w:pPr>
      <w:r>
        <w:rPr>
          <w:rStyle w:val="CommentReference"/>
        </w:rPr>
        <w:annotationRef/>
      </w:r>
      <w:r>
        <w:t xml:space="preserve">Moved here from features section 2.4 </w:t>
      </w:r>
      <w:r w:rsidR="00033A78">
        <w:t xml:space="preserve">as per your suggestion. </w:t>
      </w:r>
    </w:p>
  </w:comment>
  <w:comment w:id="185" w:author="Adriaan Van Niekerk" w:date="2016-11-17T07:55:00Z" w:initials="avn">
    <w:p w14:paraId="3F589D35" w14:textId="6EFDE455" w:rsidR="00D636A1" w:rsidRDefault="00D636A1">
      <w:pPr>
        <w:pStyle w:val="CommentText"/>
      </w:pPr>
      <w:r>
        <w:rPr>
          <w:rStyle w:val="CommentReference"/>
        </w:rPr>
        <w:annotationRef/>
      </w:r>
      <w:r>
        <w:t>Really? Over such a short distance? Is the main problem not the variations in irradiance?</w:t>
      </w:r>
    </w:p>
  </w:comment>
  <w:comment w:id="186" w:author="dugalh" w:date="2017-04-13T22:32:00Z" w:initials="dh">
    <w:p w14:paraId="6F03BCFA" w14:textId="317C1AB6" w:rsidR="00D636A1" w:rsidRDefault="00D636A1">
      <w:pPr>
        <w:pStyle w:val="CommentText"/>
      </w:pPr>
      <w:r>
        <w:rPr>
          <w:rStyle w:val="CommentReference"/>
        </w:rPr>
        <w:annotationRef/>
      </w:r>
      <w:r>
        <w:t>Yes.  It is the same imagery as used for calibration paper.  Atmospheric conditions vary over ~100km – it is not a short distance.  And the imagery is capture over multiple days.</w:t>
      </w:r>
    </w:p>
  </w:comment>
  <w:comment w:id="193" w:author="Adriaan Van Niekerk" w:date="2017-03-03T11:46:00Z" w:initials="VNAP&lt;">
    <w:p w14:paraId="7100C55C" w14:textId="6046FFF6" w:rsidR="00D636A1" w:rsidRDefault="00D636A1">
      <w:pPr>
        <w:pStyle w:val="CommentText"/>
      </w:pPr>
      <w:r>
        <w:rPr>
          <w:rStyle w:val="CommentReference"/>
        </w:rPr>
        <w:annotationRef/>
      </w:r>
      <w:r>
        <w:t>Revisit given direction of paper1.</w:t>
      </w:r>
    </w:p>
  </w:comment>
  <w:comment w:id="197" w:author="dugalh" w:date="2016-10-31T16:29:00Z" w:initials="d">
    <w:p w14:paraId="29E7FB23" w14:textId="6DA053E6" w:rsidR="00D636A1" w:rsidRDefault="00D636A1">
      <w:pPr>
        <w:pStyle w:val="CommentText"/>
      </w:pPr>
      <w:r>
        <w:rPr>
          <w:rStyle w:val="CommentReference"/>
        </w:rPr>
        <w:annotationRef/>
      </w:r>
      <w:r>
        <w:t>Should I include a summary of the SPOT5 validation?  Maybe in results?</w:t>
      </w:r>
    </w:p>
  </w:comment>
  <w:comment w:id="198" w:author="Adriaan Van Niekerk" w:date="2017-03-03T11:47:00Z" w:initials="VNAP&lt;">
    <w:p w14:paraId="5F2CB7B5" w14:textId="09E7D905" w:rsidR="00D636A1" w:rsidRDefault="00D636A1">
      <w:pPr>
        <w:pStyle w:val="CommentText"/>
      </w:pPr>
      <w:r>
        <w:rPr>
          <w:rStyle w:val="CommentReference"/>
        </w:rPr>
        <w:annotationRef/>
      </w:r>
      <w:r>
        <w:t xml:space="preserve">We need a reference to paper 1 here (when it is published). </w:t>
      </w:r>
    </w:p>
  </w:comment>
  <w:comment w:id="199" w:author="dugalh" w:date="2017-04-13T22:48:00Z" w:initials="dh">
    <w:p w14:paraId="766F4959" w14:textId="763DF0A9" w:rsidR="00D636A1" w:rsidRDefault="00D636A1">
      <w:pPr>
        <w:pStyle w:val="CommentText"/>
      </w:pPr>
      <w:r>
        <w:rPr>
          <w:rStyle w:val="CommentReference"/>
        </w:rPr>
        <w:annotationRef/>
      </w:r>
      <w:proofErr w:type="gramStart"/>
      <w:r>
        <w:t>yes</w:t>
      </w:r>
      <w:proofErr w:type="gramEnd"/>
    </w:p>
  </w:comment>
  <w:comment w:id="202" w:author="dugalh" w:date="2017-04-16T13:21:00Z" w:initials="dh">
    <w:p w14:paraId="4AEA136F" w14:textId="024052A5" w:rsidR="00D636A1" w:rsidRDefault="00D636A1">
      <w:pPr>
        <w:pStyle w:val="CommentText"/>
      </w:pPr>
      <w:r>
        <w:rPr>
          <w:rStyle w:val="CommentReference"/>
        </w:rPr>
        <w:annotationRef/>
      </w:r>
      <w:r>
        <w:t>Re-arranged sections to help clear up confusion around “ground truth” data sets</w:t>
      </w:r>
    </w:p>
  </w:comment>
  <w:comment w:id="213" w:author="dugalh" w:date="2017-06-16T20:10:00Z" w:initials="dh">
    <w:p w14:paraId="56B4C03E" w14:textId="70CE0E70" w:rsidR="005C22B9" w:rsidRDefault="005C22B9">
      <w:pPr>
        <w:pStyle w:val="CommentText"/>
      </w:pPr>
      <w:r>
        <w:rPr>
          <w:rStyle w:val="CommentReference"/>
        </w:rPr>
        <w:annotationRef/>
      </w:r>
      <w:r>
        <w:t>Exclude – does not flow</w:t>
      </w:r>
    </w:p>
  </w:comment>
  <w:comment w:id="221" w:author="dugalh" w:date="2017-04-14T15:34:00Z" w:initials="dh">
    <w:p w14:paraId="13B7C043" w14:textId="77777777" w:rsidR="005C22B9" w:rsidRDefault="005C22B9" w:rsidP="005C22B9">
      <w:pPr>
        <w:pStyle w:val="CommentText"/>
      </w:pPr>
      <w:r>
        <w:rPr>
          <w:rStyle w:val="CommentReference"/>
        </w:rPr>
        <w:annotationRef/>
      </w:r>
      <w:r>
        <w:t xml:space="preserve">IMO an important contribution of this work is the computational aspect (as well the cost saving of using all open source software and free imagery).  A number of savings were made in the calibration, feature selection and classification components.  Without these, I believe it would be practically impossible to process ~2000 images. Admittedly, I don’t have hard data to back this up but I could produce it.  It seems a pity to hide a significant portion of my work.  </w:t>
      </w:r>
    </w:p>
  </w:comment>
  <w:comment w:id="224" w:author="dugalh" w:date="2017-06-16T20:19:00Z" w:initials="dh">
    <w:p w14:paraId="0101E9F9" w14:textId="71C03C9A" w:rsidR="00482CAF" w:rsidRDefault="00482CAF">
      <w:pPr>
        <w:pStyle w:val="CommentText"/>
      </w:pPr>
      <w:r>
        <w:rPr>
          <w:rStyle w:val="CommentReference"/>
        </w:rPr>
        <w:annotationRef/>
      </w:r>
      <w:r>
        <w:t>Computation time</w:t>
      </w:r>
    </w:p>
  </w:comment>
  <w:comment w:id="230" w:author="dugalh" w:date="2017-04-16T13:22:00Z" w:initials="dh">
    <w:p w14:paraId="78AF4294" w14:textId="3757D5F3" w:rsidR="00D636A1" w:rsidRDefault="00D636A1">
      <w:pPr>
        <w:pStyle w:val="CommentText"/>
      </w:pPr>
      <w:r>
        <w:rPr>
          <w:rStyle w:val="CommentReference"/>
        </w:rPr>
        <w:annotationRef/>
      </w:r>
      <w:r>
        <w:t>Split old “</w:t>
      </w:r>
      <w:proofErr w:type="spellStart"/>
      <w:r>
        <w:t>imagey</w:t>
      </w:r>
      <w:proofErr w:type="spellEnd"/>
      <w:r>
        <w:t xml:space="preserve"> and data collection” section into 2 so that this section can appear after “mapping methodology”.  This I hope gives the right context to explain the need for the two data sets.  </w:t>
      </w:r>
    </w:p>
  </w:comment>
  <w:comment w:id="235" w:author="dugalh" w:date="2017-04-16T14:24:00Z" w:initials="dh">
    <w:p w14:paraId="1B56F4D9" w14:textId="3048923D" w:rsidR="00D636A1" w:rsidRDefault="00D636A1" w:rsidP="00BB1598">
      <w:pPr>
        <w:pStyle w:val="CommentText"/>
      </w:pPr>
      <w:r>
        <w:rPr>
          <w:rStyle w:val="CommentReference"/>
        </w:rPr>
        <w:annotationRef/>
      </w:r>
      <w:r>
        <w:t>To help clear up confusion around the two data sets.  Please check if you think it makes sense now.</w:t>
      </w:r>
    </w:p>
  </w:comment>
  <w:comment w:id="248" w:author="Adriaan Van Niekerk" w:date="2017-03-04T10:04:00Z" w:initials="avn">
    <w:p w14:paraId="70F8895F" w14:textId="60C2D188" w:rsidR="00D636A1" w:rsidRDefault="00D636A1">
      <w:pPr>
        <w:pStyle w:val="CommentText"/>
      </w:pPr>
      <w:r>
        <w:rPr>
          <w:rStyle w:val="CommentReference"/>
        </w:rPr>
        <w:annotationRef/>
      </w:r>
      <w:r>
        <w:t>In situ canopy cover data</w:t>
      </w:r>
    </w:p>
  </w:comment>
  <w:comment w:id="255" w:author="Adriaan Van Niekerk" w:date="2016-11-17T07:58:00Z" w:initials="avn">
    <w:p w14:paraId="767D174F" w14:textId="37F4296F" w:rsidR="00D636A1" w:rsidRDefault="00D636A1">
      <w:pPr>
        <w:pStyle w:val="CommentText"/>
      </w:pPr>
      <w:r>
        <w:rPr>
          <w:rStyle w:val="CommentReference"/>
        </w:rPr>
        <w:annotationRef/>
      </w:r>
    </w:p>
  </w:comment>
  <w:comment w:id="256" w:author="Adriaan Van Niekerk" w:date="2017-03-03T14:20:00Z" w:initials="VNAP&lt;">
    <w:p w14:paraId="7DD4D92C" w14:textId="5D8AFB03" w:rsidR="00D636A1" w:rsidRDefault="00D636A1">
      <w:pPr>
        <w:pStyle w:val="CommentText"/>
      </w:pPr>
      <w:r>
        <w:rPr>
          <w:rStyle w:val="CommentReference"/>
        </w:rPr>
        <w:annotationRef/>
      </w:r>
      <w:r>
        <w:t xml:space="preserve">This is not clear. How is this done? Was anything actually measured? If not, then rather call it estimates. </w:t>
      </w:r>
    </w:p>
  </w:comment>
  <w:comment w:id="264" w:author="Adriaan Van Niekerk" w:date="2017-03-03T14:19:00Z" w:initials="VNAP&lt;">
    <w:p w14:paraId="5323D5D1" w14:textId="30F7D5FC" w:rsidR="00D636A1" w:rsidRDefault="00D636A1">
      <w:pPr>
        <w:pStyle w:val="CommentText"/>
      </w:pPr>
      <w:r>
        <w:rPr>
          <w:rStyle w:val="CommentReference"/>
        </w:rPr>
        <w:annotationRef/>
      </w:r>
      <w:r>
        <w:t>?</w:t>
      </w:r>
    </w:p>
  </w:comment>
  <w:comment w:id="265" w:author="dugalh" w:date="2017-04-13T23:04:00Z" w:initials="dh">
    <w:p w14:paraId="6B4716B4" w14:textId="73B75D34" w:rsidR="00D636A1" w:rsidRDefault="00D636A1">
      <w:pPr>
        <w:pStyle w:val="CommentText"/>
      </w:pPr>
      <w:r>
        <w:rPr>
          <w:rStyle w:val="CommentReference"/>
        </w:rPr>
        <w:annotationRef/>
      </w:r>
      <w:r>
        <w:t>A botanical/ecological term I think.</w:t>
      </w:r>
    </w:p>
  </w:comment>
  <w:comment w:id="270" w:author="dugalh" w:date="2017-04-14T13:14:00Z" w:initials="dh">
    <w:p w14:paraId="774D2B27" w14:textId="57A1DBFD" w:rsidR="00D636A1" w:rsidRDefault="00D636A1">
      <w:pPr>
        <w:pStyle w:val="CommentText"/>
      </w:pPr>
      <w:r>
        <w:rPr>
          <w:rStyle w:val="CommentReference"/>
        </w:rPr>
        <w:annotationRef/>
      </w:r>
      <w:r>
        <w:t>Rather leave out – might raise questions</w:t>
      </w:r>
    </w:p>
  </w:comment>
  <w:comment w:id="272" w:author="Adriaan Van Niekerk" w:date="2017-03-03T14:23:00Z" w:initials="VNAP&lt;">
    <w:p w14:paraId="6A1CB90C" w14:textId="6039855F" w:rsidR="00D636A1" w:rsidRDefault="00D636A1">
      <w:pPr>
        <w:pStyle w:val="CommentText"/>
      </w:pPr>
      <w:r>
        <w:rPr>
          <w:rStyle w:val="CommentReference"/>
        </w:rPr>
        <w:annotationRef/>
      </w:r>
      <w:r>
        <w:t xml:space="preserve">Not sure why this is important. </w:t>
      </w:r>
    </w:p>
  </w:comment>
  <w:comment w:id="273" w:author="dugalh" w:date="2017-04-13T23:00:00Z" w:initials="dh">
    <w:p w14:paraId="2CC682CF" w14:textId="098CE925" w:rsidR="00D636A1" w:rsidRDefault="00D636A1">
      <w:pPr>
        <w:pStyle w:val="CommentText"/>
      </w:pPr>
      <w:r>
        <w:rPr>
          <w:rStyle w:val="CommentReference"/>
        </w:rPr>
        <w:annotationRef/>
      </w:r>
      <w:r>
        <w:t xml:space="preserve">As it is necessary to have two “ground truth” data sets (one to train the classifier to detect </w:t>
      </w:r>
      <w:proofErr w:type="spellStart"/>
      <w:r>
        <w:t>Spekboom</w:t>
      </w:r>
      <w:proofErr w:type="spellEnd"/>
      <w:r>
        <w:t xml:space="preserve"> per-pixel and another to evaluate the canopy cover estimation performance of the classifier inside an area), I used different labels for each data set to avoid confusion when they are referred to again</w:t>
      </w:r>
    </w:p>
  </w:comment>
  <w:comment w:id="286" w:author="Adriaan Van Niekerk" w:date="2017-03-03T14:24:00Z" w:initials="VNAP&lt;">
    <w:p w14:paraId="19BE8A7F" w14:textId="4EF7F9EC" w:rsidR="00D636A1" w:rsidRDefault="00D636A1">
      <w:pPr>
        <w:pStyle w:val="CommentText"/>
      </w:pPr>
      <w:r>
        <w:rPr>
          <w:rStyle w:val="CommentReference"/>
        </w:rPr>
        <w:annotationRef/>
      </w:r>
      <w:r>
        <w:t xml:space="preserve">Again, I would like a cartographer to redo this map. </w:t>
      </w:r>
    </w:p>
  </w:comment>
  <w:comment w:id="287" w:author="dugalh" w:date="2017-06-16T20:27:00Z" w:initials="dh">
    <w:p w14:paraId="7DD8E7BC" w14:textId="60C017E2" w:rsidR="00482CAF" w:rsidRDefault="00482CAF">
      <w:pPr>
        <w:pStyle w:val="CommentText"/>
      </w:pPr>
      <w:r>
        <w:rPr>
          <w:rStyle w:val="CommentReference"/>
        </w:rPr>
        <w:annotationRef/>
      </w:r>
      <w:r>
        <w:t>OK, if you could give me some feedback on how I can improve my maps, that would be useful.</w:t>
      </w:r>
    </w:p>
  </w:comment>
  <w:comment w:id="289" w:author="Adriaan Van Niekerk" w:date="2017-03-03T14:24:00Z" w:initials="VNAP&lt;">
    <w:p w14:paraId="1A3BAC5A" w14:textId="5C82E5A2" w:rsidR="00D636A1" w:rsidRDefault="00D636A1">
      <w:pPr>
        <w:pStyle w:val="CommentText"/>
      </w:pPr>
      <w:r>
        <w:rPr>
          <w:rStyle w:val="CommentReference"/>
        </w:rPr>
        <w:annotationRef/>
      </w:r>
      <w:r>
        <w:t xml:space="preserve">In situ data is possibly a better term to use here. </w:t>
      </w:r>
    </w:p>
  </w:comment>
  <w:comment w:id="293" w:author="Adriaan Van Niekerk" w:date="2016-11-17T08:01:00Z" w:initials="avn">
    <w:p w14:paraId="687C9EC6" w14:textId="5C78B741" w:rsidR="00D636A1" w:rsidRDefault="00D636A1">
      <w:pPr>
        <w:pStyle w:val="CommentText"/>
      </w:pPr>
      <w:r>
        <w:rPr>
          <w:rStyle w:val="CommentReference"/>
        </w:rPr>
        <w:annotationRef/>
      </w:r>
      <w:r>
        <w:t>None?</w:t>
      </w:r>
    </w:p>
  </w:comment>
  <w:comment w:id="294" w:author="dugalh" w:date="2017-04-13T23:21:00Z" w:initials="dh">
    <w:p w14:paraId="026B320A" w14:textId="1696E40F" w:rsidR="00D636A1" w:rsidRDefault="00D636A1">
      <w:pPr>
        <w:pStyle w:val="CommentText"/>
      </w:pPr>
      <w:r>
        <w:rPr>
          <w:rStyle w:val="CommentReference"/>
        </w:rPr>
        <w:annotationRef/>
      </w:r>
      <w:r>
        <w:t>I use Thompson 2009 labels (referred above) which is actually “intact” and not pristine</w:t>
      </w:r>
    </w:p>
  </w:comment>
  <w:comment w:id="322" w:author="Adriaan Van Niekerk" w:date="2017-03-03T14:25:00Z" w:initials="VNAP&lt;">
    <w:p w14:paraId="24B05151" w14:textId="1DF6B651" w:rsidR="00D636A1" w:rsidRDefault="00D636A1">
      <w:pPr>
        <w:pStyle w:val="CommentText"/>
      </w:pPr>
      <w:r>
        <w:rPr>
          <w:rStyle w:val="CommentReference"/>
        </w:rPr>
        <w:annotationRef/>
      </w:r>
      <w:r>
        <w:t xml:space="preserve">Rather use abbreviations for lengths (e.g. m instead of meters) so that it is applicable for both American and British readers. </w:t>
      </w:r>
    </w:p>
  </w:comment>
  <w:comment w:id="329" w:author="Adriaan Van Niekerk" w:date="2017-03-04T09:59:00Z" w:initials="avn">
    <w:p w14:paraId="7765C520" w14:textId="1913AF56" w:rsidR="00D636A1" w:rsidRDefault="00D636A1">
      <w:pPr>
        <w:pStyle w:val="CommentText"/>
      </w:pPr>
      <w:r>
        <w:rPr>
          <w:rStyle w:val="CommentReference"/>
        </w:rPr>
        <w:annotationRef/>
      </w:r>
      <w:r>
        <w:t xml:space="preserve">Position table after first reference. </w:t>
      </w:r>
    </w:p>
  </w:comment>
  <w:comment w:id="342" w:author="dugalh" w:date="2017-06-16T20:30:00Z" w:initials="dh">
    <w:p w14:paraId="41172C3B" w14:textId="0C54F7D1" w:rsidR="002104D0" w:rsidRDefault="002104D0">
      <w:pPr>
        <w:pStyle w:val="CommentText"/>
      </w:pPr>
      <w:r>
        <w:rPr>
          <w:rStyle w:val="CommentReference"/>
        </w:rPr>
        <w:annotationRef/>
      </w:r>
      <w:r>
        <w:t>Exclude – too much detail?</w:t>
      </w:r>
    </w:p>
  </w:comment>
  <w:comment w:id="347" w:author="Adriaan Van Niekerk" w:date="2017-03-04T09:59:00Z" w:initials="avn">
    <w:p w14:paraId="1413B5A9" w14:textId="77777777" w:rsidR="00D636A1" w:rsidRDefault="00D636A1" w:rsidP="00F8201B">
      <w:pPr>
        <w:pStyle w:val="CommentText"/>
      </w:pPr>
      <w:r>
        <w:rPr>
          <w:rStyle w:val="CommentReference"/>
        </w:rPr>
        <w:annotationRef/>
      </w:r>
      <w:r>
        <w:t xml:space="preserve">Position table after first reference. </w:t>
      </w:r>
    </w:p>
  </w:comment>
  <w:comment w:id="356" w:author="dugalh" w:date="2017-04-16T14:47:00Z" w:initials="dh">
    <w:p w14:paraId="4F1AA6BF" w14:textId="43E18A61" w:rsidR="00D636A1" w:rsidRDefault="00D636A1">
      <w:pPr>
        <w:pStyle w:val="CommentText"/>
      </w:pPr>
      <w:r>
        <w:rPr>
          <w:rStyle w:val="CommentReference"/>
        </w:rPr>
        <w:annotationRef/>
      </w:r>
      <w:r>
        <w:t>Necessary?</w:t>
      </w:r>
    </w:p>
  </w:comment>
  <w:comment w:id="368" w:author="dugalh" w:date="2017-04-14T13:40:00Z" w:initials="dh">
    <w:p w14:paraId="7C2B18A9" w14:textId="108DE29D" w:rsidR="00D636A1" w:rsidRDefault="00D636A1">
      <w:pPr>
        <w:pStyle w:val="CommentText"/>
      </w:pPr>
      <w:r>
        <w:rPr>
          <w:rStyle w:val="CommentReference"/>
        </w:rPr>
        <w:annotationRef/>
      </w:r>
      <w:r>
        <w:t xml:space="preserve">It is not so much “training” data as per-pixel data as it is </w:t>
      </w:r>
      <w:proofErr w:type="spellStart"/>
      <w:r>
        <w:t>usef</w:t>
      </w:r>
      <w:proofErr w:type="spellEnd"/>
      <w:r>
        <w:t xml:space="preserve"> for both training and validation.</w:t>
      </w:r>
    </w:p>
  </w:comment>
  <w:comment w:id="370" w:author="Adriaan Van Niekerk" w:date="2016-11-17T08:04:00Z" w:initials="avn">
    <w:p w14:paraId="0F460D7E" w14:textId="11A523A1" w:rsidR="00D636A1" w:rsidRDefault="00D636A1">
      <w:pPr>
        <w:pStyle w:val="CommentText"/>
      </w:pPr>
      <w:r>
        <w:rPr>
          <w:rStyle w:val="CommentReference"/>
        </w:rPr>
        <w:annotationRef/>
      </w:r>
      <w:r>
        <w:t>?</w:t>
      </w:r>
    </w:p>
  </w:comment>
  <w:comment w:id="371" w:author="dugalh" w:date="2017-04-16T14:38:00Z" w:initials="dh">
    <w:p w14:paraId="5AC34FAB" w14:textId="52F75EFF" w:rsidR="00D636A1" w:rsidRDefault="00D636A1">
      <w:pPr>
        <w:pStyle w:val="CommentText"/>
      </w:pPr>
      <w:r>
        <w:rPr>
          <w:rStyle w:val="CommentReference"/>
        </w:rPr>
        <w:annotationRef/>
      </w:r>
      <w:r>
        <w:t>To allow better visual interpretation I had RGB and CIR images placed next to each other</w:t>
      </w:r>
    </w:p>
  </w:comment>
  <w:comment w:id="374" w:author="Adriaan Van Niekerk" w:date="2016-11-17T08:05:00Z" w:initials="avn">
    <w:p w14:paraId="0754907A" w14:textId="66F49142" w:rsidR="00D636A1" w:rsidRDefault="00D636A1">
      <w:pPr>
        <w:pStyle w:val="CommentText"/>
      </w:pPr>
      <w:r>
        <w:rPr>
          <w:rStyle w:val="CommentReference"/>
        </w:rPr>
        <w:annotationRef/>
      </w:r>
      <w:r>
        <w:t>Samples?</w:t>
      </w:r>
    </w:p>
  </w:comment>
  <w:comment w:id="377" w:author="dugalh" w:date="2017-06-16T20:33:00Z" w:initials="dh">
    <w:p w14:paraId="0562DE4A" w14:textId="0ECA45F5" w:rsidR="002104D0" w:rsidRDefault="002104D0">
      <w:pPr>
        <w:pStyle w:val="CommentText"/>
      </w:pPr>
      <w:r>
        <w:rPr>
          <w:rStyle w:val="CommentReference"/>
        </w:rPr>
        <w:annotationRef/>
      </w:r>
      <w:r w:rsidR="00804C5F">
        <w:t>They are thing</w:t>
      </w:r>
      <w:r>
        <w:t xml:space="preserve">s like trees and clumps of </w:t>
      </w:r>
      <w:proofErr w:type="spellStart"/>
      <w:r>
        <w:t>Spekboom</w:t>
      </w:r>
      <w:proofErr w:type="spellEnd"/>
      <w:r>
        <w:t xml:space="preserve">.  </w:t>
      </w:r>
      <w:proofErr w:type="gramStart"/>
      <w:r>
        <w:t>‘</w:t>
      </w:r>
      <w:r w:rsidR="00804C5F">
        <w:t>Areas’?</w:t>
      </w:r>
      <w:r>
        <w:t>.</w:t>
      </w:r>
      <w:proofErr w:type="gramEnd"/>
    </w:p>
  </w:comment>
  <w:comment w:id="375" w:author="Adriaan Van Niekerk" w:date="2017-03-04T10:06:00Z" w:initials="avn">
    <w:p w14:paraId="379A5D6B" w14:textId="42E9771E" w:rsidR="00D636A1" w:rsidRDefault="00D636A1">
      <w:pPr>
        <w:pStyle w:val="CommentText"/>
      </w:pPr>
      <w:r>
        <w:rPr>
          <w:rStyle w:val="CommentReference"/>
        </w:rPr>
        <w:annotationRef/>
      </w:r>
      <w:r>
        <w:t xml:space="preserve">How were the objects created? </w:t>
      </w:r>
    </w:p>
  </w:comment>
  <w:comment w:id="376" w:author="dugalh" w:date="2017-04-16T14:34:00Z" w:initials="dh">
    <w:p w14:paraId="7616FEBB" w14:textId="14503A5C" w:rsidR="00D636A1" w:rsidRDefault="00D636A1">
      <w:pPr>
        <w:pStyle w:val="CommentText"/>
      </w:pPr>
      <w:r>
        <w:rPr>
          <w:rStyle w:val="CommentReference"/>
        </w:rPr>
        <w:annotationRef/>
      </w:r>
      <w:r>
        <w:t>? “</w:t>
      </w:r>
      <w:proofErr w:type="gramStart"/>
      <w:r>
        <w:t>by</w:t>
      </w:r>
      <w:proofErr w:type="gramEnd"/>
      <w:r>
        <w:t xml:space="preserve"> visual discrimination and hand labelling of images”…</w:t>
      </w:r>
    </w:p>
  </w:comment>
  <w:comment w:id="365" w:author="Adriaan Van Niekerk" w:date="2017-03-04T10:05:00Z" w:initials="avn">
    <w:p w14:paraId="49357870" w14:textId="6A0879B7" w:rsidR="00D636A1" w:rsidRDefault="00D636A1">
      <w:pPr>
        <w:pStyle w:val="CommentText"/>
      </w:pPr>
      <w:r>
        <w:rPr>
          <w:rStyle w:val="CommentReference"/>
        </w:rPr>
        <w:annotationRef/>
      </w:r>
      <w:r>
        <w:t xml:space="preserve">This is confusing. In situ data was collected, but then visual interpretation was used to obtain training data? </w:t>
      </w:r>
    </w:p>
  </w:comment>
  <w:comment w:id="392" w:author="Adriaan Van Niekerk" w:date="2017-03-04T10:07:00Z" w:initials="avn">
    <w:p w14:paraId="3E6D8DD2" w14:textId="7AFAA56B" w:rsidR="00D636A1" w:rsidRDefault="00D636A1">
      <w:pPr>
        <w:pStyle w:val="CommentText"/>
      </w:pPr>
      <w:r>
        <w:rPr>
          <w:rStyle w:val="CommentReference"/>
        </w:rPr>
        <w:annotationRef/>
      </w:r>
      <w:r>
        <w:t xml:space="preserve">Refrain from using this term. This paragraph seems to be about training data selection? Ground truth relates to accuracy assessment. </w:t>
      </w:r>
    </w:p>
  </w:comment>
  <w:comment w:id="393" w:author="dugalh" w:date="2017-04-14T13:21:00Z" w:initials="dh">
    <w:p w14:paraId="17D671CC" w14:textId="0A9C3B14" w:rsidR="00D636A1" w:rsidRDefault="00D636A1">
      <w:pPr>
        <w:pStyle w:val="CommentText"/>
      </w:pPr>
      <w:r>
        <w:rPr>
          <w:rStyle w:val="CommentReference"/>
        </w:rPr>
        <w:annotationRef/>
      </w:r>
      <w:r>
        <w:t xml:space="preserve">In </w:t>
      </w:r>
      <w:r w:rsidR="002104D0">
        <w:t xml:space="preserve">my </w:t>
      </w:r>
      <w:r>
        <w:t>pattern recognition</w:t>
      </w:r>
      <w:r w:rsidR="002104D0">
        <w:t xml:space="preserve"> experience</w:t>
      </w:r>
      <w:r>
        <w:t xml:space="preserve">, “ground truth” refers to data of which the class labels </w:t>
      </w:r>
      <w:proofErr w:type="spellStart"/>
      <w:proofErr w:type="gramStart"/>
      <w:r>
        <w:t>etc</w:t>
      </w:r>
      <w:proofErr w:type="spellEnd"/>
      <w:r>
        <w:t xml:space="preserve">  are</w:t>
      </w:r>
      <w:proofErr w:type="gramEnd"/>
      <w:r>
        <w:t xml:space="preserve"> known (how they are known </w:t>
      </w:r>
      <w:proofErr w:type="spellStart"/>
      <w:r>
        <w:t>eg</w:t>
      </w:r>
      <w:proofErr w:type="spellEnd"/>
      <w:r>
        <w:t xml:space="preserve"> via field visit or image visual inspection is irrelevant).  The same ground </w:t>
      </w:r>
      <w:proofErr w:type="spellStart"/>
      <w:r>
        <w:t>truthed</w:t>
      </w:r>
      <w:proofErr w:type="spellEnd"/>
      <w:r>
        <w:t xml:space="preserve"> data can, and generally is, used for both training and validation, usually in some sort of cross validation or bootstrapped way.  </w:t>
      </w:r>
    </w:p>
    <w:p w14:paraId="3E71EFD4" w14:textId="77777777" w:rsidR="00D636A1" w:rsidRDefault="00D636A1">
      <w:pPr>
        <w:pStyle w:val="CommentText"/>
      </w:pPr>
    </w:p>
    <w:p w14:paraId="643EC35A" w14:textId="092F8E86" w:rsidR="00D636A1" w:rsidRDefault="00D636A1">
      <w:pPr>
        <w:pStyle w:val="CommentText"/>
      </w:pPr>
      <w:r>
        <w:t>The above to explain my original use of the term “ground truth” which I have now removed</w:t>
      </w:r>
    </w:p>
  </w:comment>
  <w:comment w:id="394" w:author="Adriaan Van Niekerk" w:date="2017-03-04T10:08:00Z" w:initials="avn">
    <w:p w14:paraId="7CA902FD" w14:textId="0BA20394" w:rsidR="00D636A1" w:rsidRDefault="00D636A1">
      <w:pPr>
        <w:pStyle w:val="CommentText"/>
      </w:pPr>
      <w:r>
        <w:rPr>
          <w:rStyle w:val="CommentReference"/>
        </w:rPr>
        <w:annotationRef/>
      </w:r>
      <w:r>
        <w:t xml:space="preserve">Remove! This creates the impression that the data was inaccurate from the start. </w:t>
      </w:r>
    </w:p>
  </w:comment>
  <w:comment w:id="400" w:author="dugalh" w:date="2017-04-14T13:33:00Z" w:initials="dh">
    <w:p w14:paraId="0FEF31B2" w14:textId="61087046" w:rsidR="00D636A1" w:rsidRDefault="00D636A1">
      <w:pPr>
        <w:pStyle w:val="CommentText"/>
      </w:pPr>
      <w:r>
        <w:rPr>
          <w:rStyle w:val="CommentReference"/>
        </w:rPr>
        <w:annotationRef/>
      </w:r>
      <w:r>
        <w:t>It could be argued that this makes this a 4 image study not a ~2000 image study.  Am inclined to omit…</w:t>
      </w:r>
    </w:p>
  </w:comment>
  <w:comment w:id="417" w:author="Adriaan Van Niekerk" w:date="2017-03-04T12:01:00Z" w:initials="avn">
    <w:p w14:paraId="469172DB" w14:textId="77777777" w:rsidR="00D636A1" w:rsidRDefault="00D636A1" w:rsidP="008C5A14">
      <w:pPr>
        <w:pStyle w:val="CommentText"/>
      </w:pPr>
      <w:r>
        <w:rPr>
          <w:rStyle w:val="CommentReference"/>
        </w:rPr>
        <w:annotationRef/>
      </w:r>
      <w:r>
        <w:t>Relevance here? This section is about accuracy assessment. Rather explain this in section 2.2.</w:t>
      </w:r>
    </w:p>
  </w:comment>
  <w:comment w:id="418" w:author="dugalh" w:date="2017-04-16T17:25:00Z" w:initials="dh">
    <w:p w14:paraId="254C11CC" w14:textId="00EA6FCC" w:rsidR="00D636A1" w:rsidRDefault="00D636A1">
      <w:pPr>
        <w:pStyle w:val="CommentText"/>
      </w:pPr>
      <w:r>
        <w:rPr>
          <w:rStyle w:val="CommentReference"/>
        </w:rPr>
        <w:annotationRef/>
      </w:r>
      <w:r w:rsidR="00804C5F">
        <w:t xml:space="preserve">To do: </w:t>
      </w:r>
      <w:r>
        <w:t>Hack this figure to change “Ground Truth” to “Class Label”</w:t>
      </w:r>
    </w:p>
  </w:comment>
  <w:comment w:id="422" w:author="Adriaan Van Niekerk" w:date="2017-03-04T10:11:00Z" w:initials="avn">
    <w:p w14:paraId="616FF132" w14:textId="6451C7FF" w:rsidR="00D636A1" w:rsidRDefault="00D636A1">
      <w:pPr>
        <w:pStyle w:val="CommentText"/>
      </w:pPr>
      <w:r>
        <w:rPr>
          <w:rStyle w:val="CommentReference"/>
        </w:rPr>
        <w:annotationRef/>
      </w:r>
      <w:r>
        <w:t>Examples?</w:t>
      </w:r>
    </w:p>
  </w:comment>
  <w:comment w:id="446" w:author="Adriaan Van Niekerk" w:date="2017-03-04T10:20:00Z" w:initials="avn">
    <w:p w14:paraId="49C0C54F" w14:textId="6C47C09F" w:rsidR="00D636A1" w:rsidRDefault="00D636A1">
      <w:pPr>
        <w:pStyle w:val="CommentText"/>
      </w:pPr>
      <w:r>
        <w:rPr>
          <w:rStyle w:val="CommentReference"/>
        </w:rPr>
        <w:annotationRef/>
      </w:r>
      <w:r>
        <w:t>Relevance?</w:t>
      </w:r>
    </w:p>
  </w:comment>
  <w:comment w:id="451" w:author="Adriaan Van Niekerk" w:date="2016-11-17T08:09:00Z" w:initials="avn">
    <w:p w14:paraId="3F954A3B" w14:textId="7870E57C" w:rsidR="00D636A1" w:rsidRDefault="00D636A1">
      <w:pPr>
        <w:pStyle w:val="CommentText"/>
      </w:pPr>
      <w:r>
        <w:rPr>
          <w:rStyle w:val="CommentReference"/>
        </w:rPr>
        <w:annotationRef/>
      </w:r>
      <w:r>
        <w:t xml:space="preserve">This must be explained much earlier. </w:t>
      </w:r>
    </w:p>
  </w:comment>
  <w:comment w:id="457" w:author="Adriaan Van Niekerk" w:date="2017-03-04T10:45:00Z" w:initials="avn">
    <w:p w14:paraId="3EAF2C10" w14:textId="7E005E60" w:rsidR="00D636A1" w:rsidRDefault="00D636A1">
      <w:pPr>
        <w:pStyle w:val="CommentText"/>
      </w:pPr>
      <w:r>
        <w:rPr>
          <w:rStyle w:val="CommentReference"/>
        </w:rPr>
        <w:annotationRef/>
      </w:r>
      <w:r>
        <w:t>Why not simply increase the size of the window?</w:t>
      </w:r>
    </w:p>
  </w:comment>
  <w:comment w:id="458" w:author="dugalh" w:date="2017-04-14T15:51:00Z" w:initials="dh">
    <w:p w14:paraId="081979AF" w14:textId="71348486" w:rsidR="00D636A1" w:rsidRDefault="00D636A1">
      <w:pPr>
        <w:pStyle w:val="CommentText"/>
      </w:pPr>
      <w:r>
        <w:rPr>
          <w:rStyle w:val="CommentReference"/>
        </w:rPr>
        <w:annotationRef/>
      </w:r>
      <w:r>
        <w:t xml:space="preserve">You would then be describing the overall texture of an arbitrary combination of plants which would not help discriminate </w:t>
      </w:r>
      <w:proofErr w:type="spellStart"/>
      <w:r>
        <w:t>spekboom</w:t>
      </w:r>
      <w:proofErr w:type="spellEnd"/>
      <w:r>
        <w:t xml:space="preserve"> from everything else.  </w:t>
      </w:r>
      <w:proofErr w:type="spellStart"/>
      <w:r>
        <w:t>Spekboom</w:t>
      </w:r>
      <w:proofErr w:type="spellEnd"/>
      <w:r>
        <w:t xml:space="preserve"> occurs in small clumps and so needs a small sliding window or OBIA approach.</w:t>
      </w:r>
    </w:p>
  </w:comment>
  <w:comment w:id="454" w:author="Adriaan Van Niekerk" w:date="2016-11-17T08:13:00Z" w:initials="avn">
    <w:p w14:paraId="2ABADB10" w14:textId="3779471E" w:rsidR="00D636A1" w:rsidRDefault="00D636A1">
      <w:pPr>
        <w:pStyle w:val="CommentText"/>
      </w:pPr>
      <w:r>
        <w:rPr>
          <w:rStyle w:val="CommentReference"/>
        </w:rPr>
        <w:annotationRef/>
      </w:r>
      <w:r>
        <w:t>Later</w:t>
      </w:r>
    </w:p>
  </w:comment>
  <w:comment w:id="455" w:author="Adriaan Van Niekerk" w:date="2017-03-04T10:46:00Z" w:initials="avn">
    <w:p w14:paraId="6F318C4C" w14:textId="2352750F" w:rsidR="00D636A1" w:rsidRDefault="00D636A1">
      <w:pPr>
        <w:pStyle w:val="CommentText"/>
      </w:pPr>
      <w:r>
        <w:rPr>
          <w:rStyle w:val="CommentReference"/>
        </w:rPr>
        <w:annotationRef/>
      </w:r>
      <w:r>
        <w:t xml:space="preserve">I think this can be left out. It creates many questions. </w:t>
      </w:r>
    </w:p>
  </w:comment>
  <w:comment w:id="459" w:author="dugalh" w:date="2017-04-14T16:44:00Z" w:initials="dh">
    <w:p w14:paraId="66DFD936" w14:textId="7F2854A5" w:rsidR="00D636A1" w:rsidRDefault="00D636A1">
      <w:pPr>
        <w:pStyle w:val="CommentText"/>
      </w:pPr>
      <w:r>
        <w:rPr>
          <w:rStyle w:val="CommentReference"/>
        </w:rPr>
        <w:annotationRef/>
      </w:r>
      <w:r>
        <w:t>OK?</w:t>
      </w:r>
    </w:p>
  </w:comment>
  <w:comment w:id="471" w:author="Adriaan Van Niekerk" w:date="2016-11-17T08:46:00Z" w:initials="avn">
    <w:p w14:paraId="449000A2" w14:textId="77777777" w:rsidR="00D636A1" w:rsidRDefault="00D636A1" w:rsidP="00684B18">
      <w:pPr>
        <w:pStyle w:val="CommentText"/>
      </w:pPr>
      <w:r>
        <w:rPr>
          <w:rStyle w:val="CommentReference"/>
        </w:rPr>
        <w:annotationRef/>
      </w:r>
      <w:r>
        <w:t>Which?</w:t>
      </w:r>
    </w:p>
  </w:comment>
  <w:comment w:id="472" w:author="Adriaan Van Niekerk" w:date="2017-03-04T12:09:00Z" w:initials="avn">
    <w:p w14:paraId="637515E6" w14:textId="77777777" w:rsidR="00D636A1" w:rsidRDefault="00D636A1" w:rsidP="00684B18">
      <w:pPr>
        <w:pStyle w:val="CommentText"/>
      </w:pPr>
      <w:r>
        <w:rPr>
          <w:rStyle w:val="CommentReference"/>
        </w:rPr>
        <w:annotationRef/>
      </w:r>
      <w:r>
        <w:t xml:space="preserve">This is the important bit. </w:t>
      </w:r>
    </w:p>
  </w:comment>
  <w:comment w:id="468" w:author="Adriaan Van Niekerk" w:date="2017-03-04T12:08:00Z" w:initials="avn">
    <w:p w14:paraId="1DD60A99" w14:textId="77777777" w:rsidR="00D636A1" w:rsidRDefault="00D636A1" w:rsidP="00684B18">
      <w:pPr>
        <w:pStyle w:val="CommentText"/>
      </w:pPr>
      <w:r>
        <w:rPr>
          <w:rStyle w:val="CommentReference"/>
        </w:rPr>
        <w:annotationRef/>
      </w:r>
      <w:r>
        <w:t xml:space="preserve">I think this should rather be included in Section 2.5. And one sentence is sufficient. </w:t>
      </w:r>
    </w:p>
  </w:comment>
  <w:comment w:id="479" w:author="dugalh" w:date="2017-04-14T16:01:00Z" w:initials="dh">
    <w:p w14:paraId="26727377" w14:textId="2FC4D7B7" w:rsidR="00D636A1" w:rsidRDefault="00D636A1">
      <w:pPr>
        <w:pStyle w:val="CommentText"/>
      </w:pPr>
      <w:r>
        <w:rPr>
          <w:rStyle w:val="CommentReference"/>
        </w:rPr>
        <w:annotationRef/>
      </w:r>
      <w:proofErr w:type="gramStart"/>
      <w:r>
        <w:t>your</w:t>
      </w:r>
      <w:proofErr w:type="gramEnd"/>
      <w:r>
        <w:t xml:space="preserve"> changes create the impression that the only colour space used was a normalised one which was not the case</w:t>
      </w:r>
    </w:p>
  </w:comment>
  <w:comment w:id="493" w:author="Adriaan Van Niekerk" w:date="2017-03-04T11:44:00Z" w:initials="avn">
    <w:p w14:paraId="7D62BA81" w14:textId="6DCD7453" w:rsidR="00D636A1" w:rsidRDefault="00D636A1">
      <w:pPr>
        <w:pStyle w:val="CommentText"/>
      </w:pPr>
      <w:r>
        <w:rPr>
          <w:rStyle w:val="CommentReference"/>
        </w:rPr>
        <w:annotationRef/>
      </w:r>
      <w:r>
        <w:t>Such as?</w:t>
      </w:r>
    </w:p>
  </w:comment>
  <w:comment w:id="496" w:author="Adriaan Van Niekerk" w:date="2017-03-04T11:44:00Z" w:initials="avn">
    <w:p w14:paraId="7DF482F8" w14:textId="258A3D8D" w:rsidR="00D636A1" w:rsidRDefault="00D636A1">
      <w:pPr>
        <w:pStyle w:val="CommentText"/>
      </w:pPr>
      <w:r>
        <w:rPr>
          <w:rStyle w:val="CommentReference"/>
        </w:rPr>
        <w:annotationRef/>
      </w:r>
      <w:r>
        <w:t>Such as? Very vague.</w:t>
      </w:r>
    </w:p>
  </w:comment>
  <w:comment w:id="509" w:author="dugalh" w:date="2017-04-14T16:10:00Z" w:initials="dh">
    <w:p w14:paraId="4D5C2D53" w14:textId="705A1095" w:rsidR="00D636A1" w:rsidRDefault="00D636A1">
      <w:pPr>
        <w:pStyle w:val="CommentText"/>
      </w:pPr>
      <w:r>
        <w:rPr>
          <w:rStyle w:val="CommentReference"/>
        </w:rPr>
        <w:annotationRef/>
      </w:r>
      <w:r>
        <w:t>The problems of relevancy and redundancy must be considered together</w:t>
      </w:r>
    </w:p>
  </w:comment>
  <w:comment w:id="503" w:author="Adriaan Van Niekerk" w:date="2016-11-17T08:56:00Z" w:initials="avn">
    <w:p w14:paraId="1672FD73" w14:textId="68EE1123" w:rsidR="00D636A1" w:rsidRDefault="00D636A1">
      <w:pPr>
        <w:pStyle w:val="CommentText"/>
      </w:pPr>
      <w:r>
        <w:rPr>
          <w:rStyle w:val="CommentReference"/>
        </w:rPr>
        <w:annotationRef/>
      </w:r>
      <w:r>
        <w:t>Was this done in a small area?</w:t>
      </w:r>
    </w:p>
  </w:comment>
  <w:comment w:id="504" w:author="dugalh" w:date="2017-04-14T16:18:00Z" w:initials="dh">
    <w:p w14:paraId="39CBD14B" w14:textId="65F05607" w:rsidR="00D636A1" w:rsidRDefault="00D636A1">
      <w:pPr>
        <w:pStyle w:val="CommentText"/>
      </w:pPr>
      <w:r>
        <w:rPr>
          <w:rStyle w:val="CommentReference"/>
        </w:rPr>
        <w:annotationRef/>
      </w:r>
      <w:r>
        <w:t>It was done on the same areas used to train the classifier.</w:t>
      </w:r>
    </w:p>
  </w:comment>
  <w:comment w:id="520" w:author="Adriaan Van Niekerk" w:date="2017-03-04T11:47:00Z" w:initials="avn">
    <w:p w14:paraId="0B69DE22" w14:textId="39126F54" w:rsidR="00D636A1" w:rsidRDefault="00D636A1">
      <w:pPr>
        <w:pStyle w:val="CommentText"/>
      </w:pPr>
      <w:r>
        <w:rPr>
          <w:rStyle w:val="CommentReference"/>
        </w:rPr>
        <w:annotationRef/>
      </w:r>
      <w:r>
        <w:t xml:space="preserve">Not yet explained that this must be created. </w:t>
      </w:r>
    </w:p>
  </w:comment>
  <w:comment w:id="521" w:author="Adriaan Van Niekerk" w:date="2017-03-04T11:49:00Z" w:initials="avn">
    <w:p w14:paraId="1C1545DC" w14:textId="3AA63C8D" w:rsidR="00D636A1" w:rsidRDefault="00D636A1">
      <w:pPr>
        <w:pStyle w:val="CommentText"/>
      </w:pPr>
      <w:r>
        <w:rPr>
          <w:rStyle w:val="CommentReference"/>
        </w:rPr>
        <w:annotationRef/>
      </w:r>
      <w:r>
        <w:t xml:space="preserve">Is this not going to be a paper? If so, a reference to the other paper is needed here. </w:t>
      </w:r>
    </w:p>
  </w:comment>
  <w:comment w:id="522" w:author="dugalh" w:date="2017-04-14T16:13:00Z" w:initials="dh">
    <w:p w14:paraId="58993D24" w14:textId="2984E3C3" w:rsidR="00D636A1" w:rsidRDefault="00D636A1">
      <w:pPr>
        <w:pStyle w:val="CommentText"/>
      </w:pPr>
      <w:r>
        <w:rPr>
          <w:rStyle w:val="CommentReference"/>
        </w:rPr>
        <w:annotationRef/>
      </w:r>
      <w:r>
        <w:t>Yes – when it is published</w:t>
      </w:r>
    </w:p>
  </w:comment>
  <w:comment w:id="528" w:author="dugalh" w:date="2016-11-02T12:46:00Z" w:initials="d">
    <w:p w14:paraId="671ED70E" w14:textId="6B34293B" w:rsidR="00D636A1" w:rsidRDefault="00D636A1">
      <w:pPr>
        <w:pStyle w:val="CommentText"/>
      </w:pPr>
      <w:r>
        <w:rPr>
          <w:rStyle w:val="CommentReference"/>
        </w:rPr>
        <w:annotationRef/>
      </w:r>
      <w:r>
        <w:t>This section could be omitted</w:t>
      </w:r>
    </w:p>
  </w:comment>
  <w:comment w:id="529" w:author="Adriaan Van Niekerk" w:date="2017-03-05T20:45:00Z" w:initials="avn">
    <w:p w14:paraId="73D7A07A" w14:textId="1D7DEFDD" w:rsidR="00D636A1" w:rsidRDefault="00D636A1">
      <w:pPr>
        <w:pStyle w:val="CommentText"/>
      </w:pPr>
      <w:r>
        <w:rPr>
          <w:rStyle w:val="CommentReference"/>
        </w:rPr>
        <w:annotationRef/>
      </w:r>
      <w:r>
        <w:t xml:space="preserve">Leave it for the first submission. The reviewers will likely suggest that it be removed. So we do it then. </w:t>
      </w:r>
    </w:p>
  </w:comment>
  <w:comment w:id="532" w:author="dugalh" w:date="2016-11-09T13:11:00Z" w:initials="d">
    <w:p w14:paraId="3D84DDE2" w14:textId="7AE24447" w:rsidR="00D636A1" w:rsidRDefault="00D636A1">
      <w:pPr>
        <w:pStyle w:val="CommentText"/>
      </w:pPr>
      <w:r>
        <w:rPr>
          <w:rStyle w:val="CommentReference"/>
        </w:rPr>
        <w:annotationRef/>
      </w:r>
      <w:r>
        <w:t xml:space="preserve">Add classification time per image and compare to </w:t>
      </w:r>
      <w:proofErr w:type="spellStart"/>
      <w:r>
        <w:t>Basu</w:t>
      </w:r>
      <w:proofErr w:type="spellEnd"/>
      <w:r>
        <w:t>?</w:t>
      </w:r>
    </w:p>
  </w:comment>
  <w:comment w:id="533" w:author="Adriaan Van Niekerk" w:date="2017-03-05T20:44:00Z" w:initials="avn">
    <w:p w14:paraId="041A185A" w14:textId="4E06BEEE" w:rsidR="00D636A1" w:rsidRDefault="00D636A1">
      <w:pPr>
        <w:pStyle w:val="CommentText"/>
      </w:pPr>
      <w:r>
        <w:rPr>
          <w:rStyle w:val="CommentReference"/>
        </w:rPr>
        <w:annotationRef/>
      </w:r>
      <w:r>
        <w:t xml:space="preserve">No, leave out anything related to efficiency for this paper. </w:t>
      </w:r>
    </w:p>
  </w:comment>
  <w:comment w:id="534" w:author="dugalh" w:date="2017-06-16T20:53:00Z" w:initials="dh">
    <w:p w14:paraId="17074C8B" w14:textId="5737867C" w:rsidR="0079333F" w:rsidRDefault="0079333F">
      <w:pPr>
        <w:pStyle w:val="CommentText"/>
      </w:pPr>
      <w:r>
        <w:rPr>
          <w:rStyle w:val="CommentReference"/>
        </w:rPr>
        <w:annotationRef/>
      </w:r>
      <w:r>
        <w:t>To so</w:t>
      </w:r>
    </w:p>
  </w:comment>
  <w:comment w:id="538" w:author="Adriaan Van Niekerk" w:date="2016-11-17T09:01:00Z" w:initials="avn">
    <w:p w14:paraId="60F58706" w14:textId="77777777" w:rsidR="00D636A1" w:rsidRDefault="00D636A1" w:rsidP="00F65796">
      <w:pPr>
        <w:pStyle w:val="CommentText"/>
      </w:pPr>
      <w:r>
        <w:rPr>
          <w:rStyle w:val="CommentReference"/>
        </w:rPr>
        <w:annotationRef/>
      </w:r>
      <w:r>
        <w:t xml:space="preserve">Methods. </w:t>
      </w:r>
    </w:p>
  </w:comment>
  <w:comment w:id="544" w:author="Adriaan Van Niekerk" w:date="2016-11-17T09:05:00Z" w:initials="avn">
    <w:p w14:paraId="7B424137" w14:textId="77777777" w:rsidR="00D636A1" w:rsidRDefault="00D636A1" w:rsidP="007E73AF">
      <w:pPr>
        <w:pStyle w:val="CommentText"/>
      </w:pPr>
      <w:r>
        <w:rPr>
          <w:rStyle w:val="CommentReference"/>
        </w:rPr>
        <w:annotationRef/>
      </w:r>
      <w:r>
        <w:t>Methods</w:t>
      </w:r>
    </w:p>
  </w:comment>
  <w:comment w:id="564" w:author="Adriaan Van Niekerk" w:date="2017-03-04T12:01:00Z" w:initials="avn">
    <w:p w14:paraId="3F310E7F" w14:textId="64EE72FF" w:rsidR="00D636A1" w:rsidRDefault="00D636A1">
      <w:pPr>
        <w:pStyle w:val="CommentText"/>
      </w:pPr>
      <w:r>
        <w:rPr>
          <w:rStyle w:val="CommentReference"/>
        </w:rPr>
        <w:annotationRef/>
      </w:r>
      <w:r>
        <w:t>Relevance here? This section is about accuracy assessment. Rather explain this in section 2.2.</w:t>
      </w:r>
    </w:p>
  </w:comment>
  <w:comment w:id="576" w:author="dugalh" w:date="2016-11-03T18:14:00Z" w:initials="d">
    <w:p w14:paraId="4FBB34C5" w14:textId="6EDB9014" w:rsidR="00D636A1" w:rsidRDefault="00D636A1">
      <w:pPr>
        <w:pStyle w:val="CommentText"/>
      </w:pPr>
      <w:r>
        <w:rPr>
          <w:rStyle w:val="CommentReference"/>
        </w:rPr>
        <w:annotationRef/>
      </w:r>
      <w:r>
        <w:rPr>
          <w:rStyle w:val="CommentReference"/>
        </w:rPr>
        <w:t>Should I include images of the mosaic and or the SPOT 5 validation?  (</w:t>
      </w:r>
      <w:proofErr w:type="gramStart"/>
      <w:r>
        <w:rPr>
          <w:rStyle w:val="CommentReference"/>
        </w:rPr>
        <w:t>the</w:t>
      </w:r>
      <w:proofErr w:type="gramEnd"/>
      <w:r>
        <w:rPr>
          <w:rStyle w:val="CommentReference"/>
        </w:rPr>
        <w:t xml:space="preserve"> paper is v long already…)</w:t>
      </w:r>
    </w:p>
  </w:comment>
  <w:comment w:id="584" w:author="Adriaan Van Niekerk" w:date="2016-11-17T08:46:00Z" w:initials="avn">
    <w:p w14:paraId="3C1AFDEC" w14:textId="4AD32451" w:rsidR="00D636A1" w:rsidRDefault="00D636A1">
      <w:pPr>
        <w:pStyle w:val="CommentText"/>
      </w:pPr>
      <w:r>
        <w:rPr>
          <w:rStyle w:val="CommentReference"/>
        </w:rPr>
        <w:annotationRef/>
      </w:r>
      <w:r>
        <w:t>Which?</w:t>
      </w:r>
    </w:p>
  </w:comment>
  <w:comment w:id="585" w:author="Adriaan Van Niekerk" w:date="2017-03-04T12:09:00Z" w:initials="avn">
    <w:p w14:paraId="20DBB78D" w14:textId="7875F3CD" w:rsidR="00D636A1" w:rsidRDefault="00D636A1">
      <w:pPr>
        <w:pStyle w:val="CommentText"/>
      </w:pPr>
      <w:r>
        <w:rPr>
          <w:rStyle w:val="CommentReference"/>
        </w:rPr>
        <w:annotationRef/>
      </w:r>
      <w:r>
        <w:t xml:space="preserve">This is the important bit. </w:t>
      </w:r>
    </w:p>
  </w:comment>
  <w:comment w:id="581" w:author="Adriaan Van Niekerk" w:date="2017-03-04T12:08:00Z" w:initials="avn">
    <w:p w14:paraId="13A8DD14" w14:textId="0EE92276" w:rsidR="00D636A1" w:rsidRDefault="00D636A1">
      <w:pPr>
        <w:pStyle w:val="CommentText"/>
      </w:pPr>
      <w:r>
        <w:rPr>
          <w:rStyle w:val="CommentReference"/>
        </w:rPr>
        <w:annotationRef/>
      </w:r>
      <w:r>
        <w:t xml:space="preserve">I think this should rather be included in Section 2.5. And one sentence is sufficient. </w:t>
      </w:r>
    </w:p>
  </w:comment>
  <w:comment w:id="582" w:author="dugalh" w:date="2017-04-25T17:59:00Z" w:initials="dh">
    <w:p w14:paraId="2BC6FF91" w14:textId="1F1BE350" w:rsidR="00D636A1" w:rsidRDefault="00D636A1">
      <w:pPr>
        <w:pStyle w:val="CommentText"/>
      </w:pPr>
      <w:r>
        <w:rPr>
          <w:rStyle w:val="CommentReference"/>
        </w:rPr>
        <w:annotationRef/>
      </w:r>
      <w:r>
        <w:t>Done</w:t>
      </w:r>
    </w:p>
  </w:comment>
  <w:comment w:id="607" w:author="Adriaan Van Niekerk" w:date="2017-03-05T11:46:00Z" w:initials="avn">
    <w:p w14:paraId="3D13FE7B" w14:textId="43168814" w:rsidR="00D636A1" w:rsidRDefault="00D636A1">
      <w:pPr>
        <w:pStyle w:val="CommentText"/>
      </w:pPr>
      <w:r>
        <w:rPr>
          <w:rStyle w:val="CommentReference"/>
        </w:rPr>
        <w:annotationRef/>
      </w:r>
    </w:p>
  </w:comment>
  <w:comment w:id="658" w:author="Adriaan Van Niekerk" w:date="2016-11-17T08:50:00Z" w:initials="avn">
    <w:p w14:paraId="152155C9" w14:textId="49D07FCD" w:rsidR="00D636A1" w:rsidRDefault="00D636A1">
      <w:pPr>
        <w:pStyle w:val="CommentText"/>
      </w:pPr>
      <w:r>
        <w:rPr>
          <w:rStyle w:val="CommentReference"/>
        </w:rPr>
        <w:annotationRef/>
      </w:r>
      <w:r>
        <w:t>Must be explained in intro.</w:t>
      </w:r>
    </w:p>
  </w:comment>
  <w:comment w:id="648" w:author="Adriaan Van Niekerk" w:date="2017-03-05T11:51:00Z" w:initials="avn">
    <w:p w14:paraId="04860364" w14:textId="61C858E7" w:rsidR="00D636A1" w:rsidRDefault="00D636A1">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649" w:author="dugalh" w:date="2017-04-25T18:00:00Z" w:initials="dh">
    <w:p w14:paraId="0BEC44FD" w14:textId="077F0943" w:rsidR="00D636A1" w:rsidRDefault="00D636A1">
      <w:pPr>
        <w:pStyle w:val="CommentText"/>
      </w:pPr>
      <w:r>
        <w:rPr>
          <w:rStyle w:val="CommentReference"/>
        </w:rPr>
        <w:annotationRef/>
      </w:r>
      <w:r>
        <w:t>Have moved</w:t>
      </w:r>
    </w:p>
  </w:comment>
  <w:comment w:id="661" w:author="Adriaan Van Niekerk" w:date="2017-03-05T11:54:00Z" w:initials="avn">
    <w:p w14:paraId="5E0773A7" w14:textId="6D081BE4" w:rsidR="00D636A1" w:rsidRDefault="00D636A1">
      <w:pPr>
        <w:pStyle w:val="CommentText"/>
      </w:pPr>
      <w:r>
        <w:rPr>
          <w:rStyle w:val="CommentReference"/>
        </w:rPr>
        <w:annotationRef/>
      </w:r>
      <w:r>
        <w:t>Discussion.</w:t>
      </w:r>
    </w:p>
  </w:comment>
  <w:comment w:id="662" w:author="dugalh" w:date="2017-04-25T17:59:00Z" w:initials="dh">
    <w:p w14:paraId="31F5CFCC" w14:textId="0DE881C4" w:rsidR="00D636A1" w:rsidRDefault="00D636A1">
      <w:pPr>
        <w:pStyle w:val="CommentText"/>
      </w:pPr>
      <w:r>
        <w:rPr>
          <w:rStyle w:val="CommentReference"/>
        </w:rPr>
        <w:annotationRef/>
      </w:r>
      <w:r>
        <w:t>Moved</w:t>
      </w:r>
    </w:p>
  </w:comment>
  <w:comment w:id="665" w:author="Adriaan Van Niekerk" w:date="2017-03-05T11:55:00Z" w:initials="avn">
    <w:p w14:paraId="6B22FB74" w14:textId="755D3EB0" w:rsidR="00D636A1" w:rsidRDefault="00D636A1">
      <w:pPr>
        <w:pStyle w:val="CommentText"/>
      </w:pPr>
      <w:r>
        <w:rPr>
          <w:rStyle w:val="CommentReference"/>
        </w:rPr>
        <w:annotationRef/>
      </w:r>
      <w:r>
        <w:t xml:space="preserve">Your writing tends to be too informal. Rather just say </w:t>
      </w:r>
      <w:proofErr w:type="spellStart"/>
      <w:r>
        <w:t>wat</w:t>
      </w:r>
      <w:proofErr w:type="spellEnd"/>
      <w:r>
        <w:t xml:space="preserve"> is observed in the results section and give interpretations in the discussion section.</w:t>
      </w:r>
    </w:p>
  </w:comment>
  <w:comment w:id="666" w:author="dugalh" w:date="2017-04-25T18:00:00Z" w:initials="dh">
    <w:p w14:paraId="2F92F0FC" w14:textId="6640BA50" w:rsidR="00D636A1" w:rsidRDefault="00D636A1">
      <w:pPr>
        <w:pStyle w:val="CommentText"/>
      </w:pPr>
      <w:r>
        <w:rPr>
          <w:rStyle w:val="CommentReference"/>
        </w:rPr>
        <w:annotationRef/>
      </w:r>
      <w:r>
        <w:t>Have made separate results and discussion sections</w:t>
      </w:r>
    </w:p>
  </w:comment>
  <w:comment w:id="682" w:author="Adriaan Van Niekerk" w:date="2016-11-17T08:57:00Z" w:initials="avn">
    <w:p w14:paraId="10144A0E" w14:textId="4E5B372B" w:rsidR="00D636A1" w:rsidRDefault="00D636A1">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683" w:author="dugalh" w:date="2017-04-16T15:01:00Z" w:initials="dh">
    <w:p w14:paraId="255EDE15" w14:textId="6B0CE609" w:rsidR="00D636A1" w:rsidRDefault="00D636A1">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 difference for classifiers capable of describing non-linear decision boundaries.  </w:t>
      </w:r>
    </w:p>
  </w:comment>
  <w:comment w:id="689" w:author="Adriaan Van Niekerk" w:date="2016-11-17T08:58:00Z" w:initials="avn">
    <w:p w14:paraId="1C604C88" w14:textId="41A31EA0" w:rsidR="00D636A1" w:rsidRDefault="00D636A1">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692" w:author="dugalh" w:date="2017-04-16T17:35:00Z" w:initials="dh">
    <w:p w14:paraId="5E6B09C9" w14:textId="1C79C3C3" w:rsidR="00D636A1" w:rsidRDefault="00D636A1">
      <w:pPr>
        <w:pStyle w:val="CommentText"/>
      </w:pPr>
      <w:r>
        <w:rPr>
          <w:rStyle w:val="CommentReference"/>
        </w:rPr>
        <w:annotationRef/>
      </w:r>
      <w:r>
        <w:t>I could split this into Per-Pixel Classification and Canopy Cover Estimation to further clarify things.  What do you think?</w:t>
      </w:r>
    </w:p>
  </w:comment>
  <w:comment w:id="700" w:author="Adriaan Van Niekerk" w:date="2016-11-17T09:01:00Z" w:initials="avn">
    <w:p w14:paraId="05AB7E59" w14:textId="3895FACD" w:rsidR="00D636A1" w:rsidRDefault="00D636A1">
      <w:pPr>
        <w:pStyle w:val="CommentText"/>
      </w:pPr>
      <w:r>
        <w:rPr>
          <w:rStyle w:val="CommentReference"/>
        </w:rPr>
        <w:annotationRef/>
      </w:r>
      <w:r>
        <w:t xml:space="preserve">Methods. </w:t>
      </w:r>
    </w:p>
  </w:comment>
  <w:comment w:id="705" w:author="dugalh" w:date="2017-04-16T15:21:00Z" w:initials="dh">
    <w:p w14:paraId="419B5655" w14:textId="1CE154DC" w:rsidR="00D636A1" w:rsidRDefault="00D636A1">
      <w:pPr>
        <w:pStyle w:val="CommentText"/>
      </w:pPr>
      <w:r>
        <w:rPr>
          <w:rStyle w:val="CommentReference"/>
        </w:rPr>
        <w:annotationRef/>
      </w:r>
      <w:r>
        <w:t>“</w:t>
      </w:r>
      <w:proofErr w:type="gramStart"/>
      <w:r>
        <w:t>overall</w:t>
      </w:r>
      <w:proofErr w:type="gramEnd"/>
      <w:r>
        <w:t>” as in over all the classes</w:t>
      </w:r>
    </w:p>
  </w:comment>
  <w:comment w:id="708" w:author="Adriaan Van Niekerk" w:date="2017-03-05T12:43:00Z" w:initials="avn">
    <w:p w14:paraId="12C836BF" w14:textId="352AA666" w:rsidR="00D636A1" w:rsidRDefault="00D636A1">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712" w:author="Adriaan Van Niekerk" w:date="2016-11-17T09:08:00Z" w:initials="avn">
    <w:p w14:paraId="739FF525" w14:textId="6AF65728" w:rsidR="00D636A1" w:rsidRDefault="00D636A1">
      <w:pPr>
        <w:pStyle w:val="CommentText"/>
      </w:pPr>
      <w:r>
        <w:rPr>
          <w:rStyle w:val="CommentReference"/>
        </w:rPr>
        <w:annotationRef/>
      </w:r>
      <w:r>
        <w:t>Is it? What informed your expectations? It does not look high to me?</w:t>
      </w:r>
    </w:p>
  </w:comment>
  <w:comment w:id="710" w:author="Adriaan Van Niekerk" w:date="2017-03-05T12:06:00Z" w:initials="avn">
    <w:p w14:paraId="1486E598" w14:textId="6293C47B" w:rsidR="00D636A1" w:rsidRDefault="00D636A1">
      <w:pPr>
        <w:pStyle w:val="CommentText"/>
      </w:pPr>
      <w:r>
        <w:rPr>
          <w:rStyle w:val="CommentReference"/>
        </w:rPr>
        <w:annotationRef/>
      </w:r>
      <w:r>
        <w:t xml:space="preserve">The use of two “ground truth” datasets is a big weakness of this paper. We need to discuss this and come up with a strategy. </w:t>
      </w:r>
    </w:p>
  </w:comment>
  <w:comment w:id="706" w:author="dugalh" w:date="2017-04-25T18:02:00Z" w:initials="dh">
    <w:p w14:paraId="0E64C0CF" w14:textId="660B1854" w:rsidR="00D636A1" w:rsidRDefault="00D636A1">
      <w:pPr>
        <w:pStyle w:val="CommentText"/>
      </w:pPr>
      <w:r>
        <w:rPr>
          <w:rStyle w:val="CommentReference"/>
        </w:rPr>
        <w:annotationRef/>
      </w:r>
      <w:r>
        <w:t>Moved to discussion</w:t>
      </w:r>
    </w:p>
  </w:comment>
  <w:comment w:id="720" w:author="Adriaan Van Niekerk" w:date="2016-11-17T09:05:00Z" w:initials="avn">
    <w:p w14:paraId="6CC353FA" w14:textId="22F6DD99" w:rsidR="00D636A1" w:rsidRDefault="00D636A1">
      <w:pPr>
        <w:pStyle w:val="CommentText"/>
      </w:pPr>
      <w:r>
        <w:rPr>
          <w:rStyle w:val="CommentReference"/>
        </w:rPr>
        <w:annotationRef/>
      </w:r>
      <w:r>
        <w:t>Methods</w:t>
      </w:r>
    </w:p>
  </w:comment>
  <w:comment w:id="744" w:author="Adriaan Van Niekerk" w:date="2016-11-17T09:09:00Z" w:initials="avn">
    <w:p w14:paraId="077A8668" w14:textId="37008D0F" w:rsidR="00D636A1" w:rsidRDefault="00D636A1">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745" w:author="Adriaan Van Niekerk" w:date="2017-03-05T12:10:00Z" w:initials="avn">
    <w:p w14:paraId="59E591A7" w14:textId="5AD032A5" w:rsidR="00D636A1" w:rsidRDefault="00D636A1">
      <w:pPr>
        <w:pStyle w:val="CommentText"/>
      </w:pPr>
      <w:r>
        <w:rPr>
          <w:rStyle w:val="CommentReference"/>
        </w:rPr>
        <w:annotationRef/>
      </w:r>
      <w:r>
        <w:t xml:space="preserve">Then take it out please. It is really confusing things. </w:t>
      </w:r>
    </w:p>
  </w:comment>
  <w:comment w:id="746" w:author="Adriaan Van Niekerk" w:date="2017-03-05T12:40:00Z" w:initials="avn">
    <w:p w14:paraId="7A87DE25" w14:textId="55F695B6" w:rsidR="00D636A1" w:rsidRDefault="00D636A1">
      <w:pPr>
        <w:pStyle w:val="CommentText"/>
      </w:pPr>
      <w:r>
        <w:rPr>
          <w:rStyle w:val="CommentReference"/>
        </w:rPr>
        <w:annotationRef/>
      </w:r>
      <w:r>
        <w:t>Delete</w:t>
      </w:r>
    </w:p>
  </w:comment>
  <w:comment w:id="763" w:author="Adriaan Van Niekerk" w:date="2016-11-17T09:11:00Z" w:initials="avn">
    <w:p w14:paraId="0C51351C" w14:textId="62F5B246" w:rsidR="00D636A1" w:rsidRDefault="00D636A1">
      <w:pPr>
        <w:pStyle w:val="CommentText"/>
      </w:pPr>
      <w:r>
        <w:rPr>
          <w:rStyle w:val="CommentReference"/>
        </w:rPr>
        <w:annotationRef/>
      </w:r>
      <w:r>
        <w:t xml:space="preserve">What about temporal differences between the imagery and ground truth? </w:t>
      </w:r>
    </w:p>
  </w:comment>
  <w:comment w:id="769" w:author="Adriaan Van Niekerk" w:date="2016-11-17T09:13:00Z" w:initials="avn">
    <w:p w14:paraId="06C50B2A" w14:textId="4EA0C020" w:rsidR="00D636A1" w:rsidRDefault="00D636A1">
      <w:pPr>
        <w:pStyle w:val="CommentText"/>
      </w:pPr>
      <w:r>
        <w:rPr>
          <w:rStyle w:val="CommentReference"/>
        </w:rPr>
        <w:annotationRef/>
      </w:r>
      <w:r>
        <w:t xml:space="preserve">Ah. Then it makes no sense to include recovering areas in this paper. </w:t>
      </w:r>
    </w:p>
  </w:comment>
  <w:comment w:id="766" w:author="Adriaan Van Niekerk" w:date="2017-03-05T13:47:00Z" w:initials="avn">
    <w:p w14:paraId="272B5561" w14:textId="7F19C459" w:rsidR="00D636A1" w:rsidRDefault="00D636A1">
      <w:pPr>
        <w:pStyle w:val="CommentText"/>
      </w:pPr>
      <w:r>
        <w:rPr>
          <w:rStyle w:val="CommentReference"/>
        </w:rPr>
        <w:annotationRef/>
      </w:r>
      <w:r>
        <w:t>Discussion. Shorten.</w:t>
      </w:r>
    </w:p>
  </w:comment>
  <w:comment w:id="767" w:author="dugalh" w:date="2017-04-25T18:02:00Z" w:initials="dh">
    <w:p w14:paraId="52B13B3C" w14:textId="7DEDA7C4" w:rsidR="00D636A1" w:rsidRDefault="00D636A1">
      <w:pPr>
        <w:pStyle w:val="CommentText"/>
      </w:pPr>
      <w:r>
        <w:rPr>
          <w:rStyle w:val="CommentReference"/>
        </w:rPr>
        <w:annotationRef/>
      </w:r>
      <w:r>
        <w:t>Have moved</w:t>
      </w:r>
    </w:p>
  </w:comment>
  <w:comment w:id="771" w:author="Adriaan Van Niekerk" w:date="2017-03-05T13:48:00Z" w:initials="avn">
    <w:p w14:paraId="1A8E89DD" w14:textId="5F7F4B17" w:rsidR="00D636A1" w:rsidRDefault="00D636A1">
      <w:pPr>
        <w:pStyle w:val="CommentText"/>
      </w:pPr>
      <w:r>
        <w:rPr>
          <w:rStyle w:val="CommentReference"/>
        </w:rPr>
        <w:annotationRef/>
      </w:r>
      <w:r>
        <w:t xml:space="preserve">Is this really necessary? Also, it was not explained in the methods section. Consider omitting. </w:t>
      </w:r>
    </w:p>
  </w:comment>
  <w:comment w:id="772" w:author="dugalh" w:date="2017-04-16T17:32:00Z" w:initials="dh">
    <w:p w14:paraId="55018ABC" w14:textId="67FA2C9E" w:rsidR="00D636A1" w:rsidRDefault="00D636A1">
      <w:pPr>
        <w:pStyle w:val="CommentText"/>
      </w:pPr>
      <w:r>
        <w:rPr>
          <w:rStyle w:val="CommentReference"/>
        </w:rPr>
        <w:annotationRef/>
      </w:r>
      <w:r>
        <w:t>Omitted</w:t>
      </w:r>
    </w:p>
  </w:comment>
  <w:comment w:id="902" w:author="Adriaan Van Niekerk" w:date="2017-03-05T13:50:00Z" w:initials="avn">
    <w:p w14:paraId="31709F20" w14:textId="22E0F0F1" w:rsidR="00D636A1" w:rsidRDefault="00D636A1">
      <w:pPr>
        <w:pStyle w:val="CommentText"/>
      </w:pPr>
      <w:r>
        <w:rPr>
          <w:rStyle w:val="CommentReference"/>
        </w:rPr>
        <w:annotationRef/>
      </w:r>
      <w:r>
        <w:t>Study sites</w:t>
      </w:r>
    </w:p>
  </w:comment>
  <w:comment w:id="903" w:author="dugalh" w:date="2017-04-16T15:45:00Z" w:initials="dh">
    <w:p w14:paraId="48CF3D93" w14:textId="485C9C6A" w:rsidR="00D636A1" w:rsidRDefault="00D636A1">
      <w:pPr>
        <w:pStyle w:val="CommentText"/>
      </w:pPr>
      <w:r>
        <w:rPr>
          <w:rStyle w:val="CommentReference"/>
        </w:rPr>
        <w:annotationRef/>
      </w:r>
      <w:r>
        <w:t xml:space="preserve">Does this belong in results or discussion?  </w:t>
      </w:r>
    </w:p>
  </w:comment>
  <w:comment w:id="913" w:author="dugalh" w:date="2017-04-25T18:17:00Z" w:initials="dh">
    <w:p w14:paraId="016E7828" w14:textId="16D59F8E" w:rsidR="00D636A1" w:rsidRDefault="00D636A1">
      <w:pPr>
        <w:pStyle w:val="CommentText"/>
      </w:pPr>
      <w:r>
        <w:rPr>
          <w:rStyle w:val="CommentReference"/>
        </w:rPr>
        <w:annotationRef/>
      </w:r>
      <w:r>
        <w:t>New section as suggested.  The red? Sections marked as inserted (by me) below were actually moved from the Results section.  For some reason Word did not mark all of them as Moved.  Where I have done editing of the moved sections marked as inserted, I have either commented it as such or marked it as deleted where appropriate</w:t>
      </w:r>
    </w:p>
  </w:comment>
  <w:comment w:id="928" w:author="Adriaan Van Niekerk" w:date="2017-03-05T11:46:00Z" w:initials="avn">
    <w:p w14:paraId="2ED0DB83" w14:textId="77777777" w:rsidR="00D636A1" w:rsidRDefault="00D636A1" w:rsidP="00832542">
      <w:pPr>
        <w:pStyle w:val="CommentText"/>
      </w:pPr>
      <w:r>
        <w:rPr>
          <w:rStyle w:val="CommentReference"/>
        </w:rPr>
        <w:annotationRef/>
      </w:r>
    </w:p>
  </w:comment>
  <w:comment w:id="934" w:author="Adriaan Van Niekerk" w:date="2016-11-17T08:50:00Z" w:initials="avn">
    <w:p w14:paraId="1D81F527" w14:textId="77777777" w:rsidR="00D636A1" w:rsidRDefault="00D636A1" w:rsidP="00832542">
      <w:pPr>
        <w:pStyle w:val="CommentText"/>
      </w:pPr>
      <w:r>
        <w:rPr>
          <w:rStyle w:val="CommentReference"/>
        </w:rPr>
        <w:annotationRef/>
      </w:r>
      <w:r>
        <w:t>Must be explained in intro.</w:t>
      </w:r>
    </w:p>
  </w:comment>
  <w:comment w:id="935" w:author="dugalh" w:date="2017-04-25T18:10:00Z" w:initials="dh">
    <w:p w14:paraId="237E3E69" w14:textId="6C807DB1" w:rsidR="00D636A1" w:rsidRDefault="00D636A1">
      <w:pPr>
        <w:pStyle w:val="CommentText"/>
      </w:pPr>
      <w:r>
        <w:rPr>
          <w:rStyle w:val="CommentReference"/>
        </w:rPr>
        <w:annotationRef/>
      </w:r>
      <w:r>
        <w:t>To do</w:t>
      </w:r>
    </w:p>
  </w:comment>
  <w:comment w:id="938" w:author="dugalh" w:date="2017-04-25T18:17:00Z" w:initials="dh">
    <w:p w14:paraId="2E699991" w14:textId="5DA02117" w:rsidR="00D636A1" w:rsidRDefault="00D636A1">
      <w:pPr>
        <w:pStyle w:val="CommentText"/>
      </w:pPr>
      <w:r>
        <w:rPr>
          <w:rStyle w:val="CommentReference"/>
        </w:rPr>
        <w:annotationRef/>
      </w:r>
      <w:r>
        <w:t>Edited.  This is new – please check</w:t>
      </w:r>
    </w:p>
  </w:comment>
  <w:comment w:id="932" w:author="Adriaan Van Niekerk" w:date="2017-03-05T11:51:00Z" w:initials="avn">
    <w:p w14:paraId="1DA6945D" w14:textId="77777777" w:rsidR="00D636A1" w:rsidRDefault="00D636A1" w:rsidP="00832542">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933" w:author="dugalh" w:date="2017-04-25T18:11:00Z" w:initials="dh">
    <w:p w14:paraId="45493CE2" w14:textId="775A52F2" w:rsidR="00D636A1" w:rsidRDefault="00D636A1">
      <w:pPr>
        <w:pStyle w:val="CommentText"/>
      </w:pPr>
      <w:r>
        <w:rPr>
          <w:rStyle w:val="CommentReference"/>
        </w:rPr>
        <w:annotationRef/>
      </w:r>
      <w:r>
        <w:t>I have removed references to OBIA below – see deleted section</w:t>
      </w:r>
    </w:p>
  </w:comment>
  <w:comment w:id="955" w:author="Adriaan Van Niekerk" w:date="2017-03-05T11:54:00Z" w:initials="avn">
    <w:p w14:paraId="1A967A4C" w14:textId="77777777" w:rsidR="00D636A1" w:rsidRDefault="00D636A1" w:rsidP="00832542">
      <w:pPr>
        <w:pStyle w:val="CommentText"/>
      </w:pPr>
      <w:r>
        <w:rPr>
          <w:rStyle w:val="CommentReference"/>
        </w:rPr>
        <w:annotationRef/>
      </w:r>
      <w:r>
        <w:t>Discussion.</w:t>
      </w:r>
    </w:p>
  </w:comment>
  <w:comment w:id="970" w:author="Adriaan Van Niekerk" w:date="2016-11-17T08:57:00Z" w:initials="avn">
    <w:p w14:paraId="3E11B4F6" w14:textId="77777777" w:rsidR="00D636A1" w:rsidRDefault="00D636A1" w:rsidP="00264141">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971" w:author="dugalh" w:date="2017-04-16T15:01:00Z" w:initials="dh">
    <w:p w14:paraId="48581D4E" w14:textId="3C623448" w:rsidR="00D636A1" w:rsidRDefault="00D636A1" w:rsidP="00264141">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little/no difference for classifiers capable of describing non-linear decision boundaries.  </w:t>
      </w:r>
    </w:p>
  </w:comment>
  <w:comment w:id="968" w:author="dugalh" w:date="2017-04-16T15:12:00Z" w:initials="dh">
    <w:p w14:paraId="49BF2BAB" w14:textId="6B9F6079" w:rsidR="00D636A1" w:rsidRDefault="00D636A1">
      <w:pPr>
        <w:pStyle w:val="CommentText"/>
      </w:pPr>
      <w:r>
        <w:rPr>
          <w:rStyle w:val="CommentReference"/>
        </w:rPr>
        <w:annotationRef/>
      </w:r>
      <w:r>
        <w:t>Repeat of info in Results for context – OK?</w:t>
      </w:r>
    </w:p>
  </w:comment>
  <w:comment w:id="978" w:author="Adriaan Van Niekerk" w:date="2016-11-17T08:58:00Z" w:initials="avn">
    <w:p w14:paraId="28884F11" w14:textId="77777777" w:rsidR="00D636A1" w:rsidRDefault="00D636A1" w:rsidP="00A14171">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979" w:author="dugalh" w:date="2017-04-16T16:47:00Z" w:initials="dh">
    <w:p w14:paraId="12BB444E" w14:textId="69E31EBC" w:rsidR="00D636A1" w:rsidRDefault="00D636A1">
      <w:pPr>
        <w:pStyle w:val="CommentText"/>
      </w:pPr>
      <w:r>
        <w:rPr>
          <w:rStyle w:val="CommentReference"/>
        </w:rPr>
        <w:annotationRef/>
      </w:r>
      <w:r>
        <w:t>Rather leave out if I can’t mention computation time.  .  Or back it up with actual computation times of the full and selected feature sets?</w:t>
      </w:r>
    </w:p>
    <w:p w14:paraId="491EFF2B" w14:textId="77777777" w:rsidR="00D636A1" w:rsidRDefault="00D636A1">
      <w:pPr>
        <w:pStyle w:val="CommentText"/>
      </w:pPr>
    </w:p>
    <w:p w14:paraId="721D5217" w14:textId="39C23883" w:rsidR="00D636A1" w:rsidRDefault="00D636A1">
      <w:pPr>
        <w:pStyle w:val="CommentText"/>
      </w:pPr>
      <w:r>
        <w:t xml:space="preserve">The texture features are mostly not relevant and are not actually well correlated with each other as represented by the </w:t>
      </w:r>
      <w:proofErr w:type="spellStart"/>
      <w:r>
        <w:t>dendrogram</w:t>
      </w:r>
      <w:proofErr w:type="spellEnd"/>
      <w:r>
        <w:t xml:space="preserve"> – so I can’t use that as a motivation.</w:t>
      </w:r>
    </w:p>
  </w:comment>
  <w:comment w:id="980" w:author="dugalh" w:date="2017-04-25T18:23:00Z" w:initials="dh">
    <w:p w14:paraId="5C45053B" w14:textId="3BAECFAF" w:rsidR="00D636A1" w:rsidRDefault="00D636A1">
      <w:pPr>
        <w:pStyle w:val="CommentText"/>
      </w:pPr>
      <w:r>
        <w:rPr>
          <w:rStyle w:val="CommentReference"/>
        </w:rPr>
        <w:annotationRef/>
      </w:r>
      <w:r>
        <w:rPr>
          <w:rStyle w:val="CommentReference"/>
        </w:rPr>
        <w:t xml:space="preserve">I would like to discuss the computation time issue with you further.  </w:t>
      </w:r>
    </w:p>
  </w:comment>
  <w:comment w:id="995" w:author="Adriaan Van Niekerk" w:date="2017-03-05T12:43:00Z" w:initials="avn">
    <w:p w14:paraId="7BA53558" w14:textId="77777777" w:rsidR="00D636A1" w:rsidRDefault="00D636A1" w:rsidP="007022E8">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1002" w:author="Adriaan Van Niekerk" w:date="2016-11-17T09:08:00Z" w:initials="avn">
    <w:p w14:paraId="0BFC7DC3" w14:textId="77777777" w:rsidR="00D636A1" w:rsidRDefault="00D636A1" w:rsidP="007022E8">
      <w:pPr>
        <w:pStyle w:val="CommentText"/>
      </w:pPr>
      <w:r>
        <w:rPr>
          <w:rStyle w:val="CommentReference"/>
        </w:rPr>
        <w:annotationRef/>
      </w:r>
      <w:r>
        <w:t>Is it? What informed your expectations? It does not look high to me?</w:t>
      </w:r>
    </w:p>
  </w:comment>
  <w:comment w:id="1003" w:author="dugalh" w:date="2017-04-16T16:58:00Z" w:initials="dh">
    <w:p w14:paraId="2024F2D9" w14:textId="2B1B2024" w:rsidR="00D636A1" w:rsidRDefault="00D636A1">
      <w:pPr>
        <w:pStyle w:val="CommentText"/>
      </w:pPr>
      <w:r>
        <w:rPr>
          <w:rStyle w:val="CommentReference"/>
        </w:rPr>
        <w:annotationRef/>
      </w:r>
      <w:r>
        <w:t>The per-pixel performance is 1-3% error.  The canopy cover performance is 6% error.</w:t>
      </w:r>
    </w:p>
    <w:p w14:paraId="74914240" w14:textId="44854440" w:rsidR="00D636A1" w:rsidRDefault="00D636A1">
      <w:pPr>
        <w:pStyle w:val="CommentText"/>
      </w:pPr>
      <w:r>
        <w:t xml:space="preserve">  </w:t>
      </w:r>
    </w:p>
    <w:p w14:paraId="23902DAF" w14:textId="456DBDC7" w:rsidR="00D636A1" w:rsidRDefault="00D636A1">
      <w:pPr>
        <w:pStyle w:val="CommentText"/>
      </w:pPr>
      <w:r>
        <w:t xml:space="preserve">What informed my expectations?  1) As the canopy cover performance involves cancellation of errors, I would expect it to be more accurate than per-pixel performance.  </w:t>
      </w:r>
      <w:proofErr w:type="gramStart"/>
      <w:r>
        <w:t xml:space="preserve">2) As canopy cover error is an error in % canopy cover, it should pretty much always be &lt;= per-pixel error </w:t>
      </w:r>
      <w:proofErr w:type="spellStart"/>
      <w:r>
        <w:t>eg</w:t>
      </w:r>
      <w:proofErr w:type="spellEnd"/>
      <w:r>
        <w:t xml:space="preserve"> if the actual canopy cover is 10%, the estimated canopy cover is 5%, then the canopy cover error is 5% but the per-pixel error to create this situation would have been of the order of 5/10 = 50% i.e. much bigger than the canopy cover error.</w:t>
      </w:r>
      <w:proofErr w:type="gramEnd"/>
    </w:p>
    <w:p w14:paraId="6D31AE39" w14:textId="77777777" w:rsidR="00D636A1" w:rsidRDefault="00D636A1">
      <w:pPr>
        <w:pStyle w:val="CommentText"/>
      </w:pPr>
    </w:p>
  </w:comment>
  <w:comment w:id="1004" w:author="dugalh" w:date="2017-04-25T18:31:00Z" w:initials="dh">
    <w:p w14:paraId="755FAA4E" w14:textId="3753F702" w:rsidR="00D636A1" w:rsidRDefault="00D636A1">
      <w:pPr>
        <w:pStyle w:val="CommentText"/>
      </w:pPr>
      <w:r>
        <w:rPr>
          <w:rStyle w:val="CommentReference"/>
        </w:rPr>
        <w:annotationRef/>
      </w:r>
      <w:r>
        <w:t xml:space="preserve">The above is clumsy to explain with probably little benefit, so I have omitted. </w:t>
      </w:r>
    </w:p>
  </w:comment>
  <w:comment w:id="1010" w:author="dugalh" w:date="2017-04-25T18:35:00Z" w:initials="dh">
    <w:p w14:paraId="7679A4ED" w14:textId="6B049077" w:rsidR="00D636A1" w:rsidRDefault="00D636A1">
      <w:pPr>
        <w:pStyle w:val="CommentText"/>
      </w:pPr>
      <w:r>
        <w:rPr>
          <w:rStyle w:val="CommentReference"/>
        </w:rPr>
        <w:annotationRef/>
      </w:r>
      <w:r>
        <w:t>Edited – please check</w:t>
      </w:r>
    </w:p>
  </w:comment>
  <w:comment w:id="999" w:author="Adriaan Van Niekerk" w:date="2017-03-05T12:06:00Z" w:initials="avn">
    <w:p w14:paraId="70716100" w14:textId="77777777" w:rsidR="00D636A1" w:rsidRDefault="00D636A1" w:rsidP="007022E8">
      <w:pPr>
        <w:pStyle w:val="CommentText"/>
      </w:pPr>
      <w:r>
        <w:rPr>
          <w:rStyle w:val="CommentReference"/>
        </w:rPr>
        <w:annotationRef/>
      </w:r>
      <w:r>
        <w:t xml:space="preserve">The use of two “ground truth” datasets is a big weakness of this paper. We need to discuss this and come up with a strategy. </w:t>
      </w:r>
    </w:p>
  </w:comment>
  <w:comment w:id="1000" w:author="dugalh" w:date="2017-04-16T17:00:00Z" w:initials="dh">
    <w:p w14:paraId="441181FF" w14:textId="11909FCE" w:rsidR="00D636A1" w:rsidRDefault="00D636A1">
      <w:pPr>
        <w:pStyle w:val="CommentText"/>
      </w:pPr>
      <w:r>
        <w:rPr>
          <w:rStyle w:val="CommentReference"/>
        </w:rPr>
        <w:annotationRef/>
      </w:r>
      <w:r>
        <w:t xml:space="preserve">With changes to 2.4 and 2.8, I hope I have explained the reasons for this approach clearly now.  Practically, I don’t see another way I could have done it.  </w:t>
      </w:r>
    </w:p>
  </w:comment>
  <w:comment w:id="1006" w:author="dugalh" w:date="2017-04-25T18:32:00Z" w:initials="dh">
    <w:p w14:paraId="2B37C89E" w14:textId="3A2881E4" w:rsidR="00D636A1" w:rsidRDefault="00D636A1">
      <w:pPr>
        <w:pStyle w:val="CommentText"/>
      </w:pPr>
      <w:r>
        <w:t xml:space="preserve">Does this open a can of worms?  </w:t>
      </w:r>
      <w:r>
        <w:rPr>
          <w:rStyle w:val="CommentReference"/>
        </w:rPr>
        <w:annotationRef/>
      </w:r>
      <w:r>
        <w:t>Consider omitting this whole section?  A reviewer may want to know why the per-pixel and canopy cover performance are so different though…</w:t>
      </w:r>
    </w:p>
  </w:comment>
  <w:comment w:id="1023" w:author="Adriaan Van Niekerk" w:date="2016-11-17T09:09:00Z" w:initials="avn">
    <w:p w14:paraId="5544F755" w14:textId="77777777" w:rsidR="00D636A1" w:rsidRDefault="00D636A1" w:rsidP="007022E8">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1024" w:author="dugalh" w:date="2017-04-25T18:37:00Z" w:initials="dh">
    <w:p w14:paraId="3F0BE843" w14:textId="64B12E60" w:rsidR="00D636A1" w:rsidRDefault="00D636A1">
      <w:pPr>
        <w:pStyle w:val="CommentText"/>
      </w:pPr>
      <w:r>
        <w:rPr>
          <w:rStyle w:val="CommentReference"/>
        </w:rPr>
        <w:annotationRef/>
      </w:r>
      <w:r>
        <w:t xml:space="preserve">OK, but why?  IMO to process ~2000 images on any infrastructure requires consideration of computation speed.  Rather include the classifier speed as one of the performance measures in table </w:t>
      </w:r>
    </w:p>
  </w:comment>
  <w:comment w:id="1022" w:author="dugalh" w:date="2017-04-25T18:40:00Z" w:initials="dh">
    <w:p w14:paraId="7C4D066B" w14:textId="5B277919" w:rsidR="00D636A1" w:rsidRDefault="00D636A1">
      <w:pPr>
        <w:pStyle w:val="CommentText"/>
      </w:pPr>
      <w:r>
        <w:rPr>
          <w:rStyle w:val="CommentReference"/>
        </w:rPr>
        <w:annotationRef/>
      </w:r>
      <w:r>
        <w:t>To do: address computation speed issues</w:t>
      </w:r>
    </w:p>
  </w:comment>
  <w:comment w:id="1027" w:author="Adriaan Van Niekerk" w:date="2017-03-05T12:10:00Z" w:initials="avn">
    <w:p w14:paraId="51D163B3" w14:textId="77777777" w:rsidR="00D636A1" w:rsidRDefault="00D636A1" w:rsidP="007022E8">
      <w:pPr>
        <w:pStyle w:val="CommentText"/>
      </w:pPr>
      <w:r>
        <w:rPr>
          <w:rStyle w:val="CommentReference"/>
        </w:rPr>
        <w:annotationRef/>
      </w:r>
      <w:r>
        <w:t xml:space="preserve">Then take it out please. It is really confusing things. </w:t>
      </w:r>
    </w:p>
  </w:comment>
  <w:comment w:id="1031" w:author="Adriaan Van Niekerk" w:date="2017-03-05T12:40:00Z" w:initials="avn">
    <w:p w14:paraId="68EAB27A" w14:textId="77777777" w:rsidR="00D636A1" w:rsidRDefault="00D636A1" w:rsidP="007022E8">
      <w:pPr>
        <w:pStyle w:val="CommentText"/>
      </w:pPr>
      <w:r>
        <w:rPr>
          <w:rStyle w:val="CommentReference"/>
        </w:rPr>
        <w:annotationRef/>
      </w:r>
      <w:r>
        <w:t>Delete</w:t>
      </w:r>
    </w:p>
  </w:comment>
  <w:comment w:id="1038" w:author="dugalh" w:date="2017-04-25T18:46:00Z" w:initials="dh">
    <w:p w14:paraId="0ED4592A" w14:textId="682BD4A7" w:rsidR="00D636A1" w:rsidRDefault="00D636A1">
      <w:pPr>
        <w:pStyle w:val="CommentText"/>
      </w:pPr>
      <w:r>
        <w:rPr>
          <w:rStyle w:val="CommentReference"/>
        </w:rPr>
        <w:annotationRef/>
      </w:r>
      <w:r w:rsidR="003E4401">
        <w:t>Moved from results</w:t>
      </w:r>
    </w:p>
  </w:comment>
  <w:comment w:id="1044" w:author="Adriaan Van Niekerk" w:date="2016-11-17T09:13:00Z" w:initials="avn">
    <w:p w14:paraId="686DE188" w14:textId="77777777" w:rsidR="00D636A1" w:rsidRDefault="00D636A1" w:rsidP="007C1081">
      <w:pPr>
        <w:pStyle w:val="CommentText"/>
      </w:pPr>
      <w:r>
        <w:rPr>
          <w:rStyle w:val="CommentReference"/>
        </w:rPr>
        <w:annotationRef/>
      </w:r>
      <w:r>
        <w:t xml:space="preserve">Ah. Then it makes no sense to include recovering areas in this paper. </w:t>
      </w:r>
    </w:p>
  </w:comment>
  <w:comment w:id="1045" w:author="dugalh" w:date="2017-04-25T18:45:00Z" w:initials="dh">
    <w:p w14:paraId="1C56C901" w14:textId="2ED32A2E" w:rsidR="00D636A1" w:rsidRDefault="00D636A1">
      <w:pPr>
        <w:pStyle w:val="CommentText"/>
      </w:pPr>
      <w:r>
        <w:rPr>
          <w:rStyle w:val="CommentReference"/>
        </w:rPr>
        <w:annotationRef/>
      </w:r>
      <w:r>
        <w:t xml:space="preserve">These are hypotheses – I don’t know the actual cause or if the plants have really grown much.  Theoretically, the </w:t>
      </w:r>
      <w:proofErr w:type="spellStart"/>
      <w:r>
        <w:t>Spekboom</w:t>
      </w:r>
      <w:proofErr w:type="spellEnd"/>
      <w:r>
        <w:t xml:space="preserve"> is growing in any area that is not pristine, so this actually is not a unique property of the </w:t>
      </w:r>
      <w:proofErr w:type="spellStart"/>
      <w:r>
        <w:t>Rooiberg</w:t>
      </w:r>
      <w:proofErr w:type="spellEnd"/>
      <w:r>
        <w:t xml:space="preserve"> site.  I have deleted to avoid possible difficult questions</w:t>
      </w:r>
    </w:p>
  </w:comment>
  <w:comment w:id="1050" w:author="dugalh" w:date="2017-04-25T18:49:00Z" w:initials="dh">
    <w:p w14:paraId="21362703" w14:textId="52742263" w:rsidR="00D636A1" w:rsidRDefault="00D636A1">
      <w:pPr>
        <w:pStyle w:val="CommentText"/>
      </w:pPr>
      <w:r>
        <w:rPr>
          <w:rStyle w:val="CommentReference"/>
        </w:rPr>
        <w:annotationRef/>
      </w:r>
      <w:r>
        <w:t>Edited – please check</w:t>
      </w:r>
    </w:p>
  </w:comment>
  <w:comment w:id="1051" w:author="dugalh" w:date="2017-04-25T18:59:00Z" w:initials="dh">
    <w:p w14:paraId="6B5E5764" w14:textId="708D7E1B" w:rsidR="00D636A1" w:rsidRDefault="00D636A1">
      <w:pPr>
        <w:pStyle w:val="CommentText"/>
      </w:pPr>
      <w:r>
        <w:rPr>
          <w:rStyle w:val="CommentReference"/>
        </w:rPr>
        <w:annotationRef/>
      </w:r>
      <w:r>
        <w:t>To do – accept moved insertions then just leave marked deletions and edits as such</w:t>
      </w:r>
    </w:p>
  </w:comment>
  <w:comment w:id="1040" w:author="Adriaan Van Niekerk" w:date="2017-03-05T13:47:00Z" w:initials="avn">
    <w:p w14:paraId="5A7217B7" w14:textId="77777777" w:rsidR="00D636A1" w:rsidRDefault="00D636A1" w:rsidP="007C1081">
      <w:pPr>
        <w:pStyle w:val="CommentText"/>
      </w:pPr>
      <w:r>
        <w:rPr>
          <w:rStyle w:val="CommentReference"/>
        </w:rPr>
        <w:annotationRef/>
      </w:r>
      <w:r>
        <w:t>Discussion. Shorten.</w:t>
      </w:r>
    </w:p>
  </w:comment>
  <w:comment w:id="1062" w:author="dugalh" w:date="2017-04-25T20:41:00Z" w:initials="dh">
    <w:p w14:paraId="464F87A4" w14:textId="3451FD26" w:rsidR="00D636A1" w:rsidRDefault="00D636A1">
      <w:pPr>
        <w:pStyle w:val="CommentText"/>
      </w:pPr>
      <w:r>
        <w:rPr>
          <w:rStyle w:val="CommentReference"/>
        </w:rPr>
        <w:annotationRef/>
      </w:r>
      <w:r>
        <w:t>The quantity canopy cover ground truth could be seen as a weakness of this paper – rather omit?</w:t>
      </w:r>
    </w:p>
  </w:comment>
  <w:comment w:id="1059" w:author="Adriaan Van Niekerk" w:date="2017-03-05T14:05:00Z" w:initials="avn">
    <w:p w14:paraId="291AF4DA" w14:textId="77777777" w:rsidR="00D636A1" w:rsidRDefault="00D636A1" w:rsidP="002C7CA1">
      <w:pPr>
        <w:pStyle w:val="CommentText"/>
      </w:pPr>
      <w:r>
        <w:rPr>
          <w:rStyle w:val="CommentReference"/>
        </w:rPr>
        <w:annotationRef/>
      </w:r>
      <w:r>
        <w:t>Discussion. Shorten.</w:t>
      </w:r>
    </w:p>
  </w:comment>
  <w:comment w:id="1060" w:author="dugalh" w:date="2017-04-25T20:40:00Z" w:initials="dh">
    <w:p w14:paraId="1AA7A51D" w14:textId="018F24AC" w:rsidR="00D636A1" w:rsidRDefault="00D636A1">
      <w:pPr>
        <w:pStyle w:val="CommentText"/>
      </w:pPr>
      <w:r>
        <w:rPr>
          <w:rStyle w:val="CommentReference"/>
        </w:rPr>
        <w:annotationRef/>
      </w:r>
      <w:r>
        <w:t>Doesn’t a discussion of future work and possibilities for improvement belong in the conclusion?</w:t>
      </w:r>
    </w:p>
  </w:comment>
  <w:comment w:id="1065" w:author="dugalh" w:date="2017-04-25T20:43:00Z" w:initials="dh">
    <w:p w14:paraId="53601566" w14:textId="775DAA2B" w:rsidR="00D636A1" w:rsidRDefault="00D636A1">
      <w:pPr>
        <w:pStyle w:val="CommentText"/>
      </w:pPr>
      <w:r>
        <w:rPr>
          <w:rStyle w:val="CommentReference"/>
        </w:rPr>
        <w:annotationRef/>
      </w:r>
      <w:r>
        <w:t xml:space="preserve">We have justified per-pixel approach and it worked so </w:t>
      </w:r>
      <w:proofErr w:type="spellStart"/>
      <w:r>
        <w:t>lets</w:t>
      </w:r>
      <w:proofErr w:type="spellEnd"/>
      <w:r>
        <w:t xml:space="preserve"> leave it at that.</w:t>
      </w:r>
    </w:p>
  </w:comment>
  <w:comment w:id="1096" w:author="Adriaan Van Niekerk" w:date="2017-03-05T13:59:00Z" w:initials="avn">
    <w:p w14:paraId="352529E9" w14:textId="4B9170D8" w:rsidR="00D636A1" w:rsidRDefault="00D636A1">
      <w:pPr>
        <w:pStyle w:val="CommentText"/>
      </w:pPr>
      <w:r>
        <w:rPr>
          <w:rStyle w:val="CommentReference"/>
        </w:rPr>
        <w:annotationRef/>
      </w:r>
      <w:r>
        <w:t>This was never proven. I suggest you run the classification using the full feature set?</w:t>
      </w:r>
    </w:p>
  </w:comment>
  <w:comment w:id="1097" w:author="dugalh" w:date="2017-04-25T20:04:00Z" w:initials="dh">
    <w:p w14:paraId="7EAF7C92" w14:textId="2B741831" w:rsidR="00D636A1" w:rsidRDefault="00D636A1">
      <w:pPr>
        <w:pStyle w:val="CommentText"/>
      </w:pPr>
      <w:r>
        <w:rPr>
          <w:rStyle w:val="CommentReference"/>
        </w:rPr>
        <w:annotationRef/>
      </w:r>
      <w:r>
        <w:t>To do</w:t>
      </w:r>
    </w:p>
  </w:comment>
  <w:comment w:id="1098" w:author="dugalh" w:date="2017-04-25T20:19:00Z" w:initials="dh">
    <w:p w14:paraId="2DA3BFA3" w14:textId="6B7B5D5D" w:rsidR="00D636A1" w:rsidRDefault="00D636A1">
      <w:pPr>
        <w:pStyle w:val="CommentText"/>
      </w:pPr>
      <w:r>
        <w:rPr>
          <w:rStyle w:val="CommentReference"/>
        </w:rPr>
        <w:annotationRef/>
      </w:r>
      <w:r>
        <w:t>I think the performance of the feature selection algorithm is not the issue here (it is covered in another paper) and this can be omitted?</w:t>
      </w:r>
    </w:p>
  </w:comment>
  <w:comment w:id="1101" w:author="Adriaan Van Niekerk" w:date="2017-03-05T14:00:00Z" w:initials="avn">
    <w:p w14:paraId="25A2F38D" w14:textId="18F07C3A" w:rsidR="00D636A1" w:rsidRDefault="00D636A1">
      <w:pPr>
        <w:pStyle w:val="CommentText"/>
      </w:pPr>
      <w:r>
        <w:rPr>
          <w:rStyle w:val="CommentReference"/>
        </w:rPr>
        <w:annotationRef/>
      </w:r>
      <w:r>
        <w:t xml:space="preserve">Simply say that the DT performed best and was used to produce a map. </w:t>
      </w:r>
    </w:p>
  </w:comment>
  <w:comment w:id="1102" w:author="dugalh" w:date="2017-04-25T20:22:00Z" w:initials="dh">
    <w:p w14:paraId="30A34ADF" w14:textId="6CA517A4" w:rsidR="00D636A1" w:rsidRDefault="00D636A1">
      <w:pPr>
        <w:pStyle w:val="CommentText"/>
      </w:pPr>
      <w:r>
        <w:rPr>
          <w:rStyle w:val="CommentReference"/>
        </w:rPr>
        <w:annotationRef/>
      </w:r>
      <w:r w:rsidR="003E4401">
        <w:t>Ok</w:t>
      </w:r>
    </w:p>
  </w:comment>
  <w:comment w:id="1129" w:author="dugalh" w:date="2017-04-25T20:33:00Z" w:initials="dh">
    <w:p w14:paraId="0CA9CB41" w14:textId="084F327B" w:rsidR="00D636A1" w:rsidRDefault="00D636A1">
      <w:pPr>
        <w:pStyle w:val="CommentText"/>
      </w:pPr>
      <w:r>
        <w:rPr>
          <w:rStyle w:val="CommentReference"/>
        </w:rPr>
        <w:annotationRef/>
      </w:r>
      <w:r>
        <w:t xml:space="preserve">New wording OK?  </w:t>
      </w:r>
    </w:p>
    <w:p w14:paraId="67CB619E" w14:textId="6150409E" w:rsidR="00D636A1" w:rsidRDefault="00D636A1">
      <w:pPr>
        <w:pStyle w:val="CommentText"/>
      </w:pPr>
      <w:r>
        <w:t>List sources of variation</w:t>
      </w:r>
      <w:proofErr w:type="gramStart"/>
      <w:r>
        <w:t>?:</w:t>
      </w:r>
      <w:proofErr w:type="gramEnd"/>
      <w:r>
        <w:t xml:space="preserve"> radiometric, habitat and level of degradation</w:t>
      </w:r>
    </w:p>
  </w:comment>
  <w:comment w:id="1133" w:author="Adriaan Van Niekerk" w:date="2017-03-05T14:02:00Z" w:initials="avn">
    <w:p w14:paraId="3D2C4502" w14:textId="09655166" w:rsidR="00D636A1" w:rsidRDefault="00D636A1">
      <w:pPr>
        <w:pStyle w:val="CommentText"/>
      </w:pPr>
      <w:r>
        <w:rPr>
          <w:rStyle w:val="CommentReference"/>
        </w:rPr>
        <w:annotationRef/>
      </w:r>
      <w:r>
        <w:t>Remove. Relevance to the international community?</w:t>
      </w:r>
    </w:p>
  </w:comment>
  <w:comment w:id="1135" w:author="Adriaan Van Niekerk" w:date="2017-03-05T14:03:00Z" w:initials="avn">
    <w:p w14:paraId="0EF05A8C" w14:textId="1DEDD02B" w:rsidR="00D636A1" w:rsidRDefault="00D636A1">
      <w:pPr>
        <w:pStyle w:val="CommentText"/>
      </w:pPr>
      <w:r>
        <w:rPr>
          <w:rStyle w:val="CommentReference"/>
        </w:rPr>
        <w:annotationRef/>
      </w:r>
      <w:r>
        <w:t>This should be discussed in the discussion section. How do the results compare?</w:t>
      </w:r>
    </w:p>
  </w:comment>
  <w:comment w:id="1136" w:author="dugalh" w:date="2017-04-25T20:36:00Z" w:initials="dh">
    <w:p w14:paraId="0C03ACEE" w14:textId="20693524" w:rsidR="00D636A1" w:rsidRDefault="00D636A1">
      <w:pPr>
        <w:pStyle w:val="CommentText"/>
      </w:pPr>
      <w:r>
        <w:rPr>
          <w:rStyle w:val="CommentReference"/>
        </w:rPr>
        <w:annotationRef/>
      </w:r>
      <w:r>
        <w:t>To do</w:t>
      </w:r>
    </w:p>
  </w:comment>
  <w:comment w:id="1151" w:author="Adriaan Van Niekerk" w:date="2017-03-05T14:05:00Z" w:initials="avn">
    <w:p w14:paraId="044F09B4" w14:textId="6E9AC29B" w:rsidR="00D636A1" w:rsidRDefault="00D636A1">
      <w:pPr>
        <w:pStyle w:val="CommentText"/>
      </w:pPr>
      <w:r>
        <w:rPr>
          <w:rStyle w:val="CommentReference"/>
        </w:rPr>
        <w:annotationRef/>
      </w:r>
      <w:r>
        <w:t>Discussion. Shorten.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2B1E75" w15:done="0"/>
  <w15:commentEx w15:paraId="23FFFCDB" w15:paraIdParent="2B2B1E75" w15:done="0"/>
  <w15:commentEx w15:paraId="4B4E0CC6" w15:done="0"/>
  <w15:commentEx w15:paraId="77009792" w15:done="0"/>
  <w15:commentEx w15:paraId="274E5A4C" w15:done="0"/>
  <w15:commentEx w15:paraId="2D2719E9" w15:done="0"/>
  <w15:commentEx w15:paraId="39CED918" w15:done="0"/>
  <w15:commentEx w15:paraId="11054A4D" w15:done="0"/>
  <w15:commentEx w15:paraId="4C2CE7E5" w15:paraIdParent="11054A4D" w15:done="0"/>
  <w15:commentEx w15:paraId="5EC69A92" w15:paraIdParent="11054A4D" w15:done="0"/>
  <w15:commentEx w15:paraId="7C7A199E" w15:done="0"/>
  <w15:commentEx w15:paraId="36D7C120" w15:paraIdParent="7C7A199E" w15:done="0"/>
  <w15:commentEx w15:paraId="43274EC3" w15:paraIdParent="7C7A199E" w15:done="0"/>
  <w15:commentEx w15:paraId="6811EE69" w15:done="0"/>
  <w15:commentEx w15:paraId="0CC1E2B3" w15:done="0"/>
  <w15:commentEx w15:paraId="4AFEBB27" w15:paraIdParent="0CC1E2B3" w15:done="0"/>
  <w15:commentEx w15:paraId="29947908" w15:done="0"/>
  <w15:commentEx w15:paraId="4B9C9190" w15:paraIdParent="29947908" w15:done="0"/>
  <w15:commentEx w15:paraId="3C16889C" w15:done="0"/>
  <w15:commentEx w15:paraId="0B405574" w15:paraIdParent="3C16889C" w15:done="0"/>
  <w15:commentEx w15:paraId="3F006D2E" w15:done="0"/>
  <w15:commentEx w15:paraId="3EAAAC9A" w15:paraIdParent="3F006D2E" w15:done="0"/>
  <w15:commentEx w15:paraId="67AF0F87" w15:done="0"/>
  <w15:commentEx w15:paraId="5FAE8140" w15:done="0"/>
  <w15:commentEx w15:paraId="234BAD4E" w15:done="0"/>
  <w15:commentEx w15:paraId="1A503ABC" w15:done="0"/>
  <w15:commentEx w15:paraId="45EF27BA" w15:done="0"/>
  <w15:commentEx w15:paraId="66B85B2F" w15:done="0"/>
  <w15:commentEx w15:paraId="24ED67FD" w15:paraIdParent="66B85B2F" w15:done="0"/>
  <w15:commentEx w15:paraId="0C81BDD2" w15:done="0"/>
  <w15:commentEx w15:paraId="4E34AC91" w15:paraIdParent="0C81BDD2" w15:done="0"/>
  <w15:commentEx w15:paraId="5D96A874" w15:paraIdParent="0C81BDD2" w15:done="0"/>
  <w15:commentEx w15:paraId="0A14901A" w15:done="0"/>
  <w15:commentEx w15:paraId="72BC5D1C" w15:paraIdParent="0A14901A" w15:done="0"/>
  <w15:commentEx w15:paraId="62AEF5DA" w15:done="0"/>
  <w15:commentEx w15:paraId="55E4F4B9" w15:paraIdParent="62AEF5DA" w15:done="0"/>
  <w15:commentEx w15:paraId="3F7CAB30" w15:done="0"/>
  <w15:commentEx w15:paraId="6AA21DE5" w15:paraIdParent="3F7CAB30" w15:done="0"/>
  <w15:commentEx w15:paraId="6F5CF0A0" w15:done="0"/>
  <w15:commentEx w15:paraId="6508BB8D" w15:done="0"/>
  <w15:commentEx w15:paraId="784B2563" w15:done="0"/>
  <w15:commentEx w15:paraId="37CD4E1F" w15:paraIdParent="784B2563" w15:done="0"/>
  <w15:commentEx w15:paraId="02429F86" w15:done="0"/>
  <w15:commentEx w15:paraId="3056A9B5" w15:done="0"/>
  <w15:commentEx w15:paraId="190936D6" w15:paraIdParent="3056A9B5" w15:done="0"/>
  <w15:commentEx w15:paraId="4C8F407D" w15:done="0"/>
  <w15:commentEx w15:paraId="71ED361E" w15:paraIdParent="4C8F407D" w15:done="0"/>
  <w15:commentEx w15:paraId="0C79B9C4" w15:done="0"/>
  <w15:commentEx w15:paraId="2F36E8EA" w15:done="0"/>
  <w15:commentEx w15:paraId="452C088C" w15:paraIdParent="2F36E8EA" w15:done="0"/>
  <w15:commentEx w15:paraId="08289FBB" w15:done="0"/>
  <w15:commentEx w15:paraId="558108F1" w15:done="0"/>
  <w15:commentEx w15:paraId="7928EC96" w15:done="0"/>
  <w15:commentEx w15:paraId="3F589D35" w15:done="0"/>
  <w15:commentEx w15:paraId="6F03BCFA" w15:paraIdParent="3F589D35" w15:done="0"/>
  <w15:commentEx w15:paraId="7100C55C" w15:done="0"/>
  <w15:commentEx w15:paraId="29E7FB23" w15:done="0"/>
  <w15:commentEx w15:paraId="5F2CB7B5" w15:done="0"/>
  <w15:commentEx w15:paraId="766F4959" w15:paraIdParent="5F2CB7B5" w15:done="0"/>
  <w15:commentEx w15:paraId="4AEA136F" w15:done="0"/>
  <w15:commentEx w15:paraId="56B4C03E" w15:done="0"/>
  <w15:commentEx w15:paraId="13B7C043" w15:done="0"/>
  <w15:commentEx w15:paraId="0101E9F9" w15:done="0"/>
  <w15:commentEx w15:paraId="78AF4294" w15:done="0"/>
  <w15:commentEx w15:paraId="1B56F4D9" w15:done="0"/>
  <w15:commentEx w15:paraId="70F8895F" w15:done="0"/>
  <w15:commentEx w15:paraId="767D174F" w15:done="0"/>
  <w15:commentEx w15:paraId="7DD4D92C" w15:done="0"/>
  <w15:commentEx w15:paraId="5323D5D1" w15:done="0"/>
  <w15:commentEx w15:paraId="6B4716B4" w15:paraIdParent="5323D5D1" w15:done="0"/>
  <w15:commentEx w15:paraId="774D2B27" w15:done="0"/>
  <w15:commentEx w15:paraId="6A1CB90C" w15:done="0"/>
  <w15:commentEx w15:paraId="2CC682CF" w15:paraIdParent="6A1CB90C" w15:done="0"/>
  <w15:commentEx w15:paraId="19BE8A7F" w15:done="0"/>
  <w15:commentEx w15:paraId="7DD8E7BC" w15:paraIdParent="19BE8A7F" w15:done="0"/>
  <w15:commentEx w15:paraId="1A3BAC5A" w15:done="0"/>
  <w15:commentEx w15:paraId="687C9EC6" w15:done="0"/>
  <w15:commentEx w15:paraId="026B320A" w15:paraIdParent="687C9EC6" w15:done="0"/>
  <w15:commentEx w15:paraId="24B05151" w15:done="0"/>
  <w15:commentEx w15:paraId="7765C520" w15:done="0"/>
  <w15:commentEx w15:paraId="41172C3B" w15:done="0"/>
  <w15:commentEx w15:paraId="1413B5A9" w15:done="0"/>
  <w15:commentEx w15:paraId="4F1AA6BF" w15:done="0"/>
  <w15:commentEx w15:paraId="7C2B18A9" w15:done="0"/>
  <w15:commentEx w15:paraId="0F460D7E" w15:done="0"/>
  <w15:commentEx w15:paraId="5AC34FAB" w15:paraIdParent="0F460D7E" w15:done="0"/>
  <w15:commentEx w15:paraId="0754907A" w15:done="0"/>
  <w15:commentEx w15:paraId="0562DE4A" w15:paraIdParent="0754907A" w15:done="0"/>
  <w15:commentEx w15:paraId="379A5D6B" w15:done="0"/>
  <w15:commentEx w15:paraId="7616FEBB" w15:paraIdParent="379A5D6B" w15:done="0"/>
  <w15:commentEx w15:paraId="49357870" w15:done="0"/>
  <w15:commentEx w15:paraId="3E6D8DD2" w15:done="0"/>
  <w15:commentEx w15:paraId="643EC35A" w15:paraIdParent="3E6D8DD2" w15:done="0"/>
  <w15:commentEx w15:paraId="7CA902FD" w15:done="0"/>
  <w15:commentEx w15:paraId="0FEF31B2" w15:done="0"/>
  <w15:commentEx w15:paraId="469172DB" w15:done="0"/>
  <w15:commentEx w15:paraId="254C11CC" w15:done="0"/>
  <w15:commentEx w15:paraId="616FF132" w15:done="0"/>
  <w15:commentEx w15:paraId="49C0C54F" w15:done="0"/>
  <w15:commentEx w15:paraId="3F954A3B" w15:done="0"/>
  <w15:commentEx w15:paraId="3EAF2C10" w15:done="0"/>
  <w15:commentEx w15:paraId="081979AF" w15:paraIdParent="3EAF2C10" w15:done="0"/>
  <w15:commentEx w15:paraId="2ABADB10" w15:done="0"/>
  <w15:commentEx w15:paraId="6F318C4C" w15:done="0"/>
  <w15:commentEx w15:paraId="66DFD936" w15:done="0"/>
  <w15:commentEx w15:paraId="449000A2" w15:done="0"/>
  <w15:commentEx w15:paraId="637515E6" w15:done="0"/>
  <w15:commentEx w15:paraId="1DD60A99" w15:done="0"/>
  <w15:commentEx w15:paraId="26727377" w15:done="0"/>
  <w15:commentEx w15:paraId="7D62BA81" w15:done="0"/>
  <w15:commentEx w15:paraId="7DF482F8" w15:done="0"/>
  <w15:commentEx w15:paraId="4D5C2D53" w15:done="0"/>
  <w15:commentEx w15:paraId="1672FD73" w15:done="0"/>
  <w15:commentEx w15:paraId="39CBD14B" w15:paraIdParent="1672FD73" w15:done="0"/>
  <w15:commentEx w15:paraId="0B69DE22" w15:done="0"/>
  <w15:commentEx w15:paraId="1C1545DC" w15:done="0"/>
  <w15:commentEx w15:paraId="58993D24" w15:paraIdParent="1C1545DC" w15:done="0"/>
  <w15:commentEx w15:paraId="671ED70E" w15:done="0"/>
  <w15:commentEx w15:paraId="73D7A07A" w15:paraIdParent="671ED70E" w15:done="0"/>
  <w15:commentEx w15:paraId="3D84DDE2" w15:done="0"/>
  <w15:commentEx w15:paraId="041A185A" w15:paraIdParent="3D84DDE2" w15:done="0"/>
  <w15:commentEx w15:paraId="17074C8B" w15:paraIdParent="3D84DDE2" w15:done="0"/>
  <w15:commentEx w15:paraId="60F58706" w15:done="0"/>
  <w15:commentEx w15:paraId="7B424137" w15:done="0"/>
  <w15:commentEx w15:paraId="3F310E7F" w15:done="0"/>
  <w15:commentEx w15:paraId="4FBB34C5" w15:done="0"/>
  <w15:commentEx w15:paraId="3C1AFDEC" w15:done="0"/>
  <w15:commentEx w15:paraId="20DBB78D" w15:done="0"/>
  <w15:commentEx w15:paraId="13A8DD14" w15:done="0"/>
  <w15:commentEx w15:paraId="2BC6FF91" w15:paraIdParent="13A8DD14" w15:done="0"/>
  <w15:commentEx w15:paraId="3D13FE7B" w15:done="0"/>
  <w15:commentEx w15:paraId="152155C9" w15:done="0"/>
  <w15:commentEx w15:paraId="04860364" w15:done="0"/>
  <w15:commentEx w15:paraId="0BEC44FD" w15:paraIdParent="04860364" w15:done="0"/>
  <w15:commentEx w15:paraId="5E0773A7" w15:done="0"/>
  <w15:commentEx w15:paraId="31F5CFCC" w15:paraIdParent="5E0773A7" w15:done="0"/>
  <w15:commentEx w15:paraId="6B22FB74" w15:done="0"/>
  <w15:commentEx w15:paraId="2F92F0FC" w15:paraIdParent="6B22FB74" w15:done="0"/>
  <w15:commentEx w15:paraId="10144A0E" w15:done="0"/>
  <w15:commentEx w15:paraId="255EDE15" w15:paraIdParent="10144A0E" w15:done="0"/>
  <w15:commentEx w15:paraId="1C604C88" w15:done="0"/>
  <w15:commentEx w15:paraId="5E6B09C9" w15:done="0"/>
  <w15:commentEx w15:paraId="05AB7E59" w15:done="0"/>
  <w15:commentEx w15:paraId="419B5655" w15:done="0"/>
  <w15:commentEx w15:paraId="12C836BF" w15:done="0"/>
  <w15:commentEx w15:paraId="739FF525" w15:done="0"/>
  <w15:commentEx w15:paraId="1486E598" w15:done="0"/>
  <w15:commentEx w15:paraId="0E64C0CF" w15:done="0"/>
  <w15:commentEx w15:paraId="6CC353FA" w15:done="0"/>
  <w15:commentEx w15:paraId="077A8668" w15:done="0"/>
  <w15:commentEx w15:paraId="59E591A7" w15:done="0"/>
  <w15:commentEx w15:paraId="7A87DE25" w15:done="0"/>
  <w15:commentEx w15:paraId="0C51351C" w15:done="0"/>
  <w15:commentEx w15:paraId="06C50B2A" w15:done="0"/>
  <w15:commentEx w15:paraId="272B5561" w15:done="0"/>
  <w15:commentEx w15:paraId="52B13B3C" w15:paraIdParent="272B5561" w15:done="0"/>
  <w15:commentEx w15:paraId="1A8E89DD" w15:done="0"/>
  <w15:commentEx w15:paraId="55018ABC" w15:paraIdParent="1A8E89DD" w15:done="0"/>
  <w15:commentEx w15:paraId="31709F20" w15:done="0"/>
  <w15:commentEx w15:paraId="48CF3D93" w15:done="0"/>
  <w15:commentEx w15:paraId="016E7828" w15:done="0"/>
  <w15:commentEx w15:paraId="2ED0DB83" w15:done="0"/>
  <w15:commentEx w15:paraId="1D81F527" w15:done="0"/>
  <w15:commentEx w15:paraId="237E3E69" w15:paraIdParent="1D81F527" w15:done="0"/>
  <w15:commentEx w15:paraId="2E699991" w15:done="0"/>
  <w15:commentEx w15:paraId="1DA6945D" w15:done="0"/>
  <w15:commentEx w15:paraId="45493CE2" w15:paraIdParent="1DA6945D" w15:done="0"/>
  <w15:commentEx w15:paraId="1A967A4C" w15:done="0"/>
  <w15:commentEx w15:paraId="3E11B4F6" w15:done="0"/>
  <w15:commentEx w15:paraId="48581D4E" w15:paraIdParent="3E11B4F6" w15:done="0"/>
  <w15:commentEx w15:paraId="49BF2BAB" w15:done="0"/>
  <w15:commentEx w15:paraId="28884F11" w15:done="0"/>
  <w15:commentEx w15:paraId="721D5217" w15:paraIdParent="28884F11" w15:done="0"/>
  <w15:commentEx w15:paraId="5C45053B" w15:paraIdParent="28884F11" w15:done="0"/>
  <w15:commentEx w15:paraId="7BA53558" w15:done="0"/>
  <w15:commentEx w15:paraId="0BFC7DC3" w15:done="0"/>
  <w15:commentEx w15:paraId="6D31AE39" w15:paraIdParent="0BFC7DC3" w15:done="0"/>
  <w15:commentEx w15:paraId="755FAA4E" w15:paraIdParent="0BFC7DC3" w15:done="0"/>
  <w15:commentEx w15:paraId="7679A4ED" w15:done="0"/>
  <w15:commentEx w15:paraId="70716100" w15:done="0"/>
  <w15:commentEx w15:paraId="441181FF" w15:paraIdParent="70716100" w15:done="0"/>
  <w15:commentEx w15:paraId="2B37C89E" w15:done="0"/>
  <w15:commentEx w15:paraId="5544F755" w15:done="0"/>
  <w15:commentEx w15:paraId="3F0BE843" w15:paraIdParent="5544F755" w15:done="0"/>
  <w15:commentEx w15:paraId="7C4D066B" w15:done="0"/>
  <w15:commentEx w15:paraId="51D163B3" w15:done="0"/>
  <w15:commentEx w15:paraId="68EAB27A" w15:done="0"/>
  <w15:commentEx w15:paraId="0ED4592A" w15:done="0"/>
  <w15:commentEx w15:paraId="686DE188" w15:done="0"/>
  <w15:commentEx w15:paraId="1C56C901" w15:paraIdParent="686DE188" w15:done="0"/>
  <w15:commentEx w15:paraId="21362703" w15:done="0"/>
  <w15:commentEx w15:paraId="6B5E5764" w15:paraIdParent="21362703" w15:done="0"/>
  <w15:commentEx w15:paraId="5A7217B7" w15:done="0"/>
  <w15:commentEx w15:paraId="464F87A4" w15:done="0"/>
  <w15:commentEx w15:paraId="291AF4DA" w15:done="0"/>
  <w15:commentEx w15:paraId="1AA7A51D" w15:paraIdParent="291AF4DA" w15:done="0"/>
  <w15:commentEx w15:paraId="53601566" w15:done="0"/>
  <w15:commentEx w15:paraId="352529E9" w15:done="0"/>
  <w15:commentEx w15:paraId="7EAF7C92" w15:paraIdParent="352529E9" w15:done="0"/>
  <w15:commentEx w15:paraId="2DA3BFA3" w15:paraIdParent="352529E9" w15:done="0"/>
  <w15:commentEx w15:paraId="25A2F38D" w15:done="0"/>
  <w15:commentEx w15:paraId="30A34ADF" w15:paraIdParent="25A2F38D" w15:done="0"/>
  <w15:commentEx w15:paraId="67CB619E" w15:done="0"/>
  <w15:commentEx w15:paraId="3D2C4502" w15:done="0"/>
  <w15:commentEx w15:paraId="0EF05A8C" w15:done="0"/>
  <w15:commentEx w15:paraId="0C03ACEE" w15:paraIdParent="0EF05A8C" w15:done="0"/>
  <w15:commentEx w15:paraId="044F09B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D8457D" w14:textId="77777777" w:rsidR="004A61A9" w:rsidRDefault="004A61A9" w:rsidP="007C5F60">
      <w:r>
        <w:separator/>
      </w:r>
    </w:p>
  </w:endnote>
  <w:endnote w:type="continuationSeparator" w:id="0">
    <w:p w14:paraId="25D4B4CC" w14:textId="77777777" w:rsidR="004A61A9" w:rsidRDefault="004A61A9"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D636A1" w:rsidRDefault="00D636A1" w:rsidP="00E66AC2">
    <w:pPr>
      <w:pStyle w:val="Footer"/>
      <w:rPr>
        <w:sz w:val="20"/>
      </w:rPr>
    </w:pPr>
    <w:proofErr w:type="spellStart"/>
    <w:r w:rsidRPr="00921F50">
      <w:rPr>
        <w:sz w:val="20"/>
      </w:rPr>
      <w:t>Dugal</w:t>
    </w:r>
    <w:proofErr w:type="spellEnd"/>
    <w:r w:rsidRPr="00921F50">
      <w:rPr>
        <w:sz w:val="20"/>
      </w:rPr>
      <w:t xml:space="preserve">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D636A1" w:rsidRDefault="00D636A1" w:rsidP="00C142AF">
    <w:pPr>
      <w:pStyle w:val="Footer"/>
    </w:pPr>
    <w:proofErr w:type="spellStart"/>
    <w:r>
      <w:rPr>
        <w:sz w:val="20"/>
      </w:rPr>
      <w:t>JanVlok</w:t>
    </w:r>
    <w:proofErr w:type="spellEnd"/>
    <w:r>
      <w:rPr>
        <w:sz w:val="20"/>
      </w:rPr>
      <w:t xml:space="preserve"> is with Nelson Mandela Metropolitan University, Port Elizabeth </w:t>
    </w:r>
    <w:r w:rsidRPr="00BE0014">
      <w:rPr>
        <w:sz w:val="20"/>
      </w:rPr>
      <w:t>6031</w:t>
    </w:r>
    <w:r>
      <w:rPr>
        <w:sz w:val="20"/>
      </w:rPr>
      <w:t>, South Africa</w:t>
    </w:r>
  </w:p>
  <w:p w14:paraId="146E276A" w14:textId="32A908A7" w:rsidR="00D636A1" w:rsidRPr="00921F50" w:rsidRDefault="00D636A1" w:rsidP="00E66AC2">
    <w:pPr>
      <w:pStyle w:val="Footer"/>
      <w:rPr>
        <w:sz w:val="20"/>
      </w:rPr>
    </w:pPr>
    <w:r>
      <w:rPr>
        <w:sz w:val="20"/>
      </w:rPr>
      <w:t>(</w:t>
    </w:r>
    <w:proofErr w:type="gramStart"/>
    <w:r>
      <w:rPr>
        <w:sz w:val="20"/>
      </w:rPr>
      <w:t>email</w:t>
    </w:r>
    <w:proofErr w:type="gramEnd"/>
    <w:r>
      <w:rPr>
        <w:sz w:val="20"/>
      </w:rPr>
      <w:t xml:space="preserve">: </w:t>
    </w:r>
    <w:hyperlink r:id="rId2" w:history="1">
      <w:r w:rsidRPr="00813A90">
        <w:rPr>
          <w:rStyle w:val="Hyperlink"/>
          <w:sz w:val="20"/>
        </w:rPr>
        <w:t>janvlok@mweb.co.za</w:t>
      </w:r>
    </w:hyperlink>
    <w:r>
      <w:rPr>
        <w:sz w:val="20"/>
      </w:rPr>
      <w:t xml:space="preserve">) </w:t>
    </w:r>
  </w:p>
  <w:p w14:paraId="56321D29" w14:textId="77777777" w:rsidR="00D636A1" w:rsidRDefault="00D636A1" w:rsidP="00E66AC2">
    <w:pPr>
      <w:pStyle w:val="Footer"/>
      <w:rPr>
        <w:sz w:val="20"/>
      </w:rPr>
    </w:pPr>
    <w:proofErr w:type="spellStart"/>
    <w:r>
      <w:rPr>
        <w:sz w:val="20"/>
      </w:rPr>
      <w:t>Adriaan</w:t>
    </w:r>
    <w:proofErr w:type="spellEnd"/>
    <w:r>
      <w:rPr>
        <w:sz w:val="20"/>
      </w:rPr>
      <w:t xml:space="preserve"> Van </w:t>
    </w:r>
    <w:proofErr w:type="spellStart"/>
    <w:r>
      <w:rPr>
        <w:sz w:val="20"/>
      </w:rPr>
      <w:t>Niekerk</w:t>
    </w:r>
    <w:proofErr w:type="spellEnd"/>
    <w:r w:rsidRPr="00921F50">
      <w:rPr>
        <w:sz w:val="20"/>
      </w:rPr>
      <w:t xml:space="preserve"> is with </w:t>
    </w:r>
    <w:r>
      <w:rPr>
        <w:sz w:val="20"/>
      </w:rPr>
      <w:t xml:space="preserve">the </w:t>
    </w:r>
    <w:proofErr w:type="spellStart"/>
    <w:r>
      <w:rPr>
        <w:sz w:val="20"/>
      </w:rPr>
      <w:t>Center</w:t>
    </w:r>
    <w:proofErr w:type="spellEnd"/>
    <w:r>
      <w:rPr>
        <w:sz w:val="20"/>
      </w:rPr>
      <w:t xml:space="preserve">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5F122D" w14:textId="77777777" w:rsidR="004A61A9" w:rsidRDefault="004A61A9" w:rsidP="007C5F60">
      <w:r>
        <w:separator/>
      </w:r>
    </w:p>
  </w:footnote>
  <w:footnote w:type="continuationSeparator" w:id="0">
    <w:p w14:paraId="6C1C0F58" w14:textId="77777777" w:rsidR="004A61A9" w:rsidRDefault="004A61A9" w:rsidP="007C5F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D4A428A0"/>
    <w:lvl w:ilvl="0">
      <w:start w:val="1"/>
      <w:numFmt w:val="decimal"/>
      <w:lvlText w:val="%1."/>
      <w:lvlJc w:val="left"/>
      <w:pPr>
        <w:tabs>
          <w:tab w:val="num" w:pos="1492"/>
        </w:tabs>
        <w:ind w:left="1492" w:hanging="360"/>
      </w:pPr>
    </w:lvl>
  </w:abstractNum>
  <w:abstractNum w:abstractNumId="1">
    <w:nsid w:val="FFFFFF7D"/>
    <w:multiLevelType w:val="singleLevel"/>
    <w:tmpl w:val="5358D6A2"/>
    <w:lvl w:ilvl="0">
      <w:start w:val="1"/>
      <w:numFmt w:val="decimal"/>
      <w:lvlText w:val="%1."/>
      <w:lvlJc w:val="left"/>
      <w:pPr>
        <w:tabs>
          <w:tab w:val="num" w:pos="1209"/>
        </w:tabs>
        <w:ind w:left="1209" w:hanging="360"/>
      </w:pPr>
    </w:lvl>
  </w:abstractNum>
  <w:abstractNum w:abstractNumId="2">
    <w:nsid w:val="FFFFFF7E"/>
    <w:multiLevelType w:val="singleLevel"/>
    <w:tmpl w:val="2C22916C"/>
    <w:lvl w:ilvl="0">
      <w:start w:val="1"/>
      <w:numFmt w:val="decimal"/>
      <w:lvlText w:val="%1."/>
      <w:lvlJc w:val="left"/>
      <w:pPr>
        <w:tabs>
          <w:tab w:val="num" w:pos="926"/>
        </w:tabs>
        <w:ind w:left="926" w:hanging="360"/>
      </w:pPr>
    </w:lvl>
  </w:abstractNum>
  <w:abstractNum w:abstractNumId="3">
    <w:nsid w:val="FFFFFF7F"/>
    <w:multiLevelType w:val="singleLevel"/>
    <w:tmpl w:val="ABA2F86E"/>
    <w:lvl w:ilvl="0">
      <w:start w:val="1"/>
      <w:numFmt w:val="decimal"/>
      <w:lvlText w:val="%1."/>
      <w:lvlJc w:val="left"/>
      <w:pPr>
        <w:tabs>
          <w:tab w:val="num" w:pos="643"/>
        </w:tabs>
        <w:ind w:left="643" w:hanging="360"/>
      </w:pPr>
    </w:lvl>
  </w:abstractNum>
  <w:abstractNum w:abstractNumId="4">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CF43716"/>
    <w:lvl w:ilvl="0">
      <w:start w:val="1"/>
      <w:numFmt w:val="decimal"/>
      <w:lvlText w:val="%1."/>
      <w:lvlJc w:val="left"/>
      <w:pPr>
        <w:tabs>
          <w:tab w:val="num" w:pos="360"/>
        </w:tabs>
        <w:ind w:left="360" w:hanging="360"/>
      </w:pPr>
    </w:lvl>
  </w:abstractNum>
  <w:abstractNum w:abstractNumId="9">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4"/>
  </w:num>
  <w:num w:numId="8">
    <w:abstractNumId w:val="28"/>
  </w:num>
  <w:num w:numId="9">
    <w:abstractNumId w:val="19"/>
  </w:num>
  <w:num w:numId="10">
    <w:abstractNumId w:val="16"/>
  </w:num>
  <w:num w:numId="11">
    <w:abstractNumId w:val="15"/>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3"/>
  </w:num>
  <w:num w:numId="32">
    <w:abstractNumId w:val="23"/>
  </w:num>
  <w:num w:numId="33">
    <w:abstractNumId w:val="23"/>
  </w:num>
  <w:num w:numId="34">
    <w:abstractNumId w:val="23"/>
  </w:num>
  <w:num w:numId="35">
    <w:abstractNumId w:val="21"/>
  </w:num>
  <w:num w:numId="36">
    <w:abstractNumId w:val="21"/>
  </w:num>
  <w:num w:numId="37">
    <w:abstractNumId w:val="21"/>
  </w:num>
  <w:num w:numId="38">
    <w:abstractNumId w:val="21"/>
  </w:num>
  <w:num w:numId="39">
    <w:abstractNumId w:val="21"/>
  </w:num>
  <w:num w:numId="40">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riaan Van Niekerk">
    <w15:presenceInfo w15:providerId="AD" w15:userId="S-1-5-21-1214440339-602609370-839522115-3029"/>
  </w15:person>
  <w15:person w15:author="dugalh">
    <w15:presenceInfo w15:providerId="None" w15:userId="dugal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CC8"/>
    <w:rsid w:val="00002569"/>
    <w:rsid w:val="00002830"/>
    <w:rsid w:val="0000614E"/>
    <w:rsid w:val="00006DC2"/>
    <w:rsid w:val="00012564"/>
    <w:rsid w:val="0001287C"/>
    <w:rsid w:val="000130AD"/>
    <w:rsid w:val="00023B39"/>
    <w:rsid w:val="000245CE"/>
    <w:rsid w:val="00032AD9"/>
    <w:rsid w:val="00033A78"/>
    <w:rsid w:val="00037DF2"/>
    <w:rsid w:val="00041075"/>
    <w:rsid w:val="00041CA2"/>
    <w:rsid w:val="00043847"/>
    <w:rsid w:val="00043B5D"/>
    <w:rsid w:val="00047BAC"/>
    <w:rsid w:val="000547C6"/>
    <w:rsid w:val="00055A37"/>
    <w:rsid w:val="00060E17"/>
    <w:rsid w:val="00065A81"/>
    <w:rsid w:val="00070CD0"/>
    <w:rsid w:val="00074D81"/>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6CC"/>
    <w:rsid w:val="000B7998"/>
    <w:rsid w:val="000B7D09"/>
    <w:rsid w:val="000B7E0A"/>
    <w:rsid w:val="000C0872"/>
    <w:rsid w:val="000C0EF9"/>
    <w:rsid w:val="000C1FE0"/>
    <w:rsid w:val="000C2348"/>
    <w:rsid w:val="000C2698"/>
    <w:rsid w:val="000C2FBC"/>
    <w:rsid w:val="000C446C"/>
    <w:rsid w:val="000C6248"/>
    <w:rsid w:val="000C6D33"/>
    <w:rsid w:val="000D2610"/>
    <w:rsid w:val="000D319C"/>
    <w:rsid w:val="000D3C00"/>
    <w:rsid w:val="000D48A5"/>
    <w:rsid w:val="000D541E"/>
    <w:rsid w:val="000D6DB1"/>
    <w:rsid w:val="000E38B7"/>
    <w:rsid w:val="000E4FF2"/>
    <w:rsid w:val="000E59A5"/>
    <w:rsid w:val="000F0596"/>
    <w:rsid w:val="000F107B"/>
    <w:rsid w:val="000F3F6C"/>
    <w:rsid w:val="000F603E"/>
    <w:rsid w:val="000F6C32"/>
    <w:rsid w:val="00100275"/>
    <w:rsid w:val="001049F8"/>
    <w:rsid w:val="001169A6"/>
    <w:rsid w:val="00116B87"/>
    <w:rsid w:val="001179C5"/>
    <w:rsid w:val="0012318C"/>
    <w:rsid w:val="00123686"/>
    <w:rsid w:val="001239FB"/>
    <w:rsid w:val="00123C39"/>
    <w:rsid w:val="00123E3D"/>
    <w:rsid w:val="001250C5"/>
    <w:rsid w:val="001279CA"/>
    <w:rsid w:val="00130DEA"/>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7CEA"/>
    <w:rsid w:val="00190C0A"/>
    <w:rsid w:val="00191C63"/>
    <w:rsid w:val="00196E1D"/>
    <w:rsid w:val="001A0A10"/>
    <w:rsid w:val="001A0EBF"/>
    <w:rsid w:val="001A48D1"/>
    <w:rsid w:val="001A5A62"/>
    <w:rsid w:val="001A7FFD"/>
    <w:rsid w:val="001B1177"/>
    <w:rsid w:val="001B1842"/>
    <w:rsid w:val="001B2930"/>
    <w:rsid w:val="001B5B0B"/>
    <w:rsid w:val="001B64D1"/>
    <w:rsid w:val="001C39BC"/>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336D"/>
    <w:rsid w:val="00245BEE"/>
    <w:rsid w:val="00247014"/>
    <w:rsid w:val="00250B89"/>
    <w:rsid w:val="002519EE"/>
    <w:rsid w:val="00254003"/>
    <w:rsid w:val="00254B84"/>
    <w:rsid w:val="0025675D"/>
    <w:rsid w:val="002608F4"/>
    <w:rsid w:val="00260CC5"/>
    <w:rsid w:val="00263223"/>
    <w:rsid w:val="00264141"/>
    <w:rsid w:val="0026792B"/>
    <w:rsid w:val="002712A0"/>
    <w:rsid w:val="00272CF7"/>
    <w:rsid w:val="002741E5"/>
    <w:rsid w:val="00277CFF"/>
    <w:rsid w:val="002874D9"/>
    <w:rsid w:val="002909F4"/>
    <w:rsid w:val="00292110"/>
    <w:rsid w:val="00293F4B"/>
    <w:rsid w:val="002949C4"/>
    <w:rsid w:val="002970F5"/>
    <w:rsid w:val="002A01E5"/>
    <w:rsid w:val="002A0600"/>
    <w:rsid w:val="002A08A3"/>
    <w:rsid w:val="002A0EAD"/>
    <w:rsid w:val="002A159A"/>
    <w:rsid w:val="002B1A65"/>
    <w:rsid w:val="002B4F61"/>
    <w:rsid w:val="002B6F61"/>
    <w:rsid w:val="002C33AB"/>
    <w:rsid w:val="002C7CA1"/>
    <w:rsid w:val="002D2323"/>
    <w:rsid w:val="002D69EB"/>
    <w:rsid w:val="002D6BB2"/>
    <w:rsid w:val="002E1530"/>
    <w:rsid w:val="002E1E5A"/>
    <w:rsid w:val="002E302F"/>
    <w:rsid w:val="002E3F2F"/>
    <w:rsid w:val="002E4B5D"/>
    <w:rsid w:val="002E786E"/>
    <w:rsid w:val="002F12BF"/>
    <w:rsid w:val="002F180C"/>
    <w:rsid w:val="002F1821"/>
    <w:rsid w:val="002F4133"/>
    <w:rsid w:val="002F43DD"/>
    <w:rsid w:val="002F59EE"/>
    <w:rsid w:val="003037E2"/>
    <w:rsid w:val="00305FE9"/>
    <w:rsid w:val="00306B26"/>
    <w:rsid w:val="00310ED0"/>
    <w:rsid w:val="00313DD4"/>
    <w:rsid w:val="00314C66"/>
    <w:rsid w:val="00317B98"/>
    <w:rsid w:val="00317FCD"/>
    <w:rsid w:val="00323D36"/>
    <w:rsid w:val="00326933"/>
    <w:rsid w:val="00332F94"/>
    <w:rsid w:val="003336AE"/>
    <w:rsid w:val="003355AC"/>
    <w:rsid w:val="0033669F"/>
    <w:rsid w:val="003408CE"/>
    <w:rsid w:val="00341A97"/>
    <w:rsid w:val="00342816"/>
    <w:rsid w:val="00342D26"/>
    <w:rsid w:val="00343365"/>
    <w:rsid w:val="003459AE"/>
    <w:rsid w:val="0034770B"/>
    <w:rsid w:val="00347EAA"/>
    <w:rsid w:val="003520C4"/>
    <w:rsid w:val="00353385"/>
    <w:rsid w:val="00354857"/>
    <w:rsid w:val="00355761"/>
    <w:rsid w:val="00357368"/>
    <w:rsid w:val="0035754D"/>
    <w:rsid w:val="0036038C"/>
    <w:rsid w:val="003638E8"/>
    <w:rsid w:val="00366F27"/>
    <w:rsid w:val="00370843"/>
    <w:rsid w:val="0037366E"/>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D1E1B"/>
    <w:rsid w:val="003D4A7C"/>
    <w:rsid w:val="003E2AFA"/>
    <w:rsid w:val="003E435F"/>
    <w:rsid w:val="003E4401"/>
    <w:rsid w:val="003E57FB"/>
    <w:rsid w:val="003F0D6E"/>
    <w:rsid w:val="003F6140"/>
    <w:rsid w:val="003F6CBF"/>
    <w:rsid w:val="003F77B5"/>
    <w:rsid w:val="004008E1"/>
    <w:rsid w:val="00400EDC"/>
    <w:rsid w:val="0040205A"/>
    <w:rsid w:val="00402221"/>
    <w:rsid w:val="00410ED3"/>
    <w:rsid w:val="00412DAD"/>
    <w:rsid w:val="00413BB1"/>
    <w:rsid w:val="00420505"/>
    <w:rsid w:val="004260B1"/>
    <w:rsid w:val="00426891"/>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4697"/>
    <w:rsid w:val="00464897"/>
    <w:rsid w:val="0046524A"/>
    <w:rsid w:val="00466644"/>
    <w:rsid w:val="00466B9B"/>
    <w:rsid w:val="00466F14"/>
    <w:rsid w:val="00467030"/>
    <w:rsid w:val="00471A0C"/>
    <w:rsid w:val="00474490"/>
    <w:rsid w:val="00477F5F"/>
    <w:rsid w:val="00477FFA"/>
    <w:rsid w:val="004801C9"/>
    <w:rsid w:val="00480687"/>
    <w:rsid w:val="00482CAF"/>
    <w:rsid w:val="00483FEF"/>
    <w:rsid w:val="00487145"/>
    <w:rsid w:val="004908D7"/>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530D"/>
    <w:rsid w:val="00517AA5"/>
    <w:rsid w:val="005224BA"/>
    <w:rsid w:val="0052508A"/>
    <w:rsid w:val="00526574"/>
    <w:rsid w:val="00542837"/>
    <w:rsid w:val="0054313D"/>
    <w:rsid w:val="00545B31"/>
    <w:rsid w:val="00550BF2"/>
    <w:rsid w:val="0055442E"/>
    <w:rsid w:val="00556491"/>
    <w:rsid w:val="00563885"/>
    <w:rsid w:val="00564182"/>
    <w:rsid w:val="005642EC"/>
    <w:rsid w:val="0056733D"/>
    <w:rsid w:val="00570695"/>
    <w:rsid w:val="00575960"/>
    <w:rsid w:val="00575B3F"/>
    <w:rsid w:val="005762CF"/>
    <w:rsid w:val="005778F1"/>
    <w:rsid w:val="00582B44"/>
    <w:rsid w:val="005869E9"/>
    <w:rsid w:val="00590FDF"/>
    <w:rsid w:val="00591E32"/>
    <w:rsid w:val="00595A9E"/>
    <w:rsid w:val="00595F50"/>
    <w:rsid w:val="005A1AB2"/>
    <w:rsid w:val="005A6B1F"/>
    <w:rsid w:val="005A6D82"/>
    <w:rsid w:val="005A7A96"/>
    <w:rsid w:val="005B098F"/>
    <w:rsid w:val="005B13FF"/>
    <w:rsid w:val="005B3E53"/>
    <w:rsid w:val="005B5335"/>
    <w:rsid w:val="005B5FFB"/>
    <w:rsid w:val="005C22B9"/>
    <w:rsid w:val="005C2BD7"/>
    <w:rsid w:val="005C369F"/>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6D96"/>
    <w:rsid w:val="00607AB9"/>
    <w:rsid w:val="006109B6"/>
    <w:rsid w:val="00610FC7"/>
    <w:rsid w:val="006121A8"/>
    <w:rsid w:val="006134ED"/>
    <w:rsid w:val="00621550"/>
    <w:rsid w:val="00622D24"/>
    <w:rsid w:val="00624483"/>
    <w:rsid w:val="00627803"/>
    <w:rsid w:val="0063303E"/>
    <w:rsid w:val="006330AB"/>
    <w:rsid w:val="00633179"/>
    <w:rsid w:val="00634C01"/>
    <w:rsid w:val="00643191"/>
    <w:rsid w:val="00645CD5"/>
    <w:rsid w:val="0064651C"/>
    <w:rsid w:val="0064769C"/>
    <w:rsid w:val="006504BD"/>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6229"/>
    <w:rsid w:val="006A02D5"/>
    <w:rsid w:val="006A18A5"/>
    <w:rsid w:val="006A2231"/>
    <w:rsid w:val="006A472F"/>
    <w:rsid w:val="006A4D4F"/>
    <w:rsid w:val="006B0D71"/>
    <w:rsid w:val="006B1C40"/>
    <w:rsid w:val="006B5878"/>
    <w:rsid w:val="006C1395"/>
    <w:rsid w:val="006C2A76"/>
    <w:rsid w:val="006D25A1"/>
    <w:rsid w:val="006D483D"/>
    <w:rsid w:val="006E3C3B"/>
    <w:rsid w:val="006E4051"/>
    <w:rsid w:val="006E643E"/>
    <w:rsid w:val="006F2476"/>
    <w:rsid w:val="006F299D"/>
    <w:rsid w:val="006F45F9"/>
    <w:rsid w:val="00700656"/>
    <w:rsid w:val="007008C9"/>
    <w:rsid w:val="007022E8"/>
    <w:rsid w:val="00702339"/>
    <w:rsid w:val="0070272D"/>
    <w:rsid w:val="00703B35"/>
    <w:rsid w:val="007076DE"/>
    <w:rsid w:val="00710673"/>
    <w:rsid w:val="007175CE"/>
    <w:rsid w:val="00720813"/>
    <w:rsid w:val="00723BF9"/>
    <w:rsid w:val="00724C97"/>
    <w:rsid w:val="00726EF3"/>
    <w:rsid w:val="00731B4D"/>
    <w:rsid w:val="00732FDE"/>
    <w:rsid w:val="00742DBE"/>
    <w:rsid w:val="00742F95"/>
    <w:rsid w:val="00745C69"/>
    <w:rsid w:val="0075098F"/>
    <w:rsid w:val="007544E5"/>
    <w:rsid w:val="00755CFF"/>
    <w:rsid w:val="00756F3A"/>
    <w:rsid w:val="00760029"/>
    <w:rsid w:val="0076163E"/>
    <w:rsid w:val="00762C6F"/>
    <w:rsid w:val="0076331B"/>
    <w:rsid w:val="00770137"/>
    <w:rsid w:val="00773A3C"/>
    <w:rsid w:val="0077521C"/>
    <w:rsid w:val="007820B5"/>
    <w:rsid w:val="00783736"/>
    <w:rsid w:val="00784EA7"/>
    <w:rsid w:val="0079333F"/>
    <w:rsid w:val="00796BE6"/>
    <w:rsid w:val="007A27BC"/>
    <w:rsid w:val="007A28F9"/>
    <w:rsid w:val="007A60E4"/>
    <w:rsid w:val="007A6A3B"/>
    <w:rsid w:val="007B7ED2"/>
    <w:rsid w:val="007C0DCA"/>
    <w:rsid w:val="007C1081"/>
    <w:rsid w:val="007C136C"/>
    <w:rsid w:val="007C5F60"/>
    <w:rsid w:val="007C72FD"/>
    <w:rsid w:val="007D40B0"/>
    <w:rsid w:val="007D4BDE"/>
    <w:rsid w:val="007D664C"/>
    <w:rsid w:val="007E06DD"/>
    <w:rsid w:val="007E12F1"/>
    <w:rsid w:val="007E1405"/>
    <w:rsid w:val="007E44BA"/>
    <w:rsid w:val="007E661C"/>
    <w:rsid w:val="007E73AF"/>
    <w:rsid w:val="007F24BC"/>
    <w:rsid w:val="007F4261"/>
    <w:rsid w:val="007F5156"/>
    <w:rsid w:val="00801C55"/>
    <w:rsid w:val="0080304C"/>
    <w:rsid w:val="00804C5F"/>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51853"/>
    <w:rsid w:val="00852875"/>
    <w:rsid w:val="008539F9"/>
    <w:rsid w:val="008544A9"/>
    <w:rsid w:val="00864485"/>
    <w:rsid w:val="00864943"/>
    <w:rsid w:val="008651D1"/>
    <w:rsid w:val="00870771"/>
    <w:rsid w:val="00873FD7"/>
    <w:rsid w:val="0087577C"/>
    <w:rsid w:val="00876874"/>
    <w:rsid w:val="00876D26"/>
    <w:rsid w:val="00882860"/>
    <w:rsid w:val="00892B0C"/>
    <w:rsid w:val="00893FBF"/>
    <w:rsid w:val="0089437E"/>
    <w:rsid w:val="008A0184"/>
    <w:rsid w:val="008A2A34"/>
    <w:rsid w:val="008A2ECD"/>
    <w:rsid w:val="008A6794"/>
    <w:rsid w:val="008B28A3"/>
    <w:rsid w:val="008B358F"/>
    <w:rsid w:val="008B5855"/>
    <w:rsid w:val="008C01FC"/>
    <w:rsid w:val="008C0684"/>
    <w:rsid w:val="008C1374"/>
    <w:rsid w:val="008C5A14"/>
    <w:rsid w:val="008C710E"/>
    <w:rsid w:val="008D1CA5"/>
    <w:rsid w:val="008D2D07"/>
    <w:rsid w:val="008D4726"/>
    <w:rsid w:val="008D50A6"/>
    <w:rsid w:val="008D561F"/>
    <w:rsid w:val="008D7D55"/>
    <w:rsid w:val="008E108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18BE"/>
    <w:rsid w:val="009543BF"/>
    <w:rsid w:val="0096084E"/>
    <w:rsid w:val="009641F1"/>
    <w:rsid w:val="0096447A"/>
    <w:rsid w:val="009673F9"/>
    <w:rsid w:val="00972AA3"/>
    <w:rsid w:val="009734F8"/>
    <w:rsid w:val="00975B99"/>
    <w:rsid w:val="009773A5"/>
    <w:rsid w:val="00981C11"/>
    <w:rsid w:val="0098241E"/>
    <w:rsid w:val="00984BB8"/>
    <w:rsid w:val="009850D1"/>
    <w:rsid w:val="0099210E"/>
    <w:rsid w:val="0099278C"/>
    <w:rsid w:val="009954EA"/>
    <w:rsid w:val="009955F0"/>
    <w:rsid w:val="0099600B"/>
    <w:rsid w:val="009A02AD"/>
    <w:rsid w:val="009A076A"/>
    <w:rsid w:val="009A2B0C"/>
    <w:rsid w:val="009A3C3C"/>
    <w:rsid w:val="009A466B"/>
    <w:rsid w:val="009A6874"/>
    <w:rsid w:val="009B060A"/>
    <w:rsid w:val="009B0B86"/>
    <w:rsid w:val="009B18ED"/>
    <w:rsid w:val="009B63CC"/>
    <w:rsid w:val="009B67F5"/>
    <w:rsid w:val="009B7BEF"/>
    <w:rsid w:val="009C5CCF"/>
    <w:rsid w:val="009C6A7D"/>
    <w:rsid w:val="009D00CC"/>
    <w:rsid w:val="009D2B83"/>
    <w:rsid w:val="009D2F92"/>
    <w:rsid w:val="009D3EF2"/>
    <w:rsid w:val="009D574B"/>
    <w:rsid w:val="009E44A8"/>
    <w:rsid w:val="009E54C6"/>
    <w:rsid w:val="009E58C2"/>
    <w:rsid w:val="009E78F6"/>
    <w:rsid w:val="009F0EA0"/>
    <w:rsid w:val="009F2369"/>
    <w:rsid w:val="009F267E"/>
    <w:rsid w:val="009F29BD"/>
    <w:rsid w:val="009F3E28"/>
    <w:rsid w:val="009F57AF"/>
    <w:rsid w:val="009F5E97"/>
    <w:rsid w:val="00A02577"/>
    <w:rsid w:val="00A075B6"/>
    <w:rsid w:val="00A07E23"/>
    <w:rsid w:val="00A10441"/>
    <w:rsid w:val="00A10660"/>
    <w:rsid w:val="00A11FAC"/>
    <w:rsid w:val="00A139B1"/>
    <w:rsid w:val="00A14171"/>
    <w:rsid w:val="00A15177"/>
    <w:rsid w:val="00A16A9C"/>
    <w:rsid w:val="00A22B86"/>
    <w:rsid w:val="00A24F89"/>
    <w:rsid w:val="00A26C41"/>
    <w:rsid w:val="00A27834"/>
    <w:rsid w:val="00A3198D"/>
    <w:rsid w:val="00A37446"/>
    <w:rsid w:val="00A40F79"/>
    <w:rsid w:val="00A41E0C"/>
    <w:rsid w:val="00A42437"/>
    <w:rsid w:val="00A43691"/>
    <w:rsid w:val="00A43F62"/>
    <w:rsid w:val="00A440A5"/>
    <w:rsid w:val="00A44D7F"/>
    <w:rsid w:val="00A45FB2"/>
    <w:rsid w:val="00A46205"/>
    <w:rsid w:val="00A46359"/>
    <w:rsid w:val="00A51BBD"/>
    <w:rsid w:val="00A6029E"/>
    <w:rsid w:val="00A6061C"/>
    <w:rsid w:val="00A61724"/>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D25"/>
    <w:rsid w:val="00A93B29"/>
    <w:rsid w:val="00A94555"/>
    <w:rsid w:val="00A959FF"/>
    <w:rsid w:val="00A97006"/>
    <w:rsid w:val="00A97FDA"/>
    <w:rsid w:val="00AA27D1"/>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439B1"/>
    <w:rsid w:val="00B45167"/>
    <w:rsid w:val="00B474C4"/>
    <w:rsid w:val="00B51499"/>
    <w:rsid w:val="00B54373"/>
    <w:rsid w:val="00B55433"/>
    <w:rsid w:val="00B5551F"/>
    <w:rsid w:val="00B5578F"/>
    <w:rsid w:val="00B562AD"/>
    <w:rsid w:val="00B62076"/>
    <w:rsid w:val="00B6549D"/>
    <w:rsid w:val="00B65DA4"/>
    <w:rsid w:val="00B720A8"/>
    <w:rsid w:val="00B844BE"/>
    <w:rsid w:val="00B849C0"/>
    <w:rsid w:val="00B84FCE"/>
    <w:rsid w:val="00B86741"/>
    <w:rsid w:val="00B931F9"/>
    <w:rsid w:val="00B9460B"/>
    <w:rsid w:val="00B95E1E"/>
    <w:rsid w:val="00B9644C"/>
    <w:rsid w:val="00BA6268"/>
    <w:rsid w:val="00BA67C5"/>
    <w:rsid w:val="00BA6DBC"/>
    <w:rsid w:val="00BB13B0"/>
    <w:rsid w:val="00BB1598"/>
    <w:rsid w:val="00BB64CD"/>
    <w:rsid w:val="00BC1B98"/>
    <w:rsid w:val="00BC3572"/>
    <w:rsid w:val="00BC4A2D"/>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1016A"/>
    <w:rsid w:val="00C11103"/>
    <w:rsid w:val="00C11804"/>
    <w:rsid w:val="00C12583"/>
    <w:rsid w:val="00C13000"/>
    <w:rsid w:val="00C1308A"/>
    <w:rsid w:val="00C142AF"/>
    <w:rsid w:val="00C22C18"/>
    <w:rsid w:val="00C365B6"/>
    <w:rsid w:val="00C36C9F"/>
    <w:rsid w:val="00C40019"/>
    <w:rsid w:val="00C41A63"/>
    <w:rsid w:val="00C44174"/>
    <w:rsid w:val="00C45C17"/>
    <w:rsid w:val="00C52359"/>
    <w:rsid w:val="00C541D4"/>
    <w:rsid w:val="00C5498D"/>
    <w:rsid w:val="00C55AC0"/>
    <w:rsid w:val="00C55D3F"/>
    <w:rsid w:val="00C64881"/>
    <w:rsid w:val="00C712CF"/>
    <w:rsid w:val="00C71B41"/>
    <w:rsid w:val="00C746F7"/>
    <w:rsid w:val="00C82DB4"/>
    <w:rsid w:val="00C84DC8"/>
    <w:rsid w:val="00C858FE"/>
    <w:rsid w:val="00C86B7C"/>
    <w:rsid w:val="00C91C94"/>
    <w:rsid w:val="00C92482"/>
    <w:rsid w:val="00C941F4"/>
    <w:rsid w:val="00C943D2"/>
    <w:rsid w:val="00C94E95"/>
    <w:rsid w:val="00CA0DF3"/>
    <w:rsid w:val="00CA5E4E"/>
    <w:rsid w:val="00CA6A8B"/>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5708"/>
    <w:rsid w:val="00CD60FC"/>
    <w:rsid w:val="00CE146A"/>
    <w:rsid w:val="00CE2C3A"/>
    <w:rsid w:val="00CE335C"/>
    <w:rsid w:val="00CE479B"/>
    <w:rsid w:val="00CE63A4"/>
    <w:rsid w:val="00CF01D9"/>
    <w:rsid w:val="00CF32E4"/>
    <w:rsid w:val="00CF50C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EAE"/>
    <w:rsid w:val="00D31171"/>
    <w:rsid w:val="00D31C5F"/>
    <w:rsid w:val="00D36ACF"/>
    <w:rsid w:val="00D372EA"/>
    <w:rsid w:val="00D3757C"/>
    <w:rsid w:val="00D37D2A"/>
    <w:rsid w:val="00D414A1"/>
    <w:rsid w:val="00D43FD2"/>
    <w:rsid w:val="00D4461E"/>
    <w:rsid w:val="00D46643"/>
    <w:rsid w:val="00D46E5E"/>
    <w:rsid w:val="00D47876"/>
    <w:rsid w:val="00D51DF2"/>
    <w:rsid w:val="00D520EF"/>
    <w:rsid w:val="00D5559C"/>
    <w:rsid w:val="00D60365"/>
    <w:rsid w:val="00D609E0"/>
    <w:rsid w:val="00D61588"/>
    <w:rsid w:val="00D61DAD"/>
    <w:rsid w:val="00D636A1"/>
    <w:rsid w:val="00D63915"/>
    <w:rsid w:val="00D71BBE"/>
    <w:rsid w:val="00D71D06"/>
    <w:rsid w:val="00D73470"/>
    <w:rsid w:val="00D75150"/>
    <w:rsid w:val="00D828C1"/>
    <w:rsid w:val="00D86878"/>
    <w:rsid w:val="00D91A4E"/>
    <w:rsid w:val="00D95040"/>
    <w:rsid w:val="00D95342"/>
    <w:rsid w:val="00D976AA"/>
    <w:rsid w:val="00DA09DD"/>
    <w:rsid w:val="00DA203E"/>
    <w:rsid w:val="00DA57AE"/>
    <w:rsid w:val="00DB0461"/>
    <w:rsid w:val="00DB24DA"/>
    <w:rsid w:val="00DB46F2"/>
    <w:rsid w:val="00DB507A"/>
    <w:rsid w:val="00DB7B21"/>
    <w:rsid w:val="00DC3702"/>
    <w:rsid w:val="00DD56DC"/>
    <w:rsid w:val="00DD6C5F"/>
    <w:rsid w:val="00DE0F7D"/>
    <w:rsid w:val="00DE4C78"/>
    <w:rsid w:val="00DF5B6F"/>
    <w:rsid w:val="00DF7597"/>
    <w:rsid w:val="00DF7C7A"/>
    <w:rsid w:val="00E003CB"/>
    <w:rsid w:val="00E006C1"/>
    <w:rsid w:val="00E01789"/>
    <w:rsid w:val="00E11F1D"/>
    <w:rsid w:val="00E139A6"/>
    <w:rsid w:val="00E152A6"/>
    <w:rsid w:val="00E16391"/>
    <w:rsid w:val="00E21737"/>
    <w:rsid w:val="00E250F1"/>
    <w:rsid w:val="00E25AB7"/>
    <w:rsid w:val="00E32932"/>
    <w:rsid w:val="00E402AB"/>
    <w:rsid w:val="00E416D3"/>
    <w:rsid w:val="00E4191A"/>
    <w:rsid w:val="00E41C10"/>
    <w:rsid w:val="00E42B1F"/>
    <w:rsid w:val="00E450E0"/>
    <w:rsid w:val="00E47D18"/>
    <w:rsid w:val="00E5222F"/>
    <w:rsid w:val="00E533C9"/>
    <w:rsid w:val="00E53489"/>
    <w:rsid w:val="00E5747D"/>
    <w:rsid w:val="00E60ADF"/>
    <w:rsid w:val="00E617B9"/>
    <w:rsid w:val="00E6217B"/>
    <w:rsid w:val="00E63210"/>
    <w:rsid w:val="00E63410"/>
    <w:rsid w:val="00E64254"/>
    <w:rsid w:val="00E6516E"/>
    <w:rsid w:val="00E66AC2"/>
    <w:rsid w:val="00E7054D"/>
    <w:rsid w:val="00E7099A"/>
    <w:rsid w:val="00E72B93"/>
    <w:rsid w:val="00E771F6"/>
    <w:rsid w:val="00E77FBF"/>
    <w:rsid w:val="00E81BA3"/>
    <w:rsid w:val="00E823B0"/>
    <w:rsid w:val="00E8366D"/>
    <w:rsid w:val="00E84D7D"/>
    <w:rsid w:val="00E87801"/>
    <w:rsid w:val="00EA04F1"/>
    <w:rsid w:val="00EA2065"/>
    <w:rsid w:val="00EA2F99"/>
    <w:rsid w:val="00EA3210"/>
    <w:rsid w:val="00EA5315"/>
    <w:rsid w:val="00EA7032"/>
    <w:rsid w:val="00EA70FC"/>
    <w:rsid w:val="00EB23F7"/>
    <w:rsid w:val="00EB37AB"/>
    <w:rsid w:val="00EB6783"/>
    <w:rsid w:val="00EB7FDF"/>
    <w:rsid w:val="00EC23C4"/>
    <w:rsid w:val="00EC5780"/>
    <w:rsid w:val="00ED54D7"/>
    <w:rsid w:val="00EE3C6C"/>
    <w:rsid w:val="00EE60E1"/>
    <w:rsid w:val="00EF114F"/>
    <w:rsid w:val="00EF4B16"/>
    <w:rsid w:val="00F01C1B"/>
    <w:rsid w:val="00F0406C"/>
    <w:rsid w:val="00F05B74"/>
    <w:rsid w:val="00F06B0C"/>
    <w:rsid w:val="00F10037"/>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3498"/>
    <w:rsid w:val="00FA5B49"/>
    <w:rsid w:val="00FA6CD0"/>
    <w:rsid w:val="00FB0E60"/>
    <w:rsid w:val="00FB4128"/>
    <w:rsid w:val="00FB59B7"/>
    <w:rsid w:val="00FC29D9"/>
    <w:rsid w:val="00FC363C"/>
    <w:rsid w:val="00FC428A"/>
    <w:rsid w:val="00FC4BA6"/>
    <w:rsid w:val="00FC4E10"/>
    <w:rsid w:val="00FC6917"/>
    <w:rsid w:val="00FD0511"/>
    <w:rsid w:val="00FD0C28"/>
    <w:rsid w:val="00FE1F55"/>
    <w:rsid w:val="00FE2299"/>
    <w:rsid w:val="00FE2371"/>
    <w:rsid w:val="00FE4414"/>
    <w:rsid w:val="00FE4A9C"/>
    <w:rsid w:val="00FE5226"/>
    <w:rsid w:val="00FE5B8D"/>
    <w:rsid w:val="00FF3D93"/>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rsid w:val="00D61588"/>
    <w:pPr>
      <w:tabs>
        <w:tab w:val="center" w:pos="4153"/>
        <w:tab w:val="right" w:pos="8306"/>
      </w:tabs>
    </w:pPr>
  </w:style>
  <w:style w:type="character" w:customStyle="1" w:styleId="HeaderChar">
    <w:name w:val="Header Char"/>
    <w:basedOn w:val="DefaultParagraphFont"/>
    <w:link w:val="Header"/>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D61588"/>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D61588"/>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Ind w:w="0" w:type="dxa"/>
      <w:tblBorders>
        <w:top w:val="single" w:sz="12" w:space="0" w:color="000000" w:themeColor="text1"/>
        <w:bottom w:val="single" w:sz="12" w:space="0" w:color="000000" w:themeColor="text1"/>
      </w:tblBorders>
      <w:tblCellMar>
        <w:top w:w="0" w:type="dxa"/>
        <w:left w:w="108" w:type="dxa"/>
        <w:bottom w:w="0" w:type="dxa"/>
        <w:right w:w="108" w:type="dxa"/>
      </w:tblCellMar>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55A96-6CA9-4FE8-9FDA-0FDD347C9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23977</TotalTime>
  <Pages>1</Pages>
  <Words>68533</Words>
  <Characters>390644</Characters>
  <Application>Microsoft Office Word</Application>
  <DocSecurity>0</DocSecurity>
  <Lines>3255</Lines>
  <Paragraphs>916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22</cp:revision>
  <dcterms:created xsi:type="dcterms:W3CDTF">2016-10-27T08:15:00Z</dcterms:created>
  <dcterms:modified xsi:type="dcterms:W3CDTF">2017-06-16T21:05:00Z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http://www.zotero.org/styles/isprs-journal-of-photogrammetry-and-remote-sensing</vt:lpwstr>
  </property>
  <property fmtid="{D5CDD505-2E9C-101B-9397-08002B2CF9AE}" pid="17" name="Mendeley Recent Style Name 6_1">
    <vt:lpwstr>ISPRS Journal of Photogrammetry and Remote Sensing</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http://www.zotero.org/styles/isprs-journal-of-photogrammetry-and-remote-sensing</vt:lpwstr>
  </property>
</Properties>
</file>